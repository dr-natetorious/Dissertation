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What is the role of data mining</w:t>
      </w:r>
      <w:bookmarkEnd w:id="20"/>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How does computer vision work</w:t>
      </w:r>
      <w:bookmarkEnd w:id="22"/>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What’s the role of Markov chains</w:t>
      </w:r>
      <w:bookmarkEnd w:id="23"/>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How are neural networks evolving</w:t>
      </w:r>
      <w:bookmarkEnd w:id="3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How does intelligent agent modeling work</w:t>
      </w:r>
      <w:bookmarkEnd w:id="3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2" w:name="_Toc131970496"/>
      <w:r>
        <w:lastRenderedPageBreak/>
        <w:t>How does neural network training work</w:t>
      </w:r>
      <w:bookmarkEnd w:id="42"/>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5AC3C244"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How does recognizing human activities work</w:t>
      </w:r>
      <w:bookmarkEnd w:id="80"/>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How does the reproducibility crisis impact ML design</w:t>
      </w:r>
      <w:bookmarkEnd w:id="97"/>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r>
        <w:t>Robotics’s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21"/>
      <w:bookmarkEnd w:id="122"/>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163"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171"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 xml:space="preserve">realistic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ins w:id="194" w:author="Nate Bachmeier [AWS-SA]" w:date="2023-04-20T14:03:00Z">
        <w:r w:rsidR="007D28A5">
          <w:t>This analytics</w:t>
        </w:r>
      </w:ins>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37FF50E6"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30T13:55:00Z">
        <w:r w:rsidR="00C726B5">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OpenPose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Amazon Rekognition,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Rekognition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Rekognition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ins w:id="315" w:author="Nate Bachmeier [AWS-SA]" w:date="2023-04-20T16:02:00Z">
        <w:r w:rsidRPr="00213AB2">
          <w:t>valid_regions = [</w:t>
        </w:r>
      </w:ins>
    </w:p>
    <w:p w14:paraId="45F30944" w14:textId="55B88448" w:rsidR="00213AB2" w:rsidRPr="00213AB2" w:rsidRDefault="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'us-east-1',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6581224A" w:rsidR="00213AB2" w:rsidRDefault="00C82666">
      <w:pPr>
        <w:pStyle w:val="SC-Source"/>
        <w:rPr>
          <w:ins w:id="326" w:author="Nate Bachmeier [AWS-SA]" w:date="2023-04-20T16:02:00Z"/>
        </w:rPr>
        <w:pPrChange w:id="327" w:author="Nate Bachmeier [AWS-SA]" w:date="2023-04-20T16:03:00Z">
          <w:pPr>
            <w:pStyle w:val="HTMLPreformatted"/>
          </w:pPr>
        </w:pPrChange>
      </w:pPr>
      <w:ins w:id="328" w:author="Nate Bachmeier [AWS-SA]" w:date="2023-04-20T16:15:00Z">
        <w:r>
          <w:t xml:space="preserve">  </w:t>
        </w:r>
      </w:ins>
      <w:ins w:id="329" w:author="Nate Bachmeier [AWS-SA]" w:date="2023-04-20T16:02:00Z">
        <w:r w:rsidR="00213AB2">
          <w:t>def __detect_labels_with_retry(self, **kwargs)-&gt;dict:</w:t>
        </w:r>
      </w:ins>
    </w:p>
    <w:p w14:paraId="5E104516" w14:textId="77777777" w:rsidR="00213AB2" w:rsidRDefault="00213AB2">
      <w:pPr>
        <w:pStyle w:val="SC-Source"/>
        <w:rPr>
          <w:ins w:id="330" w:author="Nate Bachmeier [AWS-SA]" w:date="2023-04-20T16:02:00Z"/>
        </w:rPr>
        <w:pPrChange w:id="331" w:author="Nate Bachmeier [AWS-SA]" w:date="2023-04-20T16:03:00Z">
          <w:pPr>
            <w:pStyle w:val="HTMLPreformatted"/>
          </w:pPr>
        </w:pPrChange>
      </w:pPr>
      <w:ins w:id="332" w:author="Nate Bachmeier [AWS-SA]" w:date="2023-04-20T16:02:00Z">
        <w:r>
          <w:t xml:space="preserve">    for _ in range(0, 5):</w:t>
        </w:r>
      </w:ins>
    </w:p>
    <w:p w14:paraId="313743F2" w14:textId="77777777" w:rsidR="00213AB2" w:rsidRDefault="00213AB2">
      <w:pPr>
        <w:pStyle w:val="SC-Source"/>
        <w:rPr>
          <w:ins w:id="333" w:author="Nate Bachmeier [AWS-SA]" w:date="2023-04-20T16:02:00Z"/>
        </w:rPr>
        <w:pPrChange w:id="334" w:author="Nate Bachmeier [AWS-SA]" w:date="2023-04-20T16:03:00Z">
          <w:pPr>
            <w:pStyle w:val="HTMLPreformatted"/>
          </w:pPr>
        </w:pPrChange>
      </w:pPr>
      <w:ins w:id="335" w:author="Nate Bachmeier [AWS-SA]" w:date="2023-04-20T16:02:00Z">
        <w:r>
          <w:t xml:space="preserve">      try:</w:t>
        </w:r>
      </w:ins>
    </w:p>
    <w:p w14:paraId="3036646C" w14:textId="77777777" w:rsidR="00213AB2" w:rsidRDefault="00213AB2">
      <w:pPr>
        <w:pStyle w:val="SC-Source"/>
        <w:rPr>
          <w:ins w:id="336" w:author="Nate Bachmeier [AWS-SA]" w:date="2023-04-20T16:02:00Z"/>
        </w:rPr>
        <w:pPrChange w:id="337" w:author="Nate Bachmeier [AWS-SA]" w:date="2023-04-20T16:03:00Z">
          <w:pPr>
            <w:pStyle w:val="HTMLPreformatted"/>
          </w:pPr>
        </w:pPrChange>
      </w:pPr>
      <w:ins w:id="338" w:author="Nate Bachmeier [AWS-SA]" w:date="2023-04-20T16:02:00Z">
        <w:r>
          <w:t xml:space="preserve">        region = valid_regions[randint(0,len(valid_regions)-1)]</w:t>
        </w:r>
      </w:ins>
    </w:p>
    <w:p w14:paraId="31B73DFB" w14:textId="77777777" w:rsidR="00213AB2" w:rsidRDefault="00213AB2">
      <w:pPr>
        <w:pStyle w:val="SC-Source"/>
        <w:rPr>
          <w:ins w:id="339" w:author="Nate Bachmeier [AWS-SA]" w:date="2023-04-20T16:02:00Z"/>
        </w:rPr>
        <w:pPrChange w:id="340" w:author="Nate Bachmeier [AWS-SA]" w:date="2023-04-20T16:03:00Z">
          <w:pPr>
            <w:pStyle w:val="HTMLPreformatted"/>
          </w:pPr>
        </w:pPrChange>
      </w:pPr>
      <w:ins w:id="341" w:author="Nate Bachmeier [AWS-SA]" w:date="2023-04-20T16:02:00Z">
        <w:r>
          <w:t xml:space="preserve">        rekognition = boto3.client('rekognition', region_name=region)</w:t>
        </w:r>
      </w:ins>
    </w:p>
    <w:p w14:paraId="5DD1893E" w14:textId="77777777" w:rsidR="00213AB2" w:rsidRDefault="00213AB2">
      <w:pPr>
        <w:pStyle w:val="SC-Source"/>
        <w:rPr>
          <w:ins w:id="342" w:author="Nate Bachmeier [AWS-SA]" w:date="2023-04-20T16:02:00Z"/>
        </w:rPr>
        <w:pPrChange w:id="343" w:author="Nate Bachmeier [AWS-SA]" w:date="2023-04-20T16:03:00Z">
          <w:pPr>
            <w:pStyle w:val="HTMLPreformatted"/>
          </w:pPr>
        </w:pPrChange>
      </w:pPr>
    </w:p>
    <w:p w14:paraId="4A8AFF2B" w14:textId="77777777" w:rsidR="00213AB2" w:rsidRDefault="00213AB2">
      <w:pPr>
        <w:pStyle w:val="SC-Source"/>
        <w:rPr>
          <w:ins w:id="344" w:author="Nate Bachmeier [AWS-SA]" w:date="2023-04-20T16:02:00Z"/>
        </w:rPr>
        <w:pPrChange w:id="345" w:author="Nate Bachmeier [AWS-SA]" w:date="2023-04-20T16:03:00Z">
          <w:pPr>
            <w:pStyle w:val="HTMLPreformatted"/>
          </w:pPr>
        </w:pPrChange>
      </w:pPr>
      <w:ins w:id="346" w:author="Nate Bachmeier [AWS-SA]" w:date="2023-04-20T16:02:00Z">
        <w:r>
          <w:t xml:space="preserve">        print('DetectLabels(%s) - s3://%s -&gt; %s' % (</w:t>
        </w:r>
      </w:ins>
    </w:p>
    <w:p w14:paraId="516BE0D3" w14:textId="77777777" w:rsidR="00213AB2" w:rsidRDefault="00213AB2">
      <w:pPr>
        <w:pStyle w:val="SC-Source"/>
        <w:rPr>
          <w:ins w:id="347" w:author="Nate Bachmeier [AWS-SA]" w:date="2023-04-20T16:02:00Z"/>
        </w:rPr>
        <w:pPrChange w:id="348" w:author="Nate Bachmeier [AWS-SA]" w:date="2023-04-20T16:03:00Z">
          <w:pPr>
            <w:pStyle w:val="HTMLPreformatted"/>
          </w:pPr>
        </w:pPrChange>
      </w:pPr>
      <w:ins w:id="349" w:author="Nate Bachmeier [AWS-SA]" w:date="2023-04-20T16:02:00Z">
        <w:r>
          <w:t xml:space="preserve">          region,</w:t>
        </w:r>
      </w:ins>
    </w:p>
    <w:p w14:paraId="329CCE14" w14:textId="77777777" w:rsidR="00213AB2" w:rsidRDefault="00213AB2">
      <w:pPr>
        <w:pStyle w:val="SC-Source"/>
        <w:rPr>
          <w:ins w:id="350" w:author="Nate Bachmeier [AWS-SA]" w:date="2023-04-20T16:02:00Z"/>
        </w:rPr>
        <w:pPrChange w:id="351" w:author="Nate Bachmeier [AWS-SA]" w:date="2023-04-20T16:03:00Z">
          <w:pPr>
            <w:pStyle w:val="HTMLPreformatted"/>
          </w:pPr>
        </w:pPrChange>
      </w:pPr>
      <w:ins w:id="352" w:author="Nate Bachmeier [AWS-SA]" w:date="2023-04-20T16:02:00Z">
        <w:r>
          <w:t xml:space="preserve">          self.manifest.report.frame_bucket,</w:t>
        </w:r>
      </w:ins>
    </w:p>
    <w:p w14:paraId="449A9D6C" w14:textId="77777777" w:rsidR="00213AB2" w:rsidRDefault="00213AB2">
      <w:pPr>
        <w:pStyle w:val="SC-Source"/>
        <w:rPr>
          <w:ins w:id="353" w:author="Nate Bachmeier [AWS-SA]" w:date="2023-04-20T16:02:00Z"/>
        </w:rPr>
        <w:pPrChange w:id="354" w:author="Nate Bachmeier [AWS-SA]" w:date="2023-04-20T16:03:00Z">
          <w:pPr>
            <w:pStyle w:val="HTMLPreformatted"/>
          </w:pPr>
        </w:pPrChange>
      </w:pPr>
      <w:ins w:id="355" w:author="Nate Bachmeier [AWS-SA]" w:date="2023-04-20T16:02:00Z">
        <w:r>
          <w:t xml:space="preserve">          self.manifest.video_id</w:t>
        </w:r>
      </w:ins>
    </w:p>
    <w:p w14:paraId="7A960F00" w14:textId="77777777" w:rsidR="00213AB2" w:rsidRDefault="00213AB2">
      <w:pPr>
        <w:pStyle w:val="SC-Source"/>
        <w:rPr>
          <w:ins w:id="356" w:author="Nate Bachmeier [AWS-SA]" w:date="2023-04-20T16:02:00Z"/>
        </w:rPr>
        <w:pPrChange w:id="357" w:author="Nate Bachmeier [AWS-SA]" w:date="2023-04-20T16:03:00Z">
          <w:pPr>
            <w:pStyle w:val="HTMLPreformatted"/>
          </w:pPr>
        </w:pPrChange>
      </w:pPr>
      <w:ins w:id="358" w:author="Nate Bachmeier [AWS-SA]" w:date="2023-04-20T16:02:00Z">
        <w:r>
          <w:t xml:space="preserve">        ))</w:t>
        </w:r>
      </w:ins>
    </w:p>
    <w:p w14:paraId="69CA59E0" w14:textId="77777777" w:rsidR="00213AB2" w:rsidRDefault="00213AB2">
      <w:pPr>
        <w:pStyle w:val="SC-Source"/>
        <w:rPr>
          <w:ins w:id="359" w:author="Nate Bachmeier [AWS-SA]" w:date="2023-04-20T16:02:00Z"/>
        </w:rPr>
        <w:pPrChange w:id="360" w:author="Nate Bachmeier [AWS-SA]" w:date="2023-04-20T16:03:00Z">
          <w:pPr>
            <w:pStyle w:val="HTMLPreformatted"/>
          </w:pPr>
        </w:pPrChange>
      </w:pPr>
      <w:ins w:id="361" w:author="Nate Bachmeier [AWS-SA]" w:date="2023-04-20T16:02:00Z">
        <w:r>
          <w:t xml:space="preserve">    </w:t>
        </w:r>
      </w:ins>
    </w:p>
    <w:p w14:paraId="12E6CF5A" w14:textId="77777777" w:rsidR="00213AB2" w:rsidRDefault="00213AB2">
      <w:pPr>
        <w:pStyle w:val="SC-Source"/>
        <w:rPr>
          <w:ins w:id="362" w:author="Nate Bachmeier [AWS-SA]" w:date="2023-04-20T16:02:00Z"/>
        </w:rPr>
        <w:pPrChange w:id="363" w:author="Nate Bachmeier [AWS-SA]" w:date="2023-04-20T16:03:00Z">
          <w:pPr>
            <w:pStyle w:val="HTMLPreformatted"/>
          </w:pPr>
        </w:pPrChange>
      </w:pPr>
      <w:ins w:id="364" w:author="Nate Bachmeier [AWS-SA]" w:date="2023-04-20T16:02:00Z">
        <w:r>
          <w:t xml:space="preserve">        return rekognition.detect_labels(**kwargs)</w:t>
        </w:r>
      </w:ins>
    </w:p>
    <w:p w14:paraId="3BAD7587" w14:textId="60063AE3" w:rsidR="00213AB2" w:rsidRDefault="00213AB2">
      <w:pPr>
        <w:pStyle w:val="SC-Source"/>
        <w:rPr>
          <w:ins w:id="365" w:author="Nate Bachmeier [AWS-SA]" w:date="2023-04-20T16:02:00Z"/>
        </w:rPr>
        <w:pPrChange w:id="366" w:author="Nate Bachmeier [AWS-SA]" w:date="2023-04-20T16:03:00Z">
          <w:pPr>
            <w:pStyle w:val="HTMLPreformatted"/>
          </w:pPr>
        </w:pPrChange>
      </w:pPr>
      <w:ins w:id="367" w:author="Nate Bachmeier [AWS-SA]" w:date="2023-04-20T16:02:00Z">
        <w:r>
          <w:t xml:space="preserve">      except ProvisionedThroughputExceededException as error:</w:t>
        </w:r>
      </w:ins>
    </w:p>
    <w:p w14:paraId="0BF618B9" w14:textId="77777777" w:rsidR="00213AB2" w:rsidRDefault="00213AB2" w:rsidP="00213AB2">
      <w:pPr>
        <w:pStyle w:val="SC-Source"/>
        <w:rPr>
          <w:ins w:id="368" w:author="Nate Bachmeier [AWS-SA]" w:date="2023-04-20T16:04:00Z"/>
        </w:rPr>
      </w:pPr>
      <w:ins w:id="369" w:author="Nate Bachmeier [AWS-SA]" w:date="2023-04-20T16:02:00Z">
        <w:r>
          <w:t xml:space="preserve">        print('ProvisionedThroughputExceededException -- %s' % </w:t>
        </w:r>
      </w:ins>
      <w:ins w:id="370" w:author="Nate Bachmeier [AWS-SA]" w:date="2023-04-20T16:04:00Z">
        <w:r>
          <w:t xml:space="preserve">  </w:t>
        </w:r>
      </w:ins>
    </w:p>
    <w:p w14:paraId="0882A0FA" w14:textId="1AF9530C" w:rsidR="00213AB2" w:rsidRDefault="00213AB2">
      <w:pPr>
        <w:pStyle w:val="SC-Source"/>
        <w:rPr>
          <w:ins w:id="371" w:author="Nate Bachmeier [AWS-SA]" w:date="2023-04-20T16:02:00Z"/>
        </w:rPr>
        <w:pPrChange w:id="372" w:author="Nate Bachmeier [AWS-SA]" w:date="2023-04-20T16:03:00Z">
          <w:pPr>
            <w:pStyle w:val="HTMLPreformatted"/>
          </w:pPr>
        </w:pPrChange>
      </w:pPr>
      <w:ins w:id="373" w:author="Nate Bachmeier [AWS-SA]" w:date="2023-04-20T16:04:00Z">
        <w:r>
          <w:t xml:space="preserve">            </w:t>
        </w:r>
      </w:ins>
      <w:ins w:id="374" w:author="Nate Bachmeier [AWS-SA]" w:date="2023-04-20T16:02:00Z">
        <w:r>
          <w:t>str(error))</w:t>
        </w:r>
      </w:ins>
    </w:p>
    <w:p w14:paraId="16663DA3" w14:textId="77777777" w:rsidR="00213AB2" w:rsidRDefault="00213AB2">
      <w:pPr>
        <w:pStyle w:val="SC-Source"/>
        <w:rPr>
          <w:ins w:id="375" w:author="Nate Bachmeier [AWS-SA]" w:date="2023-04-20T16:02:00Z"/>
        </w:rPr>
        <w:pPrChange w:id="376" w:author="Nate Bachmeier [AWS-SA]" w:date="2023-04-20T16:03:00Z">
          <w:pPr>
            <w:pStyle w:val="HTMLPreformatted"/>
          </w:pPr>
        </w:pPrChange>
      </w:pPr>
      <w:ins w:id="377" w:author="Nate Bachmeier [AWS-SA]" w:date="2023-04-20T16:02:00Z">
        <w:r>
          <w:t xml:space="preserve">        sleep(randint(10,50)/10)</w:t>
        </w:r>
      </w:ins>
    </w:p>
    <w:p w14:paraId="6B574D23" w14:textId="337FB648" w:rsidR="00213AB2" w:rsidRDefault="00213AB2">
      <w:pPr>
        <w:pStyle w:val="SC-Source"/>
        <w:rPr>
          <w:ins w:id="378" w:author="Nate Bachmeier [AWS-SA]" w:date="2023-04-20T16:02:00Z"/>
        </w:rPr>
        <w:pPrChange w:id="379" w:author="Nate Bachmeier [AWS-SA]" w:date="2023-04-20T16:03:00Z">
          <w:pPr>
            <w:pStyle w:val="HTMLPreformatted"/>
          </w:pPr>
        </w:pPrChange>
      </w:pPr>
      <w:ins w:id="380" w:author="Nate Bachmeier [AWS-SA]" w:date="2023-04-20T16:02:00Z">
        <w:r>
          <w:t xml:space="preserve">    raise Exception('Unable to detect_labels - %s' % </w:t>
        </w:r>
      </w:ins>
      <w:ins w:id="381" w:author="Nate Bachmeier [AWS-SA]" w:date="2023-04-20T16:04:00Z">
        <w:r>
          <w:br/>
          <w:t xml:space="preserve">            s</w:t>
        </w:r>
      </w:ins>
      <w:ins w:id="382" w:author="Nate Bachmeier [AWS-SA]" w:date="2023-04-20T16:02:00Z">
        <w:r>
          <w:t>elf.manifest.video_id)</w:t>
        </w:r>
      </w:ins>
    </w:p>
    <w:p w14:paraId="47AEF80B" w14:textId="4538CEAE" w:rsidR="00213AB2" w:rsidDel="00714D69" w:rsidRDefault="00C82666" w:rsidP="00714D69">
      <w:pPr>
        <w:ind w:firstLine="0"/>
        <w:rPr>
          <w:del w:id="383" w:author="Nate Bachmeier [AWS-SA]" w:date="2023-04-23T12:30:00Z"/>
        </w:rPr>
        <w:pPrChange w:id="384" w:author="Nate Bachmeier [AWS-SA]" w:date="2023-04-30T13:01:00Z">
          <w:pPr>
            <w:ind w:firstLine="0"/>
          </w:pPr>
        </w:pPrChange>
      </w:pPr>
      <w:ins w:id="385" w:author="Nate Bachmeier [AWS-SA]" w:date="2023-04-20T16:15:00Z">
        <w:r>
          <w:tab/>
        </w:r>
      </w:ins>
      <w:ins w:id="386" w:author="Nate Bachmeier [AWS-SA]" w:date="2023-04-30T12:59:00Z">
        <w:r w:rsidR="00714D69">
          <w:t>D</w:t>
        </w:r>
      </w:ins>
      <w:ins w:id="387" w:author="Nate Bachmeier [AWS-SA]" w:date="2023-04-20T16:16:00Z">
        <w:r>
          <w:t>ownloading and extracting metadata from the videos</w:t>
        </w:r>
      </w:ins>
      <w:ins w:id="388" w:author="Nate Bachmeier [AWS-SA]" w:date="2023-04-30T12:59:00Z">
        <w:r w:rsidR="00714D69">
          <w:t xml:space="preserve"> produced </w:t>
        </w:r>
      </w:ins>
      <w:ins w:id="389" w:author="Nate Bachmeier [AWS-SA]" w:date="2023-04-30T12:58:00Z">
        <w:r w:rsidR="00714D69">
          <w:t xml:space="preserve">three manifest reports </w:t>
        </w:r>
      </w:ins>
      <w:ins w:id="390" w:author="Nate Bachmeier [AWS-SA]" w:date="2023-04-20T16:17:00Z">
        <w:r>
          <w:t xml:space="preserve">per </w:t>
        </w:r>
      </w:ins>
      <w:ins w:id="391" w:author="Nate Bachmeier [AWS-SA]" w:date="2023-04-30T12:59:00Z">
        <w:r w:rsidR="00714D69">
          <w:t xml:space="preserve">video </w:t>
        </w:r>
      </w:ins>
      <w:ins w:id="392" w:author="Nate Bachmeier [AWS-SA]" w:date="2023-04-20T16:18:00Z">
        <w:r>
          <w:t>(</w:t>
        </w:r>
      </w:ins>
      <w:ins w:id="393" w:author="Nate Bachmeier [AWS-SA]" w:date="2023-04-30T12:58:00Z">
        <w:r w:rsidR="00714D69" w:rsidRPr="00714D69">
          <w:t>1</w:t>
        </w:r>
        <w:r w:rsidR="00714D69">
          <w:t>,</w:t>
        </w:r>
        <w:r w:rsidR="00714D69" w:rsidRPr="00714D69">
          <w:t>591</w:t>
        </w:r>
        <w:r w:rsidR="00714D69">
          <w:t>,</w:t>
        </w:r>
        <w:r w:rsidR="00714D69" w:rsidRPr="00714D69">
          <w:t>530</w:t>
        </w:r>
      </w:ins>
      <w:ins w:id="394" w:author="Nate Bachmeier [AWS-SA]" w:date="2023-04-20T16:18:00Z">
        <w:r>
          <w:t xml:space="preserve"> files)</w:t>
        </w:r>
      </w:ins>
      <w:ins w:id="395" w:author="Nate Bachmeier [AWS-SA]" w:date="2023-04-20T16:17:00Z">
        <w:r>
          <w:t xml:space="preserve">. </w:t>
        </w:r>
      </w:ins>
      <w:ins w:id="396" w:author="Nate Bachmeier [AWS-SA]" w:date="2023-04-20T16:19:00Z">
        <w:r>
          <w:t xml:space="preserve">This corpus represents the facts and evidence to address this dissertation’s </w:t>
        </w:r>
      </w:ins>
      <w:ins w:id="397" w:author="Nate Bachmeier [AWS-SA]" w:date="2023-04-20T16:20:00Z">
        <w:r>
          <w:t xml:space="preserve">research questions. Specifically, what are </w:t>
        </w:r>
      </w:ins>
      <w:ins w:id="398" w:author="Nate Bachmeier [AWS-SA]" w:date="2023-04-20T16:21:00Z">
        <w:r>
          <w:t xml:space="preserve">autonomous agents' effectiveness (RQ1) </w:t>
        </w:r>
        <w:r>
          <w:lastRenderedPageBreak/>
          <w:t>and efficiency (RQ2)</w:t>
        </w:r>
      </w:ins>
      <w:ins w:id="399" w:author="Nate Bachmeier [AWS-SA]" w:date="2023-04-20T16:20:00Z">
        <w:r>
          <w:t xml:space="preserve"> in assisting elderly and special needs care facilities?</w:t>
        </w:r>
      </w:ins>
      <w:ins w:id="400" w:author="Nate Bachmeier [AWS-SA]" w:date="2023-04-30T12:58:00Z">
        <w:r w:rsidR="00714D69">
          <w:t xml:space="preserve"> </w:t>
        </w:r>
      </w:ins>
      <w:ins w:id="401" w:author="Nate Bachmeier [AWS-SA]" w:date="2023-04-30T13:00:00Z">
        <w:r w:rsidR="00714D69">
          <w:t xml:space="preserve">Before transforming these facts into </w:t>
        </w:r>
      </w:ins>
      <w:ins w:id="402" w:author="Nate Bachmeier [AWS-SA]" w:date="2023-04-30T13:07:00Z">
        <w:r w:rsidR="00714D69">
          <w:t>answers</w:t>
        </w:r>
      </w:ins>
      <w:ins w:id="403" w:author="Nate Bachmeier [AWS-SA]" w:date="2023-04-30T13:00:00Z">
        <w:r w:rsidR="00714D69">
          <w:t xml:space="preserve">, this research project needed to overcome a big data problem. </w:t>
        </w:r>
      </w:ins>
      <w:ins w:id="404" w:author="Nate Bachmeier [AWS-SA]" w:date="2023-04-30T13:02:00Z">
        <w:r w:rsidR="00714D69">
          <w:t>Each manifest file references</w:t>
        </w:r>
      </w:ins>
      <w:ins w:id="405" w:author="Nate Bachmeier [AWS-SA]" w:date="2023-04-30T13:00:00Z">
        <w:r w:rsidR="00714D69">
          <w:t xml:space="preserve"> </w:t>
        </w:r>
      </w:ins>
      <w:ins w:id="406" w:author="Nate Bachmeier [AWS-SA]" w:date="2023-04-30T13:01:00Z">
        <w:r w:rsidR="00714D69">
          <w:t>annotated</w:t>
        </w:r>
      </w:ins>
    </w:p>
    <w:p w14:paraId="7B1DE573" w14:textId="14710758" w:rsidR="00714D69" w:rsidRDefault="00714D69" w:rsidP="00714D69">
      <w:pPr>
        <w:ind w:firstLine="0"/>
        <w:rPr>
          <w:ins w:id="407" w:author="Nate Bachmeier [AWS-SA]" w:date="2023-04-30T13:00:00Z"/>
        </w:rPr>
      </w:pPr>
      <w:ins w:id="408" w:author="Nate Bachmeier [AWS-SA]" w:date="2023-04-30T13:01:00Z">
        <w:r>
          <w:t xml:space="preserve"> frames, skeletal positioning, prediction confidence vectors, </w:t>
        </w:r>
      </w:ins>
      <w:ins w:id="409" w:author="Nate Bachmeier [AWS-SA]" w:date="2023-04-30T13:02:00Z">
        <w:r>
          <w:t>and object detection labels.</w:t>
        </w:r>
      </w:ins>
      <w:ins w:id="410" w:author="Nate Bachmeier [AWS-SA]" w:date="2023-04-30T13:08:00Z">
        <w:r>
          <w:t xml:space="preserve"> These 21.7 million semi-structured </w:t>
        </w:r>
      </w:ins>
      <w:ins w:id="411" w:author="Nate Bachmeier [AWS-SA]" w:date="2023-04-30T13:09:00Z">
        <w:r>
          <w:t>documents span Amazon S3 buckets, DynamoDB tables</w:t>
        </w:r>
      </w:ins>
      <w:ins w:id="412" w:author="Nate Bachmeier [AWS-SA]" w:date="2023-04-30T13:10:00Z">
        <w:r>
          <w:t>, and Elastic FileSystem network storage.</w:t>
        </w:r>
      </w:ins>
    </w:p>
    <w:p w14:paraId="6898CB41" w14:textId="7D403558" w:rsidR="00FB2946" w:rsidRDefault="00714D69">
      <w:pPr>
        <w:ind w:firstLine="0"/>
        <w:rPr>
          <w:ins w:id="413" w:author="Nate Bachmeier [AWS-SA]" w:date="2023-04-30T13:46:00Z"/>
        </w:rPr>
      </w:pPr>
      <w:ins w:id="414" w:author="Nate Bachmeier [AWS-SA]" w:date="2023-04-30T13:10:00Z">
        <w:r>
          <w:tab/>
        </w:r>
      </w:ins>
      <w:ins w:id="415" w:author="Nate Bachmeier [AWS-SA]" w:date="2023-04-30T13:12:00Z">
        <w:r>
          <w:t xml:space="preserve">GraphQL is </w:t>
        </w:r>
      </w:ins>
      <w:ins w:id="416" w:author="Nate Bachmeier [AWS-SA]" w:date="2023-04-30T13:13:00Z">
        <w:r>
          <w:t>a declar</w:t>
        </w:r>
      </w:ins>
      <w:ins w:id="417" w:author="Nate Bachmeier [AWS-SA]" w:date="2023-04-30T13:14:00Z">
        <w:r>
          <w:t xml:space="preserve">ative data-fetching method that </w:t>
        </w:r>
      </w:ins>
      <w:ins w:id="418" w:author="Nate Bachmeier [AWS-SA]" w:date="2023-04-30T13:15:00Z">
        <w:r>
          <w:t xml:space="preserve">enables web clients </w:t>
        </w:r>
      </w:ins>
      <w:ins w:id="419" w:author="Nate Bachmeier [AWS-SA]" w:date="2023-04-30T13:17:00Z">
        <w:r>
          <w:t xml:space="preserve">to </w:t>
        </w:r>
      </w:ins>
      <w:ins w:id="420" w:author="Nate Bachmeier [AWS-SA]" w:date="2023-04-30T13:21:00Z">
        <w:r>
          <w:t>describe the capabilities and requirements of data models</w:t>
        </w:r>
      </w:ins>
      <w:customXmlInsRangeStart w:id="421" w:author="Nate Bachmeier [AWS-SA]" w:date="2023-04-30T13:22:00Z"/>
      <w:sdt>
        <w:sdtPr>
          <w:id w:val="-1652907880"/>
          <w:citation/>
        </w:sdtPr>
        <w:sdtContent>
          <w:customXmlInsRangeEnd w:id="421"/>
          <w:ins w:id="422" w:author="Nate Bachmeier [AWS-SA]" w:date="2023-04-30T13:22:00Z">
            <w:r>
              <w:fldChar w:fldCharType="begin"/>
            </w:r>
            <w:r>
              <w:instrText xml:space="preserve"> CITATION Gra21 \l 1033 </w:instrText>
            </w:r>
          </w:ins>
          <w:r>
            <w:fldChar w:fldCharType="separate"/>
          </w:r>
          <w:ins w:id="423" w:author="Nate Bachmeier [AWS-SA]" w:date="2023-04-30T13:22:00Z">
            <w:r>
              <w:rPr>
                <w:noProof/>
              </w:rPr>
              <w:t xml:space="preserve"> </w:t>
            </w:r>
            <w:r>
              <w:rPr>
                <w:noProof/>
              </w:rPr>
              <w:t>(GraphQL, 2021)</w:t>
            </w:r>
            <w:r>
              <w:fldChar w:fldCharType="end"/>
            </w:r>
          </w:ins>
          <w:customXmlInsRangeStart w:id="424" w:author="Nate Bachmeier [AWS-SA]" w:date="2023-04-30T13:22:00Z"/>
        </w:sdtContent>
      </w:sdt>
      <w:customXmlInsRangeEnd w:id="424"/>
      <w:ins w:id="425" w:author="Nate Bachmeier [AWS-SA]" w:date="2023-04-30T13:17:00Z">
        <w:r>
          <w:t xml:space="preserve">. </w:t>
        </w:r>
      </w:ins>
      <w:ins w:id="426" w:author="Nate Bachmeier [AWS-SA]" w:date="2023-04-30T13:23:00Z">
        <w:r>
          <w:t>A server</w:t>
        </w:r>
      </w:ins>
      <w:ins w:id="427" w:author="Nate Bachmeier [AWS-SA]" w:date="2023-04-30T13:17:00Z">
        <w:r>
          <w:t xml:space="preserve"> endpoint </w:t>
        </w:r>
      </w:ins>
      <w:ins w:id="428" w:author="Nate Bachmeier [AWS-SA]" w:date="2023-04-30T13:18:00Z">
        <w:r>
          <w:t xml:space="preserve">fulfills the request </w:t>
        </w:r>
      </w:ins>
      <w:ins w:id="429" w:author="Nate Bachmeier [AWS-SA]" w:date="2023-04-30T13:23:00Z">
        <w:r>
          <w:t xml:space="preserve">using </w:t>
        </w:r>
      </w:ins>
      <w:ins w:id="430" w:author="Nate Bachmeier [AWS-SA]" w:date="2023-04-30T13:18:00Z">
        <w:r w:rsidRPr="00714D69">
          <w:rPr>
            <w:i/>
            <w:iCs/>
            <w:rPrChange w:id="431" w:author="Nate Bachmeier [AWS-SA]" w:date="2023-04-30T13:19:00Z">
              <w:rPr/>
            </w:rPrChange>
          </w:rPr>
          <w:t>resolvers</w:t>
        </w:r>
      </w:ins>
      <w:ins w:id="432" w:author="Nate Bachmeier [AWS-SA]" w:date="2023-04-30T13:19:00Z">
        <w:r>
          <w:t xml:space="preserve"> that retri</w:t>
        </w:r>
      </w:ins>
      <w:ins w:id="433" w:author="Nate Bachmeier [AWS-SA]" w:date="2023-04-30T13:20:00Z">
        <w:r>
          <w:t>eve entity definitions from arbitrary data stores.</w:t>
        </w:r>
      </w:ins>
      <w:ins w:id="434" w:author="Nate Bachmeier [AWS-SA]" w:date="2023-04-30T13:23:00Z">
        <w:r>
          <w:t xml:space="preserve"> </w:t>
        </w:r>
      </w:ins>
      <w:ins w:id="435" w:author="Nate Bachmeier [AWS-SA]" w:date="2023-04-30T13:24:00Z">
        <w:r>
          <w:t xml:space="preserve">For instance, a client </w:t>
        </w:r>
      </w:ins>
      <w:ins w:id="436" w:author="Nate Bachmeier [AWS-SA]" w:date="2023-04-30T13:26:00Z">
        <w:r>
          <w:t>issue a single request for the total number of people in each video frame</w:t>
        </w:r>
      </w:ins>
      <w:ins w:id="437" w:author="Nate Bachmeier [AWS-SA]" w:date="2023-04-30T13:27:00Z">
        <w:r>
          <w:t xml:space="preserve">, </w:t>
        </w:r>
      </w:ins>
      <w:ins w:id="438" w:author="Nate Bachmeier [AWS-SA]" w:date="2023-04-30T13:26:00Z">
        <w:r>
          <w:t xml:space="preserve">the </w:t>
        </w:r>
      </w:ins>
      <w:ins w:id="439" w:author="Nate Bachmeier [AWS-SA]" w:date="2023-04-30T13:27:00Z">
        <w:r>
          <w:t xml:space="preserve">annotation metadata, </w:t>
        </w:r>
      </w:ins>
      <w:ins w:id="440" w:author="Nate Bachmeier [AWS-SA]" w:date="2023-04-30T13:29:00Z">
        <w:r>
          <w:t>visible body positions, and people identifiers (</w:t>
        </w:r>
      </w:ins>
      <w:ins w:id="441" w:author="Nate Bachmeier [AWS-SA]" w:date="2023-04-30T13:30:00Z">
        <w:r>
          <w:t>see Figure 35)</w:t>
        </w:r>
      </w:ins>
      <w:ins w:id="442" w:author="Nate Bachmeier [AWS-SA]" w:date="2023-04-30T13:29:00Z">
        <w:r>
          <w:t>.</w:t>
        </w:r>
      </w:ins>
      <w:ins w:id="443" w:author="Nate Bachmeier [AWS-SA]" w:date="2023-04-30T13:27:00Z">
        <w:r>
          <w:t xml:space="preserve"> </w:t>
        </w:r>
      </w:ins>
      <w:ins w:id="444" w:author="Nate Bachmeier [AWS-SA]" w:date="2023-04-30T13:30:00Z">
        <w:r>
          <w:t xml:space="preserve">Internally, </w:t>
        </w:r>
      </w:ins>
      <w:ins w:id="445" w:author="Nate Bachmeier [AWS-SA]" w:date="2023-04-30T13:31:00Z">
        <w:r>
          <w:t xml:space="preserve">the GraphQL service determines the response requires the resolver for </w:t>
        </w:r>
        <w:r w:rsidRPr="00FB2946">
          <w:rPr>
            <w:i/>
            <w:iCs/>
            <w:rPrChange w:id="446" w:author="Nate Bachmeier [AWS-SA]" w:date="2023-04-30T13:32:00Z">
              <w:rPr/>
            </w:rPrChange>
          </w:rPr>
          <w:t>annotation</w:t>
        </w:r>
      </w:ins>
      <w:ins w:id="447" w:author="Nate Bachmeier [AWS-SA]" w:date="2023-04-30T13:32:00Z">
        <w:r>
          <w:t xml:space="preserve"> and </w:t>
        </w:r>
        <w:r w:rsidRPr="00FB2946">
          <w:rPr>
            <w:i/>
            <w:iCs/>
            <w:rPrChange w:id="448" w:author="Nate Bachmeier [AWS-SA]" w:date="2023-04-30T13:32:00Z">
              <w:rPr/>
            </w:rPrChange>
          </w:rPr>
          <w:t>analysis</w:t>
        </w:r>
        <w:r>
          <w:t xml:space="preserve"> base entities.</w:t>
        </w:r>
        <w:r w:rsidR="00FB2946">
          <w:t xml:space="preserve"> </w:t>
        </w:r>
      </w:ins>
      <w:ins w:id="449" w:author="Nate Bachmeier [AWS-SA]" w:date="2023-04-30T13:33:00Z">
        <w:r w:rsidR="00FB2946">
          <w:t xml:space="preserve">After binding these entities, the child resolvers execute to fetch </w:t>
        </w:r>
        <w:r w:rsidR="00FB2946">
          <w:rPr>
            <w:i/>
            <w:iCs/>
          </w:rPr>
          <w:t>frames</w:t>
        </w:r>
        <w:r w:rsidR="00FB2946">
          <w:t xml:space="preserve"> metadata</w:t>
        </w:r>
      </w:ins>
      <w:ins w:id="450" w:author="Nate Bachmeier [AWS-SA]" w:date="2023-04-30T13:34:00Z">
        <w:r w:rsidR="00FB2946">
          <w:t xml:space="preserve"> </w:t>
        </w:r>
      </w:ins>
      <w:ins w:id="451" w:author="Nate Bachmeier [AWS-SA]" w:date="2023-04-30T13:38:00Z">
        <w:r w:rsidR="00FB2946">
          <w:t xml:space="preserve">and </w:t>
        </w:r>
      </w:ins>
      <w:ins w:id="452" w:author="Nate Bachmeier [AWS-SA]" w:date="2023-04-30T13:34:00Z">
        <w:r w:rsidR="00FB2946">
          <w:t>recursively acquir</w:t>
        </w:r>
      </w:ins>
      <w:ins w:id="453" w:author="Nate Bachmeier [AWS-SA]" w:date="2023-04-30T13:38:00Z">
        <w:r w:rsidR="00FB2946">
          <w:t>e</w:t>
        </w:r>
      </w:ins>
      <w:ins w:id="454" w:author="Nate Bachmeier [AWS-SA]" w:date="2023-04-30T13:34:00Z">
        <w:r w:rsidR="00FB2946">
          <w:t xml:space="preserve"> </w:t>
        </w:r>
      </w:ins>
      <w:ins w:id="455" w:author="Nate Bachmeier [AWS-SA]" w:date="2023-04-30T13:35:00Z">
        <w:r w:rsidR="00FB2946">
          <w:t xml:space="preserve">the frame’s </w:t>
        </w:r>
      </w:ins>
      <w:ins w:id="456" w:author="Nate Bachmeier [AWS-SA]" w:date="2023-04-30T13:34:00Z">
        <w:r w:rsidR="00FB2946">
          <w:rPr>
            <w:i/>
            <w:iCs/>
          </w:rPr>
          <w:t>bodies</w:t>
        </w:r>
        <w:r w:rsidR="00FB2946">
          <w:t xml:space="preserve"> </w:t>
        </w:r>
      </w:ins>
      <w:ins w:id="457" w:author="Nate Bachmeier [AWS-SA]" w:date="2023-04-30T13:35:00Z">
        <w:r w:rsidR="00FB2946">
          <w:t>results</w:t>
        </w:r>
      </w:ins>
      <w:ins w:id="458" w:author="Nate Bachmeier [AWS-SA]" w:date="2023-04-30T13:34:00Z">
        <w:r w:rsidR="00FB2946">
          <w:t>.</w:t>
        </w:r>
      </w:ins>
    </w:p>
    <w:p w14:paraId="6556B4D5" w14:textId="10E8521F" w:rsidR="00FB2946" w:rsidRDefault="00FB2946" w:rsidP="00FB2946">
      <w:pPr>
        <w:rPr>
          <w:ins w:id="459" w:author="Nate Bachmeier [AWS-SA]" w:date="2023-04-30T13:44:00Z"/>
        </w:rPr>
        <w:pPrChange w:id="460" w:author="Nate Bachmeier [AWS-SA]" w:date="2023-04-30T13:51:00Z">
          <w:pPr>
            <w:ind w:firstLine="0"/>
          </w:pPr>
        </w:pPrChange>
      </w:pPr>
      <w:ins w:id="461"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462" w:author="Nate Bachmeier [AWS-SA]" w:date="2023-04-30T13:47:00Z">
        <w:r>
          <w:t xml:space="preserve"> </w:t>
        </w:r>
      </w:ins>
      <w:ins w:id="463" w:author="Nate Bachmeier [AWS-SA]" w:date="2023-04-30T13:50:00Z">
        <w:r>
          <w:t>This capability surfaced consistency issues, accelerated development, and streamlined data retrieval</w:t>
        </w:r>
        <w:r>
          <w:t xml:space="preserve"> because of t</w:t>
        </w:r>
      </w:ins>
      <w:ins w:id="464" w:author="Nate Bachmeier [AWS-SA]" w:date="2023-04-30T13:51:00Z">
        <w:r>
          <w:t xml:space="preserve">he </w:t>
        </w:r>
      </w:ins>
      <w:ins w:id="465" w:author="Nate Bachmeier [AWS-SA]" w:date="2023-04-30T13:48:00Z">
        <w:r>
          <w:t>uniform access to information without exposing internal serialization, partitioning, and d</w:t>
        </w:r>
      </w:ins>
      <w:ins w:id="466" w:author="Nate Bachmeier [AWS-SA]" w:date="2023-04-30T13:49:00Z">
        <w:r>
          <w:t xml:space="preserve">atabase technology. </w:t>
        </w:r>
      </w:ins>
      <w:ins w:id="467" w:author="Nate Bachmeier [AWS-SA]" w:date="2023-04-30T13:51:00Z">
        <w:r>
          <w:t xml:space="preserve">Without these features, significant investments are necessary to clean, catalog, and consolidate the data ahead of time. That </w:t>
        </w:r>
      </w:ins>
      <w:ins w:id="468" w:author="Nate Bachmeier [AWS-SA]" w:date="2023-04-30T13:52:00Z">
        <w:r>
          <w:t xml:space="preserve">would introduce risk to the project and its finite timeline </w:t>
        </w:r>
      </w:ins>
    </w:p>
    <w:p w14:paraId="66E177F2" w14:textId="52B9F14F" w:rsidR="00FB2946" w:rsidRPr="00FB2946" w:rsidRDefault="00FB2946">
      <w:pPr>
        <w:ind w:firstLine="0"/>
        <w:rPr>
          <w:ins w:id="469" w:author="Nate Bachmeier [AWS-SA]" w:date="2023-04-30T13:23:00Z"/>
        </w:rPr>
      </w:pPr>
      <w:ins w:id="470" w:author="Nate Bachmeier [AWS-SA]" w:date="2023-04-30T13:39:00Z">
        <w:r>
          <w:tab/>
        </w:r>
      </w:ins>
      <w:ins w:id="471" w:author="Nate Bachmeier [AWS-SA]" w:date="2023-04-30T13:42:00Z">
        <w:r>
          <w:t xml:space="preserve"> </w:t>
        </w:r>
      </w:ins>
    </w:p>
    <w:p w14:paraId="26CA6B8D" w14:textId="488DA5AF" w:rsidR="00714D69" w:rsidRDefault="00714D69" w:rsidP="00714D69">
      <w:pPr>
        <w:pStyle w:val="Caption"/>
        <w:ind w:firstLine="0"/>
        <w:rPr>
          <w:ins w:id="472" w:author="Nate Bachmeier [AWS-SA]" w:date="2023-04-30T13:30:00Z"/>
          <w:i/>
          <w:iCs w:val="0"/>
        </w:rPr>
      </w:pPr>
      <w:ins w:id="473" w:author="Nate Bachmeier [AWS-SA]" w:date="2023-04-30T13:29:00Z">
        <w:r w:rsidRPr="00714D69">
          <w:rPr>
            <w:b/>
            <w:bCs/>
            <w:rPrChange w:id="474" w:author="Nate Bachmeier [AWS-SA]" w:date="2023-04-30T13:30:00Z">
              <w:rPr/>
            </w:rPrChange>
          </w:rPr>
          <w:lastRenderedPageBreak/>
          <w:t xml:space="preserve">Figure </w:t>
        </w:r>
        <w:r w:rsidRPr="00714D69">
          <w:rPr>
            <w:b/>
            <w:bCs/>
            <w:rPrChange w:id="475" w:author="Nate Bachmeier [AWS-SA]" w:date="2023-04-30T13:30:00Z">
              <w:rPr/>
            </w:rPrChange>
          </w:rPr>
          <w:fldChar w:fldCharType="begin"/>
        </w:r>
        <w:r w:rsidRPr="00714D69">
          <w:rPr>
            <w:b/>
            <w:bCs/>
            <w:rPrChange w:id="476" w:author="Nate Bachmeier [AWS-SA]" w:date="2023-04-30T13:30:00Z">
              <w:rPr/>
            </w:rPrChange>
          </w:rPr>
          <w:instrText xml:space="preserve"> SEQ Figure \* ARABIC </w:instrText>
        </w:r>
      </w:ins>
      <w:r w:rsidRPr="00714D69">
        <w:rPr>
          <w:b/>
          <w:bCs/>
          <w:rPrChange w:id="477" w:author="Nate Bachmeier [AWS-SA]" w:date="2023-04-30T13:30:00Z">
            <w:rPr/>
          </w:rPrChange>
        </w:rPr>
        <w:fldChar w:fldCharType="separate"/>
      </w:r>
      <w:ins w:id="478" w:author="Nate Bachmeier [AWS-SA]" w:date="2023-04-30T13:29:00Z">
        <w:r w:rsidRPr="00714D69">
          <w:rPr>
            <w:b/>
            <w:bCs/>
            <w:noProof/>
            <w:rPrChange w:id="479" w:author="Nate Bachmeier [AWS-SA]" w:date="2023-04-30T13:30:00Z">
              <w:rPr>
                <w:noProof/>
              </w:rPr>
            </w:rPrChange>
          </w:rPr>
          <w:t>35</w:t>
        </w:r>
        <w:r w:rsidRPr="00714D69">
          <w:rPr>
            <w:b/>
            <w:bCs/>
            <w:rPrChange w:id="480"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481" w:author="Nate Bachmeier [AWS-SA]" w:date="2023-04-30T13:30:00Z"/>
        </w:rPr>
      </w:pPr>
      <w:ins w:id="482" w:author="Nate Bachmeier [AWS-SA]" w:date="2023-04-30T13:30:00Z">
        <w:r>
          <w:t>{</w:t>
        </w:r>
      </w:ins>
    </w:p>
    <w:p w14:paraId="74DAEB66" w14:textId="1262831A" w:rsidR="00714D69" w:rsidRDefault="00714D69" w:rsidP="00714D69">
      <w:pPr>
        <w:pStyle w:val="SC-Source"/>
        <w:rPr>
          <w:ins w:id="483" w:author="Nate Bachmeier [AWS-SA]" w:date="2023-04-30T13:30:00Z"/>
        </w:rPr>
      </w:pPr>
      <w:ins w:id="484" w:author="Nate Bachmeier [AWS-SA]" w:date="2023-04-30T13:30:00Z">
        <w:r>
          <w:t xml:space="preserve">  get_video(video_id: </w:t>
        </w:r>
      </w:ins>
      <w:ins w:id="485" w:author="Nate Bachmeier [AWS-SA]" w:date="2023-04-30T13:52:00Z">
        <w:r w:rsidR="00C726B5">
          <w:t>“</w:t>
        </w:r>
      </w:ins>
      <w:ins w:id="486" w:author="Nate Bachmeier [AWS-SA]" w:date="2023-04-30T13:30:00Z">
        <w:r>
          <w:t>---0dWlqevI</w:t>
        </w:r>
      </w:ins>
      <w:ins w:id="487" w:author="Nate Bachmeier [AWS-SA]" w:date="2023-04-30T13:52:00Z">
        <w:r w:rsidR="00C726B5">
          <w:t>”</w:t>
        </w:r>
      </w:ins>
      <w:ins w:id="488" w:author="Nate Bachmeier [AWS-SA]" w:date="2023-04-30T13:30:00Z">
        <w:r>
          <w:t>) {</w:t>
        </w:r>
      </w:ins>
    </w:p>
    <w:p w14:paraId="0D858DE3" w14:textId="77777777" w:rsidR="00714D69" w:rsidRDefault="00714D69" w:rsidP="00714D69">
      <w:pPr>
        <w:pStyle w:val="SC-Source"/>
        <w:rPr>
          <w:ins w:id="489" w:author="Nate Bachmeier [AWS-SA]" w:date="2023-04-30T13:30:00Z"/>
        </w:rPr>
      </w:pPr>
      <w:ins w:id="490" w:author="Nate Bachmeier [AWS-SA]" w:date="2023-04-30T13:30:00Z">
        <w:r>
          <w:t xml:space="preserve">    annotation {</w:t>
        </w:r>
      </w:ins>
    </w:p>
    <w:p w14:paraId="228A0A69" w14:textId="4C993028" w:rsidR="00714D69" w:rsidRDefault="00714D69" w:rsidP="00714D69">
      <w:pPr>
        <w:pStyle w:val="SC-Source"/>
        <w:rPr>
          <w:ins w:id="491" w:author="Nate Bachmeier [AWS-SA]" w:date="2023-04-30T13:30:00Z"/>
        </w:rPr>
      </w:pPr>
      <w:ins w:id="492" w:author="Nate Bachmeier [AWS-SA]" w:date="2023-04-30T13:30:00Z">
        <w:r>
          <w:t xml:space="preserve">      label      </w:t>
        </w:r>
      </w:ins>
    </w:p>
    <w:p w14:paraId="24BE233B" w14:textId="77777777" w:rsidR="00714D69" w:rsidRDefault="00714D69" w:rsidP="00714D69">
      <w:pPr>
        <w:pStyle w:val="SC-Source"/>
        <w:rPr>
          <w:ins w:id="493" w:author="Nate Bachmeier [AWS-SA]" w:date="2023-04-30T13:30:00Z"/>
        </w:rPr>
      </w:pPr>
      <w:ins w:id="494" w:author="Nate Bachmeier [AWS-SA]" w:date="2023-04-30T13:30:00Z">
        <w:r>
          <w:t xml:space="preserve">    }</w:t>
        </w:r>
      </w:ins>
    </w:p>
    <w:p w14:paraId="2D5A540B" w14:textId="77777777" w:rsidR="00714D69" w:rsidRDefault="00714D69" w:rsidP="00714D69">
      <w:pPr>
        <w:pStyle w:val="SC-Source"/>
        <w:rPr>
          <w:ins w:id="495" w:author="Nate Bachmeier [AWS-SA]" w:date="2023-04-30T13:30:00Z"/>
        </w:rPr>
      </w:pPr>
      <w:ins w:id="496" w:author="Nate Bachmeier [AWS-SA]" w:date="2023-04-30T13:30:00Z">
        <w:r>
          <w:t xml:space="preserve">    analysis {</w:t>
        </w:r>
      </w:ins>
    </w:p>
    <w:p w14:paraId="7D56FA04" w14:textId="77777777" w:rsidR="00714D69" w:rsidRDefault="00714D69" w:rsidP="00714D69">
      <w:pPr>
        <w:pStyle w:val="SC-Source"/>
        <w:rPr>
          <w:ins w:id="497" w:author="Nate Bachmeier [AWS-SA]" w:date="2023-04-30T13:30:00Z"/>
        </w:rPr>
      </w:pPr>
      <w:ins w:id="498" w:author="Nate Bachmeier [AWS-SA]" w:date="2023-04-30T13:30:00Z">
        <w:r>
          <w:t xml:space="preserve">      frames {</w:t>
        </w:r>
      </w:ins>
    </w:p>
    <w:p w14:paraId="0CC26B5C" w14:textId="77777777" w:rsidR="00714D69" w:rsidRDefault="00714D69" w:rsidP="00714D69">
      <w:pPr>
        <w:pStyle w:val="SC-Source"/>
        <w:rPr>
          <w:ins w:id="499" w:author="Nate Bachmeier [AWS-SA]" w:date="2023-04-30T13:30:00Z"/>
        </w:rPr>
      </w:pPr>
      <w:ins w:id="500" w:author="Nate Bachmeier [AWS-SA]" w:date="2023-04-30T13:30:00Z">
        <w:r>
          <w:t xml:space="preserve">        offset</w:t>
        </w:r>
      </w:ins>
    </w:p>
    <w:p w14:paraId="199D5E4C" w14:textId="77777777" w:rsidR="00714D69" w:rsidRDefault="00714D69" w:rsidP="00714D69">
      <w:pPr>
        <w:pStyle w:val="SC-Source"/>
        <w:rPr>
          <w:ins w:id="501" w:author="Nate Bachmeier [AWS-SA]" w:date="2023-04-30T13:30:00Z"/>
        </w:rPr>
      </w:pPr>
      <w:ins w:id="502" w:author="Nate Bachmeier [AWS-SA]" w:date="2023-04-30T13:30:00Z">
        <w:r>
          <w:t xml:space="preserve">        people_count</w:t>
        </w:r>
      </w:ins>
    </w:p>
    <w:p w14:paraId="45375417" w14:textId="77777777" w:rsidR="00714D69" w:rsidRDefault="00714D69" w:rsidP="00714D69">
      <w:pPr>
        <w:pStyle w:val="SC-Source"/>
        <w:rPr>
          <w:ins w:id="503" w:author="Nate Bachmeier [AWS-SA]" w:date="2023-04-30T13:30:00Z"/>
        </w:rPr>
      </w:pPr>
      <w:ins w:id="504" w:author="Nate Bachmeier [AWS-SA]" w:date="2023-04-30T13:30:00Z">
        <w:r>
          <w:t xml:space="preserve">        bodies {</w:t>
        </w:r>
      </w:ins>
    </w:p>
    <w:p w14:paraId="76A1BEF5" w14:textId="77777777" w:rsidR="00714D69" w:rsidRDefault="00714D69" w:rsidP="00714D69">
      <w:pPr>
        <w:pStyle w:val="SC-Source"/>
        <w:rPr>
          <w:ins w:id="505" w:author="Nate Bachmeier [AWS-SA]" w:date="2023-04-30T13:30:00Z"/>
        </w:rPr>
      </w:pPr>
      <w:ins w:id="506" w:author="Nate Bachmeier [AWS-SA]" w:date="2023-04-30T13:30:00Z">
        <w:r>
          <w:t xml:space="preserve">          rshoulder {</w:t>
        </w:r>
      </w:ins>
    </w:p>
    <w:p w14:paraId="3627BD95" w14:textId="77777777" w:rsidR="00714D69" w:rsidRDefault="00714D69" w:rsidP="00714D69">
      <w:pPr>
        <w:pStyle w:val="SC-Source"/>
        <w:rPr>
          <w:ins w:id="507" w:author="Nate Bachmeier [AWS-SA]" w:date="2023-04-30T13:30:00Z"/>
        </w:rPr>
      </w:pPr>
      <w:ins w:id="508" w:author="Nate Bachmeier [AWS-SA]" w:date="2023-04-30T13:30:00Z">
        <w:r>
          <w:t xml:space="preserve">            visible</w:t>
        </w:r>
      </w:ins>
    </w:p>
    <w:p w14:paraId="2DA0CB48" w14:textId="77777777" w:rsidR="00714D69" w:rsidRDefault="00714D69" w:rsidP="00714D69">
      <w:pPr>
        <w:pStyle w:val="SC-Source"/>
        <w:rPr>
          <w:ins w:id="509" w:author="Nate Bachmeier [AWS-SA]" w:date="2023-04-30T13:30:00Z"/>
        </w:rPr>
      </w:pPr>
      <w:ins w:id="510" w:author="Nate Bachmeier [AWS-SA]" w:date="2023-04-30T13:30:00Z">
        <w:r>
          <w:t xml:space="preserve">          }</w:t>
        </w:r>
      </w:ins>
    </w:p>
    <w:p w14:paraId="0CA34DF2" w14:textId="77777777" w:rsidR="00714D69" w:rsidRDefault="00714D69" w:rsidP="00714D69">
      <w:pPr>
        <w:pStyle w:val="SC-Source"/>
        <w:rPr>
          <w:ins w:id="511" w:author="Nate Bachmeier [AWS-SA]" w:date="2023-04-30T13:30:00Z"/>
        </w:rPr>
      </w:pPr>
      <w:ins w:id="512" w:author="Nate Bachmeier [AWS-SA]" w:date="2023-04-30T13:30:00Z">
        <w:r>
          <w:t xml:space="preserve">          identity {</w:t>
        </w:r>
      </w:ins>
    </w:p>
    <w:p w14:paraId="6FF1E6A6" w14:textId="77777777" w:rsidR="00714D69" w:rsidRDefault="00714D69" w:rsidP="00714D69">
      <w:pPr>
        <w:pStyle w:val="SC-Source"/>
        <w:rPr>
          <w:ins w:id="513" w:author="Nate Bachmeier [AWS-SA]" w:date="2023-04-30T13:30:00Z"/>
        </w:rPr>
      </w:pPr>
      <w:ins w:id="514" w:author="Nate Bachmeier [AWS-SA]" w:date="2023-04-30T13:30:00Z">
        <w:r>
          <w:t xml:space="preserve">            person_id</w:t>
        </w:r>
      </w:ins>
    </w:p>
    <w:p w14:paraId="2E2A4ED0" w14:textId="77777777" w:rsidR="00714D69" w:rsidRDefault="00714D69" w:rsidP="00714D69">
      <w:pPr>
        <w:pStyle w:val="SC-Source"/>
        <w:rPr>
          <w:ins w:id="515" w:author="Nate Bachmeier [AWS-SA]" w:date="2023-04-30T13:30:00Z"/>
        </w:rPr>
      </w:pPr>
      <w:ins w:id="516" w:author="Nate Bachmeier [AWS-SA]" w:date="2023-04-30T13:30:00Z">
        <w:r>
          <w:t xml:space="preserve">          }</w:t>
        </w:r>
      </w:ins>
    </w:p>
    <w:p w14:paraId="281E599B" w14:textId="77777777" w:rsidR="00714D69" w:rsidRDefault="00714D69" w:rsidP="00714D69">
      <w:pPr>
        <w:pStyle w:val="SC-Source"/>
        <w:rPr>
          <w:ins w:id="517" w:author="Nate Bachmeier [AWS-SA]" w:date="2023-04-30T13:30:00Z"/>
        </w:rPr>
      </w:pPr>
      <w:ins w:id="518" w:author="Nate Bachmeier [AWS-SA]" w:date="2023-04-30T13:30:00Z">
        <w:r>
          <w:t xml:space="preserve">        }</w:t>
        </w:r>
      </w:ins>
    </w:p>
    <w:p w14:paraId="2F605332" w14:textId="77777777" w:rsidR="00714D69" w:rsidRDefault="00714D69" w:rsidP="00714D69">
      <w:pPr>
        <w:pStyle w:val="SC-Source"/>
        <w:rPr>
          <w:ins w:id="519" w:author="Nate Bachmeier [AWS-SA]" w:date="2023-04-30T13:30:00Z"/>
        </w:rPr>
      </w:pPr>
      <w:ins w:id="520" w:author="Nate Bachmeier [AWS-SA]" w:date="2023-04-30T13:30:00Z">
        <w:r>
          <w:t xml:space="preserve">      }</w:t>
        </w:r>
      </w:ins>
    </w:p>
    <w:p w14:paraId="1D646E5F" w14:textId="77777777" w:rsidR="00714D69" w:rsidRDefault="00714D69" w:rsidP="00714D69">
      <w:pPr>
        <w:pStyle w:val="SC-Source"/>
        <w:rPr>
          <w:ins w:id="521" w:author="Nate Bachmeier [AWS-SA]" w:date="2023-04-30T13:30:00Z"/>
        </w:rPr>
      </w:pPr>
      <w:ins w:id="522" w:author="Nate Bachmeier [AWS-SA]" w:date="2023-04-30T13:30:00Z">
        <w:r>
          <w:t xml:space="preserve">    }</w:t>
        </w:r>
      </w:ins>
    </w:p>
    <w:p w14:paraId="30EAF7BF" w14:textId="77777777" w:rsidR="00714D69" w:rsidRDefault="00714D69" w:rsidP="00714D69">
      <w:pPr>
        <w:pStyle w:val="SC-Source"/>
        <w:rPr>
          <w:ins w:id="523" w:author="Nate Bachmeier [AWS-SA]" w:date="2023-04-30T13:30:00Z"/>
        </w:rPr>
      </w:pPr>
      <w:ins w:id="524" w:author="Nate Bachmeier [AWS-SA]" w:date="2023-04-30T13:30:00Z">
        <w:r>
          <w:t xml:space="preserve">  }</w:t>
        </w:r>
      </w:ins>
    </w:p>
    <w:p w14:paraId="3AAA7C88" w14:textId="412F2DEF" w:rsidR="00714D69" w:rsidRPr="00714D69" w:rsidRDefault="00714D69" w:rsidP="00714D69">
      <w:pPr>
        <w:pStyle w:val="SC-Source"/>
        <w:rPr>
          <w:ins w:id="525" w:author="Nate Bachmeier [AWS-SA]" w:date="2023-04-30T12:57:00Z"/>
        </w:rPr>
        <w:pPrChange w:id="526" w:author="Nate Bachmeier [AWS-SA]" w:date="2023-04-30T13:30:00Z">
          <w:pPr/>
        </w:pPrChange>
      </w:pPr>
      <w:ins w:id="527" w:author="Nate Bachmeier [AWS-SA]" w:date="2023-04-30T13:30:00Z">
        <w:r>
          <w:t>}</w:t>
        </w:r>
      </w:ins>
    </w:p>
    <w:p w14:paraId="131C5300" w14:textId="045A122B" w:rsidR="00C726B5" w:rsidRDefault="00C726B5" w:rsidP="00C726B5">
      <w:pPr>
        <w:rPr>
          <w:ins w:id="528" w:author="Nate Bachmeier [AWS-SA]" w:date="2023-04-30T13:54:00Z"/>
        </w:rPr>
      </w:pPr>
      <w:ins w:id="529" w:author="Nate Bachmeier [AWS-SA]" w:date="2023-04-30T13:55:00Z">
        <w:r>
          <w:t xml:space="preserve">An </w:t>
        </w:r>
      </w:ins>
      <w:ins w:id="530" w:author="Nate Bachmeier [AWS-SA]" w:date="2023-04-30T13:56:00Z">
        <w:r>
          <w:t xml:space="preserve">excerpt </w:t>
        </w:r>
      </w:ins>
      <w:ins w:id="531" w:author="Nate Bachmeier [AWS-SA]" w:date="2023-04-30T13:55:00Z">
        <w:r>
          <w:t>of the previ</w:t>
        </w:r>
      </w:ins>
      <w:ins w:id="532" w:author="Nate Bachmeier [AWS-SA]" w:date="2023-04-30T13:56:00Z">
        <w:r>
          <w:t xml:space="preserve">ous query is available in the following figure. It’s worth noting how the response aligns with the data model request and </w:t>
        </w:r>
      </w:ins>
      <w:ins w:id="533" w:author="Nate Bachmeier [AWS-SA]" w:date="2023-04-30T13:57:00Z">
        <w:r>
          <w:t>gives the consumer a single combined document. Using similar technologies like REST (</w:t>
        </w:r>
      </w:ins>
      <w:ins w:id="534" w:author="Nate Bachmeier [AWS-SA]" w:date="2023-04-30T13:58:00Z">
        <w:r>
          <w:t>REpresentational State Transfer) requires the caller to parse multiple re</w:t>
        </w:r>
      </w:ins>
      <w:ins w:id="535" w:author="Nate Bachmeier [AWS-SA]" w:date="2023-04-30T13:59:00Z">
        <w:r>
          <w:t xml:space="preserve">sponses and combine them. </w:t>
        </w:r>
      </w:ins>
    </w:p>
    <w:p w14:paraId="05D49F72" w14:textId="79BCA471" w:rsidR="00C726B5" w:rsidRPr="00C726B5" w:rsidRDefault="00C726B5" w:rsidP="00C726B5">
      <w:pPr>
        <w:pStyle w:val="Caption"/>
        <w:ind w:firstLine="0"/>
        <w:rPr>
          <w:ins w:id="536" w:author="Nate Bachmeier [AWS-SA]" w:date="2023-04-30T13:53:00Z"/>
          <w:i/>
          <w:iCs w:val="0"/>
          <w:rPrChange w:id="537" w:author="Nate Bachmeier [AWS-SA]" w:date="2023-04-30T13:55:00Z">
            <w:rPr>
              <w:ins w:id="538" w:author="Nate Bachmeier [AWS-SA]" w:date="2023-04-30T13:53:00Z"/>
            </w:rPr>
          </w:rPrChange>
        </w:rPr>
        <w:pPrChange w:id="539" w:author="Nate Bachmeier [AWS-SA]" w:date="2023-04-30T13:55:00Z">
          <w:pPr/>
        </w:pPrChange>
      </w:pPr>
      <w:ins w:id="540" w:author="Nate Bachmeier [AWS-SA]" w:date="2023-04-30T13:55:00Z">
        <w:r w:rsidRPr="00C726B5">
          <w:rPr>
            <w:b/>
            <w:bCs/>
            <w:rPrChange w:id="541" w:author="Nate Bachmeier [AWS-SA]" w:date="2023-04-30T13:55:00Z">
              <w:rPr/>
            </w:rPrChange>
          </w:rPr>
          <w:lastRenderedPageBreak/>
          <w:t xml:space="preserve">Figure </w:t>
        </w:r>
        <w:r w:rsidRPr="00C726B5">
          <w:rPr>
            <w:b/>
            <w:bCs/>
            <w:rPrChange w:id="542" w:author="Nate Bachmeier [AWS-SA]" w:date="2023-04-30T13:55:00Z">
              <w:rPr/>
            </w:rPrChange>
          </w:rPr>
          <w:fldChar w:fldCharType="begin"/>
        </w:r>
        <w:r w:rsidRPr="00C726B5">
          <w:rPr>
            <w:b/>
            <w:bCs/>
            <w:rPrChange w:id="543" w:author="Nate Bachmeier [AWS-SA]" w:date="2023-04-30T13:55:00Z">
              <w:rPr/>
            </w:rPrChange>
          </w:rPr>
          <w:instrText xml:space="preserve"> SEQ Figure \* ARABIC </w:instrText>
        </w:r>
      </w:ins>
      <w:r w:rsidRPr="00C726B5">
        <w:rPr>
          <w:b/>
          <w:bCs/>
          <w:rPrChange w:id="544" w:author="Nate Bachmeier [AWS-SA]" w:date="2023-04-30T13:55:00Z">
            <w:rPr/>
          </w:rPrChange>
        </w:rPr>
        <w:fldChar w:fldCharType="separate"/>
      </w:r>
      <w:ins w:id="545" w:author="Nate Bachmeier [AWS-SA]" w:date="2023-04-30T13:55:00Z">
        <w:r w:rsidRPr="00C726B5">
          <w:rPr>
            <w:b/>
            <w:bCs/>
            <w:noProof/>
            <w:rPrChange w:id="546" w:author="Nate Bachmeier [AWS-SA]" w:date="2023-04-30T13:55:00Z">
              <w:rPr>
                <w:noProof/>
              </w:rPr>
            </w:rPrChange>
          </w:rPr>
          <w:t>36</w:t>
        </w:r>
        <w:r w:rsidRPr="00C726B5">
          <w:rPr>
            <w:b/>
            <w:bCs/>
            <w:rPrChange w:id="547"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548" w:author="Nate Bachmeier [AWS-SA]" w:date="2023-04-30T13:53:00Z"/>
        </w:rPr>
      </w:pPr>
      <w:ins w:id="549" w:author="Nate Bachmeier [AWS-SA]" w:date="2023-04-30T13:53:00Z">
        <w:r>
          <w:t>{</w:t>
        </w:r>
      </w:ins>
    </w:p>
    <w:p w14:paraId="29D723FE" w14:textId="77777777" w:rsidR="00C726B5" w:rsidRDefault="00C726B5" w:rsidP="00C726B5">
      <w:pPr>
        <w:pStyle w:val="SC-Source"/>
        <w:rPr>
          <w:ins w:id="550" w:author="Nate Bachmeier [AWS-SA]" w:date="2023-04-30T13:53:00Z"/>
        </w:rPr>
      </w:pPr>
      <w:ins w:id="551" w:author="Nate Bachmeier [AWS-SA]" w:date="2023-04-30T13:53:00Z">
        <w:r>
          <w:t xml:space="preserve">  "data": {</w:t>
        </w:r>
      </w:ins>
    </w:p>
    <w:p w14:paraId="3D8C84A4" w14:textId="77777777" w:rsidR="00C726B5" w:rsidRDefault="00C726B5" w:rsidP="00C726B5">
      <w:pPr>
        <w:pStyle w:val="SC-Source"/>
        <w:rPr>
          <w:ins w:id="552" w:author="Nate Bachmeier [AWS-SA]" w:date="2023-04-30T13:53:00Z"/>
        </w:rPr>
      </w:pPr>
      <w:ins w:id="553" w:author="Nate Bachmeier [AWS-SA]" w:date="2023-04-30T13:53:00Z">
        <w:r>
          <w:t xml:space="preserve">    "get_video": {</w:t>
        </w:r>
      </w:ins>
    </w:p>
    <w:p w14:paraId="52C9585A" w14:textId="77777777" w:rsidR="00C726B5" w:rsidRDefault="00C726B5" w:rsidP="00C726B5">
      <w:pPr>
        <w:pStyle w:val="SC-Source"/>
        <w:rPr>
          <w:ins w:id="554" w:author="Nate Bachmeier [AWS-SA]" w:date="2023-04-30T13:53:00Z"/>
        </w:rPr>
      </w:pPr>
      <w:ins w:id="555" w:author="Nate Bachmeier [AWS-SA]" w:date="2023-04-30T13:53:00Z">
        <w:r>
          <w:t xml:space="preserve">      "annotation": {</w:t>
        </w:r>
      </w:ins>
    </w:p>
    <w:p w14:paraId="114F4732" w14:textId="77777777" w:rsidR="00C726B5" w:rsidRDefault="00C726B5" w:rsidP="00C726B5">
      <w:pPr>
        <w:pStyle w:val="SC-Source"/>
        <w:rPr>
          <w:ins w:id="556" w:author="Nate Bachmeier [AWS-SA]" w:date="2023-04-30T13:53:00Z"/>
        </w:rPr>
      </w:pPr>
      <w:ins w:id="557" w:author="Nate Bachmeier [AWS-SA]" w:date="2023-04-30T13:53:00Z">
        <w:r>
          <w:t xml:space="preserve">        "label": "clay pottery making"</w:t>
        </w:r>
      </w:ins>
    </w:p>
    <w:p w14:paraId="296AFC1E" w14:textId="77777777" w:rsidR="00C726B5" w:rsidRDefault="00C726B5" w:rsidP="00C726B5">
      <w:pPr>
        <w:pStyle w:val="SC-Source"/>
        <w:rPr>
          <w:ins w:id="558" w:author="Nate Bachmeier [AWS-SA]" w:date="2023-04-30T13:53:00Z"/>
        </w:rPr>
      </w:pPr>
      <w:ins w:id="559" w:author="Nate Bachmeier [AWS-SA]" w:date="2023-04-30T13:53:00Z">
        <w:r>
          <w:t xml:space="preserve">      },</w:t>
        </w:r>
      </w:ins>
    </w:p>
    <w:p w14:paraId="0856D229" w14:textId="77777777" w:rsidR="00C726B5" w:rsidRDefault="00C726B5" w:rsidP="00C726B5">
      <w:pPr>
        <w:pStyle w:val="SC-Source"/>
        <w:rPr>
          <w:ins w:id="560" w:author="Nate Bachmeier [AWS-SA]" w:date="2023-04-30T13:53:00Z"/>
        </w:rPr>
      </w:pPr>
      <w:ins w:id="561" w:author="Nate Bachmeier [AWS-SA]" w:date="2023-04-30T13:53:00Z">
        <w:r>
          <w:t xml:space="preserve">      "analysis": {</w:t>
        </w:r>
      </w:ins>
    </w:p>
    <w:p w14:paraId="05C91869" w14:textId="77777777" w:rsidR="00C726B5" w:rsidRDefault="00C726B5" w:rsidP="00C726B5">
      <w:pPr>
        <w:pStyle w:val="SC-Source"/>
        <w:rPr>
          <w:ins w:id="562" w:author="Nate Bachmeier [AWS-SA]" w:date="2023-04-30T13:53:00Z"/>
        </w:rPr>
      </w:pPr>
      <w:ins w:id="563" w:author="Nate Bachmeier [AWS-SA]" w:date="2023-04-30T13:53:00Z">
        <w:r>
          <w:t xml:space="preserve">        "frames": [</w:t>
        </w:r>
      </w:ins>
    </w:p>
    <w:p w14:paraId="0EBA1963" w14:textId="77777777" w:rsidR="00C726B5" w:rsidRDefault="00C726B5" w:rsidP="00C726B5">
      <w:pPr>
        <w:pStyle w:val="SC-Source"/>
        <w:rPr>
          <w:ins w:id="564" w:author="Nate Bachmeier [AWS-SA]" w:date="2023-04-30T13:53:00Z"/>
        </w:rPr>
      </w:pPr>
      <w:ins w:id="565" w:author="Nate Bachmeier [AWS-SA]" w:date="2023-04-30T13:53:00Z">
        <w:r>
          <w:t xml:space="preserve">          {</w:t>
        </w:r>
      </w:ins>
    </w:p>
    <w:p w14:paraId="146CA902" w14:textId="77777777" w:rsidR="00C726B5" w:rsidRDefault="00C726B5" w:rsidP="00C726B5">
      <w:pPr>
        <w:pStyle w:val="SC-Source"/>
        <w:rPr>
          <w:ins w:id="566" w:author="Nate Bachmeier [AWS-SA]" w:date="2023-04-30T13:53:00Z"/>
        </w:rPr>
      </w:pPr>
      <w:ins w:id="567" w:author="Nate Bachmeier [AWS-SA]" w:date="2023-04-30T13:53:00Z">
        <w:r>
          <w:t xml:space="preserve">            "offset": 19,</w:t>
        </w:r>
      </w:ins>
    </w:p>
    <w:p w14:paraId="279C747D" w14:textId="08BEAC6D" w:rsidR="00C726B5" w:rsidRDefault="00C726B5" w:rsidP="00C726B5">
      <w:pPr>
        <w:pStyle w:val="SC-Source"/>
        <w:rPr>
          <w:ins w:id="568" w:author="Nate Bachmeier [AWS-SA]" w:date="2023-04-30T13:53:00Z"/>
        </w:rPr>
      </w:pPr>
      <w:ins w:id="569" w:author="Nate Bachmeier [AWS-SA]" w:date="2023-04-30T13:53:00Z">
        <w:r>
          <w:t xml:space="preserve">            "people_count": </w:t>
        </w:r>
      </w:ins>
      <w:ins w:id="570" w:author="Nate Bachmeier [AWS-SA]" w:date="2023-04-30T13:54:00Z">
        <w:r>
          <w:t>1</w:t>
        </w:r>
      </w:ins>
      <w:ins w:id="571" w:author="Nate Bachmeier [AWS-SA]" w:date="2023-04-30T13:53:00Z">
        <w:r>
          <w:t>,</w:t>
        </w:r>
      </w:ins>
    </w:p>
    <w:p w14:paraId="382DB32E" w14:textId="77777777" w:rsidR="00C726B5" w:rsidRDefault="00C726B5" w:rsidP="00C726B5">
      <w:pPr>
        <w:pStyle w:val="SC-Source"/>
        <w:rPr>
          <w:ins w:id="572" w:author="Nate Bachmeier [AWS-SA]" w:date="2023-04-30T13:53:00Z"/>
        </w:rPr>
      </w:pPr>
      <w:ins w:id="573" w:author="Nate Bachmeier [AWS-SA]" w:date="2023-04-30T13:53:00Z">
        <w:r>
          <w:t xml:space="preserve">            "bodies": [</w:t>
        </w:r>
      </w:ins>
    </w:p>
    <w:p w14:paraId="4C3FC866" w14:textId="77777777" w:rsidR="00C726B5" w:rsidRDefault="00C726B5" w:rsidP="00C726B5">
      <w:pPr>
        <w:pStyle w:val="SC-Source"/>
        <w:rPr>
          <w:ins w:id="574" w:author="Nate Bachmeier [AWS-SA]" w:date="2023-04-30T13:53:00Z"/>
        </w:rPr>
      </w:pPr>
      <w:ins w:id="575" w:author="Nate Bachmeier [AWS-SA]" w:date="2023-04-30T13:53:00Z">
        <w:r>
          <w:t xml:space="preserve">              {</w:t>
        </w:r>
      </w:ins>
    </w:p>
    <w:p w14:paraId="45F7BEFB" w14:textId="77777777" w:rsidR="00C726B5" w:rsidRDefault="00C726B5" w:rsidP="00C726B5">
      <w:pPr>
        <w:pStyle w:val="SC-Source"/>
        <w:rPr>
          <w:ins w:id="576" w:author="Nate Bachmeier [AWS-SA]" w:date="2023-04-30T13:53:00Z"/>
        </w:rPr>
      </w:pPr>
      <w:ins w:id="577" w:author="Nate Bachmeier [AWS-SA]" w:date="2023-04-30T13:53:00Z">
        <w:r>
          <w:t xml:space="preserve">                "rshoulder": {</w:t>
        </w:r>
      </w:ins>
    </w:p>
    <w:p w14:paraId="4C66796D" w14:textId="66688378" w:rsidR="00C726B5" w:rsidRDefault="00C726B5" w:rsidP="00C726B5">
      <w:pPr>
        <w:pStyle w:val="SC-Source"/>
        <w:rPr>
          <w:ins w:id="578" w:author="Nate Bachmeier [AWS-SA]" w:date="2023-04-30T13:53:00Z"/>
        </w:rPr>
      </w:pPr>
      <w:ins w:id="579" w:author="Nate Bachmeier [AWS-SA]" w:date="2023-04-30T13:53:00Z">
        <w:r>
          <w:t xml:space="preserve">                  "visible": </w:t>
        </w:r>
      </w:ins>
      <w:ins w:id="580" w:author="Nate Bachmeier [AWS-SA]" w:date="2023-04-30T13:54:00Z">
        <w:r>
          <w:t>true</w:t>
        </w:r>
      </w:ins>
    </w:p>
    <w:p w14:paraId="124D2710" w14:textId="77777777" w:rsidR="00C726B5" w:rsidRDefault="00C726B5" w:rsidP="00C726B5">
      <w:pPr>
        <w:pStyle w:val="SC-Source"/>
        <w:rPr>
          <w:ins w:id="581" w:author="Nate Bachmeier [AWS-SA]" w:date="2023-04-30T13:53:00Z"/>
        </w:rPr>
      </w:pPr>
      <w:ins w:id="582" w:author="Nate Bachmeier [AWS-SA]" w:date="2023-04-30T13:53:00Z">
        <w:r>
          <w:t xml:space="preserve">                },</w:t>
        </w:r>
      </w:ins>
    </w:p>
    <w:p w14:paraId="1C3446EC" w14:textId="77777777" w:rsidR="00C726B5" w:rsidRDefault="00C726B5" w:rsidP="00C726B5">
      <w:pPr>
        <w:pStyle w:val="SC-Source"/>
        <w:rPr>
          <w:ins w:id="583" w:author="Nate Bachmeier [AWS-SA]" w:date="2023-04-30T13:54:00Z"/>
        </w:rPr>
      </w:pPr>
      <w:ins w:id="584" w:author="Nate Bachmeier [AWS-SA]" w:date="2023-04-30T13:53:00Z">
        <w:r>
          <w:t xml:space="preserve">                </w:t>
        </w:r>
      </w:ins>
      <w:ins w:id="585" w:author="Nate Bachmeier [AWS-SA]" w:date="2023-04-30T13:54:00Z">
        <w:r>
          <w:t>"identity": {</w:t>
        </w:r>
      </w:ins>
    </w:p>
    <w:p w14:paraId="1C91820F" w14:textId="2FE36439" w:rsidR="00C726B5" w:rsidRDefault="00C726B5" w:rsidP="00C726B5">
      <w:pPr>
        <w:pStyle w:val="SC-Source"/>
        <w:rPr>
          <w:ins w:id="586" w:author="Nate Bachmeier [AWS-SA]" w:date="2023-04-30T13:54:00Z"/>
        </w:rPr>
      </w:pPr>
      <w:ins w:id="587" w:author="Nate Bachmeier [AWS-SA]" w:date="2023-04-30T13:54:00Z">
        <w:r>
          <w:t xml:space="preserve">                  "person_id": </w:t>
        </w:r>
      </w:ins>
      <w:ins w:id="588" w:author="Nate Bachmeier [AWS-SA]" w:date="2023-04-30T14:03:00Z">
        <w:r w:rsidR="00430B4C">
          <w:t>0</w:t>
        </w:r>
      </w:ins>
    </w:p>
    <w:p w14:paraId="0EC80C8E" w14:textId="77777777" w:rsidR="00EC45C9" w:rsidRDefault="00EC45C9" w:rsidP="00EC45C9">
      <w:pPr>
        <w:pStyle w:val="SC-Source"/>
        <w:rPr>
          <w:ins w:id="589" w:author="Nate Bachmeier [AWS-SA]" w:date="2023-04-30T14:13:00Z"/>
        </w:rPr>
      </w:pPr>
      <w:ins w:id="590" w:author="Nate Bachmeier [AWS-SA]" w:date="2023-04-30T14:13:00Z">
        <w:r>
          <w:t xml:space="preserve">             }</w:t>
        </w:r>
      </w:ins>
    </w:p>
    <w:p w14:paraId="2B965CFC" w14:textId="77777777" w:rsidR="00EC45C9" w:rsidRDefault="00EC45C9" w:rsidP="00EC45C9">
      <w:pPr>
        <w:pStyle w:val="SC-Source"/>
        <w:rPr>
          <w:ins w:id="591" w:author="Nate Bachmeier [AWS-SA]" w:date="2023-04-30T14:13:00Z"/>
        </w:rPr>
      </w:pPr>
      <w:ins w:id="592" w:author="Nate Bachmeier [AWS-SA]" w:date="2023-04-30T14:13:00Z">
        <w:r>
          <w:t xml:space="preserve">            ]</w:t>
        </w:r>
      </w:ins>
    </w:p>
    <w:p w14:paraId="4279E845" w14:textId="77777777" w:rsidR="00EC45C9" w:rsidRDefault="00EC45C9" w:rsidP="00EC45C9">
      <w:pPr>
        <w:pStyle w:val="SC-Source"/>
        <w:rPr>
          <w:ins w:id="593" w:author="Nate Bachmeier [AWS-SA]" w:date="2023-04-30T14:13:00Z"/>
        </w:rPr>
      </w:pPr>
      <w:ins w:id="594" w:author="Nate Bachmeier [AWS-SA]" w:date="2023-04-30T14:13:00Z">
        <w:r>
          <w:t xml:space="preserve">          }</w:t>
        </w:r>
      </w:ins>
    </w:p>
    <w:p w14:paraId="59D065CC" w14:textId="77777777" w:rsidR="00EC45C9" w:rsidRDefault="00EC45C9" w:rsidP="00EC45C9">
      <w:pPr>
        <w:pStyle w:val="SC-Source"/>
        <w:rPr>
          <w:ins w:id="595" w:author="Nate Bachmeier [AWS-SA]" w:date="2023-04-30T14:13:00Z"/>
        </w:rPr>
      </w:pPr>
      <w:ins w:id="596" w:author="Nate Bachmeier [AWS-SA]" w:date="2023-04-30T14:13:00Z">
        <w:r>
          <w:t xml:space="preserve">        ]</w:t>
        </w:r>
      </w:ins>
    </w:p>
    <w:p w14:paraId="2ADE2EEF" w14:textId="77777777" w:rsidR="00EC45C9" w:rsidRDefault="00EC45C9" w:rsidP="00EC45C9">
      <w:pPr>
        <w:pStyle w:val="SC-Source"/>
        <w:rPr>
          <w:ins w:id="597" w:author="Nate Bachmeier [AWS-SA]" w:date="2023-04-30T14:13:00Z"/>
        </w:rPr>
      </w:pPr>
      <w:ins w:id="598" w:author="Nate Bachmeier [AWS-SA]" w:date="2023-04-30T14:13:00Z">
        <w:r>
          <w:t xml:space="preserve">      }</w:t>
        </w:r>
      </w:ins>
    </w:p>
    <w:p w14:paraId="28BB48EA" w14:textId="77777777" w:rsidR="00EC45C9" w:rsidRDefault="00EC45C9" w:rsidP="00EC45C9">
      <w:pPr>
        <w:pStyle w:val="SC-Source"/>
        <w:rPr>
          <w:ins w:id="599" w:author="Nate Bachmeier [AWS-SA]" w:date="2023-04-30T14:13:00Z"/>
        </w:rPr>
      </w:pPr>
      <w:ins w:id="600" w:author="Nate Bachmeier [AWS-SA]" w:date="2023-04-30T14:13:00Z">
        <w:r>
          <w:t xml:space="preserve">    }</w:t>
        </w:r>
      </w:ins>
    </w:p>
    <w:p w14:paraId="33E8F46D" w14:textId="77777777" w:rsidR="00EC45C9" w:rsidRDefault="00EC45C9" w:rsidP="00EC45C9">
      <w:pPr>
        <w:pStyle w:val="SC-Source"/>
        <w:rPr>
          <w:ins w:id="601" w:author="Nate Bachmeier [AWS-SA]" w:date="2023-04-30T14:13:00Z"/>
        </w:rPr>
      </w:pPr>
      <w:ins w:id="602" w:author="Nate Bachmeier [AWS-SA]" w:date="2023-04-30T14:13:00Z">
        <w:r>
          <w:t xml:space="preserve">  }</w:t>
        </w:r>
      </w:ins>
    </w:p>
    <w:p w14:paraId="3FC939EB" w14:textId="71F6E865" w:rsidR="00E64BB3" w:rsidDel="00C726B5" w:rsidRDefault="00E64BB3" w:rsidP="00EC45C9">
      <w:pPr>
        <w:ind w:firstLine="0"/>
        <w:rPr>
          <w:del w:id="603" w:author="Nate Bachmeier [AWS-SA]" w:date="2023-04-30T14:00:00Z"/>
        </w:rPr>
        <w:pPrChange w:id="604" w:author="Nate Bachmeier [AWS-SA]" w:date="2023-04-23T12:30:00Z">
          <w:pPr/>
        </w:pPrChange>
      </w:pPr>
      <w:del w:id="605" w:author="Nate Bachmeier [AWS-SA]" w:date="2023-04-23T12:30:00Z">
        <w:r w:rsidDel="002E682D">
          <w:lastRenderedPageBreak/>
          <w:delText>Lastly, a</w:delText>
        </w:r>
      </w:del>
      <w:del w:id="606"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607" w:author="Nate Bachmeier [AWS-SA]" w:date="2023-04-20T16:00:00Z"/>
          <w:b/>
          <w:bCs/>
          <w:i/>
        </w:rPr>
      </w:pPr>
      <w:bookmarkStart w:id="608" w:name="_Toc128255060"/>
      <w:bookmarkStart w:id="609" w:name="_Toc128302246"/>
      <w:del w:id="610"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608"/>
        <w:bookmarkEnd w:id="609"/>
      </w:del>
    </w:p>
    <w:p w14:paraId="07802253" w14:textId="21EEFAE5" w:rsidR="00104B25" w:rsidDel="00213AB2" w:rsidRDefault="00104B25" w:rsidP="00E16572">
      <w:pPr>
        <w:ind w:firstLine="0"/>
        <w:rPr>
          <w:del w:id="611" w:author="Nate Bachmeier [AWS-SA]" w:date="2023-04-20T16:00:00Z"/>
        </w:rPr>
      </w:pPr>
      <w:del w:id="612"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Default="001B38B1" w:rsidP="001B38B1">
      <w:pPr>
        <w:rPr>
          <w:ins w:id="613" w:author="Nate Bachmeier [AWS-SA]" w:date="2023-04-30T14:07:00Z"/>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CC0EBDB" w14:textId="484CD969" w:rsidR="0021289B" w:rsidRPr="00EC45C9" w:rsidRDefault="00EC45C9" w:rsidP="0021289B">
      <w:pPr>
        <w:rPr>
          <w:rPrChange w:id="614" w:author="Nate Bachmeier [AWS-SA]" w:date="2023-04-30T14:07:00Z">
            <w:rPr>
              <w:i/>
              <w:iCs/>
            </w:rPr>
          </w:rPrChange>
        </w:rPr>
      </w:pPr>
      <w:ins w:id="615" w:author="Nate Bachmeier [AWS-SA]" w:date="2023-04-30T14:07:00Z">
        <w:r>
          <w:t xml:space="preserve">Effectiveness is the degree to which something </w:t>
        </w:r>
      </w:ins>
      <w:ins w:id="616" w:author="Nate Bachmeier [AWS-SA]" w:date="2023-04-30T14:09:00Z">
        <w:r>
          <w:t>successfully produces</w:t>
        </w:r>
      </w:ins>
      <w:ins w:id="617" w:author="Nate Bachmeier [AWS-SA]" w:date="2023-04-30T14:07:00Z">
        <w:r>
          <w:t xml:space="preserve"> a</w:t>
        </w:r>
      </w:ins>
      <w:ins w:id="618" w:author="Nate Bachmeier [AWS-SA]" w:date="2023-04-30T14:08:00Z">
        <w:r>
          <w:t xml:space="preserve"> desired</w:t>
        </w:r>
      </w:ins>
      <w:customXmlInsRangeStart w:id="619" w:author="Nate Bachmeier [AWS-SA]" w:date="2023-04-30T14:09:00Z"/>
      <w:sdt>
        <w:sdtPr>
          <w:id w:val="336431202"/>
          <w:citation/>
        </w:sdtPr>
        <w:sdtContent>
          <w:customXmlInsRangeEnd w:id="619"/>
          <w:ins w:id="620" w:author="Nate Bachmeier [AWS-SA]" w:date="2023-04-30T14:09:00Z">
            <w:r>
              <w:fldChar w:fldCharType="begin"/>
            </w:r>
            <w:r>
              <w:instrText xml:space="preserve"> CITATION Oxf23 \l 1033 </w:instrText>
            </w:r>
          </w:ins>
          <w:r>
            <w:fldChar w:fldCharType="separate"/>
          </w:r>
          <w:ins w:id="621" w:author="Nate Bachmeier [AWS-SA]" w:date="2023-04-30T14:09:00Z">
            <w:r>
              <w:rPr>
                <w:noProof/>
              </w:rPr>
              <w:t xml:space="preserve"> </w:t>
            </w:r>
            <w:r>
              <w:rPr>
                <w:noProof/>
              </w:rPr>
              <w:t>(Oxford, 2023)</w:t>
            </w:r>
            <w:r>
              <w:fldChar w:fldCharType="end"/>
            </w:r>
          </w:ins>
          <w:customXmlInsRangeStart w:id="622" w:author="Nate Bachmeier [AWS-SA]" w:date="2023-04-30T14:09:00Z"/>
        </w:sdtContent>
      </w:sdt>
      <w:customXmlInsRangeEnd w:id="622"/>
      <w:ins w:id="623" w:author="Nate Bachmeier [AWS-SA]" w:date="2023-04-30T14:08:00Z">
        <w:r>
          <w:t>.</w:t>
        </w:r>
      </w:ins>
      <w:ins w:id="624" w:author="Nate Bachmeier [AWS-SA]" w:date="2023-04-30T14:09:00Z">
        <w:r>
          <w:t xml:space="preserve"> This constructive research project </w:t>
        </w:r>
      </w:ins>
      <w:ins w:id="625" w:author="Nate Bachmeier [AWS-SA]" w:date="2023-04-30T14:10:00Z">
        <w:r>
          <w:t xml:space="preserve">can reliably extract metadata from video sequences and </w:t>
        </w:r>
      </w:ins>
      <w:ins w:id="626" w:author="Nate Bachmeier [AWS-SA]" w:date="2023-04-30T14:11:00Z">
        <w:r>
          <w:t>surface that information into a</w:t>
        </w:r>
      </w:ins>
      <w:ins w:id="627" w:author="Nate Bachmeier [AWS-SA]" w:date="2023-04-30T14:12:00Z">
        <w:r>
          <w:t>n</w:t>
        </w:r>
      </w:ins>
      <w:ins w:id="628" w:author="Nate Bachmeier [AWS-SA]" w:date="2023-04-30T14:11:00Z">
        <w:r>
          <w:t xml:space="preserve"> </w:t>
        </w:r>
      </w:ins>
      <w:ins w:id="629" w:author="Nate Bachmeier [AWS-SA]" w:date="2023-04-30T14:12:00Z">
        <w:r>
          <w:t xml:space="preserve">extensive </w:t>
        </w:r>
      </w:ins>
      <w:ins w:id="630" w:author="Nate Bachmeier [AWS-SA]" w:date="2023-04-30T14:11:00Z">
        <w:r>
          <w:t>schema.</w:t>
        </w:r>
      </w:ins>
      <w:ins w:id="631" w:author="Nate Bachmeier [AWS-SA]" w:date="2023-04-30T14:12:00Z">
        <w:r>
          <w:t xml:space="preserve"> For instance, the analytics pipeline uses the Open</w:t>
        </w:r>
      </w:ins>
      <w:ins w:id="632" w:author="Nate Bachmeier [AWS-SA]" w:date="2023-04-30T14:13:00Z">
        <w:r>
          <w:t xml:space="preserve">Pose </w:t>
        </w:r>
      </w:ins>
      <w:ins w:id="633" w:author="Nate Bachmeier [AWS-SA]" w:date="2023-04-30T14:14:00Z">
        <w:r>
          <w:t xml:space="preserve">framework to identify </w:t>
        </w:r>
      </w:ins>
      <w:ins w:id="634" w:author="Nate Bachmeier [AWS-SA]" w:date="2023-04-30T14:15:00Z">
        <w:r>
          <w:t xml:space="preserve">the skeletal </w:t>
        </w:r>
      </w:ins>
      <w:ins w:id="635" w:author="Nate Bachmeier [AWS-SA]" w:date="2023-04-30T14:14:00Z">
        <w:r>
          <w:t xml:space="preserve">positions of </w:t>
        </w:r>
      </w:ins>
      <w:ins w:id="636" w:author="Nate Bachmeier [AWS-SA]" w:date="2023-04-30T14:15:00Z">
        <w:r>
          <w:t xml:space="preserve">everyone within the frame. Next, a custom Movement Tracker </w:t>
        </w:r>
      </w:ins>
      <w:ins w:id="637" w:author="Nate Bachmeier [AWS-SA]" w:date="2023-04-30T14:16:00Z">
        <w:r>
          <w:t xml:space="preserve">reliably </w:t>
        </w:r>
      </w:ins>
      <w:ins w:id="638" w:author="Nate Bachmeier [AWS-SA]" w:date="2023-04-30T14:17:00Z">
        <w:r>
          <w:t xml:space="preserve">determines the motion sequence for each person across the sampled clip. Third, </w:t>
        </w:r>
      </w:ins>
      <w:ins w:id="639" w:author="Nate Bachmeier [AWS-SA]" w:date="2023-04-30T14:18:00Z">
        <w:r>
          <w:t>Amazon Rekognition further annotates those frames and e</w:t>
        </w:r>
      </w:ins>
      <w:ins w:id="640" w:author="Nate Bachmeier [AWS-SA]" w:date="2023-04-30T14:19:00Z">
        <w:r>
          <w:t xml:space="preserve">ach person’s </w:t>
        </w:r>
      </w:ins>
      <w:ins w:id="641" w:author="Nate Bachmeier [AWS-SA]" w:date="2023-04-30T14:18:00Z">
        <w:r>
          <w:t>bounding boxes with object detection.</w:t>
        </w:r>
      </w:ins>
    </w:p>
    <w:p w14:paraId="3AC7BFA7" w14:textId="685CEF54" w:rsidR="00FD62B7" w:rsidRDefault="00FD62B7" w:rsidP="001B38B1">
      <w:r>
        <w:t xml:space="preserve">The OpenPose framework offers a foundational capability to extract skeletal positions from a 2-D frame. This constructive design research project </w:t>
      </w:r>
      <w:r w:rsidR="00D25DC1">
        <w:t xml:space="preserve">leveraged this library’s output to differentiate core movements like walking, throwing, sitting, and eating. It also integrates an object detection service to provide a rich context overlay of derived information. These features enable automation </w:t>
      </w:r>
      <w:r>
        <w:t xml:space="preserve">to </w:t>
      </w:r>
      <w:r w:rsidR="00D25DC1">
        <w:t xml:space="preserve">monitor and predict </w:t>
      </w:r>
      <w:r>
        <w:t xml:space="preserve">human activity movements across multiple subsequent images. It can classify those sequences into coarse behavioral categories, not necessarily </w:t>
      </w:r>
      <w:r w:rsidR="00DF503B">
        <w:t xml:space="preserve">kinetic </w:t>
      </w:r>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642" w:name="_Toc128255061"/>
      <w:bookmarkStart w:id="643"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642"/>
      <w:bookmarkEnd w:id="643"/>
    </w:p>
    <w:p w14:paraId="66D58B1F" w14:textId="424841F7" w:rsidR="00BC12DE" w:rsidRPr="00BC12DE" w:rsidRDefault="00F4459E" w:rsidP="00B21582">
      <w:pPr>
        <w:ind w:firstLine="0"/>
      </w:pPr>
      <w:r w:rsidRPr="00F4459E">
        <w:rPr>
          <w:noProof/>
        </w:rPr>
        <w:lastRenderedPageBreak/>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E45ECC3"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644" w:author="Nate Bachmeier [AWS-SA]" w:date="2023-04-20T13:38:00Z">
        <w:r w:rsidR="003F00CE" w:rsidDel="00F75FDE">
          <w:delText>low-</w:delText>
        </w:r>
        <w:r w:rsidR="00F948E5" w:rsidDel="00F75FDE">
          <w:delText>confidence</w:delText>
        </w:r>
      </w:del>
      <w:ins w:id="645" w:author="Nate Bachmeier [AWS-SA]" w:date="2023-04-20T13:38:00Z">
        <w:r w:rsidR="00F75FDE">
          <w:t>low confidence</w:t>
        </w:r>
      </w:ins>
      <w:r>
        <w:t xml:space="preserve"> 25x3 position matrix. Carnegie Mellon’s team has addressed this situation with two purpose-built models for faces and hands</w:t>
      </w:r>
      <w:r w:rsidR="003F00CE">
        <w:t xml:space="preserve"> (Hidalgo et al., 2019)</w:t>
      </w:r>
      <w:r>
        <w:t>.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687F5C87" w:rsidR="00A4437A" w:rsidRDefault="00A4437A" w:rsidP="00A4437A">
      <w:pPr>
        <w:pStyle w:val="Caption"/>
        <w:ind w:firstLine="0"/>
        <w:rPr>
          <w:i/>
          <w:iCs w:val="0"/>
        </w:rPr>
      </w:pPr>
      <w:bookmarkStart w:id="646" w:name="_Toc128255062"/>
      <w:bookmarkStart w:id="647"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646"/>
      <w:bookmarkEnd w:id="647"/>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lastRenderedPageBreak/>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648" w:name="_Toc128255063"/>
      <w:bookmarkStart w:id="649"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648"/>
      <w:bookmarkEnd w:id="649"/>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650" w:author="Nate Bachmeier [AWS-SA]" w:date="2023-04-20T13:39:00Z">
        <w:r w:rsidDel="00E7411D">
          <w:delText>comput</w:delText>
        </w:r>
      </w:del>
      <w:ins w:id="651" w:author="Nate Bachmeier [AWS-SA]" w:date="2023-04-20T13:39:00Z">
        <w:r w:rsidR="00E7411D">
          <w:t>computations</w:t>
        </w:r>
      </w:ins>
      <w:del w:id="652"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w:t>
      </w:r>
      <w:r>
        <w:lastRenderedPageBreak/>
        <w:t xml:space="preserve">frames). Suppose a reduction or elimination of these checkpoints occurred. In that case, the entire data set could reprocess in 0.94 million </w:t>
      </w:r>
      <w:del w:id="653" w:author="Nate Bachmeier [AWS-SA]" w:date="2023-04-20T13:39:00Z">
        <w:r w:rsidDel="00E7411D">
          <w:delText xml:space="preserve">compute </w:delText>
        </w:r>
      </w:del>
      <w:ins w:id="654"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655" w:name="_Toc131970517"/>
      <w:r>
        <w:t>Evaluation of the Findings</w:t>
      </w:r>
      <w:bookmarkEnd w:id="655"/>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656" w:name="_Toc128255064"/>
      <w:bookmarkStart w:id="657"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656"/>
      <w:bookmarkEnd w:id="657"/>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w:t>
      </w:r>
      <w:r>
        <w:lastRenderedPageBreak/>
        <w:t xml:space="preserve">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658" w:name="_Toc131970518"/>
      <w:r>
        <w:t>Summary</w:t>
      </w:r>
      <w:bookmarkEnd w:id="658"/>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659"/>
      <w:r>
        <w:t xml:space="preserve">image annotation </w:t>
      </w:r>
      <w:commentRangeEnd w:id="659"/>
      <w:r w:rsidR="004C15C9">
        <w:rPr>
          <w:rStyle w:val="CommentReference"/>
          <w:rFonts w:eastAsia="Times New Roman" w:cs="Arial"/>
          <w:szCs w:val="20"/>
        </w:rPr>
        <w:commentReference w:id="659"/>
      </w:r>
      <w:r>
        <w:t>can provide sufficient 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660" w:author="Nate Bachmeier [AWS-SA]" w:date="2023-04-20T13:50:00Z">
        <w:r w:rsidR="00B25108" w:rsidDel="00E7411D">
          <w:delText>implication</w:delText>
        </w:r>
      </w:del>
      <w:ins w:id="661"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662" w:name="_Toc131970519"/>
      <w:commentRangeStart w:id="663"/>
      <w:commentRangeStart w:id="664"/>
      <w:r>
        <w:lastRenderedPageBreak/>
        <w:t>Chapter 5: Implications, Recommendations, and Conclusions</w:t>
      </w:r>
      <w:commentRangeEnd w:id="663"/>
      <w:r w:rsidR="004C15C9">
        <w:rPr>
          <w:rStyle w:val="CommentReference"/>
          <w:b w:val="0"/>
          <w:bCs w:val="0"/>
          <w:szCs w:val="20"/>
        </w:rPr>
        <w:commentReference w:id="663"/>
      </w:r>
      <w:bookmarkEnd w:id="662"/>
      <w:commentRangeEnd w:id="664"/>
      <w:r w:rsidR="00A96DFD">
        <w:rPr>
          <w:rStyle w:val="CommentReference"/>
          <w:b w:val="0"/>
          <w:bCs w:val="0"/>
          <w:szCs w:val="20"/>
        </w:rPr>
        <w:commentReference w:id="664"/>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665"/>
      <w:r>
        <w:t xml:space="preserve">this text examines </w:t>
      </w:r>
      <w:commentRangeEnd w:id="665"/>
      <w:r w:rsidR="005E187E">
        <w:rPr>
          <w:rStyle w:val="CommentReference"/>
          <w:rFonts w:eastAsia="Times New Roman" w:cs="Arial"/>
          <w:szCs w:val="20"/>
        </w:rPr>
        <w:commentReference w:id="665"/>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666" w:name="_Toc51929242"/>
      <w:bookmarkStart w:id="667" w:name="_Toc131970520"/>
      <w:r>
        <w:t>Implications</w:t>
      </w:r>
      <w:bookmarkEnd w:id="666"/>
      <w:bookmarkEnd w:id="667"/>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668"/>
      <w:r w:rsidR="005B6535">
        <w:t xml:space="preserve">was achievable </w:t>
      </w:r>
      <w:commentRangeEnd w:id="668"/>
      <w:r w:rsidR="00E82EA6">
        <w:rPr>
          <w:rStyle w:val="CommentReference"/>
          <w:rFonts w:eastAsia="Times New Roman" w:cs="Arial"/>
          <w:szCs w:val="20"/>
        </w:rPr>
        <w:commentReference w:id="668"/>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669"/>
      <w:r w:rsidR="0021614C">
        <w:t xml:space="preserve">Bell, Koren, and Volinsky’s </w:t>
      </w:r>
      <w:commentRangeEnd w:id="669"/>
      <w:r w:rsidR="00E82EA6">
        <w:rPr>
          <w:rStyle w:val="CommentReference"/>
          <w:rFonts w:eastAsia="Times New Roman" w:cs="Arial"/>
          <w:szCs w:val="20"/>
        </w:rPr>
        <w:commentReference w:id="669"/>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670"/>
      <w:r>
        <w:rPr>
          <w:i/>
          <w:iCs/>
        </w:rPr>
        <w:t xml:space="preserve">efficiency </w:t>
      </w:r>
      <w:commentRangeEnd w:id="670"/>
      <w:r w:rsidR="00E82EA6">
        <w:rPr>
          <w:rStyle w:val="CommentReference"/>
          <w:rFonts w:eastAsia="Times New Roman" w:cs="Arial"/>
          <w:szCs w:val="20"/>
        </w:rPr>
        <w:commentReference w:id="670"/>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671" w:name="_Toc128255065"/>
      <w:bookmarkStart w:id="672"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671"/>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672"/>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673"/>
      <w:r w:rsidR="0033517C">
        <w:t>32 &amp; 33</w:t>
      </w:r>
      <w:commentRangeEnd w:id="673"/>
      <w:r w:rsidR="00E82EA6">
        <w:rPr>
          <w:rStyle w:val="CommentReference"/>
          <w:rFonts w:eastAsia="Times New Roman" w:cs="Arial"/>
          <w:szCs w:val="20"/>
        </w:rPr>
        <w:commentReference w:id="673"/>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674" w:name="_Toc128255066"/>
      <w:bookmarkStart w:id="675"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674"/>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675"/>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676" w:name="_Toc222132559"/>
      <w:bookmarkStart w:id="677" w:name="_Toc251424093"/>
      <w:bookmarkStart w:id="678" w:name="_Toc464831679"/>
      <w:bookmarkStart w:id="679" w:name="_Toc465328411"/>
      <w:bookmarkStart w:id="680" w:name="_Toc51929243"/>
      <w:bookmarkStart w:id="681" w:name="_Toc131970521"/>
      <w:r>
        <w:t>Recommendations</w:t>
      </w:r>
      <w:bookmarkEnd w:id="676"/>
      <w:bookmarkEnd w:id="677"/>
      <w:r>
        <w:t xml:space="preserve"> for </w:t>
      </w:r>
      <w:bookmarkEnd w:id="678"/>
      <w:bookmarkEnd w:id="679"/>
      <w:r>
        <w:t>Practice</w:t>
      </w:r>
      <w:bookmarkEnd w:id="680"/>
      <w:bookmarkEnd w:id="681"/>
    </w:p>
    <w:p w14:paraId="1A1A24D1" w14:textId="40305E51" w:rsidR="005D1C4A" w:rsidRPr="005D1C4A" w:rsidRDefault="005D1C4A" w:rsidP="00B21582">
      <w:commentRangeStart w:id="682"/>
      <w:r>
        <w:t>This dissertation examines human activity recognition within indoor settings for elderly and special needs care.</w:t>
      </w:r>
      <w:commentRangeEnd w:id="682"/>
      <w:r w:rsidR="004C15C9">
        <w:rPr>
          <w:rStyle w:val="CommentReference"/>
          <w:rFonts w:eastAsia="Times New Roman" w:cs="Arial"/>
          <w:szCs w:val="20"/>
        </w:rPr>
        <w:commentReference w:id="682"/>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683"/>
      <w:r>
        <w:t>tracking the defendant's actions and producing a secure log of behaviors is possible</w:t>
      </w:r>
      <w:commentRangeEnd w:id="683"/>
      <w:r w:rsidR="00082EF8">
        <w:rPr>
          <w:rStyle w:val="CommentReference"/>
          <w:rFonts w:eastAsia="Times New Roman" w:cs="Arial"/>
          <w:szCs w:val="20"/>
        </w:rPr>
        <w:commentReference w:id="683"/>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684" w:name="_Toc464831680"/>
      <w:bookmarkStart w:id="685" w:name="_Toc465328412"/>
      <w:bookmarkStart w:id="686" w:name="_Toc51929244"/>
      <w:bookmarkStart w:id="687" w:name="_Toc131970522"/>
      <w:r>
        <w:t>Recommendations for Future Research</w:t>
      </w:r>
      <w:bookmarkEnd w:id="684"/>
      <w:bookmarkEnd w:id="685"/>
      <w:bookmarkEnd w:id="686"/>
      <w:bookmarkEnd w:id="687"/>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688"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688"/>
    </w:p>
    <w:p w14:paraId="163F550E" w14:textId="77777777" w:rsidR="006514D0" w:rsidRDefault="006514D0" w:rsidP="00B21582">
      <w:pPr>
        <w:pStyle w:val="Heading2"/>
        <w:ind w:firstLine="0"/>
      </w:pPr>
      <w:bookmarkStart w:id="689" w:name="_Toc222132560"/>
      <w:bookmarkStart w:id="690" w:name="_Toc251424094"/>
      <w:bookmarkStart w:id="691" w:name="_Toc464831681"/>
      <w:bookmarkStart w:id="692" w:name="_Toc465328413"/>
      <w:bookmarkStart w:id="693" w:name="_Toc51929245"/>
      <w:bookmarkStart w:id="694" w:name="_Toc131970523"/>
      <w:r>
        <w:lastRenderedPageBreak/>
        <w:t>Conclusions</w:t>
      </w:r>
      <w:bookmarkEnd w:id="689"/>
      <w:bookmarkEnd w:id="690"/>
      <w:bookmarkEnd w:id="691"/>
      <w:bookmarkEnd w:id="692"/>
      <w:bookmarkEnd w:id="693"/>
      <w:bookmarkEnd w:id="694"/>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695"/>
      <w:r>
        <w:lastRenderedPageBreak/>
        <w:t>This study defined success criteria regarding the effectiveness (R1) and efficiency (R2) of identifying human behaviors for medical facilities</w:t>
      </w:r>
      <w:commentRangeEnd w:id="695"/>
      <w:r w:rsidR="00082EF8">
        <w:rPr>
          <w:rStyle w:val="CommentReference"/>
          <w:rFonts w:eastAsia="Times New Roman" w:cs="Arial"/>
          <w:szCs w:val="20"/>
        </w:rPr>
        <w:commentReference w:id="695"/>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696"/>
      <w:r>
        <w:t>constructs</w:t>
      </w:r>
      <w:commentRangeEnd w:id="696"/>
      <w:r w:rsidR="00082EF8">
        <w:rPr>
          <w:rStyle w:val="CommentReference"/>
          <w:rFonts w:eastAsia="Times New Roman" w:cs="Arial"/>
          <w:szCs w:val="20"/>
        </w:rPr>
        <w:commentReference w:id="696"/>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697" w:name="_Toc131970524"/>
      <w:commentRangeStart w:id="698"/>
      <w:commentRangeStart w:id="699"/>
      <w:commentRangeStart w:id="700"/>
      <w:commentRangeStart w:id="701"/>
      <w:r>
        <w:lastRenderedPageBreak/>
        <w:t>Appendix</w:t>
      </w:r>
      <w:r w:rsidR="009A114F">
        <w:t xml:space="preserve">: </w:t>
      </w:r>
      <w:r w:rsidR="008555BA">
        <w:t>Categories</w:t>
      </w:r>
      <w:commentRangeEnd w:id="698"/>
      <w:r w:rsidR="009A114F">
        <w:rPr>
          <w:rStyle w:val="CommentReference"/>
          <w:b w:val="0"/>
          <w:bCs w:val="0"/>
          <w:szCs w:val="20"/>
        </w:rPr>
        <w:commentReference w:id="698"/>
      </w:r>
      <w:commentRangeEnd w:id="699"/>
      <w:r w:rsidR="009A114F">
        <w:rPr>
          <w:rStyle w:val="CommentReference"/>
          <w:b w:val="0"/>
          <w:bCs w:val="0"/>
          <w:szCs w:val="20"/>
        </w:rPr>
        <w:commentReference w:id="699"/>
      </w:r>
      <w:commentRangeEnd w:id="700"/>
      <w:r w:rsidR="009A114F">
        <w:rPr>
          <w:rStyle w:val="CommentReference"/>
          <w:b w:val="0"/>
          <w:bCs w:val="0"/>
          <w:szCs w:val="20"/>
        </w:rPr>
        <w:commentReference w:id="700"/>
      </w:r>
      <w:bookmarkEnd w:id="697"/>
      <w:commentRangeEnd w:id="701"/>
      <w:r w:rsidR="00082EF8">
        <w:rPr>
          <w:rStyle w:val="CommentReference"/>
          <w:b w:val="0"/>
          <w:bCs w:val="0"/>
          <w:szCs w:val="20"/>
        </w:rPr>
        <w:commentReference w:id="701"/>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702" w:name="_Toc465328388" w:displacedByCustomXml="next"/>
    <w:bookmarkEnd w:id="702" w:displacedByCustomXml="next"/>
    <w:bookmarkStart w:id="703" w:name="_Toc464831651" w:displacedByCustomXml="next"/>
    <w:bookmarkEnd w:id="703"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704" w:name="_Toc131970525"/>
          <w:r w:rsidRPr="00FE3EEF">
            <w:rPr>
              <w:b w:val="0"/>
              <w:bCs w:val="0"/>
            </w:rPr>
            <w:lastRenderedPageBreak/>
            <w:t>References</w:t>
          </w:r>
          <w:bookmarkEnd w:id="704"/>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705" w:name="_Toc231285448" w:displacedByCustomXml="prev"/>
    <w:bookmarkEnd w:id="705"/>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9"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663"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664"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665"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668"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669"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670"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673"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682"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683"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695"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696"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698"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699"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700"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701"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28844" w14:textId="77777777" w:rsidR="00F120C2" w:rsidRDefault="00F120C2" w:rsidP="00DA5CF7">
      <w:r>
        <w:separator/>
      </w:r>
    </w:p>
  </w:endnote>
  <w:endnote w:type="continuationSeparator" w:id="0">
    <w:p w14:paraId="784E21A4" w14:textId="77777777" w:rsidR="00F120C2" w:rsidRDefault="00F120C2" w:rsidP="00DA5CF7">
      <w:r>
        <w:continuationSeparator/>
      </w:r>
    </w:p>
  </w:endnote>
  <w:endnote w:type="continuationNotice" w:id="1">
    <w:p w14:paraId="4E217CC9" w14:textId="77777777" w:rsidR="00F120C2" w:rsidRDefault="00F120C2"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764FE" w14:textId="77777777" w:rsidR="00F120C2" w:rsidRDefault="00F120C2" w:rsidP="00DA5CF7">
      <w:r>
        <w:separator/>
      </w:r>
    </w:p>
  </w:footnote>
  <w:footnote w:type="continuationSeparator" w:id="0">
    <w:p w14:paraId="131A68C4" w14:textId="77777777" w:rsidR="00F120C2" w:rsidRDefault="00F120C2" w:rsidP="00DA5CF7">
      <w:r>
        <w:continuationSeparator/>
      </w:r>
    </w:p>
  </w:footnote>
  <w:footnote w:type="continuationNotice" w:id="1">
    <w:p w14:paraId="4FEC87E1" w14:textId="77777777" w:rsidR="00F120C2" w:rsidRDefault="00F120C2"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682D"/>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20C2"/>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7417</TotalTime>
  <Pages>158</Pages>
  <Words>32759</Words>
  <Characters>186727</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219048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19</cp:revision>
  <dcterms:created xsi:type="dcterms:W3CDTF">2023-04-20T17:29:00Z</dcterms:created>
  <dcterms:modified xsi:type="dcterms:W3CDTF">2023-04-30T18:21:00Z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