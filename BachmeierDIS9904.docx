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65ACC886" w14:textId="492569BD" w:rsidR="001825BE" w:rsidRDefault="0098329E">
          <w:pPr>
            <w:pStyle w:val="TOC1"/>
            <w:rPr>
              <w:ins w:id="0" w:author="Nate Bachmeier [AWS-SA]" w:date="2023-04-30T16:39:00Z"/>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ins w:id="1" w:author="Nate Bachmeier [AWS-SA]" w:date="2023-04-30T16:39:00Z">
            <w:r w:rsidR="001825BE" w:rsidRPr="003F0F37">
              <w:rPr>
                <w:rStyle w:val="Hyperlink"/>
                <w:noProof/>
              </w:rPr>
              <w:fldChar w:fldCharType="begin"/>
            </w:r>
            <w:r w:rsidR="001825BE" w:rsidRPr="003F0F37">
              <w:rPr>
                <w:rStyle w:val="Hyperlink"/>
                <w:noProof/>
              </w:rPr>
              <w:instrText xml:space="preserve"> </w:instrText>
            </w:r>
            <w:r w:rsidR="001825BE">
              <w:rPr>
                <w:noProof/>
              </w:rPr>
              <w:instrText>HYPERLINK \l "_Toc133765183"</w:instrText>
            </w:r>
            <w:r w:rsidR="001825BE" w:rsidRPr="003F0F37">
              <w:rPr>
                <w:rStyle w:val="Hyperlink"/>
                <w:noProof/>
              </w:rPr>
              <w:instrText xml:space="preserve"> </w:instrText>
            </w:r>
            <w:r w:rsidR="001825BE" w:rsidRPr="003F0F37">
              <w:rPr>
                <w:rStyle w:val="Hyperlink"/>
                <w:noProof/>
              </w:rPr>
            </w:r>
            <w:r w:rsidR="001825BE" w:rsidRPr="003F0F37">
              <w:rPr>
                <w:rStyle w:val="Hyperlink"/>
                <w:noProof/>
              </w:rPr>
              <w:fldChar w:fldCharType="separate"/>
            </w:r>
            <w:r w:rsidR="001825BE" w:rsidRPr="003F0F37">
              <w:rPr>
                <w:rStyle w:val="Hyperlink"/>
                <w:noProof/>
              </w:rPr>
              <w:t>Chapter 1: Introduction</w:t>
            </w:r>
            <w:r w:rsidR="001825BE">
              <w:rPr>
                <w:noProof/>
                <w:webHidden/>
              </w:rPr>
              <w:tab/>
            </w:r>
            <w:r w:rsidR="001825BE">
              <w:rPr>
                <w:noProof/>
                <w:webHidden/>
              </w:rPr>
              <w:fldChar w:fldCharType="begin"/>
            </w:r>
            <w:r w:rsidR="001825BE">
              <w:rPr>
                <w:noProof/>
                <w:webHidden/>
              </w:rPr>
              <w:instrText xml:space="preserve"> PAGEREF _Toc133765183 \h </w:instrText>
            </w:r>
            <w:r w:rsidR="001825BE">
              <w:rPr>
                <w:noProof/>
                <w:webHidden/>
              </w:rPr>
            </w:r>
          </w:ins>
          <w:r w:rsidR="001825BE">
            <w:rPr>
              <w:noProof/>
              <w:webHidden/>
            </w:rPr>
            <w:fldChar w:fldCharType="separate"/>
          </w:r>
          <w:ins w:id="2" w:author="Nate Bachmeier [AWS-SA]" w:date="2023-04-30T16:39:00Z">
            <w:r w:rsidR="001825BE">
              <w:rPr>
                <w:noProof/>
                <w:webHidden/>
              </w:rPr>
              <w:t>1</w:t>
            </w:r>
            <w:r w:rsidR="001825BE">
              <w:rPr>
                <w:noProof/>
                <w:webHidden/>
              </w:rPr>
              <w:fldChar w:fldCharType="end"/>
            </w:r>
            <w:r w:rsidR="001825BE" w:rsidRPr="003F0F37">
              <w:rPr>
                <w:rStyle w:val="Hyperlink"/>
                <w:noProof/>
              </w:rPr>
              <w:fldChar w:fldCharType="end"/>
            </w:r>
          </w:ins>
        </w:p>
        <w:p w14:paraId="3095A79B" w14:textId="4FEBFA17" w:rsidR="001825BE" w:rsidRDefault="001825BE">
          <w:pPr>
            <w:pStyle w:val="TOC2"/>
            <w:rPr>
              <w:ins w:id="3" w:author="Nate Bachmeier [AWS-SA]" w:date="2023-04-30T16:39:00Z"/>
              <w:rFonts w:asciiTheme="minorHAnsi" w:eastAsiaTheme="minorEastAsia" w:hAnsiTheme="minorHAnsi" w:cstheme="minorBidi"/>
              <w:noProof/>
              <w:kern w:val="2"/>
              <w:sz w:val="22"/>
              <w:szCs w:val="22"/>
              <w14:ligatures w14:val="standardContextual"/>
            </w:rPr>
          </w:pPr>
          <w:ins w:id="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Statement of the Problem</w:t>
            </w:r>
            <w:r>
              <w:rPr>
                <w:noProof/>
                <w:webHidden/>
              </w:rPr>
              <w:tab/>
            </w:r>
            <w:r>
              <w:rPr>
                <w:noProof/>
                <w:webHidden/>
              </w:rPr>
              <w:fldChar w:fldCharType="begin"/>
            </w:r>
            <w:r>
              <w:rPr>
                <w:noProof/>
                <w:webHidden/>
              </w:rPr>
              <w:instrText xml:space="preserve"> PAGEREF _Toc133765184 \h </w:instrText>
            </w:r>
            <w:r>
              <w:rPr>
                <w:noProof/>
                <w:webHidden/>
              </w:rPr>
            </w:r>
          </w:ins>
          <w:r>
            <w:rPr>
              <w:noProof/>
              <w:webHidden/>
            </w:rPr>
            <w:fldChar w:fldCharType="separate"/>
          </w:r>
          <w:ins w:id="5" w:author="Nate Bachmeier [AWS-SA]" w:date="2023-04-30T16:39:00Z">
            <w:r>
              <w:rPr>
                <w:noProof/>
                <w:webHidden/>
              </w:rPr>
              <w:t>2</w:t>
            </w:r>
            <w:r>
              <w:rPr>
                <w:noProof/>
                <w:webHidden/>
              </w:rPr>
              <w:fldChar w:fldCharType="end"/>
            </w:r>
            <w:r w:rsidRPr="003F0F37">
              <w:rPr>
                <w:rStyle w:val="Hyperlink"/>
                <w:noProof/>
              </w:rPr>
              <w:fldChar w:fldCharType="end"/>
            </w:r>
          </w:ins>
        </w:p>
        <w:p w14:paraId="784BA080" w14:textId="65D0EF93" w:rsidR="001825BE" w:rsidRDefault="001825BE">
          <w:pPr>
            <w:pStyle w:val="TOC2"/>
            <w:rPr>
              <w:ins w:id="6" w:author="Nate Bachmeier [AWS-SA]" w:date="2023-04-30T16:39:00Z"/>
              <w:rFonts w:asciiTheme="minorHAnsi" w:eastAsiaTheme="minorEastAsia" w:hAnsiTheme="minorHAnsi" w:cstheme="minorBidi"/>
              <w:noProof/>
              <w:kern w:val="2"/>
              <w:sz w:val="22"/>
              <w:szCs w:val="22"/>
              <w14:ligatures w14:val="standardContextual"/>
            </w:rPr>
          </w:pPr>
          <w:ins w:id="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Purpose of the Study</w:t>
            </w:r>
            <w:r>
              <w:rPr>
                <w:noProof/>
                <w:webHidden/>
              </w:rPr>
              <w:tab/>
            </w:r>
            <w:r>
              <w:rPr>
                <w:noProof/>
                <w:webHidden/>
              </w:rPr>
              <w:fldChar w:fldCharType="begin"/>
            </w:r>
            <w:r>
              <w:rPr>
                <w:noProof/>
                <w:webHidden/>
              </w:rPr>
              <w:instrText xml:space="preserve"> PAGEREF _Toc133765185 \h </w:instrText>
            </w:r>
            <w:r>
              <w:rPr>
                <w:noProof/>
                <w:webHidden/>
              </w:rPr>
            </w:r>
          </w:ins>
          <w:r>
            <w:rPr>
              <w:noProof/>
              <w:webHidden/>
            </w:rPr>
            <w:fldChar w:fldCharType="separate"/>
          </w:r>
          <w:ins w:id="8" w:author="Nate Bachmeier [AWS-SA]" w:date="2023-04-30T16:39:00Z">
            <w:r>
              <w:rPr>
                <w:noProof/>
                <w:webHidden/>
              </w:rPr>
              <w:t>3</w:t>
            </w:r>
            <w:r>
              <w:rPr>
                <w:noProof/>
                <w:webHidden/>
              </w:rPr>
              <w:fldChar w:fldCharType="end"/>
            </w:r>
            <w:r w:rsidRPr="003F0F37">
              <w:rPr>
                <w:rStyle w:val="Hyperlink"/>
                <w:noProof/>
              </w:rPr>
              <w:fldChar w:fldCharType="end"/>
            </w:r>
          </w:ins>
        </w:p>
        <w:p w14:paraId="08593B60" w14:textId="75A7C3B4" w:rsidR="001825BE" w:rsidRDefault="001825BE">
          <w:pPr>
            <w:pStyle w:val="TOC2"/>
            <w:rPr>
              <w:ins w:id="9" w:author="Nate Bachmeier [AWS-SA]" w:date="2023-04-30T16:39:00Z"/>
              <w:rFonts w:asciiTheme="minorHAnsi" w:eastAsiaTheme="minorEastAsia" w:hAnsiTheme="minorHAnsi" w:cstheme="minorBidi"/>
              <w:noProof/>
              <w:kern w:val="2"/>
              <w:sz w:val="22"/>
              <w:szCs w:val="22"/>
              <w14:ligatures w14:val="standardContextual"/>
            </w:rPr>
          </w:pPr>
          <w:ins w:id="1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Introduction to Theoretical Framework</w:t>
            </w:r>
            <w:r>
              <w:rPr>
                <w:noProof/>
                <w:webHidden/>
              </w:rPr>
              <w:tab/>
            </w:r>
            <w:r>
              <w:rPr>
                <w:noProof/>
                <w:webHidden/>
              </w:rPr>
              <w:fldChar w:fldCharType="begin"/>
            </w:r>
            <w:r>
              <w:rPr>
                <w:noProof/>
                <w:webHidden/>
              </w:rPr>
              <w:instrText xml:space="preserve"> PAGEREF _Toc133765186 \h </w:instrText>
            </w:r>
            <w:r>
              <w:rPr>
                <w:noProof/>
                <w:webHidden/>
              </w:rPr>
            </w:r>
          </w:ins>
          <w:r>
            <w:rPr>
              <w:noProof/>
              <w:webHidden/>
            </w:rPr>
            <w:fldChar w:fldCharType="separate"/>
          </w:r>
          <w:ins w:id="11" w:author="Nate Bachmeier [AWS-SA]" w:date="2023-04-30T16:39:00Z">
            <w:r>
              <w:rPr>
                <w:noProof/>
                <w:webHidden/>
              </w:rPr>
              <w:t>4</w:t>
            </w:r>
            <w:r>
              <w:rPr>
                <w:noProof/>
                <w:webHidden/>
              </w:rPr>
              <w:fldChar w:fldCharType="end"/>
            </w:r>
            <w:r w:rsidRPr="003F0F37">
              <w:rPr>
                <w:rStyle w:val="Hyperlink"/>
                <w:noProof/>
              </w:rPr>
              <w:fldChar w:fldCharType="end"/>
            </w:r>
          </w:ins>
        </w:p>
        <w:p w14:paraId="62478280" w14:textId="03DB93BC" w:rsidR="001825BE" w:rsidRDefault="001825BE">
          <w:pPr>
            <w:pStyle w:val="TOC2"/>
            <w:rPr>
              <w:ins w:id="12" w:author="Nate Bachmeier [AWS-SA]" w:date="2023-04-30T16:39:00Z"/>
              <w:rFonts w:asciiTheme="minorHAnsi" w:eastAsiaTheme="minorEastAsia" w:hAnsiTheme="minorHAnsi" w:cstheme="minorBidi"/>
              <w:noProof/>
              <w:kern w:val="2"/>
              <w:sz w:val="22"/>
              <w:szCs w:val="22"/>
              <w14:ligatures w14:val="standardContextual"/>
            </w:rPr>
          </w:pPr>
          <w:ins w:id="1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Research Questions</w:t>
            </w:r>
            <w:r>
              <w:rPr>
                <w:noProof/>
                <w:webHidden/>
              </w:rPr>
              <w:tab/>
            </w:r>
            <w:r>
              <w:rPr>
                <w:noProof/>
                <w:webHidden/>
              </w:rPr>
              <w:fldChar w:fldCharType="begin"/>
            </w:r>
            <w:r>
              <w:rPr>
                <w:noProof/>
                <w:webHidden/>
              </w:rPr>
              <w:instrText xml:space="preserve"> PAGEREF _Toc133765187 \h </w:instrText>
            </w:r>
            <w:r>
              <w:rPr>
                <w:noProof/>
                <w:webHidden/>
              </w:rPr>
            </w:r>
          </w:ins>
          <w:r>
            <w:rPr>
              <w:noProof/>
              <w:webHidden/>
            </w:rPr>
            <w:fldChar w:fldCharType="separate"/>
          </w:r>
          <w:ins w:id="14" w:author="Nate Bachmeier [AWS-SA]" w:date="2023-04-30T16:39:00Z">
            <w:r>
              <w:rPr>
                <w:noProof/>
                <w:webHidden/>
              </w:rPr>
              <w:t>6</w:t>
            </w:r>
            <w:r>
              <w:rPr>
                <w:noProof/>
                <w:webHidden/>
              </w:rPr>
              <w:fldChar w:fldCharType="end"/>
            </w:r>
            <w:r w:rsidRPr="003F0F37">
              <w:rPr>
                <w:rStyle w:val="Hyperlink"/>
                <w:noProof/>
              </w:rPr>
              <w:fldChar w:fldCharType="end"/>
            </w:r>
          </w:ins>
        </w:p>
        <w:p w14:paraId="6C666447" w14:textId="09335599" w:rsidR="001825BE" w:rsidRDefault="001825BE">
          <w:pPr>
            <w:pStyle w:val="TOC2"/>
            <w:rPr>
              <w:ins w:id="15" w:author="Nate Bachmeier [AWS-SA]" w:date="2023-04-30T16:39:00Z"/>
              <w:rFonts w:asciiTheme="minorHAnsi" w:eastAsiaTheme="minorEastAsia" w:hAnsiTheme="minorHAnsi" w:cstheme="minorBidi"/>
              <w:noProof/>
              <w:kern w:val="2"/>
              <w:sz w:val="22"/>
              <w:szCs w:val="22"/>
              <w14:ligatures w14:val="standardContextual"/>
            </w:rPr>
          </w:pPr>
          <w:ins w:id="1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Significance of the Study</w:t>
            </w:r>
            <w:r>
              <w:rPr>
                <w:noProof/>
                <w:webHidden/>
              </w:rPr>
              <w:tab/>
            </w:r>
            <w:r>
              <w:rPr>
                <w:noProof/>
                <w:webHidden/>
              </w:rPr>
              <w:fldChar w:fldCharType="begin"/>
            </w:r>
            <w:r>
              <w:rPr>
                <w:noProof/>
                <w:webHidden/>
              </w:rPr>
              <w:instrText xml:space="preserve"> PAGEREF _Toc133765188 \h </w:instrText>
            </w:r>
            <w:r>
              <w:rPr>
                <w:noProof/>
                <w:webHidden/>
              </w:rPr>
            </w:r>
          </w:ins>
          <w:r>
            <w:rPr>
              <w:noProof/>
              <w:webHidden/>
            </w:rPr>
            <w:fldChar w:fldCharType="separate"/>
          </w:r>
          <w:ins w:id="17" w:author="Nate Bachmeier [AWS-SA]" w:date="2023-04-30T16:39:00Z">
            <w:r>
              <w:rPr>
                <w:noProof/>
                <w:webHidden/>
              </w:rPr>
              <w:t>6</w:t>
            </w:r>
            <w:r>
              <w:rPr>
                <w:noProof/>
                <w:webHidden/>
              </w:rPr>
              <w:fldChar w:fldCharType="end"/>
            </w:r>
            <w:r w:rsidRPr="003F0F37">
              <w:rPr>
                <w:rStyle w:val="Hyperlink"/>
                <w:noProof/>
              </w:rPr>
              <w:fldChar w:fldCharType="end"/>
            </w:r>
          </w:ins>
        </w:p>
        <w:p w14:paraId="2F21FAB2" w14:textId="5F143ED9" w:rsidR="001825BE" w:rsidRDefault="001825BE">
          <w:pPr>
            <w:pStyle w:val="TOC2"/>
            <w:rPr>
              <w:ins w:id="18" w:author="Nate Bachmeier [AWS-SA]" w:date="2023-04-30T16:39:00Z"/>
              <w:rFonts w:asciiTheme="minorHAnsi" w:eastAsiaTheme="minorEastAsia" w:hAnsiTheme="minorHAnsi" w:cstheme="minorBidi"/>
              <w:noProof/>
              <w:kern w:val="2"/>
              <w:sz w:val="22"/>
              <w:szCs w:val="22"/>
              <w14:ligatures w14:val="standardContextual"/>
            </w:rPr>
          </w:pPr>
          <w:ins w:id="1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Definition of Key Terms</w:t>
            </w:r>
            <w:r>
              <w:rPr>
                <w:noProof/>
                <w:webHidden/>
              </w:rPr>
              <w:tab/>
            </w:r>
            <w:r>
              <w:rPr>
                <w:noProof/>
                <w:webHidden/>
              </w:rPr>
              <w:fldChar w:fldCharType="begin"/>
            </w:r>
            <w:r>
              <w:rPr>
                <w:noProof/>
                <w:webHidden/>
              </w:rPr>
              <w:instrText xml:space="preserve"> PAGEREF _Toc133765189 \h </w:instrText>
            </w:r>
            <w:r>
              <w:rPr>
                <w:noProof/>
                <w:webHidden/>
              </w:rPr>
            </w:r>
          </w:ins>
          <w:r>
            <w:rPr>
              <w:noProof/>
              <w:webHidden/>
            </w:rPr>
            <w:fldChar w:fldCharType="separate"/>
          </w:r>
          <w:ins w:id="20" w:author="Nate Bachmeier [AWS-SA]" w:date="2023-04-30T16:39:00Z">
            <w:r>
              <w:rPr>
                <w:noProof/>
                <w:webHidden/>
              </w:rPr>
              <w:t>7</w:t>
            </w:r>
            <w:r>
              <w:rPr>
                <w:noProof/>
                <w:webHidden/>
              </w:rPr>
              <w:fldChar w:fldCharType="end"/>
            </w:r>
            <w:r w:rsidRPr="003F0F37">
              <w:rPr>
                <w:rStyle w:val="Hyperlink"/>
                <w:noProof/>
              </w:rPr>
              <w:fldChar w:fldCharType="end"/>
            </w:r>
          </w:ins>
        </w:p>
        <w:p w14:paraId="459B3EBA" w14:textId="635E0CE5" w:rsidR="001825BE" w:rsidRDefault="001825BE">
          <w:pPr>
            <w:pStyle w:val="TOC2"/>
            <w:rPr>
              <w:ins w:id="21" w:author="Nate Bachmeier [AWS-SA]" w:date="2023-04-30T16:39:00Z"/>
              <w:rFonts w:asciiTheme="minorHAnsi" w:eastAsiaTheme="minorEastAsia" w:hAnsiTheme="minorHAnsi" w:cstheme="minorBidi"/>
              <w:noProof/>
              <w:kern w:val="2"/>
              <w:sz w:val="22"/>
              <w:szCs w:val="22"/>
              <w14:ligatures w14:val="standardContextual"/>
            </w:rPr>
          </w:pPr>
          <w:ins w:id="2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_Toc133765190 \h </w:instrText>
            </w:r>
            <w:r>
              <w:rPr>
                <w:noProof/>
                <w:webHidden/>
              </w:rPr>
            </w:r>
          </w:ins>
          <w:r>
            <w:rPr>
              <w:noProof/>
              <w:webHidden/>
            </w:rPr>
            <w:fldChar w:fldCharType="separate"/>
          </w:r>
          <w:ins w:id="23" w:author="Nate Bachmeier [AWS-SA]" w:date="2023-04-30T16:39:00Z">
            <w:r>
              <w:rPr>
                <w:noProof/>
                <w:webHidden/>
              </w:rPr>
              <w:t>9</w:t>
            </w:r>
            <w:r>
              <w:rPr>
                <w:noProof/>
                <w:webHidden/>
              </w:rPr>
              <w:fldChar w:fldCharType="end"/>
            </w:r>
            <w:r w:rsidRPr="003F0F37">
              <w:rPr>
                <w:rStyle w:val="Hyperlink"/>
                <w:noProof/>
              </w:rPr>
              <w:fldChar w:fldCharType="end"/>
            </w:r>
          </w:ins>
        </w:p>
        <w:p w14:paraId="6FC24B05" w14:textId="03A671F7" w:rsidR="001825BE" w:rsidRDefault="001825BE">
          <w:pPr>
            <w:pStyle w:val="TOC1"/>
            <w:rPr>
              <w:ins w:id="24" w:author="Nate Bachmeier [AWS-SA]" w:date="2023-04-30T16:39:00Z"/>
              <w:rFonts w:asciiTheme="minorHAnsi" w:eastAsiaTheme="minorEastAsia" w:hAnsiTheme="minorHAnsi" w:cstheme="minorBidi"/>
              <w:noProof/>
              <w:kern w:val="2"/>
              <w:sz w:val="22"/>
              <w14:ligatures w14:val="standardContextual"/>
            </w:rPr>
          </w:pPr>
          <w:ins w:id="25"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2: Literature Review</w:t>
            </w:r>
            <w:r>
              <w:rPr>
                <w:noProof/>
                <w:webHidden/>
              </w:rPr>
              <w:tab/>
            </w:r>
            <w:r>
              <w:rPr>
                <w:noProof/>
                <w:webHidden/>
              </w:rPr>
              <w:fldChar w:fldCharType="begin"/>
            </w:r>
            <w:r>
              <w:rPr>
                <w:noProof/>
                <w:webHidden/>
              </w:rPr>
              <w:instrText xml:space="preserve"> PAGEREF _Toc133765191 \h </w:instrText>
            </w:r>
            <w:r>
              <w:rPr>
                <w:noProof/>
                <w:webHidden/>
              </w:rPr>
            </w:r>
          </w:ins>
          <w:r>
            <w:rPr>
              <w:noProof/>
              <w:webHidden/>
            </w:rPr>
            <w:fldChar w:fldCharType="separate"/>
          </w:r>
          <w:ins w:id="26" w:author="Nate Bachmeier [AWS-SA]" w:date="2023-04-30T16:39:00Z">
            <w:r>
              <w:rPr>
                <w:noProof/>
                <w:webHidden/>
              </w:rPr>
              <w:t>11</w:t>
            </w:r>
            <w:r>
              <w:rPr>
                <w:noProof/>
                <w:webHidden/>
              </w:rPr>
              <w:fldChar w:fldCharType="end"/>
            </w:r>
            <w:r w:rsidRPr="003F0F37">
              <w:rPr>
                <w:rStyle w:val="Hyperlink"/>
                <w:noProof/>
              </w:rPr>
              <w:fldChar w:fldCharType="end"/>
            </w:r>
          </w:ins>
        </w:p>
        <w:p w14:paraId="0BC4FCC6" w14:textId="3616E56B" w:rsidR="001825BE" w:rsidRDefault="001825BE">
          <w:pPr>
            <w:pStyle w:val="TOC2"/>
            <w:rPr>
              <w:ins w:id="27" w:author="Nate Bachmeier [AWS-SA]" w:date="2023-04-30T16:39:00Z"/>
              <w:rFonts w:asciiTheme="minorHAnsi" w:eastAsiaTheme="minorEastAsia" w:hAnsiTheme="minorHAnsi" w:cstheme="minorBidi"/>
              <w:noProof/>
              <w:kern w:val="2"/>
              <w:sz w:val="22"/>
              <w:szCs w:val="22"/>
              <w14:ligatures w14:val="standardContextual"/>
            </w:rPr>
          </w:pPr>
          <w:ins w:id="2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Literature Search Strategies</w:t>
            </w:r>
            <w:r>
              <w:rPr>
                <w:noProof/>
                <w:webHidden/>
              </w:rPr>
              <w:tab/>
            </w:r>
            <w:r>
              <w:rPr>
                <w:noProof/>
                <w:webHidden/>
              </w:rPr>
              <w:fldChar w:fldCharType="begin"/>
            </w:r>
            <w:r>
              <w:rPr>
                <w:noProof/>
                <w:webHidden/>
              </w:rPr>
              <w:instrText xml:space="preserve"> PAGEREF _Toc133765192 \h </w:instrText>
            </w:r>
            <w:r>
              <w:rPr>
                <w:noProof/>
                <w:webHidden/>
              </w:rPr>
            </w:r>
          </w:ins>
          <w:r>
            <w:rPr>
              <w:noProof/>
              <w:webHidden/>
            </w:rPr>
            <w:fldChar w:fldCharType="separate"/>
          </w:r>
          <w:ins w:id="29" w:author="Nate Bachmeier [AWS-SA]" w:date="2023-04-30T16:39:00Z">
            <w:r>
              <w:rPr>
                <w:noProof/>
                <w:webHidden/>
              </w:rPr>
              <w:t>11</w:t>
            </w:r>
            <w:r>
              <w:rPr>
                <w:noProof/>
                <w:webHidden/>
              </w:rPr>
              <w:fldChar w:fldCharType="end"/>
            </w:r>
            <w:r w:rsidRPr="003F0F37">
              <w:rPr>
                <w:rStyle w:val="Hyperlink"/>
                <w:noProof/>
              </w:rPr>
              <w:fldChar w:fldCharType="end"/>
            </w:r>
          </w:ins>
        </w:p>
        <w:p w14:paraId="1F21F872" w14:textId="7281A969" w:rsidR="001825BE" w:rsidRDefault="001825BE">
          <w:pPr>
            <w:pStyle w:val="TOC2"/>
            <w:rPr>
              <w:ins w:id="30" w:author="Nate Bachmeier [AWS-SA]" w:date="2023-04-30T16:39:00Z"/>
              <w:rFonts w:asciiTheme="minorHAnsi" w:eastAsiaTheme="minorEastAsia" w:hAnsiTheme="minorHAnsi" w:cstheme="minorBidi"/>
              <w:noProof/>
              <w:kern w:val="2"/>
              <w:sz w:val="22"/>
              <w:szCs w:val="22"/>
              <w14:ligatures w14:val="standardContextual"/>
            </w:rPr>
          </w:pPr>
          <w:ins w:id="3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Theoretical Framework</w:t>
            </w:r>
            <w:r>
              <w:rPr>
                <w:noProof/>
                <w:webHidden/>
              </w:rPr>
              <w:tab/>
            </w:r>
            <w:r>
              <w:rPr>
                <w:noProof/>
                <w:webHidden/>
              </w:rPr>
              <w:fldChar w:fldCharType="begin"/>
            </w:r>
            <w:r>
              <w:rPr>
                <w:noProof/>
                <w:webHidden/>
              </w:rPr>
              <w:instrText xml:space="preserve"> PAGEREF _Toc133765193 \h </w:instrText>
            </w:r>
            <w:r>
              <w:rPr>
                <w:noProof/>
                <w:webHidden/>
              </w:rPr>
            </w:r>
          </w:ins>
          <w:r>
            <w:rPr>
              <w:noProof/>
              <w:webHidden/>
            </w:rPr>
            <w:fldChar w:fldCharType="separate"/>
          </w:r>
          <w:ins w:id="32" w:author="Nate Bachmeier [AWS-SA]" w:date="2023-04-30T16:39:00Z">
            <w:r>
              <w:rPr>
                <w:noProof/>
                <w:webHidden/>
              </w:rPr>
              <w:t>13</w:t>
            </w:r>
            <w:r>
              <w:rPr>
                <w:noProof/>
                <w:webHidden/>
              </w:rPr>
              <w:fldChar w:fldCharType="end"/>
            </w:r>
            <w:r w:rsidRPr="003F0F37">
              <w:rPr>
                <w:rStyle w:val="Hyperlink"/>
                <w:noProof/>
              </w:rPr>
              <w:fldChar w:fldCharType="end"/>
            </w:r>
          </w:ins>
        </w:p>
        <w:p w14:paraId="7544EFF3" w14:textId="0EBA5EA5" w:rsidR="001825BE" w:rsidRDefault="001825BE">
          <w:pPr>
            <w:pStyle w:val="TOC2"/>
            <w:rPr>
              <w:ins w:id="33" w:author="Nate Bachmeier [AWS-SA]" w:date="2023-04-30T16:39:00Z"/>
              <w:rFonts w:asciiTheme="minorHAnsi" w:eastAsiaTheme="minorEastAsia" w:hAnsiTheme="minorHAnsi" w:cstheme="minorBidi"/>
              <w:noProof/>
              <w:kern w:val="2"/>
              <w:sz w:val="22"/>
              <w:szCs w:val="22"/>
              <w14:ligatures w14:val="standardContextual"/>
            </w:rPr>
          </w:pPr>
          <w:ins w:id="3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 is the role of data mining</w:t>
            </w:r>
            <w:r>
              <w:rPr>
                <w:noProof/>
                <w:webHidden/>
              </w:rPr>
              <w:tab/>
            </w:r>
            <w:r>
              <w:rPr>
                <w:noProof/>
                <w:webHidden/>
              </w:rPr>
              <w:fldChar w:fldCharType="begin"/>
            </w:r>
            <w:r>
              <w:rPr>
                <w:noProof/>
                <w:webHidden/>
              </w:rPr>
              <w:instrText xml:space="preserve"> PAGEREF _Toc133765194 \h </w:instrText>
            </w:r>
            <w:r>
              <w:rPr>
                <w:noProof/>
                <w:webHidden/>
              </w:rPr>
            </w:r>
          </w:ins>
          <w:r>
            <w:rPr>
              <w:noProof/>
              <w:webHidden/>
            </w:rPr>
            <w:fldChar w:fldCharType="separate"/>
          </w:r>
          <w:ins w:id="35" w:author="Nate Bachmeier [AWS-SA]" w:date="2023-04-30T16:39:00Z">
            <w:r>
              <w:rPr>
                <w:noProof/>
                <w:webHidden/>
              </w:rPr>
              <w:t>17</w:t>
            </w:r>
            <w:r>
              <w:rPr>
                <w:noProof/>
                <w:webHidden/>
              </w:rPr>
              <w:fldChar w:fldCharType="end"/>
            </w:r>
            <w:r w:rsidRPr="003F0F37">
              <w:rPr>
                <w:rStyle w:val="Hyperlink"/>
                <w:noProof/>
              </w:rPr>
              <w:fldChar w:fldCharType="end"/>
            </w:r>
          </w:ins>
        </w:p>
        <w:p w14:paraId="70B62281" w14:textId="00B2CD42" w:rsidR="001825BE" w:rsidRDefault="001825BE">
          <w:pPr>
            <w:pStyle w:val="TOC2"/>
            <w:rPr>
              <w:ins w:id="36" w:author="Nate Bachmeier [AWS-SA]" w:date="2023-04-30T16:39:00Z"/>
              <w:rFonts w:asciiTheme="minorHAnsi" w:eastAsiaTheme="minorEastAsia" w:hAnsiTheme="minorHAnsi" w:cstheme="minorBidi"/>
              <w:noProof/>
              <w:kern w:val="2"/>
              <w:sz w:val="22"/>
              <w:szCs w:val="22"/>
              <w14:ligatures w14:val="standardContextual"/>
            </w:rPr>
          </w:pPr>
          <w:ins w:id="3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 exactly is artificial intelligence</w:t>
            </w:r>
            <w:r>
              <w:rPr>
                <w:noProof/>
                <w:webHidden/>
              </w:rPr>
              <w:tab/>
            </w:r>
            <w:r>
              <w:rPr>
                <w:noProof/>
                <w:webHidden/>
              </w:rPr>
              <w:fldChar w:fldCharType="begin"/>
            </w:r>
            <w:r>
              <w:rPr>
                <w:noProof/>
                <w:webHidden/>
              </w:rPr>
              <w:instrText xml:space="preserve"> PAGEREF _Toc133765195 \h </w:instrText>
            </w:r>
            <w:r>
              <w:rPr>
                <w:noProof/>
                <w:webHidden/>
              </w:rPr>
            </w:r>
          </w:ins>
          <w:r>
            <w:rPr>
              <w:noProof/>
              <w:webHidden/>
            </w:rPr>
            <w:fldChar w:fldCharType="separate"/>
          </w:r>
          <w:ins w:id="38" w:author="Nate Bachmeier [AWS-SA]" w:date="2023-04-30T16:39:00Z">
            <w:r>
              <w:rPr>
                <w:noProof/>
                <w:webHidden/>
              </w:rPr>
              <w:t>20</w:t>
            </w:r>
            <w:r>
              <w:rPr>
                <w:noProof/>
                <w:webHidden/>
              </w:rPr>
              <w:fldChar w:fldCharType="end"/>
            </w:r>
            <w:r w:rsidRPr="003F0F37">
              <w:rPr>
                <w:rStyle w:val="Hyperlink"/>
                <w:noProof/>
              </w:rPr>
              <w:fldChar w:fldCharType="end"/>
            </w:r>
          </w:ins>
        </w:p>
        <w:p w14:paraId="165697FE" w14:textId="348E263F" w:rsidR="001825BE" w:rsidRDefault="001825BE">
          <w:pPr>
            <w:pStyle w:val="TOC2"/>
            <w:rPr>
              <w:ins w:id="39" w:author="Nate Bachmeier [AWS-SA]" w:date="2023-04-30T16:39:00Z"/>
              <w:rFonts w:asciiTheme="minorHAnsi" w:eastAsiaTheme="minorEastAsia" w:hAnsiTheme="minorHAnsi" w:cstheme="minorBidi"/>
              <w:noProof/>
              <w:kern w:val="2"/>
              <w:sz w:val="22"/>
              <w:szCs w:val="22"/>
              <w14:ligatures w14:val="standardContextual"/>
            </w:rPr>
          </w:pPr>
          <w:ins w:id="4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computer vision work</w:t>
            </w:r>
            <w:r>
              <w:rPr>
                <w:noProof/>
                <w:webHidden/>
              </w:rPr>
              <w:tab/>
            </w:r>
            <w:r>
              <w:rPr>
                <w:noProof/>
                <w:webHidden/>
              </w:rPr>
              <w:fldChar w:fldCharType="begin"/>
            </w:r>
            <w:r>
              <w:rPr>
                <w:noProof/>
                <w:webHidden/>
              </w:rPr>
              <w:instrText xml:space="preserve"> PAGEREF _Toc133765196 \h </w:instrText>
            </w:r>
            <w:r>
              <w:rPr>
                <w:noProof/>
                <w:webHidden/>
              </w:rPr>
            </w:r>
          </w:ins>
          <w:r>
            <w:rPr>
              <w:noProof/>
              <w:webHidden/>
            </w:rPr>
            <w:fldChar w:fldCharType="separate"/>
          </w:r>
          <w:ins w:id="41" w:author="Nate Bachmeier [AWS-SA]" w:date="2023-04-30T16:39:00Z">
            <w:r>
              <w:rPr>
                <w:noProof/>
                <w:webHidden/>
              </w:rPr>
              <w:t>22</w:t>
            </w:r>
            <w:r>
              <w:rPr>
                <w:noProof/>
                <w:webHidden/>
              </w:rPr>
              <w:fldChar w:fldCharType="end"/>
            </w:r>
            <w:r w:rsidRPr="003F0F37">
              <w:rPr>
                <w:rStyle w:val="Hyperlink"/>
                <w:noProof/>
              </w:rPr>
              <w:fldChar w:fldCharType="end"/>
            </w:r>
          </w:ins>
        </w:p>
        <w:p w14:paraId="131198C2" w14:textId="728EE3B4" w:rsidR="001825BE" w:rsidRDefault="001825BE">
          <w:pPr>
            <w:pStyle w:val="TOC2"/>
            <w:rPr>
              <w:ins w:id="42" w:author="Nate Bachmeier [AWS-SA]" w:date="2023-04-30T16:39:00Z"/>
              <w:rFonts w:asciiTheme="minorHAnsi" w:eastAsiaTheme="minorEastAsia" w:hAnsiTheme="minorHAnsi" w:cstheme="minorBidi"/>
              <w:noProof/>
              <w:kern w:val="2"/>
              <w:sz w:val="22"/>
              <w:szCs w:val="22"/>
              <w14:ligatures w14:val="standardContextual"/>
            </w:rPr>
          </w:pPr>
          <w:ins w:id="4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What’s the role of Markov chains</w:t>
            </w:r>
            <w:r>
              <w:rPr>
                <w:noProof/>
                <w:webHidden/>
              </w:rPr>
              <w:tab/>
            </w:r>
            <w:r>
              <w:rPr>
                <w:noProof/>
                <w:webHidden/>
              </w:rPr>
              <w:fldChar w:fldCharType="begin"/>
            </w:r>
            <w:r>
              <w:rPr>
                <w:noProof/>
                <w:webHidden/>
              </w:rPr>
              <w:instrText xml:space="preserve"> PAGEREF _Toc133765197 \h </w:instrText>
            </w:r>
            <w:r>
              <w:rPr>
                <w:noProof/>
                <w:webHidden/>
              </w:rPr>
            </w:r>
          </w:ins>
          <w:r>
            <w:rPr>
              <w:noProof/>
              <w:webHidden/>
            </w:rPr>
            <w:fldChar w:fldCharType="separate"/>
          </w:r>
          <w:ins w:id="44" w:author="Nate Bachmeier [AWS-SA]" w:date="2023-04-30T16:39:00Z">
            <w:r>
              <w:rPr>
                <w:noProof/>
                <w:webHidden/>
              </w:rPr>
              <w:t>24</w:t>
            </w:r>
            <w:r>
              <w:rPr>
                <w:noProof/>
                <w:webHidden/>
              </w:rPr>
              <w:fldChar w:fldCharType="end"/>
            </w:r>
            <w:r w:rsidRPr="003F0F37">
              <w:rPr>
                <w:rStyle w:val="Hyperlink"/>
                <w:noProof/>
              </w:rPr>
              <w:fldChar w:fldCharType="end"/>
            </w:r>
          </w:ins>
        </w:p>
        <w:p w14:paraId="251E07C5" w14:textId="1C53BD18" w:rsidR="001825BE" w:rsidRDefault="001825BE">
          <w:pPr>
            <w:pStyle w:val="TOC2"/>
            <w:rPr>
              <w:ins w:id="45" w:author="Nate Bachmeier [AWS-SA]" w:date="2023-04-30T16:39:00Z"/>
              <w:rFonts w:asciiTheme="minorHAnsi" w:eastAsiaTheme="minorEastAsia" w:hAnsiTheme="minorHAnsi" w:cstheme="minorBidi"/>
              <w:noProof/>
              <w:kern w:val="2"/>
              <w:sz w:val="22"/>
              <w:szCs w:val="22"/>
              <w14:ligatures w14:val="standardContextual"/>
            </w:rPr>
          </w:pPr>
          <w:ins w:id="4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are neural networks evolving</w:t>
            </w:r>
            <w:r>
              <w:rPr>
                <w:noProof/>
                <w:webHidden/>
              </w:rPr>
              <w:tab/>
            </w:r>
            <w:r>
              <w:rPr>
                <w:noProof/>
                <w:webHidden/>
              </w:rPr>
              <w:fldChar w:fldCharType="begin"/>
            </w:r>
            <w:r>
              <w:rPr>
                <w:noProof/>
                <w:webHidden/>
              </w:rPr>
              <w:instrText xml:space="preserve"> PAGEREF _Toc133765198 \h </w:instrText>
            </w:r>
            <w:r>
              <w:rPr>
                <w:noProof/>
                <w:webHidden/>
              </w:rPr>
            </w:r>
          </w:ins>
          <w:r>
            <w:rPr>
              <w:noProof/>
              <w:webHidden/>
            </w:rPr>
            <w:fldChar w:fldCharType="separate"/>
          </w:r>
          <w:ins w:id="47" w:author="Nate Bachmeier [AWS-SA]" w:date="2023-04-30T16:39:00Z">
            <w:r>
              <w:rPr>
                <w:noProof/>
                <w:webHidden/>
              </w:rPr>
              <w:t>30</w:t>
            </w:r>
            <w:r>
              <w:rPr>
                <w:noProof/>
                <w:webHidden/>
              </w:rPr>
              <w:fldChar w:fldCharType="end"/>
            </w:r>
            <w:r w:rsidRPr="003F0F37">
              <w:rPr>
                <w:rStyle w:val="Hyperlink"/>
                <w:noProof/>
              </w:rPr>
              <w:fldChar w:fldCharType="end"/>
            </w:r>
          </w:ins>
        </w:p>
        <w:p w14:paraId="0C1CDA60" w14:textId="603762A0" w:rsidR="001825BE" w:rsidRDefault="001825BE">
          <w:pPr>
            <w:pStyle w:val="TOC2"/>
            <w:rPr>
              <w:ins w:id="48" w:author="Nate Bachmeier [AWS-SA]" w:date="2023-04-30T16:39:00Z"/>
              <w:rFonts w:asciiTheme="minorHAnsi" w:eastAsiaTheme="minorEastAsia" w:hAnsiTheme="minorHAnsi" w:cstheme="minorBidi"/>
              <w:noProof/>
              <w:kern w:val="2"/>
              <w:sz w:val="22"/>
              <w:szCs w:val="22"/>
              <w14:ligatures w14:val="standardContextual"/>
            </w:rPr>
          </w:pPr>
          <w:ins w:id="4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intelligent agent modeling work</w:t>
            </w:r>
            <w:r>
              <w:rPr>
                <w:noProof/>
                <w:webHidden/>
              </w:rPr>
              <w:tab/>
            </w:r>
            <w:r>
              <w:rPr>
                <w:noProof/>
                <w:webHidden/>
              </w:rPr>
              <w:fldChar w:fldCharType="begin"/>
            </w:r>
            <w:r>
              <w:rPr>
                <w:noProof/>
                <w:webHidden/>
              </w:rPr>
              <w:instrText xml:space="preserve"> PAGEREF _Toc133765199 \h </w:instrText>
            </w:r>
            <w:r>
              <w:rPr>
                <w:noProof/>
                <w:webHidden/>
              </w:rPr>
            </w:r>
          </w:ins>
          <w:r>
            <w:rPr>
              <w:noProof/>
              <w:webHidden/>
            </w:rPr>
            <w:fldChar w:fldCharType="separate"/>
          </w:r>
          <w:ins w:id="50" w:author="Nate Bachmeier [AWS-SA]" w:date="2023-04-30T16:39:00Z">
            <w:r>
              <w:rPr>
                <w:noProof/>
                <w:webHidden/>
              </w:rPr>
              <w:t>33</w:t>
            </w:r>
            <w:r>
              <w:rPr>
                <w:noProof/>
                <w:webHidden/>
              </w:rPr>
              <w:fldChar w:fldCharType="end"/>
            </w:r>
            <w:r w:rsidRPr="003F0F37">
              <w:rPr>
                <w:rStyle w:val="Hyperlink"/>
                <w:noProof/>
              </w:rPr>
              <w:fldChar w:fldCharType="end"/>
            </w:r>
          </w:ins>
        </w:p>
        <w:p w14:paraId="49F24521" w14:textId="45939731" w:rsidR="001825BE" w:rsidRDefault="001825BE">
          <w:pPr>
            <w:pStyle w:val="TOC2"/>
            <w:rPr>
              <w:ins w:id="51" w:author="Nate Bachmeier [AWS-SA]" w:date="2023-04-30T16:39:00Z"/>
              <w:rFonts w:asciiTheme="minorHAnsi" w:eastAsiaTheme="minorEastAsia" w:hAnsiTheme="minorHAnsi" w:cstheme="minorBidi"/>
              <w:noProof/>
              <w:kern w:val="2"/>
              <w:sz w:val="22"/>
              <w:szCs w:val="22"/>
              <w14:ligatures w14:val="standardContextual"/>
            </w:rPr>
          </w:pPr>
          <w:ins w:id="5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neural network training work</w:t>
            </w:r>
            <w:r>
              <w:rPr>
                <w:noProof/>
                <w:webHidden/>
              </w:rPr>
              <w:tab/>
            </w:r>
            <w:r>
              <w:rPr>
                <w:noProof/>
                <w:webHidden/>
              </w:rPr>
              <w:fldChar w:fldCharType="begin"/>
            </w:r>
            <w:r>
              <w:rPr>
                <w:noProof/>
                <w:webHidden/>
              </w:rPr>
              <w:instrText xml:space="preserve"> PAGEREF _Toc133765200 \h </w:instrText>
            </w:r>
            <w:r>
              <w:rPr>
                <w:noProof/>
                <w:webHidden/>
              </w:rPr>
            </w:r>
          </w:ins>
          <w:r>
            <w:rPr>
              <w:noProof/>
              <w:webHidden/>
            </w:rPr>
            <w:fldChar w:fldCharType="separate"/>
          </w:r>
          <w:ins w:id="53" w:author="Nate Bachmeier [AWS-SA]" w:date="2023-04-30T16:39:00Z">
            <w:r>
              <w:rPr>
                <w:noProof/>
                <w:webHidden/>
              </w:rPr>
              <w:t>38</w:t>
            </w:r>
            <w:r>
              <w:rPr>
                <w:noProof/>
                <w:webHidden/>
              </w:rPr>
              <w:fldChar w:fldCharType="end"/>
            </w:r>
            <w:r w:rsidRPr="003F0F37">
              <w:rPr>
                <w:rStyle w:val="Hyperlink"/>
                <w:noProof/>
              </w:rPr>
              <w:fldChar w:fldCharType="end"/>
            </w:r>
          </w:ins>
        </w:p>
        <w:p w14:paraId="6E52DBED" w14:textId="2697045B" w:rsidR="001825BE" w:rsidRDefault="001825BE">
          <w:pPr>
            <w:pStyle w:val="TOC2"/>
            <w:rPr>
              <w:ins w:id="54" w:author="Nate Bachmeier [AWS-SA]" w:date="2023-04-30T16:39:00Z"/>
              <w:rFonts w:asciiTheme="minorHAnsi" w:eastAsiaTheme="minorEastAsia" w:hAnsiTheme="minorHAnsi" w:cstheme="minorBidi"/>
              <w:noProof/>
              <w:kern w:val="2"/>
              <w:sz w:val="22"/>
              <w:szCs w:val="22"/>
              <w14:ligatures w14:val="standardContextual"/>
            </w:rPr>
          </w:pPr>
          <w:ins w:id="55"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 is autoencoding?</w:t>
            </w:r>
            <w:r>
              <w:rPr>
                <w:noProof/>
                <w:webHidden/>
              </w:rPr>
              <w:tab/>
            </w:r>
            <w:r>
              <w:rPr>
                <w:noProof/>
                <w:webHidden/>
              </w:rPr>
              <w:fldChar w:fldCharType="begin"/>
            </w:r>
            <w:r>
              <w:rPr>
                <w:noProof/>
                <w:webHidden/>
              </w:rPr>
              <w:instrText xml:space="preserve"> PAGEREF _Toc133765201 \h </w:instrText>
            </w:r>
            <w:r>
              <w:rPr>
                <w:noProof/>
                <w:webHidden/>
              </w:rPr>
            </w:r>
          </w:ins>
          <w:r>
            <w:rPr>
              <w:noProof/>
              <w:webHidden/>
            </w:rPr>
            <w:fldChar w:fldCharType="separate"/>
          </w:r>
          <w:ins w:id="56" w:author="Nate Bachmeier [AWS-SA]" w:date="2023-04-30T16:39:00Z">
            <w:r>
              <w:rPr>
                <w:noProof/>
                <w:webHidden/>
              </w:rPr>
              <w:t>47</w:t>
            </w:r>
            <w:r>
              <w:rPr>
                <w:noProof/>
                <w:webHidden/>
              </w:rPr>
              <w:fldChar w:fldCharType="end"/>
            </w:r>
            <w:r w:rsidRPr="003F0F37">
              <w:rPr>
                <w:rStyle w:val="Hyperlink"/>
                <w:noProof/>
              </w:rPr>
              <w:fldChar w:fldCharType="end"/>
            </w:r>
          </w:ins>
        </w:p>
        <w:p w14:paraId="7BCC043C" w14:textId="16EE7C01" w:rsidR="001825BE" w:rsidRDefault="001825BE">
          <w:pPr>
            <w:pStyle w:val="TOC2"/>
            <w:rPr>
              <w:ins w:id="57" w:author="Nate Bachmeier [AWS-SA]" w:date="2023-04-30T16:39:00Z"/>
              <w:rFonts w:asciiTheme="minorHAnsi" w:eastAsiaTheme="minorEastAsia" w:hAnsiTheme="minorHAnsi" w:cstheme="minorBidi"/>
              <w:noProof/>
              <w:kern w:val="2"/>
              <w:sz w:val="22"/>
              <w:szCs w:val="22"/>
              <w14:ligatures w14:val="standardContextual"/>
            </w:rPr>
          </w:pPr>
          <w:ins w:id="5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sequence analysis work</w:t>
            </w:r>
            <w:r>
              <w:rPr>
                <w:noProof/>
                <w:webHidden/>
              </w:rPr>
              <w:tab/>
            </w:r>
            <w:r>
              <w:rPr>
                <w:noProof/>
                <w:webHidden/>
              </w:rPr>
              <w:fldChar w:fldCharType="begin"/>
            </w:r>
            <w:r>
              <w:rPr>
                <w:noProof/>
                <w:webHidden/>
              </w:rPr>
              <w:instrText xml:space="preserve"> PAGEREF _Toc133765202 \h </w:instrText>
            </w:r>
            <w:r>
              <w:rPr>
                <w:noProof/>
                <w:webHidden/>
              </w:rPr>
            </w:r>
          </w:ins>
          <w:r>
            <w:rPr>
              <w:noProof/>
              <w:webHidden/>
            </w:rPr>
            <w:fldChar w:fldCharType="separate"/>
          </w:r>
          <w:ins w:id="59" w:author="Nate Bachmeier [AWS-SA]" w:date="2023-04-30T16:39:00Z">
            <w:r>
              <w:rPr>
                <w:noProof/>
                <w:webHidden/>
              </w:rPr>
              <w:t>48</w:t>
            </w:r>
            <w:r>
              <w:rPr>
                <w:noProof/>
                <w:webHidden/>
              </w:rPr>
              <w:fldChar w:fldCharType="end"/>
            </w:r>
            <w:r w:rsidRPr="003F0F37">
              <w:rPr>
                <w:rStyle w:val="Hyperlink"/>
                <w:noProof/>
              </w:rPr>
              <w:fldChar w:fldCharType="end"/>
            </w:r>
          </w:ins>
        </w:p>
        <w:p w14:paraId="5CCB7CCA" w14:textId="21CD1F61" w:rsidR="001825BE" w:rsidRDefault="001825BE">
          <w:pPr>
            <w:pStyle w:val="TOC2"/>
            <w:rPr>
              <w:ins w:id="60" w:author="Nate Bachmeier [AWS-SA]" w:date="2023-04-30T16:39:00Z"/>
              <w:rFonts w:asciiTheme="minorHAnsi" w:eastAsiaTheme="minorEastAsia" w:hAnsiTheme="minorHAnsi" w:cstheme="minorBidi"/>
              <w:noProof/>
              <w:kern w:val="2"/>
              <w:sz w:val="22"/>
              <w:szCs w:val="22"/>
              <w14:ligatures w14:val="standardContextual"/>
            </w:rPr>
          </w:pPr>
          <w:ins w:id="6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recognizing human activities work</w:t>
            </w:r>
            <w:r>
              <w:rPr>
                <w:noProof/>
                <w:webHidden/>
              </w:rPr>
              <w:tab/>
            </w:r>
            <w:r>
              <w:rPr>
                <w:noProof/>
                <w:webHidden/>
              </w:rPr>
              <w:fldChar w:fldCharType="begin"/>
            </w:r>
            <w:r>
              <w:rPr>
                <w:noProof/>
                <w:webHidden/>
              </w:rPr>
              <w:instrText xml:space="preserve"> PAGEREF _Toc133765203 \h </w:instrText>
            </w:r>
            <w:r>
              <w:rPr>
                <w:noProof/>
                <w:webHidden/>
              </w:rPr>
            </w:r>
          </w:ins>
          <w:r>
            <w:rPr>
              <w:noProof/>
              <w:webHidden/>
            </w:rPr>
            <w:fldChar w:fldCharType="separate"/>
          </w:r>
          <w:ins w:id="62" w:author="Nate Bachmeier [AWS-SA]" w:date="2023-04-30T16:39:00Z">
            <w:r>
              <w:rPr>
                <w:noProof/>
                <w:webHidden/>
              </w:rPr>
              <w:t>53</w:t>
            </w:r>
            <w:r>
              <w:rPr>
                <w:noProof/>
                <w:webHidden/>
              </w:rPr>
              <w:fldChar w:fldCharType="end"/>
            </w:r>
            <w:r w:rsidRPr="003F0F37">
              <w:rPr>
                <w:rStyle w:val="Hyperlink"/>
                <w:noProof/>
              </w:rPr>
              <w:fldChar w:fldCharType="end"/>
            </w:r>
          </w:ins>
        </w:p>
        <w:p w14:paraId="057F2921" w14:textId="0D2B5BDB" w:rsidR="001825BE" w:rsidRDefault="001825BE">
          <w:pPr>
            <w:pStyle w:val="TOC2"/>
            <w:rPr>
              <w:ins w:id="63" w:author="Nate Bachmeier [AWS-SA]" w:date="2023-04-30T16:39:00Z"/>
              <w:rFonts w:asciiTheme="minorHAnsi" w:eastAsiaTheme="minorEastAsia" w:hAnsiTheme="minorHAnsi" w:cstheme="minorBidi"/>
              <w:noProof/>
              <w:kern w:val="2"/>
              <w:sz w:val="22"/>
              <w:szCs w:val="22"/>
              <w14:ligatures w14:val="standardContextual"/>
            </w:rPr>
          </w:pPr>
          <w:ins w:id="6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Computer vision and autonomous driving</w:t>
            </w:r>
            <w:r>
              <w:rPr>
                <w:noProof/>
                <w:webHidden/>
              </w:rPr>
              <w:tab/>
            </w:r>
            <w:r>
              <w:rPr>
                <w:noProof/>
                <w:webHidden/>
              </w:rPr>
              <w:fldChar w:fldCharType="begin"/>
            </w:r>
            <w:r>
              <w:rPr>
                <w:noProof/>
                <w:webHidden/>
              </w:rPr>
              <w:instrText xml:space="preserve"> PAGEREF _Toc133765204 \h </w:instrText>
            </w:r>
            <w:r>
              <w:rPr>
                <w:noProof/>
                <w:webHidden/>
              </w:rPr>
            </w:r>
          </w:ins>
          <w:r>
            <w:rPr>
              <w:noProof/>
              <w:webHidden/>
            </w:rPr>
            <w:fldChar w:fldCharType="separate"/>
          </w:r>
          <w:ins w:id="65" w:author="Nate Bachmeier [AWS-SA]" w:date="2023-04-30T16:39:00Z">
            <w:r>
              <w:rPr>
                <w:noProof/>
                <w:webHidden/>
              </w:rPr>
              <w:t>55</w:t>
            </w:r>
            <w:r>
              <w:rPr>
                <w:noProof/>
                <w:webHidden/>
              </w:rPr>
              <w:fldChar w:fldCharType="end"/>
            </w:r>
            <w:r w:rsidRPr="003F0F37">
              <w:rPr>
                <w:rStyle w:val="Hyperlink"/>
                <w:noProof/>
              </w:rPr>
              <w:fldChar w:fldCharType="end"/>
            </w:r>
          </w:ins>
        </w:p>
        <w:p w14:paraId="7A597EFF" w14:textId="602C1A4D" w:rsidR="001825BE" w:rsidRDefault="001825BE">
          <w:pPr>
            <w:pStyle w:val="TOC2"/>
            <w:rPr>
              <w:ins w:id="66" w:author="Nate Bachmeier [AWS-SA]" w:date="2023-04-30T16:39:00Z"/>
              <w:rFonts w:asciiTheme="minorHAnsi" w:eastAsiaTheme="minorEastAsia" w:hAnsiTheme="minorHAnsi" w:cstheme="minorBidi"/>
              <w:noProof/>
              <w:kern w:val="2"/>
              <w:sz w:val="22"/>
              <w:szCs w:val="22"/>
              <w14:ligatures w14:val="standardContextual"/>
            </w:rPr>
          </w:pPr>
          <w:ins w:id="6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the reproducibility crisis impact ML design</w:t>
            </w:r>
            <w:r>
              <w:rPr>
                <w:noProof/>
                <w:webHidden/>
              </w:rPr>
              <w:tab/>
            </w:r>
            <w:r>
              <w:rPr>
                <w:noProof/>
                <w:webHidden/>
              </w:rPr>
              <w:fldChar w:fldCharType="begin"/>
            </w:r>
            <w:r>
              <w:rPr>
                <w:noProof/>
                <w:webHidden/>
              </w:rPr>
              <w:instrText xml:space="preserve"> PAGEREF _Toc133765205 \h </w:instrText>
            </w:r>
            <w:r>
              <w:rPr>
                <w:noProof/>
                <w:webHidden/>
              </w:rPr>
            </w:r>
          </w:ins>
          <w:r>
            <w:rPr>
              <w:noProof/>
              <w:webHidden/>
            </w:rPr>
            <w:fldChar w:fldCharType="separate"/>
          </w:r>
          <w:ins w:id="68" w:author="Nate Bachmeier [AWS-SA]" w:date="2023-04-30T16:39:00Z">
            <w:r>
              <w:rPr>
                <w:noProof/>
                <w:webHidden/>
              </w:rPr>
              <w:t>64</w:t>
            </w:r>
            <w:r>
              <w:rPr>
                <w:noProof/>
                <w:webHidden/>
              </w:rPr>
              <w:fldChar w:fldCharType="end"/>
            </w:r>
            <w:r w:rsidRPr="003F0F37">
              <w:rPr>
                <w:rStyle w:val="Hyperlink"/>
                <w:noProof/>
              </w:rPr>
              <w:fldChar w:fldCharType="end"/>
            </w:r>
          </w:ins>
        </w:p>
        <w:p w14:paraId="5669FCB0" w14:textId="4B0B42F2" w:rsidR="001825BE" w:rsidRDefault="001825BE">
          <w:pPr>
            <w:pStyle w:val="TOC2"/>
            <w:rPr>
              <w:ins w:id="69" w:author="Nate Bachmeier [AWS-SA]" w:date="2023-04-30T16:39:00Z"/>
              <w:rFonts w:asciiTheme="minorHAnsi" w:eastAsiaTheme="minorEastAsia" w:hAnsiTheme="minorHAnsi" w:cstheme="minorBidi"/>
              <w:noProof/>
              <w:kern w:val="2"/>
              <w:sz w:val="22"/>
              <w:szCs w:val="22"/>
              <w14:ligatures w14:val="standardContextual"/>
            </w:rPr>
          </w:pPr>
          <w:ins w:id="7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Ethical Considerations of AI</w:t>
            </w:r>
            <w:r>
              <w:rPr>
                <w:noProof/>
                <w:webHidden/>
              </w:rPr>
              <w:tab/>
            </w:r>
            <w:r>
              <w:rPr>
                <w:noProof/>
                <w:webHidden/>
              </w:rPr>
              <w:fldChar w:fldCharType="begin"/>
            </w:r>
            <w:r>
              <w:rPr>
                <w:noProof/>
                <w:webHidden/>
              </w:rPr>
              <w:instrText xml:space="preserve"> PAGEREF _Toc133765206 \h </w:instrText>
            </w:r>
            <w:r>
              <w:rPr>
                <w:noProof/>
                <w:webHidden/>
              </w:rPr>
            </w:r>
          </w:ins>
          <w:r>
            <w:rPr>
              <w:noProof/>
              <w:webHidden/>
            </w:rPr>
            <w:fldChar w:fldCharType="separate"/>
          </w:r>
          <w:ins w:id="71" w:author="Nate Bachmeier [AWS-SA]" w:date="2023-04-30T16:39:00Z">
            <w:r>
              <w:rPr>
                <w:noProof/>
                <w:webHidden/>
              </w:rPr>
              <w:t>70</w:t>
            </w:r>
            <w:r>
              <w:rPr>
                <w:noProof/>
                <w:webHidden/>
              </w:rPr>
              <w:fldChar w:fldCharType="end"/>
            </w:r>
            <w:r w:rsidRPr="003F0F37">
              <w:rPr>
                <w:rStyle w:val="Hyperlink"/>
                <w:noProof/>
              </w:rPr>
              <w:fldChar w:fldCharType="end"/>
            </w:r>
          </w:ins>
        </w:p>
        <w:p w14:paraId="3B0FD61D" w14:textId="1EEA601E" w:rsidR="001825BE" w:rsidRDefault="001825BE">
          <w:pPr>
            <w:pStyle w:val="TOC2"/>
            <w:rPr>
              <w:ins w:id="72" w:author="Nate Bachmeier [AWS-SA]" w:date="2023-04-30T16:39:00Z"/>
              <w:rFonts w:asciiTheme="minorHAnsi" w:eastAsiaTheme="minorEastAsia" w:hAnsiTheme="minorHAnsi" w:cstheme="minorBidi"/>
              <w:noProof/>
              <w:kern w:val="2"/>
              <w:sz w:val="22"/>
              <w:szCs w:val="22"/>
              <w14:ligatures w14:val="standardContextual"/>
            </w:rPr>
          </w:pPr>
          <w:ins w:id="7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_Toc133765207 \h </w:instrText>
            </w:r>
            <w:r>
              <w:rPr>
                <w:noProof/>
                <w:webHidden/>
              </w:rPr>
            </w:r>
          </w:ins>
          <w:r>
            <w:rPr>
              <w:noProof/>
              <w:webHidden/>
            </w:rPr>
            <w:fldChar w:fldCharType="separate"/>
          </w:r>
          <w:ins w:id="74" w:author="Nate Bachmeier [AWS-SA]" w:date="2023-04-30T16:39:00Z">
            <w:r>
              <w:rPr>
                <w:noProof/>
                <w:webHidden/>
              </w:rPr>
              <w:t>76</w:t>
            </w:r>
            <w:r>
              <w:rPr>
                <w:noProof/>
                <w:webHidden/>
              </w:rPr>
              <w:fldChar w:fldCharType="end"/>
            </w:r>
            <w:r w:rsidRPr="003F0F37">
              <w:rPr>
                <w:rStyle w:val="Hyperlink"/>
                <w:noProof/>
              </w:rPr>
              <w:fldChar w:fldCharType="end"/>
            </w:r>
          </w:ins>
        </w:p>
        <w:p w14:paraId="6995D8C5" w14:textId="09F92BB8" w:rsidR="001825BE" w:rsidRDefault="001825BE">
          <w:pPr>
            <w:pStyle w:val="TOC1"/>
            <w:rPr>
              <w:ins w:id="75" w:author="Nate Bachmeier [AWS-SA]" w:date="2023-04-30T16:39:00Z"/>
              <w:rFonts w:asciiTheme="minorHAnsi" w:eastAsiaTheme="minorEastAsia" w:hAnsiTheme="minorHAnsi" w:cstheme="minorBidi"/>
              <w:noProof/>
              <w:kern w:val="2"/>
              <w:sz w:val="22"/>
              <w14:ligatures w14:val="standardContextual"/>
            </w:rPr>
          </w:pPr>
          <w:ins w:id="7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3: Research Method</w:t>
            </w:r>
            <w:r>
              <w:rPr>
                <w:noProof/>
                <w:webHidden/>
              </w:rPr>
              <w:tab/>
            </w:r>
            <w:r>
              <w:rPr>
                <w:noProof/>
                <w:webHidden/>
              </w:rPr>
              <w:fldChar w:fldCharType="begin"/>
            </w:r>
            <w:r>
              <w:rPr>
                <w:noProof/>
                <w:webHidden/>
              </w:rPr>
              <w:instrText xml:space="preserve"> PAGEREF _Toc133765208 \h </w:instrText>
            </w:r>
            <w:r>
              <w:rPr>
                <w:noProof/>
                <w:webHidden/>
              </w:rPr>
            </w:r>
          </w:ins>
          <w:r>
            <w:rPr>
              <w:noProof/>
              <w:webHidden/>
            </w:rPr>
            <w:fldChar w:fldCharType="separate"/>
          </w:r>
          <w:ins w:id="77" w:author="Nate Bachmeier [AWS-SA]" w:date="2023-04-30T16:39:00Z">
            <w:r>
              <w:rPr>
                <w:noProof/>
                <w:webHidden/>
              </w:rPr>
              <w:t>78</w:t>
            </w:r>
            <w:r>
              <w:rPr>
                <w:noProof/>
                <w:webHidden/>
              </w:rPr>
              <w:fldChar w:fldCharType="end"/>
            </w:r>
            <w:r w:rsidRPr="003F0F37">
              <w:rPr>
                <w:rStyle w:val="Hyperlink"/>
                <w:noProof/>
              </w:rPr>
              <w:fldChar w:fldCharType="end"/>
            </w:r>
          </w:ins>
        </w:p>
        <w:p w14:paraId="34A9ED49" w14:textId="47B6D073" w:rsidR="001825BE" w:rsidRDefault="001825BE">
          <w:pPr>
            <w:pStyle w:val="TOC2"/>
            <w:rPr>
              <w:ins w:id="78" w:author="Nate Bachmeier [AWS-SA]" w:date="2023-04-30T16:39:00Z"/>
              <w:rFonts w:asciiTheme="minorHAnsi" w:eastAsiaTheme="minorEastAsia" w:hAnsiTheme="minorHAnsi" w:cstheme="minorBidi"/>
              <w:noProof/>
              <w:kern w:val="2"/>
              <w:sz w:val="22"/>
              <w:szCs w:val="22"/>
              <w14:ligatures w14:val="standardContextual"/>
            </w:rPr>
          </w:pPr>
          <w:ins w:id="7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Research Methodology and Design</w:t>
            </w:r>
            <w:r>
              <w:rPr>
                <w:noProof/>
                <w:webHidden/>
              </w:rPr>
              <w:tab/>
            </w:r>
            <w:r>
              <w:rPr>
                <w:noProof/>
                <w:webHidden/>
              </w:rPr>
              <w:fldChar w:fldCharType="begin"/>
            </w:r>
            <w:r>
              <w:rPr>
                <w:noProof/>
                <w:webHidden/>
              </w:rPr>
              <w:instrText xml:space="preserve"> PAGEREF _Toc133765209 \h </w:instrText>
            </w:r>
            <w:r>
              <w:rPr>
                <w:noProof/>
                <w:webHidden/>
              </w:rPr>
            </w:r>
          </w:ins>
          <w:r>
            <w:rPr>
              <w:noProof/>
              <w:webHidden/>
            </w:rPr>
            <w:fldChar w:fldCharType="separate"/>
          </w:r>
          <w:ins w:id="80" w:author="Nate Bachmeier [AWS-SA]" w:date="2023-04-30T16:39:00Z">
            <w:r>
              <w:rPr>
                <w:noProof/>
                <w:webHidden/>
              </w:rPr>
              <w:t>78</w:t>
            </w:r>
            <w:r>
              <w:rPr>
                <w:noProof/>
                <w:webHidden/>
              </w:rPr>
              <w:fldChar w:fldCharType="end"/>
            </w:r>
            <w:r w:rsidRPr="003F0F37">
              <w:rPr>
                <w:rStyle w:val="Hyperlink"/>
                <w:noProof/>
              </w:rPr>
              <w:fldChar w:fldCharType="end"/>
            </w:r>
          </w:ins>
        </w:p>
        <w:p w14:paraId="7600DCB0" w14:textId="016EB3D2" w:rsidR="001825BE" w:rsidRDefault="001825BE">
          <w:pPr>
            <w:pStyle w:val="TOC2"/>
            <w:rPr>
              <w:ins w:id="81" w:author="Nate Bachmeier [AWS-SA]" w:date="2023-04-30T16:39:00Z"/>
              <w:rFonts w:asciiTheme="minorHAnsi" w:eastAsiaTheme="minorEastAsia" w:hAnsiTheme="minorHAnsi" w:cstheme="minorBidi"/>
              <w:noProof/>
              <w:kern w:val="2"/>
              <w:sz w:val="22"/>
              <w:szCs w:val="22"/>
              <w14:ligatures w14:val="standardContextual"/>
            </w:rPr>
          </w:pPr>
          <w:ins w:id="8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Population and Sample</w:t>
            </w:r>
            <w:r>
              <w:rPr>
                <w:noProof/>
                <w:webHidden/>
              </w:rPr>
              <w:tab/>
            </w:r>
            <w:r>
              <w:rPr>
                <w:noProof/>
                <w:webHidden/>
              </w:rPr>
              <w:fldChar w:fldCharType="begin"/>
            </w:r>
            <w:r>
              <w:rPr>
                <w:noProof/>
                <w:webHidden/>
              </w:rPr>
              <w:instrText xml:space="preserve"> PAGEREF _Toc133765210 \h </w:instrText>
            </w:r>
            <w:r>
              <w:rPr>
                <w:noProof/>
                <w:webHidden/>
              </w:rPr>
            </w:r>
          </w:ins>
          <w:r>
            <w:rPr>
              <w:noProof/>
              <w:webHidden/>
            </w:rPr>
            <w:fldChar w:fldCharType="separate"/>
          </w:r>
          <w:ins w:id="83" w:author="Nate Bachmeier [AWS-SA]" w:date="2023-04-30T16:39:00Z">
            <w:r>
              <w:rPr>
                <w:noProof/>
                <w:webHidden/>
              </w:rPr>
              <w:t>79</w:t>
            </w:r>
            <w:r>
              <w:rPr>
                <w:noProof/>
                <w:webHidden/>
              </w:rPr>
              <w:fldChar w:fldCharType="end"/>
            </w:r>
            <w:r w:rsidRPr="003F0F37">
              <w:rPr>
                <w:rStyle w:val="Hyperlink"/>
                <w:noProof/>
              </w:rPr>
              <w:fldChar w:fldCharType="end"/>
            </w:r>
          </w:ins>
        </w:p>
        <w:p w14:paraId="1A1F3D9B" w14:textId="0E992AAA" w:rsidR="001825BE" w:rsidRDefault="001825BE">
          <w:pPr>
            <w:pStyle w:val="TOC2"/>
            <w:rPr>
              <w:ins w:id="84" w:author="Nate Bachmeier [AWS-SA]" w:date="2023-04-30T16:39:00Z"/>
              <w:rFonts w:asciiTheme="minorHAnsi" w:eastAsiaTheme="minorEastAsia" w:hAnsiTheme="minorHAnsi" w:cstheme="minorBidi"/>
              <w:noProof/>
              <w:kern w:val="2"/>
              <w:sz w:val="22"/>
              <w:szCs w:val="22"/>
              <w14:ligatures w14:val="standardContextual"/>
            </w:rPr>
          </w:pPr>
          <w:ins w:id="85"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Instrumentation</w:t>
            </w:r>
            <w:r>
              <w:rPr>
                <w:noProof/>
                <w:webHidden/>
              </w:rPr>
              <w:tab/>
            </w:r>
            <w:r>
              <w:rPr>
                <w:noProof/>
                <w:webHidden/>
              </w:rPr>
              <w:fldChar w:fldCharType="begin"/>
            </w:r>
            <w:r>
              <w:rPr>
                <w:noProof/>
                <w:webHidden/>
              </w:rPr>
              <w:instrText xml:space="preserve"> PAGEREF _Toc133765211 \h </w:instrText>
            </w:r>
            <w:r>
              <w:rPr>
                <w:noProof/>
                <w:webHidden/>
              </w:rPr>
            </w:r>
          </w:ins>
          <w:r>
            <w:rPr>
              <w:noProof/>
              <w:webHidden/>
            </w:rPr>
            <w:fldChar w:fldCharType="separate"/>
          </w:r>
          <w:ins w:id="86" w:author="Nate Bachmeier [AWS-SA]" w:date="2023-04-30T16:39:00Z">
            <w:r>
              <w:rPr>
                <w:noProof/>
                <w:webHidden/>
              </w:rPr>
              <w:t>80</w:t>
            </w:r>
            <w:r>
              <w:rPr>
                <w:noProof/>
                <w:webHidden/>
              </w:rPr>
              <w:fldChar w:fldCharType="end"/>
            </w:r>
            <w:r w:rsidRPr="003F0F37">
              <w:rPr>
                <w:rStyle w:val="Hyperlink"/>
                <w:noProof/>
              </w:rPr>
              <w:fldChar w:fldCharType="end"/>
            </w:r>
          </w:ins>
        </w:p>
        <w:p w14:paraId="3B8B2BEA" w14:textId="4D7AF26D" w:rsidR="001825BE" w:rsidRDefault="001825BE">
          <w:pPr>
            <w:pStyle w:val="TOC2"/>
            <w:rPr>
              <w:ins w:id="87" w:author="Nate Bachmeier [AWS-SA]" w:date="2023-04-30T16:39:00Z"/>
              <w:rFonts w:asciiTheme="minorHAnsi" w:eastAsiaTheme="minorEastAsia" w:hAnsiTheme="minorHAnsi" w:cstheme="minorBidi"/>
              <w:noProof/>
              <w:kern w:val="2"/>
              <w:sz w:val="22"/>
              <w:szCs w:val="22"/>
              <w14:ligatures w14:val="standardContextual"/>
            </w:rPr>
          </w:pPr>
          <w:ins w:id="8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Study Procedures</w:t>
            </w:r>
            <w:r>
              <w:rPr>
                <w:noProof/>
                <w:webHidden/>
              </w:rPr>
              <w:tab/>
            </w:r>
            <w:r>
              <w:rPr>
                <w:noProof/>
                <w:webHidden/>
              </w:rPr>
              <w:fldChar w:fldCharType="begin"/>
            </w:r>
            <w:r>
              <w:rPr>
                <w:noProof/>
                <w:webHidden/>
              </w:rPr>
              <w:instrText xml:space="preserve"> PAGEREF _Toc133765212 \h </w:instrText>
            </w:r>
            <w:r>
              <w:rPr>
                <w:noProof/>
                <w:webHidden/>
              </w:rPr>
            </w:r>
          </w:ins>
          <w:r>
            <w:rPr>
              <w:noProof/>
              <w:webHidden/>
            </w:rPr>
            <w:fldChar w:fldCharType="separate"/>
          </w:r>
          <w:ins w:id="89" w:author="Nate Bachmeier [AWS-SA]" w:date="2023-04-30T16:39:00Z">
            <w:r>
              <w:rPr>
                <w:noProof/>
                <w:webHidden/>
              </w:rPr>
              <w:t>80</w:t>
            </w:r>
            <w:r>
              <w:rPr>
                <w:noProof/>
                <w:webHidden/>
              </w:rPr>
              <w:fldChar w:fldCharType="end"/>
            </w:r>
            <w:r w:rsidRPr="003F0F37">
              <w:rPr>
                <w:rStyle w:val="Hyperlink"/>
                <w:noProof/>
              </w:rPr>
              <w:fldChar w:fldCharType="end"/>
            </w:r>
          </w:ins>
        </w:p>
        <w:p w14:paraId="65208A38" w14:textId="5FE221F6" w:rsidR="001825BE" w:rsidRDefault="001825BE">
          <w:pPr>
            <w:pStyle w:val="TOC2"/>
            <w:rPr>
              <w:ins w:id="90" w:author="Nate Bachmeier [AWS-SA]" w:date="2023-04-30T16:39:00Z"/>
              <w:rFonts w:asciiTheme="minorHAnsi" w:eastAsiaTheme="minorEastAsia" w:hAnsiTheme="minorHAnsi" w:cstheme="minorBidi"/>
              <w:noProof/>
              <w:kern w:val="2"/>
              <w:sz w:val="22"/>
              <w:szCs w:val="22"/>
              <w14:ligatures w14:val="standardContextual"/>
            </w:rPr>
          </w:pPr>
          <w:ins w:id="9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Data Analysis</w:t>
            </w:r>
            <w:r>
              <w:rPr>
                <w:noProof/>
                <w:webHidden/>
              </w:rPr>
              <w:tab/>
            </w:r>
            <w:r>
              <w:rPr>
                <w:noProof/>
                <w:webHidden/>
              </w:rPr>
              <w:fldChar w:fldCharType="begin"/>
            </w:r>
            <w:r>
              <w:rPr>
                <w:noProof/>
                <w:webHidden/>
              </w:rPr>
              <w:instrText xml:space="preserve"> PAGEREF _Toc133765213 \h </w:instrText>
            </w:r>
            <w:r>
              <w:rPr>
                <w:noProof/>
                <w:webHidden/>
              </w:rPr>
            </w:r>
          </w:ins>
          <w:r>
            <w:rPr>
              <w:noProof/>
              <w:webHidden/>
            </w:rPr>
            <w:fldChar w:fldCharType="separate"/>
          </w:r>
          <w:ins w:id="92" w:author="Nate Bachmeier [AWS-SA]" w:date="2023-04-30T16:39:00Z">
            <w:r>
              <w:rPr>
                <w:noProof/>
                <w:webHidden/>
              </w:rPr>
              <w:t>90</w:t>
            </w:r>
            <w:r>
              <w:rPr>
                <w:noProof/>
                <w:webHidden/>
              </w:rPr>
              <w:fldChar w:fldCharType="end"/>
            </w:r>
            <w:r w:rsidRPr="003F0F37">
              <w:rPr>
                <w:rStyle w:val="Hyperlink"/>
                <w:noProof/>
              </w:rPr>
              <w:fldChar w:fldCharType="end"/>
            </w:r>
          </w:ins>
        </w:p>
        <w:p w14:paraId="2C637ADC" w14:textId="4F61CE50" w:rsidR="001825BE" w:rsidRDefault="001825BE">
          <w:pPr>
            <w:pStyle w:val="TOC2"/>
            <w:rPr>
              <w:ins w:id="93" w:author="Nate Bachmeier [AWS-SA]" w:date="2023-04-30T16:39:00Z"/>
              <w:rFonts w:asciiTheme="minorHAnsi" w:eastAsiaTheme="minorEastAsia" w:hAnsiTheme="minorHAnsi" w:cstheme="minorBidi"/>
              <w:noProof/>
              <w:kern w:val="2"/>
              <w:sz w:val="22"/>
              <w:szCs w:val="22"/>
              <w14:ligatures w14:val="standardContextual"/>
            </w:rPr>
          </w:pPr>
          <w:ins w:id="9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Assumptions</w:t>
            </w:r>
            <w:r>
              <w:rPr>
                <w:noProof/>
                <w:webHidden/>
              </w:rPr>
              <w:tab/>
            </w:r>
            <w:r>
              <w:rPr>
                <w:noProof/>
                <w:webHidden/>
              </w:rPr>
              <w:fldChar w:fldCharType="begin"/>
            </w:r>
            <w:r>
              <w:rPr>
                <w:noProof/>
                <w:webHidden/>
              </w:rPr>
              <w:instrText xml:space="preserve"> PAGEREF _Toc133765214 \h </w:instrText>
            </w:r>
            <w:r>
              <w:rPr>
                <w:noProof/>
                <w:webHidden/>
              </w:rPr>
            </w:r>
          </w:ins>
          <w:r>
            <w:rPr>
              <w:noProof/>
              <w:webHidden/>
            </w:rPr>
            <w:fldChar w:fldCharType="separate"/>
          </w:r>
          <w:ins w:id="95" w:author="Nate Bachmeier [AWS-SA]" w:date="2023-04-30T16:39:00Z">
            <w:r>
              <w:rPr>
                <w:noProof/>
                <w:webHidden/>
              </w:rPr>
              <w:t>94</w:t>
            </w:r>
            <w:r>
              <w:rPr>
                <w:noProof/>
                <w:webHidden/>
              </w:rPr>
              <w:fldChar w:fldCharType="end"/>
            </w:r>
            <w:r w:rsidRPr="003F0F37">
              <w:rPr>
                <w:rStyle w:val="Hyperlink"/>
                <w:noProof/>
              </w:rPr>
              <w:fldChar w:fldCharType="end"/>
            </w:r>
          </w:ins>
        </w:p>
        <w:p w14:paraId="7F6D0EB4" w14:textId="54BEDB88" w:rsidR="001825BE" w:rsidRDefault="001825BE">
          <w:pPr>
            <w:pStyle w:val="TOC2"/>
            <w:rPr>
              <w:ins w:id="96" w:author="Nate Bachmeier [AWS-SA]" w:date="2023-04-30T16:39:00Z"/>
              <w:rFonts w:asciiTheme="minorHAnsi" w:eastAsiaTheme="minorEastAsia" w:hAnsiTheme="minorHAnsi" w:cstheme="minorBidi"/>
              <w:noProof/>
              <w:kern w:val="2"/>
              <w:sz w:val="22"/>
              <w:szCs w:val="22"/>
              <w14:ligatures w14:val="standardContextual"/>
            </w:rPr>
          </w:pPr>
          <w:ins w:id="9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Limitations</w:t>
            </w:r>
            <w:r>
              <w:rPr>
                <w:noProof/>
                <w:webHidden/>
              </w:rPr>
              <w:tab/>
            </w:r>
            <w:r>
              <w:rPr>
                <w:noProof/>
                <w:webHidden/>
              </w:rPr>
              <w:fldChar w:fldCharType="begin"/>
            </w:r>
            <w:r>
              <w:rPr>
                <w:noProof/>
                <w:webHidden/>
              </w:rPr>
              <w:instrText xml:space="preserve"> PAGEREF _Toc133765215 \h </w:instrText>
            </w:r>
            <w:r>
              <w:rPr>
                <w:noProof/>
                <w:webHidden/>
              </w:rPr>
            </w:r>
          </w:ins>
          <w:r>
            <w:rPr>
              <w:noProof/>
              <w:webHidden/>
            </w:rPr>
            <w:fldChar w:fldCharType="separate"/>
          </w:r>
          <w:ins w:id="98" w:author="Nate Bachmeier [AWS-SA]" w:date="2023-04-30T16:39:00Z">
            <w:r>
              <w:rPr>
                <w:noProof/>
                <w:webHidden/>
              </w:rPr>
              <w:t>95</w:t>
            </w:r>
            <w:r>
              <w:rPr>
                <w:noProof/>
                <w:webHidden/>
              </w:rPr>
              <w:fldChar w:fldCharType="end"/>
            </w:r>
            <w:r w:rsidRPr="003F0F37">
              <w:rPr>
                <w:rStyle w:val="Hyperlink"/>
                <w:noProof/>
              </w:rPr>
              <w:fldChar w:fldCharType="end"/>
            </w:r>
          </w:ins>
        </w:p>
        <w:p w14:paraId="15DA05DB" w14:textId="77D201B3" w:rsidR="001825BE" w:rsidRDefault="001825BE">
          <w:pPr>
            <w:pStyle w:val="TOC2"/>
            <w:rPr>
              <w:ins w:id="99" w:author="Nate Bachmeier [AWS-SA]" w:date="2023-04-30T16:39:00Z"/>
              <w:rFonts w:asciiTheme="minorHAnsi" w:eastAsiaTheme="minorEastAsia" w:hAnsiTheme="minorHAnsi" w:cstheme="minorBidi"/>
              <w:noProof/>
              <w:kern w:val="2"/>
              <w:sz w:val="22"/>
              <w:szCs w:val="22"/>
              <w14:ligatures w14:val="standardContextual"/>
            </w:rPr>
          </w:pPr>
          <w:ins w:id="10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Delimitations</w:t>
            </w:r>
            <w:r>
              <w:rPr>
                <w:noProof/>
                <w:webHidden/>
              </w:rPr>
              <w:tab/>
            </w:r>
            <w:r>
              <w:rPr>
                <w:noProof/>
                <w:webHidden/>
              </w:rPr>
              <w:fldChar w:fldCharType="begin"/>
            </w:r>
            <w:r>
              <w:rPr>
                <w:noProof/>
                <w:webHidden/>
              </w:rPr>
              <w:instrText xml:space="preserve"> PAGEREF _Toc133765216 \h </w:instrText>
            </w:r>
            <w:r>
              <w:rPr>
                <w:noProof/>
                <w:webHidden/>
              </w:rPr>
            </w:r>
          </w:ins>
          <w:r>
            <w:rPr>
              <w:noProof/>
              <w:webHidden/>
            </w:rPr>
            <w:fldChar w:fldCharType="separate"/>
          </w:r>
          <w:ins w:id="101" w:author="Nate Bachmeier [AWS-SA]" w:date="2023-04-30T16:39:00Z">
            <w:r>
              <w:rPr>
                <w:noProof/>
                <w:webHidden/>
              </w:rPr>
              <w:t>95</w:t>
            </w:r>
            <w:r>
              <w:rPr>
                <w:noProof/>
                <w:webHidden/>
              </w:rPr>
              <w:fldChar w:fldCharType="end"/>
            </w:r>
            <w:r w:rsidRPr="003F0F37">
              <w:rPr>
                <w:rStyle w:val="Hyperlink"/>
                <w:noProof/>
              </w:rPr>
              <w:fldChar w:fldCharType="end"/>
            </w:r>
          </w:ins>
        </w:p>
        <w:p w14:paraId="681F5CC7" w14:textId="3729B4D2" w:rsidR="001825BE" w:rsidRDefault="001825BE">
          <w:pPr>
            <w:pStyle w:val="TOC2"/>
            <w:rPr>
              <w:ins w:id="102" w:author="Nate Bachmeier [AWS-SA]" w:date="2023-04-30T16:39:00Z"/>
              <w:rFonts w:asciiTheme="minorHAnsi" w:eastAsiaTheme="minorEastAsia" w:hAnsiTheme="minorHAnsi" w:cstheme="minorBidi"/>
              <w:noProof/>
              <w:kern w:val="2"/>
              <w:sz w:val="22"/>
              <w:szCs w:val="22"/>
              <w14:ligatures w14:val="standardContextual"/>
            </w:rPr>
          </w:pPr>
          <w:ins w:id="10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Ethical Assurances</w:t>
            </w:r>
            <w:r>
              <w:rPr>
                <w:noProof/>
                <w:webHidden/>
              </w:rPr>
              <w:tab/>
            </w:r>
            <w:r>
              <w:rPr>
                <w:noProof/>
                <w:webHidden/>
              </w:rPr>
              <w:fldChar w:fldCharType="begin"/>
            </w:r>
            <w:r>
              <w:rPr>
                <w:noProof/>
                <w:webHidden/>
              </w:rPr>
              <w:instrText xml:space="preserve"> PAGEREF _Toc133765217 \h </w:instrText>
            </w:r>
            <w:r>
              <w:rPr>
                <w:noProof/>
                <w:webHidden/>
              </w:rPr>
            </w:r>
          </w:ins>
          <w:r>
            <w:rPr>
              <w:noProof/>
              <w:webHidden/>
            </w:rPr>
            <w:fldChar w:fldCharType="separate"/>
          </w:r>
          <w:ins w:id="104" w:author="Nate Bachmeier [AWS-SA]" w:date="2023-04-30T16:39:00Z">
            <w:r>
              <w:rPr>
                <w:noProof/>
                <w:webHidden/>
              </w:rPr>
              <w:t>96</w:t>
            </w:r>
            <w:r>
              <w:rPr>
                <w:noProof/>
                <w:webHidden/>
              </w:rPr>
              <w:fldChar w:fldCharType="end"/>
            </w:r>
            <w:r w:rsidRPr="003F0F37">
              <w:rPr>
                <w:rStyle w:val="Hyperlink"/>
                <w:noProof/>
              </w:rPr>
              <w:fldChar w:fldCharType="end"/>
            </w:r>
          </w:ins>
        </w:p>
        <w:p w14:paraId="16371D4E" w14:textId="40935281" w:rsidR="001825BE" w:rsidRDefault="001825BE">
          <w:pPr>
            <w:pStyle w:val="TOC2"/>
            <w:rPr>
              <w:ins w:id="105" w:author="Nate Bachmeier [AWS-SA]" w:date="2023-04-30T16:39:00Z"/>
              <w:rFonts w:asciiTheme="minorHAnsi" w:eastAsiaTheme="minorEastAsia" w:hAnsiTheme="minorHAnsi" w:cstheme="minorBidi"/>
              <w:noProof/>
              <w:kern w:val="2"/>
              <w:sz w:val="22"/>
              <w:szCs w:val="22"/>
              <w14:ligatures w14:val="standardContextual"/>
            </w:rPr>
          </w:pPr>
          <w:ins w:id="10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_Toc133765218 \h </w:instrText>
            </w:r>
            <w:r>
              <w:rPr>
                <w:noProof/>
                <w:webHidden/>
              </w:rPr>
            </w:r>
          </w:ins>
          <w:r>
            <w:rPr>
              <w:noProof/>
              <w:webHidden/>
            </w:rPr>
            <w:fldChar w:fldCharType="separate"/>
          </w:r>
          <w:ins w:id="107" w:author="Nate Bachmeier [AWS-SA]" w:date="2023-04-30T16:39:00Z">
            <w:r>
              <w:rPr>
                <w:noProof/>
                <w:webHidden/>
              </w:rPr>
              <w:t>98</w:t>
            </w:r>
            <w:r>
              <w:rPr>
                <w:noProof/>
                <w:webHidden/>
              </w:rPr>
              <w:fldChar w:fldCharType="end"/>
            </w:r>
            <w:r w:rsidRPr="003F0F37">
              <w:rPr>
                <w:rStyle w:val="Hyperlink"/>
                <w:noProof/>
              </w:rPr>
              <w:fldChar w:fldCharType="end"/>
            </w:r>
          </w:ins>
        </w:p>
        <w:p w14:paraId="5B6BF919" w14:textId="78B70EC9" w:rsidR="001825BE" w:rsidRDefault="001825BE">
          <w:pPr>
            <w:pStyle w:val="TOC1"/>
            <w:rPr>
              <w:ins w:id="108" w:author="Nate Bachmeier [AWS-SA]" w:date="2023-04-30T16:39:00Z"/>
              <w:rFonts w:asciiTheme="minorHAnsi" w:eastAsiaTheme="minorEastAsia" w:hAnsiTheme="minorHAnsi" w:cstheme="minorBidi"/>
              <w:noProof/>
              <w:kern w:val="2"/>
              <w:sz w:val="22"/>
              <w14:ligatures w14:val="standardContextual"/>
            </w:rPr>
          </w:pPr>
          <w:ins w:id="10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4: Findings</w:t>
            </w:r>
            <w:r>
              <w:rPr>
                <w:noProof/>
                <w:webHidden/>
              </w:rPr>
              <w:tab/>
            </w:r>
            <w:r>
              <w:rPr>
                <w:noProof/>
                <w:webHidden/>
              </w:rPr>
              <w:fldChar w:fldCharType="begin"/>
            </w:r>
            <w:r>
              <w:rPr>
                <w:noProof/>
                <w:webHidden/>
              </w:rPr>
              <w:instrText xml:space="preserve"> PAGEREF _Toc133765219 \h </w:instrText>
            </w:r>
            <w:r>
              <w:rPr>
                <w:noProof/>
                <w:webHidden/>
              </w:rPr>
            </w:r>
          </w:ins>
          <w:r>
            <w:rPr>
              <w:noProof/>
              <w:webHidden/>
            </w:rPr>
            <w:fldChar w:fldCharType="separate"/>
          </w:r>
          <w:ins w:id="110" w:author="Nate Bachmeier [AWS-SA]" w:date="2023-04-30T16:39:00Z">
            <w:r>
              <w:rPr>
                <w:noProof/>
                <w:webHidden/>
              </w:rPr>
              <w:t>100</w:t>
            </w:r>
            <w:r>
              <w:rPr>
                <w:noProof/>
                <w:webHidden/>
              </w:rPr>
              <w:fldChar w:fldCharType="end"/>
            </w:r>
            <w:r w:rsidRPr="003F0F37">
              <w:rPr>
                <w:rStyle w:val="Hyperlink"/>
                <w:noProof/>
              </w:rPr>
              <w:fldChar w:fldCharType="end"/>
            </w:r>
          </w:ins>
        </w:p>
        <w:p w14:paraId="58402406" w14:textId="0ED3B82B" w:rsidR="001825BE" w:rsidRDefault="001825BE">
          <w:pPr>
            <w:pStyle w:val="TOC2"/>
            <w:rPr>
              <w:ins w:id="111" w:author="Nate Bachmeier [AWS-SA]" w:date="2023-04-30T16:39:00Z"/>
              <w:rFonts w:asciiTheme="minorHAnsi" w:eastAsiaTheme="minorEastAsia" w:hAnsiTheme="minorHAnsi" w:cstheme="minorBidi"/>
              <w:noProof/>
              <w:kern w:val="2"/>
              <w:sz w:val="22"/>
              <w:szCs w:val="22"/>
              <w14:ligatures w14:val="standardContextual"/>
            </w:rPr>
          </w:pPr>
          <w:ins w:id="11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Validity and Reliability of the Data</w:t>
            </w:r>
            <w:r>
              <w:rPr>
                <w:noProof/>
                <w:webHidden/>
              </w:rPr>
              <w:tab/>
            </w:r>
            <w:r>
              <w:rPr>
                <w:noProof/>
                <w:webHidden/>
              </w:rPr>
              <w:fldChar w:fldCharType="begin"/>
            </w:r>
            <w:r>
              <w:rPr>
                <w:noProof/>
                <w:webHidden/>
              </w:rPr>
              <w:instrText xml:space="preserve"> PAGEREF _Toc133765220 \h </w:instrText>
            </w:r>
            <w:r>
              <w:rPr>
                <w:noProof/>
                <w:webHidden/>
              </w:rPr>
            </w:r>
          </w:ins>
          <w:r>
            <w:rPr>
              <w:noProof/>
              <w:webHidden/>
            </w:rPr>
            <w:fldChar w:fldCharType="separate"/>
          </w:r>
          <w:ins w:id="113" w:author="Nate Bachmeier [AWS-SA]" w:date="2023-04-30T16:39:00Z">
            <w:r>
              <w:rPr>
                <w:noProof/>
                <w:webHidden/>
              </w:rPr>
              <w:t>100</w:t>
            </w:r>
            <w:r>
              <w:rPr>
                <w:noProof/>
                <w:webHidden/>
              </w:rPr>
              <w:fldChar w:fldCharType="end"/>
            </w:r>
            <w:r w:rsidRPr="003F0F37">
              <w:rPr>
                <w:rStyle w:val="Hyperlink"/>
                <w:noProof/>
              </w:rPr>
              <w:fldChar w:fldCharType="end"/>
            </w:r>
          </w:ins>
        </w:p>
        <w:p w14:paraId="2FB2E242" w14:textId="55DAA57B" w:rsidR="001825BE" w:rsidRDefault="001825BE">
          <w:pPr>
            <w:pStyle w:val="TOC2"/>
            <w:rPr>
              <w:ins w:id="114" w:author="Nate Bachmeier [AWS-SA]" w:date="2023-04-30T16:39:00Z"/>
              <w:rFonts w:asciiTheme="minorHAnsi" w:eastAsiaTheme="minorEastAsia" w:hAnsiTheme="minorHAnsi" w:cstheme="minorBidi"/>
              <w:noProof/>
              <w:kern w:val="2"/>
              <w:sz w:val="22"/>
              <w:szCs w:val="22"/>
              <w14:ligatures w14:val="standardContextual"/>
            </w:rPr>
          </w:pPr>
          <w:ins w:id="115" w:author="Nate Bachmeier [AWS-SA]" w:date="2023-04-30T16:39:00Z">
            <w:r w:rsidRPr="003F0F37">
              <w:rPr>
                <w:rStyle w:val="Hyperlink"/>
                <w:noProof/>
              </w:rPr>
              <w:lastRenderedPageBreak/>
              <w:fldChar w:fldCharType="begin"/>
            </w:r>
            <w:r w:rsidRPr="003F0F37">
              <w:rPr>
                <w:rStyle w:val="Hyperlink"/>
                <w:noProof/>
              </w:rPr>
              <w:instrText xml:space="preserve"> </w:instrText>
            </w:r>
            <w:r>
              <w:rPr>
                <w:noProof/>
              </w:rPr>
              <w:instrText>HYPERLINK \l "_Toc133765221"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Results</w:t>
            </w:r>
            <w:r>
              <w:rPr>
                <w:noProof/>
                <w:webHidden/>
              </w:rPr>
              <w:tab/>
            </w:r>
            <w:r>
              <w:rPr>
                <w:noProof/>
                <w:webHidden/>
              </w:rPr>
              <w:fldChar w:fldCharType="begin"/>
            </w:r>
            <w:r>
              <w:rPr>
                <w:noProof/>
                <w:webHidden/>
              </w:rPr>
              <w:instrText xml:space="preserve"> PAGEREF _Toc133765221 \h </w:instrText>
            </w:r>
            <w:r>
              <w:rPr>
                <w:noProof/>
                <w:webHidden/>
              </w:rPr>
            </w:r>
          </w:ins>
          <w:r>
            <w:rPr>
              <w:noProof/>
              <w:webHidden/>
            </w:rPr>
            <w:fldChar w:fldCharType="separate"/>
          </w:r>
          <w:ins w:id="116" w:author="Nate Bachmeier [AWS-SA]" w:date="2023-04-30T16:39:00Z">
            <w:r>
              <w:rPr>
                <w:noProof/>
                <w:webHidden/>
              </w:rPr>
              <w:t>101</w:t>
            </w:r>
            <w:r>
              <w:rPr>
                <w:noProof/>
                <w:webHidden/>
              </w:rPr>
              <w:fldChar w:fldCharType="end"/>
            </w:r>
            <w:r w:rsidRPr="003F0F37">
              <w:rPr>
                <w:rStyle w:val="Hyperlink"/>
                <w:noProof/>
              </w:rPr>
              <w:fldChar w:fldCharType="end"/>
            </w:r>
          </w:ins>
        </w:p>
        <w:p w14:paraId="7C9EBCEA" w14:textId="06218EE6" w:rsidR="001825BE" w:rsidRDefault="001825BE">
          <w:pPr>
            <w:pStyle w:val="TOC2"/>
            <w:rPr>
              <w:ins w:id="117" w:author="Nate Bachmeier [AWS-SA]" w:date="2023-04-30T16:39:00Z"/>
              <w:rFonts w:asciiTheme="minorHAnsi" w:eastAsiaTheme="minorEastAsia" w:hAnsiTheme="minorHAnsi" w:cstheme="minorBidi"/>
              <w:noProof/>
              <w:kern w:val="2"/>
              <w:sz w:val="22"/>
              <w:szCs w:val="22"/>
              <w14:ligatures w14:val="standardContextual"/>
            </w:rPr>
          </w:pPr>
          <w:ins w:id="11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Evaluation of the Findings</w:t>
            </w:r>
            <w:r>
              <w:rPr>
                <w:noProof/>
                <w:webHidden/>
              </w:rPr>
              <w:tab/>
            </w:r>
            <w:r>
              <w:rPr>
                <w:noProof/>
                <w:webHidden/>
              </w:rPr>
              <w:fldChar w:fldCharType="begin"/>
            </w:r>
            <w:r>
              <w:rPr>
                <w:noProof/>
                <w:webHidden/>
              </w:rPr>
              <w:instrText xml:space="preserve"> PAGEREF _Toc133765222 \h </w:instrText>
            </w:r>
            <w:r>
              <w:rPr>
                <w:noProof/>
                <w:webHidden/>
              </w:rPr>
            </w:r>
          </w:ins>
          <w:r>
            <w:rPr>
              <w:noProof/>
              <w:webHidden/>
            </w:rPr>
            <w:fldChar w:fldCharType="separate"/>
          </w:r>
          <w:ins w:id="119" w:author="Nate Bachmeier [AWS-SA]" w:date="2023-04-30T16:39:00Z">
            <w:r>
              <w:rPr>
                <w:noProof/>
                <w:webHidden/>
              </w:rPr>
              <w:t>113</w:t>
            </w:r>
            <w:r>
              <w:rPr>
                <w:noProof/>
                <w:webHidden/>
              </w:rPr>
              <w:fldChar w:fldCharType="end"/>
            </w:r>
            <w:r w:rsidRPr="003F0F37">
              <w:rPr>
                <w:rStyle w:val="Hyperlink"/>
                <w:noProof/>
              </w:rPr>
              <w:fldChar w:fldCharType="end"/>
            </w:r>
          </w:ins>
        </w:p>
        <w:p w14:paraId="70C24D06" w14:textId="214B2018" w:rsidR="001825BE" w:rsidRDefault="001825BE">
          <w:pPr>
            <w:pStyle w:val="TOC2"/>
            <w:rPr>
              <w:ins w:id="120" w:author="Nate Bachmeier [AWS-SA]" w:date="2023-04-30T16:39:00Z"/>
              <w:rFonts w:asciiTheme="minorHAnsi" w:eastAsiaTheme="minorEastAsia" w:hAnsiTheme="minorHAnsi" w:cstheme="minorBidi"/>
              <w:noProof/>
              <w:kern w:val="2"/>
              <w:sz w:val="22"/>
              <w:szCs w:val="22"/>
              <w14:ligatures w14:val="standardContextual"/>
            </w:rPr>
          </w:pPr>
          <w:ins w:id="12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_Toc133765223 \h </w:instrText>
            </w:r>
            <w:r>
              <w:rPr>
                <w:noProof/>
                <w:webHidden/>
              </w:rPr>
            </w:r>
          </w:ins>
          <w:r>
            <w:rPr>
              <w:noProof/>
              <w:webHidden/>
            </w:rPr>
            <w:fldChar w:fldCharType="separate"/>
          </w:r>
          <w:ins w:id="122" w:author="Nate Bachmeier [AWS-SA]" w:date="2023-04-30T16:39:00Z">
            <w:r>
              <w:rPr>
                <w:noProof/>
                <w:webHidden/>
              </w:rPr>
              <w:t>116</w:t>
            </w:r>
            <w:r>
              <w:rPr>
                <w:noProof/>
                <w:webHidden/>
              </w:rPr>
              <w:fldChar w:fldCharType="end"/>
            </w:r>
            <w:r w:rsidRPr="003F0F37">
              <w:rPr>
                <w:rStyle w:val="Hyperlink"/>
                <w:noProof/>
              </w:rPr>
              <w:fldChar w:fldCharType="end"/>
            </w:r>
          </w:ins>
        </w:p>
        <w:p w14:paraId="6911CE4C" w14:textId="675620C7" w:rsidR="001825BE" w:rsidRDefault="001825BE">
          <w:pPr>
            <w:pStyle w:val="TOC1"/>
            <w:rPr>
              <w:ins w:id="123" w:author="Nate Bachmeier [AWS-SA]" w:date="2023-04-30T16:39:00Z"/>
              <w:rFonts w:asciiTheme="minorHAnsi" w:eastAsiaTheme="minorEastAsia" w:hAnsiTheme="minorHAnsi" w:cstheme="minorBidi"/>
              <w:noProof/>
              <w:kern w:val="2"/>
              <w:sz w:val="22"/>
              <w14:ligatures w14:val="standardContextual"/>
            </w:rPr>
          </w:pPr>
          <w:ins w:id="12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5: Implications, Recommendations, and Conclusions</w:t>
            </w:r>
            <w:r>
              <w:rPr>
                <w:noProof/>
                <w:webHidden/>
              </w:rPr>
              <w:tab/>
            </w:r>
            <w:r>
              <w:rPr>
                <w:noProof/>
                <w:webHidden/>
              </w:rPr>
              <w:fldChar w:fldCharType="begin"/>
            </w:r>
            <w:r>
              <w:rPr>
                <w:noProof/>
                <w:webHidden/>
              </w:rPr>
              <w:instrText xml:space="preserve"> PAGEREF _Toc133765224 \h </w:instrText>
            </w:r>
            <w:r>
              <w:rPr>
                <w:noProof/>
                <w:webHidden/>
              </w:rPr>
            </w:r>
          </w:ins>
          <w:r>
            <w:rPr>
              <w:noProof/>
              <w:webHidden/>
            </w:rPr>
            <w:fldChar w:fldCharType="separate"/>
          </w:r>
          <w:ins w:id="125" w:author="Nate Bachmeier [AWS-SA]" w:date="2023-04-30T16:39:00Z">
            <w:r>
              <w:rPr>
                <w:noProof/>
                <w:webHidden/>
              </w:rPr>
              <w:t>117</w:t>
            </w:r>
            <w:r>
              <w:rPr>
                <w:noProof/>
                <w:webHidden/>
              </w:rPr>
              <w:fldChar w:fldCharType="end"/>
            </w:r>
            <w:r w:rsidRPr="003F0F37">
              <w:rPr>
                <w:rStyle w:val="Hyperlink"/>
                <w:noProof/>
              </w:rPr>
              <w:fldChar w:fldCharType="end"/>
            </w:r>
          </w:ins>
        </w:p>
        <w:p w14:paraId="6B2421D5" w14:textId="586D99BC" w:rsidR="001825BE" w:rsidRDefault="001825BE">
          <w:pPr>
            <w:pStyle w:val="TOC2"/>
            <w:rPr>
              <w:ins w:id="126" w:author="Nate Bachmeier [AWS-SA]" w:date="2023-04-30T16:39:00Z"/>
              <w:rFonts w:asciiTheme="minorHAnsi" w:eastAsiaTheme="minorEastAsia" w:hAnsiTheme="minorHAnsi" w:cstheme="minorBidi"/>
              <w:noProof/>
              <w:kern w:val="2"/>
              <w:sz w:val="22"/>
              <w:szCs w:val="22"/>
              <w14:ligatures w14:val="standardContextual"/>
            </w:rPr>
          </w:pPr>
          <w:ins w:id="12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Implications</w:t>
            </w:r>
            <w:r>
              <w:rPr>
                <w:noProof/>
                <w:webHidden/>
              </w:rPr>
              <w:tab/>
            </w:r>
            <w:r>
              <w:rPr>
                <w:noProof/>
                <w:webHidden/>
              </w:rPr>
              <w:fldChar w:fldCharType="begin"/>
            </w:r>
            <w:r>
              <w:rPr>
                <w:noProof/>
                <w:webHidden/>
              </w:rPr>
              <w:instrText xml:space="preserve"> PAGEREF _Toc133765225 \h </w:instrText>
            </w:r>
            <w:r>
              <w:rPr>
                <w:noProof/>
                <w:webHidden/>
              </w:rPr>
            </w:r>
          </w:ins>
          <w:r>
            <w:rPr>
              <w:noProof/>
              <w:webHidden/>
            </w:rPr>
            <w:fldChar w:fldCharType="separate"/>
          </w:r>
          <w:ins w:id="128" w:author="Nate Bachmeier [AWS-SA]" w:date="2023-04-30T16:39:00Z">
            <w:r>
              <w:rPr>
                <w:noProof/>
                <w:webHidden/>
              </w:rPr>
              <w:t>118</w:t>
            </w:r>
            <w:r>
              <w:rPr>
                <w:noProof/>
                <w:webHidden/>
              </w:rPr>
              <w:fldChar w:fldCharType="end"/>
            </w:r>
            <w:r w:rsidRPr="003F0F37">
              <w:rPr>
                <w:rStyle w:val="Hyperlink"/>
                <w:noProof/>
              </w:rPr>
              <w:fldChar w:fldCharType="end"/>
            </w:r>
          </w:ins>
        </w:p>
        <w:p w14:paraId="6432DB9E" w14:textId="53E06229" w:rsidR="001825BE" w:rsidRDefault="001825BE">
          <w:pPr>
            <w:pStyle w:val="TOC2"/>
            <w:rPr>
              <w:ins w:id="129" w:author="Nate Bachmeier [AWS-SA]" w:date="2023-04-30T16:39:00Z"/>
              <w:rFonts w:asciiTheme="minorHAnsi" w:eastAsiaTheme="minorEastAsia" w:hAnsiTheme="minorHAnsi" w:cstheme="minorBidi"/>
              <w:noProof/>
              <w:kern w:val="2"/>
              <w:sz w:val="22"/>
              <w:szCs w:val="22"/>
              <w14:ligatures w14:val="standardContextual"/>
            </w:rPr>
          </w:pPr>
          <w:ins w:id="13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Recommendations for Practice</w:t>
            </w:r>
            <w:r>
              <w:rPr>
                <w:noProof/>
                <w:webHidden/>
              </w:rPr>
              <w:tab/>
            </w:r>
            <w:r>
              <w:rPr>
                <w:noProof/>
                <w:webHidden/>
              </w:rPr>
              <w:fldChar w:fldCharType="begin"/>
            </w:r>
            <w:r>
              <w:rPr>
                <w:noProof/>
                <w:webHidden/>
              </w:rPr>
              <w:instrText xml:space="preserve"> PAGEREF _Toc133765226 \h </w:instrText>
            </w:r>
            <w:r>
              <w:rPr>
                <w:noProof/>
                <w:webHidden/>
              </w:rPr>
            </w:r>
          </w:ins>
          <w:r>
            <w:rPr>
              <w:noProof/>
              <w:webHidden/>
            </w:rPr>
            <w:fldChar w:fldCharType="separate"/>
          </w:r>
          <w:ins w:id="131" w:author="Nate Bachmeier [AWS-SA]" w:date="2023-04-30T16:39:00Z">
            <w:r>
              <w:rPr>
                <w:noProof/>
                <w:webHidden/>
              </w:rPr>
              <w:t>120</w:t>
            </w:r>
            <w:r>
              <w:rPr>
                <w:noProof/>
                <w:webHidden/>
              </w:rPr>
              <w:fldChar w:fldCharType="end"/>
            </w:r>
            <w:r w:rsidRPr="003F0F37">
              <w:rPr>
                <w:rStyle w:val="Hyperlink"/>
                <w:noProof/>
              </w:rPr>
              <w:fldChar w:fldCharType="end"/>
            </w:r>
          </w:ins>
        </w:p>
        <w:p w14:paraId="0E202454" w14:textId="356555F0" w:rsidR="001825BE" w:rsidRDefault="001825BE">
          <w:pPr>
            <w:pStyle w:val="TOC2"/>
            <w:rPr>
              <w:ins w:id="132" w:author="Nate Bachmeier [AWS-SA]" w:date="2023-04-30T16:39:00Z"/>
              <w:rFonts w:asciiTheme="minorHAnsi" w:eastAsiaTheme="minorEastAsia" w:hAnsiTheme="minorHAnsi" w:cstheme="minorBidi"/>
              <w:noProof/>
              <w:kern w:val="2"/>
              <w:sz w:val="22"/>
              <w:szCs w:val="22"/>
              <w14:ligatures w14:val="standardContextual"/>
            </w:rPr>
          </w:pPr>
          <w:ins w:id="13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Recommendations for Future Research</w:t>
            </w:r>
            <w:r>
              <w:rPr>
                <w:noProof/>
                <w:webHidden/>
              </w:rPr>
              <w:tab/>
            </w:r>
            <w:r>
              <w:rPr>
                <w:noProof/>
                <w:webHidden/>
              </w:rPr>
              <w:fldChar w:fldCharType="begin"/>
            </w:r>
            <w:r>
              <w:rPr>
                <w:noProof/>
                <w:webHidden/>
              </w:rPr>
              <w:instrText xml:space="preserve"> PAGEREF _Toc133765227 \h </w:instrText>
            </w:r>
            <w:r>
              <w:rPr>
                <w:noProof/>
                <w:webHidden/>
              </w:rPr>
            </w:r>
          </w:ins>
          <w:r>
            <w:rPr>
              <w:noProof/>
              <w:webHidden/>
            </w:rPr>
            <w:fldChar w:fldCharType="separate"/>
          </w:r>
          <w:ins w:id="134" w:author="Nate Bachmeier [AWS-SA]" w:date="2023-04-30T16:39:00Z">
            <w:r>
              <w:rPr>
                <w:noProof/>
                <w:webHidden/>
              </w:rPr>
              <w:t>121</w:t>
            </w:r>
            <w:r>
              <w:rPr>
                <w:noProof/>
                <w:webHidden/>
              </w:rPr>
              <w:fldChar w:fldCharType="end"/>
            </w:r>
            <w:r w:rsidRPr="003F0F37">
              <w:rPr>
                <w:rStyle w:val="Hyperlink"/>
                <w:noProof/>
              </w:rPr>
              <w:fldChar w:fldCharType="end"/>
            </w:r>
          </w:ins>
        </w:p>
        <w:p w14:paraId="021E5B86" w14:textId="1554B996" w:rsidR="001825BE" w:rsidRDefault="001825BE">
          <w:pPr>
            <w:pStyle w:val="TOC2"/>
            <w:rPr>
              <w:ins w:id="135" w:author="Nate Bachmeier [AWS-SA]" w:date="2023-04-30T16:39:00Z"/>
              <w:rFonts w:asciiTheme="minorHAnsi" w:eastAsiaTheme="minorEastAsia" w:hAnsiTheme="minorHAnsi" w:cstheme="minorBidi"/>
              <w:noProof/>
              <w:kern w:val="2"/>
              <w:sz w:val="22"/>
              <w:szCs w:val="22"/>
              <w14:ligatures w14:val="standardContextual"/>
            </w:rPr>
          </w:pPr>
          <w:ins w:id="13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Conclusions</w:t>
            </w:r>
            <w:r>
              <w:rPr>
                <w:noProof/>
                <w:webHidden/>
              </w:rPr>
              <w:tab/>
            </w:r>
            <w:r>
              <w:rPr>
                <w:noProof/>
                <w:webHidden/>
              </w:rPr>
              <w:fldChar w:fldCharType="begin"/>
            </w:r>
            <w:r>
              <w:rPr>
                <w:noProof/>
                <w:webHidden/>
              </w:rPr>
              <w:instrText xml:space="preserve"> PAGEREF _Toc133765228 \h </w:instrText>
            </w:r>
            <w:r>
              <w:rPr>
                <w:noProof/>
                <w:webHidden/>
              </w:rPr>
            </w:r>
          </w:ins>
          <w:r>
            <w:rPr>
              <w:noProof/>
              <w:webHidden/>
            </w:rPr>
            <w:fldChar w:fldCharType="separate"/>
          </w:r>
          <w:ins w:id="137" w:author="Nate Bachmeier [AWS-SA]" w:date="2023-04-30T16:39:00Z">
            <w:r>
              <w:rPr>
                <w:noProof/>
                <w:webHidden/>
              </w:rPr>
              <w:t>122</w:t>
            </w:r>
            <w:r>
              <w:rPr>
                <w:noProof/>
                <w:webHidden/>
              </w:rPr>
              <w:fldChar w:fldCharType="end"/>
            </w:r>
            <w:r w:rsidRPr="003F0F37">
              <w:rPr>
                <w:rStyle w:val="Hyperlink"/>
                <w:noProof/>
              </w:rPr>
              <w:fldChar w:fldCharType="end"/>
            </w:r>
          </w:ins>
        </w:p>
        <w:p w14:paraId="61A9CF36" w14:textId="2DD7EFB9" w:rsidR="001825BE" w:rsidRDefault="001825BE">
          <w:pPr>
            <w:pStyle w:val="TOC1"/>
            <w:rPr>
              <w:ins w:id="138" w:author="Nate Bachmeier [AWS-SA]" w:date="2023-04-30T16:39:00Z"/>
              <w:rFonts w:asciiTheme="minorHAnsi" w:eastAsiaTheme="minorEastAsia" w:hAnsiTheme="minorHAnsi" w:cstheme="minorBidi"/>
              <w:noProof/>
              <w:kern w:val="2"/>
              <w:sz w:val="22"/>
              <w14:ligatures w14:val="standardContextual"/>
            </w:rPr>
          </w:pPr>
          <w:ins w:id="13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Appendix: Categories</w:t>
            </w:r>
            <w:r>
              <w:rPr>
                <w:noProof/>
                <w:webHidden/>
              </w:rPr>
              <w:tab/>
            </w:r>
            <w:r>
              <w:rPr>
                <w:noProof/>
                <w:webHidden/>
              </w:rPr>
              <w:fldChar w:fldCharType="begin"/>
            </w:r>
            <w:r>
              <w:rPr>
                <w:noProof/>
                <w:webHidden/>
              </w:rPr>
              <w:instrText xml:space="preserve"> PAGEREF _Toc133765229 \h </w:instrText>
            </w:r>
            <w:r>
              <w:rPr>
                <w:noProof/>
                <w:webHidden/>
              </w:rPr>
            </w:r>
          </w:ins>
          <w:r>
            <w:rPr>
              <w:noProof/>
              <w:webHidden/>
            </w:rPr>
            <w:fldChar w:fldCharType="separate"/>
          </w:r>
          <w:ins w:id="140" w:author="Nate Bachmeier [AWS-SA]" w:date="2023-04-30T16:39:00Z">
            <w:r>
              <w:rPr>
                <w:noProof/>
                <w:webHidden/>
              </w:rPr>
              <w:t>124</w:t>
            </w:r>
            <w:r>
              <w:rPr>
                <w:noProof/>
                <w:webHidden/>
              </w:rPr>
              <w:fldChar w:fldCharType="end"/>
            </w:r>
            <w:r w:rsidRPr="003F0F37">
              <w:rPr>
                <w:rStyle w:val="Hyperlink"/>
                <w:noProof/>
              </w:rPr>
              <w:fldChar w:fldCharType="end"/>
            </w:r>
          </w:ins>
        </w:p>
        <w:p w14:paraId="4A7F38EA" w14:textId="049D4151" w:rsidR="001825BE" w:rsidRDefault="001825BE">
          <w:pPr>
            <w:pStyle w:val="TOC1"/>
            <w:rPr>
              <w:ins w:id="141" w:author="Nate Bachmeier [AWS-SA]" w:date="2023-04-30T16:39:00Z"/>
              <w:rFonts w:asciiTheme="minorHAnsi" w:eastAsiaTheme="minorEastAsia" w:hAnsiTheme="minorHAnsi" w:cstheme="minorBidi"/>
              <w:noProof/>
              <w:kern w:val="2"/>
              <w:sz w:val="22"/>
              <w14:ligatures w14:val="standardContextual"/>
            </w:rPr>
          </w:pPr>
          <w:ins w:id="14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"_Toc133765230"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References</w:t>
            </w:r>
            <w:r>
              <w:rPr>
                <w:noProof/>
                <w:webHidden/>
              </w:rPr>
              <w:tab/>
            </w:r>
            <w:r>
              <w:rPr>
                <w:noProof/>
                <w:webHidden/>
              </w:rPr>
              <w:fldChar w:fldCharType="begin"/>
            </w:r>
            <w:r>
              <w:rPr>
                <w:noProof/>
                <w:webHidden/>
              </w:rPr>
              <w:instrText xml:space="preserve"> PAGEREF _Toc133765230 \h </w:instrText>
            </w:r>
            <w:r>
              <w:rPr>
                <w:noProof/>
                <w:webHidden/>
              </w:rPr>
            </w:r>
          </w:ins>
          <w:r>
            <w:rPr>
              <w:noProof/>
              <w:webHidden/>
            </w:rPr>
            <w:fldChar w:fldCharType="separate"/>
          </w:r>
          <w:ins w:id="143" w:author="Nate Bachmeier [AWS-SA]" w:date="2023-04-30T16:39:00Z">
            <w:r>
              <w:rPr>
                <w:noProof/>
                <w:webHidden/>
              </w:rPr>
              <w:t>142</w:t>
            </w:r>
            <w:r>
              <w:rPr>
                <w:noProof/>
                <w:webHidden/>
              </w:rPr>
              <w:fldChar w:fldCharType="end"/>
            </w:r>
            <w:r w:rsidRPr="003F0F37">
              <w:rPr>
                <w:rStyle w:val="Hyperlink"/>
                <w:noProof/>
              </w:rPr>
              <w:fldChar w:fldCharType="end"/>
            </w:r>
          </w:ins>
        </w:p>
        <w:p w14:paraId="3396E776" w14:textId="0DB741E0" w:rsidR="002A6836" w:rsidDel="001825BE" w:rsidRDefault="002A6836">
          <w:pPr>
            <w:pStyle w:val="TOC1"/>
            <w:rPr>
              <w:del w:id="144" w:author="Nate Bachmeier [AWS-SA]" w:date="2023-04-30T16:39:00Z"/>
              <w:rFonts w:asciiTheme="minorHAnsi" w:eastAsiaTheme="minorEastAsia" w:hAnsiTheme="minorHAnsi" w:cstheme="minorBidi"/>
              <w:noProof/>
              <w:sz w:val="22"/>
            </w:rPr>
          </w:pPr>
          <w:del w:id="145" w:author="Nate Bachmeier [AWS-SA]" w:date="2023-04-30T16:39:00Z">
            <w:r w:rsidRPr="001825BE" w:rsidDel="001825BE">
              <w:rPr>
                <w:noProof/>
                <w:rPrChange w:id="146" w:author="Nate Bachmeier [AWS-SA]" w:date="2023-04-30T16:39:00Z">
                  <w:rPr>
                    <w:rStyle w:val="Hyperlink"/>
                    <w:noProof/>
                  </w:rPr>
                </w:rPrChange>
              </w:rPr>
              <w:delText>Chapter 1: Introduction</w:delText>
            </w:r>
            <w:r w:rsidDel="001825BE">
              <w:rPr>
                <w:noProof/>
                <w:webHidden/>
              </w:rPr>
              <w:tab/>
              <w:delText>1</w:delText>
            </w:r>
          </w:del>
        </w:p>
        <w:p w14:paraId="3F3A60AD" w14:textId="67C87534" w:rsidR="002A6836" w:rsidDel="001825BE" w:rsidRDefault="002A6836">
          <w:pPr>
            <w:pStyle w:val="TOC2"/>
            <w:rPr>
              <w:del w:id="147" w:author="Nate Bachmeier [AWS-SA]" w:date="2023-04-30T16:39:00Z"/>
              <w:rFonts w:asciiTheme="minorHAnsi" w:eastAsiaTheme="minorEastAsia" w:hAnsiTheme="minorHAnsi" w:cstheme="minorBidi"/>
              <w:noProof/>
              <w:sz w:val="22"/>
              <w:szCs w:val="22"/>
            </w:rPr>
          </w:pPr>
          <w:del w:id="148" w:author="Nate Bachmeier [AWS-SA]" w:date="2023-04-30T16:39:00Z">
            <w:r w:rsidRPr="001825BE" w:rsidDel="001825BE">
              <w:rPr>
                <w:noProof/>
                <w:rPrChange w:id="149" w:author="Nate Bachmeier [AWS-SA]" w:date="2023-04-30T16:39:00Z">
                  <w:rPr>
                    <w:rStyle w:val="Hyperlink"/>
                    <w:noProof/>
                  </w:rPr>
                </w:rPrChange>
              </w:rPr>
              <w:delText>Statement of the Problem</w:delText>
            </w:r>
            <w:r w:rsidDel="001825BE">
              <w:rPr>
                <w:noProof/>
                <w:webHidden/>
              </w:rPr>
              <w:tab/>
              <w:delText>2</w:delText>
            </w:r>
          </w:del>
        </w:p>
        <w:p w14:paraId="3D9B9946" w14:textId="3005C68B" w:rsidR="002A6836" w:rsidDel="001825BE" w:rsidRDefault="002A6836">
          <w:pPr>
            <w:pStyle w:val="TOC2"/>
            <w:rPr>
              <w:del w:id="150" w:author="Nate Bachmeier [AWS-SA]" w:date="2023-04-30T16:39:00Z"/>
              <w:rFonts w:asciiTheme="minorHAnsi" w:eastAsiaTheme="minorEastAsia" w:hAnsiTheme="minorHAnsi" w:cstheme="minorBidi"/>
              <w:noProof/>
              <w:sz w:val="22"/>
              <w:szCs w:val="22"/>
            </w:rPr>
          </w:pPr>
          <w:del w:id="151" w:author="Nate Bachmeier [AWS-SA]" w:date="2023-04-30T16:39:00Z">
            <w:r w:rsidRPr="001825BE" w:rsidDel="001825BE">
              <w:rPr>
                <w:noProof/>
                <w:rPrChange w:id="152" w:author="Nate Bachmeier [AWS-SA]" w:date="2023-04-30T16:39:00Z">
                  <w:rPr>
                    <w:rStyle w:val="Hyperlink"/>
                    <w:noProof/>
                  </w:rPr>
                </w:rPrChange>
              </w:rPr>
              <w:delText>Purpose of the Study</w:delText>
            </w:r>
            <w:r w:rsidDel="001825BE">
              <w:rPr>
                <w:noProof/>
                <w:webHidden/>
              </w:rPr>
              <w:tab/>
              <w:delText>3</w:delText>
            </w:r>
          </w:del>
        </w:p>
        <w:p w14:paraId="1553F6C3" w14:textId="5CA8B618" w:rsidR="002A6836" w:rsidDel="001825BE" w:rsidRDefault="002A6836">
          <w:pPr>
            <w:pStyle w:val="TOC2"/>
            <w:rPr>
              <w:del w:id="153" w:author="Nate Bachmeier [AWS-SA]" w:date="2023-04-30T16:39:00Z"/>
              <w:rFonts w:asciiTheme="minorHAnsi" w:eastAsiaTheme="minorEastAsia" w:hAnsiTheme="minorHAnsi" w:cstheme="minorBidi"/>
              <w:noProof/>
              <w:sz w:val="22"/>
              <w:szCs w:val="22"/>
            </w:rPr>
          </w:pPr>
          <w:del w:id="154" w:author="Nate Bachmeier [AWS-SA]" w:date="2023-04-30T16:39:00Z">
            <w:r w:rsidRPr="001825BE" w:rsidDel="001825BE">
              <w:rPr>
                <w:noProof/>
                <w:rPrChange w:id="155" w:author="Nate Bachmeier [AWS-SA]" w:date="2023-04-30T16:39:00Z">
                  <w:rPr>
                    <w:rStyle w:val="Hyperlink"/>
                    <w:noProof/>
                  </w:rPr>
                </w:rPrChange>
              </w:rPr>
              <w:delText>Introduction to Theoretical Framework</w:delText>
            </w:r>
            <w:r w:rsidDel="001825BE">
              <w:rPr>
                <w:noProof/>
                <w:webHidden/>
              </w:rPr>
              <w:tab/>
              <w:delText>4</w:delText>
            </w:r>
          </w:del>
        </w:p>
        <w:p w14:paraId="512E52A2" w14:textId="338B7E48" w:rsidR="002A6836" w:rsidDel="001825BE" w:rsidRDefault="002A6836">
          <w:pPr>
            <w:pStyle w:val="TOC2"/>
            <w:rPr>
              <w:del w:id="156" w:author="Nate Bachmeier [AWS-SA]" w:date="2023-04-30T16:39:00Z"/>
              <w:rFonts w:asciiTheme="minorHAnsi" w:eastAsiaTheme="minorEastAsia" w:hAnsiTheme="minorHAnsi" w:cstheme="minorBidi"/>
              <w:noProof/>
              <w:sz w:val="22"/>
              <w:szCs w:val="22"/>
            </w:rPr>
          </w:pPr>
          <w:del w:id="157" w:author="Nate Bachmeier [AWS-SA]" w:date="2023-04-30T16:39:00Z">
            <w:r w:rsidRPr="001825BE" w:rsidDel="001825BE">
              <w:rPr>
                <w:noProof/>
                <w:rPrChange w:id="158" w:author="Nate Bachmeier [AWS-SA]" w:date="2023-04-30T16:39:00Z">
                  <w:rPr>
                    <w:rStyle w:val="Hyperlink"/>
                    <w:noProof/>
                  </w:rPr>
                </w:rPrChange>
              </w:rPr>
              <w:delText>Research Questions</w:delText>
            </w:r>
            <w:r w:rsidDel="001825BE">
              <w:rPr>
                <w:noProof/>
                <w:webHidden/>
              </w:rPr>
              <w:tab/>
              <w:delText>6</w:delText>
            </w:r>
          </w:del>
        </w:p>
        <w:p w14:paraId="7924E8BD" w14:textId="2105C6A7" w:rsidR="002A6836" w:rsidDel="001825BE" w:rsidRDefault="002A6836">
          <w:pPr>
            <w:pStyle w:val="TOC2"/>
            <w:rPr>
              <w:del w:id="159" w:author="Nate Bachmeier [AWS-SA]" w:date="2023-04-30T16:39:00Z"/>
              <w:rFonts w:asciiTheme="minorHAnsi" w:eastAsiaTheme="minorEastAsia" w:hAnsiTheme="minorHAnsi" w:cstheme="minorBidi"/>
              <w:noProof/>
              <w:sz w:val="22"/>
              <w:szCs w:val="22"/>
            </w:rPr>
          </w:pPr>
          <w:del w:id="160" w:author="Nate Bachmeier [AWS-SA]" w:date="2023-04-30T16:39:00Z">
            <w:r w:rsidRPr="001825BE" w:rsidDel="001825BE">
              <w:rPr>
                <w:noProof/>
                <w:rPrChange w:id="161" w:author="Nate Bachmeier [AWS-SA]" w:date="2023-04-30T16:39:00Z">
                  <w:rPr>
                    <w:rStyle w:val="Hyperlink"/>
                    <w:noProof/>
                  </w:rPr>
                </w:rPrChange>
              </w:rPr>
              <w:delText>Significance of the Study</w:delText>
            </w:r>
            <w:r w:rsidDel="001825BE">
              <w:rPr>
                <w:noProof/>
                <w:webHidden/>
              </w:rPr>
              <w:tab/>
              <w:delText>6</w:delText>
            </w:r>
          </w:del>
        </w:p>
        <w:p w14:paraId="18019D56" w14:textId="501F235B" w:rsidR="002A6836" w:rsidDel="001825BE" w:rsidRDefault="002A6836">
          <w:pPr>
            <w:pStyle w:val="TOC2"/>
            <w:rPr>
              <w:del w:id="162" w:author="Nate Bachmeier [AWS-SA]" w:date="2023-04-30T16:39:00Z"/>
              <w:rFonts w:asciiTheme="minorHAnsi" w:eastAsiaTheme="minorEastAsia" w:hAnsiTheme="minorHAnsi" w:cstheme="minorBidi"/>
              <w:noProof/>
              <w:sz w:val="22"/>
              <w:szCs w:val="22"/>
            </w:rPr>
          </w:pPr>
          <w:del w:id="163" w:author="Nate Bachmeier [AWS-SA]" w:date="2023-04-30T16:39:00Z">
            <w:r w:rsidRPr="001825BE" w:rsidDel="001825BE">
              <w:rPr>
                <w:noProof/>
                <w:rPrChange w:id="164" w:author="Nate Bachmeier [AWS-SA]" w:date="2023-04-30T16:39:00Z">
                  <w:rPr>
                    <w:rStyle w:val="Hyperlink"/>
                    <w:noProof/>
                  </w:rPr>
                </w:rPrChange>
              </w:rPr>
              <w:delText>Definition of Key Terms</w:delText>
            </w:r>
            <w:r w:rsidDel="001825BE">
              <w:rPr>
                <w:noProof/>
                <w:webHidden/>
              </w:rPr>
              <w:tab/>
              <w:delText>7</w:delText>
            </w:r>
          </w:del>
        </w:p>
        <w:p w14:paraId="10FDBDB1" w14:textId="73D1E2D9" w:rsidR="002A6836" w:rsidDel="001825BE" w:rsidRDefault="002A6836">
          <w:pPr>
            <w:pStyle w:val="TOC2"/>
            <w:rPr>
              <w:del w:id="165" w:author="Nate Bachmeier [AWS-SA]" w:date="2023-04-30T16:39:00Z"/>
              <w:rFonts w:asciiTheme="minorHAnsi" w:eastAsiaTheme="minorEastAsia" w:hAnsiTheme="minorHAnsi" w:cstheme="minorBidi"/>
              <w:noProof/>
              <w:sz w:val="22"/>
              <w:szCs w:val="22"/>
            </w:rPr>
          </w:pPr>
          <w:del w:id="166" w:author="Nate Bachmeier [AWS-SA]" w:date="2023-04-30T16:39:00Z">
            <w:r w:rsidRPr="001825BE" w:rsidDel="001825BE">
              <w:rPr>
                <w:noProof/>
                <w:rPrChange w:id="167" w:author="Nate Bachmeier [AWS-SA]" w:date="2023-04-30T16:39:00Z">
                  <w:rPr>
                    <w:rStyle w:val="Hyperlink"/>
                    <w:noProof/>
                  </w:rPr>
                </w:rPrChange>
              </w:rPr>
              <w:delText>Summary</w:delText>
            </w:r>
            <w:r w:rsidDel="001825BE">
              <w:rPr>
                <w:noProof/>
                <w:webHidden/>
              </w:rPr>
              <w:tab/>
              <w:delText>9</w:delText>
            </w:r>
          </w:del>
        </w:p>
        <w:p w14:paraId="7162F3C8" w14:textId="06DF3420" w:rsidR="002A6836" w:rsidDel="001825BE" w:rsidRDefault="002A6836">
          <w:pPr>
            <w:pStyle w:val="TOC1"/>
            <w:rPr>
              <w:del w:id="168" w:author="Nate Bachmeier [AWS-SA]" w:date="2023-04-30T16:39:00Z"/>
              <w:rFonts w:asciiTheme="minorHAnsi" w:eastAsiaTheme="minorEastAsia" w:hAnsiTheme="minorHAnsi" w:cstheme="minorBidi"/>
              <w:noProof/>
              <w:sz w:val="22"/>
            </w:rPr>
          </w:pPr>
          <w:del w:id="169" w:author="Nate Bachmeier [AWS-SA]" w:date="2023-04-30T16:39:00Z">
            <w:r w:rsidRPr="001825BE" w:rsidDel="001825BE">
              <w:rPr>
                <w:noProof/>
                <w:rPrChange w:id="170" w:author="Nate Bachmeier [AWS-SA]" w:date="2023-04-30T16:39:00Z">
                  <w:rPr>
                    <w:rStyle w:val="Hyperlink"/>
                    <w:noProof/>
                  </w:rPr>
                </w:rPrChange>
              </w:rPr>
              <w:delText>Chapter 2: Literature Review</w:delText>
            </w:r>
            <w:r w:rsidDel="001825BE">
              <w:rPr>
                <w:noProof/>
                <w:webHidden/>
              </w:rPr>
              <w:tab/>
              <w:delText>11</w:delText>
            </w:r>
          </w:del>
        </w:p>
        <w:p w14:paraId="7C2F409B" w14:textId="2AB20D97" w:rsidR="002A6836" w:rsidDel="001825BE" w:rsidRDefault="002A6836">
          <w:pPr>
            <w:pStyle w:val="TOC2"/>
            <w:rPr>
              <w:del w:id="171" w:author="Nate Bachmeier [AWS-SA]" w:date="2023-04-30T16:39:00Z"/>
              <w:rFonts w:asciiTheme="minorHAnsi" w:eastAsiaTheme="minorEastAsia" w:hAnsiTheme="minorHAnsi" w:cstheme="minorBidi"/>
              <w:noProof/>
              <w:sz w:val="22"/>
              <w:szCs w:val="22"/>
            </w:rPr>
          </w:pPr>
          <w:del w:id="172" w:author="Nate Bachmeier [AWS-SA]" w:date="2023-04-30T16:39:00Z">
            <w:r w:rsidRPr="001825BE" w:rsidDel="001825BE">
              <w:rPr>
                <w:noProof/>
                <w:rPrChange w:id="173" w:author="Nate Bachmeier [AWS-SA]" w:date="2023-04-30T16:39:00Z">
                  <w:rPr>
                    <w:rStyle w:val="Hyperlink"/>
                    <w:noProof/>
                  </w:rPr>
                </w:rPrChange>
              </w:rPr>
              <w:delText>Literature Search Strategies</w:delText>
            </w:r>
            <w:r w:rsidDel="001825BE">
              <w:rPr>
                <w:noProof/>
                <w:webHidden/>
              </w:rPr>
              <w:tab/>
              <w:delText>11</w:delText>
            </w:r>
          </w:del>
        </w:p>
        <w:p w14:paraId="3BCE6B60" w14:textId="159F88DD" w:rsidR="002A6836" w:rsidDel="001825BE" w:rsidRDefault="002A6836">
          <w:pPr>
            <w:pStyle w:val="TOC2"/>
            <w:rPr>
              <w:del w:id="174" w:author="Nate Bachmeier [AWS-SA]" w:date="2023-04-30T16:39:00Z"/>
              <w:rFonts w:asciiTheme="minorHAnsi" w:eastAsiaTheme="minorEastAsia" w:hAnsiTheme="minorHAnsi" w:cstheme="minorBidi"/>
              <w:noProof/>
              <w:sz w:val="22"/>
              <w:szCs w:val="22"/>
            </w:rPr>
          </w:pPr>
          <w:del w:id="175" w:author="Nate Bachmeier [AWS-SA]" w:date="2023-04-30T16:39:00Z">
            <w:r w:rsidRPr="001825BE" w:rsidDel="001825BE">
              <w:rPr>
                <w:noProof/>
                <w:rPrChange w:id="176" w:author="Nate Bachmeier [AWS-SA]" w:date="2023-04-30T16:39:00Z">
                  <w:rPr>
                    <w:rStyle w:val="Hyperlink"/>
                    <w:noProof/>
                  </w:rPr>
                </w:rPrChange>
              </w:rPr>
              <w:delText>Theoretical Framework</w:delText>
            </w:r>
            <w:r w:rsidDel="001825BE">
              <w:rPr>
                <w:noProof/>
                <w:webHidden/>
              </w:rPr>
              <w:tab/>
              <w:delText>13</w:delText>
            </w:r>
          </w:del>
        </w:p>
        <w:p w14:paraId="78FA1F75" w14:textId="06B4A168" w:rsidR="002A6836" w:rsidDel="001825BE" w:rsidRDefault="002A6836">
          <w:pPr>
            <w:pStyle w:val="TOC2"/>
            <w:rPr>
              <w:del w:id="177" w:author="Nate Bachmeier [AWS-SA]" w:date="2023-04-30T16:39:00Z"/>
              <w:rFonts w:asciiTheme="minorHAnsi" w:eastAsiaTheme="minorEastAsia" w:hAnsiTheme="minorHAnsi" w:cstheme="minorBidi"/>
              <w:noProof/>
              <w:sz w:val="22"/>
              <w:szCs w:val="22"/>
            </w:rPr>
          </w:pPr>
          <w:del w:id="178" w:author="Nate Bachmeier [AWS-SA]" w:date="2023-04-30T16:39:00Z">
            <w:r w:rsidRPr="001825BE" w:rsidDel="001825BE">
              <w:rPr>
                <w:noProof/>
                <w:rPrChange w:id="179" w:author="Nate Bachmeier [AWS-SA]" w:date="2023-04-30T16:39:00Z">
                  <w:rPr>
                    <w:rStyle w:val="Hyperlink"/>
                    <w:noProof/>
                  </w:rPr>
                </w:rPrChange>
              </w:rPr>
              <w:delText>What is the role of data mining</w:delText>
            </w:r>
            <w:r w:rsidDel="001825BE">
              <w:rPr>
                <w:noProof/>
                <w:webHidden/>
              </w:rPr>
              <w:tab/>
              <w:delText>17</w:delText>
            </w:r>
          </w:del>
        </w:p>
        <w:p w14:paraId="2E95C6B0" w14:textId="6A8F6AB3" w:rsidR="002A6836" w:rsidDel="001825BE" w:rsidRDefault="002A6836">
          <w:pPr>
            <w:pStyle w:val="TOC2"/>
            <w:rPr>
              <w:del w:id="180" w:author="Nate Bachmeier [AWS-SA]" w:date="2023-04-30T16:39:00Z"/>
              <w:rFonts w:asciiTheme="minorHAnsi" w:eastAsiaTheme="minorEastAsia" w:hAnsiTheme="minorHAnsi" w:cstheme="minorBidi"/>
              <w:noProof/>
              <w:sz w:val="22"/>
              <w:szCs w:val="22"/>
            </w:rPr>
          </w:pPr>
          <w:del w:id="181" w:author="Nate Bachmeier [AWS-SA]" w:date="2023-04-30T16:39:00Z">
            <w:r w:rsidRPr="001825BE" w:rsidDel="001825BE">
              <w:rPr>
                <w:noProof/>
                <w:rPrChange w:id="182" w:author="Nate Bachmeier [AWS-SA]" w:date="2023-04-30T16:39:00Z">
                  <w:rPr>
                    <w:rStyle w:val="Hyperlink"/>
                    <w:noProof/>
                  </w:rPr>
                </w:rPrChange>
              </w:rPr>
              <w:delText>What exactly is artificial intelligence</w:delText>
            </w:r>
            <w:r w:rsidDel="001825BE">
              <w:rPr>
                <w:noProof/>
                <w:webHidden/>
              </w:rPr>
              <w:tab/>
              <w:delText>20</w:delText>
            </w:r>
          </w:del>
        </w:p>
        <w:p w14:paraId="42F41917" w14:textId="2FB2F06C" w:rsidR="002A6836" w:rsidDel="001825BE" w:rsidRDefault="002A6836">
          <w:pPr>
            <w:pStyle w:val="TOC2"/>
            <w:rPr>
              <w:del w:id="183" w:author="Nate Bachmeier [AWS-SA]" w:date="2023-04-30T16:39:00Z"/>
              <w:rFonts w:asciiTheme="minorHAnsi" w:eastAsiaTheme="minorEastAsia" w:hAnsiTheme="minorHAnsi" w:cstheme="minorBidi"/>
              <w:noProof/>
              <w:sz w:val="22"/>
              <w:szCs w:val="22"/>
            </w:rPr>
          </w:pPr>
          <w:del w:id="184" w:author="Nate Bachmeier [AWS-SA]" w:date="2023-04-30T16:39:00Z">
            <w:r w:rsidRPr="001825BE" w:rsidDel="001825BE">
              <w:rPr>
                <w:noProof/>
                <w:rPrChange w:id="185" w:author="Nate Bachmeier [AWS-SA]" w:date="2023-04-30T16:39:00Z">
                  <w:rPr>
                    <w:rStyle w:val="Hyperlink"/>
                    <w:noProof/>
                  </w:rPr>
                </w:rPrChange>
              </w:rPr>
              <w:delText>How does computer vision work</w:delText>
            </w:r>
            <w:r w:rsidDel="001825BE">
              <w:rPr>
                <w:noProof/>
                <w:webHidden/>
              </w:rPr>
              <w:tab/>
              <w:delText>22</w:delText>
            </w:r>
          </w:del>
        </w:p>
        <w:p w14:paraId="29736850" w14:textId="78F61389" w:rsidR="002A6836" w:rsidDel="001825BE" w:rsidRDefault="002A6836">
          <w:pPr>
            <w:pStyle w:val="TOC2"/>
            <w:rPr>
              <w:del w:id="186" w:author="Nate Bachmeier [AWS-SA]" w:date="2023-04-30T16:39:00Z"/>
              <w:rFonts w:asciiTheme="minorHAnsi" w:eastAsiaTheme="minorEastAsia" w:hAnsiTheme="minorHAnsi" w:cstheme="minorBidi"/>
              <w:noProof/>
              <w:sz w:val="22"/>
              <w:szCs w:val="22"/>
            </w:rPr>
          </w:pPr>
          <w:del w:id="187" w:author="Nate Bachmeier [AWS-SA]" w:date="2023-04-30T16:39:00Z">
            <w:r w:rsidRPr="001825BE" w:rsidDel="001825BE">
              <w:rPr>
                <w:noProof/>
                <w:rPrChange w:id="188" w:author="Nate Bachmeier [AWS-SA]" w:date="2023-04-30T16:39:00Z">
                  <w:rPr>
                    <w:rStyle w:val="Hyperlink"/>
                    <w:noProof/>
                  </w:rPr>
                </w:rPrChange>
              </w:rPr>
              <w:delText>What’s the role of Markov chains</w:delText>
            </w:r>
            <w:r w:rsidDel="001825BE">
              <w:rPr>
                <w:noProof/>
                <w:webHidden/>
              </w:rPr>
              <w:tab/>
              <w:delText>24</w:delText>
            </w:r>
          </w:del>
        </w:p>
        <w:p w14:paraId="4B75A08D" w14:textId="641CD80F" w:rsidR="002A6836" w:rsidDel="001825BE" w:rsidRDefault="002A6836">
          <w:pPr>
            <w:pStyle w:val="TOC2"/>
            <w:rPr>
              <w:del w:id="189" w:author="Nate Bachmeier [AWS-SA]" w:date="2023-04-30T16:39:00Z"/>
              <w:rFonts w:asciiTheme="minorHAnsi" w:eastAsiaTheme="minorEastAsia" w:hAnsiTheme="minorHAnsi" w:cstheme="minorBidi"/>
              <w:noProof/>
              <w:sz w:val="22"/>
              <w:szCs w:val="22"/>
            </w:rPr>
          </w:pPr>
          <w:del w:id="190" w:author="Nate Bachmeier [AWS-SA]" w:date="2023-04-30T16:39:00Z">
            <w:r w:rsidRPr="001825BE" w:rsidDel="001825BE">
              <w:rPr>
                <w:noProof/>
                <w:rPrChange w:id="191" w:author="Nate Bachmeier [AWS-SA]" w:date="2023-04-30T16:39:00Z">
                  <w:rPr>
                    <w:rStyle w:val="Hyperlink"/>
                    <w:noProof/>
                  </w:rPr>
                </w:rPrChange>
              </w:rPr>
              <w:delText>How are neural networks evolving</w:delText>
            </w:r>
            <w:r w:rsidDel="001825BE">
              <w:rPr>
                <w:noProof/>
                <w:webHidden/>
              </w:rPr>
              <w:tab/>
              <w:delText>30</w:delText>
            </w:r>
          </w:del>
        </w:p>
        <w:p w14:paraId="7A9D12BE" w14:textId="35FF9048" w:rsidR="002A6836" w:rsidDel="001825BE" w:rsidRDefault="002A6836">
          <w:pPr>
            <w:pStyle w:val="TOC2"/>
            <w:rPr>
              <w:del w:id="192" w:author="Nate Bachmeier [AWS-SA]" w:date="2023-04-30T16:39:00Z"/>
              <w:rFonts w:asciiTheme="minorHAnsi" w:eastAsiaTheme="minorEastAsia" w:hAnsiTheme="minorHAnsi" w:cstheme="minorBidi"/>
              <w:noProof/>
              <w:sz w:val="22"/>
              <w:szCs w:val="22"/>
            </w:rPr>
          </w:pPr>
          <w:del w:id="193" w:author="Nate Bachmeier [AWS-SA]" w:date="2023-04-30T16:39:00Z">
            <w:r w:rsidRPr="001825BE" w:rsidDel="001825BE">
              <w:rPr>
                <w:noProof/>
                <w:rPrChange w:id="194" w:author="Nate Bachmeier [AWS-SA]" w:date="2023-04-30T16:39:00Z">
                  <w:rPr>
                    <w:rStyle w:val="Hyperlink"/>
                    <w:noProof/>
                  </w:rPr>
                </w:rPrChange>
              </w:rPr>
              <w:delText>How does intelligent agent modeling work</w:delText>
            </w:r>
            <w:r w:rsidDel="001825BE">
              <w:rPr>
                <w:noProof/>
                <w:webHidden/>
              </w:rPr>
              <w:tab/>
              <w:delText>33</w:delText>
            </w:r>
          </w:del>
        </w:p>
        <w:p w14:paraId="76E4F4D6" w14:textId="405E4DC0" w:rsidR="002A6836" w:rsidDel="001825BE" w:rsidRDefault="002A6836">
          <w:pPr>
            <w:pStyle w:val="TOC2"/>
            <w:rPr>
              <w:del w:id="195" w:author="Nate Bachmeier [AWS-SA]" w:date="2023-04-30T16:39:00Z"/>
              <w:rFonts w:asciiTheme="minorHAnsi" w:eastAsiaTheme="minorEastAsia" w:hAnsiTheme="minorHAnsi" w:cstheme="minorBidi"/>
              <w:noProof/>
              <w:sz w:val="22"/>
              <w:szCs w:val="22"/>
            </w:rPr>
          </w:pPr>
          <w:del w:id="196" w:author="Nate Bachmeier [AWS-SA]" w:date="2023-04-30T16:39:00Z">
            <w:r w:rsidRPr="001825BE" w:rsidDel="001825BE">
              <w:rPr>
                <w:noProof/>
                <w:rPrChange w:id="197" w:author="Nate Bachmeier [AWS-SA]" w:date="2023-04-30T16:39:00Z">
                  <w:rPr>
                    <w:rStyle w:val="Hyperlink"/>
                    <w:noProof/>
                  </w:rPr>
                </w:rPrChange>
              </w:rPr>
              <w:delText>How does neural network training work</w:delText>
            </w:r>
            <w:r w:rsidDel="001825BE">
              <w:rPr>
                <w:noProof/>
                <w:webHidden/>
              </w:rPr>
              <w:tab/>
              <w:delText>38</w:delText>
            </w:r>
          </w:del>
        </w:p>
        <w:p w14:paraId="4891B2A6" w14:textId="19E80951" w:rsidR="002A6836" w:rsidDel="001825BE" w:rsidRDefault="002A6836">
          <w:pPr>
            <w:pStyle w:val="TOC2"/>
            <w:rPr>
              <w:del w:id="198" w:author="Nate Bachmeier [AWS-SA]" w:date="2023-04-30T16:39:00Z"/>
              <w:rFonts w:asciiTheme="minorHAnsi" w:eastAsiaTheme="minorEastAsia" w:hAnsiTheme="minorHAnsi" w:cstheme="minorBidi"/>
              <w:noProof/>
              <w:sz w:val="22"/>
              <w:szCs w:val="22"/>
            </w:rPr>
          </w:pPr>
          <w:del w:id="199" w:author="Nate Bachmeier [AWS-SA]" w:date="2023-04-30T16:39:00Z">
            <w:r w:rsidRPr="001825BE" w:rsidDel="001825BE">
              <w:rPr>
                <w:noProof/>
                <w:rPrChange w:id="200" w:author="Nate Bachmeier [AWS-SA]" w:date="2023-04-30T16:39:00Z">
                  <w:rPr>
                    <w:rStyle w:val="Hyperlink"/>
                    <w:noProof/>
                  </w:rPr>
                </w:rPrChange>
              </w:rPr>
              <w:delText>What is autoencoding</w:delText>
            </w:r>
            <w:r w:rsidDel="001825BE">
              <w:rPr>
                <w:noProof/>
                <w:webHidden/>
              </w:rPr>
              <w:tab/>
              <w:delText>47</w:delText>
            </w:r>
          </w:del>
        </w:p>
        <w:p w14:paraId="187F5C5B" w14:textId="2D77FBCA" w:rsidR="002A6836" w:rsidDel="001825BE" w:rsidRDefault="002A6836">
          <w:pPr>
            <w:pStyle w:val="TOC2"/>
            <w:rPr>
              <w:del w:id="201" w:author="Nate Bachmeier [AWS-SA]" w:date="2023-04-30T16:39:00Z"/>
              <w:rFonts w:asciiTheme="minorHAnsi" w:eastAsiaTheme="minorEastAsia" w:hAnsiTheme="minorHAnsi" w:cstheme="minorBidi"/>
              <w:noProof/>
              <w:sz w:val="22"/>
              <w:szCs w:val="22"/>
            </w:rPr>
          </w:pPr>
          <w:del w:id="202" w:author="Nate Bachmeier [AWS-SA]" w:date="2023-04-30T16:39:00Z">
            <w:r w:rsidRPr="001825BE" w:rsidDel="001825BE">
              <w:rPr>
                <w:noProof/>
                <w:rPrChange w:id="203" w:author="Nate Bachmeier [AWS-SA]" w:date="2023-04-30T16:39:00Z">
                  <w:rPr>
                    <w:rStyle w:val="Hyperlink"/>
                    <w:noProof/>
                  </w:rPr>
                </w:rPrChange>
              </w:rPr>
              <w:delText>How does recognizing human activities work</w:delText>
            </w:r>
            <w:r w:rsidDel="001825BE">
              <w:rPr>
                <w:noProof/>
                <w:webHidden/>
              </w:rPr>
              <w:tab/>
              <w:delText>52</w:delText>
            </w:r>
          </w:del>
        </w:p>
        <w:p w14:paraId="6906BE90" w14:textId="56C00834" w:rsidR="002A6836" w:rsidDel="001825BE" w:rsidRDefault="002A6836">
          <w:pPr>
            <w:pStyle w:val="TOC2"/>
            <w:rPr>
              <w:del w:id="204" w:author="Nate Bachmeier [AWS-SA]" w:date="2023-04-30T16:39:00Z"/>
              <w:rFonts w:asciiTheme="minorHAnsi" w:eastAsiaTheme="minorEastAsia" w:hAnsiTheme="minorHAnsi" w:cstheme="minorBidi"/>
              <w:noProof/>
              <w:sz w:val="22"/>
              <w:szCs w:val="22"/>
            </w:rPr>
          </w:pPr>
          <w:del w:id="205" w:author="Nate Bachmeier [AWS-SA]" w:date="2023-04-30T16:39:00Z">
            <w:r w:rsidRPr="001825BE" w:rsidDel="001825BE">
              <w:rPr>
                <w:noProof/>
                <w:rPrChange w:id="206" w:author="Nate Bachmeier [AWS-SA]" w:date="2023-04-30T16:39:00Z">
                  <w:rPr>
                    <w:rStyle w:val="Hyperlink"/>
                    <w:noProof/>
                  </w:rPr>
                </w:rPrChange>
              </w:rPr>
              <w:delText>Computer vision and autonomous driving</w:delText>
            </w:r>
            <w:r w:rsidDel="001825BE">
              <w:rPr>
                <w:noProof/>
                <w:webHidden/>
              </w:rPr>
              <w:tab/>
              <w:delText>54</w:delText>
            </w:r>
          </w:del>
        </w:p>
        <w:p w14:paraId="42C97A4C" w14:textId="5F6E4E37" w:rsidR="002A6836" w:rsidDel="001825BE" w:rsidRDefault="002A6836">
          <w:pPr>
            <w:pStyle w:val="TOC2"/>
            <w:rPr>
              <w:del w:id="207" w:author="Nate Bachmeier [AWS-SA]" w:date="2023-04-30T16:39:00Z"/>
              <w:rFonts w:asciiTheme="minorHAnsi" w:eastAsiaTheme="minorEastAsia" w:hAnsiTheme="minorHAnsi" w:cstheme="minorBidi"/>
              <w:noProof/>
              <w:sz w:val="22"/>
              <w:szCs w:val="22"/>
            </w:rPr>
          </w:pPr>
          <w:del w:id="208" w:author="Nate Bachmeier [AWS-SA]" w:date="2023-04-30T16:39:00Z">
            <w:r w:rsidRPr="001825BE" w:rsidDel="001825BE">
              <w:rPr>
                <w:noProof/>
                <w:rPrChange w:id="209" w:author="Nate Bachmeier [AWS-SA]" w:date="2023-04-30T16:39:00Z">
                  <w:rPr>
                    <w:rStyle w:val="Hyperlink"/>
                    <w:noProof/>
                  </w:rPr>
                </w:rPrChange>
              </w:rPr>
              <w:delText>How does the reproducibility crisis impact ML design</w:delText>
            </w:r>
            <w:r w:rsidDel="001825BE">
              <w:rPr>
                <w:noProof/>
                <w:webHidden/>
              </w:rPr>
              <w:tab/>
              <w:delText>63</w:delText>
            </w:r>
          </w:del>
        </w:p>
        <w:p w14:paraId="4665833C" w14:textId="67CF1C77" w:rsidR="002A6836" w:rsidDel="001825BE" w:rsidRDefault="002A6836">
          <w:pPr>
            <w:pStyle w:val="TOC2"/>
            <w:rPr>
              <w:del w:id="210" w:author="Nate Bachmeier [AWS-SA]" w:date="2023-04-30T16:39:00Z"/>
              <w:rFonts w:asciiTheme="minorHAnsi" w:eastAsiaTheme="minorEastAsia" w:hAnsiTheme="minorHAnsi" w:cstheme="minorBidi"/>
              <w:noProof/>
              <w:sz w:val="22"/>
              <w:szCs w:val="22"/>
            </w:rPr>
          </w:pPr>
          <w:del w:id="211" w:author="Nate Bachmeier [AWS-SA]" w:date="2023-04-30T16:39:00Z">
            <w:r w:rsidRPr="001825BE" w:rsidDel="001825BE">
              <w:rPr>
                <w:noProof/>
                <w:rPrChange w:id="212" w:author="Nate Bachmeier [AWS-SA]" w:date="2023-04-30T16:39:00Z">
                  <w:rPr>
                    <w:rStyle w:val="Hyperlink"/>
                    <w:noProof/>
                  </w:rPr>
                </w:rPrChange>
              </w:rPr>
              <w:delText>Ethical Considerations of AI</w:delText>
            </w:r>
            <w:r w:rsidDel="001825BE">
              <w:rPr>
                <w:noProof/>
                <w:webHidden/>
              </w:rPr>
              <w:tab/>
              <w:delText>69</w:delText>
            </w:r>
          </w:del>
        </w:p>
        <w:p w14:paraId="3F687588" w14:textId="5763E5DA" w:rsidR="002A6836" w:rsidDel="001825BE" w:rsidRDefault="002A6836">
          <w:pPr>
            <w:pStyle w:val="TOC2"/>
            <w:rPr>
              <w:del w:id="213" w:author="Nate Bachmeier [AWS-SA]" w:date="2023-04-30T16:39:00Z"/>
              <w:rFonts w:asciiTheme="minorHAnsi" w:eastAsiaTheme="minorEastAsia" w:hAnsiTheme="minorHAnsi" w:cstheme="minorBidi"/>
              <w:noProof/>
              <w:sz w:val="22"/>
              <w:szCs w:val="22"/>
            </w:rPr>
          </w:pPr>
          <w:del w:id="214" w:author="Nate Bachmeier [AWS-SA]" w:date="2023-04-30T16:39:00Z">
            <w:r w:rsidRPr="001825BE" w:rsidDel="001825BE">
              <w:rPr>
                <w:noProof/>
                <w:rPrChange w:id="215" w:author="Nate Bachmeier [AWS-SA]" w:date="2023-04-30T16:39:00Z">
                  <w:rPr>
                    <w:rStyle w:val="Hyperlink"/>
                    <w:noProof/>
                  </w:rPr>
                </w:rPrChange>
              </w:rPr>
              <w:delText>Summary</w:delText>
            </w:r>
            <w:r w:rsidDel="001825BE">
              <w:rPr>
                <w:noProof/>
                <w:webHidden/>
              </w:rPr>
              <w:tab/>
              <w:delText>75</w:delText>
            </w:r>
          </w:del>
        </w:p>
        <w:p w14:paraId="2571A8FE" w14:textId="46DC5AA8" w:rsidR="002A6836" w:rsidDel="001825BE" w:rsidRDefault="002A6836">
          <w:pPr>
            <w:pStyle w:val="TOC1"/>
            <w:rPr>
              <w:del w:id="216" w:author="Nate Bachmeier [AWS-SA]" w:date="2023-04-30T16:39:00Z"/>
              <w:rFonts w:asciiTheme="minorHAnsi" w:eastAsiaTheme="minorEastAsia" w:hAnsiTheme="minorHAnsi" w:cstheme="minorBidi"/>
              <w:noProof/>
              <w:sz w:val="22"/>
            </w:rPr>
          </w:pPr>
          <w:del w:id="217" w:author="Nate Bachmeier [AWS-SA]" w:date="2023-04-30T16:39:00Z">
            <w:r w:rsidRPr="001825BE" w:rsidDel="001825BE">
              <w:rPr>
                <w:noProof/>
                <w:rPrChange w:id="218" w:author="Nate Bachmeier [AWS-SA]" w:date="2023-04-30T16:39:00Z">
                  <w:rPr>
                    <w:rStyle w:val="Hyperlink"/>
                    <w:noProof/>
                  </w:rPr>
                </w:rPrChange>
              </w:rPr>
              <w:delText>Chapter 3: Research Method</w:delText>
            </w:r>
            <w:r w:rsidDel="001825BE">
              <w:rPr>
                <w:noProof/>
                <w:webHidden/>
              </w:rPr>
              <w:tab/>
              <w:delText>77</w:delText>
            </w:r>
          </w:del>
        </w:p>
        <w:p w14:paraId="146CCFCC" w14:textId="33C634DC" w:rsidR="002A6836" w:rsidDel="001825BE" w:rsidRDefault="002A6836">
          <w:pPr>
            <w:pStyle w:val="TOC2"/>
            <w:rPr>
              <w:del w:id="219" w:author="Nate Bachmeier [AWS-SA]" w:date="2023-04-30T16:39:00Z"/>
              <w:rFonts w:asciiTheme="minorHAnsi" w:eastAsiaTheme="minorEastAsia" w:hAnsiTheme="minorHAnsi" w:cstheme="minorBidi"/>
              <w:noProof/>
              <w:sz w:val="22"/>
              <w:szCs w:val="22"/>
            </w:rPr>
          </w:pPr>
          <w:del w:id="220" w:author="Nate Bachmeier [AWS-SA]" w:date="2023-04-30T16:39:00Z">
            <w:r w:rsidRPr="001825BE" w:rsidDel="001825BE">
              <w:rPr>
                <w:noProof/>
                <w:rPrChange w:id="221" w:author="Nate Bachmeier [AWS-SA]" w:date="2023-04-30T16:39:00Z">
                  <w:rPr>
                    <w:rStyle w:val="Hyperlink"/>
                    <w:noProof/>
                  </w:rPr>
                </w:rPrChange>
              </w:rPr>
              <w:delText>Research Methodology and Design</w:delText>
            </w:r>
            <w:r w:rsidDel="001825BE">
              <w:rPr>
                <w:noProof/>
                <w:webHidden/>
              </w:rPr>
              <w:tab/>
              <w:delText>77</w:delText>
            </w:r>
          </w:del>
        </w:p>
        <w:p w14:paraId="2D6C8F71" w14:textId="3A4A7F22" w:rsidR="002A6836" w:rsidDel="001825BE" w:rsidRDefault="002A6836">
          <w:pPr>
            <w:pStyle w:val="TOC2"/>
            <w:rPr>
              <w:del w:id="222" w:author="Nate Bachmeier [AWS-SA]" w:date="2023-04-30T16:39:00Z"/>
              <w:rFonts w:asciiTheme="minorHAnsi" w:eastAsiaTheme="minorEastAsia" w:hAnsiTheme="minorHAnsi" w:cstheme="minorBidi"/>
              <w:noProof/>
              <w:sz w:val="22"/>
              <w:szCs w:val="22"/>
            </w:rPr>
          </w:pPr>
          <w:del w:id="223" w:author="Nate Bachmeier [AWS-SA]" w:date="2023-04-30T16:39:00Z">
            <w:r w:rsidRPr="001825BE" w:rsidDel="001825BE">
              <w:rPr>
                <w:noProof/>
                <w:rPrChange w:id="224" w:author="Nate Bachmeier [AWS-SA]" w:date="2023-04-30T16:39:00Z">
                  <w:rPr>
                    <w:rStyle w:val="Hyperlink"/>
                    <w:noProof/>
                  </w:rPr>
                </w:rPrChange>
              </w:rPr>
              <w:delText>Population and Sample</w:delText>
            </w:r>
            <w:r w:rsidDel="001825BE">
              <w:rPr>
                <w:noProof/>
                <w:webHidden/>
              </w:rPr>
              <w:tab/>
              <w:delText>78</w:delText>
            </w:r>
          </w:del>
        </w:p>
        <w:p w14:paraId="38C79CB8" w14:textId="1C2ED122" w:rsidR="002A6836" w:rsidDel="001825BE" w:rsidRDefault="002A6836">
          <w:pPr>
            <w:pStyle w:val="TOC2"/>
            <w:rPr>
              <w:del w:id="225" w:author="Nate Bachmeier [AWS-SA]" w:date="2023-04-30T16:39:00Z"/>
              <w:rFonts w:asciiTheme="minorHAnsi" w:eastAsiaTheme="minorEastAsia" w:hAnsiTheme="minorHAnsi" w:cstheme="minorBidi"/>
              <w:noProof/>
              <w:sz w:val="22"/>
              <w:szCs w:val="22"/>
            </w:rPr>
          </w:pPr>
          <w:del w:id="226" w:author="Nate Bachmeier [AWS-SA]" w:date="2023-04-30T16:39:00Z">
            <w:r w:rsidRPr="001825BE" w:rsidDel="001825BE">
              <w:rPr>
                <w:noProof/>
                <w:rPrChange w:id="227" w:author="Nate Bachmeier [AWS-SA]" w:date="2023-04-30T16:39:00Z">
                  <w:rPr>
                    <w:rStyle w:val="Hyperlink"/>
                    <w:noProof/>
                  </w:rPr>
                </w:rPrChange>
              </w:rPr>
              <w:delText>Instrumentation</w:delText>
            </w:r>
            <w:r w:rsidDel="001825BE">
              <w:rPr>
                <w:noProof/>
                <w:webHidden/>
              </w:rPr>
              <w:tab/>
              <w:delText>79</w:delText>
            </w:r>
          </w:del>
        </w:p>
        <w:p w14:paraId="5CD4214C" w14:textId="447E458E" w:rsidR="002A6836" w:rsidDel="001825BE" w:rsidRDefault="002A6836">
          <w:pPr>
            <w:pStyle w:val="TOC2"/>
            <w:rPr>
              <w:del w:id="228" w:author="Nate Bachmeier [AWS-SA]" w:date="2023-04-30T16:39:00Z"/>
              <w:rFonts w:asciiTheme="minorHAnsi" w:eastAsiaTheme="minorEastAsia" w:hAnsiTheme="minorHAnsi" w:cstheme="minorBidi"/>
              <w:noProof/>
              <w:sz w:val="22"/>
              <w:szCs w:val="22"/>
            </w:rPr>
          </w:pPr>
          <w:del w:id="229" w:author="Nate Bachmeier [AWS-SA]" w:date="2023-04-30T16:39:00Z">
            <w:r w:rsidRPr="001825BE" w:rsidDel="001825BE">
              <w:rPr>
                <w:noProof/>
                <w:rPrChange w:id="230" w:author="Nate Bachmeier [AWS-SA]" w:date="2023-04-30T16:39:00Z">
                  <w:rPr>
                    <w:rStyle w:val="Hyperlink"/>
                    <w:noProof/>
                  </w:rPr>
                </w:rPrChange>
              </w:rPr>
              <w:delText>Study Procedures</w:delText>
            </w:r>
            <w:r w:rsidDel="001825BE">
              <w:rPr>
                <w:noProof/>
                <w:webHidden/>
              </w:rPr>
              <w:tab/>
              <w:delText>79</w:delText>
            </w:r>
          </w:del>
        </w:p>
        <w:p w14:paraId="510E545F" w14:textId="576DC656" w:rsidR="002A6836" w:rsidDel="001825BE" w:rsidRDefault="002A6836">
          <w:pPr>
            <w:pStyle w:val="TOC2"/>
            <w:rPr>
              <w:del w:id="231" w:author="Nate Bachmeier [AWS-SA]" w:date="2023-04-30T16:39:00Z"/>
              <w:rFonts w:asciiTheme="minorHAnsi" w:eastAsiaTheme="minorEastAsia" w:hAnsiTheme="minorHAnsi" w:cstheme="minorBidi"/>
              <w:noProof/>
              <w:sz w:val="22"/>
              <w:szCs w:val="22"/>
            </w:rPr>
          </w:pPr>
          <w:del w:id="232" w:author="Nate Bachmeier [AWS-SA]" w:date="2023-04-30T16:39:00Z">
            <w:r w:rsidRPr="001825BE" w:rsidDel="001825BE">
              <w:rPr>
                <w:noProof/>
                <w:rPrChange w:id="233" w:author="Nate Bachmeier [AWS-SA]" w:date="2023-04-30T16:39:00Z">
                  <w:rPr>
                    <w:rStyle w:val="Hyperlink"/>
                    <w:noProof/>
                  </w:rPr>
                </w:rPrChange>
              </w:rPr>
              <w:delText>Data Analysis</w:delText>
            </w:r>
            <w:r w:rsidDel="001825BE">
              <w:rPr>
                <w:noProof/>
                <w:webHidden/>
              </w:rPr>
              <w:tab/>
              <w:delText>90</w:delText>
            </w:r>
          </w:del>
        </w:p>
        <w:p w14:paraId="2DC7B2B4" w14:textId="2B1B00A0" w:rsidR="002A6836" w:rsidDel="001825BE" w:rsidRDefault="002A6836">
          <w:pPr>
            <w:pStyle w:val="TOC2"/>
            <w:rPr>
              <w:del w:id="234" w:author="Nate Bachmeier [AWS-SA]" w:date="2023-04-30T16:39:00Z"/>
              <w:rFonts w:asciiTheme="minorHAnsi" w:eastAsiaTheme="minorEastAsia" w:hAnsiTheme="minorHAnsi" w:cstheme="minorBidi"/>
              <w:noProof/>
              <w:sz w:val="22"/>
              <w:szCs w:val="22"/>
            </w:rPr>
          </w:pPr>
          <w:del w:id="235" w:author="Nate Bachmeier [AWS-SA]" w:date="2023-04-30T16:39:00Z">
            <w:r w:rsidRPr="001825BE" w:rsidDel="001825BE">
              <w:rPr>
                <w:noProof/>
                <w:rPrChange w:id="236" w:author="Nate Bachmeier [AWS-SA]" w:date="2023-04-30T16:39:00Z">
                  <w:rPr>
                    <w:rStyle w:val="Hyperlink"/>
                    <w:noProof/>
                  </w:rPr>
                </w:rPrChange>
              </w:rPr>
              <w:delText>Assumptions</w:delText>
            </w:r>
            <w:r w:rsidDel="001825BE">
              <w:rPr>
                <w:noProof/>
                <w:webHidden/>
              </w:rPr>
              <w:tab/>
              <w:delText>93</w:delText>
            </w:r>
          </w:del>
        </w:p>
        <w:p w14:paraId="611F7656" w14:textId="4CD629CC" w:rsidR="002A6836" w:rsidDel="001825BE" w:rsidRDefault="002A6836">
          <w:pPr>
            <w:pStyle w:val="TOC2"/>
            <w:rPr>
              <w:del w:id="237" w:author="Nate Bachmeier [AWS-SA]" w:date="2023-04-30T16:39:00Z"/>
              <w:rFonts w:asciiTheme="minorHAnsi" w:eastAsiaTheme="minorEastAsia" w:hAnsiTheme="minorHAnsi" w:cstheme="minorBidi"/>
              <w:noProof/>
              <w:sz w:val="22"/>
              <w:szCs w:val="22"/>
            </w:rPr>
          </w:pPr>
          <w:del w:id="238" w:author="Nate Bachmeier [AWS-SA]" w:date="2023-04-30T16:39:00Z">
            <w:r w:rsidRPr="001825BE" w:rsidDel="001825BE">
              <w:rPr>
                <w:noProof/>
                <w:rPrChange w:id="239" w:author="Nate Bachmeier [AWS-SA]" w:date="2023-04-30T16:39:00Z">
                  <w:rPr>
                    <w:rStyle w:val="Hyperlink"/>
                    <w:noProof/>
                  </w:rPr>
                </w:rPrChange>
              </w:rPr>
              <w:delText>Limitations</w:delText>
            </w:r>
            <w:r w:rsidDel="001825BE">
              <w:rPr>
                <w:noProof/>
                <w:webHidden/>
              </w:rPr>
              <w:tab/>
              <w:delText>94</w:delText>
            </w:r>
          </w:del>
        </w:p>
        <w:p w14:paraId="0F0B9E02" w14:textId="179B4992" w:rsidR="002A6836" w:rsidDel="001825BE" w:rsidRDefault="002A6836">
          <w:pPr>
            <w:pStyle w:val="TOC2"/>
            <w:rPr>
              <w:del w:id="240" w:author="Nate Bachmeier [AWS-SA]" w:date="2023-04-30T16:39:00Z"/>
              <w:rFonts w:asciiTheme="minorHAnsi" w:eastAsiaTheme="minorEastAsia" w:hAnsiTheme="minorHAnsi" w:cstheme="minorBidi"/>
              <w:noProof/>
              <w:sz w:val="22"/>
              <w:szCs w:val="22"/>
            </w:rPr>
          </w:pPr>
          <w:del w:id="241" w:author="Nate Bachmeier [AWS-SA]" w:date="2023-04-30T16:39:00Z">
            <w:r w:rsidRPr="001825BE" w:rsidDel="001825BE">
              <w:rPr>
                <w:noProof/>
                <w:rPrChange w:id="242" w:author="Nate Bachmeier [AWS-SA]" w:date="2023-04-30T16:39:00Z">
                  <w:rPr>
                    <w:rStyle w:val="Hyperlink"/>
                    <w:noProof/>
                  </w:rPr>
                </w:rPrChange>
              </w:rPr>
              <w:delText>Delimitations</w:delText>
            </w:r>
            <w:r w:rsidDel="001825BE">
              <w:rPr>
                <w:noProof/>
                <w:webHidden/>
              </w:rPr>
              <w:tab/>
              <w:delText>95</w:delText>
            </w:r>
          </w:del>
        </w:p>
        <w:p w14:paraId="4BB96142" w14:textId="055E2E02" w:rsidR="002A6836" w:rsidDel="001825BE" w:rsidRDefault="002A6836">
          <w:pPr>
            <w:pStyle w:val="TOC2"/>
            <w:rPr>
              <w:del w:id="243" w:author="Nate Bachmeier [AWS-SA]" w:date="2023-04-30T16:39:00Z"/>
              <w:rFonts w:asciiTheme="minorHAnsi" w:eastAsiaTheme="minorEastAsia" w:hAnsiTheme="minorHAnsi" w:cstheme="minorBidi"/>
              <w:noProof/>
              <w:sz w:val="22"/>
              <w:szCs w:val="22"/>
            </w:rPr>
          </w:pPr>
          <w:del w:id="244" w:author="Nate Bachmeier [AWS-SA]" w:date="2023-04-30T16:39:00Z">
            <w:r w:rsidRPr="001825BE" w:rsidDel="001825BE">
              <w:rPr>
                <w:noProof/>
                <w:rPrChange w:id="245" w:author="Nate Bachmeier [AWS-SA]" w:date="2023-04-30T16:39:00Z">
                  <w:rPr>
                    <w:rStyle w:val="Hyperlink"/>
                    <w:noProof/>
                  </w:rPr>
                </w:rPrChange>
              </w:rPr>
              <w:delText>Ethical Assurances</w:delText>
            </w:r>
            <w:r w:rsidDel="001825BE">
              <w:rPr>
                <w:noProof/>
                <w:webHidden/>
              </w:rPr>
              <w:tab/>
              <w:delText>95</w:delText>
            </w:r>
          </w:del>
        </w:p>
        <w:p w14:paraId="21D4F31A" w14:textId="3E09F6F5" w:rsidR="002A6836" w:rsidDel="001825BE" w:rsidRDefault="002A6836">
          <w:pPr>
            <w:pStyle w:val="TOC2"/>
            <w:rPr>
              <w:del w:id="246" w:author="Nate Bachmeier [AWS-SA]" w:date="2023-04-30T16:39:00Z"/>
              <w:rFonts w:asciiTheme="minorHAnsi" w:eastAsiaTheme="minorEastAsia" w:hAnsiTheme="minorHAnsi" w:cstheme="minorBidi"/>
              <w:noProof/>
              <w:sz w:val="22"/>
              <w:szCs w:val="22"/>
            </w:rPr>
          </w:pPr>
          <w:del w:id="247" w:author="Nate Bachmeier [AWS-SA]" w:date="2023-04-30T16:39:00Z">
            <w:r w:rsidRPr="001825BE" w:rsidDel="001825BE">
              <w:rPr>
                <w:noProof/>
                <w:rPrChange w:id="248" w:author="Nate Bachmeier [AWS-SA]" w:date="2023-04-30T16:39:00Z">
                  <w:rPr>
                    <w:rStyle w:val="Hyperlink"/>
                    <w:noProof/>
                  </w:rPr>
                </w:rPrChange>
              </w:rPr>
              <w:delText>Summary</w:delText>
            </w:r>
            <w:r w:rsidDel="001825BE">
              <w:rPr>
                <w:noProof/>
                <w:webHidden/>
              </w:rPr>
              <w:tab/>
              <w:delText>97</w:delText>
            </w:r>
          </w:del>
        </w:p>
        <w:p w14:paraId="017EE2EC" w14:textId="29567E5A" w:rsidR="002A6836" w:rsidDel="001825BE" w:rsidRDefault="002A6836">
          <w:pPr>
            <w:pStyle w:val="TOC1"/>
            <w:rPr>
              <w:del w:id="249" w:author="Nate Bachmeier [AWS-SA]" w:date="2023-04-30T16:39:00Z"/>
              <w:rFonts w:asciiTheme="minorHAnsi" w:eastAsiaTheme="minorEastAsia" w:hAnsiTheme="minorHAnsi" w:cstheme="minorBidi"/>
              <w:noProof/>
              <w:sz w:val="22"/>
            </w:rPr>
          </w:pPr>
          <w:del w:id="250" w:author="Nate Bachmeier [AWS-SA]" w:date="2023-04-30T16:39:00Z">
            <w:r w:rsidRPr="001825BE" w:rsidDel="001825BE">
              <w:rPr>
                <w:noProof/>
                <w:rPrChange w:id="251" w:author="Nate Bachmeier [AWS-SA]" w:date="2023-04-30T16:39:00Z">
                  <w:rPr>
                    <w:rStyle w:val="Hyperlink"/>
                    <w:noProof/>
                  </w:rPr>
                </w:rPrChange>
              </w:rPr>
              <w:delText>Chapter 4: Findings</w:delText>
            </w:r>
            <w:r w:rsidDel="001825BE">
              <w:rPr>
                <w:noProof/>
                <w:webHidden/>
              </w:rPr>
              <w:tab/>
              <w:delText>99</w:delText>
            </w:r>
          </w:del>
        </w:p>
        <w:p w14:paraId="7BD42D3B" w14:textId="4265C786" w:rsidR="002A6836" w:rsidDel="001825BE" w:rsidRDefault="002A6836">
          <w:pPr>
            <w:pStyle w:val="TOC2"/>
            <w:rPr>
              <w:del w:id="252" w:author="Nate Bachmeier [AWS-SA]" w:date="2023-04-30T16:39:00Z"/>
              <w:rFonts w:asciiTheme="minorHAnsi" w:eastAsiaTheme="minorEastAsia" w:hAnsiTheme="minorHAnsi" w:cstheme="minorBidi"/>
              <w:noProof/>
              <w:sz w:val="22"/>
              <w:szCs w:val="22"/>
            </w:rPr>
          </w:pPr>
          <w:del w:id="253" w:author="Nate Bachmeier [AWS-SA]" w:date="2023-04-30T16:39:00Z">
            <w:r w:rsidRPr="001825BE" w:rsidDel="001825BE">
              <w:rPr>
                <w:noProof/>
                <w:rPrChange w:id="254" w:author="Nate Bachmeier [AWS-SA]" w:date="2023-04-30T16:39:00Z">
                  <w:rPr>
                    <w:rStyle w:val="Hyperlink"/>
                    <w:noProof/>
                  </w:rPr>
                </w:rPrChange>
              </w:rPr>
              <w:delText>Validity and Reliability of the Data</w:delText>
            </w:r>
            <w:r w:rsidDel="001825BE">
              <w:rPr>
                <w:noProof/>
                <w:webHidden/>
              </w:rPr>
              <w:tab/>
              <w:delText>100</w:delText>
            </w:r>
          </w:del>
        </w:p>
        <w:p w14:paraId="15D824CD" w14:textId="06A92FAE" w:rsidR="002A6836" w:rsidDel="001825BE" w:rsidRDefault="002A6836">
          <w:pPr>
            <w:pStyle w:val="TOC2"/>
            <w:rPr>
              <w:del w:id="255" w:author="Nate Bachmeier [AWS-SA]" w:date="2023-04-30T16:39:00Z"/>
              <w:rFonts w:asciiTheme="minorHAnsi" w:eastAsiaTheme="minorEastAsia" w:hAnsiTheme="minorHAnsi" w:cstheme="minorBidi"/>
              <w:noProof/>
              <w:sz w:val="22"/>
              <w:szCs w:val="22"/>
            </w:rPr>
          </w:pPr>
          <w:del w:id="256" w:author="Nate Bachmeier [AWS-SA]" w:date="2023-04-30T16:39:00Z">
            <w:r w:rsidRPr="001825BE" w:rsidDel="001825BE">
              <w:rPr>
                <w:noProof/>
                <w:rPrChange w:id="257" w:author="Nate Bachmeier [AWS-SA]" w:date="2023-04-30T16:39:00Z">
                  <w:rPr>
                    <w:rStyle w:val="Hyperlink"/>
                    <w:noProof/>
                  </w:rPr>
                </w:rPrChange>
              </w:rPr>
              <w:delText>Results</w:delText>
            </w:r>
            <w:r w:rsidDel="001825BE">
              <w:rPr>
                <w:noProof/>
                <w:webHidden/>
              </w:rPr>
              <w:tab/>
              <w:delText>100</w:delText>
            </w:r>
          </w:del>
        </w:p>
        <w:p w14:paraId="20088EF0" w14:textId="215C8832" w:rsidR="002A6836" w:rsidDel="001825BE" w:rsidRDefault="002A6836">
          <w:pPr>
            <w:pStyle w:val="TOC2"/>
            <w:rPr>
              <w:del w:id="258" w:author="Nate Bachmeier [AWS-SA]" w:date="2023-04-30T16:39:00Z"/>
              <w:rFonts w:asciiTheme="minorHAnsi" w:eastAsiaTheme="minorEastAsia" w:hAnsiTheme="minorHAnsi" w:cstheme="minorBidi"/>
              <w:noProof/>
              <w:sz w:val="22"/>
              <w:szCs w:val="22"/>
            </w:rPr>
          </w:pPr>
          <w:del w:id="259" w:author="Nate Bachmeier [AWS-SA]" w:date="2023-04-30T16:39:00Z">
            <w:r w:rsidRPr="001825BE" w:rsidDel="001825BE">
              <w:rPr>
                <w:noProof/>
                <w:rPrChange w:id="260" w:author="Nate Bachmeier [AWS-SA]" w:date="2023-04-30T16:39:00Z">
                  <w:rPr>
                    <w:rStyle w:val="Hyperlink"/>
                    <w:noProof/>
                  </w:rPr>
                </w:rPrChange>
              </w:rPr>
              <w:delText>Evaluation of the Findings</w:delText>
            </w:r>
            <w:r w:rsidDel="001825BE">
              <w:rPr>
                <w:noProof/>
                <w:webHidden/>
              </w:rPr>
              <w:tab/>
              <w:delText>107</w:delText>
            </w:r>
          </w:del>
        </w:p>
        <w:p w14:paraId="03604517" w14:textId="6068FBCE" w:rsidR="002A6836" w:rsidDel="001825BE" w:rsidRDefault="002A6836">
          <w:pPr>
            <w:pStyle w:val="TOC2"/>
            <w:rPr>
              <w:del w:id="261" w:author="Nate Bachmeier [AWS-SA]" w:date="2023-04-30T16:39:00Z"/>
              <w:rFonts w:asciiTheme="minorHAnsi" w:eastAsiaTheme="minorEastAsia" w:hAnsiTheme="minorHAnsi" w:cstheme="minorBidi"/>
              <w:noProof/>
              <w:sz w:val="22"/>
              <w:szCs w:val="22"/>
            </w:rPr>
          </w:pPr>
          <w:del w:id="262" w:author="Nate Bachmeier [AWS-SA]" w:date="2023-04-30T16:39:00Z">
            <w:r w:rsidRPr="001825BE" w:rsidDel="001825BE">
              <w:rPr>
                <w:noProof/>
                <w:rPrChange w:id="263" w:author="Nate Bachmeier [AWS-SA]" w:date="2023-04-30T16:39:00Z">
                  <w:rPr>
                    <w:rStyle w:val="Hyperlink"/>
                    <w:noProof/>
                  </w:rPr>
                </w:rPrChange>
              </w:rPr>
              <w:delText>Summary</w:delText>
            </w:r>
            <w:r w:rsidDel="001825BE">
              <w:rPr>
                <w:noProof/>
                <w:webHidden/>
              </w:rPr>
              <w:tab/>
              <w:delText>109</w:delText>
            </w:r>
          </w:del>
        </w:p>
        <w:p w14:paraId="1F4723CD" w14:textId="072C5E8F" w:rsidR="002A6836" w:rsidDel="001825BE" w:rsidRDefault="002A6836">
          <w:pPr>
            <w:pStyle w:val="TOC1"/>
            <w:rPr>
              <w:del w:id="264" w:author="Nate Bachmeier [AWS-SA]" w:date="2023-04-30T16:39:00Z"/>
              <w:rFonts w:asciiTheme="minorHAnsi" w:eastAsiaTheme="minorEastAsia" w:hAnsiTheme="minorHAnsi" w:cstheme="minorBidi"/>
              <w:noProof/>
              <w:sz w:val="22"/>
            </w:rPr>
          </w:pPr>
          <w:del w:id="265" w:author="Nate Bachmeier [AWS-SA]" w:date="2023-04-30T16:39:00Z">
            <w:r w:rsidRPr="001825BE" w:rsidDel="001825BE">
              <w:rPr>
                <w:noProof/>
                <w:rPrChange w:id="266" w:author="Nate Bachmeier [AWS-SA]" w:date="2023-04-30T16:39:00Z">
                  <w:rPr>
                    <w:rStyle w:val="Hyperlink"/>
                    <w:noProof/>
                  </w:rPr>
                </w:rPrChange>
              </w:rPr>
              <w:delText>Chapter 5: Implications, Recommendations, and Conclusions</w:delText>
            </w:r>
            <w:r w:rsidDel="001825BE">
              <w:rPr>
                <w:noProof/>
                <w:webHidden/>
              </w:rPr>
              <w:tab/>
              <w:delText>111</w:delText>
            </w:r>
          </w:del>
        </w:p>
        <w:p w14:paraId="07353BE7" w14:textId="52A5A5B0" w:rsidR="002A6836" w:rsidDel="001825BE" w:rsidRDefault="002A6836">
          <w:pPr>
            <w:pStyle w:val="TOC2"/>
            <w:rPr>
              <w:del w:id="267" w:author="Nate Bachmeier [AWS-SA]" w:date="2023-04-30T16:39:00Z"/>
              <w:rFonts w:asciiTheme="minorHAnsi" w:eastAsiaTheme="minorEastAsia" w:hAnsiTheme="minorHAnsi" w:cstheme="minorBidi"/>
              <w:noProof/>
              <w:sz w:val="22"/>
              <w:szCs w:val="22"/>
            </w:rPr>
          </w:pPr>
          <w:del w:id="268" w:author="Nate Bachmeier [AWS-SA]" w:date="2023-04-30T16:39:00Z">
            <w:r w:rsidRPr="001825BE" w:rsidDel="001825BE">
              <w:rPr>
                <w:noProof/>
                <w:rPrChange w:id="269" w:author="Nate Bachmeier [AWS-SA]" w:date="2023-04-30T16:39:00Z">
                  <w:rPr>
                    <w:rStyle w:val="Hyperlink"/>
                    <w:noProof/>
                  </w:rPr>
                </w:rPrChange>
              </w:rPr>
              <w:delText>Implications</w:delText>
            </w:r>
            <w:r w:rsidDel="001825BE">
              <w:rPr>
                <w:noProof/>
                <w:webHidden/>
              </w:rPr>
              <w:tab/>
              <w:delText>112</w:delText>
            </w:r>
          </w:del>
        </w:p>
        <w:p w14:paraId="2047CAE3" w14:textId="638AEED7" w:rsidR="002A6836" w:rsidDel="001825BE" w:rsidRDefault="002A6836">
          <w:pPr>
            <w:pStyle w:val="TOC2"/>
            <w:rPr>
              <w:del w:id="270" w:author="Nate Bachmeier [AWS-SA]" w:date="2023-04-30T16:39:00Z"/>
              <w:rFonts w:asciiTheme="minorHAnsi" w:eastAsiaTheme="minorEastAsia" w:hAnsiTheme="minorHAnsi" w:cstheme="minorBidi"/>
              <w:noProof/>
              <w:sz w:val="22"/>
              <w:szCs w:val="22"/>
            </w:rPr>
          </w:pPr>
          <w:del w:id="271" w:author="Nate Bachmeier [AWS-SA]" w:date="2023-04-30T16:39:00Z">
            <w:r w:rsidRPr="001825BE" w:rsidDel="001825BE">
              <w:rPr>
                <w:noProof/>
                <w:rPrChange w:id="272" w:author="Nate Bachmeier [AWS-SA]" w:date="2023-04-30T16:39:00Z">
                  <w:rPr>
                    <w:rStyle w:val="Hyperlink"/>
                    <w:noProof/>
                  </w:rPr>
                </w:rPrChange>
              </w:rPr>
              <w:delText>Recommendations for Practice</w:delText>
            </w:r>
            <w:r w:rsidDel="001825BE">
              <w:rPr>
                <w:noProof/>
                <w:webHidden/>
              </w:rPr>
              <w:tab/>
              <w:delText>114</w:delText>
            </w:r>
          </w:del>
        </w:p>
        <w:p w14:paraId="7D3F2241" w14:textId="687B4E33" w:rsidR="002A6836" w:rsidDel="001825BE" w:rsidRDefault="002A6836">
          <w:pPr>
            <w:pStyle w:val="TOC2"/>
            <w:rPr>
              <w:del w:id="273" w:author="Nate Bachmeier [AWS-SA]" w:date="2023-04-30T16:39:00Z"/>
              <w:rFonts w:asciiTheme="minorHAnsi" w:eastAsiaTheme="minorEastAsia" w:hAnsiTheme="minorHAnsi" w:cstheme="minorBidi"/>
              <w:noProof/>
              <w:sz w:val="22"/>
              <w:szCs w:val="22"/>
            </w:rPr>
          </w:pPr>
          <w:del w:id="274" w:author="Nate Bachmeier [AWS-SA]" w:date="2023-04-30T16:39:00Z">
            <w:r w:rsidRPr="001825BE" w:rsidDel="001825BE">
              <w:rPr>
                <w:noProof/>
                <w:rPrChange w:id="275" w:author="Nate Bachmeier [AWS-SA]" w:date="2023-04-30T16:39:00Z">
                  <w:rPr>
                    <w:rStyle w:val="Hyperlink"/>
                    <w:noProof/>
                  </w:rPr>
                </w:rPrChange>
              </w:rPr>
              <w:delText>Recommendations for Future Research</w:delText>
            </w:r>
            <w:r w:rsidDel="001825BE">
              <w:rPr>
                <w:noProof/>
                <w:webHidden/>
              </w:rPr>
              <w:tab/>
              <w:delText>115</w:delText>
            </w:r>
          </w:del>
        </w:p>
        <w:p w14:paraId="7A1215DD" w14:textId="58AD0882" w:rsidR="002A6836" w:rsidDel="001825BE" w:rsidRDefault="002A6836">
          <w:pPr>
            <w:pStyle w:val="TOC2"/>
            <w:rPr>
              <w:del w:id="276" w:author="Nate Bachmeier [AWS-SA]" w:date="2023-04-30T16:39:00Z"/>
              <w:rFonts w:asciiTheme="minorHAnsi" w:eastAsiaTheme="minorEastAsia" w:hAnsiTheme="minorHAnsi" w:cstheme="minorBidi"/>
              <w:noProof/>
              <w:sz w:val="22"/>
              <w:szCs w:val="22"/>
            </w:rPr>
          </w:pPr>
          <w:del w:id="277" w:author="Nate Bachmeier [AWS-SA]" w:date="2023-04-30T16:39:00Z">
            <w:r w:rsidRPr="001825BE" w:rsidDel="001825BE">
              <w:rPr>
                <w:noProof/>
                <w:rPrChange w:id="278" w:author="Nate Bachmeier [AWS-SA]" w:date="2023-04-30T16:39:00Z">
                  <w:rPr>
                    <w:rStyle w:val="Hyperlink"/>
                    <w:noProof/>
                  </w:rPr>
                </w:rPrChange>
              </w:rPr>
              <w:delText>Conclusions</w:delText>
            </w:r>
            <w:r w:rsidDel="001825BE">
              <w:rPr>
                <w:noProof/>
                <w:webHidden/>
              </w:rPr>
              <w:tab/>
              <w:delText>116</w:delText>
            </w:r>
          </w:del>
        </w:p>
        <w:p w14:paraId="22DDC20A" w14:textId="178B3037" w:rsidR="002A6836" w:rsidDel="001825BE" w:rsidRDefault="002A6836">
          <w:pPr>
            <w:pStyle w:val="TOC1"/>
            <w:rPr>
              <w:del w:id="279" w:author="Nate Bachmeier [AWS-SA]" w:date="2023-04-30T16:39:00Z"/>
              <w:rFonts w:asciiTheme="minorHAnsi" w:eastAsiaTheme="minorEastAsia" w:hAnsiTheme="minorHAnsi" w:cstheme="minorBidi"/>
              <w:noProof/>
              <w:sz w:val="22"/>
            </w:rPr>
          </w:pPr>
          <w:del w:id="280" w:author="Nate Bachmeier [AWS-SA]" w:date="2023-04-30T16:39:00Z">
            <w:r w:rsidRPr="001825BE" w:rsidDel="001825BE">
              <w:rPr>
                <w:noProof/>
                <w:rPrChange w:id="281" w:author="Nate Bachmeier [AWS-SA]" w:date="2023-04-30T16:39:00Z">
                  <w:rPr>
                    <w:rStyle w:val="Hyperlink"/>
                    <w:noProof/>
                  </w:rPr>
                </w:rPrChange>
              </w:rPr>
              <w:delText>Appendix: Categories</w:delText>
            </w:r>
            <w:r w:rsidDel="001825BE">
              <w:rPr>
                <w:noProof/>
                <w:webHidden/>
              </w:rPr>
              <w:tab/>
              <w:delText>118</w:delText>
            </w:r>
          </w:del>
        </w:p>
        <w:p w14:paraId="3069ABC3" w14:textId="1E462435" w:rsidR="002A6836" w:rsidDel="001825BE" w:rsidRDefault="002A6836">
          <w:pPr>
            <w:pStyle w:val="TOC1"/>
            <w:rPr>
              <w:del w:id="282" w:author="Nate Bachmeier [AWS-SA]" w:date="2023-04-30T16:39:00Z"/>
              <w:rFonts w:asciiTheme="minorHAnsi" w:eastAsiaTheme="minorEastAsia" w:hAnsiTheme="minorHAnsi" w:cstheme="minorBidi"/>
              <w:noProof/>
              <w:sz w:val="22"/>
            </w:rPr>
          </w:pPr>
          <w:del w:id="283" w:author="Nate Bachmeier [AWS-SA]" w:date="2023-04-30T16:39:00Z">
            <w:r w:rsidRPr="001825BE" w:rsidDel="001825BE">
              <w:rPr>
                <w:noProof/>
                <w:rPrChange w:id="284" w:author="Nate Bachmeier [AWS-SA]" w:date="2023-04-30T16:39:00Z">
                  <w:rPr>
                    <w:rStyle w:val="Hyperlink"/>
                    <w:noProof/>
                  </w:rPr>
                </w:rPrChange>
              </w:rPr>
              <w:delText>References</w:delText>
            </w:r>
            <w:r w:rsidDel="001825BE">
              <w:rPr>
                <w:noProof/>
                <w:webHidden/>
              </w:rPr>
              <w:tab/>
              <w:delText>136</w:delText>
            </w:r>
          </w:del>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285" w:name="_Toc251423627" w:displacedByCustomXml="prev"/>
    <w:p w14:paraId="0C39B1B1" w14:textId="77777777" w:rsidR="00F53DD4" w:rsidRDefault="00F53DD4">
      <w:pPr>
        <w:pStyle w:val="TableofFigures"/>
        <w:tabs>
          <w:tab w:val="right" w:leader="dot" w:pos="9350"/>
        </w:tabs>
        <w:rPr>
          <w:rFonts w:cs="Arial"/>
        </w:rPr>
      </w:pPr>
      <w:bookmarkStart w:id="286" w:name="_Toc251423628"/>
      <w:bookmarkEnd w:id="285"/>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286"/>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87" w:name="_Toc145748762"/>
    </w:p>
    <w:p w14:paraId="3AD0FC62" w14:textId="77777777" w:rsidR="00CC3790" w:rsidRDefault="00CC3790" w:rsidP="00DA5CF7">
      <w:pPr>
        <w:pStyle w:val="Heading1"/>
      </w:pPr>
      <w:bookmarkStart w:id="288" w:name="_Toc133765183"/>
      <w:bookmarkEnd w:id="287"/>
      <w:r>
        <w:lastRenderedPageBreak/>
        <w:t>Chapter 1: Introduction</w:t>
      </w:r>
      <w:bookmarkEnd w:id="288"/>
    </w:p>
    <w:p w14:paraId="7E6F1E21" w14:textId="2306F39B"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1825BE">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54C1C48C"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1825BE">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798605BF"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1825BE">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289" w:name="_Toc133765184"/>
      <w:r>
        <w:t>Statement of the Problem</w:t>
      </w:r>
      <w:bookmarkEnd w:id="289"/>
    </w:p>
    <w:p w14:paraId="4875B0EF" w14:textId="5625984B"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1825BE">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1825BE">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1825BE">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290" w:name="_Toc133765185"/>
      <w:r>
        <w:t>Purpose of the Study</w:t>
      </w:r>
      <w:bookmarkEnd w:id="290"/>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291"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291"/>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292" w:name="_Hlk101685010"/>
      <w:r w:rsidR="00CC3790">
        <w:t xml:space="preserve">. </w:t>
      </w:r>
      <w:r w:rsidR="00AD0CA9">
        <w:t>Additionally, content moderators have painstakingly annotated the videos, enabling this study to focus on recognizing human behavior instead of bulk data labeling.</w:t>
      </w:r>
      <w:bookmarkEnd w:id="292"/>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293" w:name="_Toc133765186"/>
      <w:r>
        <w:t>Introduction to Theoretical Framework</w:t>
      </w:r>
      <w:bookmarkEnd w:id="293"/>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294"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294"/>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295" w:name="_Toc133765187"/>
      <w:r>
        <w:lastRenderedPageBreak/>
        <w:t>Research Questions</w:t>
      </w:r>
      <w:bookmarkEnd w:id="295"/>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296" w:name="_Toc133765188"/>
      <w:r>
        <w:t>Significance of the Study</w:t>
      </w:r>
      <w:bookmarkEnd w:id="296"/>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297" w:name="_Toc133765189"/>
      <w:r>
        <w:t>Definition of Key Terms</w:t>
      </w:r>
      <w:bookmarkEnd w:id="297"/>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55B64F1A"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1825BE">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21832BBE"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1825BE">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64079D70"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1825BE">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59064C78"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1825BE">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066157DC"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1825BE">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298" w:name="_Toc133765190"/>
      <w:r>
        <w:t>Summary</w:t>
      </w:r>
      <w:bookmarkEnd w:id="298"/>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299" w:name="_Toc133765191"/>
      <w:r>
        <w:lastRenderedPageBreak/>
        <w:t>Chapter 2: Literature Review</w:t>
      </w:r>
      <w:bookmarkEnd w:id="299"/>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300" w:name="_Toc133765192"/>
      <w:r>
        <w:t>Literature Search Strategies</w:t>
      </w:r>
      <w:bookmarkEnd w:id="300"/>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301"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301"/>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302" w:name="_Toc133765193"/>
      <w:r>
        <w:t xml:space="preserve">Theoretical </w:t>
      </w:r>
      <w:r w:rsidR="00E72F1F">
        <w:t>Framework</w:t>
      </w:r>
      <w:bookmarkEnd w:id="302"/>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25B1A4AF"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1825BE">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303"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303"/>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304" w:name="_Toc79709053"/>
      <w:r>
        <w:br/>
      </w:r>
      <w:r w:rsidR="00E72F1F">
        <w:t>Fundamental Approach</w:t>
      </w:r>
      <w:bookmarkEnd w:id="304"/>
    </w:p>
    <w:p w14:paraId="0E612479" w14:textId="158AC795"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1825BE">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0F6F6D8D"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1825BE">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305" w:name="_Toc133765194"/>
      <w:r>
        <w:t>What is the role of data mining</w:t>
      </w:r>
      <w:bookmarkEnd w:id="305"/>
    </w:p>
    <w:p w14:paraId="0202DA56" w14:textId="66416E31"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1825BE">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6B2A61DE"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1825BE">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1825BE">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306" w:name="_Toc133765195"/>
      <w:r>
        <w:lastRenderedPageBreak/>
        <w:t>What exactly is artificial intelligence</w:t>
      </w:r>
      <w:bookmarkEnd w:id="306"/>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6A19647"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1825BE">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37AB5349"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1825BE">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307" w:name="_Toc133765196"/>
      <w:r>
        <w:t>How does computer vision work</w:t>
      </w:r>
      <w:bookmarkEnd w:id="307"/>
    </w:p>
    <w:p w14:paraId="0E13C786" w14:textId="0434F5DE"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1825BE">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1F85FD4"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1825BE">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308" w:name="_Toc133765197"/>
      <w:r>
        <w:lastRenderedPageBreak/>
        <w:t>What’s the role of Markov chains</w:t>
      </w:r>
      <w:bookmarkEnd w:id="308"/>
    </w:p>
    <w:p w14:paraId="40351EFA" w14:textId="200076B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1825BE">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419402" w:rsidR="008A7C72" w:rsidRPr="008A7C72" w:rsidRDefault="008A7C72" w:rsidP="009A4BD4">
      <w:pPr>
        <w:ind w:firstLine="0"/>
      </w:pPr>
      <w:bookmarkStart w:id="309" w:name="_Toc128255034"/>
      <w:bookmarkStart w:id="310"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309"/>
      <w:bookmarkEnd w:id="310"/>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6251027A" w:rsidR="00E72F1F" w:rsidRPr="009A4BD4" w:rsidRDefault="006D08A6" w:rsidP="009A4BD4">
      <w:pPr>
        <w:ind w:firstLine="0"/>
        <w:rPr>
          <w:i/>
        </w:rPr>
      </w:pPr>
      <w:bookmarkStart w:id="311" w:name="_Toc128255035"/>
      <w:bookmarkStart w:id="312"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C726B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311"/>
      <w:bookmarkEnd w:id="312"/>
    </w:p>
    <w:p w14:paraId="3B7B5A04" w14:textId="77777777" w:rsidR="00E72F1F" w:rsidRDefault="00E72F1F" w:rsidP="009A4BD4">
      <w:pPr>
        <w:pStyle w:val="Heading3"/>
        <w:ind w:firstLine="0"/>
      </w:pPr>
      <w:r>
        <w:t>Neural Networks</w:t>
      </w:r>
    </w:p>
    <w:p w14:paraId="06391F3A" w14:textId="6D29669C"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1825BE">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5F691FD4" w:rsidR="00E72F1F" w:rsidRDefault="006D08A6" w:rsidP="009A4BD4">
      <w:pPr>
        <w:ind w:firstLine="0"/>
        <w:rPr>
          <w:i/>
          <w:iCs/>
        </w:rPr>
      </w:pPr>
      <w:bookmarkStart w:id="313" w:name="_Toc128255036"/>
      <w:bookmarkStart w:id="314"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3</w:t>
      </w:r>
      <w:r w:rsidRPr="00310DC2">
        <w:rPr>
          <w:b/>
          <w:bCs/>
          <w:noProof/>
        </w:rPr>
        <w:fldChar w:fldCharType="end"/>
      </w:r>
      <w:r w:rsidR="00AD3A74">
        <w:br/>
      </w:r>
      <w:r w:rsidRPr="009A4BD4">
        <w:rPr>
          <w:i/>
          <w:iCs/>
        </w:rPr>
        <w:t>3 GANN Architecture (de Waal &amp; du Toit, 2011, p. 399)</w:t>
      </w:r>
      <w:bookmarkEnd w:id="313"/>
      <w:bookmarkEnd w:id="314"/>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27A896DA" w:rsidR="00E72F1F" w:rsidRDefault="006D08A6" w:rsidP="009A4BD4">
      <w:pPr>
        <w:pStyle w:val="Caption"/>
        <w:ind w:firstLine="0"/>
      </w:pPr>
      <w:bookmarkStart w:id="315" w:name="_Toc128255037"/>
      <w:bookmarkStart w:id="316"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15"/>
      <w:bookmarkEnd w:id="316"/>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17" w:name="_Toc133765198"/>
      <w:r>
        <w:lastRenderedPageBreak/>
        <w:t>How are neural networks evolving</w:t>
      </w:r>
      <w:bookmarkEnd w:id="317"/>
    </w:p>
    <w:p w14:paraId="7DFE4052" w14:textId="34DE5525"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C4036D0"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1825BE">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318"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18"/>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663F5147"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1825BE">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1825BE">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0B84C55A"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1825BE">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101C75" w:rsidR="00981175" w:rsidRPr="00F8617E" w:rsidRDefault="00981175" w:rsidP="00F8617E">
      <w:pPr>
        <w:pStyle w:val="Caption"/>
        <w:ind w:firstLine="0"/>
        <w:rPr>
          <w:i/>
          <w:iCs w:val="0"/>
        </w:rPr>
      </w:pPr>
      <w:bookmarkStart w:id="319" w:name="_Toc128255038"/>
      <w:bookmarkStart w:id="320"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5</w:t>
      </w:r>
      <w:r w:rsidRPr="00310DC2">
        <w:rPr>
          <w:b/>
          <w:bCs/>
          <w:noProof/>
        </w:rPr>
        <w:fldChar w:fldCharType="end"/>
      </w:r>
      <w:r>
        <w:br/>
      </w:r>
      <w:r w:rsidRPr="00F8617E">
        <w:rPr>
          <w:i/>
          <w:iCs w:val="0"/>
        </w:rPr>
        <w:t>Multi-dimensional convergence (Kim &amp; Cho, 2008, p. 1605)</w:t>
      </w:r>
      <w:bookmarkEnd w:id="319"/>
      <w:bookmarkEnd w:id="320"/>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23683A01"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04E98E68"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1825BE">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78A057B9"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21" w:name="_Toc133765199"/>
      <w:r>
        <w:t>How does intelligent agent modeling work</w:t>
      </w:r>
      <w:bookmarkEnd w:id="321"/>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22"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22"/>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026EBDF5"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1825BE">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3D89AF" w:rsidR="00E72F1F" w:rsidRPr="00F8617E" w:rsidRDefault="0005446B" w:rsidP="00F8617E">
      <w:pPr>
        <w:pStyle w:val="Caption"/>
        <w:ind w:firstLine="0"/>
        <w:rPr>
          <w:i/>
          <w:iCs w:val="0"/>
        </w:rPr>
      </w:pPr>
      <w:bookmarkStart w:id="323" w:name="_Toc128255039"/>
      <w:bookmarkStart w:id="324"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6</w:t>
      </w:r>
      <w:r w:rsidRPr="00310DC2">
        <w:rPr>
          <w:b/>
          <w:bCs/>
          <w:noProof/>
        </w:rPr>
        <w:fldChar w:fldCharType="end"/>
      </w:r>
      <w:r>
        <w:br/>
      </w:r>
      <w:r w:rsidRPr="00F8617E">
        <w:rPr>
          <w:i/>
          <w:iCs w:val="0"/>
        </w:rPr>
        <w:t>BeeSmart Simulation (Wilensky, 2014)</w:t>
      </w:r>
      <w:bookmarkEnd w:id="323"/>
      <w:bookmarkEnd w:id="324"/>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76CDE8F4"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1825BE">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4E74E557" w:rsidR="000B5810" w:rsidRPr="000B5810" w:rsidRDefault="000B5810" w:rsidP="00F8617E">
      <w:pPr>
        <w:pStyle w:val="Caption"/>
        <w:ind w:firstLine="0"/>
      </w:pPr>
      <w:bookmarkStart w:id="325" w:name="_Toc128255040"/>
      <w:bookmarkStart w:id="326"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C726B5">
        <w:rPr>
          <w:b/>
          <w:bCs/>
          <w:noProof/>
        </w:rPr>
        <w:t>7</w:t>
      </w:r>
      <w:r w:rsidRPr="00F8617E">
        <w:rPr>
          <w:b/>
          <w:bCs/>
          <w:noProof/>
        </w:rPr>
        <w:fldChar w:fldCharType="end"/>
      </w:r>
      <w:r>
        <w:br/>
      </w:r>
      <w:r w:rsidRPr="000B5810">
        <w:rPr>
          <w:i/>
        </w:rPr>
        <w:t>Genetic Algorithm Process</w:t>
      </w:r>
      <w:bookmarkEnd w:id="325"/>
      <w:bookmarkEnd w:id="326"/>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1EE4F0BD"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1825BE">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327" w:name="_Toc133765200"/>
      <w:r>
        <w:lastRenderedPageBreak/>
        <w:t>How does neural network training work</w:t>
      </w:r>
      <w:bookmarkEnd w:id="327"/>
    </w:p>
    <w:p w14:paraId="7F6B507E" w14:textId="70264D29" w:rsidR="00E72F1F" w:rsidRDefault="00E72F1F" w:rsidP="00DA5CF7">
      <w:r>
        <w:t xml:space="preserve">Model training aims to estimate the weights and connectivity structure for mapping a set of inputs to </w:t>
      </w:r>
      <w:del w:id="328" w:author="Nate Bachmeier [AWS-SA]" w:date="2023-04-20T13:30:00Z">
        <w:r w:rsidDel="000E43A1">
          <w:delText>prediction</w:delText>
        </w:r>
      </w:del>
      <w:ins w:id="329" w:author="Nate Bachmeier [AWS-SA]" w:date="2023-04-20T13:30:00Z">
        <w:r w:rsidR="000E43A1">
          <w:t>predict</w:t>
        </w:r>
      </w:ins>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1825BE">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1825BE">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141D66D" w:rsidR="00E72F1F" w:rsidRDefault="00E72F1F" w:rsidP="00DA5CF7">
      <w:r>
        <w:t xml:space="preserve">Recently, titans of the industry like Google Brain Team, </w:t>
      </w:r>
      <w:del w:id="330" w:author="Nate Bachmeier [AWS-SA]" w:date="2023-04-20T13:30:00Z">
        <w:r w:rsidDel="000E43A1">
          <w:delText>OpenAI</w:delText>
        </w:r>
      </w:del>
      <w:ins w:id="331" w:author="Nate Bachmeier [AWS-SA]" w:date="2023-04-20T13:30:00Z">
        <w:r w:rsidR="000E43A1">
          <w:t>Open AI</w:t>
        </w:r>
      </w:ins>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211B333B"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1825BE">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C933713"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1825BE">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CDF7837" w:rsidR="00E72F1F" w:rsidRPr="00535347" w:rsidRDefault="00E72F1F" w:rsidP="00DA5CF7">
      <w:r>
        <w:t xml:space="preserve">The exponential growth in parameters and data volumes forces the training process to </w:t>
      </w:r>
      <w:del w:id="332" w:author="Nate Bachmeier [AWS-SA]" w:date="2023-04-20T13:30:00Z">
        <w:r w:rsidDel="000E43A1">
          <w:delText>execute</w:delText>
        </w:r>
      </w:del>
      <w:ins w:id="333" w:author="Nate Bachmeier [AWS-SA]" w:date="2023-04-20T13:30:00Z">
        <w:r w:rsidR="000E43A1">
          <w:t>be carried out</w:t>
        </w:r>
      </w:ins>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0F56DD5"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1825BE">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027D7AEC"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1825BE">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334"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334"/>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5B08064F"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del w:id="335" w:author="Nate Bachmeier [AWS-SA]" w:date="2023-04-20T13:30:00Z">
        <w:r w:rsidDel="000E43A1">
          <w:delText>Canolical</w:delText>
        </w:r>
      </w:del>
      <w:ins w:id="336" w:author="Nate Bachmeier [AWS-SA]" w:date="2023-04-20T13:30:00Z">
        <w:r w:rsidR="000E43A1">
          <w:t>Canonical</w:t>
        </w:r>
      </w:ins>
      <w:r>
        <w:t xml:space="preserve"> Naming Service (CNAME). That system can consider latency and other metrics, like the proposed Fail-Over Group solution.</w:t>
      </w:r>
    </w:p>
    <w:p w14:paraId="5D1574D3" w14:textId="571FDC8E" w:rsidR="00E72F1F" w:rsidRDefault="00E431EF" w:rsidP="003A4285">
      <w:pPr>
        <w:pStyle w:val="Caption"/>
        <w:ind w:firstLine="0"/>
      </w:pPr>
      <w:bookmarkStart w:id="337" w:name="_Toc128255041"/>
      <w:bookmarkStart w:id="338"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337"/>
      <w:bookmarkEnd w:id="338"/>
      <w:r w:rsidR="003B60BE">
        <w:rPr>
          <w:i/>
        </w:rPr>
        <w:t>G</w:t>
      </w:r>
    </w:p>
    <w:p w14:paraId="1B2FBCB7" w14:textId="5ECA139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1825BE">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1825BE">
            <w:rPr>
              <w:noProof/>
            </w:rPr>
            <w:t xml:space="preserve"> (Zhao, 2014)</w:t>
          </w:r>
          <w:r>
            <w:fldChar w:fldCharType="end"/>
          </w:r>
        </w:sdtContent>
      </w:sdt>
      <w:r>
        <w:t>.</w:t>
      </w:r>
    </w:p>
    <w:p w14:paraId="3B13843C" w14:textId="5AC3C244" w:rsidR="00E72F1F" w:rsidRDefault="00161877" w:rsidP="003A4285">
      <w:pPr>
        <w:pStyle w:val="Caption"/>
        <w:ind w:firstLine="0"/>
      </w:pPr>
      <w:bookmarkStart w:id="339" w:name="_Toc128255042"/>
      <w:bookmarkStart w:id="340"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339"/>
      <w:bookmarkEnd w:id="340"/>
    </w:p>
    <w:p w14:paraId="76C4BF7F" w14:textId="2F984DB8" w:rsidR="00E72F1F" w:rsidRDefault="00E72F1F" w:rsidP="00DA5CF7">
      <w:r w:rsidRPr="00F3396D">
        <w:rPr>
          <w:b/>
          <w:bCs/>
        </w:rPr>
        <w:t>Influence of Protocol</w:t>
      </w:r>
      <w:r>
        <w:rPr>
          <w:b/>
          <w:bCs/>
        </w:rPr>
        <w:t>.</w:t>
      </w:r>
      <w:r>
        <w:t xml:space="preserve"> Message passing between components can either use reliable or unreliable communication. Unreliable </w:t>
      </w:r>
      <w:del w:id="341" w:author="Nate Bachmeier [AWS-SA]" w:date="2023-04-20T13:30:00Z">
        <w:r w:rsidDel="000E43A1">
          <w:delText>handoff</w:delText>
        </w:r>
      </w:del>
      <w:ins w:id="342" w:author="Nate Bachmeier [AWS-SA]" w:date="2023-04-20T13:30:00Z">
        <w:r w:rsidR="000E43A1">
          <w:t>handoffs</w:t>
        </w:r>
      </w:ins>
      <w:r>
        <w:t xml:space="preserve"> can be helpful for best-effort or performance-critical systems, such as real-time video or sampled telemetry reporting. </w:t>
      </w:r>
      <w:del w:id="343" w:author="Nate Bachmeier [AWS-SA]" w:date="2023-04-20T13:30:00Z">
        <w:r w:rsidDel="000E43A1">
          <w:delText>Reliable</w:delText>
        </w:r>
      </w:del>
      <w:ins w:id="344" w:author="Nate Bachmeier [AWS-SA]" w:date="2023-04-20T13:30:00Z">
        <w:r w:rsidR="000E43A1">
          <w:t>A reliable</w:t>
        </w:r>
      </w:ins>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CDE0E09" w:rsidR="00E81D0D" w:rsidRPr="00E81D0D" w:rsidRDefault="00E81D0D" w:rsidP="003A4285">
      <w:pPr>
        <w:pStyle w:val="Caption"/>
        <w:ind w:firstLine="0"/>
        <w:rPr>
          <w:i/>
        </w:rPr>
      </w:pPr>
      <w:bookmarkStart w:id="345" w:name="_Toc128255043"/>
      <w:bookmarkStart w:id="346"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10</w:t>
      </w:r>
      <w:r w:rsidRPr="003A4285">
        <w:rPr>
          <w:b/>
          <w:bCs/>
          <w:noProof/>
        </w:rPr>
        <w:fldChar w:fldCharType="end"/>
      </w:r>
      <w:r>
        <w:br/>
      </w:r>
      <w:r w:rsidRPr="00E81D0D">
        <w:rPr>
          <w:i/>
        </w:rPr>
        <w:t xml:space="preserve">Durable Command Queue </w:t>
      </w:r>
      <w:r w:rsidRPr="00E81D0D">
        <w:rPr>
          <w:i/>
          <w:noProof/>
        </w:rPr>
        <w:t>Pattern</w:t>
      </w:r>
      <w:bookmarkEnd w:id="345"/>
      <w:bookmarkEnd w:id="346"/>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70B27C60" w:rsidR="00E72F1F" w:rsidRDefault="00E72F1F" w:rsidP="00DA5CF7">
      <w:r w:rsidRPr="00F3396D">
        <w:rPr>
          <w:b/>
          <w:bCs/>
        </w:rPr>
        <w:t xml:space="preserve">On-device training </w:t>
      </w:r>
      <w:del w:id="347" w:author="Nate Bachmeier [AWS-SA]" w:date="2023-04-20T13:31:00Z">
        <w:r w:rsidRPr="00F3396D" w:rsidDel="000E43A1">
          <w:rPr>
            <w:b/>
            <w:bCs/>
          </w:rPr>
          <w:delText>architectures</w:delText>
        </w:r>
      </w:del>
      <w:ins w:id="348" w:author="Nate Bachmeier [AWS-SA]" w:date="2023-04-20T13:31:00Z">
        <w:r w:rsidR="000E43A1" w:rsidRPr="00F3396D">
          <w:rPr>
            <w:b/>
            <w:bCs/>
          </w:rPr>
          <w:t>architecture</w:t>
        </w:r>
      </w:ins>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1825BE">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471ED7F6" w:rsidR="00E72F1F" w:rsidRDefault="001703B6" w:rsidP="00B955FE">
      <w:pPr>
        <w:pStyle w:val="Caption"/>
        <w:ind w:firstLine="0"/>
      </w:pPr>
      <w:bookmarkStart w:id="349" w:name="_Toc128255044"/>
      <w:bookmarkStart w:id="350"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349"/>
      <w:bookmarkEnd w:id="350"/>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3D7ABAB2" w:rsidR="00E72F1F" w:rsidRDefault="00E72F1F" w:rsidP="00B955FE">
      <w:pPr>
        <w:pStyle w:val="Heading2"/>
        <w:ind w:firstLine="0"/>
      </w:pPr>
      <w:bookmarkStart w:id="351" w:name="_Toc133765201"/>
      <w:r>
        <w:t xml:space="preserve">What is </w:t>
      </w:r>
      <w:del w:id="352" w:author="Nate Bachmeier [AWS-SA]" w:date="2023-04-20T13:31:00Z">
        <w:r w:rsidDel="000E43A1">
          <w:delText>autoencoding</w:delText>
        </w:r>
      </w:del>
      <w:ins w:id="353" w:author="Nate Bachmeier [AWS-SA]" w:date="2023-04-20T13:31:00Z">
        <w:r w:rsidR="000E43A1">
          <w:t>autoencoding?</w:t>
        </w:r>
      </w:ins>
      <w:bookmarkEnd w:id="351"/>
    </w:p>
    <w:p w14:paraId="2C50749C" w14:textId="3D3FDA8E"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1825BE">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0DF10ED7" w:rsidR="00A306F2" w:rsidRPr="00A306F2" w:rsidRDefault="00A306F2" w:rsidP="00B955FE">
      <w:pPr>
        <w:pStyle w:val="Caption"/>
        <w:ind w:firstLine="0"/>
        <w:rPr>
          <w:i/>
        </w:rPr>
      </w:pPr>
      <w:bookmarkStart w:id="354" w:name="_Toc128255045"/>
      <w:bookmarkStart w:id="355"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12</w:t>
      </w:r>
      <w:r w:rsidRPr="00B955FE">
        <w:rPr>
          <w:b/>
          <w:bCs/>
          <w:noProof/>
        </w:rPr>
        <w:fldChar w:fldCharType="end"/>
      </w:r>
      <w:r w:rsidRPr="00B955FE">
        <w:rPr>
          <w:b/>
          <w:bCs/>
        </w:rPr>
        <w:br/>
      </w:r>
      <w:r w:rsidRPr="00A306F2">
        <w:rPr>
          <w:i/>
        </w:rPr>
        <w:t>Autoencoding architecture</w:t>
      </w:r>
      <w:bookmarkEnd w:id="354"/>
      <w:bookmarkEnd w:id="355"/>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356" w:name="_Toc133765202"/>
      <w:r>
        <w:t>How does sequence analysis work</w:t>
      </w:r>
      <w:bookmarkEnd w:id="356"/>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902FBA7"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1825BE">
            <w:rPr>
              <w:noProof/>
            </w:rPr>
            <w:t xml:space="preserve"> (Edureka, 2018)</w:t>
          </w:r>
          <w:r>
            <w:fldChar w:fldCharType="end"/>
          </w:r>
        </w:sdtContent>
      </w:sdt>
      <w:r>
        <w:t xml:space="preserve">. Using </w:t>
      </w:r>
      <w:r>
        <w:lastRenderedPageBreak/>
        <w:t xml:space="preserve">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4DED538C" w:rsidR="00E72F1F" w:rsidRPr="00B955FE" w:rsidRDefault="001236EF" w:rsidP="00B955FE">
      <w:pPr>
        <w:pStyle w:val="Caption"/>
        <w:ind w:firstLine="0"/>
        <w:rPr>
          <w:i/>
        </w:rPr>
      </w:pPr>
      <w:bookmarkStart w:id="357" w:name="_Toc128255046"/>
      <w:bookmarkStart w:id="358"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357"/>
      <w:bookmarkEnd w:id="358"/>
    </w:p>
    <w:p w14:paraId="1C2F06E5" w14:textId="77777777" w:rsidR="00E72F1F" w:rsidRDefault="00E72F1F" w:rsidP="00B955FE">
      <w:pPr>
        <w:pStyle w:val="Heading3"/>
        <w:ind w:firstLine="0"/>
      </w:pPr>
      <w:r>
        <w:t>Deep Learning</w:t>
      </w:r>
    </w:p>
    <w:p w14:paraId="53283537" w14:textId="1A291C25"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1825BE">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359"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359"/>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360" w:name="_Toc128255047"/>
      <w:bookmarkStart w:id="361" w:name="_Toc128302233"/>
    </w:p>
    <w:p w14:paraId="3D66127B" w14:textId="77777777" w:rsidR="00CD1874" w:rsidRDefault="00CD1874">
      <w:pPr>
        <w:spacing w:after="160" w:line="259" w:lineRule="auto"/>
        <w:ind w:firstLine="0"/>
        <w:rPr>
          <w:b/>
          <w:bCs/>
          <w:iCs/>
          <w:szCs w:val="18"/>
        </w:rPr>
      </w:pPr>
      <w:r>
        <w:rPr>
          <w:b/>
          <w:bCs/>
        </w:rPr>
        <w:br w:type="page"/>
      </w:r>
    </w:p>
    <w:p w14:paraId="2D34E0E0" w14:textId="263148A4"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360"/>
      <w:bookmarkEnd w:id="361"/>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91FCF8C"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1825BE">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3FC3E332"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1825BE">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del w:id="362" w:author="Nate Bachmeier [AWS-SA]" w:date="2023-04-20T13:31:00Z">
        <w:r w:rsidDel="000E43A1">
          <w:delText>Fridman</w:delText>
        </w:r>
      </w:del>
      <w:ins w:id="363" w:author="Nate Bachmeier [AWS-SA]" w:date="2023-04-20T13:31:00Z">
        <w:r w:rsidR="000E43A1">
          <w:t>Freidman</w:t>
        </w:r>
      </w:ins>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63523017" w:rsidR="00E72F1F" w:rsidRDefault="003A421E" w:rsidP="007D626A">
      <w:pPr>
        <w:pStyle w:val="Caption"/>
        <w:ind w:firstLine="0"/>
      </w:pPr>
      <w:bookmarkStart w:id="364" w:name="_Toc128255048"/>
      <w:bookmarkStart w:id="365"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364"/>
      <w:bookmarkEnd w:id="365"/>
    </w:p>
    <w:p w14:paraId="64C2161F" w14:textId="77777777" w:rsidR="00E72F1F" w:rsidRDefault="00E72F1F" w:rsidP="007D626A">
      <w:pPr>
        <w:pStyle w:val="Heading2"/>
        <w:ind w:firstLine="0"/>
      </w:pPr>
      <w:bookmarkStart w:id="366" w:name="_Toc133765203"/>
      <w:r>
        <w:t>How does recognizing human activities work</w:t>
      </w:r>
      <w:bookmarkEnd w:id="366"/>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68D47F81"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1825BE">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73F3713C"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1825BE">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1825BE">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367" w:name="_Toc128255049"/>
      <w:bookmarkStart w:id="368" w:name="_Toc128302235"/>
      <w:r>
        <w:rPr>
          <w:b/>
          <w:bCs/>
        </w:rPr>
        <w:br w:type="page"/>
      </w:r>
    </w:p>
    <w:p w14:paraId="7A0ED468" w14:textId="7E9BD1B7"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16</w:t>
      </w:r>
      <w:r w:rsidRPr="00097912">
        <w:rPr>
          <w:b/>
          <w:bCs/>
          <w:noProof/>
        </w:rPr>
        <w:fldChar w:fldCharType="end"/>
      </w:r>
      <w:r w:rsidRPr="00097912">
        <w:rPr>
          <w:b/>
          <w:bCs/>
        </w:rPr>
        <w:br/>
      </w:r>
      <w:r w:rsidRPr="005B0D64">
        <w:rPr>
          <w:i/>
        </w:rPr>
        <w:t>Network Structure</w:t>
      </w:r>
      <w:bookmarkEnd w:id="367"/>
      <w:bookmarkEnd w:id="368"/>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369" w:name="_Toc133765204"/>
      <w:r>
        <w:t>Computer vision and autonomous driving</w:t>
      </w:r>
      <w:bookmarkEnd w:id="369"/>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7DD837DC" w:rsidR="00541718" w:rsidRPr="00541718" w:rsidRDefault="00541718" w:rsidP="00097912">
      <w:pPr>
        <w:pStyle w:val="Caption"/>
        <w:ind w:firstLine="0"/>
        <w:rPr>
          <w:i/>
        </w:rPr>
      </w:pPr>
      <w:bookmarkStart w:id="370" w:name="_Toc128255050"/>
      <w:bookmarkStart w:id="371"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17</w:t>
      </w:r>
      <w:r w:rsidRPr="00097912">
        <w:rPr>
          <w:b/>
          <w:bCs/>
          <w:noProof/>
        </w:rPr>
        <w:fldChar w:fldCharType="end"/>
      </w:r>
      <w:r>
        <w:br/>
      </w:r>
      <w:r w:rsidRPr="00541718">
        <w:rPr>
          <w:i/>
        </w:rPr>
        <w:t>Taxonomy of Example Use-Cases</w:t>
      </w:r>
      <w:bookmarkEnd w:id="370"/>
      <w:bookmarkEnd w:id="371"/>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08F9FF2" w:rsidR="004A7CE6" w:rsidRPr="004A7CE6" w:rsidRDefault="004A7CE6" w:rsidP="00D400F7">
      <w:pPr>
        <w:pStyle w:val="Caption"/>
        <w:ind w:firstLine="0"/>
        <w:rPr>
          <w:i/>
        </w:rPr>
      </w:pPr>
      <w:bookmarkStart w:id="372" w:name="_Toc128255051"/>
      <w:bookmarkStart w:id="373"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18</w:t>
      </w:r>
      <w:r w:rsidRPr="00D400F7">
        <w:rPr>
          <w:b/>
          <w:bCs/>
          <w:noProof/>
        </w:rPr>
        <w:fldChar w:fldCharType="end"/>
      </w:r>
      <w:r w:rsidRPr="00D400F7">
        <w:rPr>
          <w:b/>
          <w:bCs/>
        </w:rPr>
        <w:br/>
      </w:r>
      <w:r w:rsidRPr="004A7CE6">
        <w:rPr>
          <w:i/>
        </w:rPr>
        <w:t>System Design</w:t>
      </w:r>
      <w:bookmarkEnd w:id="372"/>
      <w:bookmarkEnd w:id="373"/>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061F43E0"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1825BE">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374" w:name="_Toc128255052"/>
      <w:bookmarkStart w:id="375" w:name="_Toc128302238"/>
      <w:r>
        <w:rPr>
          <w:b/>
          <w:bCs/>
        </w:rPr>
        <w:br w:type="page"/>
      </w:r>
    </w:p>
    <w:p w14:paraId="2360B212" w14:textId="4EB21B2B"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19</w:t>
      </w:r>
      <w:r w:rsidRPr="00D400F7">
        <w:rPr>
          <w:b/>
          <w:bCs/>
          <w:noProof/>
        </w:rPr>
        <w:fldChar w:fldCharType="end"/>
      </w:r>
      <w:r w:rsidR="00BD4565" w:rsidRPr="00310DC2">
        <w:br/>
      </w:r>
      <w:r w:rsidRPr="0049778A">
        <w:rPr>
          <w:i/>
        </w:rPr>
        <w:t>Training Configuration</w:t>
      </w:r>
      <w:bookmarkEnd w:id="374"/>
      <w:bookmarkEnd w:id="375"/>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6222749B"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1825BE">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330BD92F"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1825BE">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1AC7EB01" w:rsidR="00B92EC6" w:rsidRPr="000C1B34" w:rsidRDefault="00B92EC6" w:rsidP="000C1B34">
      <w:pPr>
        <w:pStyle w:val="Caption"/>
        <w:ind w:firstLine="0"/>
        <w:rPr>
          <w:i/>
          <w:iCs w:val="0"/>
        </w:rPr>
      </w:pPr>
      <w:bookmarkStart w:id="376" w:name="_Toc128255053"/>
      <w:bookmarkStart w:id="377"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20</w:t>
      </w:r>
      <w:r w:rsidRPr="00310DC2">
        <w:rPr>
          <w:b/>
          <w:bCs/>
          <w:noProof/>
        </w:rPr>
        <w:fldChar w:fldCharType="end"/>
      </w:r>
      <w:r>
        <w:br/>
      </w:r>
      <w:r w:rsidRPr="000C1B34">
        <w:rPr>
          <w:i/>
          <w:iCs w:val="0"/>
        </w:rPr>
        <w:t>Taxonomy of Participants and Example Challenges</w:t>
      </w:r>
      <w:bookmarkEnd w:id="376"/>
      <w:bookmarkEnd w:id="377"/>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790D8A7C" w:rsidR="000079EB" w:rsidRPr="000079EB" w:rsidRDefault="000079EB" w:rsidP="00590F0E">
      <w:pPr>
        <w:spacing w:after="160" w:line="259" w:lineRule="auto"/>
        <w:ind w:firstLine="0"/>
        <w:rPr>
          <w:i/>
        </w:rPr>
      </w:pPr>
      <w:bookmarkStart w:id="378" w:name="_Toc128255054"/>
      <w:bookmarkStart w:id="379"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21</w:t>
      </w:r>
      <w:r w:rsidRPr="00310DC2">
        <w:rPr>
          <w:b/>
          <w:bCs/>
          <w:noProof/>
        </w:rPr>
        <w:fldChar w:fldCharType="end"/>
      </w:r>
      <w:r>
        <w:br/>
      </w:r>
      <w:r w:rsidRPr="000079EB">
        <w:rPr>
          <w:i/>
        </w:rPr>
        <w:t>Example Microservice Architecture</w:t>
      </w:r>
      <w:bookmarkEnd w:id="378"/>
      <w:bookmarkEnd w:id="379"/>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EA05EF3"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1825BE">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380"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380"/>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677FC91A"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1825BE">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00BF0BF5" w:rsidR="00E72F1F" w:rsidRDefault="00251EDA" w:rsidP="00DB15A3">
      <w:pPr>
        <w:pStyle w:val="Caption"/>
        <w:ind w:firstLine="0"/>
      </w:pPr>
      <w:bookmarkStart w:id="381" w:name="_Toc128255055"/>
      <w:bookmarkStart w:id="382"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381"/>
      <w:bookmarkEnd w:id="382"/>
    </w:p>
    <w:p w14:paraId="25F8F339" w14:textId="77777777" w:rsidR="00E72F1F" w:rsidRDefault="00E72F1F" w:rsidP="00DB15A3">
      <w:pPr>
        <w:pStyle w:val="Heading3"/>
        <w:ind w:firstLine="0"/>
      </w:pPr>
      <w:r>
        <w:t>Smart City Integration</w:t>
      </w:r>
    </w:p>
    <w:p w14:paraId="5A97887A" w14:textId="7192098A"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1825BE">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383" w:name="_Toc133765205"/>
      <w:r>
        <w:t>How does the reproducibility crisis impact ML design</w:t>
      </w:r>
      <w:bookmarkEnd w:id="383"/>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228038A3"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1825BE">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1825BE">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3B78987A"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1825BE">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1825BE">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del w:id="384" w:author="Nate Bachmeier [AWS-SA]" w:date="2023-04-20T13:31:00Z">
        <w:r w:rsidDel="000E43A1">
          <w:delText>an</w:delText>
        </w:r>
      </w:del>
      <w:ins w:id="385" w:author="Nate Bachmeier [AWS-SA]" w:date="2023-04-20T13:31:00Z">
        <w:r w:rsidR="000E43A1">
          <w:t>a</w:t>
        </w:r>
      </w:ins>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157B6EE4"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1825BE">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7CF49DBD"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1825BE">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1825BE">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051D1CB7"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1825BE">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1825BE">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386"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386"/>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1CFADA06"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1825BE">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082CEBC"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1825BE">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387DFC3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1825BE">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387" w:name="_Toc133765206"/>
      <w:r>
        <w:t xml:space="preserve">Ethical </w:t>
      </w:r>
      <w:r w:rsidR="00AF4D58">
        <w:t xml:space="preserve">Considerations </w:t>
      </w:r>
      <w:r>
        <w:t>of A</w:t>
      </w:r>
      <w:r w:rsidR="004A68E9">
        <w:t>I</w:t>
      </w:r>
      <w:bookmarkEnd w:id="387"/>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257B583"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del w:id="388" w:author="Nate Bachmeier [AWS-SA]" w:date="2023-04-20T13:32:00Z">
        <w:r w:rsidDel="000E43A1">
          <w:delText>becomes</w:delText>
        </w:r>
      </w:del>
      <w:ins w:id="389" w:author="Nate Bachmeier [AWS-SA]" w:date="2023-04-20T13:32:00Z">
        <w:r w:rsidR="000E43A1">
          <w:t>become</w:t>
        </w:r>
      </w:ins>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414DD9B"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del w:id="390" w:author="Nate Bachmeier [AWS-SA]" w:date="2023-04-20T13:32:00Z">
        <w:r w:rsidDel="000E43A1">
          <w:delText>people</w:delText>
        </w:r>
      </w:del>
      <w:ins w:id="391" w:author="Nate Bachmeier [AWS-SA]" w:date="2023-04-20T13:32:00Z">
        <w:r w:rsidR="000E43A1">
          <w:t>people for</w:t>
        </w:r>
      </w:ins>
      <w:r>
        <w:t xml:space="preserve"> unjustifiably long.  </w:t>
      </w:r>
    </w:p>
    <w:p w14:paraId="302B04A8" w14:textId="3435476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1825BE">
            <w:rPr>
              <w:noProof/>
            </w:rPr>
            <w:t xml:space="preserve"> (Hole &amp; Ahmad, 2019)</w:t>
          </w:r>
          <w:r>
            <w:fldChar w:fldCharType="end"/>
          </w:r>
        </w:sdtContent>
      </w:sdt>
      <w:r>
        <w:t>. Until artificial brains can rationalize abstract thought, humans must perform this task.</w:t>
      </w:r>
    </w:p>
    <w:p w14:paraId="7D5E5BFF" w14:textId="05569DF1"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1825BE">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1825BE">
            <w:rPr>
              <w:noProof/>
            </w:rPr>
            <w:t>(Kane, 2019)</w:t>
          </w:r>
          <w:r>
            <w:fldChar w:fldCharType="end"/>
          </w:r>
        </w:sdtContent>
      </w:sdt>
      <w:r>
        <w:t xml:space="preserve">. </w:t>
      </w:r>
      <w:del w:id="392" w:author="Nate Bachmeier [AWS-SA]" w:date="2023-04-20T13:32:00Z">
        <w:r w:rsidDel="000E43A1">
          <w:delText>Delivering on</w:delText>
        </w:r>
      </w:del>
      <w:ins w:id="393" w:author="Nate Bachmeier [AWS-SA]" w:date="2023-04-20T13:32:00Z">
        <w:r w:rsidR="000E43A1">
          <w:t>Delivering</w:t>
        </w:r>
      </w:ins>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7EDFD71" w:rsidR="00E72F1F" w:rsidRPr="00AC30AE" w:rsidRDefault="00E72F1F" w:rsidP="00DA5CF7">
      <w:r>
        <w:t>Robotics’s Three Law</w:t>
      </w:r>
      <w:r w:rsidR="00BD0461">
        <w:t>s</w:t>
      </w:r>
      <w:r>
        <w:t xml:space="preserve"> state that automation should not injure humans ignore people’s </w:t>
      </w:r>
      <w:del w:id="394" w:author="Nate Bachmeier [AWS-SA]" w:date="2023-04-20T13:32:00Z">
        <w:r w:rsidDel="000E43A1">
          <w:delText>commands, and</w:delText>
        </w:r>
      </w:del>
      <w:ins w:id="395" w:author="Nate Bachmeier [AWS-SA]" w:date="2023-04-20T13:32:00Z">
        <w:r w:rsidR="000E43A1">
          <w:t>commands and</w:t>
        </w:r>
      </w:ins>
      <w:r>
        <w:t xml:space="preserve"> protect their existence</w:t>
      </w:r>
      <w:sdt>
        <w:sdtPr>
          <w:id w:val="1259026374"/>
          <w:citation/>
        </w:sdtPr>
        <w:sdtContent>
          <w:r>
            <w:fldChar w:fldCharType="begin"/>
          </w:r>
          <w:r>
            <w:instrText xml:space="preserve"> CITATION Asi42 \l 1033 </w:instrText>
          </w:r>
          <w:r>
            <w:fldChar w:fldCharType="separate"/>
          </w:r>
          <w:r w:rsidR="001825BE">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11071675"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1825BE">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17A330BA"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1825BE">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396" w:name="_Toc133765207"/>
      <w:r>
        <w:t>Summary</w:t>
      </w:r>
      <w:bookmarkEnd w:id="396"/>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7AC4485E"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del w:id="397" w:author="Nate Bachmeier [AWS-SA]" w:date="2023-04-20T13:32:00Z">
        <w:r w:rsidDel="000E43A1">
          <w:delText>cross-breed</w:delText>
        </w:r>
      </w:del>
      <w:ins w:id="398" w:author="Nate Bachmeier [AWS-SA]" w:date="2023-04-20T13:32:00Z">
        <w:r w:rsidR="000E43A1">
          <w:t>crossbreed</w:t>
        </w:r>
      </w:ins>
      <w:r>
        <w:t xml:space="preserve"> random model network connectivity until they discover the most efficient combinations. </w:t>
      </w:r>
    </w:p>
    <w:p w14:paraId="50A921DB" w14:textId="424E03C4"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del w:id="399" w:author="Nate Bachmeier [AWS-SA]" w:date="2023-04-20T13:32:00Z">
        <w:r w:rsidDel="000E43A1">
          <w:delText>fill</w:delText>
        </w:r>
      </w:del>
      <w:ins w:id="400" w:author="Nate Bachmeier [AWS-SA]" w:date="2023-04-20T13:32:00Z">
        <w:r w:rsidR="000E43A1">
          <w:t>fill out</w:t>
        </w:r>
      </w:ins>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401" w:name="_Toc133765208"/>
      <w:r>
        <w:lastRenderedPageBreak/>
        <w:t>Chapter 3: Research Method</w:t>
      </w:r>
      <w:bookmarkEnd w:id="401"/>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402" w:name="_Toc133765209"/>
      <w:r>
        <w:t>Research Methodology and Design</w:t>
      </w:r>
      <w:bookmarkEnd w:id="402"/>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403"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403"/>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404" w:name="_Toc133765210"/>
      <w:r>
        <w:t>Population and Sample</w:t>
      </w:r>
      <w:bookmarkEnd w:id="404"/>
    </w:p>
    <w:p w14:paraId="131818DE" w14:textId="3E5F8B37"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1825BE">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405" w:name="_Toc133765211"/>
      <w:r>
        <w:t>Instrumentation</w:t>
      </w:r>
      <w:bookmarkEnd w:id="405"/>
    </w:p>
    <w:p w14:paraId="4EA4237F" w14:textId="1EBD7873"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1825BE">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406" w:name="_Toc133765212"/>
      <w:r w:rsidRPr="00887A22">
        <w:t>Study Procedures</w:t>
      </w:r>
      <w:bookmarkEnd w:id="406"/>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57456F32"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C726B5">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5D0F6941"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2ABDFCE"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407" w:name="_Toc128255056"/>
      <w:bookmarkStart w:id="408"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407"/>
      <w:bookmarkEnd w:id="408"/>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38C94C3"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B47A6C9"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C726B5">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5538E2F" w14:textId="65BB9D7B" w:rsidR="00C334F5" w:rsidDel="000E43A1" w:rsidRDefault="00C334F5">
      <w:pPr>
        <w:spacing w:after="160" w:line="259" w:lineRule="auto"/>
        <w:ind w:firstLine="0"/>
        <w:rPr>
          <w:del w:id="409" w:author="Nate Bachmeier [AWS-SA]" w:date="2023-04-20T13:33:00Z"/>
        </w:rPr>
      </w:pPr>
      <w:del w:id="410" w:author="Nate Bachmeier [AWS-SA]" w:date="2023-04-20T13:33:00Z">
        <w:r w:rsidDel="000E43A1">
          <w:br w:type="page"/>
        </w:r>
      </w:del>
    </w:p>
    <w:p w14:paraId="4DA61B2C" w14:textId="73901E9F" w:rsidR="001E0515" w:rsidDel="000E43A1" w:rsidRDefault="001E0515">
      <w:pPr>
        <w:spacing w:after="160" w:line="259" w:lineRule="auto"/>
        <w:ind w:firstLine="0"/>
        <w:rPr>
          <w:del w:id="411" w:author="Nate Bachmeier [AWS-SA]" w:date="2023-04-20T13:33:00Z"/>
        </w:rPr>
        <w:pPrChange w:id="412" w:author="Nate Bachmeier [AWS-SA]" w:date="2023-04-20T13:33:00Z">
          <w:pPr/>
        </w:pPrChange>
      </w:pPr>
    </w:p>
    <w:p w14:paraId="14727974" w14:textId="01E3FEC5"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359BB348" w14:textId="78650B95" w:rsidR="00092BE3" w:rsidRPr="00104C3A" w:rsidDel="000E43A1" w:rsidRDefault="00092BE3" w:rsidP="00104C3A">
      <w:pPr>
        <w:pStyle w:val="SC-Source"/>
        <w:rPr>
          <w:del w:id="413" w:author="Nate Bachmeier [AWS-SA]" w:date="2023-04-20T13:33:00Z"/>
        </w:rPr>
      </w:pPr>
    </w:p>
    <w:p w14:paraId="0ACC7C8C" w14:textId="2623550C" w:rsidR="00092BE3" w:rsidRPr="00104C3A" w:rsidDel="000E43A1" w:rsidRDefault="00092BE3" w:rsidP="00104C3A">
      <w:pPr>
        <w:pStyle w:val="SC-Source"/>
        <w:rPr>
          <w:del w:id="414" w:author="Nate Bachmeier [AWS-SA]" w:date="2023-04-20T13:33:00Z"/>
        </w:rPr>
      </w:pPr>
      <w:del w:id="415" w:author="Nate Bachmeier [AWS-SA]" w:date="2023-04-20T13:33:00Z">
        <w:r w:rsidRPr="00104C3A" w:rsidDel="000E43A1">
          <w:delText>  def process_frames(self)-&gt;</w:delText>
        </w:r>
        <w:r w:rsidRPr="00092BE3" w:rsidDel="000E43A1">
          <w:delText>Report</w:delText>
        </w:r>
        <w:r w:rsidRPr="00104C3A" w:rsidDel="000E43A1">
          <w:delText>:</w:delText>
        </w:r>
      </w:del>
    </w:p>
    <w:p w14:paraId="61D2BF81" w14:textId="0159F5EC" w:rsidR="00092BE3" w:rsidRPr="00104C3A" w:rsidDel="000E43A1" w:rsidRDefault="00092BE3" w:rsidP="00104C3A">
      <w:pPr>
        <w:pStyle w:val="SC-Source"/>
        <w:rPr>
          <w:del w:id="416" w:author="Nate Bachmeier [AWS-SA]" w:date="2023-04-20T13:33:00Z"/>
        </w:rPr>
      </w:pPr>
      <w:del w:id="417" w:author="Nate Bachmeier [AWS-SA]" w:date="2023-04-20T13:33:00Z">
        <w:r w:rsidRPr="00104C3A" w:rsidDel="000E43A1">
          <w:delText xml:space="preserve">    report = </w:delText>
        </w:r>
        <w:r w:rsidRPr="00092BE3" w:rsidDel="000E43A1">
          <w:delText>Report</w:delText>
        </w:r>
        <w:r w:rsidRPr="00104C3A" w:rsidDel="000E43A1">
          <w:delText>(self.payload)</w:delText>
        </w:r>
      </w:del>
    </w:p>
    <w:p w14:paraId="6D099DFD" w14:textId="63488B24" w:rsidR="00092BE3" w:rsidRPr="00104C3A" w:rsidDel="000E43A1" w:rsidRDefault="00092BE3" w:rsidP="00104C3A">
      <w:pPr>
        <w:pStyle w:val="SC-Source"/>
        <w:rPr>
          <w:del w:id="418" w:author="Nate Bachmeier [AWS-SA]" w:date="2023-04-20T13:33:00Z"/>
        </w:rPr>
      </w:pPr>
      <w:del w:id="419" w:author="Nate Bachmeier [AWS-SA]" w:date="2023-04-20T13:33:00Z">
        <w:r w:rsidRPr="00104C3A" w:rsidDel="000E43A1">
          <w:delText>    for frame, offset in self.frames():</w:delText>
        </w:r>
      </w:del>
    </w:p>
    <w:p w14:paraId="24FEE2DB" w14:textId="10713F47" w:rsidR="00092BE3" w:rsidRPr="00104C3A" w:rsidDel="000E43A1" w:rsidRDefault="00092BE3" w:rsidP="00104C3A">
      <w:pPr>
        <w:pStyle w:val="SC-Source"/>
        <w:rPr>
          <w:del w:id="420" w:author="Nate Bachmeier [AWS-SA]" w:date="2023-04-20T13:33:00Z"/>
        </w:rPr>
      </w:pPr>
      <w:del w:id="421" w:author="Nate Bachmeier [AWS-SA]" w:date="2023-04-20T13:33:00Z">
        <w:r w:rsidRPr="00104C3A" w:rsidDel="000E43A1">
          <w:delText xml:space="preserve">      datum = </w:delText>
        </w:r>
        <w:r w:rsidRPr="00092BE3" w:rsidDel="000E43A1">
          <w:delText>op</w:delText>
        </w:r>
        <w:r w:rsidRPr="00104C3A" w:rsidDel="000E43A1">
          <w:delText>.Datum()</w:delText>
        </w:r>
      </w:del>
    </w:p>
    <w:p w14:paraId="6151AD6B" w14:textId="06A45C55" w:rsidR="00092BE3" w:rsidRPr="00104C3A" w:rsidDel="000E43A1" w:rsidRDefault="00092BE3" w:rsidP="00104C3A">
      <w:pPr>
        <w:pStyle w:val="SC-Source"/>
        <w:rPr>
          <w:del w:id="422" w:author="Nate Bachmeier [AWS-SA]" w:date="2023-04-20T13:33:00Z"/>
        </w:rPr>
      </w:pPr>
      <w:del w:id="423" w:author="Nate Bachmeier [AWS-SA]" w:date="2023-04-20T13:33:00Z">
        <w:r w:rsidRPr="00104C3A" w:rsidDel="000E43A1">
          <w:delText>      datum.cvInputData = frame</w:delText>
        </w:r>
      </w:del>
    </w:p>
    <w:p w14:paraId="1576D51D" w14:textId="6BAE6F36" w:rsidR="00092BE3" w:rsidRPr="00104C3A" w:rsidDel="000E43A1" w:rsidRDefault="00092BE3" w:rsidP="00104C3A">
      <w:pPr>
        <w:pStyle w:val="SC-Source"/>
        <w:rPr>
          <w:del w:id="424" w:author="Nate Bachmeier [AWS-SA]" w:date="2023-04-20T13:33:00Z"/>
        </w:rPr>
      </w:pPr>
      <w:del w:id="425" w:author="Nate Bachmeier [AWS-SA]" w:date="2023-04-20T13:33:00Z">
        <w:r w:rsidRPr="00104C3A" w:rsidDel="000E43A1">
          <w:delText>      opWrapper.emplaceAndPop([datum])</w:delText>
        </w:r>
      </w:del>
    </w:p>
    <w:p w14:paraId="0ADA7AF3" w14:textId="38448ABE" w:rsidR="00092BE3" w:rsidRPr="00104C3A" w:rsidDel="000E43A1" w:rsidRDefault="00092BE3" w:rsidP="00104C3A">
      <w:pPr>
        <w:pStyle w:val="SC-Source"/>
        <w:rPr>
          <w:del w:id="426" w:author="Nate Bachmeier [AWS-SA]" w:date="2023-04-20T13:33:00Z"/>
        </w:rPr>
      </w:pPr>
      <w:del w:id="427" w:author="Nate Bachmeier [AWS-SA]" w:date="2023-04-20T13:33:00Z">
        <w:r w:rsidRPr="00104C3A" w:rsidDel="000E43A1">
          <w:delText>      report.add_frame_node(datum, offset)</w:delText>
        </w:r>
      </w:del>
    </w:p>
    <w:p w14:paraId="7AAB85B4" w14:textId="599BED9E" w:rsidR="00092BE3" w:rsidRPr="00104C3A" w:rsidDel="000E43A1" w:rsidRDefault="00092BE3" w:rsidP="00104C3A">
      <w:pPr>
        <w:pStyle w:val="SC-Source"/>
        <w:rPr>
          <w:del w:id="428" w:author="Nate Bachmeier [AWS-SA]" w:date="2023-04-20T13:33:00Z"/>
        </w:rPr>
      </w:pPr>
      <w:del w:id="429" w:author="Nate Bachmeier [AWS-SA]" w:date="2023-04-20T13:33:00Z">
        <w:r w:rsidRPr="00104C3A" w:rsidDel="000E43A1">
          <w:delText xml:space="preserve">    </w:delText>
        </w:r>
      </w:del>
    </w:p>
    <w:p w14:paraId="6315B63F" w14:textId="33F585DA" w:rsidR="00092BE3" w:rsidDel="000E43A1" w:rsidRDefault="00092BE3" w:rsidP="00092BE3">
      <w:pPr>
        <w:pStyle w:val="SC-Source"/>
        <w:rPr>
          <w:del w:id="430" w:author="Nate Bachmeier [AWS-SA]" w:date="2023-04-20T13:33:00Z"/>
        </w:rPr>
      </w:pPr>
      <w:del w:id="431" w:author="Nate Bachmeier [AWS-SA]" w:date="2023-04-20T13:33:00Z">
        <w:r w:rsidRPr="00104C3A" w:rsidDel="000E43A1">
          <w:delText>    return report</w:delText>
        </w:r>
      </w:del>
    </w:p>
    <w:p w14:paraId="4C99B9ED" w14:textId="456D5881" w:rsidR="00092BE3" w:rsidRPr="00092BE3" w:rsidRDefault="00F52AAA" w:rsidP="00104C3A">
      <w:r>
        <w:t xml:space="preserve">OpenPose reports skeletons as </w:t>
      </w:r>
      <w:r w:rsidRPr="00104C3A">
        <w:rPr>
          <w:i/>
          <w:iCs/>
        </w:rPr>
        <w:t>poseKeyPoints</w:t>
      </w:r>
      <w:r>
        <w:t xml:space="preserve"> 25x3 </w:t>
      </w:r>
      <w:del w:id="432" w:author="Nate Bachmeier [AWS-SA]" w:date="2023-04-20T13:34:00Z">
        <w:r w:rsidDel="000E43A1">
          <w:delText>matrics</w:delText>
        </w:r>
      </w:del>
      <w:ins w:id="433" w:author="Nate Bachmeier [AWS-SA]" w:date="2023-04-20T13:34:00Z">
        <w:r w:rsidR="000E43A1">
          <w:t>matrices</w:t>
        </w:r>
      </w:ins>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33E2746C"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rPr>
          <w:ins w:id="434" w:author="Nate Bachmeier [AWS-SA]" w:date="2023-04-20T13:34:00Z"/>
        </w:rPr>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rPr>
          <w:ins w:id="435" w:author="Nate Bachmeier [AWS-SA]" w:date="2023-04-20T13:34:00Z"/>
        </w:rPr>
      </w:pPr>
      <w:ins w:id="436" w:author="Nate Bachmeier [AWS-SA]" w:date="2023-04-20T13:34:00Z">
        <w:r>
          <w:br w:type="page"/>
        </w:r>
      </w:ins>
    </w:p>
    <w:p w14:paraId="5880039D" w14:textId="60B44BBA" w:rsidR="00A96C30" w:rsidRPr="00663C73" w:rsidDel="000E43A1" w:rsidRDefault="00A96C30" w:rsidP="00A96C30">
      <w:pPr>
        <w:ind w:firstLine="0"/>
        <w:rPr>
          <w:del w:id="437" w:author="Nate Bachmeier [AWS-SA]" w:date="2023-04-20T13:34:00Z"/>
        </w:rPr>
      </w:pPr>
    </w:p>
    <w:p w14:paraId="79182EC6" w14:textId="49D3AC03"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438" w:name="_Toc133765213"/>
      <w:r>
        <w:t>D</w:t>
      </w:r>
      <w:r w:rsidR="00E72F1F">
        <w:t>ata Analysis</w:t>
      </w:r>
      <w:bookmarkEnd w:id="438"/>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72BB4FE9" w14:textId="11642EFC" w:rsidR="005042C6" w:rsidDel="000E43A1" w:rsidRDefault="005042C6">
      <w:pPr>
        <w:spacing w:after="160" w:line="259" w:lineRule="auto"/>
        <w:ind w:firstLine="0"/>
        <w:rPr>
          <w:del w:id="439" w:author="Nate Bachmeier [AWS-SA]" w:date="2023-04-20T13:34:00Z"/>
        </w:rPr>
      </w:pPr>
      <w:del w:id="440" w:author="Nate Bachmeier [AWS-SA]" w:date="2023-04-20T13:34:00Z">
        <w:r w:rsidDel="000E43A1">
          <w:br w:type="page"/>
        </w:r>
      </w:del>
    </w:p>
    <w:p w14:paraId="56D26E9F" w14:textId="6A8B4A92"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31</w:t>
      </w:r>
      <w:r w:rsidRPr="00104C3A">
        <w:rPr>
          <w:b/>
          <w:bCs/>
        </w:rPr>
        <w:fldChar w:fldCharType="end"/>
      </w:r>
      <w:r>
        <w:rPr>
          <w:b/>
          <w:bCs/>
        </w:rPr>
        <w:br/>
      </w:r>
      <w:r w:rsidRPr="00104C3A">
        <w:rPr>
          <w:i/>
        </w:rPr>
        <w:t>Movement</w:t>
      </w:r>
      <w:r>
        <w:rPr>
          <w:i/>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0DE1B57D" w14:textId="11806AEE" w:rsidR="004A39F1" w:rsidRPr="00104C3A" w:rsidDel="000E43A1" w:rsidRDefault="000E43A1" w:rsidP="00104C3A">
      <w:pPr>
        <w:pStyle w:val="SC-Source"/>
        <w:rPr>
          <w:del w:id="441" w:author="Nate Bachmeier [AWS-SA]" w:date="2023-04-20T13:35:00Z"/>
        </w:rPr>
      </w:pPr>
      <w:ins w:id="442" w:author="Nate Bachmeier [AWS-SA]" w:date="2023-04-20T13:35:00Z">
        <w:r>
          <w:t xml:space="preserve">     ...</w:t>
        </w:r>
      </w:ins>
      <w:del w:id="443" w:author="Nate Bachmeier [AWS-SA]" w:date="2023-04-20T13:35:00Z">
        <w:r w:rsidR="004A39F1" w:rsidRPr="00104C3A" w:rsidDel="000E43A1">
          <w:delText>    self.report = report</w:delText>
        </w:r>
      </w:del>
    </w:p>
    <w:p w14:paraId="26FC276C" w14:textId="65C6E802" w:rsidR="004A39F1" w:rsidRPr="00104C3A" w:rsidDel="000E43A1" w:rsidRDefault="004A39F1" w:rsidP="00104C3A">
      <w:pPr>
        <w:pStyle w:val="SC-Source"/>
        <w:rPr>
          <w:del w:id="444" w:author="Nate Bachmeier [AWS-SA]" w:date="2023-04-20T13:35:00Z"/>
        </w:rPr>
      </w:pPr>
      <w:del w:id="445" w:author="Nate Bachmeier [AWS-SA]" w:date="2023-04-20T13:35:00Z">
        <w:r w:rsidRPr="00104C3A" w:rsidDel="000E43A1">
          <w:delText>    self.image = report.image</w:delText>
        </w:r>
      </w:del>
    </w:p>
    <w:p w14:paraId="1DB6114D" w14:textId="4D5E1C65" w:rsidR="004A39F1" w:rsidRPr="00104C3A" w:rsidDel="000E43A1" w:rsidRDefault="004A39F1" w:rsidP="00104C3A">
      <w:pPr>
        <w:pStyle w:val="SC-Source"/>
        <w:rPr>
          <w:del w:id="446" w:author="Nate Bachmeier [AWS-SA]" w:date="2023-04-20T13:34:00Z"/>
        </w:rPr>
      </w:pPr>
      <w:r w:rsidRPr="00104C3A">
        <w:br/>
      </w:r>
      <w:del w:id="447" w:author="Nate Bachmeier [AWS-SA]" w:date="2023-04-20T13:34:00Z">
        <w:r w:rsidRPr="00104C3A" w:rsidDel="000E43A1">
          <w:delText xml:space="preserve">  @xray_recorder.capture(</w:delText>
        </w:r>
        <w:r w:rsidR="00007A7B" w:rsidDel="000E43A1">
          <w:delText>‘</w:delText>
        </w:r>
        <w:r w:rsidRPr="00104C3A" w:rsidDel="000E43A1">
          <w:delText>MovementTracker::process_report</w:delText>
        </w:r>
        <w:r w:rsidR="00007A7B" w:rsidDel="000E43A1">
          <w:delText>’</w:delText>
        </w:r>
        <w:r w:rsidRPr="00104C3A" w:rsidDel="000E43A1">
          <w:delText>)</w:delText>
        </w:r>
      </w:del>
    </w:p>
    <w:p w14:paraId="6CC27935" w14:textId="77777777" w:rsidR="004A39F1" w:rsidRPr="00104C3A" w:rsidRDefault="004A39F1" w:rsidP="00104C3A">
      <w:pPr>
        <w:pStyle w:val="SC-Source"/>
      </w:pPr>
      <w:r w:rsidRPr="00104C3A">
        <w:t>  def process_report(self):</w:t>
      </w:r>
    </w:p>
    <w:p w14:paraId="7BB0D5F8" w14:textId="77777777" w:rsidR="004A39F1" w:rsidRPr="00104C3A" w:rsidRDefault="004A39F1" w:rsidP="00104C3A">
      <w:pPr>
        <w:pStyle w:val="SC-Source"/>
      </w:pPr>
      <w:r w:rsidRPr="00104C3A">
        <w:t>    people, metadata = self.extract_people()</w:t>
      </w:r>
    </w:p>
    <w:p w14:paraId="4A0D84B4" w14:textId="77777777" w:rsidR="004A39F1" w:rsidRPr="00104C3A" w:rsidDel="000E43A1" w:rsidRDefault="004A39F1" w:rsidP="00104C3A">
      <w:pPr>
        <w:pStyle w:val="SC-Source"/>
        <w:rPr>
          <w:del w:id="448" w:author="Nate Bachmeier [AWS-SA]" w:date="2023-04-20T13:35:00Z"/>
        </w:rPr>
      </w:pPr>
      <w:r w:rsidRPr="00104C3A">
        <w:t xml:space="preserve">    duplicates = </w:t>
      </w:r>
      <w:r w:rsidRPr="004A39F1">
        <w:t>MovementTracker</w:t>
      </w:r>
      <w:r w:rsidRPr="00104C3A">
        <w:t>.find_dups(people)</w:t>
      </w:r>
    </w:p>
    <w:p w14:paraId="03A8BFBE" w14:textId="77777777" w:rsidR="004A39F1" w:rsidRPr="00104C3A" w:rsidRDefault="004A39F1" w:rsidP="00104C3A">
      <w:pPr>
        <w:pStyle w:val="SC-Source"/>
      </w:pPr>
      <w:r w:rsidRPr="00104C3A">
        <w:t xml:space="preserve">    </w:t>
      </w:r>
    </w:p>
    <w:p w14:paraId="7BD08109" w14:textId="2241E00C" w:rsidR="004A39F1" w:rsidRPr="00104C3A" w:rsidRDefault="004A39F1" w:rsidP="00104C3A">
      <w:pPr>
        <w:pStyle w:val="SC-Source"/>
      </w:pPr>
      <w:r w:rsidRPr="00104C3A">
        <w:t>    unique_people</w:t>
      </w:r>
      <w:ins w:id="449" w:author="Nate Bachmeier [AWS-SA]" w:date="2023-04-20T13:34:00Z">
        <w:r w:rsidR="000E43A1">
          <w:t>,</w:t>
        </w:r>
        <w:r w:rsidR="000E43A1" w:rsidRPr="000E43A1">
          <w:t xml:space="preserve"> </w:t>
        </w:r>
        <w:r w:rsidR="000E43A1" w:rsidRPr="00104C3A">
          <w:t>unique_meta</w:t>
        </w:r>
        <w:r w:rsidR="000E43A1">
          <w:t xml:space="preserve"> </w:t>
        </w:r>
      </w:ins>
      <w:r w:rsidRPr="00104C3A">
        <w:t>=</w:t>
      </w:r>
      <w:r w:rsidRPr="004A39F1">
        <w:t>list</w:t>
      </w:r>
      <w:r w:rsidRPr="00104C3A">
        <w:t>()</w:t>
      </w:r>
      <w:ins w:id="450" w:author="Nate Bachmeier [AWS-SA]" w:date="2023-04-20T13:34:00Z">
        <w:r w:rsidR="000E43A1">
          <w:t>,</w:t>
        </w:r>
      </w:ins>
      <w:ins w:id="451" w:author="Nate Bachmeier [AWS-SA]" w:date="2023-04-20T13:35:00Z">
        <w:r w:rsidR="000E43A1">
          <w:t xml:space="preserve"> list()</w:t>
        </w:r>
      </w:ins>
    </w:p>
    <w:p w14:paraId="08F32C23" w14:textId="7F7EAFCD" w:rsidR="004A39F1" w:rsidRPr="00104C3A" w:rsidDel="000E43A1" w:rsidRDefault="004A39F1" w:rsidP="00104C3A">
      <w:pPr>
        <w:pStyle w:val="SC-Source"/>
        <w:rPr>
          <w:del w:id="452" w:author="Nate Bachmeier [AWS-SA]" w:date="2023-04-20T13:35:00Z"/>
        </w:rPr>
      </w:pPr>
      <w:del w:id="453" w:author="Nate Bachmeier [AWS-SA]" w:date="2023-04-20T13:35:00Z">
        <w:r w:rsidRPr="00104C3A" w:rsidDel="000E43A1">
          <w:delText>   </w:delText>
        </w:r>
      </w:del>
      <w:del w:id="454" w:author="Nate Bachmeier [AWS-SA]" w:date="2023-04-20T13:34:00Z">
        <w:r w:rsidRPr="00104C3A" w:rsidDel="000E43A1">
          <w:delText xml:space="preserve"> unique_meta </w:delText>
        </w:r>
      </w:del>
      <w:del w:id="455" w:author="Nate Bachmeier [AWS-SA]" w:date="2023-04-20T13:35:00Z">
        <w:r w:rsidRPr="00104C3A" w:rsidDel="000E43A1">
          <w:delText xml:space="preserve">= </w:delText>
        </w:r>
        <w:r w:rsidRPr="004A39F1" w:rsidDel="000E43A1">
          <w:delText>list</w:delText>
        </w:r>
        <w:r w:rsidRPr="00104C3A" w:rsidDel="000E43A1">
          <w:delText>()</w:delText>
        </w:r>
      </w:del>
    </w:p>
    <w:p w14:paraId="73F0E38C" w14:textId="3A2B42FC" w:rsidR="004A39F1" w:rsidRPr="00104C3A" w:rsidDel="000E43A1" w:rsidRDefault="004A39F1" w:rsidP="00104C3A">
      <w:pPr>
        <w:pStyle w:val="SC-Source"/>
        <w:rPr>
          <w:del w:id="456" w:author="Nate Bachmeier [AWS-SA]" w:date="2023-04-20T13:35:00Z"/>
        </w:rPr>
      </w:pP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20D647FC" w14:textId="495EF82B" w:rsidR="004A39F1" w:rsidDel="000E43A1" w:rsidRDefault="004A39F1" w:rsidP="00104C3A">
      <w:pPr>
        <w:ind w:firstLine="0"/>
        <w:rPr>
          <w:del w:id="457" w:author="Nate Bachmeier [AWS-SA]" w:date="2023-04-20T13:35:00Z"/>
        </w:rPr>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7F2A9D3F"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16B2A3EB" w14:textId="279CB75A" w:rsidR="004A39F1" w:rsidRPr="00104C3A" w:rsidDel="000E43A1" w:rsidRDefault="004A39F1" w:rsidP="00104C3A">
      <w:pPr>
        <w:pStyle w:val="SC-Source"/>
        <w:rPr>
          <w:del w:id="458" w:author="Nate Bachmeier [AWS-SA]" w:date="2023-04-20T13:35:00Z"/>
        </w:rPr>
      </w:pPr>
      <w:del w:id="459" w:author="Nate Bachmeier [AWS-SA]" w:date="2023-04-20T13:35:00Z">
        <w:r w:rsidRPr="00104C3A" w:rsidDel="000E43A1">
          <w:delText>  @</w:delText>
        </w:r>
        <w:r w:rsidRPr="004A39F1" w:rsidDel="000E43A1">
          <w:delText>xray_recorder</w:delText>
        </w:r>
        <w:r w:rsidRPr="00104C3A" w:rsidDel="000E43A1">
          <w:delText>.capture('MovementTracker::track_person')</w:delText>
        </w:r>
      </w:del>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460" w:name="_Toc133765214"/>
      <w:r w:rsidRPr="00887A22">
        <w:t>Assumptions</w:t>
      </w:r>
      <w:bookmarkEnd w:id="460"/>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461" w:name="_Toc133765215"/>
      <w:r w:rsidRPr="00887A22">
        <w:t>Limitations</w:t>
      </w:r>
      <w:bookmarkEnd w:id="461"/>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462" w:name="_Toc133765216"/>
      <w:r w:rsidRPr="00887A22">
        <w:t>Delimitations</w:t>
      </w:r>
      <w:bookmarkEnd w:id="462"/>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463" w:name="_Toc133765217"/>
      <w:r w:rsidRPr="00887A22">
        <w:t>Ethical Assurances</w:t>
      </w:r>
      <w:bookmarkEnd w:id="463"/>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6FE91935"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1825BE">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464" w:name="_Toc133765218"/>
      <w:r>
        <w:t>Summary</w:t>
      </w:r>
      <w:bookmarkEnd w:id="464"/>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465" w:name="_Toc133765219"/>
      <w:r>
        <w:lastRenderedPageBreak/>
        <w:t>Chapter 4: Findings</w:t>
      </w:r>
      <w:bookmarkEnd w:id="465"/>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466" w:name="_Toc133765220"/>
      <w:r>
        <w:t xml:space="preserve">Validity and Reliability </w:t>
      </w:r>
      <w:r w:rsidR="0021511C">
        <w:t>of the Data</w:t>
      </w:r>
      <w:bookmarkEnd w:id="466"/>
    </w:p>
    <w:p w14:paraId="5C8E4D40" w14:textId="383C2E51"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del w:id="467" w:author="Nate Bachmeier [AWS-SA]" w:date="2023-04-20T13:36:00Z">
        <w:r w:rsidR="0001709F" w:rsidDel="000E43A1">
          <w:delText>identified</w:delText>
        </w:r>
        <w:r w:rsidR="003F00CE" w:rsidDel="000E43A1">
          <w:delText xml:space="preserve"> </w:delText>
        </w:r>
      </w:del>
      <w:ins w:id="468" w:author="Nate Bachmeier [AWS-SA]" w:date="2023-04-20T13:36:00Z">
        <w:r w:rsidR="000E43A1">
          <w:t xml:space="preserve">search engine </w:t>
        </w:r>
      </w:ins>
      <w:ins w:id="469" w:author="Nate Bachmeier [AWS-SA]" w:date="2023-04-20T13:37:00Z">
        <w:r w:rsidR="000E43A1">
          <w:t>results contain</w:t>
        </w:r>
      </w:ins>
      <w:ins w:id="470" w:author="Nate Bachmeier [AWS-SA]" w:date="2023-04-20T13:36:00Z">
        <w:r w:rsidR="000E43A1">
          <w:t xml:space="preserve"> </w:t>
        </w:r>
      </w:ins>
      <w:r w:rsidR="003F00CE">
        <w:t xml:space="preserve">at least twenty-two publications </w:t>
      </w:r>
      <w:r w:rsidR="0001709F">
        <w:t xml:space="preserve">that </w:t>
      </w:r>
      <w:r w:rsidR="003F00CE">
        <w:t>cited this data set and successfully leveraged it for their research</w:t>
      </w:r>
      <w:r>
        <w:t>.</w:t>
      </w:r>
    </w:p>
    <w:p w14:paraId="3C3DF875" w14:textId="27DF9E71"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del w:id="471" w:author="Nate Bachmeier [AWS-SA]" w:date="2023-04-20T13:37:00Z">
        <w:r w:rsidR="000A0D1F" w:rsidDel="00F75FDE">
          <w:delText xml:space="preserve">), </w:delText>
        </w:r>
        <w:r w:rsidDel="00F75FDE">
          <w:delText>or</w:delText>
        </w:r>
      </w:del>
      <w:ins w:id="472" w:author="Nate Bachmeier [AWS-SA]" w:date="2023-04-20T13:37:00Z">
        <w:r w:rsidR="00F75FDE">
          <w:t>)</w:t>
        </w:r>
      </w:ins>
      <w:ins w:id="473" w:author="Nate Bachmeier [AWS-SA]" w:date="2023-04-20T15:05:00Z">
        <w:r w:rsidR="005A2518">
          <w:t>,</w:t>
        </w:r>
      </w:ins>
      <w:ins w:id="474" w:author="Nate Bachmeier [AWS-SA]" w:date="2023-04-20T13:37:00Z">
        <w:r w:rsidR="00F75FDE">
          <w:t xml:space="preserve"> or</w:t>
        </w:r>
      </w:ins>
      <w:r>
        <w:t xml:space="preserve"> have a strong justification. The dataset also </w:t>
      </w:r>
      <w:r w:rsidR="000A0D1F">
        <w:t xml:space="preserve">has the potential to </w:t>
      </w:r>
      <w:r>
        <w:t>gain transferability due to its usage of real-world people</w:t>
      </w:r>
      <w:r w:rsidR="000A0D1F">
        <w:t xml:space="preserve"> in </w:t>
      </w:r>
      <w:del w:id="475" w:author="Nate Bachmeier [AWS-SA]" w:date="2023-04-20T15:05:00Z">
        <w:r w:rsidR="000A0D1F" w:rsidDel="005A2518">
          <w:delText xml:space="preserve">natural </w:delText>
        </w:r>
      </w:del>
      <w:ins w:id="476" w:author="Nate Bachmeier [AWS-SA]" w:date="2023-04-20T15:05:00Z">
        <w:r w:rsidR="005A2518">
          <w:t xml:space="preserve">realistic </w:t>
        </w:r>
      </w:ins>
      <w:r w:rsidR="000A0D1F">
        <w:t>scenarios</w:t>
      </w:r>
      <w:r>
        <w:t>.</w:t>
      </w:r>
      <w:r w:rsidR="000A0D1F">
        <w:t xml:space="preserve"> Synthetic data must statistically model </w:t>
      </w:r>
      <w:del w:id="477" w:author="Nate Bachmeier [AWS-SA]" w:date="2023-04-20T15:05:00Z">
        <w:r w:rsidR="000A0D1F" w:rsidDel="005A2518">
          <w:delText xml:space="preserve">realistic </w:delText>
        </w:r>
      </w:del>
      <w:ins w:id="478" w:author="Nate Bachmeier [AWS-SA]" w:date="2023-04-20T15:05:00Z">
        <w:r w:rsidR="005A2518">
          <w:t xml:space="preserve">natural </w:t>
        </w:r>
      </w:ins>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479" w:name="_Toc133765221"/>
      <w:r>
        <w:t>Results</w:t>
      </w:r>
      <w:bookmarkEnd w:id="479"/>
    </w:p>
    <w:p w14:paraId="1D8229B2" w14:textId="3BEE7B84" w:rsidR="000E43A1" w:rsidRDefault="00E16572" w:rsidP="00104C3A">
      <w:pPr>
        <w:ind w:firstLine="0"/>
      </w:pPr>
      <w:r>
        <w:tab/>
        <w:t xml:space="preserve">The kinetics-700 training dataset contains 530,510 YouTube videos that third-party users have uploaded. </w:t>
      </w:r>
      <w:ins w:id="480" w:author="Nate Bachmeier [AWS-SA]" w:date="2023-04-20T14:03:00Z">
        <w:r w:rsidR="007D28A5">
          <w:t>This analytics</w:t>
        </w:r>
      </w:ins>
      <w:ins w:id="481" w:author="Nate Bachmeier [AWS-SA]" w:date="2023-04-20T15:03:00Z">
        <w:r w:rsidR="005A2518">
          <w:t xml:space="preserve"> pipeline successfully downloaded </w:t>
        </w:r>
      </w:ins>
      <w:ins w:id="482" w:author="Nate Bachmeier [AWS-SA]" w:date="2023-04-20T15:05:00Z">
        <w:r w:rsidR="005A2518">
          <w:t xml:space="preserve">this data </w:t>
        </w:r>
      </w:ins>
      <w:ins w:id="483" w:author="Nate Bachmeier [AWS-SA]" w:date="2023-04-20T15:03:00Z">
        <w:r w:rsidR="005A2518">
          <w:t>set into an Amazon S3 bucket (9.9TB</w:t>
        </w:r>
      </w:ins>
      <w:ins w:id="484" w:author="Nate Bachmeier [AWS-SA]" w:date="2023-04-20T15:04:00Z">
        <w:r w:rsidR="005A2518">
          <w:t>)</w:t>
        </w:r>
      </w:ins>
      <w:ins w:id="485" w:author="Nate Bachmeier [AWS-SA]" w:date="2023-04-20T15:03:00Z">
        <w:r w:rsidR="005A2518">
          <w:t>.</w:t>
        </w:r>
      </w:ins>
      <w:ins w:id="486" w:author="Nate Bachmeier [AWS-SA]" w:date="2023-04-20T15:05:00Z">
        <w:r w:rsidR="005A2518">
          <w:t xml:space="preserve"> </w:t>
        </w:r>
      </w:ins>
      <w:ins w:id="487" w:author="Nate Bachmeier [AWS-SA]" w:date="2023-04-20T15:07:00Z">
        <w:r w:rsidR="005A2518">
          <w:t xml:space="preserve">The first attempt </w:t>
        </w:r>
      </w:ins>
      <w:ins w:id="488" w:author="Nate Bachmeier [AWS-SA]" w:date="2023-04-20T15:06:00Z">
        <w:r w:rsidR="005A2518">
          <w:t>retriev</w:t>
        </w:r>
      </w:ins>
      <w:ins w:id="489" w:author="Nate Bachmeier [AWS-SA]" w:date="2023-04-20T15:07:00Z">
        <w:r w:rsidR="005A2518">
          <w:t>ed</w:t>
        </w:r>
      </w:ins>
      <w:ins w:id="490" w:author="Nate Bachmeier [AWS-SA]" w:date="2023-04-20T15:06:00Z">
        <w:r w:rsidR="005A2518">
          <w:t xml:space="preserve"> 424,613 videos (80%)</w:t>
        </w:r>
      </w:ins>
      <w:ins w:id="491" w:author="Nate Bachmeier [AWS-SA]" w:date="2023-04-20T15:07:00Z">
        <w:r w:rsidR="005A2518">
          <w:t>,</w:t>
        </w:r>
      </w:ins>
      <w:ins w:id="492" w:author="Nate Bachmeier [AWS-SA]" w:date="2023-04-20T15:06:00Z">
        <w:r w:rsidR="005A2518">
          <w:t xml:space="preserve"> </w:t>
        </w:r>
      </w:ins>
      <w:ins w:id="493" w:author="Nate Bachmeier [AWS-SA]" w:date="2023-04-20T15:07:00Z">
        <w:r w:rsidR="005A2518">
          <w:t xml:space="preserve">with </w:t>
        </w:r>
      </w:ins>
      <w:ins w:id="494" w:author="Nate Bachmeier [AWS-SA]" w:date="2023-04-20T15:08:00Z">
        <w:r w:rsidR="005A2518">
          <w:t xml:space="preserve">most failures </w:t>
        </w:r>
      </w:ins>
      <w:ins w:id="495" w:author="Nate Bachmeier [AWS-SA]" w:date="2023-04-20T15:07:00Z">
        <w:r w:rsidR="005A2518">
          <w:t xml:space="preserve">due to YouTube service throttling. </w:t>
        </w:r>
      </w:ins>
      <w:ins w:id="496" w:author="Nate Bachmeier [AWS-SA]" w:date="2023-04-20T15:08:00Z">
        <w:r w:rsidR="005A2518">
          <w:t xml:space="preserve">Since the architecture implements checkpointing scheme, the </w:t>
        </w:r>
      </w:ins>
      <w:ins w:id="497" w:author="Nate Bachmeier [AWS-SA]" w:date="2023-04-20T15:09:00Z">
        <w:r w:rsidR="005A2518">
          <w:t xml:space="preserve">subsequent retrieval requests skip completed download tasks. </w:t>
        </w:r>
      </w:ins>
      <w:ins w:id="498" w:author="Nate Bachmeier [AWS-SA]" w:date="2023-04-20T15:10:00Z">
        <w:r w:rsidR="005A2518">
          <w:t xml:space="preserve">This effective strategy </w:t>
        </w:r>
      </w:ins>
      <w:ins w:id="499" w:author="Nate Bachmeier [AWS-SA]" w:date="2023-04-20T15:11:00Z">
        <w:r w:rsidR="005A2518">
          <w:t xml:space="preserve">helped cache the data set locally and minimized the network I/O requirements. </w:t>
        </w:r>
      </w:ins>
      <w:ins w:id="500" w:author="Nate Bachmeier [AWS-SA]" w:date="2023-04-20T15:12:00Z">
        <w:r w:rsidR="005A2518">
          <w:t xml:space="preserve">A set of </w:t>
        </w:r>
      </w:ins>
      <w:ins w:id="501" w:author="Nate Bachmeier [AWS-SA]" w:date="2023-04-20T15:13:00Z">
        <w:r w:rsidR="005A2518">
          <w:t xml:space="preserve">descriptive </w:t>
        </w:r>
      </w:ins>
      <w:ins w:id="502" w:author="Nate Bachmeier [AWS-SA]" w:date="2023-04-20T15:12:00Z">
        <w:r w:rsidR="005A2518">
          <w:t xml:space="preserve">statistics </w:t>
        </w:r>
      </w:ins>
      <w:ins w:id="503" w:author="Nate Bachmeier [AWS-SA]" w:date="2023-04-20T15:13:00Z">
        <w:r w:rsidR="005A2518">
          <w:t>that map the videos to labels is available in the following t</w:t>
        </w:r>
      </w:ins>
      <w:ins w:id="504" w:author="Nate Bachmeier [AWS-SA]" w:date="2023-04-20T15:14:00Z">
        <w:r w:rsidR="005A2518">
          <w:t xml:space="preserve">able (see </w:t>
        </w:r>
      </w:ins>
      <w:ins w:id="505" w:author="Nate Bachmeier [AWS-SA]" w:date="2023-04-20T15:13:00Z">
        <w:r w:rsidR="005A2518">
          <w:t>Table 12</w:t>
        </w:r>
      </w:ins>
      <w:del w:id="506" w:author="Nate Bachmeier [AWS-SA]" w:date="2023-04-20T15:12:00Z">
        <w:r w:rsidDel="005A2518">
          <w:delText xml:space="preserve">This research effort successfully downloaded 424,613 (80%) of the potential dataset totaling 9.7TB in size. The primary reason for missing the remaining 105,897 (20%) was due to network timeouts and without retries enabled. Since the </w:delText>
        </w:r>
        <w:r w:rsidR="0077790A" w:rsidDel="005A2518">
          <w:delText>missing</w:delText>
        </w:r>
        <w:r w:rsidDel="005A2518">
          <w:delText xml:space="preserve"> videos follow a random distribution across seven hundred categories, it is unnecessary to reattempt their collection (see Table 11).</w:delText>
        </w:r>
        <w:r w:rsidR="009A114F" w:rsidDel="005A2518">
          <w:delText xml:space="preserve"> The </w:delText>
        </w:r>
        <w:r w:rsidR="003F00CE" w:rsidDel="005A2518">
          <w:delText xml:space="preserve">appendix contains a </w:delText>
        </w:r>
        <w:r w:rsidR="009A114F" w:rsidDel="005A2518">
          <w:delText>complete list of categories.</w:delText>
        </w:r>
      </w:del>
      <w:ins w:id="507" w:author="Nate Bachmeier [AWS-SA]" w:date="2023-04-20T15:14:00Z">
        <w:r w:rsidR="005A2518">
          <w:t>).</w:t>
        </w:r>
      </w:ins>
    </w:p>
    <w:p w14:paraId="72427DF1" w14:textId="0D21A3C8" w:rsidR="00E16572" w:rsidRPr="00B21582" w:rsidRDefault="00E16572" w:rsidP="00B21582">
      <w:pPr>
        <w:pStyle w:val="Caption"/>
        <w:ind w:firstLine="0"/>
        <w:rPr>
          <w:b/>
          <w:bCs/>
          <w:iCs w:val="0"/>
        </w:rPr>
      </w:pPr>
      <w:bookmarkStart w:id="508"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508"/>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509" w:name="_Toc128255059"/>
      <w:bookmarkStart w:id="510" w:name="_Toc128302245"/>
    </w:p>
    <w:bookmarkEnd w:id="509"/>
    <w:bookmarkEnd w:id="510"/>
    <w:p w14:paraId="11538B30" w14:textId="37FF50E6" w:rsidR="00485715" w:rsidRPr="00B21582" w:rsidRDefault="00485715" w:rsidP="00485715">
      <w:pPr>
        <w:pStyle w:val="Caption"/>
        <w:ind w:firstLine="0"/>
        <w:rPr>
          <w:moveTo w:id="511" w:author="Nate Bachmeier [AWS-SA]" w:date="2023-04-20T15:47:00Z"/>
          <w:b/>
          <w:bCs/>
        </w:rPr>
      </w:pPr>
      <w:moveToRangeStart w:id="512" w:author="Nate Bachmeier [AWS-SA]" w:date="2023-04-20T15:47:00Z" w:name="move132898058"/>
      <w:moveTo w:id="513" w:author="Nate Bachmeier [AWS-SA]" w:date="2023-04-20T15:47: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moveTo>
      <w:ins w:id="514" w:author="Nate Bachmeier [AWS-SA]" w:date="2023-04-30T13:55:00Z">
        <w:r w:rsidR="00C726B5">
          <w:rPr>
            <w:b/>
            <w:bCs/>
            <w:noProof/>
          </w:rPr>
          <w:t>33</w:t>
        </w:r>
      </w:ins>
      <w:moveTo w:id="515" w:author="Nate Bachmeier [AWS-SA]" w:date="2023-04-20T15:47:00Z">
        <w:r w:rsidRPr="00462221">
          <w:rPr>
            <w:b/>
            <w:bCs/>
          </w:rPr>
          <w:fldChar w:fldCharType="end"/>
        </w:r>
        <w:r>
          <w:rPr>
            <w:b/>
            <w:bCs/>
          </w:rPr>
          <w:br/>
        </w:r>
        <w:r>
          <w:rPr>
            <w:i/>
            <w:iCs w:val="0"/>
          </w:rPr>
          <w:t>High-Level Analysis Process</w:t>
        </w:r>
      </w:moveTo>
    </w:p>
    <w:p w14:paraId="4D0F6EA1" w14:textId="77777777" w:rsidR="00485715" w:rsidDel="00485715" w:rsidRDefault="00485715" w:rsidP="00485715">
      <w:pPr>
        <w:ind w:firstLine="0"/>
        <w:rPr>
          <w:del w:id="516" w:author="Nate Bachmeier [AWS-SA]" w:date="2023-04-20T15:47:00Z"/>
          <w:moveTo w:id="517" w:author="Nate Bachmeier [AWS-SA]" w:date="2023-04-20T15:47:00Z"/>
        </w:rPr>
      </w:pPr>
      <w:moveTo w:id="518" w:author="Nate Bachmeier [AWS-SA]" w:date="2023-04-20T15:47:00Z">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moveTo>
    </w:p>
    <w:moveToRangeEnd w:id="512"/>
    <w:p w14:paraId="5089A43D" w14:textId="77777777" w:rsidR="00485715" w:rsidRDefault="00485715">
      <w:pPr>
        <w:ind w:firstLine="0"/>
        <w:rPr>
          <w:ins w:id="519" w:author="Nate Bachmeier [AWS-SA]" w:date="2023-04-20T15:47:00Z"/>
        </w:rPr>
        <w:pPrChange w:id="520" w:author="Nate Bachmeier [AWS-SA]" w:date="2023-04-20T15:47:00Z">
          <w:pPr/>
        </w:pPrChange>
      </w:pPr>
    </w:p>
    <w:p w14:paraId="0CB1C9CD" w14:textId="590A1F40" w:rsidR="00485715" w:rsidRDefault="00485715" w:rsidP="00485715">
      <w:pPr>
        <w:rPr>
          <w:ins w:id="521" w:author="Nate Bachmeier [AWS-SA]" w:date="2023-04-20T15:28:00Z"/>
        </w:rPr>
      </w:pPr>
      <w:ins w:id="522" w:author="Nate Bachmeier [AWS-SA]" w:date="2023-04-20T15:20:00Z">
        <w:r>
          <w:t xml:space="preserve">The kinetic-700 dataset’s annotations specify the label, time offset, and duration of the target action. </w:t>
        </w:r>
      </w:ins>
      <w:ins w:id="523" w:author="Nate Bachmeier [AWS-SA]" w:date="2023-04-20T15:19:00Z">
        <w:r>
          <w:t xml:space="preserve">A custom video </w:t>
        </w:r>
      </w:ins>
      <w:ins w:id="524" w:author="Nate Bachmeier [AWS-SA]" w:date="2023-04-20T15:47:00Z">
        <w:r>
          <w:t>pipeline</w:t>
        </w:r>
      </w:ins>
      <w:ins w:id="525" w:author="Nate Bachmeier [AWS-SA]" w:date="2023-04-20T15:19:00Z">
        <w:r>
          <w:t xml:space="preserve"> used the OpenCV library to sample one frame every half-second </w:t>
        </w:r>
      </w:ins>
      <w:ins w:id="526" w:author="Nate Bachmeier [AWS-SA]" w:date="2023-04-20T15:48:00Z">
        <w:r>
          <w:t>of each clip (see Chapter 3: Study Procedure section;</w:t>
        </w:r>
      </w:ins>
      <w:ins w:id="527" w:author="Nate Bachmeier [AWS-SA]" w:date="2023-04-20T15:47:00Z">
        <w:r>
          <w:t xml:space="preserve"> Figure 33</w:t>
        </w:r>
      </w:ins>
      <w:ins w:id="528" w:author="Nate Bachmeier [AWS-SA]" w:date="2023-04-20T15:20:00Z">
        <w:r>
          <w:t>)</w:t>
        </w:r>
      </w:ins>
      <w:ins w:id="529" w:author="Nate Bachmeier [AWS-SA]" w:date="2023-04-20T15:19:00Z">
        <w:r>
          <w:t xml:space="preserve">. </w:t>
        </w:r>
      </w:ins>
      <w:ins w:id="530" w:author="Nate Bachmeier [AWS-SA]" w:date="2023-04-20T15:21:00Z">
        <w:r>
          <w:t xml:space="preserve">Labeled segments are at most ten seconds resulting in up to 20 frames/video. </w:t>
        </w:r>
      </w:ins>
      <w:ins w:id="531" w:author="Nate Bachmeier [AWS-SA]" w:date="2023-04-20T15:23:00Z">
        <w:r>
          <w:t xml:space="preserve">Amazon Elastic Container Service (ECS) scheduled the library operations across 38 x </w:t>
        </w:r>
      </w:ins>
      <w:ins w:id="532" w:author="Nate Bachmeier [AWS-SA]" w:date="2023-04-20T15:24:00Z">
        <w:r>
          <w:t xml:space="preserve">Amazon EC2 </w:t>
        </w:r>
      </w:ins>
      <w:ins w:id="533" w:author="Nate Bachmeier [AWS-SA]" w:date="2023-04-20T15:23:00Z">
        <w:r>
          <w:t>p4gdn.xlarge instances for 49 hours (152 VCPU, 608GiB RAM, and 38 NVIDIA T4 GPUs).</w:t>
        </w:r>
      </w:ins>
      <w:ins w:id="534" w:author="Nate Bachmeier [AWS-SA]" w:date="2023-04-20T15:24:00Z">
        <w:r>
          <w:t xml:space="preserve"> </w:t>
        </w:r>
      </w:ins>
      <w:ins w:id="535" w:author="Nate Bachmeier [AWS-SA]" w:date="2023-04-20T15:25:00Z">
        <w:r>
          <w:t>This research project selected Amazon EC2 Spot instances</w:t>
        </w:r>
      </w:ins>
      <w:ins w:id="536" w:author="Nate Bachmeier [AWS-SA]" w:date="2023-04-20T15:26:00Z">
        <w:r>
          <w:t xml:space="preserve">, </w:t>
        </w:r>
      </w:ins>
      <w:ins w:id="537" w:author="Nate Bachmeier [AWS-SA]" w:date="2023-04-20T15:42:00Z">
        <w:r>
          <w:t xml:space="preserve">ephemeral </w:t>
        </w:r>
      </w:ins>
      <w:ins w:id="538" w:author="Nate Bachmeier [AWS-SA]" w:date="2023-04-20T15:26:00Z">
        <w:r>
          <w:t>cloud</w:t>
        </w:r>
      </w:ins>
      <w:ins w:id="539" w:author="Nate Bachmeier [AWS-SA]" w:date="2023-04-20T15:25:00Z">
        <w:r>
          <w:t xml:space="preserve"> </w:t>
        </w:r>
      </w:ins>
      <w:ins w:id="540" w:author="Nate Bachmeier [AWS-SA]" w:date="2023-04-20T15:43:00Z">
        <w:r>
          <w:t xml:space="preserve">computing </w:t>
        </w:r>
      </w:ins>
      <w:ins w:id="541" w:author="Nate Bachmeier [AWS-SA]" w:date="2023-04-20T15:26:00Z">
        <w:r>
          <w:t>resources</w:t>
        </w:r>
      </w:ins>
      <w:ins w:id="542" w:author="Nate Bachmeier [AWS-SA]" w:date="2023-04-20T15:42:00Z">
        <w:r>
          <w:t xml:space="preserve"> with up to 90% cost savings</w:t>
        </w:r>
      </w:ins>
      <w:ins w:id="543" w:author="Nate Bachmeier [AWS-SA]" w:date="2023-04-20T15:26:00Z">
        <w:r>
          <w:t xml:space="preserve">. </w:t>
        </w:r>
      </w:ins>
    </w:p>
    <w:p w14:paraId="06940E01" w14:textId="7FE66EE1" w:rsidR="00485715" w:rsidRPr="00B21582" w:rsidRDefault="00485715" w:rsidP="00485715">
      <w:pPr>
        <w:rPr>
          <w:ins w:id="544" w:author="Nate Bachmeier [AWS-SA]" w:date="2023-04-20T15:28:00Z"/>
        </w:rPr>
      </w:pPr>
      <w:ins w:id="545" w:author="Nate Bachmeier [AWS-SA]" w:date="2023-04-20T15:28:00Z">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w:t>
        </w:r>
      </w:ins>
      <w:ins w:id="546" w:author="Nate Bachmeier [AWS-SA]" w:date="2023-04-20T15:31:00Z">
        <w:r>
          <w:t xml:space="preserve"> </w:t>
        </w:r>
      </w:ins>
      <w:ins w:id="547" w:author="Nate Bachmeier [AWS-SA]" w:date="2023-04-20T15:37:00Z">
        <w:r>
          <w:t>Optimizing the checkpoint logi</w:t>
        </w:r>
      </w:ins>
      <w:ins w:id="548" w:author="Nate Bachmeier [AWS-SA]" w:date="2023-04-20T15:38:00Z">
        <w:r>
          <w:t xml:space="preserve">c reduced the </w:t>
        </w:r>
      </w:ins>
      <w:ins w:id="549" w:author="Nate Bachmeier [AWS-SA]" w:date="2023-04-20T15:39:00Z">
        <w:r>
          <w:t>average per-video processing time to 1.94 seconds</w:t>
        </w:r>
      </w:ins>
      <w:ins w:id="550" w:author="Nate Bachmeier [AWS-SA]" w:date="2023-04-20T15:38:00Z">
        <w:r>
          <w:t>.</w:t>
        </w:r>
      </w:ins>
      <w:ins w:id="551" w:author="Nate Bachmeier [AWS-SA]" w:date="2023-04-20T15:39:00Z">
        <w:r>
          <w:t xml:space="preserve"> The entire data set could reprocess in 0.94 million total computation seconds.</w:t>
        </w:r>
      </w:ins>
      <w:ins w:id="552" w:author="Nate Bachmeier [AWS-SA]" w:date="2023-04-20T15:28:00Z">
        <w:r>
          <w:t xml:space="preserve"> </w:t>
        </w:r>
      </w:ins>
      <w:ins w:id="553" w:author="Nate Bachmeier [AWS-SA]" w:date="2023-04-20T15:40:00Z">
        <w:r>
          <w:t xml:space="preserve">Suppose the </w:t>
        </w:r>
      </w:ins>
      <w:ins w:id="554" w:author="Nate Bachmeier [AWS-SA]" w:date="2023-04-20T15:41:00Z">
        <w:r>
          <w:t xml:space="preserve">video processor supported multi-threading. In that case, the </w:t>
        </w:r>
      </w:ins>
      <w:ins w:id="555" w:author="Nate Bachmeier [AWS-SA]" w:date="2023-04-20T15:43:00Z">
        <w:r>
          <w:t xml:space="preserve">cluster size </w:t>
        </w:r>
      </w:ins>
      <w:ins w:id="556" w:author="Nate Bachmeier [AWS-SA]" w:date="2023-04-20T15:45:00Z">
        <w:r>
          <w:t xml:space="preserve">could process one video per core and complete the extraction in </w:t>
        </w:r>
      </w:ins>
      <w:ins w:id="557" w:author="Nate Bachmeier [AWS-SA]" w:date="2023-04-20T15:46:00Z">
        <w:r>
          <w:t>1.72 hours.</w:t>
        </w:r>
      </w:ins>
    </w:p>
    <w:p w14:paraId="3A3A6418" w14:textId="2F372B4F" w:rsidR="00104B25" w:rsidDel="00485715" w:rsidRDefault="008555BA" w:rsidP="00DF58F5">
      <w:pPr>
        <w:rPr>
          <w:del w:id="558" w:author="Nate Bachmeier [AWS-SA]" w:date="2023-04-20T15:46:00Z"/>
        </w:rPr>
      </w:pPr>
      <w:del w:id="559" w:author="Nate Bachmeier [AWS-SA]" w:date="2023-04-20T15:46:00Z">
        <w:r w:rsidDel="00485715">
          <w:delText xml:space="preserve">The kinetics-700 annotations specify the offset (in seconds) and duration of the labeled action within the video. </w:delText>
        </w:r>
        <w:r w:rsidR="00104B25" w:rsidDel="00485715">
          <w:delText xml:space="preserve">A high-level illustration of this analysis is available in Figure 26. </w:delText>
        </w:r>
        <w:r w:rsidDel="00485715">
          <w:delText>This research project used the OpenCV library to sample one frame every half-second during that period for a maximum of 20 frames/video. The sampling process persisted those frames into Amazon S3, an object store, and queued them for Carn</w:delText>
        </w:r>
        <w:r w:rsidR="0000740C" w:rsidDel="00485715">
          <w:delText>egi</w:delText>
        </w:r>
        <w:r w:rsidDel="00485715">
          <w:delText>e</w:delText>
        </w:r>
        <w:r w:rsidR="0000740C" w:rsidDel="00485715">
          <w:delText xml:space="preserve"> Mellon’s OpenPose framework</w:delText>
        </w:r>
        <w:r w:rsidR="009A114F" w:rsidDel="00485715">
          <w:rPr>
            <w:noProof/>
          </w:rPr>
          <w:delText xml:space="preserve"> </w:delText>
        </w:r>
        <w:r w:rsidR="005B43D9" w:rsidDel="00485715">
          <w:rPr>
            <w:noProof/>
          </w:rPr>
          <w:delText>(Cao et al., 2021)</w:delText>
        </w:r>
        <w:r w:rsidR="0000740C" w:rsidDel="00485715">
          <w:delText xml:space="preserve">. Amazon Elastic Container Service (ECS) scheduled the library operations across 38 x p4gdn.xlarge instances for 49 hours (152 </w:delText>
        </w:r>
        <w:r w:rsidR="00C714B9" w:rsidDel="00485715">
          <w:delText>VCPU</w:delText>
        </w:r>
        <w:r w:rsidR="0000740C" w:rsidDel="00485715">
          <w:delText>, 608G</w:delText>
        </w:r>
        <w:r w:rsidR="00C714B9" w:rsidDel="00485715">
          <w:delText>iB RAM</w:delText>
        </w:r>
        <w:r w:rsidR="0000740C" w:rsidDel="00485715">
          <w:delText>, and 38 NVIDIA T4 GPUs).</w:delText>
        </w:r>
        <w:r w:rsidR="00104B25" w:rsidDel="00485715">
          <w:delText xml:space="preserve"> </w:delText>
        </w:r>
      </w:del>
    </w:p>
    <w:p w14:paraId="57545506" w14:textId="5C9B5194" w:rsidR="00C714B9" w:rsidDel="00213AB2" w:rsidRDefault="00104B25" w:rsidP="00485715">
      <w:pPr>
        <w:rPr>
          <w:del w:id="560" w:author="Nate Bachmeier [AWS-SA]" w:date="2023-04-20T15:48:00Z"/>
        </w:rPr>
      </w:pPr>
      <w:r>
        <w:t xml:space="preserve">The OpenPose framework inferred millions of potential human poses within the frame as lists of 25x3 </w:t>
      </w:r>
      <w:del w:id="561" w:author="Nate Bachmeier [AWS-SA]" w:date="2023-04-20T13:38:00Z">
        <w:r w:rsidDel="00F75FDE">
          <w:delText>matrics</w:delText>
        </w:r>
      </w:del>
      <w:ins w:id="562" w:author="Nate Bachmeier [AWS-SA]" w:date="2023-04-20T13:38:00Z">
        <w:r w:rsidR="00F75FDE">
          <w:t>matrices</w:t>
        </w:r>
      </w:ins>
      <w:r>
        <w:t>. Each item represents a likely body and the location of its twenty-five body parts</w:t>
      </w:r>
      <w:r w:rsidR="00C714B9">
        <w:t xml:space="preserve"> (see</w:t>
      </w:r>
      <w:r>
        <w:t xml:space="preserve"> Figure </w:t>
      </w:r>
      <w:r w:rsidR="003F00CE">
        <w:t>3</w:t>
      </w:r>
      <w:del w:id="563" w:author="Nate Bachmeier [AWS-SA]" w:date="2023-04-20T16:00:00Z">
        <w:r w:rsidR="003F00CE" w:rsidDel="00213AB2">
          <w:delText>3</w:delText>
        </w:r>
      </w:del>
      <w:ins w:id="564" w:author="Nate Bachmeier [AWS-SA]" w:date="2023-04-20T16:00:00Z">
        <w:r w:rsidR="00213AB2">
          <w:t>4</w:t>
        </w:r>
      </w:ins>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ins w:id="565" w:author="Nate Bachmeier [AWS-SA]" w:date="2023-04-20T15:48:00Z">
        <w:r w:rsidR="00485715">
          <w:t xml:space="preserve"> </w:t>
        </w:r>
      </w:ins>
    </w:p>
    <w:p w14:paraId="6AD685EB" w14:textId="77777777" w:rsidR="00213AB2" w:rsidRDefault="00213AB2" w:rsidP="00C714B9">
      <w:pPr>
        <w:rPr>
          <w:ins w:id="566" w:author="Nate Bachmeier [AWS-SA]" w:date="2023-04-20T16:01:00Z"/>
        </w:rPr>
      </w:pPr>
    </w:p>
    <w:p w14:paraId="63299D5F" w14:textId="5F527051" w:rsidR="003F00CE" w:rsidRPr="00B21582" w:rsidDel="00485715" w:rsidRDefault="003F00CE" w:rsidP="003F00CE">
      <w:pPr>
        <w:pStyle w:val="Caption"/>
        <w:ind w:firstLine="0"/>
        <w:rPr>
          <w:moveFrom w:id="567" w:author="Nate Bachmeier [AWS-SA]" w:date="2023-04-20T15:47:00Z"/>
          <w:b/>
          <w:bCs/>
        </w:rPr>
      </w:pPr>
      <w:moveFromRangeStart w:id="568" w:author="Nate Bachmeier [AWS-SA]" w:date="2023-04-20T15:47:00Z" w:name="move132898058"/>
      <w:moveFrom w:id="569" w:author="Nate Bachmeier [AWS-SA]" w:date="2023-04-20T15:47:00Z">
        <w:r w:rsidRPr="00462221" w:rsidDel="00485715">
          <w:rPr>
            <w:b/>
            <w:bCs/>
          </w:rPr>
          <w:t xml:space="preserve">Figure </w:t>
        </w:r>
        <w:r w:rsidRPr="00462221" w:rsidDel="00485715">
          <w:rPr>
            <w:b/>
            <w:bCs/>
            <w:iCs w:val="0"/>
          </w:rPr>
          <w:fldChar w:fldCharType="begin"/>
        </w:r>
        <w:r w:rsidRPr="00462221" w:rsidDel="00485715">
          <w:rPr>
            <w:b/>
            <w:bCs/>
          </w:rPr>
          <w:instrText xml:space="preserve"> SEQ Figure \* ARABIC </w:instrText>
        </w:r>
        <w:r w:rsidRPr="00462221" w:rsidDel="00485715">
          <w:rPr>
            <w:b/>
            <w:bCs/>
            <w:iCs w:val="0"/>
          </w:rPr>
          <w:fldChar w:fldCharType="separate"/>
        </w:r>
        <w:r w:rsidDel="00485715">
          <w:rPr>
            <w:b/>
            <w:bCs/>
            <w:noProof/>
          </w:rPr>
          <w:t>33</w:t>
        </w:r>
        <w:r w:rsidRPr="00462221" w:rsidDel="00485715">
          <w:rPr>
            <w:b/>
            <w:bCs/>
            <w:iCs w:val="0"/>
          </w:rPr>
          <w:fldChar w:fldCharType="end"/>
        </w:r>
        <w:r w:rsidDel="00485715">
          <w:rPr>
            <w:b/>
            <w:bCs/>
          </w:rPr>
          <w:br/>
        </w:r>
        <w:r w:rsidDel="00485715">
          <w:rPr>
            <w:i/>
            <w:iCs w:val="0"/>
          </w:rPr>
          <w:t>High-Level Analysis Process</w:t>
        </w:r>
      </w:moveFrom>
    </w:p>
    <w:p w14:paraId="56E6C2AB" w14:textId="23E42D5B" w:rsidR="003F00CE" w:rsidDel="00485715" w:rsidRDefault="003F00CE" w:rsidP="00104C3A">
      <w:pPr>
        <w:ind w:firstLine="0"/>
        <w:rPr>
          <w:moveFrom w:id="570" w:author="Nate Bachmeier [AWS-SA]" w:date="2023-04-20T15:47:00Z"/>
        </w:rPr>
      </w:pPr>
      <w:moveFrom w:id="571" w:author="Nate Bachmeier [AWS-SA]" w:date="2023-04-20T15:47:00Z">
        <w:r w:rsidDel="00485715">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moveFrom>
    </w:p>
    <w:moveFromRangeEnd w:id="568"/>
    <w:p w14:paraId="7CDD6653" w14:textId="77777777" w:rsidR="00485715" w:rsidRDefault="00C714B9" w:rsidP="00485715">
      <w:pPr>
        <w:rPr>
          <w:ins w:id="572" w:author="Nate Bachmeier [AWS-SA]" w:date="2023-04-20T16:00:00Z"/>
        </w:rPr>
      </w:pPr>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ins w:id="573" w:author="Nate Bachmeier [AWS-SA]" w:date="2023-04-20T16:00:00Z"/>
          <w:b/>
          <w:bCs/>
          <w:i/>
        </w:rPr>
      </w:pPr>
      <w:ins w:id="574" w:author="Nate Bachmeier [AWS-SA]" w:date="2023-04-20T16:00:00Z">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ins>
    </w:p>
    <w:p w14:paraId="2CCA3507" w14:textId="3A3318FE" w:rsidR="00213AB2" w:rsidRDefault="00213AB2">
      <w:pPr>
        <w:ind w:firstLine="0"/>
        <w:rPr>
          <w:ins w:id="575" w:author="Nate Bachmeier [AWS-SA]" w:date="2023-04-20T15:48:00Z"/>
        </w:rPr>
        <w:pPrChange w:id="576" w:author="Nate Bachmeier [AWS-SA]" w:date="2023-04-20T16:01:00Z">
          <w:pPr/>
        </w:pPrChange>
      </w:pPr>
      <w:ins w:id="577" w:author="Nate Bachmeier [AWS-SA]" w:date="2023-04-20T16:00:00Z">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ins>
    </w:p>
    <w:p w14:paraId="7BF2DD29" w14:textId="6EA96DDD" w:rsidR="00213AB2" w:rsidRDefault="00C714B9" w:rsidP="00485715">
      <w:pPr>
        <w:rPr>
          <w:ins w:id="578" w:author="Nate Bachmeier [AWS-SA]" w:date="2023-04-20T16:01:00Z"/>
        </w:rPr>
      </w:pPr>
      <w:r>
        <w:t>Amazon Rekognition, a computer vision service, further annotated the frames with object, activity, and facial detection metadata.</w:t>
      </w:r>
      <w:ins w:id="579" w:author="Nate Bachmeier [AWS-SA]" w:date="2023-04-20T15:49:00Z">
        <w:r w:rsidR="00485715">
          <w:t xml:space="preserve"> </w:t>
        </w:r>
      </w:ins>
      <w:ins w:id="580" w:author="Nate Bachmeier [AWS-SA]" w:date="2023-04-20T15:55:00Z">
        <w:r w:rsidR="00213AB2">
          <w:t xml:space="preserve">This information came from a post-processing Amazon S3 Batch Job that iterates across the Frame Store and passes metadata to a custom Amazon Lambda function. </w:t>
        </w:r>
      </w:ins>
      <w:ins w:id="581" w:author="Nate Bachmeier [AWS-SA]" w:date="2023-04-20T15:56:00Z">
        <w:r w:rsidR="00213AB2">
          <w:t xml:space="preserve">Initially, the </w:t>
        </w:r>
      </w:ins>
      <w:ins w:id="582" w:author="Nate Bachmeier [AWS-SA]" w:date="2023-04-20T15:57:00Z">
        <w:r w:rsidR="00213AB2">
          <w:t xml:space="preserve">Amazon Rekognition request rate limits caused the batch jobs to terminate unsuccessfully. </w:t>
        </w:r>
      </w:ins>
      <w:ins w:id="583" w:author="Nate Bachmeier [AWS-SA]" w:date="2023-04-20T15:59:00Z">
        <w:r w:rsidR="00213AB2">
          <w:t xml:space="preserve">Geo-distributing the function’s traffic across the AWS cloud mitigated these issues </w:t>
        </w:r>
      </w:ins>
      <w:ins w:id="584" w:author="Nate Bachmeier [AWS-SA]" w:date="2023-04-20T16:00:00Z">
        <w:r w:rsidR="00213AB2">
          <w:t>by increasing the service quota 12x (see Figure</w:t>
        </w:r>
      </w:ins>
      <w:ins w:id="585" w:author="Nate Bachmeier [AWS-SA]" w:date="2023-04-20T16:01:00Z">
        <w:r w:rsidR="00213AB2">
          <w:t xml:space="preserve"> 35).</w:t>
        </w:r>
      </w:ins>
      <w:ins w:id="586" w:author="Nate Bachmeier [AWS-SA]" w:date="2023-04-20T16:06:00Z">
        <w:r w:rsidR="00213AB2">
          <w:t xml:space="preserve"> </w:t>
        </w:r>
      </w:ins>
      <w:ins w:id="587" w:author="Nate Bachmeier [AWS-SA]" w:date="2023-04-20T16:07:00Z">
        <w:r w:rsidR="00213AB2">
          <w:t xml:space="preserve">A copy of the Amazon Rekognition service responses </w:t>
        </w:r>
      </w:ins>
      <w:ins w:id="588" w:author="Nate Bachmeier [AWS-SA]" w:date="2023-04-20T16:08:00Z">
        <w:r w:rsidR="00213AB2">
          <w:t xml:space="preserve">exists in </w:t>
        </w:r>
      </w:ins>
      <w:ins w:id="589" w:author="Nate Bachmeier [AWS-SA]" w:date="2023-04-20T16:07:00Z">
        <w:r w:rsidR="00213AB2">
          <w:t>Amazon S3</w:t>
        </w:r>
      </w:ins>
      <w:ins w:id="590" w:author="Nate Bachmeier [AWS-SA]" w:date="2023-04-20T16:08:00Z">
        <w:r w:rsidR="00213AB2">
          <w:t xml:space="preserve"> for future research reproducibility.</w:t>
        </w:r>
      </w:ins>
    </w:p>
    <w:p w14:paraId="7F9075A6" w14:textId="67EA35D7" w:rsidR="00E64BB3" w:rsidRDefault="00213AB2" w:rsidP="00213AB2">
      <w:pPr>
        <w:pStyle w:val="Caption"/>
        <w:ind w:firstLine="0"/>
        <w:rPr>
          <w:ins w:id="591" w:author="Nate Bachmeier [AWS-SA]" w:date="2023-04-20T16:02:00Z"/>
          <w:i/>
          <w:iCs w:val="0"/>
        </w:rPr>
      </w:pPr>
      <w:ins w:id="592" w:author="Nate Bachmeier [AWS-SA]" w:date="2023-04-20T16:01:00Z">
        <w:r w:rsidRPr="00213AB2">
          <w:rPr>
            <w:b/>
            <w:bCs/>
            <w:rPrChange w:id="593" w:author="Nate Bachmeier [AWS-SA]" w:date="2023-04-20T16:01:00Z">
              <w:rPr/>
            </w:rPrChange>
          </w:rPr>
          <w:lastRenderedPageBreak/>
          <w:t xml:space="preserve">Figure </w:t>
        </w:r>
        <w:r w:rsidRPr="00213AB2">
          <w:rPr>
            <w:b/>
            <w:bCs/>
            <w:rPrChange w:id="594" w:author="Nate Bachmeier [AWS-SA]" w:date="2023-04-20T16:01:00Z">
              <w:rPr/>
            </w:rPrChange>
          </w:rPr>
          <w:fldChar w:fldCharType="begin"/>
        </w:r>
        <w:r w:rsidRPr="00213AB2">
          <w:rPr>
            <w:b/>
            <w:bCs/>
            <w:rPrChange w:id="595" w:author="Nate Bachmeier [AWS-SA]" w:date="2023-04-20T16:01:00Z">
              <w:rPr/>
            </w:rPrChange>
          </w:rPr>
          <w:instrText xml:space="preserve"> SEQ Figure \* ARABIC </w:instrText>
        </w:r>
      </w:ins>
      <w:r w:rsidRPr="00213AB2">
        <w:rPr>
          <w:b/>
          <w:bCs/>
          <w:rPrChange w:id="596" w:author="Nate Bachmeier [AWS-SA]" w:date="2023-04-20T16:01:00Z">
            <w:rPr/>
          </w:rPrChange>
        </w:rPr>
        <w:fldChar w:fldCharType="separate"/>
      </w:r>
      <w:ins w:id="597" w:author="Nate Bachmeier [AWS-SA]" w:date="2023-04-20T16:01:00Z">
        <w:r w:rsidRPr="00213AB2">
          <w:rPr>
            <w:b/>
            <w:bCs/>
            <w:noProof/>
            <w:rPrChange w:id="598" w:author="Nate Bachmeier [AWS-SA]" w:date="2023-04-20T16:01:00Z">
              <w:rPr>
                <w:noProof/>
              </w:rPr>
            </w:rPrChange>
          </w:rPr>
          <w:t>34</w:t>
        </w:r>
        <w:r w:rsidRPr="00213AB2">
          <w:rPr>
            <w:b/>
            <w:bCs/>
            <w:rPrChange w:id="599" w:author="Nate Bachmeier [AWS-SA]" w:date="2023-04-20T16:01:00Z">
              <w:rPr/>
            </w:rPrChange>
          </w:rPr>
          <w:fldChar w:fldCharType="end"/>
        </w:r>
        <w:r>
          <w:br/>
        </w:r>
        <w:r>
          <w:rPr>
            <w:i/>
            <w:iCs w:val="0"/>
          </w:rPr>
          <w:t>Geo-distributing Traffic</w:t>
        </w:r>
      </w:ins>
    </w:p>
    <w:p w14:paraId="5943C6E8" w14:textId="77777777" w:rsidR="00213AB2" w:rsidRDefault="00213AB2" w:rsidP="00213AB2">
      <w:pPr>
        <w:pStyle w:val="SC-Source"/>
        <w:rPr>
          <w:ins w:id="600" w:author="Nate Bachmeier [AWS-SA]" w:date="2023-04-20T16:03:00Z"/>
        </w:rPr>
      </w:pPr>
      <w:ins w:id="601" w:author="Nate Bachmeier [AWS-SA]" w:date="2023-04-20T16:02:00Z">
        <w:r w:rsidRPr="00213AB2">
          <w:t>valid_regions = [</w:t>
        </w:r>
      </w:ins>
    </w:p>
    <w:p w14:paraId="45F30944" w14:textId="55B88448" w:rsidR="00213AB2" w:rsidRPr="00213AB2" w:rsidRDefault="00213AB2">
      <w:pPr>
        <w:pStyle w:val="SC-Source"/>
        <w:rPr>
          <w:ins w:id="602" w:author="Nate Bachmeier [AWS-SA]" w:date="2023-04-20T16:02:00Z"/>
        </w:rPr>
        <w:pPrChange w:id="603" w:author="Nate Bachmeier [AWS-SA]" w:date="2023-04-20T16:0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pPrChange>
      </w:pPr>
      <w:ins w:id="604" w:author="Nate Bachmeier [AWS-SA]" w:date="2023-04-20T16:03:00Z">
        <w:r>
          <w:t xml:space="preserve">  </w:t>
        </w:r>
      </w:ins>
      <w:ins w:id="605" w:author="Nate Bachmeier [AWS-SA]" w:date="2023-04-20T16:02:00Z">
        <w:r w:rsidRPr="00213AB2">
          <w:t>'us-east-1', 'us-east-2', 'us-west-1','us-west-2',</w:t>
        </w:r>
      </w:ins>
      <w:ins w:id="606" w:author="Nate Bachmeier [AWS-SA]" w:date="2023-04-20T16:04:00Z">
        <w:r>
          <w:br/>
          <w:t xml:space="preserve">  </w:t>
        </w:r>
      </w:ins>
      <w:ins w:id="607" w:author="Nate Bachmeier [AWS-SA]" w:date="2023-04-20T16:02:00Z">
        <w:r w:rsidRPr="00213AB2">
          <w:t>'eu-central-1','eu-west-1','eu-west-2', 'ap-south-1',</w:t>
        </w:r>
      </w:ins>
      <w:ins w:id="608" w:author="Nate Bachmeier [AWS-SA]" w:date="2023-04-20T16:04:00Z">
        <w:r>
          <w:br/>
          <w:t xml:space="preserve">  </w:t>
        </w:r>
      </w:ins>
      <w:ins w:id="609" w:author="Nate Bachmeier [AWS-SA]" w:date="2023-04-20T16:02:00Z">
        <w:r w:rsidRPr="00213AB2">
          <w:t xml:space="preserve">'ap-northeast-2','ap-southeast-1', 'ap-southeast-2', </w:t>
        </w:r>
      </w:ins>
      <w:ins w:id="610" w:author="Nate Bachmeier [AWS-SA]" w:date="2023-04-20T16:04:00Z">
        <w:r>
          <w:br/>
          <w:t xml:space="preserve">  </w:t>
        </w:r>
      </w:ins>
      <w:ins w:id="611" w:author="Nate Bachmeier [AWS-SA]" w:date="2023-04-20T16:02:00Z">
        <w:r w:rsidRPr="00213AB2">
          <w:t>'ap-northeast-1']</w:t>
        </w:r>
        <w:r>
          <w:br/>
        </w:r>
      </w:ins>
    </w:p>
    <w:p w14:paraId="47C14F69" w14:textId="6581224A" w:rsidR="00213AB2" w:rsidRDefault="00C82666">
      <w:pPr>
        <w:pStyle w:val="SC-Source"/>
        <w:rPr>
          <w:ins w:id="612" w:author="Nate Bachmeier [AWS-SA]" w:date="2023-04-20T16:02:00Z"/>
        </w:rPr>
        <w:pPrChange w:id="613" w:author="Nate Bachmeier [AWS-SA]" w:date="2023-04-20T16:03:00Z">
          <w:pPr>
            <w:pStyle w:val="HTMLPreformatted"/>
          </w:pPr>
        </w:pPrChange>
      </w:pPr>
      <w:ins w:id="614" w:author="Nate Bachmeier [AWS-SA]" w:date="2023-04-20T16:15:00Z">
        <w:r>
          <w:t xml:space="preserve">  </w:t>
        </w:r>
      </w:ins>
      <w:ins w:id="615" w:author="Nate Bachmeier [AWS-SA]" w:date="2023-04-20T16:02:00Z">
        <w:r w:rsidR="00213AB2">
          <w:t>def __detect_labels_with_retry(self, **kwargs)-&gt;dict:</w:t>
        </w:r>
      </w:ins>
    </w:p>
    <w:p w14:paraId="5E104516" w14:textId="77777777" w:rsidR="00213AB2" w:rsidRDefault="00213AB2">
      <w:pPr>
        <w:pStyle w:val="SC-Source"/>
        <w:rPr>
          <w:ins w:id="616" w:author="Nate Bachmeier [AWS-SA]" w:date="2023-04-20T16:02:00Z"/>
        </w:rPr>
        <w:pPrChange w:id="617" w:author="Nate Bachmeier [AWS-SA]" w:date="2023-04-20T16:03:00Z">
          <w:pPr>
            <w:pStyle w:val="HTMLPreformatted"/>
          </w:pPr>
        </w:pPrChange>
      </w:pPr>
      <w:ins w:id="618" w:author="Nate Bachmeier [AWS-SA]" w:date="2023-04-20T16:02:00Z">
        <w:r>
          <w:t xml:space="preserve">    for _ in range(0, 5):</w:t>
        </w:r>
      </w:ins>
    </w:p>
    <w:p w14:paraId="313743F2" w14:textId="77777777" w:rsidR="00213AB2" w:rsidRDefault="00213AB2">
      <w:pPr>
        <w:pStyle w:val="SC-Source"/>
        <w:rPr>
          <w:ins w:id="619" w:author="Nate Bachmeier [AWS-SA]" w:date="2023-04-20T16:02:00Z"/>
        </w:rPr>
        <w:pPrChange w:id="620" w:author="Nate Bachmeier [AWS-SA]" w:date="2023-04-20T16:03:00Z">
          <w:pPr>
            <w:pStyle w:val="HTMLPreformatted"/>
          </w:pPr>
        </w:pPrChange>
      </w:pPr>
      <w:ins w:id="621" w:author="Nate Bachmeier [AWS-SA]" w:date="2023-04-20T16:02:00Z">
        <w:r>
          <w:t xml:space="preserve">      try:</w:t>
        </w:r>
      </w:ins>
    </w:p>
    <w:p w14:paraId="3036646C" w14:textId="77777777" w:rsidR="00213AB2" w:rsidRDefault="00213AB2">
      <w:pPr>
        <w:pStyle w:val="SC-Source"/>
        <w:rPr>
          <w:ins w:id="622" w:author="Nate Bachmeier [AWS-SA]" w:date="2023-04-20T16:02:00Z"/>
        </w:rPr>
        <w:pPrChange w:id="623" w:author="Nate Bachmeier [AWS-SA]" w:date="2023-04-20T16:03:00Z">
          <w:pPr>
            <w:pStyle w:val="HTMLPreformatted"/>
          </w:pPr>
        </w:pPrChange>
      </w:pPr>
      <w:ins w:id="624" w:author="Nate Bachmeier [AWS-SA]" w:date="2023-04-20T16:02:00Z">
        <w:r>
          <w:t xml:space="preserve">        region = valid_regions[randint(0,len(valid_regions)-1)]</w:t>
        </w:r>
      </w:ins>
    </w:p>
    <w:p w14:paraId="31B73DFB" w14:textId="77777777" w:rsidR="00213AB2" w:rsidRDefault="00213AB2">
      <w:pPr>
        <w:pStyle w:val="SC-Source"/>
        <w:rPr>
          <w:ins w:id="625" w:author="Nate Bachmeier [AWS-SA]" w:date="2023-04-20T16:02:00Z"/>
        </w:rPr>
        <w:pPrChange w:id="626" w:author="Nate Bachmeier [AWS-SA]" w:date="2023-04-20T16:03:00Z">
          <w:pPr>
            <w:pStyle w:val="HTMLPreformatted"/>
          </w:pPr>
        </w:pPrChange>
      </w:pPr>
      <w:ins w:id="627" w:author="Nate Bachmeier [AWS-SA]" w:date="2023-04-20T16:02:00Z">
        <w:r>
          <w:t xml:space="preserve">        rekognition = boto3.client('rekognition', region_name=region)</w:t>
        </w:r>
      </w:ins>
    </w:p>
    <w:p w14:paraId="5DD1893E" w14:textId="77777777" w:rsidR="00213AB2" w:rsidRDefault="00213AB2">
      <w:pPr>
        <w:pStyle w:val="SC-Source"/>
        <w:rPr>
          <w:ins w:id="628" w:author="Nate Bachmeier [AWS-SA]" w:date="2023-04-20T16:02:00Z"/>
        </w:rPr>
        <w:pPrChange w:id="629" w:author="Nate Bachmeier [AWS-SA]" w:date="2023-04-20T16:03:00Z">
          <w:pPr>
            <w:pStyle w:val="HTMLPreformatted"/>
          </w:pPr>
        </w:pPrChange>
      </w:pPr>
    </w:p>
    <w:p w14:paraId="4A8AFF2B" w14:textId="77777777" w:rsidR="00213AB2" w:rsidRDefault="00213AB2">
      <w:pPr>
        <w:pStyle w:val="SC-Source"/>
        <w:rPr>
          <w:ins w:id="630" w:author="Nate Bachmeier [AWS-SA]" w:date="2023-04-20T16:02:00Z"/>
        </w:rPr>
        <w:pPrChange w:id="631" w:author="Nate Bachmeier [AWS-SA]" w:date="2023-04-20T16:03:00Z">
          <w:pPr>
            <w:pStyle w:val="HTMLPreformatted"/>
          </w:pPr>
        </w:pPrChange>
      </w:pPr>
      <w:ins w:id="632" w:author="Nate Bachmeier [AWS-SA]" w:date="2023-04-20T16:02:00Z">
        <w:r>
          <w:t xml:space="preserve">        print('DetectLabels(%s) - s3://%s -&gt; %s' % (</w:t>
        </w:r>
      </w:ins>
    </w:p>
    <w:p w14:paraId="516BE0D3" w14:textId="77777777" w:rsidR="00213AB2" w:rsidRDefault="00213AB2">
      <w:pPr>
        <w:pStyle w:val="SC-Source"/>
        <w:rPr>
          <w:ins w:id="633" w:author="Nate Bachmeier [AWS-SA]" w:date="2023-04-20T16:02:00Z"/>
        </w:rPr>
        <w:pPrChange w:id="634" w:author="Nate Bachmeier [AWS-SA]" w:date="2023-04-20T16:03:00Z">
          <w:pPr>
            <w:pStyle w:val="HTMLPreformatted"/>
          </w:pPr>
        </w:pPrChange>
      </w:pPr>
      <w:ins w:id="635" w:author="Nate Bachmeier [AWS-SA]" w:date="2023-04-20T16:02:00Z">
        <w:r>
          <w:t xml:space="preserve">          region,</w:t>
        </w:r>
      </w:ins>
    </w:p>
    <w:p w14:paraId="329CCE14" w14:textId="77777777" w:rsidR="00213AB2" w:rsidRDefault="00213AB2">
      <w:pPr>
        <w:pStyle w:val="SC-Source"/>
        <w:rPr>
          <w:ins w:id="636" w:author="Nate Bachmeier [AWS-SA]" w:date="2023-04-20T16:02:00Z"/>
        </w:rPr>
        <w:pPrChange w:id="637" w:author="Nate Bachmeier [AWS-SA]" w:date="2023-04-20T16:03:00Z">
          <w:pPr>
            <w:pStyle w:val="HTMLPreformatted"/>
          </w:pPr>
        </w:pPrChange>
      </w:pPr>
      <w:ins w:id="638" w:author="Nate Bachmeier [AWS-SA]" w:date="2023-04-20T16:02:00Z">
        <w:r>
          <w:t xml:space="preserve">          self.manifest.report.frame_bucket,</w:t>
        </w:r>
      </w:ins>
    </w:p>
    <w:p w14:paraId="449A9D6C" w14:textId="77777777" w:rsidR="00213AB2" w:rsidRDefault="00213AB2">
      <w:pPr>
        <w:pStyle w:val="SC-Source"/>
        <w:rPr>
          <w:ins w:id="639" w:author="Nate Bachmeier [AWS-SA]" w:date="2023-04-20T16:02:00Z"/>
        </w:rPr>
        <w:pPrChange w:id="640" w:author="Nate Bachmeier [AWS-SA]" w:date="2023-04-20T16:03:00Z">
          <w:pPr>
            <w:pStyle w:val="HTMLPreformatted"/>
          </w:pPr>
        </w:pPrChange>
      </w:pPr>
      <w:ins w:id="641" w:author="Nate Bachmeier [AWS-SA]" w:date="2023-04-20T16:02:00Z">
        <w:r>
          <w:t xml:space="preserve">          self.manifest.video_id</w:t>
        </w:r>
      </w:ins>
    </w:p>
    <w:p w14:paraId="7A960F00" w14:textId="77777777" w:rsidR="00213AB2" w:rsidRDefault="00213AB2">
      <w:pPr>
        <w:pStyle w:val="SC-Source"/>
        <w:rPr>
          <w:ins w:id="642" w:author="Nate Bachmeier [AWS-SA]" w:date="2023-04-20T16:02:00Z"/>
        </w:rPr>
        <w:pPrChange w:id="643" w:author="Nate Bachmeier [AWS-SA]" w:date="2023-04-20T16:03:00Z">
          <w:pPr>
            <w:pStyle w:val="HTMLPreformatted"/>
          </w:pPr>
        </w:pPrChange>
      </w:pPr>
      <w:ins w:id="644" w:author="Nate Bachmeier [AWS-SA]" w:date="2023-04-20T16:02:00Z">
        <w:r>
          <w:t xml:space="preserve">        ))</w:t>
        </w:r>
      </w:ins>
    </w:p>
    <w:p w14:paraId="69CA59E0" w14:textId="77777777" w:rsidR="00213AB2" w:rsidRDefault="00213AB2">
      <w:pPr>
        <w:pStyle w:val="SC-Source"/>
        <w:rPr>
          <w:ins w:id="645" w:author="Nate Bachmeier [AWS-SA]" w:date="2023-04-20T16:02:00Z"/>
        </w:rPr>
        <w:pPrChange w:id="646" w:author="Nate Bachmeier [AWS-SA]" w:date="2023-04-20T16:03:00Z">
          <w:pPr>
            <w:pStyle w:val="HTMLPreformatted"/>
          </w:pPr>
        </w:pPrChange>
      </w:pPr>
      <w:ins w:id="647" w:author="Nate Bachmeier [AWS-SA]" w:date="2023-04-20T16:02:00Z">
        <w:r>
          <w:t xml:space="preserve">    </w:t>
        </w:r>
      </w:ins>
    </w:p>
    <w:p w14:paraId="12E6CF5A" w14:textId="77777777" w:rsidR="00213AB2" w:rsidRDefault="00213AB2">
      <w:pPr>
        <w:pStyle w:val="SC-Source"/>
        <w:rPr>
          <w:ins w:id="648" w:author="Nate Bachmeier [AWS-SA]" w:date="2023-04-20T16:02:00Z"/>
        </w:rPr>
        <w:pPrChange w:id="649" w:author="Nate Bachmeier [AWS-SA]" w:date="2023-04-20T16:03:00Z">
          <w:pPr>
            <w:pStyle w:val="HTMLPreformatted"/>
          </w:pPr>
        </w:pPrChange>
      </w:pPr>
      <w:ins w:id="650" w:author="Nate Bachmeier [AWS-SA]" w:date="2023-04-20T16:02:00Z">
        <w:r>
          <w:t xml:space="preserve">        return rekognition.detect_labels(**kwargs)</w:t>
        </w:r>
      </w:ins>
    </w:p>
    <w:p w14:paraId="3BAD7587" w14:textId="60063AE3" w:rsidR="00213AB2" w:rsidRDefault="00213AB2">
      <w:pPr>
        <w:pStyle w:val="SC-Source"/>
        <w:rPr>
          <w:ins w:id="651" w:author="Nate Bachmeier [AWS-SA]" w:date="2023-04-20T16:02:00Z"/>
        </w:rPr>
        <w:pPrChange w:id="652" w:author="Nate Bachmeier [AWS-SA]" w:date="2023-04-20T16:03:00Z">
          <w:pPr>
            <w:pStyle w:val="HTMLPreformatted"/>
          </w:pPr>
        </w:pPrChange>
      </w:pPr>
      <w:ins w:id="653" w:author="Nate Bachmeier [AWS-SA]" w:date="2023-04-20T16:02:00Z">
        <w:r>
          <w:t xml:space="preserve">      except ProvisionedThroughputExceededException as error:</w:t>
        </w:r>
      </w:ins>
    </w:p>
    <w:p w14:paraId="0BF618B9" w14:textId="77777777" w:rsidR="00213AB2" w:rsidRDefault="00213AB2" w:rsidP="00213AB2">
      <w:pPr>
        <w:pStyle w:val="SC-Source"/>
        <w:rPr>
          <w:ins w:id="654" w:author="Nate Bachmeier [AWS-SA]" w:date="2023-04-20T16:04:00Z"/>
        </w:rPr>
      </w:pPr>
      <w:ins w:id="655" w:author="Nate Bachmeier [AWS-SA]" w:date="2023-04-20T16:02:00Z">
        <w:r>
          <w:t xml:space="preserve">        print('ProvisionedThroughputExceededException -- %s' % </w:t>
        </w:r>
      </w:ins>
      <w:ins w:id="656" w:author="Nate Bachmeier [AWS-SA]" w:date="2023-04-20T16:04:00Z">
        <w:r>
          <w:t xml:space="preserve">  </w:t>
        </w:r>
      </w:ins>
    </w:p>
    <w:p w14:paraId="0882A0FA" w14:textId="1AF9530C" w:rsidR="00213AB2" w:rsidRDefault="00213AB2">
      <w:pPr>
        <w:pStyle w:val="SC-Source"/>
        <w:rPr>
          <w:ins w:id="657" w:author="Nate Bachmeier [AWS-SA]" w:date="2023-04-20T16:02:00Z"/>
        </w:rPr>
        <w:pPrChange w:id="658" w:author="Nate Bachmeier [AWS-SA]" w:date="2023-04-20T16:03:00Z">
          <w:pPr>
            <w:pStyle w:val="HTMLPreformatted"/>
          </w:pPr>
        </w:pPrChange>
      </w:pPr>
      <w:ins w:id="659" w:author="Nate Bachmeier [AWS-SA]" w:date="2023-04-20T16:04:00Z">
        <w:r>
          <w:t xml:space="preserve">            </w:t>
        </w:r>
      </w:ins>
      <w:ins w:id="660" w:author="Nate Bachmeier [AWS-SA]" w:date="2023-04-20T16:02:00Z">
        <w:r>
          <w:t>str(error))</w:t>
        </w:r>
      </w:ins>
    </w:p>
    <w:p w14:paraId="16663DA3" w14:textId="77777777" w:rsidR="00213AB2" w:rsidRDefault="00213AB2">
      <w:pPr>
        <w:pStyle w:val="SC-Source"/>
        <w:rPr>
          <w:ins w:id="661" w:author="Nate Bachmeier [AWS-SA]" w:date="2023-04-20T16:02:00Z"/>
        </w:rPr>
        <w:pPrChange w:id="662" w:author="Nate Bachmeier [AWS-SA]" w:date="2023-04-20T16:03:00Z">
          <w:pPr>
            <w:pStyle w:val="HTMLPreformatted"/>
          </w:pPr>
        </w:pPrChange>
      </w:pPr>
      <w:ins w:id="663" w:author="Nate Bachmeier [AWS-SA]" w:date="2023-04-20T16:02:00Z">
        <w:r>
          <w:t xml:space="preserve">        sleep(randint(10,50)/10)</w:t>
        </w:r>
      </w:ins>
    </w:p>
    <w:p w14:paraId="6B574D23" w14:textId="337FB648" w:rsidR="00213AB2" w:rsidRDefault="00213AB2">
      <w:pPr>
        <w:pStyle w:val="SC-Source"/>
        <w:rPr>
          <w:ins w:id="664" w:author="Nate Bachmeier [AWS-SA]" w:date="2023-04-20T16:02:00Z"/>
        </w:rPr>
        <w:pPrChange w:id="665" w:author="Nate Bachmeier [AWS-SA]" w:date="2023-04-20T16:03:00Z">
          <w:pPr>
            <w:pStyle w:val="HTMLPreformatted"/>
          </w:pPr>
        </w:pPrChange>
      </w:pPr>
      <w:ins w:id="666" w:author="Nate Bachmeier [AWS-SA]" w:date="2023-04-20T16:02:00Z">
        <w:r>
          <w:t xml:space="preserve">    raise Exception('Unable to detect_labels - %s' % </w:t>
        </w:r>
      </w:ins>
      <w:ins w:id="667" w:author="Nate Bachmeier [AWS-SA]" w:date="2023-04-20T16:04:00Z">
        <w:r>
          <w:br/>
          <w:t xml:space="preserve">            s</w:t>
        </w:r>
      </w:ins>
      <w:ins w:id="668" w:author="Nate Bachmeier [AWS-SA]" w:date="2023-04-20T16:02:00Z">
        <w:r>
          <w:t>elf.manifest.video_id)</w:t>
        </w:r>
      </w:ins>
    </w:p>
    <w:p w14:paraId="47AEF80B" w14:textId="4538CEAE" w:rsidR="00213AB2" w:rsidDel="00714D69" w:rsidRDefault="00C82666" w:rsidP="00714D69">
      <w:pPr>
        <w:ind w:firstLine="0"/>
        <w:rPr>
          <w:del w:id="669" w:author="Nate Bachmeier [AWS-SA]" w:date="2023-04-23T12:30:00Z"/>
        </w:rPr>
        <w:pPrChange w:id="670" w:author="Nate Bachmeier [AWS-SA]" w:date="2023-04-30T13:01:00Z">
          <w:pPr>
            <w:ind w:firstLine="0"/>
          </w:pPr>
        </w:pPrChange>
      </w:pPr>
      <w:ins w:id="671" w:author="Nate Bachmeier [AWS-SA]" w:date="2023-04-20T16:15:00Z">
        <w:r>
          <w:tab/>
        </w:r>
      </w:ins>
      <w:ins w:id="672" w:author="Nate Bachmeier [AWS-SA]" w:date="2023-04-30T12:59:00Z">
        <w:r w:rsidR="00714D69">
          <w:t>D</w:t>
        </w:r>
      </w:ins>
      <w:ins w:id="673" w:author="Nate Bachmeier [AWS-SA]" w:date="2023-04-20T16:16:00Z">
        <w:r>
          <w:t>ownloading and extracting metadata from the videos</w:t>
        </w:r>
      </w:ins>
      <w:ins w:id="674" w:author="Nate Bachmeier [AWS-SA]" w:date="2023-04-30T12:59:00Z">
        <w:r w:rsidR="00714D69">
          <w:t xml:space="preserve"> produced </w:t>
        </w:r>
      </w:ins>
      <w:ins w:id="675" w:author="Nate Bachmeier [AWS-SA]" w:date="2023-04-30T12:58:00Z">
        <w:r w:rsidR="00714D69">
          <w:t xml:space="preserve">three manifest reports </w:t>
        </w:r>
      </w:ins>
      <w:ins w:id="676" w:author="Nate Bachmeier [AWS-SA]" w:date="2023-04-20T16:17:00Z">
        <w:r>
          <w:t xml:space="preserve">per </w:t>
        </w:r>
      </w:ins>
      <w:ins w:id="677" w:author="Nate Bachmeier [AWS-SA]" w:date="2023-04-30T12:59:00Z">
        <w:r w:rsidR="00714D69">
          <w:t xml:space="preserve">video </w:t>
        </w:r>
      </w:ins>
      <w:ins w:id="678" w:author="Nate Bachmeier [AWS-SA]" w:date="2023-04-20T16:18:00Z">
        <w:r>
          <w:t>(</w:t>
        </w:r>
      </w:ins>
      <w:ins w:id="679" w:author="Nate Bachmeier [AWS-SA]" w:date="2023-04-30T12:58:00Z">
        <w:r w:rsidR="00714D69" w:rsidRPr="00714D69">
          <w:t>1</w:t>
        </w:r>
        <w:r w:rsidR="00714D69">
          <w:t>,</w:t>
        </w:r>
        <w:r w:rsidR="00714D69" w:rsidRPr="00714D69">
          <w:t>591</w:t>
        </w:r>
        <w:r w:rsidR="00714D69">
          <w:t>,</w:t>
        </w:r>
        <w:r w:rsidR="00714D69" w:rsidRPr="00714D69">
          <w:t>530</w:t>
        </w:r>
      </w:ins>
      <w:ins w:id="680" w:author="Nate Bachmeier [AWS-SA]" w:date="2023-04-20T16:18:00Z">
        <w:r>
          <w:t xml:space="preserve"> files)</w:t>
        </w:r>
      </w:ins>
      <w:ins w:id="681" w:author="Nate Bachmeier [AWS-SA]" w:date="2023-04-20T16:17:00Z">
        <w:r>
          <w:t xml:space="preserve">. </w:t>
        </w:r>
      </w:ins>
      <w:ins w:id="682" w:author="Nate Bachmeier [AWS-SA]" w:date="2023-04-20T16:19:00Z">
        <w:r>
          <w:t xml:space="preserve">This corpus represents the facts and evidence to address this dissertation’s </w:t>
        </w:r>
      </w:ins>
      <w:ins w:id="683" w:author="Nate Bachmeier [AWS-SA]" w:date="2023-04-20T16:20:00Z">
        <w:r>
          <w:t xml:space="preserve">research questions. Specifically, what are </w:t>
        </w:r>
      </w:ins>
      <w:ins w:id="684" w:author="Nate Bachmeier [AWS-SA]" w:date="2023-04-20T16:21:00Z">
        <w:r>
          <w:t xml:space="preserve">autonomous agents' effectiveness (RQ1) </w:t>
        </w:r>
        <w:r>
          <w:lastRenderedPageBreak/>
          <w:t>and efficiency (RQ2)</w:t>
        </w:r>
      </w:ins>
      <w:ins w:id="685" w:author="Nate Bachmeier [AWS-SA]" w:date="2023-04-20T16:20:00Z">
        <w:r>
          <w:t xml:space="preserve"> in assisting elderly and special needs care facilities?</w:t>
        </w:r>
      </w:ins>
      <w:ins w:id="686" w:author="Nate Bachmeier [AWS-SA]" w:date="2023-04-30T12:58:00Z">
        <w:r w:rsidR="00714D69">
          <w:t xml:space="preserve"> </w:t>
        </w:r>
      </w:ins>
      <w:ins w:id="687" w:author="Nate Bachmeier [AWS-SA]" w:date="2023-04-30T13:00:00Z">
        <w:r w:rsidR="00714D69">
          <w:t xml:space="preserve">Before transforming these facts into </w:t>
        </w:r>
      </w:ins>
      <w:ins w:id="688" w:author="Nate Bachmeier [AWS-SA]" w:date="2023-04-30T13:07:00Z">
        <w:r w:rsidR="00714D69">
          <w:t>answers</w:t>
        </w:r>
      </w:ins>
      <w:ins w:id="689" w:author="Nate Bachmeier [AWS-SA]" w:date="2023-04-30T13:00:00Z">
        <w:r w:rsidR="00714D69">
          <w:t xml:space="preserve">, this research project needed to overcome a big data problem. </w:t>
        </w:r>
      </w:ins>
      <w:ins w:id="690" w:author="Nate Bachmeier [AWS-SA]" w:date="2023-04-30T13:02:00Z">
        <w:r w:rsidR="00714D69">
          <w:t>Each manifest file references</w:t>
        </w:r>
      </w:ins>
      <w:ins w:id="691" w:author="Nate Bachmeier [AWS-SA]" w:date="2023-04-30T13:00:00Z">
        <w:r w:rsidR="00714D69">
          <w:t xml:space="preserve"> </w:t>
        </w:r>
      </w:ins>
      <w:ins w:id="692" w:author="Nate Bachmeier [AWS-SA]" w:date="2023-04-30T13:01:00Z">
        <w:r w:rsidR="00714D69">
          <w:t>annotated</w:t>
        </w:r>
      </w:ins>
    </w:p>
    <w:p w14:paraId="7B1DE573" w14:textId="14710758" w:rsidR="00714D69" w:rsidRDefault="00714D69" w:rsidP="00714D69">
      <w:pPr>
        <w:ind w:firstLine="0"/>
        <w:rPr>
          <w:ins w:id="693" w:author="Nate Bachmeier [AWS-SA]" w:date="2023-04-30T13:00:00Z"/>
        </w:rPr>
      </w:pPr>
      <w:ins w:id="694" w:author="Nate Bachmeier [AWS-SA]" w:date="2023-04-30T13:01:00Z">
        <w:r>
          <w:t xml:space="preserve"> frames, skeletal positioning, prediction confidence vectors, </w:t>
        </w:r>
      </w:ins>
      <w:ins w:id="695" w:author="Nate Bachmeier [AWS-SA]" w:date="2023-04-30T13:02:00Z">
        <w:r>
          <w:t>and object detection labels.</w:t>
        </w:r>
      </w:ins>
      <w:ins w:id="696" w:author="Nate Bachmeier [AWS-SA]" w:date="2023-04-30T13:08:00Z">
        <w:r>
          <w:t xml:space="preserve"> These 21.7 million semi-structured </w:t>
        </w:r>
      </w:ins>
      <w:ins w:id="697" w:author="Nate Bachmeier [AWS-SA]" w:date="2023-04-30T13:09:00Z">
        <w:r>
          <w:t>documents span Amazon S3 buckets, DynamoDB tables</w:t>
        </w:r>
      </w:ins>
      <w:ins w:id="698" w:author="Nate Bachmeier [AWS-SA]" w:date="2023-04-30T13:10:00Z">
        <w:r>
          <w:t>, and Elastic FileSystem network storage.</w:t>
        </w:r>
      </w:ins>
    </w:p>
    <w:p w14:paraId="6898CB41" w14:textId="7CFFBF2B" w:rsidR="00FB2946" w:rsidRDefault="00714D69">
      <w:pPr>
        <w:ind w:firstLine="0"/>
        <w:rPr>
          <w:ins w:id="699" w:author="Nate Bachmeier [AWS-SA]" w:date="2023-04-30T13:46:00Z"/>
        </w:rPr>
      </w:pPr>
      <w:ins w:id="700" w:author="Nate Bachmeier [AWS-SA]" w:date="2023-04-30T13:10:00Z">
        <w:r>
          <w:tab/>
        </w:r>
      </w:ins>
      <w:ins w:id="701" w:author="Nate Bachmeier [AWS-SA]" w:date="2023-04-30T13:12:00Z">
        <w:r>
          <w:t xml:space="preserve">GraphQL is </w:t>
        </w:r>
      </w:ins>
      <w:ins w:id="702" w:author="Nate Bachmeier [AWS-SA]" w:date="2023-04-30T13:13:00Z">
        <w:r>
          <w:t>a declar</w:t>
        </w:r>
      </w:ins>
      <w:ins w:id="703" w:author="Nate Bachmeier [AWS-SA]" w:date="2023-04-30T13:14:00Z">
        <w:r>
          <w:t xml:space="preserve">ative data-fetching method that </w:t>
        </w:r>
      </w:ins>
      <w:ins w:id="704" w:author="Nate Bachmeier [AWS-SA]" w:date="2023-04-30T13:15:00Z">
        <w:r>
          <w:t xml:space="preserve">enables web clients </w:t>
        </w:r>
      </w:ins>
      <w:ins w:id="705" w:author="Nate Bachmeier [AWS-SA]" w:date="2023-04-30T13:17:00Z">
        <w:r>
          <w:t xml:space="preserve">to </w:t>
        </w:r>
      </w:ins>
      <w:ins w:id="706" w:author="Nate Bachmeier [AWS-SA]" w:date="2023-04-30T13:21:00Z">
        <w:r>
          <w:t>describe the capabilities and requirements of data models</w:t>
        </w:r>
      </w:ins>
      <w:customXmlInsRangeStart w:id="707" w:author="Nate Bachmeier [AWS-SA]" w:date="2023-04-30T13:22:00Z"/>
      <w:sdt>
        <w:sdtPr>
          <w:id w:val="-1652907880"/>
          <w:citation/>
        </w:sdtPr>
        <w:sdtContent>
          <w:customXmlInsRangeEnd w:id="707"/>
          <w:ins w:id="708" w:author="Nate Bachmeier [AWS-SA]" w:date="2023-04-30T13:22:00Z">
            <w:r>
              <w:fldChar w:fldCharType="begin"/>
            </w:r>
            <w:r>
              <w:instrText xml:space="preserve"> CITATION Gra21 \l 1033 </w:instrText>
            </w:r>
          </w:ins>
          <w:r>
            <w:fldChar w:fldCharType="separate"/>
          </w:r>
          <w:r w:rsidR="001825BE">
            <w:rPr>
              <w:noProof/>
            </w:rPr>
            <w:t xml:space="preserve"> (GraphQL, 2021)</w:t>
          </w:r>
          <w:ins w:id="709" w:author="Nate Bachmeier [AWS-SA]" w:date="2023-04-30T13:22:00Z">
            <w:r>
              <w:fldChar w:fldCharType="end"/>
            </w:r>
          </w:ins>
          <w:customXmlInsRangeStart w:id="710" w:author="Nate Bachmeier [AWS-SA]" w:date="2023-04-30T13:22:00Z"/>
        </w:sdtContent>
      </w:sdt>
      <w:customXmlInsRangeEnd w:id="710"/>
      <w:ins w:id="711" w:author="Nate Bachmeier [AWS-SA]" w:date="2023-04-30T13:17:00Z">
        <w:r>
          <w:t xml:space="preserve">. </w:t>
        </w:r>
      </w:ins>
      <w:ins w:id="712" w:author="Nate Bachmeier [AWS-SA]" w:date="2023-04-30T13:23:00Z">
        <w:r>
          <w:t>A server</w:t>
        </w:r>
      </w:ins>
      <w:ins w:id="713" w:author="Nate Bachmeier [AWS-SA]" w:date="2023-04-30T13:17:00Z">
        <w:r>
          <w:t xml:space="preserve"> endpoint </w:t>
        </w:r>
      </w:ins>
      <w:ins w:id="714" w:author="Nate Bachmeier [AWS-SA]" w:date="2023-04-30T13:18:00Z">
        <w:r>
          <w:t xml:space="preserve">fulfills the request </w:t>
        </w:r>
      </w:ins>
      <w:ins w:id="715" w:author="Nate Bachmeier [AWS-SA]" w:date="2023-04-30T13:23:00Z">
        <w:r>
          <w:t xml:space="preserve">using </w:t>
        </w:r>
      </w:ins>
      <w:ins w:id="716" w:author="Nate Bachmeier [AWS-SA]" w:date="2023-04-30T13:18:00Z">
        <w:r w:rsidRPr="00714D69">
          <w:rPr>
            <w:i/>
            <w:iCs/>
            <w:rPrChange w:id="717" w:author="Nate Bachmeier [AWS-SA]" w:date="2023-04-30T13:19:00Z">
              <w:rPr/>
            </w:rPrChange>
          </w:rPr>
          <w:t>resolvers</w:t>
        </w:r>
      </w:ins>
      <w:ins w:id="718" w:author="Nate Bachmeier [AWS-SA]" w:date="2023-04-30T13:19:00Z">
        <w:r>
          <w:t xml:space="preserve"> that retri</w:t>
        </w:r>
      </w:ins>
      <w:ins w:id="719" w:author="Nate Bachmeier [AWS-SA]" w:date="2023-04-30T13:20:00Z">
        <w:r>
          <w:t>eve entity definitions from arbitrary data stores.</w:t>
        </w:r>
      </w:ins>
      <w:ins w:id="720" w:author="Nate Bachmeier [AWS-SA]" w:date="2023-04-30T13:23:00Z">
        <w:r>
          <w:t xml:space="preserve"> </w:t>
        </w:r>
      </w:ins>
      <w:ins w:id="721" w:author="Nate Bachmeier [AWS-SA]" w:date="2023-04-30T13:24:00Z">
        <w:r>
          <w:t xml:space="preserve">For instance, a client </w:t>
        </w:r>
      </w:ins>
      <w:ins w:id="722" w:author="Nate Bachmeier [AWS-SA]" w:date="2023-04-30T13:26:00Z">
        <w:r>
          <w:t>issue a single request for the total number of people in each video frame</w:t>
        </w:r>
      </w:ins>
      <w:ins w:id="723" w:author="Nate Bachmeier [AWS-SA]" w:date="2023-04-30T13:27:00Z">
        <w:r>
          <w:t xml:space="preserve">, </w:t>
        </w:r>
      </w:ins>
      <w:ins w:id="724" w:author="Nate Bachmeier [AWS-SA]" w:date="2023-04-30T13:26:00Z">
        <w:r>
          <w:t xml:space="preserve">the </w:t>
        </w:r>
      </w:ins>
      <w:ins w:id="725" w:author="Nate Bachmeier [AWS-SA]" w:date="2023-04-30T13:27:00Z">
        <w:r>
          <w:t xml:space="preserve">annotation metadata, </w:t>
        </w:r>
      </w:ins>
      <w:ins w:id="726" w:author="Nate Bachmeier [AWS-SA]" w:date="2023-04-30T13:29:00Z">
        <w:r>
          <w:t>visible body positions, and people identifiers (</w:t>
        </w:r>
      </w:ins>
      <w:ins w:id="727" w:author="Nate Bachmeier [AWS-SA]" w:date="2023-04-30T13:30:00Z">
        <w:r>
          <w:t>see Figure 35)</w:t>
        </w:r>
      </w:ins>
      <w:ins w:id="728" w:author="Nate Bachmeier [AWS-SA]" w:date="2023-04-30T13:29:00Z">
        <w:r>
          <w:t>.</w:t>
        </w:r>
      </w:ins>
      <w:ins w:id="729" w:author="Nate Bachmeier [AWS-SA]" w:date="2023-04-30T13:27:00Z">
        <w:r>
          <w:t xml:space="preserve"> </w:t>
        </w:r>
      </w:ins>
      <w:ins w:id="730" w:author="Nate Bachmeier [AWS-SA]" w:date="2023-04-30T13:30:00Z">
        <w:r>
          <w:t xml:space="preserve">Internally, </w:t>
        </w:r>
      </w:ins>
      <w:ins w:id="731" w:author="Nate Bachmeier [AWS-SA]" w:date="2023-04-30T13:31:00Z">
        <w:r>
          <w:t xml:space="preserve">the GraphQL service determines the response requires the resolver for </w:t>
        </w:r>
        <w:r w:rsidRPr="00FB2946">
          <w:rPr>
            <w:i/>
            <w:iCs/>
            <w:rPrChange w:id="732" w:author="Nate Bachmeier [AWS-SA]" w:date="2023-04-30T13:32:00Z">
              <w:rPr/>
            </w:rPrChange>
          </w:rPr>
          <w:t>annotation</w:t>
        </w:r>
      </w:ins>
      <w:ins w:id="733" w:author="Nate Bachmeier [AWS-SA]" w:date="2023-04-30T13:32:00Z">
        <w:r>
          <w:t xml:space="preserve"> and </w:t>
        </w:r>
        <w:r w:rsidRPr="00FB2946">
          <w:rPr>
            <w:i/>
            <w:iCs/>
            <w:rPrChange w:id="734" w:author="Nate Bachmeier [AWS-SA]" w:date="2023-04-30T13:32:00Z">
              <w:rPr/>
            </w:rPrChange>
          </w:rPr>
          <w:t>analysis</w:t>
        </w:r>
        <w:r>
          <w:t xml:space="preserve"> base entities.</w:t>
        </w:r>
        <w:r w:rsidR="00FB2946">
          <w:t xml:space="preserve"> </w:t>
        </w:r>
      </w:ins>
      <w:ins w:id="735" w:author="Nate Bachmeier [AWS-SA]" w:date="2023-04-30T13:33:00Z">
        <w:r w:rsidR="00FB2946">
          <w:t xml:space="preserve">After binding these entities, the child resolvers execute to fetch </w:t>
        </w:r>
        <w:r w:rsidR="00FB2946">
          <w:rPr>
            <w:i/>
            <w:iCs/>
          </w:rPr>
          <w:t>frames</w:t>
        </w:r>
        <w:r w:rsidR="00FB2946">
          <w:t xml:space="preserve"> metadata</w:t>
        </w:r>
      </w:ins>
      <w:ins w:id="736" w:author="Nate Bachmeier [AWS-SA]" w:date="2023-04-30T13:34:00Z">
        <w:r w:rsidR="00FB2946">
          <w:t xml:space="preserve"> </w:t>
        </w:r>
      </w:ins>
      <w:ins w:id="737" w:author="Nate Bachmeier [AWS-SA]" w:date="2023-04-30T13:38:00Z">
        <w:r w:rsidR="00FB2946">
          <w:t xml:space="preserve">and </w:t>
        </w:r>
      </w:ins>
      <w:ins w:id="738" w:author="Nate Bachmeier [AWS-SA]" w:date="2023-04-30T13:34:00Z">
        <w:r w:rsidR="00FB2946">
          <w:t>recursively acquir</w:t>
        </w:r>
      </w:ins>
      <w:ins w:id="739" w:author="Nate Bachmeier [AWS-SA]" w:date="2023-04-30T13:38:00Z">
        <w:r w:rsidR="00FB2946">
          <w:t>e</w:t>
        </w:r>
      </w:ins>
      <w:ins w:id="740" w:author="Nate Bachmeier [AWS-SA]" w:date="2023-04-30T13:34:00Z">
        <w:r w:rsidR="00FB2946">
          <w:t xml:space="preserve"> </w:t>
        </w:r>
      </w:ins>
      <w:ins w:id="741" w:author="Nate Bachmeier [AWS-SA]" w:date="2023-04-30T13:35:00Z">
        <w:r w:rsidR="00FB2946">
          <w:t xml:space="preserve">the frame’s </w:t>
        </w:r>
      </w:ins>
      <w:ins w:id="742" w:author="Nate Bachmeier [AWS-SA]" w:date="2023-04-30T13:34:00Z">
        <w:r w:rsidR="00FB2946">
          <w:rPr>
            <w:i/>
            <w:iCs/>
          </w:rPr>
          <w:t>bodies</w:t>
        </w:r>
        <w:r w:rsidR="00FB2946">
          <w:t xml:space="preserve"> </w:t>
        </w:r>
      </w:ins>
      <w:ins w:id="743" w:author="Nate Bachmeier [AWS-SA]" w:date="2023-04-30T13:35:00Z">
        <w:r w:rsidR="00FB2946">
          <w:t>results</w:t>
        </w:r>
      </w:ins>
      <w:ins w:id="744" w:author="Nate Bachmeier [AWS-SA]" w:date="2023-04-30T13:34:00Z">
        <w:r w:rsidR="00FB2946">
          <w:t>.</w:t>
        </w:r>
      </w:ins>
    </w:p>
    <w:p w14:paraId="6556B4D5" w14:textId="10E8521F" w:rsidR="00FB2946" w:rsidRDefault="00FB2946" w:rsidP="00FB2946">
      <w:pPr>
        <w:rPr>
          <w:ins w:id="745" w:author="Nate Bachmeier [AWS-SA]" w:date="2023-04-30T13:44:00Z"/>
        </w:rPr>
        <w:pPrChange w:id="746" w:author="Nate Bachmeier [AWS-SA]" w:date="2023-04-30T13:51:00Z">
          <w:pPr>
            <w:ind w:firstLine="0"/>
          </w:pPr>
        </w:pPrChange>
      </w:pPr>
      <w:ins w:id="747" w:author="Nate Bachmeier [AWS-SA]" w:date="2023-04-30T13:46:00Z">
        <w:r>
          <w:t>This constructive research project built the GraphQL service using Amazon AppSync and Amazon Lambda functions. AppSync is responsible for processing the queries and orchestrating the business logic to fetch information from the various data stores (e.g., DynamoDB and S3).</w:t>
        </w:r>
      </w:ins>
      <w:ins w:id="748" w:author="Nate Bachmeier [AWS-SA]" w:date="2023-04-30T13:47:00Z">
        <w:r>
          <w:t xml:space="preserve"> </w:t>
        </w:r>
      </w:ins>
      <w:ins w:id="749" w:author="Nate Bachmeier [AWS-SA]" w:date="2023-04-30T13:50:00Z">
        <w:r>
          <w:t>This capability surfaced consistency issues, accelerated development, and streamlined data retrieval</w:t>
        </w:r>
        <w:r>
          <w:t xml:space="preserve"> because of t</w:t>
        </w:r>
      </w:ins>
      <w:ins w:id="750" w:author="Nate Bachmeier [AWS-SA]" w:date="2023-04-30T13:51:00Z">
        <w:r>
          <w:t xml:space="preserve">he </w:t>
        </w:r>
      </w:ins>
      <w:ins w:id="751" w:author="Nate Bachmeier [AWS-SA]" w:date="2023-04-30T13:48:00Z">
        <w:r>
          <w:t>uniform access to information without exposing internal serialization, partitioning, and d</w:t>
        </w:r>
      </w:ins>
      <w:ins w:id="752" w:author="Nate Bachmeier [AWS-SA]" w:date="2023-04-30T13:49:00Z">
        <w:r>
          <w:t xml:space="preserve">atabase technology. </w:t>
        </w:r>
      </w:ins>
      <w:ins w:id="753" w:author="Nate Bachmeier [AWS-SA]" w:date="2023-04-30T13:51:00Z">
        <w:r>
          <w:t xml:space="preserve">Without these features, significant investments are necessary to clean, catalog, and consolidate the data ahead of time. That </w:t>
        </w:r>
      </w:ins>
      <w:ins w:id="754" w:author="Nate Bachmeier [AWS-SA]" w:date="2023-04-30T13:52:00Z">
        <w:r>
          <w:t xml:space="preserve">would introduce risk to the project and its finite timeline </w:t>
        </w:r>
      </w:ins>
    </w:p>
    <w:p w14:paraId="66E177F2" w14:textId="52B9F14F" w:rsidR="00FB2946" w:rsidRPr="00FB2946" w:rsidRDefault="00FB2946">
      <w:pPr>
        <w:ind w:firstLine="0"/>
        <w:rPr>
          <w:ins w:id="755" w:author="Nate Bachmeier [AWS-SA]" w:date="2023-04-30T13:23:00Z"/>
        </w:rPr>
      </w:pPr>
      <w:ins w:id="756" w:author="Nate Bachmeier [AWS-SA]" w:date="2023-04-30T13:39:00Z">
        <w:r>
          <w:tab/>
        </w:r>
      </w:ins>
      <w:ins w:id="757" w:author="Nate Bachmeier [AWS-SA]" w:date="2023-04-30T13:42:00Z">
        <w:r>
          <w:t xml:space="preserve"> </w:t>
        </w:r>
      </w:ins>
    </w:p>
    <w:p w14:paraId="26CA6B8D" w14:textId="488DA5AF" w:rsidR="00714D69" w:rsidRDefault="00714D69" w:rsidP="00714D69">
      <w:pPr>
        <w:pStyle w:val="Caption"/>
        <w:ind w:firstLine="0"/>
        <w:rPr>
          <w:ins w:id="758" w:author="Nate Bachmeier [AWS-SA]" w:date="2023-04-30T13:30:00Z"/>
          <w:i/>
          <w:iCs w:val="0"/>
        </w:rPr>
      </w:pPr>
      <w:ins w:id="759" w:author="Nate Bachmeier [AWS-SA]" w:date="2023-04-30T13:29:00Z">
        <w:r w:rsidRPr="00714D69">
          <w:rPr>
            <w:b/>
            <w:bCs/>
            <w:rPrChange w:id="760" w:author="Nate Bachmeier [AWS-SA]" w:date="2023-04-30T13:30:00Z">
              <w:rPr/>
            </w:rPrChange>
          </w:rPr>
          <w:lastRenderedPageBreak/>
          <w:t xml:space="preserve">Figure </w:t>
        </w:r>
        <w:r w:rsidRPr="00714D69">
          <w:rPr>
            <w:b/>
            <w:bCs/>
            <w:rPrChange w:id="761" w:author="Nate Bachmeier [AWS-SA]" w:date="2023-04-30T13:30:00Z">
              <w:rPr/>
            </w:rPrChange>
          </w:rPr>
          <w:fldChar w:fldCharType="begin"/>
        </w:r>
        <w:r w:rsidRPr="00714D69">
          <w:rPr>
            <w:b/>
            <w:bCs/>
            <w:rPrChange w:id="762" w:author="Nate Bachmeier [AWS-SA]" w:date="2023-04-30T13:30:00Z">
              <w:rPr/>
            </w:rPrChange>
          </w:rPr>
          <w:instrText xml:space="preserve"> SEQ Figure \* ARABIC </w:instrText>
        </w:r>
      </w:ins>
      <w:r w:rsidRPr="00714D69">
        <w:rPr>
          <w:b/>
          <w:bCs/>
          <w:rPrChange w:id="763" w:author="Nate Bachmeier [AWS-SA]" w:date="2023-04-30T13:30:00Z">
            <w:rPr/>
          </w:rPrChange>
        </w:rPr>
        <w:fldChar w:fldCharType="separate"/>
      </w:r>
      <w:ins w:id="764" w:author="Nate Bachmeier [AWS-SA]" w:date="2023-04-30T13:29:00Z">
        <w:r w:rsidRPr="00714D69">
          <w:rPr>
            <w:b/>
            <w:bCs/>
            <w:noProof/>
            <w:rPrChange w:id="765" w:author="Nate Bachmeier [AWS-SA]" w:date="2023-04-30T13:30:00Z">
              <w:rPr>
                <w:noProof/>
              </w:rPr>
            </w:rPrChange>
          </w:rPr>
          <w:t>35</w:t>
        </w:r>
        <w:r w:rsidRPr="00714D69">
          <w:rPr>
            <w:b/>
            <w:bCs/>
            <w:rPrChange w:id="766" w:author="Nate Bachmeier [AWS-SA]" w:date="2023-04-30T13:30:00Z">
              <w:rPr/>
            </w:rPrChange>
          </w:rPr>
          <w:fldChar w:fldCharType="end"/>
        </w:r>
        <w:r>
          <w:br/>
        </w:r>
        <w:r>
          <w:rPr>
            <w:i/>
            <w:iCs w:val="0"/>
          </w:rPr>
          <w:t>Example GraphQL Query</w:t>
        </w:r>
      </w:ins>
    </w:p>
    <w:p w14:paraId="16206BF9" w14:textId="77777777" w:rsidR="00714D69" w:rsidRDefault="00714D69" w:rsidP="00714D69">
      <w:pPr>
        <w:pStyle w:val="SC-Source"/>
        <w:rPr>
          <w:ins w:id="767" w:author="Nate Bachmeier [AWS-SA]" w:date="2023-04-30T13:30:00Z"/>
        </w:rPr>
      </w:pPr>
      <w:ins w:id="768" w:author="Nate Bachmeier [AWS-SA]" w:date="2023-04-30T13:30:00Z">
        <w:r>
          <w:t>{</w:t>
        </w:r>
      </w:ins>
    </w:p>
    <w:p w14:paraId="74DAEB66" w14:textId="1262831A" w:rsidR="00714D69" w:rsidRDefault="00714D69" w:rsidP="00714D69">
      <w:pPr>
        <w:pStyle w:val="SC-Source"/>
        <w:rPr>
          <w:ins w:id="769" w:author="Nate Bachmeier [AWS-SA]" w:date="2023-04-30T13:30:00Z"/>
        </w:rPr>
      </w:pPr>
      <w:ins w:id="770" w:author="Nate Bachmeier [AWS-SA]" w:date="2023-04-30T13:30:00Z">
        <w:r>
          <w:t xml:space="preserve">  get_video(video_id: </w:t>
        </w:r>
      </w:ins>
      <w:ins w:id="771" w:author="Nate Bachmeier [AWS-SA]" w:date="2023-04-30T13:52:00Z">
        <w:r w:rsidR="00C726B5">
          <w:t>“</w:t>
        </w:r>
      </w:ins>
      <w:ins w:id="772" w:author="Nate Bachmeier [AWS-SA]" w:date="2023-04-30T13:30:00Z">
        <w:r>
          <w:t>---0dWlqevI</w:t>
        </w:r>
      </w:ins>
      <w:ins w:id="773" w:author="Nate Bachmeier [AWS-SA]" w:date="2023-04-30T13:52:00Z">
        <w:r w:rsidR="00C726B5">
          <w:t>”</w:t>
        </w:r>
      </w:ins>
      <w:ins w:id="774" w:author="Nate Bachmeier [AWS-SA]" w:date="2023-04-30T13:30:00Z">
        <w:r>
          <w:t>) {</w:t>
        </w:r>
      </w:ins>
    </w:p>
    <w:p w14:paraId="0D858DE3" w14:textId="77777777" w:rsidR="00714D69" w:rsidRDefault="00714D69" w:rsidP="00714D69">
      <w:pPr>
        <w:pStyle w:val="SC-Source"/>
        <w:rPr>
          <w:ins w:id="775" w:author="Nate Bachmeier [AWS-SA]" w:date="2023-04-30T13:30:00Z"/>
        </w:rPr>
      </w:pPr>
      <w:ins w:id="776" w:author="Nate Bachmeier [AWS-SA]" w:date="2023-04-30T13:30:00Z">
        <w:r>
          <w:t xml:space="preserve">    annotation {</w:t>
        </w:r>
      </w:ins>
    </w:p>
    <w:p w14:paraId="228A0A69" w14:textId="4C993028" w:rsidR="00714D69" w:rsidRDefault="00714D69" w:rsidP="00714D69">
      <w:pPr>
        <w:pStyle w:val="SC-Source"/>
        <w:rPr>
          <w:ins w:id="777" w:author="Nate Bachmeier [AWS-SA]" w:date="2023-04-30T13:30:00Z"/>
        </w:rPr>
      </w:pPr>
      <w:ins w:id="778" w:author="Nate Bachmeier [AWS-SA]" w:date="2023-04-30T13:30:00Z">
        <w:r>
          <w:t xml:space="preserve">      label      </w:t>
        </w:r>
      </w:ins>
    </w:p>
    <w:p w14:paraId="24BE233B" w14:textId="77777777" w:rsidR="00714D69" w:rsidRDefault="00714D69" w:rsidP="00714D69">
      <w:pPr>
        <w:pStyle w:val="SC-Source"/>
        <w:rPr>
          <w:ins w:id="779" w:author="Nate Bachmeier [AWS-SA]" w:date="2023-04-30T13:30:00Z"/>
        </w:rPr>
      </w:pPr>
      <w:ins w:id="780" w:author="Nate Bachmeier [AWS-SA]" w:date="2023-04-30T13:30:00Z">
        <w:r>
          <w:t xml:space="preserve">    }</w:t>
        </w:r>
      </w:ins>
    </w:p>
    <w:p w14:paraId="2D5A540B" w14:textId="77777777" w:rsidR="00714D69" w:rsidRDefault="00714D69" w:rsidP="00714D69">
      <w:pPr>
        <w:pStyle w:val="SC-Source"/>
        <w:rPr>
          <w:ins w:id="781" w:author="Nate Bachmeier [AWS-SA]" w:date="2023-04-30T13:30:00Z"/>
        </w:rPr>
      </w:pPr>
      <w:ins w:id="782" w:author="Nate Bachmeier [AWS-SA]" w:date="2023-04-30T13:30:00Z">
        <w:r>
          <w:t xml:space="preserve">    analysis {</w:t>
        </w:r>
      </w:ins>
    </w:p>
    <w:p w14:paraId="7D56FA04" w14:textId="77777777" w:rsidR="00714D69" w:rsidRDefault="00714D69" w:rsidP="00714D69">
      <w:pPr>
        <w:pStyle w:val="SC-Source"/>
        <w:rPr>
          <w:ins w:id="783" w:author="Nate Bachmeier [AWS-SA]" w:date="2023-04-30T13:30:00Z"/>
        </w:rPr>
      </w:pPr>
      <w:ins w:id="784" w:author="Nate Bachmeier [AWS-SA]" w:date="2023-04-30T13:30:00Z">
        <w:r>
          <w:t xml:space="preserve">      frames {</w:t>
        </w:r>
      </w:ins>
    </w:p>
    <w:p w14:paraId="0CC26B5C" w14:textId="77777777" w:rsidR="00714D69" w:rsidRDefault="00714D69" w:rsidP="00714D69">
      <w:pPr>
        <w:pStyle w:val="SC-Source"/>
        <w:rPr>
          <w:ins w:id="785" w:author="Nate Bachmeier [AWS-SA]" w:date="2023-04-30T13:30:00Z"/>
        </w:rPr>
      </w:pPr>
      <w:ins w:id="786" w:author="Nate Bachmeier [AWS-SA]" w:date="2023-04-30T13:30:00Z">
        <w:r>
          <w:t xml:space="preserve">        offset</w:t>
        </w:r>
      </w:ins>
    </w:p>
    <w:p w14:paraId="199D5E4C" w14:textId="77777777" w:rsidR="00714D69" w:rsidRDefault="00714D69" w:rsidP="00714D69">
      <w:pPr>
        <w:pStyle w:val="SC-Source"/>
        <w:rPr>
          <w:ins w:id="787" w:author="Nate Bachmeier [AWS-SA]" w:date="2023-04-30T13:30:00Z"/>
        </w:rPr>
      </w:pPr>
      <w:ins w:id="788" w:author="Nate Bachmeier [AWS-SA]" w:date="2023-04-30T13:30:00Z">
        <w:r>
          <w:t xml:space="preserve">        people_count</w:t>
        </w:r>
      </w:ins>
    </w:p>
    <w:p w14:paraId="45375417" w14:textId="77777777" w:rsidR="00714D69" w:rsidRDefault="00714D69" w:rsidP="00714D69">
      <w:pPr>
        <w:pStyle w:val="SC-Source"/>
        <w:rPr>
          <w:ins w:id="789" w:author="Nate Bachmeier [AWS-SA]" w:date="2023-04-30T13:30:00Z"/>
        </w:rPr>
      </w:pPr>
      <w:ins w:id="790" w:author="Nate Bachmeier [AWS-SA]" w:date="2023-04-30T13:30:00Z">
        <w:r>
          <w:t xml:space="preserve">        bodies {</w:t>
        </w:r>
      </w:ins>
    </w:p>
    <w:p w14:paraId="76A1BEF5" w14:textId="77777777" w:rsidR="00714D69" w:rsidRDefault="00714D69" w:rsidP="00714D69">
      <w:pPr>
        <w:pStyle w:val="SC-Source"/>
        <w:rPr>
          <w:ins w:id="791" w:author="Nate Bachmeier [AWS-SA]" w:date="2023-04-30T13:30:00Z"/>
        </w:rPr>
      </w:pPr>
      <w:ins w:id="792" w:author="Nate Bachmeier [AWS-SA]" w:date="2023-04-30T13:30:00Z">
        <w:r>
          <w:t xml:space="preserve">          rshoulder {</w:t>
        </w:r>
      </w:ins>
    </w:p>
    <w:p w14:paraId="3627BD95" w14:textId="77777777" w:rsidR="00714D69" w:rsidRDefault="00714D69" w:rsidP="00714D69">
      <w:pPr>
        <w:pStyle w:val="SC-Source"/>
        <w:rPr>
          <w:ins w:id="793" w:author="Nate Bachmeier [AWS-SA]" w:date="2023-04-30T13:30:00Z"/>
        </w:rPr>
      </w:pPr>
      <w:ins w:id="794" w:author="Nate Bachmeier [AWS-SA]" w:date="2023-04-30T13:30:00Z">
        <w:r>
          <w:t xml:space="preserve">            visible</w:t>
        </w:r>
      </w:ins>
    </w:p>
    <w:p w14:paraId="2DA0CB48" w14:textId="77777777" w:rsidR="00714D69" w:rsidRDefault="00714D69" w:rsidP="00714D69">
      <w:pPr>
        <w:pStyle w:val="SC-Source"/>
        <w:rPr>
          <w:ins w:id="795" w:author="Nate Bachmeier [AWS-SA]" w:date="2023-04-30T13:30:00Z"/>
        </w:rPr>
      </w:pPr>
      <w:ins w:id="796" w:author="Nate Bachmeier [AWS-SA]" w:date="2023-04-30T13:30:00Z">
        <w:r>
          <w:t xml:space="preserve">          }</w:t>
        </w:r>
      </w:ins>
    </w:p>
    <w:p w14:paraId="0CA34DF2" w14:textId="77777777" w:rsidR="00714D69" w:rsidRDefault="00714D69" w:rsidP="00714D69">
      <w:pPr>
        <w:pStyle w:val="SC-Source"/>
        <w:rPr>
          <w:ins w:id="797" w:author="Nate Bachmeier [AWS-SA]" w:date="2023-04-30T13:30:00Z"/>
        </w:rPr>
      </w:pPr>
      <w:ins w:id="798" w:author="Nate Bachmeier [AWS-SA]" w:date="2023-04-30T13:30:00Z">
        <w:r>
          <w:t xml:space="preserve">          identity {</w:t>
        </w:r>
      </w:ins>
    </w:p>
    <w:p w14:paraId="6FF1E6A6" w14:textId="77777777" w:rsidR="00714D69" w:rsidRDefault="00714D69" w:rsidP="00714D69">
      <w:pPr>
        <w:pStyle w:val="SC-Source"/>
        <w:rPr>
          <w:ins w:id="799" w:author="Nate Bachmeier [AWS-SA]" w:date="2023-04-30T13:30:00Z"/>
        </w:rPr>
      </w:pPr>
      <w:ins w:id="800" w:author="Nate Bachmeier [AWS-SA]" w:date="2023-04-30T13:30:00Z">
        <w:r>
          <w:t xml:space="preserve">            person_id</w:t>
        </w:r>
      </w:ins>
    </w:p>
    <w:p w14:paraId="2E2A4ED0" w14:textId="77777777" w:rsidR="00714D69" w:rsidRDefault="00714D69" w:rsidP="00714D69">
      <w:pPr>
        <w:pStyle w:val="SC-Source"/>
        <w:rPr>
          <w:ins w:id="801" w:author="Nate Bachmeier [AWS-SA]" w:date="2023-04-30T13:30:00Z"/>
        </w:rPr>
      </w:pPr>
      <w:ins w:id="802" w:author="Nate Bachmeier [AWS-SA]" w:date="2023-04-30T13:30:00Z">
        <w:r>
          <w:t xml:space="preserve">          }</w:t>
        </w:r>
      </w:ins>
    </w:p>
    <w:p w14:paraId="281E599B" w14:textId="77777777" w:rsidR="00714D69" w:rsidRDefault="00714D69" w:rsidP="00714D69">
      <w:pPr>
        <w:pStyle w:val="SC-Source"/>
        <w:rPr>
          <w:ins w:id="803" w:author="Nate Bachmeier [AWS-SA]" w:date="2023-04-30T13:30:00Z"/>
        </w:rPr>
      </w:pPr>
      <w:ins w:id="804" w:author="Nate Bachmeier [AWS-SA]" w:date="2023-04-30T13:30:00Z">
        <w:r>
          <w:t xml:space="preserve">        }</w:t>
        </w:r>
      </w:ins>
    </w:p>
    <w:p w14:paraId="2F605332" w14:textId="77777777" w:rsidR="00714D69" w:rsidRDefault="00714D69" w:rsidP="00714D69">
      <w:pPr>
        <w:pStyle w:val="SC-Source"/>
        <w:rPr>
          <w:ins w:id="805" w:author="Nate Bachmeier [AWS-SA]" w:date="2023-04-30T13:30:00Z"/>
        </w:rPr>
      </w:pPr>
      <w:ins w:id="806" w:author="Nate Bachmeier [AWS-SA]" w:date="2023-04-30T13:30:00Z">
        <w:r>
          <w:t xml:space="preserve">      }</w:t>
        </w:r>
      </w:ins>
    </w:p>
    <w:p w14:paraId="1D646E5F" w14:textId="77777777" w:rsidR="00714D69" w:rsidRDefault="00714D69" w:rsidP="00714D69">
      <w:pPr>
        <w:pStyle w:val="SC-Source"/>
        <w:rPr>
          <w:ins w:id="807" w:author="Nate Bachmeier [AWS-SA]" w:date="2023-04-30T13:30:00Z"/>
        </w:rPr>
      </w:pPr>
      <w:ins w:id="808" w:author="Nate Bachmeier [AWS-SA]" w:date="2023-04-30T13:30:00Z">
        <w:r>
          <w:t xml:space="preserve">    }</w:t>
        </w:r>
      </w:ins>
    </w:p>
    <w:p w14:paraId="30EAF7BF" w14:textId="77777777" w:rsidR="00714D69" w:rsidRDefault="00714D69" w:rsidP="00714D69">
      <w:pPr>
        <w:pStyle w:val="SC-Source"/>
        <w:rPr>
          <w:ins w:id="809" w:author="Nate Bachmeier [AWS-SA]" w:date="2023-04-30T13:30:00Z"/>
        </w:rPr>
      </w:pPr>
      <w:ins w:id="810" w:author="Nate Bachmeier [AWS-SA]" w:date="2023-04-30T13:30:00Z">
        <w:r>
          <w:t xml:space="preserve">  }</w:t>
        </w:r>
      </w:ins>
    </w:p>
    <w:p w14:paraId="3AAA7C88" w14:textId="412F2DEF" w:rsidR="00714D69" w:rsidRPr="00714D69" w:rsidRDefault="00714D69" w:rsidP="00714D69">
      <w:pPr>
        <w:pStyle w:val="SC-Source"/>
        <w:rPr>
          <w:ins w:id="811" w:author="Nate Bachmeier [AWS-SA]" w:date="2023-04-30T12:57:00Z"/>
        </w:rPr>
        <w:pPrChange w:id="812" w:author="Nate Bachmeier [AWS-SA]" w:date="2023-04-30T13:30:00Z">
          <w:pPr/>
        </w:pPrChange>
      </w:pPr>
      <w:ins w:id="813" w:author="Nate Bachmeier [AWS-SA]" w:date="2023-04-30T13:30:00Z">
        <w:r>
          <w:t>}</w:t>
        </w:r>
      </w:ins>
    </w:p>
    <w:p w14:paraId="131C5300" w14:textId="045A122B" w:rsidR="00C726B5" w:rsidRDefault="00C726B5" w:rsidP="00C726B5">
      <w:pPr>
        <w:rPr>
          <w:ins w:id="814" w:author="Nate Bachmeier [AWS-SA]" w:date="2023-04-30T13:54:00Z"/>
        </w:rPr>
      </w:pPr>
      <w:ins w:id="815" w:author="Nate Bachmeier [AWS-SA]" w:date="2023-04-30T13:55:00Z">
        <w:r>
          <w:t xml:space="preserve">An </w:t>
        </w:r>
      </w:ins>
      <w:ins w:id="816" w:author="Nate Bachmeier [AWS-SA]" w:date="2023-04-30T13:56:00Z">
        <w:r>
          <w:t xml:space="preserve">excerpt </w:t>
        </w:r>
      </w:ins>
      <w:ins w:id="817" w:author="Nate Bachmeier [AWS-SA]" w:date="2023-04-30T13:55:00Z">
        <w:r>
          <w:t>of the previ</w:t>
        </w:r>
      </w:ins>
      <w:ins w:id="818" w:author="Nate Bachmeier [AWS-SA]" w:date="2023-04-30T13:56:00Z">
        <w:r>
          <w:t xml:space="preserve">ous query is available in the following figure. It’s worth noting how the response aligns with the data model request and </w:t>
        </w:r>
      </w:ins>
      <w:ins w:id="819" w:author="Nate Bachmeier [AWS-SA]" w:date="2023-04-30T13:57:00Z">
        <w:r>
          <w:t>gives the consumer a single combined document. Using similar technologies like REST (</w:t>
        </w:r>
      </w:ins>
      <w:ins w:id="820" w:author="Nate Bachmeier [AWS-SA]" w:date="2023-04-30T13:58:00Z">
        <w:r>
          <w:t>REpresentational State Transfer) requires the caller to parse multiple re</w:t>
        </w:r>
      </w:ins>
      <w:ins w:id="821" w:author="Nate Bachmeier [AWS-SA]" w:date="2023-04-30T13:59:00Z">
        <w:r>
          <w:t xml:space="preserve">sponses and combine them. </w:t>
        </w:r>
      </w:ins>
    </w:p>
    <w:p w14:paraId="05D49F72" w14:textId="79BCA471" w:rsidR="00C726B5" w:rsidRPr="00C726B5" w:rsidRDefault="00C726B5" w:rsidP="00C726B5">
      <w:pPr>
        <w:pStyle w:val="Caption"/>
        <w:ind w:firstLine="0"/>
        <w:rPr>
          <w:ins w:id="822" w:author="Nate Bachmeier [AWS-SA]" w:date="2023-04-30T13:53:00Z"/>
          <w:i/>
          <w:iCs w:val="0"/>
          <w:rPrChange w:id="823" w:author="Nate Bachmeier [AWS-SA]" w:date="2023-04-30T13:55:00Z">
            <w:rPr>
              <w:ins w:id="824" w:author="Nate Bachmeier [AWS-SA]" w:date="2023-04-30T13:53:00Z"/>
            </w:rPr>
          </w:rPrChange>
        </w:rPr>
        <w:pPrChange w:id="825" w:author="Nate Bachmeier [AWS-SA]" w:date="2023-04-30T13:55:00Z">
          <w:pPr/>
        </w:pPrChange>
      </w:pPr>
      <w:ins w:id="826" w:author="Nate Bachmeier [AWS-SA]" w:date="2023-04-30T13:55:00Z">
        <w:r w:rsidRPr="00C726B5">
          <w:rPr>
            <w:b/>
            <w:bCs/>
            <w:rPrChange w:id="827" w:author="Nate Bachmeier [AWS-SA]" w:date="2023-04-30T13:55:00Z">
              <w:rPr/>
            </w:rPrChange>
          </w:rPr>
          <w:lastRenderedPageBreak/>
          <w:t xml:space="preserve">Figure </w:t>
        </w:r>
        <w:r w:rsidRPr="00C726B5">
          <w:rPr>
            <w:b/>
            <w:bCs/>
            <w:rPrChange w:id="828" w:author="Nate Bachmeier [AWS-SA]" w:date="2023-04-30T13:55:00Z">
              <w:rPr/>
            </w:rPrChange>
          </w:rPr>
          <w:fldChar w:fldCharType="begin"/>
        </w:r>
        <w:r w:rsidRPr="00C726B5">
          <w:rPr>
            <w:b/>
            <w:bCs/>
            <w:rPrChange w:id="829" w:author="Nate Bachmeier [AWS-SA]" w:date="2023-04-30T13:55:00Z">
              <w:rPr/>
            </w:rPrChange>
          </w:rPr>
          <w:instrText xml:space="preserve"> SEQ Figure \* ARABIC </w:instrText>
        </w:r>
      </w:ins>
      <w:r w:rsidRPr="00C726B5">
        <w:rPr>
          <w:b/>
          <w:bCs/>
          <w:rPrChange w:id="830" w:author="Nate Bachmeier [AWS-SA]" w:date="2023-04-30T13:55:00Z">
            <w:rPr/>
          </w:rPrChange>
        </w:rPr>
        <w:fldChar w:fldCharType="separate"/>
      </w:r>
      <w:ins w:id="831" w:author="Nate Bachmeier [AWS-SA]" w:date="2023-04-30T13:55:00Z">
        <w:r w:rsidRPr="00C726B5">
          <w:rPr>
            <w:b/>
            <w:bCs/>
            <w:noProof/>
            <w:rPrChange w:id="832" w:author="Nate Bachmeier [AWS-SA]" w:date="2023-04-30T13:55:00Z">
              <w:rPr>
                <w:noProof/>
              </w:rPr>
            </w:rPrChange>
          </w:rPr>
          <w:t>36</w:t>
        </w:r>
        <w:r w:rsidRPr="00C726B5">
          <w:rPr>
            <w:b/>
            <w:bCs/>
            <w:rPrChange w:id="833" w:author="Nate Bachmeier [AWS-SA]" w:date="2023-04-30T13:55:00Z">
              <w:rPr/>
            </w:rPrChange>
          </w:rPr>
          <w:fldChar w:fldCharType="end"/>
        </w:r>
        <w:r>
          <w:br/>
        </w:r>
        <w:r>
          <w:rPr>
            <w:i/>
            <w:iCs w:val="0"/>
          </w:rPr>
          <w:t>GraphQL Response</w:t>
        </w:r>
      </w:ins>
    </w:p>
    <w:p w14:paraId="617D9557" w14:textId="77777777" w:rsidR="00C726B5" w:rsidRDefault="00C726B5" w:rsidP="00C726B5">
      <w:pPr>
        <w:pStyle w:val="SC-Source"/>
        <w:rPr>
          <w:ins w:id="834" w:author="Nate Bachmeier [AWS-SA]" w:date="2023-04-30T13:53:00Z"/>
        </w:rPr>
      </w:pPr>
      <w:ins w:id="835" w:author="Nate Bachmeier [AWS-SA]" w:date="2023-04-30T13:53:00Z">
        <w:r>
          <w:t>{</w:t>
        </w:r>
      </w:ins>
    </w:p>
    <w:p w14:paraId="29D723FE" w14:textId="77777777" w:rsidR="00C726B5" w:rsidRDefault="00C726B5" w:rsidP="00C726B5">
      <w:pPr>
        <w:pStyle w:val="SC-Source"/>
        <w:rPr>
          <w:ins w:id="836" w:author="Nate Bachmeier [AWS-SA]" w:date="2023-04-30T13:53:00Z"/>
        </w:rPr>
      </w:pPr>
      <w:ins w:id="837" w:author="Nate Bachmeier [AWS-SA]" w:date="2023-04-30T13:53:00Z">
        <w:r>
          <w:t xml:space="preserve">  "data": {</w:t>
        </w:r>
      </w:ins>
    </w:p>
    <w:p w14:paraId="3D8C84A4" w14:textId="77777777" w:rsidR="00C726B5" w:rsidRDefault="00C726B5" w:rsidP="00C726B5">
      <w:pPr>
        <w:pStyle w:val="SC-Source"/>
        <w:rPr>
          <w:ins w:id="838" w:author="Nate Bachmeier [AWS-SA]" w:date="2023-04-30T13:53:00Z"/>
        </w:rPr>
      </w:pPr>
      <w:ins w:id="839" w:author="Nate Bachmeier [AWS-SA]" w:date="2023-04-30T13:53:00Z">
        <w:r>
          <w:t xml:space="preserve">    "get_video": {</w:t>
        </w:r>
      </w:ins>
    </w:p>
    <w:p w14:paraId="52C9585A" w14:textId="77777777" w:rsidR="00C726B5" w:rsidRDefault="00C726B5" w:rsidP="00C726B5">
      <w:pPr>
        <w:pStyle w:val="SC-Source"/>
        <w:rPr>
          <w:ins w:id="840" w:author="Nate Bachmeier [AWS-SA]" w:date="2023-04-30T13:53:00Z"/>
        </w:rPr>
      </w:pPr>
      <w:ins w:id="841" w:author="Nate Bachmeier [AWS-SA]" w:date="2023-04-30T13:53:00Z">
        <w:r>
          <w:t xml:space="preserve">      "annotation": {</w:t>
        </w:r>
      </w:ins>
    </w:p>
    <w:p w14:paraId="114F4732" w14:textId="77777777" w:rsidR="00C726B5" w:rsidRDefault="00C726B5" w:rsidP="00C726B5">
      <w:pPr>
        <w:pStyle w:val="SC-Source"/>
        <w:rPr>
          <w:ins w:id="842" w:author="Nate Bachmeier [AWS-SA]" w:date="2023-04-30T13:53:00Z"/>
        </w:rPr>
      </w:pPr>
      <w:ins w:id="843" w:author="Nate Bachmeier [AWS-SA]" w:date="2023-04-30T13:53:00Z">
        <w:r>
          <w:t xml:space="preserve">        "label": "clay pottery making"</w:t>
        </w:r>
      </w:ins>
    </w:p>
    <w:p w14:paraId="296AFC1E" w14:textId="77777777" w:rsidR="00C726B5" w:rsidRDefault="00C726B5" w:rsidP="00C726B5">
      <w:pPr>
        <w:pStyle w:val="SC-Source"/>
        <w:rPr>
          <w:ins w:id="844" w:author="Nate Bachmeier [AWS-SA]" w:date="2023-04-30T13:53:00Z"/>
        </w:rPr>
      </w:pPr>
      <w:ins w:id="845" w:author="Nate Bachmeier [AWS-SA]" w:date="2023-04-30T13:53:00Z">
        <w:r>
          <w:t xml:space="preserve">      },</w:t>
        </w:r>
      </w:ins>
    </w:p>
    <w:p w14:paraId="0856D229" w14:textId="77777777" w:rsidR="00C726B5" w:rsidRDefault="00C726B5" w:rsidP="00C726B5">
      <w:pPr>
        <w:pStyle w:val="SC-Source"/>
        <w:rPr>
          <w:ins w:id="846" w:author="Nate Bachmeier [AWS-SA]" w:date="2023-04-30T13:53:00Z"/>
        </w:rPr>
      </w:pPr>
      <w:ins w:id="847" w:author="Nate Bachmeier [AWS-SA]" w:date="2023-04-30T13:53:00Z">
        <w:r>
          <w:t xml:space="preserve">      "analysis": {</w:t>
        </w:r>
      </w:ins>
    </w:p>
    <w:p w14:paraId="05C91869" w14:textId="77777777" w:rsidR="00C726B5" w:rsidRDefault="00C726B5" w:rsidP="00C726B5">
      <w:pPr>
        <w:pStyle w:val="SC-Source"/>
        <w:rPr>
          <w:ins w:id="848" w:author="Nate Bachmeier [AWS-SA]" w:date="2023-04-30T13:53:00Z"/>
        </w:rPr>
      </w:pPr>
      <w:ins w:id="849" w:author="Nate Bachmeier [AWS-SA]" w:date="2023-04-30T13:53:00Z">
        <w:r>
          <w:t xml:space="preserve">        "frames": [</w:t>
        </w:r>
      </w:ins>
    </w:p>
    <w:p w14:paraId="0EBA1963" w14:textId="77777777" w:rsidR="00C726B5" w:rsidRDefault="00C726B5" w:rsidP="00C726B5">
      <w:pPr>
        <w:pStyle w:val="SC-Source"/>
        <w:rPr>
          <w:ins w:id="850" w:author="Nate Bachmeier [AWS-SA]" w:date="2023-04-30T13:53:00Z"/>
        </w:rPr>
      </w:pPr>
      <w:ins w:id="851" w:author="Nate Bachmeier [AWS-SA]" w:date="2023-04-30T13:53:00Z">
        <w:r>
          <w:t xml:space="preserve">          {</w:t>
        </w:r>
      </w:ins>
    </w:p>
    <w:p w14:paraId="146CA902" w14:textId="77777777" w:rsidR="00C726B5" w:rsidRDefault="00C726B5" w:rsidP="00C726B5">
      <w:pPr>
        <w:pStyle w:val="SC-Source"/>
        <w:rPr>
          <w:ins w:id="852" w:author="Nate Bachmeier [AWS-SA]" w:date="2023-04-30T13:53:00Z"/>
        </w:rPr>
      </w:pPr>
      <w:ins w:id="853" w:author="Nate Bachmeier [AWS-SA]" w:date="2023-04-30T13:53:00Z">
        <w:r>
          <w:t xml:space="preserve">            "offset": 19,</w:t>
        </w:r>
      </w:ins>
    </w:p>
    <w:p w14:paraId="279C747D" w14:textId="08BEAC6D" w:rsidR="00C726B5" w:rsidRDefault="00C726B5" w:rsidP="00C726B5">
      <w:pPr>
        <w:pStyle w:val="SC-Source"/>
        <w:rPr>
          <w:ins w:id="854" w:author="Nate Bachmeier [AWS-SA]" w:date="2023-04-30T13:53:00Z"/>
        </w:rPr>
      </w:pPr>
      <w:ins w:id="855" w:author="Nate Bachmeier [AWS-SA]" w:date="2023-04-30T13:53:00Z">
        <w:r>
          <w:t xml:space="preserve">            "people_count": </w:t>
        </w:r>
      </w:ins>
      <w:ins w:id="856" w:author="Nate Bachmeier [AWS-SA]" w:date="2023-04-30T13:54:00Z">
        <w:r>
          <w:t>1</w:t>
        </w:r>
      </w:ins>
      <w:ins w:id="857" w:author="Nate Bachmeier [AWS-SA]" w:date="2023-04-30T13:53:00Z">
        <w:r>
          <w:t>,</w:t>
        </w:r>
      </w:ins>
    </w:p>
    <w:p w14:paraId="382DB32E" w14:textId="77777777" w:rsidR="00C726B5" w:rsidRDefault="00C726B5" w:rsidP="00C726B5">
      <w:pPr>
        <w:pStyle w:val="SC-Source"/>
        <w:rPr>
          <w:ins w:id="858" w:author="Nate Bachmeier [AWS-SA]" w:date="2023-04-30T13:53:00Z"/>
        </w:rPr>
      </w:pPr>
      <w:ins w:id="859" w:author="Nate Bachmeier [AWS-SA]" w:date="2023-04-30T13:53:00Z">
        <w:r>
          <w:t xml:space="preserve">            "bodies": [</w:t>
        </w:r>
      </w:ins>
    </w:p>
    <w:p w14:paraId="4C3FC866" w14:textId="77777777" w:rsidR="00C726B5" w:rsidRDefault="00C726B5" w:rsidP="00C726B5">
      <w:pPr>
        <w:pStyle w:val="SC-Source"/>
        <w:rPr>
          <w:ins w:id="860" w:author="Nate Bachmeier [AWS-SA]" w:date="2023-04-30T13:53:00Z"/>
        </w:rPr>
      </w:pPr>
      <w:ins w:id="861" w:author="Nate Bachmeier [AWS-SA]" w:date="2023-04-30T13:53:00Z">
        <w:r>
          <w:t xml:space="preserve">              {</w:t>
        </w:r>
      </w:ins>
    </w:p>
    <w:p w14:paraId="45F7BEFB" w14:textId="77777777" w:rsidR="00C726B5" w:rsidRDefault="00C726B5" w:rsidP="00C726B5">
      <w:pPr>
        <w:pStyle w:val="SC-Source"/>
        <w:rPr>
          <w:ins w:id="862" w:author="Nate Bachmeier [AWS-SA]" w:date="2023-04-30T13:53:00Z"/>
        </w:rPr>
      </w:pPr>
      <w:ins w:id="863" w:author="Nate Bachmeier [AWS-SA]" w:date="2023-04-30T13:53:00Z">
        <w:r>
          <w:t xml:space="preserve">                "rshoulder": {</w:t>
        </w:r>
      </w:ins>
    </w:p>
    <w:p w14:paraId="4C66796D" w14:textId="66688378" w:rsidR="00C726B5" w:rsidRDefault="00C726B5" w:rsidP="00C726B5">
      <w:pPr>
        <w:pStyle w:val="SC-Source"/>
        <w:rPr>
          <w:ins w:id="864" w:author="Nate Bachmeier [AWS-SA]" w:date="2023-04-30T13:53:00Z"/>
        </w:rPr>
      </w:pPr>
      <w:ins w:id="865" w:author="Nate Bachmeier [AWS-SA]" w:date="2023-04-30T13:53:00Z">
        <w:r>
          <w:t xml:space="preserve">                  "visible": </w:t>
        </w:r>
      </w:ins>
      <w:ins w:id="866" w:author="Nate Bachmeier [AWS-SA]" w:date="2023-04-30T13:54:00Z">
        <w:r>
          <w:t>true</w:t>
        </w:r>
      </w:ins>
    </w:p>
    <w:p w14:paraId="124D2710" w14:textId="77777777" w:rsidR="00C726B5" w:rsidRDefault="00C726B5" w:rsidP="00C726B5">
      <w:pPr>
        <w:pStyle w:val="SC-Source"/>
        <w:rPr>
          <w:ins w:id="867" w:author="Nate Bachmeier [AWS-SA]" w:date="2023-04-30T13:53:00Z"/>
        </w:rPr>
      </w:pPr>
      <w:ins w:id="868" w:author="Nate Bachmeier [AWS-SA]" w:date="2023-04-30T13:53:00Z">
        <w:r>
          <w:t xml:space="preserve">                },</w:t>
        </w:r>
      </w:ins>
    </w:p>
    <w:p w14:paraId="1C3446EC" w14:textId="77777777" w:rsidR="00C726B5" w:rsidRDefault="00C726B5" w:rsidP="00C726B5">
      <w:pPr>
        <w:pStyle w:val="SC-Source"/>
        <w:rPr>
          <w:ins w:id="869" w:author="Nate Bachmeier [AWS-SA]" w:date="2023-04-30T13:54:00Z"/>
        </w:rPr>
      </w:pPr>
      <w:ins w:id="870" w:author="Nate Bachmeier [AWS-SA]" w:date="2023-04-30T13:53:00Z">
        <w:r>
          <w:t xml:space="preserve">                </w:t>
        </w:r>
      </w:ins>
      <w:ins w:id="871" w:author="Nate Bachmeier [AWS-SA]" w:date="2023-04-30T13:54:00Z">
        <w:r>
          <w:t>"identity": {</w:t>
        </w:r>
      </w:ins>
    </w:p>
    <w:p w14:paraId="1C91820F" w14:textId="2FE36439" w:rsidR="00C726B5" w:rsidRDefault="00C726B5" w:rsidP="00C726B5">
      <w:pPr>
        <w:pStyle w:val="SC-Source"/>
        <w:rPr>
          <w:ins w:id="872" w:author="Nate Bachmeier [AWS-SA]" w:date="2023-04-30T13:54:00Z"/>
        </w:rPr>
      </w:pPr>
      <w:ins w:id="873" w:author="Nate Bachmeier [AWS-SA]" w:date="2023-04-30T13:54:00Z">
        <w:r>
          <w:t xml:space="preserve">                  "person_id": </w:t>
        </w:r>
      </w:ins>
      <w:ins w:id="874" w:author="Nate Bachmeier [AWS-SA]" w:date="2023-04-30T14:03:00Z">
        <w:r w:rsidR="00430B4C">
          <w:t>0</w:t>
        </w:r>
      </w:ins>
    </w:p>
    <w:p w14:paraId="0EC80C8E" w14:textId="77777777" w:rsidR="00EC45C9" w:rsidRDefault="00EC45C9" w:rsidP="00EC45C9">
      <w:pPr>
        <w:pStyle w:val="SC-Source"/>
        <w:rPr>
          <w:ins w:id="875" w:author="Nate Bachmeier [AWS-SA]" w:date="2023-04-30T14:13:00Z"/>
        </w:rPr>
      </w:pPr>
      <w:ins w:id="876" w:author="Nate Bachmeier [AWS-SA]" w:date="2023-04-30T14:13:00Z">
        <w:r>
          <w:t xml:space="preserve">             }</w:t>
        </w:r>
      </w:ins>
    </w:p>
    <w:p w14:paraId="2B965CFC" w14:textId="77777777" w:rsidR="00EC45C9" w:rsidRDefault="00EC45C9" w:rsidP="00EC45C9">
      <w:pPr>
        <w:pStyle w:val="SC-Source"/>
        <w:rPr>
          <w:ins w:id="877" w:author="Nate Bachmeier [AWS-SA]" w:date="2023-04-30T14:13:00Z"/>
        </w:rPr>
      </w:pPr>
      <w:ins w:id="878" w:author="Nate Bachmeier [AWS-SA]" w:date="2023-04-30T14:13:00Z">
        <w:r>
          <w:t xml:space="preserve">            ]</w:t>
        </w:r>
      </w:ins>
    </w:p>
    <w:p w14:paraId="4279E845" w14:textId="77777777" w:rsidR="00EC45C9" w:rsidRDefault="00EC45C9" w:rsidP="00EC45C9">
      <w:pPr>
        <w:pStyle w:val="SC-Source"/>
        <w:rPr>
          <w:ins w:id="879" w:author="Nate Bachmeier [AWS-SA]" w:date="2023-04-30T14:13:00Z"/>
        </w:rPr>
      </w:pPr>
      <w:ins w:id="880" w:author="Nate Bachmeier [AWS-SA]" w:date="2023-04-30T14:13:00Z">
        <w:r>
          <w:t xml:space="preserve">          }</w:t>
        </w:r>
      </w:ins>
    </w:p>
    <w:p w14:paraId="59D065CC" w14:textId="77777777" w:rsidR="00EC45C9" w:rsidRDefault="00EC45C9" w:rsidP="00EC45C9">
      <w:pPr>
        <w:pStyle w:val="SC-Source"/>
        <w:rPr>
          <w:ins w:id="881" w:author="Nate Bachmeier [AWS-SA]" w:date="2023-04-30T14:13:00Z"/>
        </w:rPr>
      </w:pPr>
      <w:ins w:id="882" w:author="Nate Bachmeier [AWS-SA]" w:date="2023-04-30T14:13:00Z">
        <w:r>
          <w:t xml:space="preserve">        ]</w:t>
        </w:r>
      </w:ins>
    </w:p>
    <w:p w14:paraId="2ADE2EEF" w14:textId="77777777" w:rsidR="00EC45C9" w:rsidRDefault="00EC45C9" w:rsidP="00EC45C9">
      <w:pPr>
        <w:pStyle w:val="SC-Source"/>
        <w:rPr>
          <w:ins w:id="883" w:author="Nate Bachmeier [AWS-SA]" w:date="2023-04-30T14:13:00Z"/>
        </w:rPr>
      </w:pPr>
      <w:ins w:id="884" w:author="Nate Bachmeier [AWS-SA]" w:date="2023-04-30T14:13:00Z">
        <w:r>
          <w:t xml:space="preserve">      }</w:t>
        </w:r>
      </w:ins>
    </w:p>
    <w:p w14:paraId="28BB48EA" w14:textId="77777777" w:rsidR="00EC45C9" w:rsidRDefault="00EC45C9" w:rsidP="00EC45C9">
      <w:pPr>
        <w:pStyle w:val="SC-Source"/>
        <w:rPr>
          <w:ins w:id="885" w:author="Nate Bachmeier [AWS-SA]" w:date="2023-04-30T14:13:00Z"/>
        </w:rPr>
      </w:pPr>
      <w:ins w:id="886" w:author="Nate Bachmeier [AWS-SA]" w:date="2023-04-30T14:13:00Z">
        <w:r>
          <w:t xml:space="preserve">    }</w:t>
        </w:r>
      </w:ins>
    </w:p>
    <w:p w14:paraId="33E8F46D" w14:textId="77777777" w:rsidR="00EC45C9" w:rsidRDefault="00EC45C9" w:rsidP="00EC45C9">
      <w:pPr>
        <w:pStyle w:val="SC-Source"/>
        <w:rPr>
          <w:ins w:id="887" w:author="Nate Bachmeier [AWS-SA]" w:date="2023-04-30T14:13:00Z"/>
        </w:rPr>
      </w:pPr>
      <w:ins w:id="888" w:author="Nate Bachmeier [AWS-SA]" w:date="2023-04-30T14:13:00Z">
        <w:r>
          <w:t xml:space="preserve">  }</w:t>
        </w:r>
      </w:ins>
    </w:p>
    <w:p w14:paraId="3FC939EB" w14:textId="71F6E865" w:rsidR="00E64BB3" w:rsidDel="00C726B5" w:rsidRDefault="00E64BB3" w:rsidP="00EC45C9">
      <w:pPr>
        <w:ind w:firstLine="0"/>
        <w:rPr>
          <w:del w:id="889" w:author="Nate Bachmeier [AWS-SA]" w:date="2023-04-30T14:00:00Z"/>
        </w:rPr>
        <w:pPrChange w:id="890" w:author="Nate Bachmeier [AWS-SA]" w:date="2023-04-23T12:30:00Z">
          <w:pPr/>
        </w:pPrChange>
      </w:pPr>
      <w:del w:id="891" w:author="Nate Bachmeier [AWS-SA]" w:date="2023-04-23T12:30:00Z">
        <w:r w:rsidDel="002E682D">
          <w:lastRenderedPageBreak/>
          <w:delText>Lastly, a</w:delText>
        </w:r>
      </w:del>
      <w:del w:id="892" w:author="Nate Bachmeier [AWS-SA]" w:date="2023-04-30T14:00:00Z">
        <w:r w:rsidDel="00C726B5">
          <w:delText>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delText>
        </w:r>
      </w:del>
    </w:p>
    <w:p w14:paraId="667E8C59" w14:textId="22AFD5BA" w:rsidR="00104B25" w:rsidRPr="00B21582" w:rsidDel="00213AB2" w:rsidRDefault="00104B25" w:rsidP="00B21582">
      <w:pPr>
        <w:pStyle w:val="Caption"/>
        <w:ind w:firstLine="0"/>
        <w:rPr>
          <w:del w:id="893" w:author="Nate Bachmeier [AWS-SA]" w:date="2023-04-20T16:00:00Z"/>
          <w:b/>
          <w:bCs/>
          <w:i/>
        </w:rPr>
      </w:pPr>
      <w:bookmarkStart w:id="894" w:name="_Toc128255060"/>
      <w:bookmarkStart w:id="895" w:name="_Toc128302246"/>
      <w:del w:id="896" w:author="Nate Bachmeier [AWS-SA]" w:date="2023-04-20T16:00:00Z">
        <w:r w:rsidRPr="00B21582" w:rsidDel="00213AB2">
          <w:rPr>
            <w:b/>
            <w:bCs/>
          </w:rPr>
          <w:delText xml:space="preserve">Figure </w:delText>
        </w:r>
        <w:r w:rsidR="003F00CE" w:rsidDel="00213AB2">
          <w:rPr>
            <w:b/>
            <w:bCs/>
          </w:rPr>
          <w:delText>34</w:delText>
        </w:r>
        <w:r w:rsidDel="00213AB2">
          <w:rPr>
            <w:b/>
            <w:bCs/>
          </w:rPr>
          <w:br/>
        </w:r>
        <w:r w:rsidRPr="00B21582" w:rsidDel="00213AB2">
          <w:rPr>
            <w:i/>
            <w:iCs w:val="0"/>
          </w:rPr>
          <w:delText>Pose</w:delText>
        </w:r>
        <w:r w:rsidDel="00213AB2">
          <w:rPr>
            <w:i/>
            <w:iCs w:val="0"/>
          </w:rPr>
          <w:delText xml:space="preserve"> Output Format Body-25</w:delText>
        </w:r>
        <w:bookmarkEnd w:id="894"/>
        <w:bookmarkEnd w:id="895"/>
      </w:del>
    </w:p>
    <w:p w14:paraId="07802253" w14:textId="21EEFAE5" w:rsidR="00104B25" w:rsidDel="00213AB2" w:rsidRDefault="00104B25" w:rsidP="00E16572">
      <w:pPr>
        <w:ind w:firstLine="0"/>
        <w:rPr>
          <w:del w:id="897" w:author="Nate Bachmeier [AWS-SA]" w:date="2023-04-20T16:00:00Z"/>
        </w:rPr>
      </w:pPr>
      <w:del w:id="898" w:author="Nate Bachmeier [AWS-SA]" w:date="2023-04-20T16:00:00Z">
        <w:r w:rsidDel="00213AB2">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del>
    </w:p>
    <w:p w14:paraId="6ADF0F4A" w14:textId="5897CB3F" w:rsidR="001B38B1" w:rsidRDefault="001B38B1" w:rsidP="00B21582">
      <w:pPr>
        <w:pStyle w:val="Heading3"/>
        <w:ind w:firstLine="0"/>
      </w:pPr>
      <w:r>
        <w:t>RQ1</w:t>
      </w:r>
      <w:r w:rsidR="00FD62B7">
        <w:t xml:space="preserve"> </w:t>
      </w:r>
    </w:p>
    <w:p w14:paraId="0A5A80A6" w14:textId="0205B559" w:rsidR="001B38B1" w:rsidRDefault="001B38B1" w:rsidP="001B38B1">
      <w:pPr>
        <w:rPr>
          <w:ins w:id="899" w:author="Nate Bachmeier [AWS-SA]" w:date="2023-04-30T14:07:00Z"/>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002DEE43" w:rsidR="00D428D4" w:rsidRDefault="00EC45C9" w:rsidP="0021289B">
      <w:pPr>
        <w:rPr>
          <w:ins w:id="900" w:author="Nate Bachmeier [AWS-SA]" w:date="2023-04-30T15:25:00Z"/>
        </w:rPr>
      </w:pPr>
      <w:ins w:id="901" w:author="Nate Bachmeier [AWS-SA]" w:date="2023-04-30T14:07:00Z">
        <w:r>
          <w:t xml:space="preserve">Effectiveness is the degree to which something </w:t>
        </w:r>
      </w:ins>
      <w:ins w:id="902" w:author="Nate Bachmeier [AWS-SA]" w:date="2023-04-30T14:09:00Z">
        <w:r>
          <w:t>successfully produces</w:t>
        </w:r>
      </w:ins>
      <w:ins w:id="903" w:author="Nate Bachmeier [AWS-SA]" w:date="2023-04-30T14:07:00Z">
        <w:r>
          <w:t xml:space="preserve"> a</w:t>
        </w:r>
      </w:ins>
      <w:ins w:id="904" w:author="Nate Bachmeier [AWS-SA]" w:date="2023-04-30T14:08:00Z">
        <w:r>
          <w:t xml:space="preserve"> desired</w:t>
        </w:r>
      </w:ins>
      <w:customXmlInsRangeStart w:id="905" w:author="Nate Bachmeier [AWS-SA]" w:date="2023-04-30T14:09:00Z"/>
      <w:sdt>
        <w:sdtPr>
          <w:id w:val="336431202"/>
          <w:citation/>
        </w:sdtPr>
        <w:sdtContent>
          <w:customXmlInsRangeEnd w:id="905"/>
          <w:ins w:id="906" w:author="Nate Bachmeier [AWS-SA]" w:date="2023-04-30T14:09:00Z">
            <w:r>
              <w:fldChar w:fldCharType="begin"/>
            </w:r>
            <w:r>
              <w:instrText xml:space="preserve"> CITATION Oxf23 \l 1033 </w:instrText>
            </w:r>
          </w:ins>
          <w:r>
            <w:fldChar w:fldCharType="separate"/>
          </w:r>
          <w:r w:rsidR="001825BE">
            <w:rPr>
              <w:noProof/>
            </w:rPr>
            <w:t xml:space="preserve"> (Oxford, 2023)</w:t>
          </w:r>
          <w:ins w:id="907" w:author="Nate Bachmeier [AWS-SA]" w:date="2023-04-30T14:09:00Z">
            <w:r>
              <w:fldChar w:fldCharType="end"/>
            </w:r>
          </w:ins>
          <w:customXmlInsRangeStart w:id="908" w:author="Nate Bachmeier [AWS-SA]" w:date="2023-04-30T14:09:00Z"/>
        </w:sdtContent>
      </w:sdt>
      <w:customXmlInsRangeEnd w:id="908"/>
      <w:ins w:id="909" w:author="Nate Bachmeier [AWS-SA]" w:date="2023-04-30T14:08:00Z">
        <w:r>
          <w:t>.</w:t>
        </w:r>
      </w:ins>
      <w:ins w:id="910" w:author="Nate Bachmeier [AWS-SA]" w:date="2023-04-30T14:09:00Z">
        <w:r>
          <w:t xml:space="preserve"> This constructive research project </w:t>
        </w:r>
      </w:ins>
      <w:ins w:id="911" w:author="Nate Bachmeier [AWS-SA]" w:date="2023-04-30T14:10:00Z">
        <w:r>
          <w:t xml:space="preserve">can reliably extract metadata from video sequences and </w:t>
        </w:r>
      </w:ins>
      <w:ins w:id="912" w:author="Nate Bachmeier [AWS-SA]" w:date="2023-04-30T14:11:00Z">
        <w:r>
          <w:t>surface that information into a</w:t>
        </w:r>
      </w:ins>
      <w:ins w:id="913" w:author="Nate Bachmeier [AWS-SA]" w:date="2023-04-30T14:12:00Z">
        <w:r>
          <w:t>n</w:t>
        </w:r>
      </w:ins>
      <w:ins w:id="914" w:author="Nate Bachmeier [AWS-SA]" w:date="2023-04-30T14:11:00Z">
        <w:r>
          <w:t xml:space="preserve"> </w:t>
        </w:r>
      </w:ins>
      <w:ins w:id="915" w:author="Nate Bachmeier [AWS-SA]" w:date="2023-04-30T14:12:00Z">
        <w:r>
          <w:t xml:space="preserve">extensive </w:t>
        </w:r>
      </w:ins>
      <w:ins w:id="916" w:author="Nate Bachmeier [AWS-SA]" w:date="2023-04-30T14:11:00Z">
        <w:r>
          <w:t>schema.</w:t>
        </w:r>
      </w:ins>
      <w:ins w:id="917" w:author="Nate Bachmeier [AWS-SA]" w:date="2023-04-30T15:24:00Z">
        <w:r w:rsidR="00D428D4">
          <w:t xml:space="preserve"> </w:t>
        </w:r>
      </w:ins>
      <w:ins w:id="918" w:author="Nate Bachmeier [AWS-SA]" w:date="2023-04-30T15:27:00Z">
        <w:r w:rsidR="00D428D4">
          <w:t xml:space="preserve">The initial implementation scope focuses on </w:t>
        </w:r>
      </w:ins>
      <w:ins w:id="919" w:author="Nate Bachmeier [AWS-SA]" w:date="2023-04-30T15:28:00Z">
        <w:r w:rsidR="00D428D4">
          <w:t>human identification, tracking, and annotating capab</w:t>
        </w:r>
      </w:ins>
      <w:ins w:id="920" w:author="Nate Bachmeier [AWS-SA]" w:date="2023-04-30T15:29:00Z">
        <w:r w:rsidR="00D428D4">
          <w:t>ilities. Future research efforts can quickly extend the feature set to add do</w:t>
        </w:r>
      </w:ins>
      <w:ins w:id="921" w:author="Nate Bachmeier [AWS-SA]" w:date="2023-04-30T15:30:00Z">
        <w:r w:rsidR="00D428D4">
          <w:t>main-specific classification labels. For instance, an elderly care facility could include a fall</w:t>
        </w:r>
      </w:ins>
      <w:ins w:id="922" w:author="Nate Bachmeier [AWS-SA]" w:date="2023-04-30T15:31:00Z">
        <w:r w:rsidR="00D428D4">
          <w:t xml:space="preserve"> </w:t>
        </w:r>
      </w:ins>
      <w:ins w:id="923" w:author="Nate Bachmeier [AWS-SA]" w:date="2023-04-30T15:30:00Z">
        <w:r w:rsidR="00D428D4">
          <w:t>detection</w:t>
        </w:r>
      </w:ins>
      <w:ins w:id="924" w:author="Nate Bachmeier [AWS-SA]" w:date="2023-04-30T15:31:00Z">
        <w:r w:rsidR="00D428D4">
          <w:t xml:space="preserve"> algorithm powered by these foundational properties.</w:t>
        </w:r>
      </w:ins>
    </w:p>
    <w:p w14:paraId="679FC555" w14:textId="6B432F18" w:rsidR="00D428D4" w:rsidRPr="00D428D4" w:rsidRDefault="00D428D4" w:rsidP="0021289B">
      <w:pPr>
        <w:rPr>
          <w:rPrChange w:id="925" w:author="Nate Bachmeier [AWS-SA]" w:date="2023-04-30T15:20:00Z">
            <w:rPr>
              <w:i/>
              <w:iCs/>
            </w:rPr>
          </w:rPrChange>
        </w:rPr>
      </w:pPr>
      <w:ins w:id="926" w:author="Nate Bachmeier [AWS-SA]" w:date="2023-04-30T15:09:00Z">
        <w:r>
          <w:t xml:space="preserve">It utilizes a loosely coupled </w:t>
        </w:r>
      </w:ins>
      <w:ins w:id="927" w:author="Nate Bachmeier [AWS-SA]" w:date="2023-04-30T14:12:00Z">
        <w:r w:rsidR="00EC45C9">
          <w:t xml:space="preserve">analytics pipeline </w:t>
        </w:r>
      </w:ins>
      <w:ins w:id="928" w:author="Nate Bachmeier [AWS-SA]" w:date="2023-04-30T15:09:00Z">
        <w:r>
          <w:t xml:space="preserve">that first identifies the </w:t>
        </w:r>
      </w:ins>
      <w:ins w:id="929" w:author="Nate Bachmeier [AWS-SA]" w:date="2023-04-30T15:10:00Z">
        <w:r>
          <w:t xml:space="preserve">humans and their skeletal positions within frames using </w:t>
        </w:r>
      </w:ins>
      <w:ins w:id="930" w:author="Nate Bachmeier [AWS-SA]" w:date="2023-04-30T14:12:00Z">
        <w:r w:rsidR="00EC45C9">
          <w:t>the Open</w:t>
        </w:r>
      </w:ins>
      <w:ins w:id="931" w:author="Nate Bachmeier [AWS-SA]" w:date="2023-04-30T14:13:00Z">
        <w:r w:rsidR="00EC45C9">
          <w:t xml:space="preserve">Pose </w:t>
        </w:r>
      </w:ins>
      <w:ins w:id="932" w:author="Nate Bachmeier [AWS-SA]" w:date="2023-04-30T14:14:00Z">
        <w:r w:rsidR="00EC45C9">
          <w:t>framework</w:t>
        </w:r>
      </w:ins>
      <w:ins w:id="933" w:author="Nate Bachmeier [AWS-SA]" w:date="2023-04-30T14:15:00Z">
        <w:r w:rsidR="00EC45C9">
          <w:t xml:space="preserve">. Next, a custom Movement Tracker </w:t>
        </w:r>
      </w:ins>
      <w:ins w:id="934" w:author="Nate Bachmeier [AWS-SA]" w:date="2023-04-30T14:16:00Z">
        <w:r w:rsidR="00EC45C9">
          <w:t xml:space="preserve">reliably </w:t>
        </w:r>
      </w:ins>
      <w:ins w:id="935" w:author="Nate Bachmeier [AWS-SA]" w:date="2023-04-30T14:17:00Z">
        <w:r w:rsidR="00EC45C9">
          <w:t xml:space="preserve">determines the motion sequence for each person across the sampled clip. Third, </w:t>
        </w:r>
      </w:ins>
      <w:ins w:id="936" w:author="Nate Bachmeier [AWS-SA]" w:date="2023-04-30T14:18:00Z">
        <w:r w:rsidR="00EC45C9">
          <w:t>Amazon Rekognition further annotates those frames and e</w:t>
        </w:r>
      </w:ins>
      <w:ins w:id="937" w:author="Nate Bachmeier [AWS-SA]" w:date="2023-04-30T14:19:00Z">
        <w:r w:rsidR="00EC45C9">
          <w:t xml:space="preserve">ach person’s </w:t>
        </w:r>
      </w:ins>
      <w:ins w:id="938" w:author="Nate Bachmeier [AWS-SA]" w:date="2023-04-30T14:18:00Z">
        <w:r w:rsidR="00EC45C9">
          <w:t>bounding boxes with object detection.</w:t>
        </w:r>
      </w:ins>
      <w:ins w:id="939" w:author="Nate Bachmeier [AWS-SA]" w:date="2023-04-30T15:24:00Z">
        <w:r>
          <w:t xml:space="preserve"> </w:t>
        </w:r>
      </w:ins>
      <w:ins w:id="940" w:author="Nate Bachmeier [AWS-SA]" w:date="2023-04-30T15:23:00Z">
        <w:r>
          <w:t xml:space="preserve"> </w:t>
        </w:r>
      </w:ins>
      <w:ins w:id="941" w:author="Nate Bachmeier [AWS-SA]" w:date="2023-04-30T15:11:00Z">
        <w:r>
          <w:t xml:space="preserve">The amalgamation of these </w:t>
        </w:r>
      </w:ins>
      <w:ins w:id="942" w:author="Nate Bachmeier [AWS-SA]" w:date="2023-04-30T15:10:00Z">
        <w:r>
          <w:t xml:space="preserve">capabilities </w:t>
        </w:r>
      </w:ins>
      <w:ins w:id="943" w:author="Nate Bachmeier [AWS-SA]" w:date="2023-04-30T15:11:00Z">
        <w:r>
          <w:t>provide</w:t>
        </w:r>
      </w:ins>
      <w:ins w:id="944" w:author="Nate Bachmeier [AWS-SA]" w:date="2023-04-30T15:12:00Z">
        <w:r>
          <w:t>s greater predictive power than any single component.</w:t>
        </w:r>
      </w:ins>
      <w:ins w:id="945" w:author="Nate Bachmeier [AWS-SA]" w:date="2023-04-30T15:14:00Z">
        <w:r>
          <w:t xml:space="preserve"> </w:t>
        </w:r>
      </w:ins>
      <w:ins w:id="946" w:author="Nate Bachmeier [AWS-SA]" w:date="2023-04-30T15:13:00Z">
        <w:r>
          <w:t xml:space="preserve">For example, </w:t>
        </w:r>
        <w:r>
          <w:t>the OpenPose framework offers a foundational ability to extract skeletal positions from a 2-D frame.</w:t>
        </w:r>
        <w:r>
          <w:t xml:space="preserve"> This information is sufficient for differentiating core movements</w:t>
        </w:r>
      </w:ins>
      <w:ins w:id="947" w:author="Nate Bachmeier [AWS-SA]" w:date="2023-04-30T15:14:00Z">
        <w:r>
          <w:t xml:space="preserve"> such as walking, throwing, sitting, and eating. However, </w:t>
        </w:r>
      </w:ins>
      <w:ins w:id="948" w:author="Nate Bachmeier [AWS-SA]" w:date="2023-04-30T15:15:00Z">
        <w:r>
          <w:t xml:space="preserve">predicting many derived activities from only skeletal movements is challenging. For instance, </w:t>
        </w:r>
        <w:r>
          <w:rPr>
            <w:i/>
            <w:iCs/>
          </w:rPr>
          <w:t>playing cello</w:t>
        </w:r>
        <w:r>
          <w:t xml:space="preserve"> and </w:t>
        </w:r>
        <w:r>
          <w:rPr>
            <w:i/>
            <w:iCs/>
          </w:rPr>
          <w:t xml:space="preserve">playing clarinet </w:t>
        </w:r>
      </w:ins>
      <w:ins w:id="949" w:author="Nate Bachmeier [AWS-SA]" w:date="2023-04-30T15:16:00Z">
        <w:r>
          <w:t>have similar action sequences due to sharing a</w:t>
        </w:r>
      </w:ins>
      <w:ins w:id="950" w:author="Nate Bachmeier [AWS-SA]" w:date="2023-04-30T15:17:00Z">
        <w:r>
          <w:t xml:space="preserve"> parent activity (</w:t>
        </w:r>
        <w:r>
          <w:rPr>
            <w:i/>
            <w:iCs/>
          </w:rPr>
          <w:t>playing an instrument</w:t>
        </w:r>
        <w:r>
          <w:t xml:space="preserve">). Similarly, object detection can predict </w:t>
        </w:r>
      </w:ins>
      <w:ins w:id="951" w:author="Nate Bachmeier [AWS-SA]" w:date="2023-04-30T15:18:00Z">
        <w:r>
          <w:t xml:space="preserve">that a cello is within the player’s bounding box but </w:t>
        </w:r>
      </w:ins>
      <w:ins w:id="952" w:author="Nate Bachmeier [AWS-SA]" w:date="2023-04-30T15:19:00Z">
        <w:r>
          <w:t xml:space="preserve">cannot decern if it’s in use. This analytic pipeline successfully </w:t>
        </w:r>
      </w:ins>
      <w:ins w:id="953" w:author="Nate Bachmeier [AWS-SA]" w:date="2023-04-30T15:21:00Z">
        <w:r>
          <w:t xml:space="preserve">composites </w:t>
        </w:r>
      </w:ins>
      <w:ins w:id="954" w:author="Nate Bachmeier [AWS-SA]" w:date="2023-04-30T15:20:00Z">
        <w:r>
          <w:t xml:space="preserve">that the person is </w:t>
        </w:r>
        <w:r w:rsidRPr="00D428D4">
          <w:rPr>
            <w:i/>
            <w:iCs/>
            <w:rPrChange w:id="955" w:author="Nate Bachmeier [AWS-SA]" w:date="2023-04-30T15:20:00Z">
              <w:rPr/>
            </w:rPrChange>
          </w:rPr>
          <w:t>playing an instrument</w:t>
        </w:r>
        <w:r>
          <w:t xml:space="preserve"> </w:t>
        </w:r>
      </w:ins>
      <w:ins w:id="956" w:author="Nate Bachmeier [AWS-SA]" w:date="2023-04-30T15:36:00Z">
        <w:r>
          <w:t>(see Figure 35)</w:t>
        </w:r>
        <w:r>
          <w:t xml:space="preserve"> </w:t>
        </w:r>
      </w:ins>
      <w:ins w:id="957" w:author="Nate Bachmeier [AWS-SA]" w:date="2023-04-30T15:20:00Z">
        <w:r w:rsidRPr="00D428D4">
          <w:rPr>
            <w:rPrChange w:id="958" w:author="Nate Bachmeier [AWS-SA]" w:date="2023-04-30T15:20:00Z">
              <w:rPr>
                <w:i/>
                <w:iCs/>
              </w:rPr>
            </w:rPrChange>
          </w:rPr>
          <w:t>and</w:t>
        </w:r>
        <w:r>
          <w:rPr>
            <w:i/>
            <w:iCs/>
          </w:rPr>
          <w:t xml:space="preserve"> the instrument is a cello</w:t>
        </w:r>
      </w:ins>
      <w:ins w:id="959" w:author="Nate Bachmeier [AWS-SA]" w:date="2023-04-30T15:36:00Z">
        <w:r>
          <w:rPr>
            <w:i/>
            <w:iCs/>
          </w:rPr>
          <w:t xml:space="preserve"> </w:t>
        </w:r>
        <w:r w:rsidRPr="00D428D4">
          <w:rPr>
            <w:rPrChange w:id="960" w:author="Nate Bachmeier [AWS-SA]" w:date="2023-04-30T15:36:00Z">
              <w:rPr>
                <w:i/>
                <w:iCs/>
              </w:rPr>
            </w:rPrChange>
          </w:rPr>
          <w:t>(</w:t>
        </w:r>
        <w:r>
          <w:t>see Figure 36)</w:t>
        </w:r>
      </w:ins>
      <w:ins w:id="961" w:author="Nate Bachmeier [AWS-SA]" w:date="2023-04-30T15:21:00Z">
        <w:r>
          <w:t>.</w:t>
        </w:r>
      </w:ins>
    </w:p>
    <w:p w14:paraId="3AC7BFA7" w14:textId="60E83171" w:rsidR="00FD62B7" w:rsidDel="00D428D4" w:rsidRDefault="00FD62B7" w:rsidP="001B38B1">
      <w:pPr>
        <w:rPr>
          <w:del w:id="962" w:author="Nate Bachmeier [AWS-SA]" w:date="2023-04-30T15:21:00Z"/>
        </w:rPr>
      </w:pPr>
      <w:del w:id="963" w:author="Nate Bachmeier [AWS-SA]" w:date="2023-04-30T15:12:00Z">
        <w:r w:rsidDel="00D428D4">
          <w:lastRenderedPageBreak/>
          <w:delText>T</w:delText>
        </w:r>
      </w:del>
      <w:del w:id="964" w:author="Nate Bachmeier [AWS-SA]" w:date="2023-04-30T15:21:00Z">
        <w:r w:rsidDel="00D428D4">
          <w:delText xml:space="preserve">he OpenPose framework offers a foundational capability to extract skeletal positions from a 2-D frame. This constructive design research project </w:delText>
        </w:r>
        <w:r w:rsidR="00D25DC1" w:rsidDel="00D428D4">
          <w:delText xml:space="preserve">leveraged this library’s output to differentiate core movements like walking, throwing, sitting, and eating. It also integrates an object detection service to provide a rich context overlay of derived information. These features enable automation </w:delText>
        </w:r>
        <w:r w:rsidDel="00D428D4">
          <w:delText xml:space="preserve">to </w:delText>
        </w:r>
        <w:r w:rsidR="00D25DC1" w:rsidDel="00D428D4">
          <w:delText xml:space="preserve">monitor and predict </w:delText>
        </w:r>
        <w:r w:rsidDel="00D428D4">
          <w:delText xml:space="preserve">human activity movements across multiple subsequent images. It can classify those sequences into coarse behavioral categories, not necessarily </w:delText>
        </w:r>
        <w:r w:rsidR="00DF503B" w:rsidDel="00D428D4">
          <w:delText xml:space="preserve">kinetic </w:delText>
        </w:r>
        <w:r w:rsidDel="00D428D4">
          <w:delText xml:space="preserve">seven hundred labels. For instance, </w:delText>
        </w:r>
        <w:r w:rsidRPr="00B21582" w:rsidDel="00D428D4">
          <w:rPr>
            <w:i/>
            <w:iCs/>
          </w:rPr>
          <w:delText>playing cello</w:delText>
        </w:r>
        <w:r w:rsidDel="00D428D4">
          <w:delText xml:space="preserve"> and </w:delText>
        </w:r>
        <w:r w:rsidRPr="00B21582" w:rsidDel="00D428D4">
          <w:rPr>
            <w:i/>
            <w:iCs/>
          </w:rPr>
          <w:delText>playing clarinet</w:delText>
        </w:r>
        <w:r w:rsidDel="00D428D4">
          <w:delText xml:space="preserve"> are distinct labels. However, the actor is typically sitting in a chair and only moving their hands slightly. Likewise, the movement similarity score for </w:delText>
        </w:r>
        <w:r w:rsidRPr="00B21582" w:rsidDel="00D428D4">
          <w:rPr>
            <w:i/>
            <w:iCs/>
          </w:rPr>
          <w:delText>eating donuts</w:delText>
        </w:r>
        <w:r w:rsidDel="00D428D4">
          <w:delText xml:space="preserve"> and </w:delText>
        </w:r>
        <w:r w:rsidRPr="00B21582" w:rsidDel="00D428D4">
          <w:rPr>
            <w:i/>
            <w:iCs/>
          </w:rPr>
          <w:delText>playing the flute</w:delText>
        </w:r>
        <w:r w:rsidDel="00D428D4">
          <w:delText xml:space="preserve"> was too close to distinguish for many videos.</w:delText>
        </w:r>
      </w:del>
    </w:p>
    <w:p w14:paraId="615A42F8" w14:textId="35800F26" w:rsidR="00BC12DE" w:rsidRDefault="00BC12DE" w:rsidP="00BC12DE">
      <w:pPr>
        <w:pStyle w:val="Caption"/>
        <w:ind w:firstLine="0"/>
        <w:rPr>
          <w:i/>
          <w:iCs w:val="0"/>
        </w:rPr>
      </w:pPr>
      <w:bookmarkStart w:id="965" w:name="_Toc128255061"/>
      <w:bookmarkStart w:id="966"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965"/>
      <w:bookmarkEnd w:id="966"/>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3CAC4D84" w14:textId="78B8E24F" w:rsidR="00D428D4" w:rsidRDefault="00D428D4" w:rsidP="001B38B1">
      <w:pPr>
        <w:rPr>
          <w:ins w:id="967" w:author="Nate Bachmeier [AWS-SA]" w:date="2023-04-30T15:35:00Z"/>
        </w:rPr>
      </w:pPr>
      <w:ins w:id="968" w:author="Nate Bachmeier [AWS-SA]" w:date="2023-04-30T15:37:00Z">
        <w:r>
          <w:t xml:space="preserve">The previous figure </w:t>
        </w:r>
      </w:ins>
      <w:ins w:id="969" w:author="Nate Bachmeier [AWS-SA]" w:date="2023-04-30T15:34:00Z">
        <w:r>
          <w:t>i</w:t>
        </w:r>
      </w:ins>
      <w:ins w:id="970" w:author="Nate Bachmeier [AWS-SA]" w:date="2023-04-30T15:35:00Z">
        <w:r>
          <w:t>llustrates</w:t>
        </w:r>
      </w:ins>
      <w:ins w:id="971" w:author="Nate Bachmeier [AWS-SA]" w:date="2023-04-30T15:34:00Z">
        <w:r>
          <w:t xml:space="preserve"> the results from OpenPose and contains the predicted skeleton of the cello player. </w:t>
        </w:r>
      </w:ins>
      <w:ins w:id="972" w:author="Nate Bachmeier [AWS-SA]" w:date="2023-04-30T15:37:00Z">
        <w:r>
          <w:t>Similarly, the predictive labels from Amazon Rekognition are available in the proceeding figure</w:t>
        </w:r>
      </w:ins>
      <w:ins w:id="973" w:author="Nate Bachmeier [AWS-SA]" w:date="2023-04-30T15:40:00Z">
        <w:r>
          <w:t xml:space="preserve"> with clues that this is an Adult, Performer, Musical instrument, Cello, </w:t>
        </w:r>
      </w:ins>
      <w:ins w:id="974" w:author="Nate Bachmeier [AWS-SA]" w:date="2023-04-30T15:41:00Z">
        <w:r>
          <w:t xml:space="preserve">Person, and Solo Performance. </w:t>
        </w:r>
      </w:ins>
      <w:ins w:id="975" w:author="Nate Bachmeier [AWS-SA]" w:date="2023-04-30T15:43:00Z">
        <w:r>
          <w:t xml:space="preserve">Policy </w:t>
        </w:r>
      </w:ins>
      <w:ins w:id="976" w:author="Nate Bachmeier [AWS-SA]" w:date="2023-04-30T15:42:00Z">
        <w:r>
          <w:t xml:space="preserve">engineers can quickly and consistently </w:t>
        </w:r>
      </w:ins>
      <w:ins w:id="977" w:author="Nate Bachmeier [AWS-SA]" w:date="2023-04-30T15:43:00Z">
        <w:r>
          <w:t>utilize this information for automated reasoning syste</w:t>
        </w:r>
      </w:ins>
      <w:ins w:id="978" w:author="Nate Bachmeier [AWS-SA]" w:date="2023-04-30T15:44:00Z">
        <w:r>
          <w:t xml:space="preserve">ms. Suppose </w:t>
        </w:r>
      </w:ins>
      <w:ins w:id="979" w:author="Nate Bachmeier [AWS-SA]" w:date="2023-04-30T15:45:00Z">
        <w:r>
          <w:t>a</w:t>
        </w:r>
      </w:ins>
      <w:ins w:id="980" w:author="Nate Bachmeier [AWS-SA]" w:date="2023-04-30T15:44:00Z">
        <w:r>
          <w:t xml:space="preserve"> special needs </w:t>
        </w:r>
      </w:ins>
      <w:ins w:id="981" w:author="Nate Bachmeier [AWS-SA]" w:date="2023-04-30T15:45:00Z">
        <w:r>
          <w:t xml:space="preserve">facility has children and adult patients. In that case, policies could exist to </w:t>
        </w:r>
      </w:ins>
      <w:ins w:id="982" w:author="Nate Bachmeier [AWS-SA]" w:date="2023-04-30T15:46:00Z">
        <w:r>
          <w:t xml:space="preserve">flag children drinking beer as requiring remediation but permit the adults. </w:t>
        </w:r>
      </w:ins>
      <w:ins w:id="983" w:author="Nate Bachmeier [AWS-SA]" w:date="2023-04-30T15:53:00Z">
        <w:r>
          <w:t>S</w:t>
        </w:r>
      </w:ins>
      <w:ins w:id="984" w:author="Nate Bachmeier [AWS-SA]" w:date="2023-04-30T15:48:00Z">
        <w:r>
          <w:t xml:space="preserve">ystems engineers </w:t>
        </w:r>
      </w:ins>
      <w:ins w:id="985" w:author="Nate Bachmeier [AWS-SA]" w:date="2023-04-30T15:49:00Z">
        <w:r>
          <w:t xml:space="preserve">could </w:t>
        </w:r>
      </w:ins>
      <w:ins w:id="986" w:author="Nate Bachmeier [AWS-SA]" w:date="2023-04-30T15:48:00Z">
        <w:r>
          <w:t xml:space="preserve">codify </w:t>
        </w:r>
      </w:ins>
      <w:ins w:id="987" w:author="Nate Bachmeier [AWS-SA]" w:date="2023-04-30T15:50:00Z">
        <w:r>
          <w:t xml:space="preserve">the </w:t>
        </w:r>
      </w:ins>
      <w:ins w:id="988" w:author="Nate Bachmeier [AWS-SA]" w:date="2023-04-30T15:49:00Z">
        <w:r>
          <w:t>policy</w:t>
        </w:r>
      </w:ins>
      <w:ins w:id="989" w:author="Nate Bachmeier [AWS-SA]" w:date="2023-04-30T15:48:00Z">
        <w:r>
          <w:t xml:space="preserve"> requirements</w:t>
        </w:r>
      </w:ins>
      <w:ins w:id="990" w:author="Nate Bachmeier [AWS-SA]" w:date="2023-04-30T15:49:00Z">
        <w:r>
          <w:t xml:space="preserve"> into the GraphQL analysis schema</w:t>
        </w:r>
      </w:ins>
      <w:ins w:id="991" w:author="Nate Bachmeier [AWS-SA]" w:date="2023-04-30T15:51:00Z">
        <w:r>
          <w:t xml:space="preserve"> as the</w:t>
        </w:r>
      </w:ins>
      <w:ins w:id="992" w:author="Nate Bachmeier [AWS-SA]" w:date="2023-04-30T15:49:00Z">
        <w:r>
          <w:t xml:space="preserve"> </w:t>
        </w:r>
        <w:r>
          <w:rPr>
            <w:i/>
            <w:iCs/>
          </w:rPr>
          <w:t>underage_drinking</w:t>
        </w:r>
        <w:r>
          <w:t xml:space="preserve"> flag.</w:t>
        </w:r>
      </w:ins>
      <w:ins w:id="993" w:author="Nate Bachmeier [AWS-SA]" w:date="2023-04-30T15:50:00Z">
        <w:r>
          <w:t xml:space="preserve"> </w:t>
        </w:r>
      </w:ins>
      <w:ins w:id="994" w:author="Nate Bachmeier [AWS-SA]" w:date="2023-04-30T15:51:00Z">
        <w:r>
          <w:t xml:space="preserve">Recursively, </w:t>
        </w:r>
      </w:ins>
      <w:ins w:id="995" w:author="Nate Bachmeier [AWS-SA]" w:date="2023-04-30T15:52:00Z">
        <w:r>
          <w:t>the drinking flag can integrate into more sophisticated policies</w:t>
        </w:r>
      </w:ins>
      <w:ins w:id="996" w:author="Nate Bachmeier [AWS-SA]" w:date="2023-04-30T15:53:00Z">
        <w:r>
          <w:t xml:space="preserve">. Ultimately, this means that the system can inherently </w:t>
        </w:r>
      </w:ins>
      <w:ins w:id="997" w:author="Nate Bachmeier [AWS-SA]" w:date="2023-04-30T15:54:00Z">
        <w:r>
          <w:t>predict many characteristics of video</w:t>
        </w:r>
      </w:ins>
      <w:ins w:id="998" w:author="Nate Bachmeier [AWS-SA]" w:date="2023-04-30T15:56:00Z">
        <w:r w:rsidR="002C0C81">
          <w:t xml:space="preserve"> clips</w:t>
        </w:r>
      </w:ins>
      <w:ins w:id="999" w:author="Nate Bachmeier [AWS-SA]" w:date="2023-04-30T15:54:00Z">
        <w:r>
          <w:t xml:space="preserve">, and it’s a straightforward process to </w:t>
        </w:r>
      </w:ins>
      <w:ins w:id="1000" w:author="Nate Bachmeier [AWS-SA]" w:date="2023-04-30T15:55:00Z">
        <w:r>
          <w:t>extend the schema to incorporate additional domain-specific detections.</w:t>
        </w:r>
      </w:ins>
    </w:p>
    <w:p w14:paraId="33050E43" w14:textId="100D64D6" w:rsidR="00D428D4" w:rsidRDefault="00D428D4" w:rsidP="00D428D4">
      <w:pPr>
        <w:pStyle w:val="Caption"/>
        <w:ind w:firstLine="0"/>
        <w:rPr>
          <w:moveTo w:id="1001" w:author="Nate Bachmeier [AWS-SA]" w:date="2023-04-30T15:35:00Z"/>
          <w:i/>
          <w:iCs w:val="0"/>
        </w:rPr>
      </w:pPr>
      <w:moveToRangeStart w:id="1002" w:author="Nate Bachmeier [AWS-SA]" w:date="2023-04-30T15:35:00Z" w:name="move133761340"/>
      <w:moveTo w:id="1003" w:author="Nate Bachmeier [AWS-SA]" w:date="2023-04-30T15:35:00Z">
        <w:r w:rsidRPr="00462221">
          <w:rPr>
            <w:b/>
            <w:bCs/>
          </w:rPr>
          <w:lastRenderedPageBreak/>
          <w:t xml:space="preserve">Figure </w:t>
        </w:r>
        <w:r>
          <w:rPr>
            <w:b/>
            <w:bCs/>
          </w:rPr>
          <w:t>3</w:t>
        </w:r>
        <w:del w:id="1004" w:author="Nate Bachmeier [AWS-SA]" w:date="2023-04-30T15:35:00Z">
          <w:r w:rsidDel="00D428D4">
            <w:rPr>
              <w:b/>
              <w:bCs/>
            </w:rPr>
            <w:delText>7</w:delText>
          </w:r>
        </w:del>
      </w:moveTo>
      <w:ins w:id="1005" w:author="Nate Bachmeier [AWS-SA]" w:date="2023-04-30T15:35:00Z">
        <w:r>
          <w:rPr>
            <w:b/>
            <w:bCs/>
          </w:rPr>
          <w:t>6</w:t>
        </w:r>
      </w:ins>
      <w:moveTo w:id="1006" w:author="Nate Bachmeier [AWS-SA]" w:date="2023-04-30T15:35:00Z">
        <w:r>
          <w:rPr>
            <w:b/>
            <w:bCs/>
          </w:rPr>
          <w:br/>
        </w:r>
        <w:r>
          <w:rPr>
            <w:i/>
            <w:iCs w:val="0"/>
          </w:rPr>
          <w:t>Cello with l</w:t>
        </w:r>
        <w:r w:rsidRPr="00462221">
          <w:rPr>
            <w:i/>
            <w:iCs w:val="0"/>
          </w:rPr>
          <w:t>abel annotations</w:t>
        </w:r>
      </w:moveTo>
    </w:p>
    <w:p w14:paraId="6400F515" w14:textId="77777777" w:rsidR="00D428D4" w:rsidRPr="00FD62B7" w:rsidDel="00D428D4" w:rsidRDefault="00D428D4" w:rsidP="00D428D4">
      <w:pPr>
        <w:ind w:firstLine="0"/>
        <w:rPr>
          <w:del w:id="1007" w:author="Nate Bachmeier [AWS-SA]" w:date="2023-04-30T15:44:00Z"/>
          <w:moveTo w:id="1008" w:author="Nate Bachmeier [AWS-SA]" w:date="2023-04-30T15:35:00Z"/>
        </w:rPr>
      </w:pPr>
      <w:moveTo w:id="1009" w:author="Nate Bachmeier [AWS-SA]" w:date="2023-04-30T15:35:00Z">
        <w:r w:rsidRPr="00DE5599">
          <w:rPr>
            <w:noProof/>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63"/>
                      <a:stretch>
                        <a:fillRect/>
                      </a:stretch>
                    </pic:blipFill>
                    <pic:spPr>
                      <a:xfrm>
                        <a:off x="0" y="0"/>
                        <a:ext cx="5943600" cy="3006090"/>
                      </a:xfrm>
                      <a:prstGeom prst="rect">
                        <a:avLst/>
                      </a:prstGeom>
                    </pic:spPr>
                  </pic:pic>
                </a:graphicData>
              </a:graphic>
            </wp:inline>
          </w:drawing>
        </w:r>
      </w:moveTo>
    </w:p>
    <w:moveToRangeEnd w:id="1002"/>
    <w:p w14:paraId="4376C8D8" w14:textId="77777777" w:rsidR="00D428D4" w:rsidRDefault="00D428D4" w:rsidP="00D428D4">
      <w:pPr>
        <w:ind w:firstLine="0"/>
        <w:rPr>
          <w:ins w:id="1010" w:author="Nate Bachmeier [AWS-SA]" w:date="2023-04-30T15:32:00Z"/>
        </w:rPr>
        <w:pPrChange w:id="1011" w:author="Nate Bachmeier [AWS-SA]" w:date="2023-04-30T15:44:00Z">
          <w:pPr/>
        </w:pPrChange>
      </w:pPr>
    </w:p>
    <w:p w14:paraId="5F873B18" w14:textId="6DF5FC67" w:rsidR="00303605" w:rsidRDefault="00FD62B7" w:rsidP="001B38B1">
      <w:pPr>
        <w:rPr>
          <w:ins w:id="1012" w:author="Nate Bachmeier [AWS-SA]" w:date="2023-04-30T16:32:00Z"/>
        </w:rPr>
      </w:pPr>
      <w:r>
        <w:t xml:space="preserve">Using full-body skeletal monitoring is also insufficient for several kinetic-700 action types. For instance, </w:t>
      </w:r>
      <w:ins w:id="1013" w:author="Nate Bachmeier [AWS-SA]" w:date="2023-04-30T16:29:00Z">
        <w:r w:rsidR="00303605">
          <w:t xml:space="preserve">numerous </w:t>
        </w:r>
      </w:ins>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del w:id="1014" w:author="Nate Bachmeier [AWS-SA]" w:date="2023-04-20T13:38:00Z">
        <w:r w:rsidR="003F00CE" w:rsidDel="00F75FDE">
          <w:delText>low-</w:delText>
        </w:r>
        <w:r w:rsidR="00F948E5" w:rsidDel="00F75FDE">
          <w:delText>confidence</w:delText>
        </w:r>
      </w:del>
      <w:ins w:id="1015" w:author="Nate Bachmeier [AWS-SA]" w:date="2023-04-20T13:38:00Z">
        <w:r w:rsidR="00F75FDE">
          <w:t>low</w:t>
        </w:r>
      </w:ins>
      <w:ins w:id="1016" w:author="Nate Bachmeier [AWS-SA]" w:date="2023-04-30T16:27:00Z">
        <w:r w:rsidR="00303605">
          <w:t>-</w:t>
        </w:r>
      </w:ins>
      <w:ins w:id="1017" w:author="Nate Bachmeier [AWS-SA]" w:date="2023-04-20T13:38:00Z">
        <w:r w:rsidR="00F75FDE">
          <w:t>confidence</w:t>
        </w:r>
      </w:ins>
      <w:r>
        <w:t xml:space="preserve"> 25x3 position matrix. Carnegie Mellon’s team has addressed this situation with two purpose-built models for faces and hands</w:t>
      </w:r>
      <w:r w:rsidR="003F00CE">
        <w:t xml:space="preserve"> (Hidalgo et al., 2019)</w:t>
      </w:r>
      <w:r>
        <w:t xml:space="preserve">. </w:t>
      </w:r>
      <w:ins w:id="1018" w:author="Nate Bachmeier [AWS-SA]" w:date="2023-04-30T16:31:00Z">
        <w:r w:rsidR="00303605">
          <w:t xml:space="preserve">The analytics pipeline could introduce a classification step to visible body type (e.g., whole body, hands-only, face-only) based on preliminary investigations. This detection could inform the system how to </w:t>
        </w:r>
      </w:ins>
      <w:ins w:id="1019" w:author="Nate Bachmeier [AWS-SA]" w:date="2023-04-30T16:32:00Z">
        <w:r w:rsidR="00303605">
          <w:t>parse skeletal metadata correctly. However, a detailed analysis of this property is outside the research’s scope.</w:t>
        </w:r>
      </w:ins>
    </w:p>
    <w:p w14:paraId="09A53591" w14:textId="70E06817" w:rsidR="00FD62B7" w:rsidRDefault="00303605" w:rsidP="00303605">
      <w:ins w:id="1020" w:author="Nate Bachmeier [AWS-SA]" w:date="2023-04-30T16:32:00Z">
        <w:r>
          <w:t>Another set of challenges arise</w:t>
        </w:r>
      </w:ins>
      <w:ins w:id="1021" w:author="Nate Bachmeier [AWS-SA]" w:date="2023-04-30T16:33:00Z">
        <w:r>
          <w:t>s</w:t>
        </w:r>
      </w:ins>
      <w:ins w:id="1022" w:author="Nate Bachmeier [AWS-SA]" w:date="2023-04-30T16:32:00Z">
        <w:r>
          <w:t xml:space="preserve"> with </w:t>
        </w:r>
      </w:ins>
      <w:del w:id="1023" w:author="Nate Bachmeier [AWS-SA]" w:date="2023-04-30T16:33:00Z">
        <w:r w:rsidR="00FD62B7" w:rsidDel="00303605">
          <w:delText xml:space="preserve">The research examined these features briefly and found them inconsistent with arbitrary video feeds. These challenges were more pronounced in </w:delText>
        </w:r>
      </w:del>
      <w:r w:rsidR="00FD62B7">
        <w:t xml:space="preserve">low-resolution </w:t>
      </w:r>
      <w:del w:id="1024" w:author="Nate Bachmeier [AWS-SA]" w:date="2023-04-30T16:33:00Z">
        <w:r w:rsidR="00FD62B7" w:rsidDel="00303605">
          <w:delText xml:space="preserve">cellphone </w:delText>
        </w:r>
      </w:del>
      <w:ins w:id="1025" w:author="Nate Bachmeier [AWS-SA]" w:date="2023-04-30T16:33:00Z">
        <w:r>
          <w:t>mobile phone</w:t>
        </w:r>
        <w:r>
          <w:t xml:space="preserve"> </w:t>
        </w:r>
      </w:ins>
      <w:r w:rsidR="00FD62B7">
        <w:t xml:space="preserve">recordings </w:t>
      </w:r>
      <w:del w:id="1026" w:author="Nate Bachmeier [AWS-SA]" w:date="2023-04-30T16:33:00Z">
        <w:r w:rsidR="00FD62B7" w:rsidDel="00303605">
          <w:delText xml:space="preserve">due to </w:delText>
        </w:r>
      </w:del>
      <w:ins w:id="1027" w:author="Nate Bachmeier [AWS-SA]" w:date="2023-04-30T16:33:00Z">
        <w:r>
          <w:t xml:space="preserve">and other </w:t>
        </w:r>
      </w:ins>
      <w:r w:rsidR="00FD62B7">
        <w:t>blurry motion</w:t>
      </w:r>
      <w:ins w:id="1028" w:author="Nate Bachmeier [AWS-SA]" w:date="2023-04-30T16:33:00Z">
        <w:r>
          <w:t xml:space="preserve"> captures</w:t>
        </w:r>
      </w:ins>
      <w:r w:rsidR="00FD62B7">
        <w:t xml:space="preserve">. </w:t>
      </w:r>
      <w:ins w:id="1029" w:author="Nate Bachmeier [AWS-SA]" w:date="2023-04-30T16:36:00Z">
        <w:r>
          <w:t xml:space="preserve">These situations cause the </w:t>
        </w:r>
      </w:ins>
      <w:ins w:id="1030" w:author="Nate Bachmeier [AWS-SA]" w:date="2023-04-30T16:35:00Z">
        <w:r>
          <w:t xml:space="preserve">OpenPose framework </w:t>
        </w:r>
      </w:ins>
      <w:ins w:id="1031" w:author="Nate Bachmeier [AWS-SA]" w:date="2023-04-30T16:36:00Z">
        <w:r>
          <w:t xml:space="preserve">to </w:t>
        </w:r>
      </w:ins>
      <w:ins w:id="1032" w:author="Nate Bachmeier [AWS-SA]" w:date="2023-04-30T16:35:00Z">
        <w:r>
          <w:t xml:space="preserve">predict phantom limbs </w:t>
        </w:r>
      </w:ins>
      <w:ins w:id="1033" w:author="Nate Bachmeier [AWS-SA]" w:date="2023-04-30T16:36:00Z">
        <w:r>
          <w:t xml:space="preserve">and </w:t>
        </w:r>
      </w:ins>
      <w:ins w:id="1034" w:author="Nate Bachmeier [AWS-SA]" w:date="2023-04-30T18:35:00Z">
        <w:r w:rsidR="00842F21">
          <w:t>bogus skeletal matrics, impacting</w:t>
        </w:r>
      </w:ins>
      <w:ins w:id="1035" w:author="Nate Bachmeier [AWS-SA]" w:date="2023-04-30T16:35:00Z">
        <w:r>
          <w:t xml:space="preserve"> automated analysis (see Figure 37).</w:t>
        </w:r>
      </w:ins>
      <w:del w:id="1036" w:author="Nate Bachmeier [AWS-SA]" w:date="2023-04-30T16:34:00Z">
        <w:r w:rsidR="00FD62B7" w:rsidDel="00303605">
          <w:delText xml:space="preserve">Actors routinely rotate their orientation relative to the camera, which causes the </w:delText>
        </w:r>
      </w:del>
      <w:del w:id="1037" w:author="Nate Bachmeier [AWS-SA]" w:date="2023-04-30T16:35:00Z">
        <w:r w:rsidR="00FD62B7" w:rsidDel="00303605">
          <w:delText xml:space="preserve">OpenPose framework </w:delText>
        </w:r>
      </w:del>
      <w:del w:id="1038" w:author="Nate Bachmeier [AWS-SA]" w:date="2023-04-30T16:34:00Z">
        <w:r w:rsidR="00FD62B7" w:rsidDel="00303605">
          <w:delText xml:space="preserve">to </w:delText>
        </w:r>
      </w:del>
      <w:del w:id="1039" w:author="Nate Bachmeier [AWS-SA]" w:date="2023-04-30T16:35:00Z">
        <w:r w:rsidR="00FD62B7" w:rsidDel="00303605">
          <w:delText>predict phantom limbs.</w:delText>
        </w:r>
      </w:del>
    </w:p>
    <w:p w14:paraId="69BD9138" w14:textId="660F09FD" w:rsidR="00A4437A" w:rsidRDefault="00A4437A" w:rsidP="00A4437A">
      <w:pPr>
        <w:pStyle w:val="Caption"/>
        <w:ind w:firstLine="0"/>
        <w:rPr>
          <w:i/>
          <w:iCs w:val="0"/>
        </w:rPr>
      </w:pPr>
      <w:bookmarkStart w:id="1040" w:name="_Toc128255062"/>
      <w:bookmarkStart w:id="1041" w:name="_Toc128302248"/>
      <w:r w:rsidRPr="00B21582">
        <w:rPr>
          <w:b/>
          <w:bCs/>
        </w:rPr>
        <w:lastRenderedPageBreak/>
        <w:t xml:space="preserve">Figure </w:t>
      </w:r>
      <w:r w:rsidR="003F00CE">
        <w:rPr>
          <w:b/>
          <w:bCs/>
        </w:rPr>
        <w:t>3</w:t>
      </w:r>
      <w:ins w:id="1042" w:author="Nate Bachmeier [AWS-SA]" w:date="2023-04-30T15:35:00Z">
        <w:r w:rsidR="00D428D4">
          <w:rPr>
            <w:b/>
            <w:bCs/>
          </w:rPr>
          <w:t>7</w:t>
        </w:r>
      </w:ins>
      <w:del w:id="1043" w:author="Nate Bachmeier [AWS-SA]" w:date="2023-04-30T15:35:00Z">
        <w:r w:rsidR="003F00CE" w:rsidDel="00D428D4">
          <w:rPr>
            <w:b/>
            <w:bCs/>
          </w:rPr>
          <w:delText>6</w:delText>
        </w:r>
      </w:del>
      <w:r>
        <w:rPr>
          <w:b/>
          <w:bCs/>
          <w:i/>
          <w:iCs w:val="0"/>
        </w:rPr>
        <w:br/>
      </w:r>
      <w:r w:rsidRPr="00B21582">
        <w:rPr>
          <w:i/>
          <w:iCs w:val="0"/>
        </w:rPr>
        <w:t>Playing</w:t>
      </w:r>
      <w:r>
        <w:rPr>
          <w:i/>
          <w:iCs w:val="0"/>
        </w:rPr>
        <w:t xml:space="preserve"> hand-clapping games</w:t>
      </w:r>
      <w:bookmarkEnd w:id="1040"/>
      <w:bookmarkEnd w:id="1041"/>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39209CFF" w:rsidR="00A4437A" w:rsidDel="00D428D4" w:rsidRDefault="00A4437A" w:rsidP="00A4437A">
      <w:pPr>
        <w:pStyle w:val="Caption"/>
        <w:ind w:firstLine="0"/>
        <w:rPr>
          <w:moveFrom w:id="1044" w:author="Nate Bachmeier [AWS-SA]" w:date="2023-04-30T15:35:00Z"/>
          <w:i/>
          <w:iCs w:val="0"/>
        </w:rPr>
      </w:pPr>
      <w:bookmarkStart w:id="1045" w:name="_Toc128255063"/>
      <w:bookmarkStart w:id="1046" w:name="_Toc128302249"/>
      <w:moveFromRangeStart w:id="1047" w:author="Nate Bachmeier [AWS-SA]" w:date="2023-04-30T15:35:00Z" w:name="move133761340"/>
      <w:moveFrom w:id="1048" w:author="Nate Bachmeier [AWS-SA]" w:date="2023-04-30T15:35:00Z">
        <w:r w:rsidRPr="00462221" w:rsidDel="00D428D4">
          <w:rPr>
            <w:b/>
            <w:bCs/>
          </w:rPr>
          <w:lastRenderedPageBreak/>
          <w:t xml:space="preserve">Figure </w:t>
        </w:r>
        <w:r w:rsidR="003F00CE" w:rsidDel="00D428D4">
          <w:rPr>
            <w:b/>
            <w:bCs/>
          </w:rPr>
          <w:t>37</w:t>
        </w:r>
        <w:r w:rsidDel="00D428D4">
          <w:rPr>
            <w:b/>
            <w:bCs/>
          </w:rPr>
          <w:br/>
        </w:r>
        <w:r w:rsidDel="00D428D4">
          <w:rPr>
            <w:i/>
            <w:iCs w:val="0"/>
          </w:rPr>
          <w:t>Cello with l</w:t>
        </w:r>
        <w:r w:rsidRPr="00462221" w:rsidDel="00D428D4">
          <w:rPr>
            <w:i/>
            <w:iCs w:val="0"/>
          </w:rPr>
          <w:t>abel annotations</w:t>
        </w:r>
        <w:bookmarkEnd w:id="1045"/>
        <w:bookmarkEnd w:id="1046"/>
      </w:moveFrom>
    </w:p>
    <w:p w14:paraId="41F7A6C2" w14:textId="50BCCA2B" w:rsidR="00A4437A" w:rsidRPr="00FD62B7" w:rsidDel="00D428D4" w:rsidRDefault="00DE5599" w:rsidP="00B21582">
      <w:pPr>
        <w:ind w:firstLine="0"/>
        <w:rPr>
          <w:moveFrom w:id="1049" w:author="Nate Bachmeier [AWS-SA]" w:date="2023-04-30T15:35:00Z"/>
        </w:rPr>
      </w:pPr>
      <w:moveFrom w:id="1050" w:author="Nate Bachmeier [AWS-SA]" w:date="2023-04-30T15:35:00Z">
        <w:r w:rsidRPr="00DE5599" w:rsidDel="00D428D4">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06090"/>
                      </a:xfrm>
                      <a:prstGeom prst="rect">
                        <a:avLst/>
                      </a:prstGeom>
                    </pic:spPr>
                  </pic:pic>
                </a:graphicData>
              </a:graphic>
            </wp:inline>
          </w:drawing>
        </w:r>
      </w:moveFrom>
    </w:p>
    <w:moveFromRangeEnd w:id="1047"/>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2FA8D442" w:rsidR="00B15984" w:rsidRDefault="001825BE" w:rsidP="001B38B1">
      <w:ins w:id="1051" w:author="Nate Bachmeier [AWS-SA]" w:date="2023-04-30T16:40:00Z">
        <w:r>
          <w:t>Efficiency is the quality of doing something well with</w:t>
        </w:r>
      </w:ins>
      <w:ins w:id="1052" w:author="Nate Bachmeier [AWS-SA]" w:date="2023-04-30T16:41:00Z">
        <w:r>
          <w:t>out wasting</w:t>
        </w:r>
      </w:ins>
      <w:ins w:id="1053" w:author="Nate Bachmeier [AWS-SA]" w:date="2023-04-30T16:40:00Z">
        <w:r>
          <w:t xml:space="preserve"> time or resources</w:t>
        </w:r>
      </w:ins>
      <w:customXmlInsRangeStart w:id="1054" w:author="Nate Bachmeier [AWS-SA]" w:date="2023-04-30T16:41:00Z"/>
      <w:sdt>
        <w:sdtPr>
          <w:id w:val="-61026137"/>
          <w:citation/>
        </w:sdtPr>
        <w:sdtContent>
          <w:customXmlInsRangeEnd w:id="1054"/>
          <w:ins w:id="1055" w:author="Nate Bachmeier [AWS-SA]" w:date="2023-04-30T16:41:00Z">
            <w:r>
              <w:fldChar w:fldCharType="begin"/>
            </w:r>
            <w:r>
              <w:instrText xml:space="preserve"> CITATION Oxf23 \l 1033 </w:instrText>
            </w:r>
          </w:ins>
          <w:r>
            <w:fldChar w:fldCharType="separate"/>
          </w:r>
          <w:ins w:id="1056" w:author="Nate Bachmeier [AWS-SA]" w:date="2023-04-30T16:41:00Z">
            <w:r>
              <w:rPr>
                <w:noProof/>
              </w:rPr>
              <w:t xml:space="preserve"> </w:t>
            </w:r>
            <w:r>
              <w:rPr>
                <w:noProof/>
              </w:rPr>
              <w:t>(Oxford, 2023)</w:t>
            </w:r>
            <w:r>
              <w:fldChar w:fldCharType="end"/>
            </w:r>
          </w:ins>
          <w:customXmlInsRangeStart w:id="1057" w:author="Nate Bachmeier [AWS-SA]" w:date="2023-04-30T16:41:00Z"/>
        </w:sdtContent>
      </w:sdt>
      <w:customXmlInsRangeEnd w:id="1057"/>
      <w:ins w:id="1058" w:author="Nate Bachmeier [AWS-SA]" w:date="2023-04-30T16:41:00Z">
        <w:r>
          <w:t xml:space="preserve">. </w:t>
        </w:r>
      </w:ins>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65588ABC" w:rsidR="009B2C56" w:rsidRDefault="009B2C56" w:rsidP="001B38B1">
      <w:pPr>
        <w:rPr>
          <w:ins w:id="1059" w:author="Nate Bachmeier [AWS-SA]" w:date="2023-04-30T16:42:00Z"/>
        </w:rPr>
      </w:pPr>
      <w:r>
        <w:t xml:space="preserve">The Amazon ECS cluster processed 4.2 million seconds of video during the experiment using </w:t>
      </w:r>
      <w:r w:rsidRPr="009B2C56">
        <w:t>6</w:t>
      </w:r>
      <w:r>
        <w:t xml:space="preserve">.7 million </w:t>
      </w:r>
      <w:del w:id="1060" w:author="Nate Bachmeier [AWS-SA]" w:date="2023-04-20T13:39:00Z">
        <w:r w:rsidDel="00E7411D">
          <w:delText>comput</w:delText>
        </w:r>
      </w:del>
      <w:ins w:id="1061" w:author="Nate Bachmeier [AWS-SA]" w:date="2023-04-20T13:39:00Z">
        <w:r w:rsidR="00E7411D">
          <w:t>computations</w:t>
        </w:r>
      </w:ins>
      <w:del w:id="1062" w:author="Nate Bachmeier [AWS-SA]" w:date="2023-04-20T13:39:00Z">
        <w:r w:rsidDel="00E7411D">
          <w:delText>e</w:delText>
        </w:r>
      </w:del>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del w:id="1063" w:author="Nate Bachmeier [AWS-SA]" w:date="2023-04-20T13:39:00Z">
        <w:r w:rsidDel="00E7411D">
          <w:delText xml:space="preserve">compute </w:delText>
        </w:r>
      </w:del>
      <w:ins w:id="1064" w:author="Nate Bachmeier [AWS-SA]" w:date="2023-04-20T13:39:00Z">
        <w:r w:rsidR="00E7411D">
          <w:t xml:space="preserve">computation </w:t>
        </w:r>
      </w:ins>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pPr>
        <w:rPr>
          <w:ins w:id="1065" w:author="Nate Bachmeier [AWS-SA]" w:date="2023-04-30T17:16:00Z"/>
        </w:rPr>
      </w:pPr>
      <w:ins w:id="1066" w:author="Nate Bachmeier [AWS-SA]" w:date="2023-04-30T16:43:00Z">
        <w:r>
          <w:t>Th</w:t>
        </w:r>
      </w:ins>
      <w:ins w:id="1067" w:author="Nate Bachmeier [AWS-SA]" w:date="2023-04-30T16:45:00Z">
        <w:r>
          <w:t>e complete dataset ballooned to 21.7 million documents across 9.9TB of storage through an unintentional side-effect of this research project</w:t>
        </w:r>
      </w:ins>
      <w:ins w:id="1068" w:author="Nate Bachmeier [AWS-SA]" w:date="2023-04-30T16:44:00Z">
        <w:r>
          <w:t>.</w:t>
        </w:r>
      </w:ins>
      <w:ins w:id="1069" w:author="Nate Bachmeier [AWS-SA]" w:date="2023-04-30T16:45:00Z">
        <w:r>
          <w:t xml:space="preserve"> However, the GraphQL interface can efficiently </w:t>
        </w:r>
      </w:ins>
      <w:ins w:id="1070" w:author="Nate Bachmeier [AWS-SA]" w:date="2023-04-30T16:46:00Z">
        <w:r>
          <w:t xml:space="preserve">fetch </w:t>
        </w:r>
      </w:ins>
      <w:ins w:id="1071" w:author="Nate Bachmeier [AWS-SA]" w:date="2023-04-30T16:48:00Z">
        <w:r>
          <w:t>and map frame-level results</w:t>
        </w:r>
      </w:ins>
      <w:ins w:id="1072" w:author="Nate Bachmeier [AWS-SA]" w:date="2023-04-30T16:47:00Z">
        <w:r>
          <w:t xml:space="preserve"> into </w:t>
        </w:r>
      </w:ins>
      <w:ins w:id="1073" w:author="Nate Bachmeier [AWS-SA]" w:date="2023-04-30T16:48:00Z">
        <w:r>
          <w:t>arbitrary data models within single-digit seconds. This construct utili</w:t>
        </w:r>
      </w:ins>
      <w:ins w:id="1074" w:author="Nate Bachmeier [AWS-SA]" w:date="2023-04-30T16:49:00Z">
        <w:r>
          <w:t xml:space="preserve">zes a </w:t>
        </w:r>
      </w:ins>
      <w:ins w:id="1075" w:author="Nate Bachmeier [AWS-SA]" w:date="2023-04-30T16:50:00Z">
        <w:r>
          <w:t>fully</w:t>
        </w:r>
      </w:ins>
      <w:ins w:id="1076" w:author="Nate Bachmeier [AWS-SA]" w:date="2023-04-30T16:49:00Z">
        <w:r>
          <w:t xml:space="preserve"> serverless design pattern that can scale elastically to any </w:t>
        </w:r>
        <w:r>
          <w:lastRenderedPageBreak/>
          <w:t xml:space="preserve">traffic size and provide </w:t>
        </w:r>
      </w:ins>
      <w:ins w:id="1077" w:author="Nate Bachmeier [AWS-SA]" w:date="2023-04-30T16:50:00Z">
        <w:r>
          <w:t xml:space="preserve">consistent performance. These characteristics are ideal for </w:t>
        </w:r>
      </w:ins>
      <w:ins w:id="1078" w:author="Nate Bachmeier [AWS-SA]" w:date="2023-04-30T16:51:00Z">
        <w:r>
          <w:t>expanding</w:t>
        </w:r>
      </w:ins>
      <w:ins w:id="1079" w:author="Nate Bachmeier [AWS-SA]" w:date="2023-04-30T16:50:00Z">
        <w:r>
          <w:t xml:space="preserve"> the project into multi</w:t>
        </w:r>
      </w:ins>
      <w:ins w:id="1080" w:author="Nate Bachmeier [AWS-SA]" w:date="2023-04-30T16:54:00Z">
        <w:r w:rsidR="00562CBB">
          <w:t>-</w:t>
        </w:r>
      </w:ins>
      <w:ins w:id="1081" w:author="Nate Bachmeier [AWS-SA]" w:date="2023-04-30T16:50:00Z">
        <w:r>
          <w:t xml:space="preserve">tenant </w:t>
        </w:r>
      </w:ins>
      <w:ins w:id="1082" w:author="Nate Bachmeier [AWS-SA]" w:date="2023-04-30T16:51:00Z">
        <w:r>
          <w:t>use</w:t>
        </w:r>
      </w:ins>
      <w:ins w:id="1083" w:author="Nate Bachmeier [AWS-SA]" w:date="2023-04-30T16:54:00Z">
        <w:r w:rsidR="00562CBB">
          <w:t xml:space="preserve"> </w:t>
        </w:r>
      </w:ins>
      <w:ins w:id="1084" w:author="Nate Bachmeier [AWS-SA]" w:date="2023-04-30T16:51:00Z">
        <w:r>
          <w:t>cases.</w:t>
        </w:r>
      </w:ins>
      <w:ins w:id="1085" w:author="Nate Bachmeier [AWS-SA]" w:date="2023-04-30T17:13:00Z">
        <w:r w:rsidR="007F444F">
          <w:t xml:space="preserve"> </w:t>
        </w:r>
      </w:ins>
    </w:p>
    <w:p w14:paraId="691DD6F6" w14:textId="758A5CE2" w:rsidR="009D690E" w:rsidRPr="00B21582" w:rsidRDefault="007F444F" w:rsidP="001B38B1">
      <w:ins w:id="1086" w:author="Nate Bachmeier [AWS-SA]" w:date="2023-04-30T17:13:00Z">
        <w:r>
          <w:t>Simi</w:t>
        </w:r>
      </w:ins>
      <w:ins w:id="1087" w:author="Nate Bachmeier [AWS-SA]" w:date="2023-04-30T17:14:00Z">
        <w:r>
          <w:t>l</w:t>
        </w:r>
      </w:ins>
      <w:ins w:id="1088" w:author="Nate Bachmeier [AWS-SA]" w:date="2023-04-30T17:13:00Z">
        <w:r>
          <w:t xml:space="preserve">arly, the </w:t>
        </w:r>
      </w:ins>
      <w:ins w:id="1089" w:author="Nate Bachmeier [AWS-SA]" w:date="2023-04-30T17:14:00Z">
        <w:r>
          <w:t xml:space="preserve">loosely coupled analytics pipeline components </w:t>
        </w:r>
      </w:ins>
      <w:ins w:id="1090" w:author="Nate Bachmeier [AWS-SA]" w:date="2023-04-30T17:16:00Z">
        <w:r>
          <w:t xml:space="preserve">implement autoscaling policies </w:t>
        </w:r>
      </w:ins>
      <w:ins w:id="1091" w:author="Nate Bachmeier [AWS-SA]" w:date="2023-04-30T17:14:00Z">
        <w:r>
          <w:t>based on usage patterns. For instance</w:t>
        </w:r>
      </w:ins>
      <w:ins w:id="1092" w:author="Nate Bachmeier [AWS-SA]" w:date="2023-04-30T17:15:00Z">
        <w:r>
          <w:t xml:space="preserve">, the OpenPose framework </w:t>
        </w:r>
      </w:ins>
      <w:ins w:id="1093" w:author="Nate Bachmeier [AWS-SA]" w:date="2023-04-30T17:17:00Z">
        <w:r>
          <w:t>performs</w:t>
        </w:r>
      </w:ins>
      <w:ins w:id="1094" w:author="Nate Bachmeier [AWS-SA]" w:date="2023-04-30T17:15:00Z">
        <w:r>
          <w:t xml:space="preserve"> best on compute instances with GPU</w:t>
        </w:r>
      </w:ins>
      <w:ins w:id="1095" w:author="Nate Bachmeier [AWS-SA]" w:date="2023-04-30T17:17:00Z">
        <w:r>
          <w:t xml:space="preserve"> </w:t>
        </w:r>
      </w:ins>
      <w:ins w:id="1096" w:author="Nate Bachmeier [AWS-SA]" w:date="2023-04-30T17:16:00Z">
        <w:r>
          <w:t>acceleration cards.</w:t>
        </w:r>
      </w:ins>
      <w:ins w:id="1097" w:author="Nate Bachmeier [AWS-SA]" w:date="2023-04-30T17:17:00Z">
        <w:r>
          <w:t xml:space="preserve"> The system minimizes costs by queuing requests to those instances until </w:t>
        </w:r>
      </w:ins>
      <w:ins w:id="1098" w:author="Nate Bachmeier [AWS-SA]" w:date="2023-04-30T17:18:00Z">
        <w:r>
          <w:t xml:space="preserve">Amazon EC2 Spot instances become available (up to 90% savings). When the frame analysis is complete, </w:t>
        </w:r>
      </w:ins>
      <w:ins w:id="1099" w:author="Nate Bachmeier [AWS-SA]" w:date="2023-04-30T17:19:00Z">
        <w:r>
          <w:t>the report is JSON-encoded and written to Amazon S3, triggering downstream processors</w:t>
        </w:r>
      </w:ins>
      <w:ins w:id="1100" w:author="Nate Bachmeier [AWS-SA]" w:date="2023-04-30T17:20:00Z">
        <w:r>
          <w:t xml:space="preserve"> to reach an eventual consistency state. Suppose a caller</w:t>
        </w:r>
      </w:ins>
      <w:ins w:id="1101" w:author="Nate Bachmeier [AWS-SA]" w:date="2023-04-30T17:21:00Z">
        <w:r>
          <w:t xml:space="preserve"> requests details that aren’t yet available. In that case, the GraphQL interface returns a partial response and flags denoting to reattempt </w:t>
        </w:r>
      </w:ins>
      <w:ins w:id="1102" w:author="Nate Bachmeier [AWS-SA]" w:date="2023-04-30T17:22:00Z">
        <w:r>
          <w:t>later.</w:t>
        </w:r>
      </w:ins>
      <w:ins w:id="1103" w:author="Nate Bachmeier [AWS-SA]" w:date="2023-04-30T17:21:00Z">
        <w:r>
          <w:t xml:space="preserve">  </w:t>
        </w:r>
      </w:ins>
    </w:p>
    <w:p w14:paraId="43F8DF29" w14:textId="4ACDFE4B" w:rsidR="00E72F1F" w:rsidRDefault="006C7178" w:rsidP="006C7178">
      <w:pPr>
        <w:pStyle w:val="Heading2"/>
        <w:ind w:firstLine="0"/>
      </w:pPr>
      <w:bookmarkStart w:id="1104" w:name="_Toc133765222"/>
      <w:r>
        <w:t>Evaluation of the Findings</w:t>
      </w:r>
      <w:bookmarkEnd w:id="1104"/>
    </w:p>
    <w:p w14:paraId="774BC48A" w14:textId="77777777" w:rsidR="00842F21" w:rsidRDefault="00842F21" w:rsidP="009B2C56">
      <w:pPr>
        <w:rPr>
          <w:ins w:id="1105" w:author="Nate Bachmeier [AWS-SA]" w:date="2023-04-30T17:38:00Z"/>
        </w:rPr>
      </w:pPr>
      <w:ins w:id="1106" w:author="Nate Bachmeier [AWS-SA]" w:date="2023-04-30T17:30:00Z">
        <w:r>
          <w:t xml:space="preserve">Design science research </w:t>
        </w:r>
        <w:r>
          <w:t xml:space="preserve">is one of the most common research methods for information systems and technology </w:t>
        </w:r>
      </w:ins>
      <w:customXmlInsRangeStart w:id="1107" w:author="Nate Bachmeier [AWS-SA]" w:date="2023-04-30T17:30:00Z"/>
      <w:sdt>
        <w:sdtPr>
          <w:id w:val="456150212"/>
          <w:citation/>
        </w:sdtPr>
        <w:sdtContent>
          <w:customXmlInsRangeEnd w:id="1107"/>
          <w:ins w:id="1108" w:author="Nate Bachmeier [AWS-SA]" w:date="2023-04-30T17:30:00Z">
            <w:r>
              <w:fldChar w:fldCharType="begin"/>
            </w:r>
            <w:r>
              <w:instrText xml:space="preserve"> CITATION Sil12 \l 1033 </w:instrText>
            </w:r>
            <w:r>
              <w:fldChar w:fldCharType="separate"/>
            </w:r>
            <w:r>
              <w:rPr>
                <w:noProof/>
              </w:rPr>
              <w:t>(Silvestrini &amp; Sammito, 2012)</w:t>
            </w:r>
            <w:r>
              <w:fldChar w:fldCharType="end"/>
            </w:r>
          </w:ins>
          <w:customXmlInsRangeStart w:id="1109" w:author="Nate Bachmeier [AWS-SA]" w:date="2023-04-30T17:30:00Z"/>
        </w:sdtContent>
      </w:sdt>
      <w:customXmlInsRangeEnd w:id="1109"/>
      <w:ins w:id="1110" w:author="Nate Bachmeier [AWS-SA]" w:date="2023-04-30T17:30:00Z">
        <w:r>
          <w:t>. These studies identify a problem, build artifacts, and communicate the implementation’s unique value (Hevner et al., 2004). In addition, many researchers follow this process to build proof-of-concept and execute case studies.</w:t>
        </w:r>
      </w:ins>
      <w:ins w:id="1111" w:author="Nate Bachmeier [AWS-SA]" w:date="2023-04-30T17:31:00Z">
        <w:r>
          <w:t xml:space="preserve"> </w:t>
        </w:r>
      </w:ins>
    </w:p>
    <w:p w14:paraId="5BA1725D" w14:textId="33927FD3" w:rsidR="009B2C56" w:rsidRDefault="00842F21" w:rsidP="00842F21">
      <w:ins w:id="1112" w:author="Nate Bachmeier [AWS-SA]" w:date="2023-04-30T17:31:00Z">
        <w:r>
          <w:t xml:space="preserve">Within this study’s context, this </w:t>
        </w:r>
      </w:ins>
      <w:ins w:id="1113" w:author="Nate Bachmeier [AWS-SA]" w:date="2023-04-30T17:32:00Z">
        <w:r>
          <w:t xml:space="preserve">meant creating an analytics pipeline that extracts metadata from videos and presents that information </w:t>
        </w:r>
      </w:ins>
      <w:ins w:id="1114" w:author="Nate Bachmeier [AWS-SA]" w:date="2023-04-30T17:33:00Z">
        <w:r>
          <w:t>to policy engines that help elderly and special nee</w:t>
        </w:r>
      </w:ins>
      <w:ins w:id="1115" w:author="Nate Bachmeier [AWS-SA]" w:date="2023-04-30T17:34:00Z">
        <w:r>
          <w:t>ds patients. The research project demonstrates that it</w:t>
        </w:r>
      </w:ins>
      <w:ins w:id="1116" w:author="Nate Bachmeier [AWS-SA]" w:date="2023-04-30T17:35:00Z">
        <w:r>
          <w:t>’</w:t>
        </w:r>
      </w:ins>
      <w:ins w:id="1117" w:author="Nate Bachmeier [AWS-SA]" w:date="2023-04-30T17:34:00Z">
        <w:r>
          <w:t xml:space="preserve">s possible to integrate loosely coupled </w:t>
        </w:r>
      </w:ins>
      <w:ins w:id="1118" w:author="Nate Bachmeier [AWS-SA]" w:date="2023-04-30T17:35:00Z">
        <w:r>
          <w:t xml:space="preserve">frame and motion analyzers into a unified </w:t>
        </w:r>
      </w:ins>
      <w:ins w:id="1119" w:author="Nate Bachmeier [AWS-SA]" w:date="2023-04-30T17:36:00Z">
        <w:r>
          <w:t xml:space="preserve">extensible </w:t>
        </w:r>
      </w:ins>
      <w:ins w:id="1120" w:author="Nate Bachmeier [AWS-SA]" w:date="2023-04-30T17:35:00Z">
        <w:r>
          <w:t>schema.</w:t>
        </w:r>
      </w:ins>
      <w:ins w:id="1121" w:author="Nate Bachmeier [AWS-SA]" w:date="2023-04-30T17:36:00Z">
        <w:r>
          <w:t xml:space="preserve"> This capability enables practitioners to build </w:t>
        </w:r>
      </w:ins>
      <w:ins w:id="1122" w:author="Nate Bachmeier [AWS-SA]" w:date="2023-04-30T17:37:00Z">
        <w:r>
          <w:t xml:space="preserve">domain-specific detection logic </w:t>
        </w:r>
      </w:ins>
      <w:ins w:id="1123" w:author="Nate Bachmeier [AWS-SA]" w:date="2023-04-30T17:40:00Z">
        <w:r>
          <w:t>that reuses</w:t>
        </w:r>
      </w:ins>
      <w:ins w:id="1124" w:author="Nate Bachmeier [AWS-SA]" w:date="2023-04-30T17:37:00Z">
        <w:r>
          <w:t xml:space="preserve"> </w:t>
        </w:r>
      </w:ins>
      <w:ins w:id="1125" w:author="Nate Bachmeier [AWS-SA]" w:date="2023-04-30T17:36:00Z">
        <w:r>
          <w:t xml:space="preserve">foundational features such as identity, </w:t>
        </w:r>
      </w:ins>
      <w:ins w:id="1126" w:author="Nate Bachmeier [AWS-SA]" w:date="2023-04-30T17:37:00Z">
        <w:r>
          <w:t>motion tracking, and object detection.</w:t>
        </w:r>
      </w:ins>
      <w:ins w:id="1127" w:author="Nate Bachmeier [AWS-SA]" w:date="2023-04-30T17:38:00Z">
        <w:r>
          <w:t xml:space="preserve"> </w:t>
        </w:r>
      </w:ins>
      <w:ins w:id="1128" w:author="Nate Bachmeier [AWS-SA]" w:date="2023-04-30T17:39:00Z">
        <w:r>
          <w:t xml:space="preserve">For instance, </w:t>
        </w:r>
      </w:ins>
      <w:ins w:id="1129" w:author="Nate Bachmeier [AWS-SA]" w:date="2023-04-30T17:40:00Z">
        <w:r>
          <w:t xml:space="preserve">the detection </w:t>
        </w:r>
      </w:ins>
      <w:ins w:id="1130" w:author="Nate Bachmeier [AWS-SA]" w:date="2023-04-30T17:41:00Z">
        <w:r>
          <w:t xml:space="preserve">taxonomy could contain </w:t>
        </w:r>
      </w:ins>
      <w:ins w:id="1131" w:author="Nate Bachmeier [AWS-SA]" w:date="2023-04-30T17:42:00Z">
        <w:r>
          <w:t xml:space="preserve">medication labels combing </w:t>
        </w:r>
      </w:ins>
      <w:ins w:id="1132" w:author="Nate Bachmeier [AWS-SA]" w:date="2023-04-30T17:41:00Z">
        <w:r>
          <w:rPr>
            <w:i/>
            <w:iCs/>
          </w:rPr>
          <w:t>eating</w:t>
        </w:r>
      </w:ins>
      <w:ins w:id="1133" w:author="Nate Bachmeier [AWS-SA]" w:date="2023-04-30T17:42:00Z">
        <w:r>
          <w:t xml:space="preserve">-sequence with </w:t>
        </w:r>
        <w:r>
          <w:rPr>
            <w:i/>
            <w:iCs/>
          </w:rPr>
          <w:t>medication-</w:t>
        </w:r>
        <w:r>
          <w:t>detected flags.</w:t>
        </w:r>
      </w:ins>
      <w:ins w:id="1134" w:author="Nate Bachmeier [AWS-SA]" w:date="2023-04-30T17:43:00Z">
        <w:r>
          <w:t xml:space="preserve"> Furthermore, e</w:t>
        </w:r>
      </w:ins>
      <w:del w:id="1135" w:author="Nate Bachmeier [AWS-SA]" w:date="2023-04-30T17:43:00Z">
        <w:r w:rsidR="00BC12DE" w:rsidDel="00842F21">
          <w:delText>This constructive design research project demonstrates that it’s possible to classify human activity using their skeletal movements. It also provides evidence that an arbitrary activity taxonomy could exist through ensemble methods that combine additional metadata sources. E</w:delText>
        </w:r>
      </w:del>
      <w:r w:rsidR="00BC12DE">
        <w:t xml:space="preserve">ntrepreneurs can </w:t>
      </w:r>
      <w:del w:id="1136" w:author="Nate Bachmeier [AWS-SA]" w:date="2023-04-30T17:43:00Z">
        <w:r w:rsidR="00BC12DE" w:rsidDel="00842F21">
          <w:delText xml:space="preserve">also </w:delText>
        </w:r>
      </w:del>
      <w:r w:rsidR="00BC12DE">
        <w:t xml:space="preserve">package these solutions onto commoditized hardware and know </w:t>
      </w:r>
      <w:r w:rsidR="00BC12DE">
        <w:lastRenderedPageBreak/>
        <w:t>sufficient processing power exists to keep data local and secure.</w:t>
      </w:r>
      <w:ins w:id="1137" w:author="Nate Bachmeier [AWS-SA]" w:date="2023-04-30T17:43:00Z">
        <w:r>
          <w:t xml:space="preserve"> </w:t>
        </w:r>
      </w:ins>
      <w:ins w:id="1138" w:author="Nate Bachmeier [AWS-SA]" w:date="2023-04-30T17:44:00Z">
        <w:r>
          <w:t xml:space="preserve">While this version utilizes Amazon Rekognition, </w:t>
        </w:r>
      </w:ins>
      <w:ins w:id="1139" w:author="Nate Bachmeier [AWS-SA]" w:date="2023-04-30T17:45:00Z">
        <w:r>
          <w:t>creating offline object detection models using OpenCV or another industry-standard technology would be possible.</w:t>
        </w:r>
      </w:ins>
    </w:p>
    <w:p w14:paraId="64494A21" w14:textId="77777777" w:rsidR="00842F21" w:rsidRDefault="00BC12DE" w:rsidP="00842F21">
      <w:pPr>
        <w:rPr>
          <w:ins w:id="1140" w:author="Nate Bachmeier [AWS-SA]" w:date="2023-04-30T18:22:00Z"/>
        </w:rPr>
      </w:pPr>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ins w:id="1141" w:author="Nate Bachmeier [AWS-SA]" w:date="2023-04-30T18:20:00Z">
        <w:r w:rsidR="00842F21">
          <w:t>, such as many activities hav</w:t>
        </w:r>
      </w:ins>
      <w:ins w:id="1142" w:author="Nate Bachmeier [AWS-SA]" w:date="2023-04-30T18:21:00Z">
        <w:r w:rsidR="00842F21">
          <w:t>ing</w:t>
        </w:r>
      </w:ins>
      <w:ins w:id="1143" w:author="Nate Bachmeier [AWS-SA]" w:date="2023-04-30T18:20:00Z">
        <w:r w:rsidR="00842F21">
          <w:t xml:space="preserve"> similar </w:t>
        </w:r>
      </w:ins>
      <w:ins w:id="1144" w:author="Nate Bachmeier [AWS-SA]" w:date="2023-04-30T18:21:00Z">
        <w:r w:rsidR="00842F21">
          <w:t>signatures</w:t>
        </w:r>
      </w:ins>
      <w:del w:id="1145" w:author="Nate Bachmeier [AWS-SA]" w:date="2023-04-30T18:20:00Z">
        <w:r w:rsidDel="00842F21">
          <w:delText>. However, the authors only report that the datasets are not widely available</w:delText>
        </w:r>
      </w:del>
      <w:r>
        <w:t xml:space="preserve">. </w:t>
      </w:r>
      <w:del w:id="1146" w:author="Nate Bachmeier [AWS-SA]" w:date="2023-04-30T18:21:00Z">
        <w:r w:rsidDel="00842F21">
          <w:delText xml:space="preserve">After completing this project, the limited availability is partially due to many categories being too similar.  </w:delText>
        </w:r>
      </w:del>
      <w:r>
        <w:t xml:space="preserve">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ins w:id="1147" w:author="Nate Bachmeier [AWS-SA]" w:date="2023-04-30T18:22:00Z">
        <w:r w:rsidR="00842F21">
          <w:t xml:space="preserve"> </w:t>
        </w:r>
      </w:ins>
    </w:p>
    <w:p w14:paraId="423C7662" w14:textId="18F6FB9A" w:rsidR="00BC12DE" w:rsidDel="00842F21" w:rsidRDefault="00842F21" w:rsidP="00842F21">
      <w:pPr>
        <w:rPr>
          <w:del w:id="1148" w:author="Nate Bachmeier [AWS-SA]" w:date="2023-04-30T18:21:00Z"/>
        </w:rPr>
        <w:pPrChange w:id="1149" w:author="Nate Bachmeier [AWS-SA]" w:date="2023-04-30T18:22:00Z">
          <w:pPr/>
        </w:pPrChange>
      </w:pPr>
      <w:ins w:id="1150" w:author="Nate Bachmeier [AWS-SA]" w:date="2023-04-30T18:26:00Z">
        <w:r>
          <w:t>Meanwhile, o</w:t>
        </w:r>
      </w:ins>
    </w:p>
    <w:p w14:paraId="70F17948" w14:textId="766909B2" w:rsidR="00842F21" w:rsidDel="00842F21" w:rsidRDefault="00BC12DE" w:rsidP="00842F21">
      <w:pPr>
        <w:rPr>
          <w:del w:id="1151" w:author="Nate Bachmeier [AWS-SA]" w:date="2023-04-30T18:29:00Z"/>
        </w:rPr>
      </w:pPr>
      <w:del w:id="1152" w:author="Nate Bachmeier [AWS-SA]" w:date="2023-04-30T18:22:00Z">
        <w:r w:rsidDel="00842F21">
          <w:delText>In contrast, o</w:delText>
        </w:r>
      </w:del>
      <w:r>
        <w:t xml:space="preserve">utdoor activities are more expressive and </w:t>
      </w:r>
      <w:r w:rsidR="00A4437A">
        <w:t xml:space="preserve">pronounced </w:t>
      </w:r>
      <w:r>
        <w:t>signatures</w:t>
      </w:r>
      <w:del w:id="1153" w:author="Nate Bachmeier [AWS-SA]" w:date="2023-04-30T18:26:00Z">
        <w:r w:rsidDel="00842F21">
          <w:delText xml:space="preserve"> (see Figure 3</w:delText>
        </w:r>
      </w:del>
      <w:del w:id="1154" w:author="Nate Bachmeier [AWS-SA]" w:date="2023-04-30T17:45:00Z">
        <w:r w:rsidR="00BA0CD6" w:rsidDel="00842F21">
          <w:delText>1</w:delText>
        </w:r>
      </w:del>
      <w:del w:id="1155" w:author="Nate Bachmeier [AWS-SA]" w:date="2023-04-30T18:26:00Z">
        <w:r w:rsidDel="00842F21">
          <w:delText>)</w:delText>
        </w:r>
      </w:del>
      <w:r>
        <w:t>.</w:t>
      </w:r>
      <w:r w:rsidR="009D1A29">
        <w:t xml:space="preserve"> The first </w:t>
      </w:r>
      <w:del w:id="1156" w:author="Nate Bachmeier [AWS-SA]" w:date="2023-04-30T18:26:00Z">
        <w:r w:rsidR="009D1A29" w:rsidDel="00842F21">
          <w:delText xml:space="preserve">five </w:delText>
        </w:r>
      </w:del>
      <w:ins w:id="1157" w:author="Nate Bachmeier [AWS-SA]" w:date="2023-04-30T18:26:00Z">
        <w:r w:rsidR="00842F21">
          <w:t>six</w:t>
        </w:r>
        <w:r w:rsidR="00842F21">
          <w:t xml:space="preserve"> </w:t>
        </w:r>
      </w:ins>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ins w:id="1158" w:author="Nate Bachmeier [AWS-SA]" w:date="2023-04-30T18:26:00Z">
        <w:r w:rsidR="00842F21">
          <w:t xml:space="preserve">During the </w:t>
        </w:r>
      </w:ins>
      <w:del w:id="1159" w:author="Nate Bachmeier [AWS-SA]" w:date="2023-04-30T18:26:00Z">
        <w:r w:rsidR="009D1A29" w:rsidDel="00842F21">
          <w:delText xml:space="preserve">Then in </w:delText>
        </w:r>
      </w:del>
      <w:ins w:id="1160" w:author="Nate Bachmeier [AWS-SA]" w:date="2023-04-30T18:26:00Z">
        <w:r w:rsidR="00842F21">
          <w:t>subsequent six</w:t>
        </w:r>
        <w:r w:rsidR="00842F21">
          <w:t xml:space="preserve"> </w:t>
        </w:r>
      </w:ins>
      <w:r w:rsidR="009D1A29">
        <w:t>frames</w:t>
      </w:r>
      <w:del w:id="1161" w:author="Nate Bachmeier [AWS-SA]" w:date="2023-04-30T18:26:00Z">
        <w:r w:rsidR="009D1A29" w:rsidDel="00842F21">
          <w:delText xml:space="preserve"> seven through thirteen</w:delText>
        </w:r>
      </w:del>
      <w:r w:rsidR="009D1A29">
        <w:t>,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del w:id="1162" w:author="Nate Bachmeier [AWS-SA]" w:date="2023-04-30T18:22:00Z">
        <w:r w:rsidR="00BB265F" w:rsidDel="00842F21">
          <w:delText>32</w:delText>
        </w:r>
      </w:del>
      <w:ins w:id="1163" w:author="Nate Bachmeier [AWS-SA]" w:date="2023-04-30T18:22:00Z">
        <w:r w:rsidR="00842F21">
          <w:t>3</w:t>
        </w:r>
      </w:ins>
      <w:ins w:id="1164" w:author="Nate Bachmeier [AWS-SA]" w:date="2023-04-30T18:26:00Z">
        <w:r w:rsidR="00842F21">
          <w:t>8</w:t>
        </w:r>
      </w:ins>
      <w:r w:rsidR="00BB265F">
        <w:t>)</w:t>
      </w:r>
      <w:r w:rsidR="00A4437A">
        <w:t xml:space="preserve">. </w:t>
      </w:r>
      <w:moveToRangeStart w:id="1165" w:author="Nate Bachmeier [AWS-SA]" w:date="2023-04-30T18:29:00Z" w:name="move133771811"/>
      <w:moveTo w:id="1166" w:author="Nate Bachmeier [AWS-SA]" w:date="2023-04-30T18:29:00Z">
        <w:r w:rsidR="00842F21">
          <w:t xml:space="preserve">This activity logically makes sense as people set up, perform, and conclude action sequences. It also </w:t>
        </w:r>
        <w:del w:id="1167" w:author="Nate Bachmeier [AWS-SA]" w:date="2023-04-30T18:30:00Z">
          <w:r w:rsidR="00842F21" w:rsidDel="00842F21">
            <w:delText xml:space="preserve">suggests </w:delText>
          </w:r>
        </w:del>
      </w:moveTo>
      <w:ins w:id="1168" w:author="Nate Bachmeier [AWS-SA]" w:date="2023-04-30T18:30:00Z">
        <w:r w:rsidR="00842F21">
          <w:t xml:space="preserve">illustrates how </w:t>
        </w:r>
      </w:ins>
      <w:moveTo w:id="1169" w:author="Nate Bachmeier [AWS-SA]" w:date="2023-04-30T18:29:00Z">
        <w:del w:id="1170" w:author="Nate Bachmeier [AWS-SA]" w:date="2023-04-30T18:30:00Z">
          <w:r w:rsidR="00842F21" w:rsidDel="00842F21">
            <w:delText xml:space="preserve">that </w:delText>
          </w:r>
        </w:del>
        <w:r w:rsidR="00842F21">
          <w:t>several actions are classifiable through composite action classification models. Amerineni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moveTo>
    </w:p>
    <w:p w14:paraId="48AAE32C" w14:textId="77777777" w:rsidR="00842F21" w:rsidRDefault="00842F21" w:rsidP="00842F21">
      <w:pPr>
        <w:rPr>
          <w:ins w:id="1171" w:author="Nate Bachmeier [AWS-SA]" w:date="2023-04-30T18:31:00Z"/>
        </w:rPr>
      </w:pPr>
    </w:p>
    <w:p w14:paraId="7CF1AF57" w14:textId="7A49B4A0" w:rsidR="00BC12DE" w:rsidRPr="009D1A29" w:rsidRDefault="00842F21" w:rsidP="00842F21">
      <w:ins w:id="1172" w:author="Nate Bachmeier [AWS-SA]" w:date="2023-04-30T18:31:00Z">
        <w:r>
          <w:lastRenderedPageBreak/>
          <w:t xml:space="preserve">Within the kinetic-700 data set, actors transitioning between distinct actions are surprisingly common. The loosely coupled analytics pipeline and GraphQL interface could handle these scenarios by integrating simple detectors. As explained in section </w:t>
        </w:r>
        <w:r>
          <w:rPr>
            <w:i/>
            <w:iCs/>
          </w:rPr>
          <w:t>Results RQ1</w:t>
        </w:r>
        <w:r>
          <w:t>, the policy engine recursively leverages its knowledge to derive greater specificity in the prediction.</w:t>
        </w:r>
      </w:ins>
      <w:moveToRangeEnd w:id="1165"/>
      <w:del w:id="1173" w:author="Nate Bachmeier [AWS-SA]" w:date="2023-04-30T18:23:00Z">
        <w:r w:rsidR="00A4437A" w:rsidDel="00842F21">
          <w:delText xml:space="preserve">Actors </w:delText>
        </w:r>
      </w:del>
      <w:del w:id="1174" w:author="Nate Bachmeier [AWS-SA]" w:date="2023-04-30T18:29:00Z">
        <w:r w:rsidR="00A4437A" w:rsidDel="00842F21">
          <w:delText>transitioning between distinct actions are surprisingly common</w:delText>
        </w:r>
      </w:del>
      <w:del w:id="1175" w:author="Nate Bachmeier [AWS-SA]" w:date="2023-04-30T18:23:00Z">
        <w:r w:rsidR="00A4437A" w:rsidDel="00842F21">
          <w:delText xml:space="preserve"> within the dataset. </w:delText>
        </w:r>
      </w:del>
    </w:p>
    <w:p w14:paraId="6644BCC6" w14:textId="3092FB21" w:rsidR="00BC12DE" w:rsidRDefault="00BC12DE" w:rsidP="00B21582">
      <w:pPr>
        <w:pStyle w:val="Caption"/>
        <w:ind w:firstLine="0"/>
        <w:rPr>
          <w:i/>
          <w:iCs w:val="0"/>
        </w:rPr>
      </w:pPr>
      <w:bookmarkStart w:id="1176" w:name="_Toc128255064"/>
      <w:bookmarkStart w:id="1177"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1176"/>
      <w:bookmarkEnd w:id="1177"/>
    </w:p>
    <w:p w14:paraId="187B2FB6" w14:textId="11904483" w:rsidR="00BA0CD6" w:rsidDel="00842F21" w:rsidRDefault="00BA0CD6" w:rsidP="00BA0CD6">
      <w:pPr>
        <w:ind w:firstLine="0"/>
        <w:rPr>
          <w:del w:id="1178" w:author="Nate Bachmeier [AWS-SA]" w:date="2023-04-30T18:32:00Z"/>
        </w:rPr>
      </w:pPr>
      <w:del w:id="1179" w:author="Nate Bachmeier [AWS-SA]" w:date="2023-04-30T18:25:00Z">
        <w:r w:rsidRPr="00BA0CD6" w:rsidDel="00842F21">
          <w:rPr>
            <w:noProof/>
          </w:rPr>
          <w:drawing>
            <wp:inline distT="0" distB="0" distL="0" distR="0" wp14:anchorId="316A5E46" wp14:editId="03E68CB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del>
      <w:ins w:id="1180" w:author="Nate Bachmeier [AWS-SA]" w:date="2023-04-30T18:25:00Z">
        <w:r w:rsidR="00842F21">
          <w:rPr>
            <w:noProof/>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ins>
    </w:p>
    <w:p w14:paraId="42092146" w14:textId="0ED54240" w:rsidR="00BB265F" w:rsidRPr="00842F21" w:rsidDel="00842F21" w:rsidRDefault="00BB265F" w:rsidP="00842F21">
      <w:pPr>
        <w:ind w:firstLine="0"/>
        <w:rPr>
          <w:del w:id="1181" w:author="Nate Bachmeier [AWS-SA]" w:date="2023-04-30T18:25:00Z"/>
          <w:iCs/>
        </w:rPr>
        <w:pPrChange w:id="1182" w:author="Nate Bachmeier [AWS-SA]" w:date="2023-04-30T18:32:00Z">
          <w:pPr>
            <w:pStyle w:val="Caption"/>
            <w:ind w:firstLine="0"/>
          </w:pPr>
        </w:pPrChange>
      </w:pPr>
      <w:del w:id="1183" w:author="Nate Bachmeier [AWS-SA]" w:date="2023-04-30T18:25:00Z">
        <w:r w:rsidRPr="00842F21" w:rsidDel="00842F21">
          <w:rPr>
            <w:rPrChange w:id="1184" w:author="Nate Bachmeier [AWS-SA]" w:date="2023-04-30T18:31:00Z">
              <w:rPr>
                <w:b/>
                <w:bCs/>
              </w:rPr>
            </w:rPrChange>
          </w:rPr>
          <w:delText xml:space="preserve">Figure </w:delText>
        </w:r>
        <w:r w:rsidR="003F00CE" w:rsidRPr="00842F21" w:rsidDel="00842F21">
          <w:rPr>
            <w:rPrChange w:id="1185" w:author="Nate Bachmeier [AWS-SA]" w:date="2023-04-30T18:31:00Z">
              <w:rPr>
                <w:b/>
                <w:bCs/>
              </w:rPr>
            </w:rPrChange>
          </w:rPr>
          <w:delText>39</w:delText>
        </w:r>
        <w:r w:rsidRPr="00842F21" w:rsidDel="00842F21">
          <w:br/>
          <w:delText>Javelin Throwing Action (Video: zVlBFLFkUNk)</w:delText>
        </w:r>
      </w:del>
    </w:p>
    <w:p w14:paraId="4A3D2D3D" w14:textId="5A1BAD0E" w:rsidR="00BC12DE" w:rsidRPr="00842F21" w:rsidDel="00842F21" w:rsidRDefault="00BB265F" w:rsidP="00842F21">
      <w:pPr>
        <w:ind w:firstLine="0"/>
        <w:rPr>
          <w:del w:id="1186" w:author="Nate Bachmeier [AWS-SA]" w:date="2023-04-30T18:25:00Z"/>
        </w:rPr>
        <w:pPrChange w:id="1187" w:author="Nate Bachmeier [AWS-SA]" w:date="2023-04-30T18:32:00Z">
          <w:pPr>
            <w:ind w:firstLine="0"/>
          </w:pPr>
        </w:pPrChange>
      </w:pPr>
      <w:del w:id="1188" w:author="Nate Bachmeier [AWS-SA]" w:date="2023-04-30T18:25:00Z">
        <w:r w:rsidRPr="00842F21" w:rsidDel="00842F21">
          <w:rPr>
            <w:noProof/>
          </w:rPr>
          <w:drawing>
            <wp:inline distT="0" distB="0" distL="0" distR="0" wp14:anchorId="6607ED8C" wp14:editId="09363407">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08860"/>
                      </a:xfrm>
                      <a:prstGeom prst="rect">
                        <a:avLst/>
                      </a:prstGeom>
                    </pic:spPr>
                  </pic:pic>
                </a:graphicData>
              </a:graphic>
            </wp:inline>
          </w:drawing>
        </w:r>
      </w:del>
    </w:p>
    <w:p w14:paraId="768E3801" w14:textId="31CF12F6" w:rsidR="00842F21" w:rsidRPr="00842F21" w:rsidRDefault="004C15C9" w:rsidP="00842F21">
      <w:pPr>
        <w:ind w:firstLine="0"/>
        <w:pPrChange w:id="1189" w:author="Nate Bachmeier [AWS-SA]" w:date="2023-04-30T18:32:00Z">
          <w:pPr/>
        </w:pPrChange>
      </w:pPr>
      <w:moveFromRangeStart w:id="1190" w:author="Nate Bachmeier [AWS-SA]" w:date="2023-04-30T18:29:00Z" w:name="move133771811"/>
      <w:moveFrom w:id="1191" w:author="Nate Bachmeier [AWS-SA]" w:date="2023-04-30T18:29:00Z">
        <w:del w:id="1192" w:author="Nate Bachmeier [AWS-SA]" w:date="2023-04-30T18:31:00Z">
          <w:r w:rsidRPr="00842F21" w:rsidDel="00842F21">
            <w:delText xml:space="preserve">This activity logically makes sense as people set up, perform, and conclude action sequences. It also suggests that several actions are classifiable through composite action classification models. Amerineni et al. (2021) recommended a similar mechanism that utilizes seven classification models to score 18 punches and 24 kicks. While this approach </w:delText>
          </w:r>
          <w:r w:rsidR="003F00CE" w:rsidRPr="00842F21" w:rsidDel="00842F21">
            <w:delText>is intuitive</w:delText>
          </w:r>
          <w:r w:rsidRPr="00842F21" w:rsidDel="00842F21">
            <w:delTex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delText>
          </w:r>
        </w:del>
      </w:moveFrom>
      <w:moveFromRangeEnd w:id="1190"/>
    </w:p>
    <w:p w14:paraId="68A2A174" w14:textId="37701C04" w:rsidR="006C7178" w:rsidRDefault="006C7178" w:rsidP="006C7178">
      <w:pPr>
        <w:pStyle w:val="Heading2"/>
        <w:ind w:firstLine="0"/>
      </w:pPr>
      <w:bookmarkStart w:id="1193" w:name="_Toc133765223"/>
      <w:r>
        <w:t>Summary</w:t>
      </w:r>
      <w:bookmarkEnd w:id="1193"/>
    </w:p>
    <w:p w14:paraId="2DF541F3" w14:textId="7C1FF460" w:rsidR="00A4437A" w:rsidRDefault="00A4437A" w:rsidP="00A4437A">
      <w:pPr>
        <w:ind w:firstLine="0"/>
      </w:pPr>
      <w:r>
        <w:tab/>
        <w:t xml:space="preserve">This research project extracted metadata from </w:t>
      </w:r>
      <w:ins w:id="1194" w:author="Nate Bachmeier [AWS-SA]" w:date="2023-04-30T18:32:00Z">
        <w:r w:rsidR="00842F21">
          <w:t xml:space="preserve">hundreds of </w:t>
        </w:r>
      </w:ins>
      <w:r>
        <w:t xml:space="preserve">thousands of YouTube clips and used that information to evaluate seven hundred discrete actions. Based on those findings, the evidence suggests an efficient and effective mechanism exists for classifying human activity </w:t>
      </w:r>
      <w:r>
        <w:lastRenderedPageBreak/>
        <w:t xml:space="preserve">recognition within video sequences. Medical care facilities could leverage these capabilities to monitor their patients securely while maintaining privacy requirements. </w:t>
      </w:r>
    </w:p>
    <w:p w14:paraId="06EE8870" w14:textId="6AAD41C1" w:rsidR="00A4437A" w:rsidRDefault="00A4437A" w:rsidP="00A4437A">
      <w:r>
        <w:t>Realizing this outcome is possible through a</w:t>
      </w:r>
      <w:ins w:id="1195" w:author="Nate Bachmeier [AWS-SA]" w:date="2023-04-30T18:32:00Z">
        <w:r w:rsidR="00842F21">
          <w:t>n</w:t>
        </w:r>
      </w:ins>
      <w:r>
        <w:t xml:space="preserve"> </w:t>
      </w:r>
      <w:del w:id="1196" w:author="Nate Bachmeier [AWS-SA]" w:date="2023-04-30T18:32:00Z">
        <w:r w:rsidDel="00842F21">
          <w:delText xml:space="preserve">hierarchical </w:delText>
        </w:r>
      </w:del>
      <w:ins w:id="1197" w:author="Nate Bachmeier [AWS-SA]" w:date="2023-04-30T18:32:00Z">
        <w:r w:rsidR="00842F21">
          <w:t xml:space="preserve">extensible schema </w:t>
        </w:r>
      </w:ins>
      <w:ins w:id="1198" w:author="Nate Bachmeier [AWS-SA]" w:date="2023-04-30T18:33:00Z">
        <w:r w:rsidR="00842F21">
          <w:t xml:space="preserve">that goes beyond </w:t>
        </w:r>
      </w:ins>
      <w:del w:id="1199" w:author="Nate Bachmeier [AWS-SA]" w:date="2023-04-30T18:33:00Z">
        <w:r w:rsidDel="00842F21">
          <w:delText xml:space="preserve">action space with </w:delText>
        </w:r>
      </w:del>
      <w:r>
        <w:t xml:space="preserve">root behaviors like seating, standing, and running. Object detection and image annotation can provide sufficient information to derive child activities like playing soccer versus basketball. The </w:t>
      </w:r>
      <w:del w:id="1200" w:author="Nate Bachmeier [AWS-SA]" w:date="2023-04-30T18:33:00Z">
        <w:r w:rsidDel="00842F21">
          <w:delText xml:space="preserve">taxonomy </w:delText>
        </w:r>
      </w:del>
      <w:ins w:id="1201" w:author="Nate Bachmeier [AWS-SA]" w:date="2023-04-30T18:33:00Z">
        <w:r w:rsidR="00842F21">
          <w:t>domain-specific detection logic</w:t>
        </w:r>
        <w:r w:rsidR="00842F21">
          <w:t xml:space="preserve"> </w:t>
        </w:r>
      </w:ins>
      <w:del w:id="1202" w:author="Nate Bachmeier [AWS-SA]" w:date="2023-04-30T18:33:00Z">
        <w:r w:rsidDel="00842F21">
          <w:delText xml:space="preserve">could derive and expand to </w:delText>
        </w:r>
      </w:del>
      <w:ins w:id="1203" w:author="Nate Bachmeier [AWS-SA]" w:date="2023-04-30T18:33:00Z">
        <w:r w:rsidR="00842F21">
          <w:t>exp</w:t>
        </w:r>
      </w:ins>
      <w:ins w:id="1204" w:author="Nate Bachmeier [AWS-SA]" w:date="2023-04-30T18:34:00Z">
        <w:r w:rsidR="00842F21">
          <w:t xml:space="preserve">ands to an </w:t>
        </w:r>
      </w:ins>
      <w:del w:id="1205" w:author="Nate Bachmeier [AWS-SA]" w:date="2023-04-30T18:33:00Z">
        <w:r w:rsidDel="00842F21">
          <w:delText xml:space="preserve">an </w:delText>
        </w:r>
      </w:del>
      <w:r>
        <w:t xml:space="preserve">arbitrary depth through additional levels of annotations. After collecting </w:t>
      </w:r>
      <w:del w:id="1206" w:author="Nate Bachmeier [AWS-SA]" w:date="2023-04-30T18:34:00Z">
        <w:r w:rsidDel="00842F21">
          <w:delText xml:space="preserve">sufficient </w:delText>
        </w:r>
      </w:del>
      <w:ins w:id="1207" w:author="Nate Bachmeier [AWS-SA]" w:date="2023-04-30T18:34:00Z">
        <w:r w:rsidR="00842F21">
          <w:t>enough</w:t>
        </w:r>
        <w:r w:rsidR="00842F21">
          <w:t xml:space="preserve"> </w:t>
        </w:r>
      </w:ins>
      <w:r>
        <w:t>information, commoditized hardware can economically run computer vision models within patients’ homes. This approach restricts the data movement within the local network and removes the need to exfiltrate sensitive information for analysis.</w:t>
      </w:r>
    </w:p>
    <w:p w14:paraId="2AB237C8" w14:textId="16FC8EB3"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Let’s examine the future </w:t>
      </w:r>
      <w:del w:id="1208" w:author="Nate Bachmeier [AWS-SA]" w:date="2023-04-20T13:50:00Z">
        <w:r w:rsidR="00B25108" w:rsidDel="00E7411D">
          <w:delText>implication</w:delText>
        </w:r>
      </w:del>
      <w:ins w:id="1209" w:author="Nate Bachmeier [AWS-SA]" w:date="2023-04-20T13:50:00Z">
        <w:r w:rsidR="00E7411D">
          <w:t>implications</w:t>
        </w:r>
      </w:ins>
      <w:r w:rsidR="00B25108">
        <w:t xml:space="preserve">, recommendations, and conclusions </w:t>
      </w:r>
      <w:commentRangeStart w:id="1210"/>
      <w:r w:rsidR="00B25108">
        <w:t>next</w:t>
      </w:r>
      <w:commentRangeEnd w:id="1210"/>
      <w:r w:rsidR="00842F21">
        <w:rPr>
          <w:rStyle w:val="CommentReference"/>
          <w:rFonts w:eastAsia="Times New Roman" w:cs="Arial"/>
          <w:szCs w:val="20"/>
        </w:rPr>
        <w:commentReference w:id="1210"/>
      </w:r>
      <w:r w:rsidR="00B25108">
        <w:t xml:space="preserve">.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1211" w:name="_Toc133765224"/>
      <w:commentRangeStart w:id="1212"/>
      <w:commentRangeStart w:id="1213"/>
      <w:r>
        <w:lastRenderedPageBreak/>
        <w:t>Chapter 5: Implications, Recommendations, and Conclusions</w:t>
      </w:r>
      <w:commentRangeEnd w:id="1212"/>
      <w:r w:rsidR="004C15C9">
        <w:rPr>
          <w:rStyle w:val="CommentReference"/>
          <w:b w:val="0"/>
          <w:bCs w:val="0"/>
          <w:szCs w:val="20"/>
        </w:rPr>
        <w:commentReference w:id="1212"/>
      </w:r>
      <w:commentRangeEnd w:id="1213"/>
      <w:r w:rsidR="00A96DFD">
        <w:rPr>
          <w:rStyle w:val="CommentReference"/>
          <w:b w:val="0"/>
          <w:bCs w:val="0"/>
          <w:szCs w:val="20"/>
        </w:rPr>
        <w:commentReference w:id="1213"/>
      </w:r>
      <w:bookmarkEnd w:id="1211"/>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1214"/>
      <w:r>
        <w:t xml:space="preserve">this text examines </w:t>
      </w:r>
      <w:commentRangeEnd w:id="1214"/>
      <w:r w:rsidR="005E187E">
        <w:rPr>
          <w:rStyle w:val="CommentReference"/>
          <w:rFonts w:eastAsia="Times New Roman" w:cs="Arial"/>
          <w:szCs w:val="20"/>
        </w:rPr>
        <w:commentReference w:id="1214"/>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1215" w:name="_Toc51929242"/>
      <w:bookmarkStart w:id="1216" w:name="_Toc133765225"/>
      <w:r>
        <w:t>Implications</w:t>
      </w:r>
      <w:bookmarkEnd w:id="1215"/>
      <w:bookmarkEnd w:id="1216"/>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1217"/>
      <w:r w:rsidR="005B6535">
        <w:t xml:space="preserve">was achievable </w:t>
      </w:r>
      <w:commentRangeEnd w:id="1217"/>
      <w:r w:rsidR="00E82EA6">
        <w:rPr>
          <w:rStyle w:val="CommentReference"/>
          <w:rFonts w:eastAsia="Times New Roman" w:cs="Arial"/>
          <w:szCs w:val="20"/>
        </w:rPr>
        <w:commentReference w:id="1217"/>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1218"/>
      <w:r w:rsidR="0021614C">
        <w:t xml:space="preserve">Bell, Koren, and Volinsky’s </w:t>
      </w:r>
      <w:commentRangeEnd w:id="1218"/>
      <w:r w:rsidR="00E82EA6">
        <w:rPr>
          <w:rStyle w:val="CommentReference"/>
          <w:rFonts w:eastAsia="Times New Roman" w:cs="Arial"/>
          <w:szCs w:val="20"/>
        </w:rPr>
        <w:commentReference w:id="1218"/>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1219"/>
      <w:r>
        <w:rPr>
          <w:i/>
          <w:iCs/>
        </w:rPr>
        <w:t xml:space="preserve">efficiency </w:t>
      </w:r>
      <w:commentRangeEnd w:id="1219"/>
      <w:r w:rsidR="00E82EA6">
        <w:rPr>
          <w:rStyle w:val="CommentReference"/>
          <w:rFonts w:eastAsia="Times New Roman" w:cs="Arial"/>
          <w:szCs w:val="20"/>
        </w:rPr>
        <w:commentReference w:id="1219"/>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1220" w:name="_Toc128255065"/>
      <w:bookmarkStart w:id="1221"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1220"/>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221"/>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1222"/>
      <w:r w:rsidR="0033517C">
        <w:t>32 &amp; 33</w:t>
      </w:r>
      <w:commentRangeEnd w:id="1222"/>
      <w:r w:rsidR="00E82EA6">
        <w:rPr>
          <w:rStyle w:val="CommentReference"/>
          <w:rFonts w:eastAsia="Times New Roman" w:cs="Arial"/>
          <w:szCs w:val="20"/>
        </w:rPr>
        <w:commentReference w:id="1222"/>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1223" w:name="_Toc128255066"/>
      <w:bookmarkStart w:id="1224"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1223"/>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1224"/>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3"/>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1225" w:name="_Toc222132559"/>
      <w:bookmarkStart w:id="1226" w:name="_Toc251424093"/>
      <w:bookmarkStart w:id="1227" w:name="_Toc464831679"/>
      <w:bookmarkStart w:id="1228" w:name="_Toc465328411"/>
      <w:bookmarkStart w:id="1229" w:name="_Toc51929243"/>
      <w:bookmarkStart w:id="1230" w:name="_Toc133765226"/>
      <w:r>
        <w:t>Recommendations</w:t>
      </w:r>
      <w:bookmarkEnd w:id="1225"/>
      <w:bookmarkEnd w:id="1226"/>
      <w:r>
        <w:t xml:space="preserve"> for </w:t>
      </w:r>
      <w:bookmarkEnd w:id="1227"/>
      <w:bookmarkEnd w:id="1228"/>
      <w:r>
        <w:t>Practice</w:t>
      </w:r>
      <w:bookmarkEnd w:id="1229"/>
      <w:bookmarkEnd w:id="1230"/>
    </w:p>
    <w:p w14:paraId="1A1A24D1" w14:textId="40305E51" w:rsidR="005D1C4A" w:rsidRPr="005D1C4A" w:rsidRDefault="005D1C4A" w:rsidP="00B21582">
      <w:commentRangeStart w:id="1231"/>
      <w:r>
        <w:t>This dissertation examines human activity recognition within indoor settings for elderly and special needs care.</w:t>
      </w:r>
      <w:commentRangeEnd w:id="1231"/>
      <w:r w:rsidR="004C15C9">
        <w:rPr>
          <w:rStyle w:val="CommentReference"/>
          <w:rFonts w:eastAsia="Times New Roman" w:cs="Arial"/>
          <w:szCs w:val="20"/>
        </w:rPr>
        <w:commentReference w:id="1231"/>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1232"/>
      <w:r>
        <w:t>tracking the defendant's actions and producing a secure log of behaviors is possible</w:t>
      </w:r>
      <w:commentRangeEnd w:id="1232"/>
      <w:r w:rsidR="00082EF8">
        <w:rPr>
          <w:rStyle w:val="CommentReference"/>
          <w:rFonts w:eastAsia="Times New Roman" w:cs="Arial"/>
          <w:szCs w:val="20"/>
        </w:rPr>
        <w:commentReference w:id="1232"/>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1233" w:name="_Toc464831680"/>
      <w:bookmarkStart w:id="1234" w:name="_Toc465328412"/>
      <w:bookmarkStart w:id="1235" w:name="_Toc51929244"/>
      <w:bookmarkStart w:id="1236" w:name="_Toc133765227"/>
      <w:r>
        <w:t>Recommendations for Future Research</w:t>
      </w:r>
      <w:bookmarkEnd w:id="1233"/>
      <w:bookmarkEnd w:id="1234"/>
      <w:bookmarkEnd w:id="1235"/>
      <w:bookmarkEnd w:id="1236"/>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1237"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52370"/>
                    </a:xfrm>
                    <a:prstGeom prst="rect">
                      <a:avLst/>
                    </a:prstGeom>
                  </pic:spPr>
                </pic:pic>
              </a:graphicData>
            </a:graphic>
          </wp:inline>
        </w:drawing>
      </w:r>
      <w:bookmarkEnd w:id="1237"/>
    </w:p>
    <w:p w14:paraId="163F550E" w14:textId="77777777" w:rsidR="006514D0" w:rsidRDefault="006514D0" w:rsidP="00B21582">
      <w:pPr>
        <w:pStyle w:val="Heading2"/>
        <w:ind w:firstLine="0"/>
      </w:pPr>
      <w:bookmarkStart w:id="1238" w:name="_Toc222132560"/>
      <w:bookmarkStart w:id="1239" w:name="_Toc251424094"/>
      <w:bookmarkStart w:id="1240" w:name="_Toc464831681"/>
      <w:bookmarkStart w:id="1241" w:name="_Toc465328413"/>
      <w:bookmarkStart w:id="1242" w:name="_Toc51929245"/>
      <w:bookmarkStart w:id="1243" w:name="_Toc133765228"/>
      <w:r>
        <w:lastRenderedPageBreak/>
        <w:t>Conclusions</w:t>
      </w:r>
      <w:bookmarkEnd w:id="1238"/>
      <w:bookmarkEnd w:id="1239"/>
      <w:bookmarkEnd w:id="1240"/>
      <w:bookmarkEnd w:id="1241"/>
      <w:bookmarkEnd w:id="1242"/>
      <w:bookmarkEnd w:id="1243"/>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2F9CD35A" w:rsidR="00B033C1" w:rsidRDefault="00B033C1" w:rsidP="00777764">
      <w:commentRangeStart w:id="1244"/>
      <w:r>
        <w:lastRenderedPageBreak/>
        <w:t>This study defined success criteria regarding the effectiveness (R1) and efficiency (R2) of identifying human behaviors for medical facilities</w:t>
      </w:r>
      <w:commentRangeEnd w:id="1244"/>
      <w:r w:rsidR="00082EF8">
        <w:rPr>
          <w:rStyle w:val="CommentReference"/>
          <w:rFonts w:eastAsia="Times New Roman" w:cs="Arial"/>
          <w:szCs w:val="20"/>
        </w:rPr>
        <w:commentReference w:id="1244"/>
      </w:r>
      <w:r>
        <w:t xml:space="preserve">. These two related questions aim to measure the accuracy and scalability of the proposed solution. Extracting skeletal movements from video demonstrated an ability to </w:t>
      </w:r>
      <w:del w:id="1245" w:author="Nate Bachmeier [AWS-SA]" w:date="2023-04-30T18:37:00Z">
        <w:r w:rsidDel="004C02A8">
          <w:delText>identify several foundational action sequences correctly</w:delText>
        </w:r>
      </w:del>
      <w:ins w:id="1246" w:author="Nate Bachmeier [AWS-SA]" w:date="2023-04-30T18:37:00Z">
        <w:r w:rsidR="004C02A8">
          <w:t>correctly identify several foundational action sequences</w:t>
        </w:r>
      </w:ins>
      <w:r>
        <w:t>.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1247"/>
      <w:r>
        <w:t>constructs</w:t>
      </w:r>
      <w:commentRangeEnd w:id="1247"/>
      <w:r w:rsidR="00082EF8">
        <w:rPr>
          <w:rStyle w:val="CommentReference"/>
          <w:rFonts w:eastAsia="Times New Roman" w:cs="Arial"/>
          <w:szCs w:val="20"/>
        </w:rPr>
        <w:commentReference w:id="1247"/>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1248" w:name="_Toc133765229"/>
      <w:commentRangeStart w:id="1249"/>
      <w:commentRangeStart w:id="1250"/>
      <w:commentRangeStart w:id="1251"/>
      <w:commentRangeStart w:id="1252"/>
      <w:r>
        <w:lastRenderedPageBreak/>
        <w:t>Appendix</w:t>
      </w:r>
      <w:r w:rsidR="009A114F">
        <w:t xml:space="preserve">: </w:t>
      </w:r>
      <w:r w:rsidR="008555BA">
        <w:t>Categories</w:t>
      </w:r>
      <w:commentRangeEnd w:id="1249"/>
      <w:r w:rsidR="009A114F">
        <w:rPr>
          <w:rStyle w:val="CommentReference"/>
          <w:b w:val="0"/>
          <w:bCs w:val="0"/>
          <w:szCs w:val="20"/>
        </w:rPr>
        <w:commentReference w:id="1249"/>
      </w:r>
      <w:commentRangeEnd w:id="1250"/>
      <w:r w:rsidR="009A114F">
        <w:rPr>
          <w:rStyle w:val="CommentReference"/>
          <w:b w:val="0"/>
          <w:bCs w:val="0"/>
          <w:szCs w:val="20"/>
        </w:rPr>
        <w:commentReference w:id="1250"/>
      </w:r>
      <w:commentRangeEnd w:id="1251"/>
      <w:r w:rsidR="009A114F">
        <w:rPr>
          <w:rStyle w:val="CommentReference"/>
          <w:b w:val="0"/>
          <w:bCs w:val="0"/>
          <w:szCs w:val="20"/>
        </w:rPr>
        <w:commentReference w:id="1251"/>
      </w:r>
      <w:commentRangeEnd w:id="1252"/>
      <w:r w:rsidR="00082EF8">
        <w:rPr>
          <w:rStyle w:val="CommentReference"/>
          <w:b w:val="0"/>
          <w:bCs w:val="0"/>
          <w:szCs w:val="20"/>
        </w:rPr>
        <w:commentReference w:id="1252"/>
      </w:r>
      <w:bookmarkEnd w:id="1248"/>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1253" w:name="_Toc465328388" w:displacedByCustomXml="next"/>
    <w:bookmarkEnd w:id="1253" w:displacedByCustomXml="next"/>
    <w:bookmarkStart w:id="1254" w:name="_Toc464831651" w:displacedByCustomXml="next"/>
    <w:bookmarkEnd w:id="1254"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1255" w:name="_Toc133765230"/>
          <w:r w:rsidRPr="00FE3EEF">
            <w:rPr>
              <w:b w:val="0"/>
              <w:bCs w:val="0"/>
            </w:rPr>
            <w:lastRenderedPageBreak/>
            <w:t>References</w:t>
          </w:r>
          <w:bookmarkEnd w:id="1255"/>
        </w:p>
        <w:sdt>
          <w:sdtPr>
            <w:rPr>
              <w:rFonts w:cstheme="minorBidi"/>
              <w:szCs w:val="22"/>
            </w:rPr>
            <w:id w:val="-573587230"/>
            <w:bibliography/>
          </w:sdtPr>
          <w:sdtContent>
            <w:p w14:paraId="6AAC478B" w14:textId="77777777" w:rsidR="001825BE" w:rsidRDefault="00E72F1F" w:rsidP="001825BE">
              <w:pPr>
                <w:pStyle w:val="Bibliography"/>
                <w:ind w:left="720" w:hanging="720"/>
                <w:rPr>
                  <w:noProof/>
                </w:rPr>
              </w:pPr>
              <w:r>
                <w:fldChar w:fldCharType="begin"/>
              </w:r>
              <w:r>
                <w:instrText xml:space="preserve"> BIBLIOGRAPHY </w:instrText>
              </w:r>
              <w:r>
                <w:fldChar w:fldCharType="separate"/>
              </w:r>
              <w:r w:rsidR="001825BE">
                <w:rPr>
                  <w:noProof/>
                </w:rPr>
                <w:t xml:space="preserve">Aguida, M., Ouchani, S., &amp; Benmalek, M. (2020). A review on cyber-physical systems. </w:t>
              </w:r>
              <w:r w:rsidR="001825BE">
                <w:rPr>
                  <w:i/>
                  <w:iCs/>
                  <w:noProof/>
                </w:rPr>
                <w:t>International Conference on Enabling Technologies</w:t>
              </w:r>
              <w:r w:rsidR="001825BE">
                <w:rPr>
                  <w:noProof/>
                </w:rPr>
                <w:t xml:space="preserve"> (pp. 275-278). Basque Coast, Bayonne; France: IEEE. doi:https://doi.org/10.1109/WETICE49692.2020.00060</w:t>
              </w:r>
            </w:p>
            <w:p w14:paraId="6E417E5A" w14:textId="77777777" w:rsidR="001825BE" w:rsidRDefault="001825BE" w:rsidP="001825BE">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6199413F" w14:textId="77777777" w:rsidR="001825BE" w:rsidRDefault="001825BE" w:rsidP="001825BE">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4F690625" w14:textId="77777777" w:rsidR="001825BE" w:rsidRDefault="001825BE" w:rsidP="001825BE">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0B1DA7BD" w14:textId="77777777" w:rsidR="001825BE" w:rsidRDefault="001825BE" w:rsidP="001825BE">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0BB8BF87" w14:textId="77777777" w:rsidR="001825BE" w:rsidRDefault="001825BE" w:rsidP="001825BE">
              <w:pPr>
                <w:pStyle w:val="Bibliography"/>
                <w:ind w:left="720" w:hanging="720"/>
                <w:rPr>
                  <w:noProof/>
                </w:rPr>
              </w:pPr>
              <w:r>
                <w:rPr>
                  <w:noProof/>
                </w:rPr>
                <w:t xml:space="preserve">Asimov, I. (1942). </w:t>
              </w:r>
              <w:r>
                <w:rPr>
                  <w:i/>
                  <w:iCs/>
                  <w:noProof/>
                </w:rPr>
                <w:t>Runaround.</w:t>
              </w:r>
              <w:r>
                <w:rPr>
                  <w:noProof/>
                </w:rPr>
                <w:t xml:space="preserve"> </w:t>
              </w:r>
            </w:p>
            <w:p w14:paraId="4998448E" w14:textId="77777777" w:rsidR="001825BE" w:rsidRDefault="001825BE" w:rsidP="001825BE">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718AE35C" w14:textId="77777777" w:rsidR="001825BE" w:rsidRDefault="001825BE" w:rsidP="001825BE">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78413036" w14:textId="77777777" w:rsidR="001825BE" w:rsidRDefault="001825BE" w:rsidP="001825BE">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77E3881E" w14:textId="77777777" w:rsidR="001825BE" w:rsidRDefault="001825BE" w:rsidP="001825BE">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6EE9D484" w14:textId="77777777" w:rsidR="001825BE" w:rsidRDefault="001825BE" w:rsidP="001825BE">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1B8AC244" w14:textId="77777777" w:rsidR="001825BE" w:rsidRDefault="001825BE" w:rsidP="001825BE">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354B7D5A" w14:textId="77777777" w:rsidR="001825BE" w:rsidRDefault="001825BE" w:rsidP="001825BE">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2C14A696" w14:textId="77777777" w:rsidR="001825BE" w:rsidRDefault="001825BE" w:rsidP="001825BE">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2F478782" w14:textId="77777777" w:rsidR="001825BE" w:rsidRDefault="001825BE" w:rsidP="001825BE">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662656D9" w14:textId="77777777" w:rsidR="001825BE" w:rsidRDefault="001825BE" w:rsidP="001825BE">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67DEADC1" w14:textId="77777777" w:rsidR="001825BE" w:rsidRDefault="001825BE" w:rsidP="001825BE">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64BCA6AB" w14:textId="77777777" w:rsidR="001825BE" w:rsidRDefault="001825BE" w:rsidP="001825BE">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3452DAFE" w14:textId="77777777" w:rsidR="001825BE" w:rsidRDefault="001825BE" w:rsidP="001825BE">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69A81930" w14:textId="77777777" w:rsidR="001825BE" w:rsidRDefault="001825BE" w:rsidP="001825BE">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0DB3B40" w14:textId="77777777" w:rsidR="001825BE" w:rsidRDefault="001825BE" w:rsidP="001825BE">
              <w:pPr>
                <w:pStyle w:val="Bibliography"/>
                <w:ind w:left="720" w:hanging="720"/>
                <w:rPr>
                  <w:noProof/>
                </w:rPr>
              </w:pPr>
              <w:r>
                <w:rPr>
                  <w:noProof/>
                </w:rPr>
                <w:t xml:space="preserve">Burr, V. (2015). </w:t>
              </w:r>
              <w:r>
                <w:rPr>
                  <w:i/>
                  <w:iCs/>
                  <w:noProof/>
                </w:rPr>
                <w:t>Social Constructionism.</w:t>
              </w:r>
              <w:r>
                <w:rPr>
                  <w:noProof/>
                </w:rPr>
                <w:t xml:space="preserve"> Routledge.</w:t>
              </w:r>
            </w:p>
            <w:p w14:paraId="257CE6E9" w14:textId="77777777" w:rsidR="001825BE" w:rsidRDefault="001825BE" w:rsidP="001825BE">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43B33869" w14:textId="77777777" w:rsidR="001825BE" w:rsidRDefault="001825BE" w:rsidP="001825BE">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4D87DDB9" w14:textId="77777777" w:rsidR="001825BE" w:rsidRDefault="001825BE" w:rsidP="001825BE">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7051EA48" w14:textId="77777777" w:rsidR="001825BE" w:rsidRDefault="001825BE" w:rsidP="001825BE">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195B176" w14:textId="77777777" w:rsidR="001825BE" w:rsidRDefault="001825BE" w:rsidP="001825BE">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36C5C586" w14:textId="77777777" w:rsidR="001825BE" w:rsidRDefault="001825BE" w:rsidP="001825BE">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5C376E5C" w14:textId="77777777" w:rsidR="001825BE" w:rsidRDefault="001825BE" w:rsidP="001825BE">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5591A09A" w14:textId="77777777" w:rsidR="001825BE" w:rsidRDefault="001825BE" w:rsidP="001825BE">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ECB2456" w14:textId="77777777" w:rsidR="001825BE" w:rsidRDefault="001825BE" w:rsidP="001825BE">
              <w:pPr>
                <w:pStyle w:val="Bibliography"/>
                <w:ind w:left="720" w:hanging="720"/>
                <w:rPr>
                  <w:noProof/>
                </w:rPr>
              </w:pPr>
              <w:r>
                <w:rPr>
                  <w:noProof/>
                </w:rPr>
                <w:t xml:space="preserve">Darwin, C. (1859). </w:t>
              </w:r>
              <w:r>
                <w:rPr>
                  <w:i/>
                  <w:iCs/>
                  <w:noProof/>
                </w:rPr>
                <w:t>On the origin of species.</w:t>
              </w:r>
              <w:r>
                <w:rPr>
                  <w:noProof/>
                </w:rPr>
                <w:t xml:space="preserve"> </w:t>
              </w:r>
            </w:p>
            <w:p w14:paraId="623DE2C3" w14:textId="77777777" w:rsidR="001825BE" w:rsidRDefault="001825BE" w:rsidP="001825BE">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7B3145C7" w14:textId="77777777" w:rsidR="001825BE" w:rsidRDefault="001825BE" w:rsidP="001825BE">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2C4ED58F" w14:textId="77777777" w:rsidR="001825BE" w:rsidRDefault="001825BE" w:rsidP="001825BE">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6763A8F0" w14:textId="77777777" w:rsidR="001825BE" w:rsidRDefault="001825BE" w:rsidP="001825BE">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554DECB" w14:textId="77777777" w:rsidR="001825BE" w:rsidRDefault="001825BE" w:rsidP="001825BE">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53F40941" w14:textId="77777777" w:rsidR="001825BE" w:rsidRDefault="001825BE" w:rsidP="001825BE">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5413F806" w14:textId="77777777" w:rsidR="001825BE" w:rsidRDefault="001825BE" w:rsidP="001825BE">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D1EF039" w14:textId="77777777" w:rsidR="001825BE" w:rsidRDefault="001825BE" w:rsidP="001825BE">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6F27FB7" w14:textId="77777777" w:rsidR="001825BE" w:rsidRDefault="001825BE" w:rsidP="001825BE">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601A747B" w14:textId="77777777" w:rsidR="001825BE" w:rsidRDefault="001825BE" w:rsidP="001825BE">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71F38D30" w14:textId="77777777" w:rsidR="001825BE" w:rsidRDefault="001825BE" w:rsidP="001825BE">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277C69F8" w14:textId="77777777" w:rsidR="001825BE" w:rsidRDefault="001825BE" w:rsidP="001825BE">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6AFA0890" w14:textId="77777777" w:rsidR="001825BE" w:rsidRDefault="001825BE" w:rsidP="001825BE">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1527625E" w14:textId="77777777" w:rsidR="001825BE" w:rsidRDefault="001825BE" w:rsidP="001825BE">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22F572E9" w14:textId="77777777" w:rsidR="001825BE" w:rsidRDefault="001825BE" w:rsidP="001825BE">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3D46286A" w14:textId="77777777" w:rsidR="001825BE" w:rsidRDefault="001825BE" w:rsidP="001825BE">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47894732" w14:textId="77777777" w:rsidR="001825BE" w:rsidRDefault="001825BE" w:rsidP="001825BE">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787D1716" w14:textId="77777777" w:rsidR="001825BE" w:rsidRDefault="001825BE" w:rsidP="001825BE">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71EBA398" w14:textId="77777777" w:rsidR="001825BE" w:rsidRDefault="001825BE" w:rsidP="001825BE">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77F0011E" w14:textId="77777777" w:rsidR="001825BE" w:rsidRDefault="001825BE" w:rsidP="001825BE">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4D67C253" w14:textId="77777777" w:rsidR="001825BE" w:rsidRDefault="001825BE" w:rsidP="001825BE">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2096CFAF" w14:textId="77777777" w:rsidR="001825BE" w:rsidRDefault="001825BE" w:rsidP="001825BE">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54AA24C5" w14:textId="77777777" w:rsidR="001825BE" w:rsidRDefault="001825BE" w:rsidP="001825BE">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1E517C40" w14:textId="77777777" w:rsidR="001825BE" w:rsidRDefault="001825BE" w:rsidP="001825BE">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37185F32" w14:textId="77777777" w:rsidR="001825BE" w:rsidRDefault="001825BE" w:rsidP="001825BE">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D08C0A1" w14:textId="77777777" w:rsidR="001825BE" w:rsidRDefault="001825BE" w:rsidP="001825BE">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13D2B490" w14:textId="77777777" w:rsidR="001825BE" w:rsidRDefault="001825BE" w:rsidP="001825BE">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1565A426" w14:textId="77777777" w:rsidR="001825BE" w:rsidRDefault="001825BE" w:rsidP="001825BE">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7757033E" w14:textId="77777777" w:rsidR="001825BE" w:rsidRDefault="001825BE" w:rsidP="001825BE">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60245FA0" w14:textId="77777777" w:rsidR="001825BE" w:rsidRDefault="001825BE" w:rsidP="001825BE">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6E7571F0" w14:textId="77777777" w:rsidR="001825BE" w:rsidRDefault="001825BE" w:rsidP="001825BE">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2AA0E4D9" w14:textId="77777777" w:rsidR="001825BE" w:rsidRDefault="001825BE" w:rsidP="001825BE">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79781898" w14:textId="77777777" w:rsidR="001825BE" w:rsidRDefault="001825BE" w:rsidP="001825BE">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0F546F2A" w14:textId="77777777" w:rsidR="001825BE" w:rsidRDefault="001825BE" w:rsidP="001825BE">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539601F" w14:textId="77777777" w:rsidR="001825BE" w:rsidRDefault="001825BE" w:rsidP="001825BE">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5295223" w14:textId="77777777" w:rsidR="001825BE" w:rsidRDefault="001825BE" w:rsidP="001825BE">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4D40F07D" w14:textId="77777777" w:rsidR="001825BE" w:rsidRDefault="001825BE" w:rsidP="001825BE">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4F56DB47" w14:textId="77777777" w:rsidR="001825BE" w:rsidRDefault="001825BE" w:rsidP="001825BE">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22713E6" w14:textId="77777777" w:rsidR="001825BE" w:rsidRDefault="001825BE" w:rsidP="001825BE">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403347FB" w14:textId="77777777" w:rsidR="001825BE" w:rsidRDefault="001825BE" w:rsidP="001825BE">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0A5D3178" w14:textId="77777777" w:rsidR="001825BE" w:rsidRDefault="001825BE" w:rsidP="001825BE">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343F6E6F" w14:textId="77777777" w:rsidR="001825BE" w:rsidRDefault="001825BE" w:rsidP="001825BE">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007C67C1" w14:textId="77777777" w:rsidR="001825BE" w:rsidRDefault="001825BE" w:rsidP="001825BE">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3FA4F8E8" w14:textId="77777777" w:rsidR="001825BE" w:rsidRDefault="001825BE" w:rsidP="001825BE">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36EDB30D" w14:textId="77777777" w:rsidR="001825BE" w:rsidRDefault="001825BE" w:rsidP="001825BE">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57FAC5B3" w14:textId="77777777" w:rsidR="001825BE" w:rsidRDefault="001825BE" w:rsidP="001825BE">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4A7F44E9" w14:textId="77777777" w:rsidR="001825BE" w:rsidRDefault="001825BE" w:rsidP="001825BE">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0F83732B" w14:textId="77777777" w:rsidR="001825BE" w:rsidRDefault="001825BE" w:rsidP="001825BE">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40E5E7E7" w14:textId="77777777" w:rsidR="001825BE" w:rsidRDefault="001825BE" w:rsidP="001825BE">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4EFE53FF" w14:textId="77777777" w:rsidR="001825BE" w:rsidRDefault="001825BE" w:rsidP="001825BE">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0DE937A1" w14:textId="77777777" w:rsidR="001825BE" w:rsidRDefault="001825BE" w:rsidP="001825BE">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4707D4BC" w14:textId="77777777" w:rsidR="001825BE" w:rsidRDefault="001825BE" w:rsidP="001825BE">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12790173" w14:textId="77777777" w:rsidR="001825BE" w:rsidRDefault="001825BE" w:rsidP="001825BE">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47394163" w14:textId="77777777" w:rsidR="001825BE" w:rsidRDefault="001825BE" w:rsidP="001825BE">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7A8E5E09" w14:textId="77777777" w:rsidR="001825BE" w:rsidRDefault="001825BE" w:rsidP="001825BE">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42BA6EC3" w14:textId="77777777" w:rsidR="001825BE" w:rsidRDefault="001825BE" w:rsidP="001825BE">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05381379" w14:textId="77777777" w:rsidR="001825BE" w:rsidRDefault="001825BE" w:rsidP="001825BE">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534FBA42" w14:textId="77777777" w:rsidR="001825BE" w:rsidRDefault="001825BE" w:rsidP="001825BE">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4A963BF" w14:textId="77777777" w:rsidR="001825BE" w:rsidRDefault="001825BE" w:rsidP="001825BE">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61647432" w14:textId="77777777" w:rsidR="001825BE" w:rsidRDefault="001825BE" w:rsidP="001825BE">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65CA8BE3" w14:textId="77777777" w:rsidR="001825BE" w:rsidRDefault="001825BE" w:rsidP="001825BE">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665689F" w14:textId="77777777" w:rsidR="001825BE" w:rsidRDefault="001825BE" w:rsidP="001825BE">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1B6B577B" w14:textId="77777777" w:rsidR="001825BE" w:rsidRDefault="001825BE" w:rsidP="001825BE">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0007DA9C" w14:textId="77777777" w:rsidR="001825BE" w:rsidRDefault="001825BE" w:rsidP="001825BE">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485A4CBE" w14:textId="77777777" w:rsidR="001825BE" w:rsidRDefault="001825BE" w:rsidP="001825BE">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4B3EE619" w14:textId="77777777" w:rsidR="001825BE" w:rsidRDefault="001825BE" w:rsidP="001825BE">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470E22BA" w14:textId="77777777" w:rsidR="001825BE" w:rsidRDefault="001825BE" w:rsidP="001825BE">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045704A7" w14:textId="77777777" w:rsidR="001825BE" w:rsidRDefault="001825BE" w:rsidP="001825BE">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195A2E4C" w14:textId="77777777" w:rsidR="001825BE" w:rsidRDefault="001825BE" w:rsidP="001825BE">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33AED2DB" w14:textId="77777777" w:rsidR="001825BE" w:rsidRDefault="001825BE" w:rsidP="001825BE">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4DBECB4" w14:textId="77777777" w:rsidR="001825BE" w:rsidRDefault="001825BE" w:rsidP="001825BE">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1414AABB" w14:textId="77777777" w:rsidR="001825BE" w:rsidRDefault="001825BE" w:rsidP="001825BE">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77E68CA4" w14:textId="77777777" w:rsidR="001825BE" w:rsidRDefault="001825BE" w:rsidP="001825BE">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62AE5F12" w14:textId="77777777" w:rsidR="001825BE" w:rsidRDefault="001825BE" w:rsidP="001825BE">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56821A2B" w14:textId="77777777" w:rsidR="001825BE" w:rsidRDefault="001825BE" w:rsidP="001825BE">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5832BB49" w14:textId="77777777" w:rsidR="001825BE" w:rsidRDefault="001825BE" w:rsidP="001825BE">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2D47CD4A" w14:textId="77777777" w:rsidR="001825BE" w:rsidRDefault="001825BE" w:rsidP="001825BE">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369B6DB2" w14:textId="77777777" w:rsidR="001825BE" w:rsidRDefault="001825BE" w:rsidP="001825BE">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03CC0907" w14:textId="77777777" w:rsidR="001825BE" w:rsidRDefault="001825BE" w:rsidP="001825BE">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45831055" w14:textId="77777777" w:rsidR="001825BE" w:rsidRDefault="001825BE" w:rsidP="001825BE">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50166EF6" w14:textId="77777777" w:rsidR="001825BE" w:rsidRDefault="001825BE" w:rsidP="001825BE">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1825BE">
              <w:r>
                <w:rPr>
                  <w:b/>
                  <w:bCs/>
                  <w:noProof/>
                </w:rPr>
                <w:fldChar w:fldCharType="end"/>
              </w:r>
            </w:p>
          </w:sdtContent>
        </w:sdt>
      </w:sdtContent>
    </w:sdt>
    <w:bookmarkStart w:id="1256" w:name="_Toc231285448" w:displacedByCustomXml="prev"/>
    <w:bookmarkEnd w:id="1256"/>
    <w:p w14:paraId="765F17F1" w14:textId="77777777" w:rsidR="00887A22" w:rsidRPr="00887A22" w:rsidRDefault="00887A22" w:rsidP="00DA5CF7"/>
    <w:sectPr w:rsidR="00887A22" w:rsidRPr="00887A22" w:rsidSect="00887A22">
      <w:headerReference w:type="default" r:id="rId75"/>
      <w:footerReference w:type="default" r:id="rId76"/>
      <w:headerReference w:type="first" r:id="rId77"/>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10" w:author="Nate Bachmeier [AWS-SA]" w:date="2023-04-30T18:35:00Z" w:initials="NB[S">
    <w:p w14:paraId="43423A9A" w14:textId="77777777" w:rsidR="00842F21" w:rsidRDefault="00842F21" w:rsidP="00CE16F1">
      <w:pPr>
        <w:pStyle w:val="CommentText"/>
        <w:ind w:firstLine="0"/>
      </w:pPr>
      <w:r>
        <w:rPr>
          <w:rStyle w:val="CommentReference"/>
        </w:rPr>
        <w:annotationRef/>
      </w:r>
      <w:r>
        <w:t>I'll continue rewriting Chapter 5 once Chapter 4 is approved.</w:t>
      </w:r>
    </w:p>
  </w:comment>
  <w:comment w:id="1212" w:author="David Hildebrandt" w:date="2023-03-22T14:41:00Z" w:initials="DH">
    <w:p w14:paraId="3F700023" w14:textId="79DE6003"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1213"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1214"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1217"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1218"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1219"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1222"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1231"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1232"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1244"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1247"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1249"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1250"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1251"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1252"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423A9A"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9335E" w16cex:dateUtc="2023-04-30T22:35: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423A9A" w16cid:durableId="27F9335E"/>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54628" w14:textId="77777777" w:rsidR="006A3054" w:rsidRDefault="006A3054" w:rsidP="00DA5CF7">
      <w:r>
        <w:separator/>
      </w:r>
    </w:p>
  </w:endnote>
  <w:endnote w:type="continuationSeparator" w:id="0">
    <w:p w14:paraId="740E2C59" w14:textId="77777777" w:rsidR="006A3054" w:rsidRDefault="006A3054" w:rsidP="00DA5CF7">
      <w:r>
        <w:continuationSeparator/>
      </w:r>
    </w:p>
  </w:endnote>
  <w:endnote w:type="continuationNotice" w:id="1">
    <w:p w14:paraId="42B7AA1C" w14:textId="77777777" w:rsidR="006A3054" w:rsidRDefault="006A3054"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945A5" w14:textId="77777777" w:rsidR="006A3054" w:rsidRDefault="006A3054" w:rsidP="00DA5CF7">
      <w:r>
        <w:separator/>
      </w:r>
    </w:p>
  </w:footnote>
  <w:footnote w:type="continuationSeparator" w:id="0">
    <w:p w14:paraId="70429334" w14:textId="77777777" w:rsidR="006A3054" w:rsidRDefault="006A3054" w:rsidP="00DA5CF7">
      <w:r>
        <w:continuationSeparator/>
      </w:r>
    </w:p>
  </w:footnote>
  <w:footnote w:type="continuationNotice" w:id="1">
    <w:p w14:paraId="7E1CA504" w14:textId="77777777" w:rsidR="006A3054" w:rsidRDefault="006A3054"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oFAOY+zLU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25B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289B"/>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0B4C"/>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02A8"/>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2CBB"/>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3054"/>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4D69"/>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28A5"/>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10600"/>
    <w:rsid w:val="0081503D"/>
    <w:rsid w:val="00821856"/>
    <w:rsid w:val="0083107B"/>
    <w:rsid w:val="00836B56"/>
    <w:rsid w:val="00840B41"/>
    <w:rsid w:val="00842F2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690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45C9"/>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B00CC"/>
    <w:rsid w:val="00FB2946"/>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27.png"/><Relationship Id="rId68" Type="http://schemas.openxmlformats.org/officeDocument/2006/relationships/comments" Target="comments.xm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diagramQuickStyle" Target="diagrams/quickStyle4.xml"/><Relationship Id="rId66" Type="http://schemas.openxmlformats.org/officeDocument/2006/relationships/image" Target="media/image30.png"/><Relationship Id="rId74" Type="http://schemas.openxmlformats.org/officeDocument/2006/relationships/image" Target="media/image34.png"/><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diagramData" Target="diagrams/data4.xml"/><Relationship Id="rId64" Type="http://schemas.openxmlformats.org/officeDocument/2006/relationships/image" Target="media/image28.png"/><Relationship Id="rId69" Type="http://schemas.microsoft.com/office/2011/relationships/commentsExtended" Target="commentsExtended.xml"/><Relationship Id="rId77"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diagramData" Target="diagrams/data3.xml"/><Relationship Id="rId72" Type="http://schemas.openxmlformats.org/officeDocument/2006/relationships/image" Target="media/image3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diagramColors" Target="diagrams/colors4.xml"/><Relationship Id="rId67" Type="http://schemas.openxmlformats.org/officeDocument/2006/relationships/image" Target="media/image31.png"/><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image" Target="media/image26.png"/><Relationship Id="rId70" Type="http://schemas.microsoft.com/office/2016/09/relationships/commentsIds" Target="commentsIds.xml"/><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diagramLayout" Target="diagrams/layout4.xml"/><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microsoft.com/office/2007/relationships/diagramDrawing" Target="diagrams/drawing4.xml"/><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6" Type="http://schemas.openxmlformats.org/officeDocument/2006/relationships/footer" Target="footer4.xml"/><Relationship Id="rId7" Type="http://schemas.openxmlformats.org/officeDocument/2006/relationships/settings" Target="settings.xml"/><Relationship Id="rId71" Type="http://schemas.microsoft.com/office/2018/08/relationships/commentsExtensible" Target="commentsExtensible.xml"/><Relationship Id="rId2" Type="http://schemas.openxmlformats.org/officeDocument/2006/relationships/customXml" Target="../customXml/item2.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71</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72</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73</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74</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75</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76</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77</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78</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79</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80</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81</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84</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85</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86</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87</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88</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89</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90</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93</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68</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94</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95</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105</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106</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107</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108</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109</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110</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111</b:RefOrder>
  </b:Source>
  <b:Source>
    <b:Tag>Gra21</b:Tag>
    <b:SourceType>InternetSite</b:SourceType>
    <b:Guid>{54F79875-AA19-4678-9F98-3AF653FBA782}</b:Guid>
    <b:Title>GraphQL Specification</b:Title>
    <b:Year>2021</b:Year>
    <b:Author>
      <b:Author>
        <b:Corporate>GraphQL</b:Corporate>
      </b:Author>
    </b:Author>
    <b:InternetSiteTitle>GraphQL</b:InternetSiteTitle>
    <b:Month>October</b:Month>
    <b:URL>https://spec.graphql.org/October2021/</b:URL>
    <b:RefOrder>69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EE6B9E-F0DA-4BF5-8A8E-EF50DF1D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7673</TotalTime>
  <Pages>162</Pages>
  <Words>34261</Words>
  <Characters>195291</Characters>
  <Application>Microsoft Office Word</Application>
  <DocSecurity>0</DocSecurity>
  <Lines>1627</Lines>
  <Paragraphs>458</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229094</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31</cp:revision>
  <dcterms:created xsi:type="dcterms:W3CDTF">2023-04-20T17:29:00Z</dcterms:created>
  <dcterms:modified xsi:type="dcterms:W3CDTF">2023-04-30T22:37:00Z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