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65ACC886" w14:textId="492569BD" w:rsidR="001825BE"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3765183" w:history="1">
            <w:r w:rsidR="001825BE" w:rsidRPr="003F0F37">
              <w:rPr>
                <w:rStyle w:val="Hyperlink"/>
                <w:noProof/>
              </w:rPr>
              <w:t>Chapter 1: Introduction</w:t>
            </w:r>
            <w:r w:rsidR="001825BE">
              <w:rPr>
                <w:noProof/>
                <w:webHidden/>
              </w:rPr>
              <w:tab/>
            </w:r>
            <w:r w:rsidR="001825BE">
              <w:rPr>
                <w:noProof/>
                <w:webHidden/>
              </w:rPr>
              <w:fldChar w:fldCharType="begin"/>
            </w:r>
            <w:r w:rsidR="001825BE">
              <w:rPr>
                <w:noProof/>
                <w:webHidden/>
              </w:rPr>
              <w:instrText xml:space="preserve"> PAGEREF _Toc133765183 \h </w:instrText>
            </w:r>
            <w:r w:rsidR="001825BE">
              <w:rPr>
                <w:noProof/>
                <w:webHidden/>
              </w:rPr>
            </w:r>
            <w:r w:rsidR="001825BE">
              <w:rPr>
                <w:noProof/>
                <w:webHidden/>
              </w:rPr>
              <w:fldChar w:fldCharType="separate"/>
            </w:r>
            <w:r w:rsidR="001825BE">
              <w:rPr>
                <w:noProof/>
                <w:webHidden/>
              </w:rPr>
              <w:t>1</w:t>
            </w:r>
            <w:r w:rsidR="001825BE">
              <w:rPr>
                <w:noProof/>
                <w:webHidden/>
              </w:rPr>
              <w:fldChar w:fldCharType="end"/>
            </w:r>
          </w:hyperlink>
        </w:p>
        <w:p w14:paraId="3095A79B" w14:textId="4FEBFA17"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4" w:history="1">
            <w:r w:rsidR="001825BE" w:rsidRPr="003F0F37">
              <w:rPr>
                <w:rStyle w:val="Hyperlink"/>
                <w:noProof/>
              </w:rPr>
              <w:t>Statement of the Problem</w:t>
            </w:r>
            <w:r w:rsidR="001825BE">
              <w:rPr>
                <w:noProof/>
                <w:webHidden/>
              </w:rPr>
              <w:tab/>
            </w:r>
            <w:r w:rsidR="001825BE">
              <w:rPr>
                <w:noProof/>
                <w:webHidden/>
              </w:rPr>
              <w:fldChar w:fldCharType="begin"/>
            </w:r>
            <w:r w:rsidR="001825BE">
              <w:rPr>
                <w:noProof/>
                <w:webHidden/>
              </w:rPr>
              <w:instrText xml:space="preserve"> PAGEREF _Toc133765184 \h </w:instrText>
            </w:r>
            <w:r w:rsidR="001825BE">
              <w:rPr>
                <w:noProof/>
                <w:webHidden/>
              </w:rPr>
            </w:r>
            <w:r w:rsidR="001825BE">
              <w:rPr>
                <w:noProof/>
                <w:webHidden/>
              </w:rPr>
              <w:fldChar w:fldCharType="separate"/>
            </w:r>
            <w:r w:rsidR="001825BE">
              <w:rPr>
                <w:noProof/>
                <w:webHidden/>
              </w:rPr>
              <w:t>2</w:t>
            </w:r>
            <w:r w:rsidR="001825BE">
              <w:rPr>
                <w:noProof/>
                <w:webHidden/>
              </w:rPr>
              <w:fldChar w:fldCharType="end"/>
            </w:r>
          </w:hyperlink>
        </w:p>
        <w:p w14:paraId="784BA080" w14:textId="65D0EF93"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5" w:history="1">
            <w:r w:rsidR="001825BE" w:rsidRPr="003F0F37">
              <w:rPr>
                <w:rStyle w:val="Hyperlink"/>
                <w:noProof/>
              </w:rPr>
              <w:t>Purpose of the Study</w:t>
            </w:r>
            <w:r w:rsidR="001825BE">
              <w:rPr>
                <w:noProof/>
                <w:webHidden/>
              </w:rPr>
              <w:tab/>
            </w:r>
            <w:r w:rsidR="001825BE">
              <w:rPr>
                <w:noProof/>
                <w:webHidden/>
              </w:rPr>
              <w:fldChar w:fldCharType="begin"/>
            </w:r>
            <w:r w:rsidR="001825BE">
              <w:rPr>
                <w:noProof/>
                <w:webHidden/>
              </w:rPr>
              <w:instrText xml:space="preserve"> PAGEREF _Toc133765185 \h </w:instrText>
            </w:r>
            <w:r w:rsidR="001825BE">
              <w:rPr>
                <w:noProof/>
                <w:webHidden/>
              </w:rPr>
            </w:r>
            <w:r w:rsidR="001825BE">
              <w:rPr>
                <w:noProof/>
                <w:webHidden/>
              </w:rPr>
              <w:fldChar w:fldCharType="separate"/>
            </w:r>
            <w:r w:rsidR="001825BE">
              <w:rPr>
                <w:noProof/>
                <w:webHidden/>
              </w:rPr>
              <w:t>3</w:t>
            </w:r>
            <w:r w:rsidR="001825BE">
              <w:rPr>
                <w:noProof/>
                <w:webHidden/>
              </w:rPr>
              <w:fldChar w:fldCharType="end"/>
            </w:r>
          </w:hyperlink>
        </w:p>
        <w:p w14:paraId="08593B60" w14:textId="75A7C3B4"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6" w:history="1">
            <w:r w:rsidR="001825BE" w:rsidRPr="003F0F37">
              <w:rPr>
                <w:rStyle w:val="Hyperlink"/>
                <w:noProof/>
              </w:rPr>
              <w:t>Introduction to Theoretical Framework</w:t>
            </w:r>
            <w:r w:rsidR="001825BE">
              <w:rPr>
                <w:noProof/>
                <w:webHidden/>
              </w:rPr>
              <w:tab/>
            </w:r>
            <w:r w:rsidR="001825BE">
              <w:rPr>
                <w:noProof/>
                <w:webHidden/>
              </w:rPr>
              <w:fldChar w:fldCharType="begin"/>
            </w:r>
            <w:r w:rsidR="001825BE">
              <w:rPr>
                <w:noProof/>
                <w:webHidden/>
              </w:rPr>
              <w:instrText xml:space="preserve"> PAGEREF _Toc133765186 \h </w:instrText>
            </w:r>
            <w:r w:rsidR="001825BE">
              <w:rPr>
                <w:noProof/>
                <w:webHidden/>
              </w:rPr>
            </w:r>
            <w:r w:rsidR="001825BE">
              <w:rPr>
                <w:noProof/>
                <w:webHidden/>
              </w:rPr>
              <w:fldChar w:fldCharType="separate"/>
            </w:r>
            <w:r w:rsidR="001825BE">
              <w:rPr>
                <w:noProof/>
                <w:webHidden/>
              </w:rPr>
              <w:t>4</w:t>
            </w:r>
            <w:r w:rsidR="001825BE">
              <w:rPr>
                <w:noProof/>
                <w:webHidden/>
              </w:rPr>
              <w:fldChar w:fldCharType="end"/>
            </w:r>
          </w:hyperlink>
        </w:p>
        <w:p w14:paraId="62478280" w14:textId="03DB93BC"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7" w:history="1">
            <w:r w:rsidR="001825BE" w:rsidRPr="003F0F37">
              <w:rPr>
                <w:rStyle w:val="Hyperlink"/>
                <w:noProof/>
              </w:rPr>
              <w:t>Research Questions</w:t>
            </w:r>
            <w:r w:rsidR="001825BE">
              <w:rPr>
                <w:noProof/>
                <w:webHidden/>
              </w:rPr>
              <w:tab/>
            </w:r>
            <w:r w:rsidR="001825BE">
              <w:rPr>
                <w:noProof/>
                <w:webHidden/>
              </w:rPr>
              <w:fldChar w:fldCharType="begin"/>
            </w:r>
            <w:r w:rsidR="001825BE">
              <w:rPr>
                <w:noProof/>
                <w:webHidden/>
              </w:rPr>
              <w:instrText xml:space="preserve"> PAGEREF _Toc133765187 \h </w:instrText>
            </w:r>
            <w:r w:rsidR="001825BE">
              <w:rPr>
                <w:noProof/>
                <w:webHidden/>
              </w:rPr>
            </w:r>
            <w:r w:rsidR="001825BE">
              <w:rPr>
                <w:noProof/>
                <w:webHidden/>
              </w:rPr>
              <w:fldChar w:fldCharType="separate"/>
            </w:r>
            <w:r w:rsidR="001825BE">
              <w:rPr>
                <w:noProof/>
                <w:webHidden/>
              </w:rPr>
              <w:t>6</w:t>
            </w:r>
            <w:r w:rsidR="001825BE">
              <w:rPr>
                <w:noProof/>
                <w:webHidden/>
              </w:rPr>
              <w:fldChar w:fldCharType="end"/>
            </w:r>
          </w:hyperlink>
        </w:p>
        <w:p w14:paraId="6C666447" w14:textId="0933559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8" w:history="1">
            <w:r w:rsidR="001825BE" w:rsidRPr="003F0F37">
              <w:rPr>
                <w:rStyle w:val="Hyperlink"/>
                <w:noProof/>
              </w:rPr>
              <w:t>Significance of the Study</w:t>
            </w:r>
            <w:r w:rsidR="001825BE">
              <w:rPr>
                <w:noProof/>
                <w:webHidden/>
              </w:rPr>
              <w:tab/>
            </w:r>
            <w:r w:rsidR="001825BE">
              <w:rPr>
                <w:noProof/>
                <w:webHidden/>
              </w:rPr>
              <w:fldChar w:fldCharType="begin"/>
            </w:r>
            <w:r w:rsidR="001825BE">
              <w:rPr>
                <w:noProof/>
                <w:webHidden/>
              </w:rPr>
              <w:instrText xml:space="preserve"> PAGEREF _Toc133765188 \h </w:instrText>
            </w:r>
            <w:r w:rsidR="001825BE">
              <w:rPr>
                <w:noProof/>
                <w:webHidden/>
              </w:rPr>
            </w:r>
            <w:r w:rsidR="001825BE">
              <w:rPr>
                <w:noProof/>
                <w:webHidden/>
              </w:rPr>
              <w:fldChar w:fldCharType="separate"/>
            </w:r>
            <w:r w:rsidR="001825BE">
              <w:rPr>
                <w:noProof/>
                <w:webHidden/>
              </w:rPr>
              <w:t>6</w:t>
            </w:r>
            <w:r w:rsidR="001825BE">
              <w:rPr>
                <w:noProof/>
                <w:webHidden/>
              </w:rPr>
              <w:fldChar w:fldCharType="end"/>
            </w:r>
          </w:hyperlink>
        </w:p>
        <w:p w14:paraId="2F21FAB2" w14:textId="5F143ED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89" w:history="1">
            <w:r w:rsidR="001825BE" w:rsidRPr="003F0F37">
              <w:rPr>
                <w:rStyle w:val="Hyperlink"/>
                <w:noProof/>
              </w:rPr>
              <w:t>Definition of Key Terms</w:t>
            </w:r>
            <w:r w:rsidR="001825BE">
              <w:rPr>
                <w:noProof/>
                <w:webHidden/>
              </w:rPr>
              <w:tab/>
            </w:r>
            <w:r w:rsidR="001825BE">
              <w:rPr>
                <w:noProof/>
                <w:webHidden/>
              </w:rPr>
              <w:fldChar w:fldCharType="begin"/>
            </w:r>
            <w:r w:rsidR="001825BE">
              <w:rPr>
                <w:noProof/>
                <w:webHidden/>
              </w:rPr>
              <w:instrText xml:space="preserve"> PAGEREF _Toc133765189 \h </w:instrText>
            </w:r>
            <w:r w:rsidR="001825BE">
              <w:rPr>
                <w:noProof/>
                <w:webHidden/>
              </w:rPr>
            </w:r>
            <w:r w:rsidR="001825BE">
              <w:rPr>
                <w:noProof/>
                <w:webHidden/>
              </w:rPr>
              <w:fldChar w:fldCharType="separate"/>
            </w:r>
            <w:r w:rsidR="001825BE">
              <w:rPr>
                <w:noProof/>
                <w:webHidden/>
              </w:rPr>
              <w:t>7</w:t>
            </w:r>
            <w:r w:rsidR="001825BE">
              <w:rPr>
                <w:noProof/>
                <w:webHidden/>
              </w:rPr>
              <w:fldChar w:fldCharType="end"/>
            </w:r>
          </w:hyperlink>
        </w:p>
        <w:p w14:paraId="459B3EBA" w14:textId="635E0CE5"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0"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_Toc133765190 \h </w:instrText>
            </w:r>
            <w:r w:rsidR="001825BE">
              <w:rPr>
                <w:noProof/>
                <w:webHidden/>
              </w:rPr>
            </w:r>
            <w:r w:rsidR="001825BE">
              <w:rPr>
                <w:noProof/>
                <w:webHidden/>
              </w:rPr>
              <w:fldChar w:fldCharType="separate"/>
            </w:r>
            <w:r w:rsidR="001825BE">
              <w:rPr>
                <w:noProof/>
                <w:webHidden/>
              </w:rPr>
              <w:t>9</w:t>
            </w:r>
            <w:r w:rsidR="001825BE">
              <w:rPr>
                <w:noProof/>
                <w:webHidden/>
              </w:rPr>
              <w:fldChar w:fldCharType="end"/>
            </w:r>
          </w:hyperlink>
        </w:p>
        <w:p w14:paraId="6FC24B05" w14:textId="03A671F7" w:rsidR="001825BE" w:rsidRDefault="00000000">
          <w:pPr>
            <w:pStyle w:val="TOC1"/>
            <w:rPr>
              <w:rFonts w:asciiTheme="minorHAnsi" w:eastAsiaTheme="minorEastAsia" w:hAnsiTheme="minorHAnsi" w:cstheme="minorBidi"/>
              <w:noProof/>
              <w:kern w:val="2"/>
              <w:sz w:val="22"/>
              <w14:ligatures w14:val="standardContextual"/>
            </w:rPr>
          </w:pPr>
          <w:hyperlink w:anchor="_Toc133765191" w:history="1">
            <w:r w:rsidR="001825BE" w:rsidRPr="003F0F37">
              <w:rPr>
                <w:rStyle w:val="Hyperlink"/>
                <w:noProof/>
              </w:rPr>
              <w:t>Chapter 2: Literature Review</w:t>
            </w:r>
            <w:r w:rsidR="001825BE">
              <w:rPr>
                <w:noProof/>
                <w:webHidden/>
              </w:rPr>
              <w:tab/>
            </w:r>
            <w:r w:rsidR="001825BE">
              <w:rPr>
                <w:noProof/>
                <w:webHidden/>
              </w:rPr>
              <w:fldChar w:fldCharType="begin"/>
            </w:r>
            <w:r w:rsidR="001825BE">
              <w:rPr>
                <w:noProof/>
                <w:webHidden/>
              </w:rPr>
              <w:instrText xml:space="preserve"> PAGEREF _Toc133765191 \h </w:instrText>
            </w:r>
            <w:r w:rsidR="001825BE">
              <w:rPr>
                <w:noProof/>
                <w:webHidden/>
              </w:rPr>
            </w:r>
            <w:r w:rsidR="001825BE">
              <w:rPr>
                <w:noProof/>
                <w:webHidden/>
              </w:rPr>
              <w:fldChar w:fldCharType="separate"/>
            </w:r>
            <w:r w:rsidR="001825BE">
              <w:rPr>
                <w:noProof/>
                <w:webHidden/>
              </w:rPr>
              <w:t>11</w:t>
            </w:r>
            <w:r w:rsidR="001825BE">
              <w:rPr>
                <w:noProof/>
                <w:webHidden/>
              </w:rPr>
              <w:fldChar w:fldCharType="end"/>
            </w:r>
          </w:hyperlink>
        </w:p>
        <w:p w14:paraId="0BC4FCC6" w14:textId="3616E56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2" w:history="1">
            <w:r w:rsidR="001825BE" w:rsidRPr="003F0F37">
              <w:rPr>
                <w:rStyle w:val="Hyperlink"/>
                <w:noProof/>
              </w:rPr>
              <w:t>Literature Search Strategies</w:t>
            </w:r>
            <w:r w:rsidR="001825BE">
              <w:rPr>
                <w:noProof/>
                <w:webHidden/>
              </w:rPr>
              <w:tab/>
            </w:r>
            <w:r w:rsidR="001825BE">
              <w:rPr>
                <w:noProof/>
                <w:webHidden/>
              </w:rPr>
              <w:fldChar w:fldCharType="begin"/>
            </w:r>
            <w:r w:rsidR="001825BE">
              <w:rPr>
                <w:noProof/>
                <w:webHidden/>
              </w:rPr>
              <w:instrText xml:space="preserve"> PAGEREF _Toc133765192 \h </w:instrText>
            </w:r>
            <w:r w:rsidR="001825BE">
              <w:rPr>
                <w:noProof/>
                <w:webHidden/>
              </w:rPr>
            </w:r>
            <w:r w:rsidR="001825BE">
              <w:rPr>
                <w:noProof/>
                <w:webHidden/>
              </w:rPr>
              <w:fldChar w:fldCharType="separate"/>
            </w:r>
            <w:r w:rsidR="001825BE">
              <w:rPr>
                <w:noProof/>
                <w:webHidden/>
              </w:rPr>
              <w:t>11</w:t>
            </w:r>
            <w:r w:rsidR="001825BE">
              <w:rPr>
                <w:noProof/>
                <w:webHidden/>
              </w:rPr>
              <w:fldChar w:fldCharType="end"/>
            </w:r>
          </w:hyperlink>
        </w:p>
        <w:p w14:paraId="1F21F872" w14:textId="7281A96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3" w:history="1">
            <w:r w:rsidR="001825BE" w:rsidRPr="003F0F37">
              <w:rPr>
                <w:rStyle w:val="Hyperlink"/>
                <w:noProof/>
              </w:rPr>
              <w:t>Theoretical Framework</w:t>
            </w:r>
            <w:r w:rsidR="001825BE">
              <w:rPr>
                <w:noProof/>
                <w:webHidden/>
              </w:rPr>
              <w:tab/>
            </w:r>
            <w:r w:rsidR="001825BE">
              <w:rPr>
                <w:noProof/>
                <w:webHidden/>
              </w:rPr>
              <w:fldChar w:fldCharType="begin"/>
            </w:r>
            <w:r w:rsidR="001825BE">
              <w:rPr>
                <w:noProof/>
                <w:webHidden/>
              </w:rPr>
              <w:instrText xml:space="preserve"> PAGEREF _Toc133765193 \h </w:instrText>
            </w:r>
            <w:r w:rsidR="001825BE">
              <w:rPr>
                <w:noProof/>
                <w:webHidden/>
              </w:rPr>
            </w:r>
            <w:r w:rsidR="001825BE">
              <w:rPr>
                <w:noProof/>
                <w:webHidden/>
              </w:rPr>
              <w:fldChar w:fldCharType="separate"/>
            </w:r>
            <w:r w:rsidR="001825BE">
              <w:rPr>
                <w:noProof/>
                <w:webHidden/>
              </w:rPr>
              <w:t>13</w:t>
            </w:r>
            <w:r w:rsidR="001825BE">
              <w:rPr>
                <w:noProof/>
                <w:webHidden/>
              </w:rPr>
              <w:fldChar w:fldCharType="end"/>
            </w:r>
          </w:hyperlink>
        </w:p>
        <w:p w14:paraId="7544EFF3" w14:textId="0EBA5EA5"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4" w:history="1">
            <w:r w:rsidR="001825BE" w:rsidRPr="003F0F37">
              <w:rPr>
                <w:rStyle w:val="Hyperlink"/>
                <w:noProof/>
              </w:rPr>
              <w:t>What is the role of data mining</w:t>
            </w:r>
            <w:r w:rsidR="001825BE">
              <w:rPr>
                <w:noProof/>
                <w:webHidden/>
              </w:rPr>
              <w:tab/>
            </w:r>
            <w:r w:rsidR="001825BE">
              <w:rPr>
                <w:noProof/>
                <w:webHidden/>
              </w:rPr>
              <w:fldChar w:fldCharType="begin"/>
            </w:r>
            <w:r w:rsidR="001825BE">
              <w:rPr>
                <w:noProof/>
                <w:webHidden/>
              </w:rPr>
              <w:instrText xml:space="preserve"> PAGEREF _Toc133765194 \h </w:instrText>
            </w:r>
            <w:r w:rsidR="001825BE">
              <w:rPr>
                <w:noProof/>
                <w:webHidden/>
              </w:rPr>
            </w:r>
            <w:r w:rsidR="001825BE">
              <w:rPr>
                <w:noProof/>
                <w:webHidden/>
              </w:rPr>
              <w:fldChar w:fldCharType="separate"/>
            </w:r>
            <w:r w:rsidR="001825BE">
              <w:rPr>
                <w:noProof/>
                <w:webHidden/>
              </w:rPr>
              <w:t>17</w:t>
            </w:r>
            <w:r w:rsidR="001825BE">
              <w:rPr>
                <w:noProof/>
                <w:webHidden/>
              </w:rPr>
              <w:fldChar w:fldCharType="end"/>
            </w:r>
          </w:hyperlink>
        </w:p>
        <w:p w14:paraId="70B62281" w14:textId="00B2CD4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5" w:history="1">
            <w:r w:rsidR="001825BE" w:rsidRPr="003F0F37">
              <w:rPr>
                <w:rStyle w:val="Hyperlink"/>
                <w:noProof/>
              </w:rPr>
              <w:t>What exactly is artificial intelligence</w:t>
            </w:r>
            <w:r w:rsidR="001825BE">
              <w:rPr>
                <w:noProof/>
                <w:webHidden/>
              </w:rPr>
              <w:tab/>
            </w:r>
            <w:r w:rsidR="001825BE">
              <w:rPr>
                <w:noProof/>
                <w:webHidden/>
              </w:rPr>
              <w:fldChar w:fldCharType="begin"/>
            </w:r>
            <w:r w:rsidR="001825BE">
              <w:rPr>
                <w:noProof/>
                <w:webHidden/>
              </w:rPr>
              <w:instrText xml:space="preserve"> PAGEREF _Toc133765195 \h </w:instrText>
            </w:r>
            <w:r w:rsidR="001825BE">
              <w:rPr>
                <w:noProof/>
                <w:webHidden/>
              </w:rPr>
            </w:r>
            <w:r w:rsidR="001825BE">
              <w:rPr>
                <w:noProof/>
                <w:webHidden/>
              </w:rPr>
              <w:fldChar w:fldCharType="separate"/>
            </w:r>
            <w:r w:rsidR="001825BE">
              <w:rPr>
                <w:noProof/>
                <w:webHidden/>
              </w:rPr>
              <w:t>20</w:t>
            </w:r>
            <w:r w:rsidR="001825BE">
              <w:rPr>
                <w:noProof/>
                <w:webHidden/>
              </w:rPr>
              <w:fldChar w:fldCharType="end"/>
            </w:r>
          </w:hyperlink>
        </w:p>
        <w:p w14:paraId="165697FE" w14:textId="348E263F"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6" w:history="1">
            <w:r w:rsidR="001825BE" w:rsidRPr="003F0F37">
              <w:rPr>
                <w:rStyle w:val="Hyperlink"/>
                <w:noProof/>
              </w:rPr>
              <w:t>How does computer vision work</w:t>
            </w:r>
            <w:r w:rsidR="001825BE">
              <w:rPr>
                <w:noProof/>
                <w:webHidden/>
              </w:rPr>
              <w:tab/>
            </w:r>
            <w:r w:rsidR="001825BE">
              <w:rPr>
                <w:noProof/>
                <w:webHidden/>
              </w:rPr>
              <w:fldChar w:fldCharType="begin"/>
            </w:r>
            <w:r w:rsidR="001825BE">
              <w:rPr>
                <w:noProof/>
                <w:webHidden/>
              </w:rPr>
              <w:instrText xml:space="preserve"> PAGEREF _Toc133765196 \h </w:instrText>
            </w:r>
            <w:r w:rsidR="001825BE">
              <w:rPr>
                <w:noProof/>
                <w:webHidden/>
              </w:rPr>
            </w:r>
            <w:r w:rsidR="001825BE">
              <w:rPr>
                <w:noProof/>
                <w:webHidden/>
              </w:rPr>
              <w:fldChar w:fldCharType="separate"/>
            </w:r>
            <w:r w:rsidR="001825BE">
              <w:rPr>
                <w:noProof/>
                <w:webHidden/>
              </w:rPr>
              <w:t>22</w:t>
            </w:r>
            <w:r w:rsidR="001825BE">
              <w:rPr>
                <w:noProof/>
                <w:webHidden/>
              </w:rPr>
              <w:fldChar w:fldCharType="end"/>
            </w:r>
          </w:hyperlink>
        </w:p>
        <w:p w14:paraId="131198C2" w14:textId="728EE3B4"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7" w:history="1">
            <w:r w:rsidR="001825BE" w:rsidRPr="003F0F37">
              <w:rPr>
                <w:rStyle w:val="Hyperlink"/>
                <w:noProof/>
              </w:rPr>
              <w:t>What’s the role of Markov chains</w:t>
            </w:r>
            <w:r w:rsidR="001825BE">
              <w:rPr>
                <w:noProof/>
                <w:webHidden/>
              </w:rPr>
              <w:tab/>
            </w:r>
            <w:r w:rsidR="001825BE">
              <w:rPr>
                <w:noProof/>
                <w:webHidden/>
              </w:rPr>
              <w:fldChar w:fldCharType="begin"/>
            </w:r>
            <w:r w:rsidR="001825BE">
              <w:rPr>
                <w:noProof/>
                <w:webHidden/>
              </w:rPr>
              <w:instrText xml:space="preserve"> PAGEREF _Toc133765197 \h </w:instrText>
            </w:r>
            <w:r w:rsidR="001825BE">
              <w:rPr>
                <w:noProof/>
                <w:webHidden/>
              </w:rPr>
            </w:r>
            <w:r w:rsidR="001825BE">
              <w:rPr>
                <w:noProof/>
                <w:webHidden/>
              </w:rPr>
              <w:fldChar w:fldCharType="separate"/>
            </w:r>
            <w:r w:rsidR="001825BE">
              <w:rPr>
                <w:noProof/>
                <w:webHidden/>
              </w:rPr>
              <w:t>24</w:t>
            </w:r>
            <w:r w:rsidR="001825BE">
              <w:rPr>
                <w:noProof/>
                <w:webHidden/>
              </w:rPr>
              <w:fldChar w:fldCharType="end"/>
            </w:r>
          </w:hyperlink>
        </w:p>
        <w:p w14:paraId="251E07C5" w14:textId="1C53BD18"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8" w:history="1">
            <w:r w:rsidR="001825BE" w:rsidRPr="003F0F37">
              <w:rPr>
                <w:rStyle w:val="Hyperlink"/>
                <w:noProof/>
              </w:rPr>
              <w:t>How are neural networks evolving</w:t>
            </w:r>
            <w:r w:rsidR="001825BE">
              <w:rPr>
                <w:noProof/>
                <w:webHidden/>
              </w:rPr>
              <w:tab/>
            </w:r>
            <w:r w:rsidR="001825BE">
              <w:rPr>
                <w:noProof/>
                <w:webHidden/>
              </w:rPr>
              <w:fldChar w:fldCharType="begin"/>
            </w:r>
            <w:r w:rsidR="001825BE">
              <w:rPr>
                <w:noProof/>
                <w:webHidden/>
              </w:rPr>
              <w:instrText xml:space="preserve"> PAGEREF _Toc133765198 \h </w:instrText>
            </w:r>
            <w:r w:rsidR="001825BE">
              <w:rPr>
                <w:noProof/>
                <w:webHidden/>
              </w:rPr>
            </w:r>
            <w:r w:rsidR="001825BE">
              <w:rPr>
                <w:noProof/>
                <w:webHidden/>
              </w:rPr>
              <w:fldChar w:fldCharType="separate"/>
            </w:r>
            <w:r w:rsidR="001825BE">
              <w:rPr>
                <w:noProof/>
                <w:webHidden/>
              </w:rPr>
              <w:t>30</w:t>
            </w:r>
            <w:r w:rsidR="001825BE">
              <w:rPr>
                <w:noProof/>
                <w:webHidden/>
              </w:rPr>
              <w:fldChar w:fldCharType="end"/>
            </w:r>
          </w:hyperlink>
        </w:p>
        <w:p w14:paraId="0C1CDA60" w14:textId="603762A0"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199" w:history="1">
            <w:r w:rsidR="001825BE" w:rsidRPr="003F0F37">
              <w:rPr>
                <w:rStyle w:val="Hyperlink"/>
                <w:noProof/>
              </w:rPr>
              <w:t>How does intelligent agent modeling work</w:t>
            </w:r>
            <w:r w:rsidR="001825BE">
              <w:rPr>
                <w:noProof/>
                <w:webHidden/>
              </w:rPr>
              <w:tab/>
            </w:r>
            <w:r w:rsidR="001825BE">
              <w:rPr>
                <w:noProof/>
                <w:webHidden/>
              </w:rPr>
              <w:fldChar w:fldCharType="begin"/>
            </w:r>
            <w:r w:rsidR="001825BE">
              <w:rPr>
                <w:noProof/>
                <w:webHidden/>
              </w:rPr>
              <w:instrText xml:space="preserve"> PAGEREF _Toc133765199 \h </w:instrText>
            </w:r>
            <w:r w:rsidR="001825BE">
              <w:rPr>
                <w:noProof/>
                <w:webHidden/>
              </w:rPr>
            </w:r>
            <w:r w:rsidR="001825BE">
              <w:rPr>
                <w:noProof/>
                <w:webHidden/>
              </w:rPr>
              <w:fldChar w:fldCharType="separate"/>
            </w:r>
            <w:r w:rsidR="001825BE">
              <w:rPr>
                <w:noProof/>
                <w:webHidden/>
              </w:rPr>
              <w:t>33</w:t>
            </w:r>
            <w:r w:rsidR="001825BE">
              <w:rPr>
                <w:noProof/>
                <w:webHidden/>
              </w:rPr>
              <w:fldChar w:fldCharType="end"/>
            </w:r>
          </w:hyperlink>
        </w:p>
        <w:p w14:paraId="49F24521" w14:textId="4593973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0" w:history="1">
            <w:r w:rsidR="001825BE" w:rsidRPr="003F0F37">
              <w:rPr>
                <w:rStyle w:val="Hyperlink"/>
                <w:noProof/>
              </w:rPr>
              <w:t>How does neural network training work</w:t>
            </w:r>
            <w:r w:rsidR="001825BE">
              <w:rPr>
                <w:noProof/>
                <w:webHidden/>
              </w:rPr>
              <w:tab/>
            </w:r>
            <w:r w:rsidR="001825BE">
              <w:rPr>
                <w:noProof/>
                <w:webHidden/>
              </w:rPr>
              <w:fldChar w:fldCharType="begin"/>
            </w:r>
            <w:r w:rsidR="001825BE">
              <w:rPr>
                <w:noProof/>
                <w:webHidden/>
              </w:rPr>
              <w:instrText xml:space="preserve"> PAGEREF _Toc133765200 \h </w:instrText>
            </w:r>
            <w:r w:rsidR="001825BE">
              <w:rPr>
                <w:noProof/>
                <w:webHidden/>
              </w:rPr>
            </w:r>
            <w:r w:rsidR="001825BE">
              <w:rPr>
                <w:noProof/>
                <w:webHidden/>
              </w:rPr>
              <w:fldChar w:fldCharType="separate"/>
            </w:r>
            <w:r w:rsidR="001825BE">
              <w:rPr>
                <w:noProof/>
                <w:webHidden/>
              </w:rPr>
              <w:t>38</w:t>
            </w:r>
            <w:r w:rsidR="001825BE">
              <w:rPr>
                <w:noProof/>
                <w:webHidden/>
              </w:rPr>
              <w:fldChar w:fldCharType="end"/>
            </w:r>
          </w:hyperlink>
        </w:p>
        <w:p w14:paraId="6E52DBED" w14:textId="2697045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1" w:history="1">
            <w:r w:rsidR="001825BE" w:rsidRPr="003F0F37">
              <w:rPr>
                <w:rStyle w:val="Hyperlink"/>
                <w:noProof/>
              </w:rPr>
              <w:t>What is autoencoding?</w:t>
            </w:r>
            <w:r w:rsidR="001825BE">
              <w:rPr>
                <w:noProof/>
                <w:webHidden/>
              </w:rPr>
              <w:tab/>
            </w:r>
            <w:r w:rsidR="001825BE">
              <w:rPr>
                <w:noProof/>
                <w:webHidden/>
              </w:rPr>
              <w:fldChar w:fldCharType="begin"/>
            </w:r>
            <w:r w:rsidR="001825BE">
              <w:rPr>
                <w:noProof/>
                <w:webHidden/>
              </w:rPr>
              <w:instrText xml:space="preserve"> PAGEREF _Toc133765201 \h </w:instrText>
            </w:r>
            <w:r w:rsidR="001825BE">
              <w:rPr>
                <w:noProof/>
                <w:webHidden/>
              </w:rPr>
            </w:r>
            <w:r w:rsidR="001825BE">
              <w:rPr>
                <w:noProof/>
                <w:webHidden/>
              </w:rPr>
              <w:fldChar w:fldCharType="separate"/>
            </w:r>
            <w:r w:rsidR="001825BE">
              <w:rPr>
                <w:noProof/>
                <w:webHidden/>
              </w:rPr>
              <w:t>47</w:t>
            </w:r>
            <w:r w:rsidR="001825BE">
              <w:rPr>
                <w:noProof/>
                <w:webHidden/>
              </w:rPr>
              <w:fldChar w:fldCharType="end"/>
            </w:r>
          </w:hyperlink>
        </w:p>
        <w:p w14:paraId="7BCC043C" w14:textId="16EE7C0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2" w:history="1">
            <w:r w:rsidR="001825BE" w:rsidRPr="003F0F37">
              <w:rPr>
                <w:rStyle w:val="Hyperlink"/>
                <w:noProof/>
              </w:rPr>
              <w:t>How does sequence analysis work</w:t>
            </w:r>
            <w:r w:rsidR="001825BE">
              <w:rPr>
                <w:noProof/>
                <w:webHidden/>
              </w:rPr>
              <w:tab/>
            </w:r>
            <w:r w:rsidR="001825BE">
              <w:rPr>
                <w:noProof/>
                <w:webHidden/>
              </w:rPr>
              <w:fldChar w:fldCharType="begin"/>
            </w:r>
            <w:r w:rsidR="001825BE">
              <w:rPr>
                <w:noProof/>
                <w:webHidden/>
              </w:rPr>
              <w:instrText xml:space="preserve"> PAGEREF _Toc133765202 \h </w:instrText>
            </w:r>
            <w:r w:rsidR="001825BE">
              <w:rPr>
                <w:noProof/>
                <w:webHidden/>
              </w:rPr>
            </w:r>
            <w:r w:rsidR="001825BE">
              <w:rPr>
                <w:noProof/>
                <w:webHidden/>
              </w:rPr>
              <w:fldChar w:fldCharType="separate"/>
            </w:r>
            <w:r w:rsidR="001825BE">
              <w:rPr>
                <w:noProof/>
                <w:webHidden/>
              </w:rPr>
              <w:t>48</w:t>
            </w:r>
            <w:r w:rsidR="001825BE">
              <w:rPr>
                <w:noProof/>
                <w:webHidden/>
              </w:rPr>
              <w:fldChar w:fldCharType="end"/>
            </w:r>
          </w:hyperlink>
        </w:p>
        <w:p w14:paraId="5CCB7CCA" w14:textId="21CD1F6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3" w:history="1">
            <w:r w:rsidR="001825BE" w:rsidRPr="003F0F37">
              <w:rPr>
                <w:rStyle w:val="Hyperlink"/>
                <w:noProof/>
              </w:rPr>
              <w:t>How does recognizing human activities work</w:t>
            </w:r>
            <w:r w:rsidR="001825BE">
              <w:rPr>
                <w:noProof/>
                <w:webHidden/>
              </w:rPr>
              <w:tab/>
            </w:r>
            <w:r w:rsidR="001825BE">
              <w:rPr>
                <w:noProof/>
                <w:webHidden/>
              </w:rPr>
              <w:fldChar w:fldCharType="begin"/>
            </w:r>
            <w:r w:rsidR="001825BE">
              <w:rPr>
                <w:noProof/>
                <w:webHidden/>
              </w:rPr>
              <w:instrText xml:space="preserve"> PAGEREF _Toc133765203 \h </w:instrText>
            </w:r>
            <w:r w:rsidR="001825BE">
              <w:rPr>
                <w:noProof/>
                <w:webHidden/>
              </w:rPr>
            </w:r>
            <w:r w:rsidR="001825BE">
              <w:rPr>
                <w:noProof/>
                <w:webHidden/>
              </w:rPr>
              <w:fldChar w:fldCharType="separate"/>
            </w:r>
            <w:r w:rsidR="001825BE">
              <w:rPr>
                <w:noProof/>
                <w:webHidden/>
              </w:rPr>
              <w:t>53</w:t>
            </w:r>
            <w:r w:rsidR="001825BE">
              <w:rPr>
                <w:noProof/>
                <w:webHidden/>
              </w:rPr>
              <w:fldChar w:fldCharType="end"/>
            </w:r>
          </w:hyperlink>
        </w:p>
        <w:p w14:paraId="057F2921" w14:textId="0D2B5BD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4" w:history="1">
            <w:r w:rsidR="001825BE" w:rsidRPr="003F0F37">
              <w:rPr>
                <w:rStyle w:val="Hyperlink"/>
                <w:noProof/>
              </w:rPr>
              <w:t>Computer vision and autonomous driving</w:t>
            </w:r>
            <w:r w:rsidR="001825BE">
              <w:rPr>
                <w:noProof/>
                <w:webHidden/>
              </w:rPr>
              <w:tab/>
            </w:r>
            <w:r w:rsidR="001825BE">
              <w:rPr>
                <w:noProof/>
                <w:webHidden/>
              </w:rPr>
              <w:fldChar w:fldCharType="begin"/>
            </w:r>
            <w:r w:rsidR="001825BE">
              <w:rPr>
                <w:noProof/>
                <w:webHidden/>
              </w:rPr>
              <w:instrText xml:space="preserve"> PAGEREF _Toc133765204 \h </w:instrText>
            </w:r>
            <w:r w:rsidR="001825BE">
              <w:rPr>
                <w:noProof/>
                <w:webHidden/>
              </w:rPr>
            </w:r>
            <w:r w:rsidR="001825BE">
              <w:rPr>
                <w:noProof/>
                <w:webHidden/>
              </w:rPr>
              <w:fldChar w:fldCharType="separate"/>
            </w:r>
            <w:r w:rsidR="001825BE">
              <w:rPr>
                <w:noProof/>
                <w:webHidden/>
              </w:rPr>
              <w:t>55</w:t>
            </w:r>
            <w:r w:rsidR="001825BE">
              <w:rPr>
                <w:noProof/>
                <w:webHidden/>
              </w:rPr>
              <w:fldChar w:fldCharType="end"/>
            </w:r>
          </w:hyperlink>
        </w:p>
        <w:p w14:paraId="7A597EFF" w14:textId="602C1A4D"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5" w:history="1">
            <w:r w:rsidR="001825BE" w:rsidRPr="003F0F37">
              <w:rPr>
                <w:rStyle w:val="Hyperlink"/>
                <w:noProof/>
              </w:rPr>
              <w:t>How does the reproducibility crisis impact ML design</w:t>
            </w:r>
            <w:r w:rsidR="001825BE">
              <w:rPr>
                <w:noProof/>
                <w:webHidden/>
              </w:rPr>
              <w:tab/>
            </w:r>
            <w:r w:rsidR="001825BE">
              <w:rPr>
                <w:noProof/>
                <w:webHidden/>
              </w:rPr>
              <w:fldChar w:fldCharType="begin"/>
            </w:r>
            <w:r w:rsidR="001825BE">
              <w:rPr>
                <w:noProof/>
                <w:webHidden/>
              </w:rPr>
              <w:instrText xml:space="preserve"> PAGEREF _Toc133765205 \h </w:instrText>
            </w:r>
            <w:r w:rsidR="001825BE">
              <w:rPr>
                <w:noProof/>
                <w:webHidden/>
              </w:rPr>
            </w:r>
            <w:r w:rsidR="001825BE">
              <w:rPr>
                <w:noProof/>
                <w:webHidden/>
              </w:rPr>
              <w:fldChar w:fldCharType="separate"/>
            </w:r>
            <w:r w:rsidR="001825BE">
              <w:rPr>
                <w:noProof/>
                <w:webHidden/>
              </w:rPr>
              <w:t>64</w:t>
            </w:r>
            <w:r w:rsidR="001825BE">
              <w:rPr>
                <w:noProof/>
                <w:webHidden/>
              </w:rPr>
              <w:fldChar w:fldCharType="end"/>
            </w:r>
          </w:hyperlink>
        </w:p>
        <w:p w14:paraId="5669FCB0" w14:textId="4B0B42F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6" w:history="1">
            <w:r w:rsidR="001825BE" w:rsidRPr="003F0F37">
              <w:rPr>
                <w:rStyle w:val="Hyperlink"/>
                <w:noProof/>
              </w:rPr>
              <w:t>Ethical Considerations of AI</w:t>
            </w:r>
            <w:r w:rsidR="001825BE">
              <w:rPr>
                <w:noProof/>
                <w:webHidden/>
              </w:rPr>
              <w:tab/>
            </w:r>
            <w:r w:rsidR="001825BE">
              <w:rPr>
                <w:noProof/>
                <w:webHidden/>
              </w:rPr>
              <w:fldChar w:fldCharType="begin"/>
            </w:r>
            <w:r w:rsidR="001825BE">
              <w:rPr>
                <w:noProof/>
                <w:webHidden/>
              </w:rPr>
              <w:instrText xml:space="preserve"> PAGEREF _Toc133765206 \h </w:instrText>
            </w:r>
            <w:r w:rsidR="001825BE">
              <w:rPr>
                <w:noProof/>
                <w:webHidden/>
              </w:rPr>
            </w:r>
            <w:r w:rsidR="001825BE">
              <w:rPr>
                <w:noProof/>
                <w:webHidden/>
              </w:rPr>
              <w:fldChar w:fldCharType="separate"/>
            </w:r>
            <w:r w:rsidR="001825BE">
              <w:rPr>
                <w:noProof/>
                <w:webHidden/>
              </w:rPr>
              <w:t>70</w:t>
            </w:r>
            <w:r w:rsidR="001825BE">
              <w:rPr>
                <w:noProof/>
                <w:webHidden/>
              </w:rPr>
              <w:fldChar w:fldCharType="end"/>
            </w:r>
          </w:hyperlink>
        </w:p>
        <w:p w14:paraId="3B0FD61D" w14:textId="1EEA601E"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7"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_Toc133765207 \h </w:instrText>
            </w:r>
            <w:r w:rsidR="001825BE">
              <w:rPr>
                <w:noProof/>
                <w:webHidden/>
              </w:rPr>
            </w:r>
            <w:r w:rsidR="001825BE">
              <w:rPr>
                <w:noProof/>
                <w:webHidden/>
              </w:rPr>
              <w:fldChar w:fldCharType="separate"/>
            </w:r>
            <w:r w:rsidR="001825BE">
              <w:rPr>
                <w:noProof/>
                <w:webHidden/>
              </w:rPr>
              <w:t>76</w:t>
            </w:r>
            <w:r w:rsidR="001825BE">
              <w:rPr>
                <w:noProof/>
                <w:webHidden/>
              </w:rPr>
              <w:fldChar w:fldCharType="end"/>
            </w:r>
          </w:hyperlink>
        </w:p>
        <w:p w14:paraId="6995D8C5" w14:textId="09F92BB8" w:rsidR="001825BE" w:rsidRDefault="00000000">
          <w:pPr>
            <w:pStyle w:val="TOC1"/>
            <w:rPr>
              <w:rFonts w:asciiTheme="minorHAnsi" w:eastAsiaTheme="minorEastAsia" w:hAnsiTheme="minorHAnsi" w:cstheme="minorBidi"/>
              <w:noProof/>
              <w:kern w:val="2"/>
              <w:sz w:val="22"/>
              <w14:ligatures w14:val="standardContextual"/>
            </w:rPr>
          </w:pPr>
          <w:hyperlink w:anchor="_Toc133765208" w:history="1">
            <w:r w:rsidR="001825BE" w:rsidRPr="003F0F37">
              <w:rPr>
                <w:rStyle w:val="Hyperlink"/>
                <w:noProof/>
              </w:rPr>
              <w:t>Chapter 3: Research Method</w:t>
            </w:r>
            <w:r w:rsidR="001825BE">
              <w:rPr>
                <w:noProof/>
                <w:webHidden/>
              </w:rPr>
              <w:tab/>
            </w:r>
            <w:r w:rsidR="001825BE">
              <w:rPr>
                <w:noProof/>
                <w:webHidden/>
              </w:rPr>
              <w:fldChar w:fldCharType="begin"/>
            </w:r>
            <w:r w:rsidR="001825BE">
              <w:rPr>
                <w:noProof/>
                <w:webHidden/>
              </w:rPr>
              <w:instrText xml:space="preserve"> PAGEREF _Toc133765208 \h </w:instrText>
            </w:r>
            <w:r w:rsidR="001825BE">
              <w:rPr>
                <w:noProof/>
                <w:webHidden/>
              </w:rPr>
            </w:r>
            <w:r w:rsidR="001825BE">
              <w:rPr>
                <w:noProof/>
                <w:webHidden/>
              </w:rPr>
              <w:fldChar w:fldCharType="separate"/>
            </w:r>
            <w:r w:rsidR="001825BE">
              <w:rPr>
                <w:noProof/>
                <w:webHidden/>
              </w:rPr>
              <w:t>78</w:t>
            </w:r>
            <w:r w:rsidR="001825BE">
              <w:rPr>
                <w:noProof/>
                <w:webHidden/>
              </w:rPr>
              <w:fldChar w:fldCharType="end"/>
            </w:r>
          </w:hyperlink>
        </w:p>
        <w:p w14:paraId="34A9ED49" w14:textId="47B6D073"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09" w:history="1">
            <w:r w:rsidR="001825BE" w:rsidRPr="003F0F37">
              <w:rPr>
                <w:rStyle w:val="Hyperlink"/>
                <w:noProof/>
              </w:rPr>
              <w:t>Research Methodology and Design</w:t>
            </w:r>
            <w:r w:rsidR="001825BE">
              <w:rPr>
                <w:noProof/>
                <w:webHidden/>
              </w:rPr>
              <w:tab/>
            </w:r>
            <w:r w:rsidR="001825BE">
              <w:rPr>
                <w:noProof/>
                <w:webHidden/>
              </w:rPr>
              <w:fldChar w:fldCharType="begin"/>
            </w:r>
            <w:r w:rsidR="001825BE">
              <w:rPr>
                <w:noProof/>
                <w:webHidden/>
              </w:rPr>
              <w:instrText xml:space="preserve"> PAGEREF _Toc133765209 \h </w:instrText>
            </w:r>
            <w:r w:rsidR="001825BE">
              <w:rPr>
                <w:noProof/>
                <w:webHidden/>
              </w:rPr>
            </w:r>
            <w:r w:rsidR="001825BE">
              <w:rPr>
                <w:noProof/>
                <w:webHidden/>
              </w:rPr>
              <w:fldChar w:fldCharType="separate"/>
            </w:r>
            <w:r w:rsidR="001825BE">
              <w:rPr>
                <w:noProof/>
                <w:webHidden/>
              </w:rPr>
              <w:t>78</w:t>
            </w:r>
            <w:r w:rsidR="001825BE">
              <w:rPr>
                <w:noProof/>
                <w:webHidden/>
              </w:rPr>
              <w:fldChar w:fldCharType="end"/>
            </w:r>
          </w:hyperlink>
        </w:p>
        <w:p w14:paraId="7600DCB0" w14:textId="016EB3D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0" w:history="1">
            <w:r w:rsidR="001825BE" w:rsidRPr="003F0F37">
              <w:rPr>
                <w:rStyle w:val="Hyperlink"/>
                <w:noProof/>
              </w:rPr>
              <w:t>Population and Sample</w:t>
            </w:r>
            <w:r w:rsidR="001825BE">
              <w:rPr>
                <w:noProof/>
                <w:webHidden/>
              </w:rPr>
              <w:tab/>
            </w:r>
            <w:r w:rsidR="001825BE">
              <w:rPr>
                <w:noProof/>
                <w:webHidden/>
              </w:rPr>
              <w:fldChar w:fldCharType="begin"/>
            </w:r>
            <w:r w:rsidR="001825BE">
              <w:rPr>
                <w:noProof/>
                <w:webHidden/>
              </w:rPr>
              <w:instrText xml:space="preserve"> PAGEREF _Toc133765210 \h </w:instrText>
            </w:r>
            <w:r w:rsidR="001825BE">
              <w:rPr>
                <w:noProof/>
                <w:webHidden/>
              </w:rPr>
            </w:r>
            <w:r w:rsidR="001825BE">
              <w:rPr>
                <w:noProof/>
                <w:webHidden/>
              </w:rPr>
              <w:fldChar w:fldCharType="separate"/>
            </w:r>
            <w:r w:rsidR="001825BE">
              <w:rPr>
                <w:noProof/>
                <w:webHidden/>
              </w:rPr>
              <w:t>79</w:t>
            </w:r>
            <w:r w:rsidR="001825BE">
              <w:rPr>
                <w:noProof/>
                <w:webHidden/>
              </w:rPr>
              <w:fldChar w:fldCharType="end"/>
            </w:r>
          </w:hyperlink>
        </w:p>
        <w:p w14:paraId="1A1F3D9B" w14:textId="0E992AAA"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1" w:history="1">
            <w:r w:rsidR="001825BE" w:rsidRPr="003F0F37">
              <w:rPr>
                <w:rStyle w:val="Hyperlink"/>
                <w:noProof/>
              </w:rPr>
              <w:t>Instrumentation</w:t>
            </w:r>
            <w:r w:rsidR="001825BE">
              <w:rPr>
                <w:noProof/>
                <w:webHidden/>
              </w:rPr>
              <w:tab/>
            </w:r>
            <w:r w:rsidR="001825BE">
              <w:rPr>
                <w:noProof/>
                <w:webHidden/>
              </w:rPr>
              <w:fldChar w:fldCharType="begin"/>
            </w:r>
            <w:r w:rsidR="001825BE">
              <w:rPr>
                <w:noProof/>
                <w:webHidden/>
              </w:rPr>
              <w:instrText xml:space="preserve"> PAGEREF _Toc133765211 \h </w:instrText>
            </w:r>
            <w:r w:rsidR="001825BE">
              <w:rPr>
                <w:noProof/>
                <w:webHidden/>
              </w:rPr>
            </w:r>
            <w:r w:rsidR="001825BE">
              <w:rPr>
                <w:noProof/>
                <w:webHidden/>
              </w:rPr>
              <w:fldChar w:fldCharType="separate"/>
            </w:r>
            <w:r w:rsidR="001825BE">
              <w:rPr>
                <w:noProof/>
                <w:webHidden/>
              </w:rPr>
              <w:t>80</w:t>
            </w:r>
            <w:r w:rsidR="001825BE">
              <w:rPr>
                <w:noProof/>
                <w:webHidden/>
              </w:rPr>
              <w:fldChar w:fldCharType="end"/>
            </w:r>
          </w:hyperlink>
        </w:p>
        <w:p w14:paraId="3B8B2BEA" w14:textId="4D7AF26D"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2" w:history="1">
            <w:r w:rsidR="001825BE" w:rsidRPr="003F0F37">
              <w:rPr>
                <w:rStyle w:val="Hyperlink"/>
                <w:noProof/>
              </w:rPr>
              <w:t>Study Procedures</w:t>
            </w:r>
            <w:r w:rsidR="001825BE">
              <w:rPr>
                <w:noProof/>
                <w:webHidden/>
              </w:rPr>
              <w:tab/>
            </w:r>
            <w:r w:rsidR="001825BE">
              <w:rPr>
                <w:noProof/>
                <w:webHidden/>
              </w:rPr>
              <w:fldChar w:fldCharType="begin"/>
            </w:r>
            <w:r w:rsidR="001825BE">
              <w:rPr>
                <w:noProof/>
                <w:webHidden/>
              </w:rPr>
              <w:instrText xml:space="preserve"> PAGEREF _Toc133765212 \h </w:instrText>
            </w:r>
            <w:r w:rsidR="001825BE">
              <w:rPr>
                <w:noProof/>
                <w:webHidden/>
              </w:rPr>
            </w:r>
            <w:r w:rsidR="001825BE">
              <w:rPr>
                <w:noProof/>
                <w:webHidden/>
              </w:rPr>
              <w:fldChar w:fldCharType="separate"/>
            </w:r>
            <w:r w:rsidR="001825BE">
              <w:rPr>
                <w:noProof/>
                <w:webHidden/>
              </w:rPr>
              <w:t>80</w:t>
            </w:r>
            <w:r w:rsidR="001825BE">
              <w:rPr>
                <w:noProof/>
                <w:webHidden/>
              </w:rPr>
              <w:fldChar w:fldCharType="end"/>
            </w:r>
          </w:hyperlink>
        </w:p>
        <w:p w14:paraId="65208A38" w14:textId="5FE221F6"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3" w:history="1">
            <w:r w:rsidR="001825BE" w:rsidRPr="003F0F37">
              <w:rPr>
                <w:rStyle w:val="Hyperlink"/>
                <w:noProof/>
              </w:rPr>
              <w:t>Data Analysis</w:t>
            </w:r>
            <w:r w:rsidR="001825BE">
              <w:rPr>
                <w:noProof/>
                <w:webHidden/>
              </w:rPr>
              <w:tab/>
            </w:r>
            <w:r w:rsidR="001825BE">
              <w:rPr>
                <w:noProof/>
                <w:webHidden/>
              </w:rPr>
              <w:fldChar w:fldCharType="begin"/>
            </w:r>
            <w:r w:rsidR="001825BE">
              <w:rPr>
                <w:noProof/>
                <w:webHidden/>
              </w:rPr>
              <w:instrText xml:space="preserve"> PAGEREF _Toc133765213 \h </w:instrText>
            </w:r>
            <w:r w:rsidR="001825BE">
              <w:rPr>
                <w:noProof/>
                <w:webHidden/>
              </w:rPr>
            </w:r>
            <w:r w:rsidR="001825BE">
              <w:rPr>
                <w:noProof/>
                <w:webHidden/>
              </w:rPr>
              <w:fldChar w:fldCharType="separate"/>
            </w:r>
            <w:r w:rsidR="001825BE">
              <w:rPr>
                <w:noProof/>
                <w:webHidden/>
              </w:rPr>
              <w:t>90</w:t>
            </w:r>
            <w:r w:rsidR="001825BE">
              <w:rPr>
                <w:noProof/>
                <w:webHidden/>
              </w:rPr>
              <w:fldChar w:fldCharType="end"/>
            </w:r>
          </w:hyperlink>
        </w:p>
        <w:p w14:paraId="2C637ADC" w14:textId="4F61CE50"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4" w:history="1">
            <w:r w:rsidR="001825BE" w:rsidRPr="003F0F37">
              <w:rPr>
                <w:rStyle w:val="Hyperlink"/>
                <w:noProof/>
              </w:rPr>
              <w:t>Assumptions</w:t>
            </w:r>
            <w:r w:rsidR="001825BE">
              <w:rPr>
                <w:noProof/>
                <w:webHidden/>
              </w:rPr>
              <w:tab/>
            </w:r>
            <w:r w:rsidR="001825BE">
              <w:rPr>
                <w:noProof/>
                <w:webHidden/>
              </w:rPr>
              <w:fldChar w:fldCharType="begin"/>
            </w:r>
            <w:r w:rsidR="001825BE">
              <w:rPr>
                <w:noProof/>
                <w:webHidden/>
              </w:rPr>
              <w:instrText xml:space="preserve"> PAGEREF _Toc133765214 \h </w:instrText>
            </w:r>
            <w:r w:rsidR="001825BE">
              <w:rPr>
                <w:noProof/>
                <w:webHidden/>
              </w:rPr>
            </w:r>
            <w:r w:rsidR="001825BE">
              <w:rPr>
                <w:noProof/>
                <w:webHidden/>
              </w:rPr>
              <w:fldChar w:fldCharType="separate"/>
            </w:r>
            <w:r w:rsidR="001825BE">
              <w:rPr>
                <w:noProof/>
                <w:webHidden/>
              </w:rPr>
              <w:t>94</w:t>
            </w:r>
            <w:r w:rsidR="001825BE">
              <w:rPr>
                <w:noProof/>
                <w:webHidden/>
              </w:rPr>
              <w:fldChar w:fldCharType="end"/>
            </w:r>
          </w:hyperlink>
        </w:p>
        <w:p w14:paraId="7F6D0EB4" w14:textId="54BEDB88"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5" w:history="1">
            <w:r w:rsidR="001825BE" w:rsidRPr="003F0F37">
              <w:rPr>
                <w:rStyle w:val="Hyperlink"/>
                <w:noProof/>
              </w:rPr>
              <w:t>Limitations</w:t>
            </w:r>
            <w:r w:rsidR="001825BE">
              <w:rPr>
                <w:noProof/>
                <w:webHidden/>
              </w:rPr>
              <w:tab/>
            </w:r>
            <w:r w:rsidR="001825BE">
              <w:rPr>
                <w:noProof/>
                <w:webHidden/>
              </w:rPr>
              <w:fldChar w:fldCharType="begin"/>
            </w:r>
            <w:r w:rsidR="001825BE">
              <w:rPr>
                <w:noProof/>
                <w:webHidden/>
              </w:rPr>
              <w:instrText xml:space="preserve"> PAGEREF _Toc133765215 \h </w:instrText>
            </w:r>
            <w:r w:rsidR="001825BE">
              <w:rPr>
                <w:noProof/>
                <w:webHidden/>
              </w:rPr>
            </w:r>
            <w:r w:rsidR="001825BE">
              <w:rPr>
                <w:noProof/>
                <w:webHidden/>
              </w:rPr>
              <w:fldChar w:fldCharType="separate"/>
            </w:r>
            <w:r w:rsidR="001825BE">
              <w:rPr>
                <w:noProof/>
                <w:webHidden/>
              </w:rPr>
              <w:t>95</w:t>
            </w:r>
            <w:r w:rsidR="001825BE">
              <w:rPr>
                <w:noProof/>
                <w:webHidden/>
              </w:rPr>
              <w:fldChar w:fldCharType="end"/>
            </w:r>
          </w:hyperlink>
        </w:p>
        <w:p w14:paraId="15DA05DB" w14:textId="77D201B3"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6" w:history="1">
            <w:r w:rsidR="001825BE" w:rsidRPr="003F0F37">
              <w:rPr>
                <w:rStyle w:val="Hyperlink"/>
                <w:noProof/>
              </w:rPr>
              <w:t>Delimitations</w:t>
            </w:r>
            <w:r w:rsidR="001825BE">
              <w:rPr>
                <w:noProof/>
                <w:webHidden/>
              </w:rPr>
              <w:tab/>
            </w:r>
            <w:r w:rsidR="001825BE">
              <w:rPr>
                <w:noProof/>
                <w:webHidden/>
              </w:rPr>
              <w:fldChar w:fldCharType="begin"/>
            </w:r>
            <w:r w:rsidR="001825BE">
              <w:rPr>
                <w:noProof/>
                <w:webHidden/>
              </w:rPr>
              <w:instrText xml:space="preserve"> PAGEREF _Toc133765216 \h </w:instrText>
            </w:r>
            <w:r w:rsidR="001825BE">
              <w:rPr>
                <w:noProof/>
                <w:webHidden/>
              </w:rPr>
            </w:r>
            <w:r w:rsidR="001825BE">
              <w:rPr>
                <w:noProof/>
                <w:webHidden/>
              </w:rPr>
              <w:fldChar w:fldCharType="separate"/>
            </w:r>
            <w:r w:rsidR="001825BE">
              <w:rPr>
                <w:noProof/>
                <w:webHidden/>
              </w:rPr>
              <w:t>95</w:t>
            </w:r>
            <w:r w:rsidR="001825BE">
              <w:rPr>
                <w:noProof/>
                <w:webHidden/>
              </w:rPr>
              <w:fldChar w:fldCharType="end"/>
            </w:r>
          </w:hyperlink>
        </w:p>
        <w:p w14:paraId="681F5CC7" w14:textId="3729B4D2"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7" w:history="1">
            <w:r w:rsidR="001825BE" w:rsidRPr="003F0F37">
              <w:rPr>
                <w:rStyle w:val="Hyperlink"/>
                <w:noProof/>
              </w:rPr>
              <w:t>Ethical Assurances</w:t>
            </w:r>
            <w:r w:rsidR="001825BE">
              <w:rPr>
                <w:noProof/>
                <w:webHidden/>
              </w:rPr>
              <w:tab/>
            </w:r>
            <w:r w:rsidR="001825BE">
              <w:rPr>
                <w:noProof/>
                <w:webHidden/>
              </w:rPr>
              <w:fldChar w:fldCharType="begin"/>
            </w:r>
            <w:r w:rsidR="001825BE">
              <w:rPr>
                <w:noProof/>
                <w:webHidden/>
              </w:rPr>
              <w:instrText xml:space="preserve"> PAGEREF _Toc133765217 \h </w:instrText>
            </w:r>
            <w:r w:rsidR="001825BE">
              <w:rPr>
                <w:noProof/>
                <w:webHidden/>
              </w:rPr>
            </w:r>
            <w:r w:rsidR="001825BE">
              <w:rPr>
                <w:noProof/>
                <w:webHidden/>
              </w:rPr>
              <w:fldChar w:fldCharType="separate"/>
            </w:r>
            <w:r w:rsidR="001825BE">
              <w:rPr>
                <w:noProof/>
                <w:webHidden/>
              </w:rPr>
              <w:t>96</w:t>
            </w:r>
            <w:r w:rsidR="001825BE">
              <w:rPr>
                <w:noProof/>
                <w:webHidden/>
              </w:rPr>
              <w:fldChar w:fldCharType="end"/>
            </w:r>
          </w:hyperlink>
        </w:p>
        <w:p w14:paraId="16371D4E" w14:textId="40935281"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18"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_Toc133765218 \h </w:instrText>
            </w:r>
            <w:r w:rsidR="001825BE">
              <w:rPr>
                <w:noProof/>
                <w:webHidden/>
              </w:rPr>
            </w:r>
            <w:r w:rsidR="001825BE">
              <w:rPr>
                <w:noProof/>
                <w:webHidden/>
              </w:rPr>
              <w:fldChar w:fldCharType="separate"/>
            </w:r>
            <w:r w:rsidR="001825BE">
              <w:rPr>
                <w:noProof/>
                <w:webHidden/>
              </w:rPr>
              <w:t>98</w:t>
            </w:r>
            <w:r w:rsidR="001825BE">
              <w:rPr>
                <w:noProof/>
                <w:webHidden/>
              </w:rPr>
              <w:fldChar w:fldCharType="end"/>
            </w:r>
          </w:hyperlink>
        </w:p>
        <w:p w14:paraId="5B6BF919" w14:textId="78B70EC9" w:rsidR="001825BE" w:rsidRDefault="00000000">
          <w:pPr>
            <w:pStyle w:val="TOC1"/>
            <w:rPr>
              <w:rFonts w:asciiTheme="minorHAnsi" w:eastAsiaTheme="minorEastAsia" w:hAnsiTheme="minorHAnsi" w:cstheme="minorBidi"/>
              <w:noProof/>
              <w:kern w:val="2"/>
              <w:sz w:val="22"/>
              <w14:ligatures w14:val="standardContextual"/>
            </w:rPr>
          </w:pPr>
          <w:hyperlink w:anchor="_Toc133765219" w:history="1">
            <w:r w:rsidR="001825BE" w:rsidRPr="003F0F37">
              <w:rPr>
                <w:rStyle w:val="Hyperlink"/>
                <w:noProof/>
              </w:rPr>
              <w:t>Chapter 4: Findings</w:t>
            </w:r>
            <w:r w:rsidR="001825BE">
              <w:rPr>
                <w:noProof/>
                <w:webHidden/>
              </w:rPr>
              <w:tab/>
            </w:r>
            <w:r w:rsidR="001825BE">
              <w:rPr>
                <w:noProof/>
                <w:webHidden/>
              </w:rPr>
              <w:fldChar w:fldCharType="begin"/>
            </w:r>
            <w:r w:rsidR="001825BE">
              <w:rPr>
                <w:noProof/>
                <w:webHidden/>
              </w:rPr>
              <w:instrText xml:space="preserve"> PAGEREF _Toc133765219 \h </w:instrText>
            </w:r>
            <w:r w:rsidR="001825BE">
              <w:rPr>
                <w:noProof/>
                <w:webHidden/>
              </w:rPr>
            </w:r>
            <w:r w:rsidR="001825BE">
              <w:rPr>
                <w:noProof/>
                <w:webHidden/>
              </w:rPr>
              <w:fldChar w:fldCharType="separate"/>
            </w:r>
            <w:r w:rsidR="001825BE">
              <w:rPr>
                <w:noProof/>
                <w:webHidden/>
              </w:rPr>
              <w:t>100</w:t>
            </w:r>
            <w:r w:rsidR="001825BE">
              <w:rPr>
                <w:noProof/>
                <w:webHidden/>
              </w:rPr>
              <w:fldChar w:fldCharType="end"/>
            </w:r>
          </w:hyperlink>
        </w:p>
        <w:p w14:paraId="58402406" w14:textId="0ED3B82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0" w:history="1">
            <w:r w:rsidR="001825BE" w:rsidRPr="003F0F37">
              <w:rPr>
                <w:rStyle w:val="Hyperlink"/>
                <w:noProof/>
              </w:rPr>
              <w:t>Validity and Reliability of the Data</w:t>
            </w:r>
            <w:r w:rsidR="001825BE">
              <w:rPr>
                <w:noProof/>
                <w:webHidden/>
              </w:rPr>
              <w:tab/>
            </w:r>
            <w:r w:rsidR="001825BE">
              <w:rPr>
                <w:noProof/>
                <w:webHidden/>
              </w:rPr>
              <w:fldChar w:fldCharType="begin"/>
            </w:r>
            <w:r w:rsidR="001825BE">
              <w:rPr>
                <w:noProof/>
                <w:webHidden/>
              </w:rPr>
              <w:instrText xml:space="preserve"> PAGEREF _Toc133765220 \h </w:instrText>
            </w:r>
            <w:r w:rsidR="001825BE">
              <w:rPr>
                <w:noProof/>
                <w:webHidden/>
              </w:rPr>
            </w:r>
            <w:r w:rsidR="001825BE">
              <w:rPr>
                <w:noProof/>
                <w:webHidden/>
              </w:rPr>
              <w:fldChar w:fldCharType="separate"/>
            </w:r>
            <w:r w:rsidR="001825BE">
              <w:rPr>
                <w:noProof/>
                <w:webHidden/>
              </w:rPr>
              <w:t>100</w:t>
            </w:r>
            <w:r w:rsidR="001825BE">
              <w:rPr>
                <w:noProof/>
                <w:webHidden/>
              </w:rPr>
              <w:fldChar w:fldCharType="end"/>
            </w:r>
          </w:hyperlink>
        </w:p>
        <w:p w14:paraId="2FB2E242" w14:textId="55DAA57B"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1" w:history="1">
            <w:r w:rsidR="001825BE" w:rsidRPr="003F0F37">
              <w:rPr>
                <w:rStyle w:val="Hyperlink"/>
                <w:noProof/>
              </w:rPr>
              <w:t>Results</w:t>
            </w:r>
            <w:r w:rsidR="001825BE">
              <w:rPr>
                <w:noProof/>
                <w:webHidden/>
              </w:rPr>
              <w:tab/>
            </w:r>
            <w:r w:rsidR="001825BE">
              <w:rPr>
                <w:noProof/>
                <w:webHidden/>
              </w:rPr>
              <w:fldChar w:fldCharType="begin"/>
            </w:r>
            <w:r w:rsidR="001825BE">
              <w:rPr>
                <w:noProof/>
                <w:webHidden/>
              </w:rPr>
              <w:instrText xml:space="preserve"> PAGEREF _Toc133765221 \h </w:instrText>
            </w:r>
            <w:r w:rsidR="001825BE">
              <w:rPr>
                <w:noProof/>
                <w:webHidden/>
              </w:rPr>
            </w:r>
            <w:r w:rsidR="001825BE">
              <w:rPr>
                <w:noProof/>
                <w:webHidden/>
              </w:rPr>
              <w:fldChar w:fldCharType="separate"/>
            </w:r>
            <w:r w:rsidR="001825BE">
              <w:rPr>
                <w:noProof/>
                <w:webHidden/>
              </w:rPr>
              <w:t>101</w:t>
            </w:r>
            <w:r w:rsidR="001825BE">
              <w:rPr>
                <w:noProof/>
                <w:webHidden/>
              </w:rPr>
              <w:fldChar w:fldCharType="end"/>
            </w:r>
          </w:hyperlink>
        </w:p>
        <w:p w14:paraId="7C9EBCEA" w14:textId="06218EE6"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2" w:history="1">
            <w:r w:rsidR="001825BE" w:rsidRPr="003F0F37">
              <w:rPr>
                <w:rStyle w:val="Hyperlink"/>
                <w:noProof/>
              </w:rPr>
              <w:t>Evaluation of the Findings</w:t>
            </w:r>
            <w:r w:rsidR="001825BE">
              <w:rPr>
                <w:noProof/>
                <w:webHidden/>
              </w:rPr>
              <w:tab/>
            </w:r>
            <w:r w:rsidR="001825BE">
              <w:rPr>
                <w:noProof/>
                <w:webHidden/>
              </w:rPr>
              <w:fldChar w:fldCharType="begin"/>
            </w:r>
            <w:r w:rsidR="001825BE">
              <w:rPr>
                <w:noProof/>
                <w:webHidden/>
              </w:rPr>
              <w:instrText xml:space="preserve"> PAGEREF _Toc133765222 \h </w:instrText>
            </w:r>
            <w:r w:rsidR="001825BE">
              <w:rPr>
                <w:noProof/>
                <w:webHidden/>
              </w:rPr>
            </w:r>
            <w:r w:rsidR="001825BE">
              <w:rPr>
                <w:noProof/>
                <w:webHidden/>
              </w:rPr>
              <w:fldChar w:fldCharType="separate"/>
            </w:r>
            <w:r w:rsidR="001825BE">
              <w:rPr>
                <w:noProof/>
                <w:webHidden/>
              </w:rPr>
              <w:t>113</w:t>
            </w:r>
            <w:r w:rsidR="001825BE">
              <w:rPr>
                <w:noProof/>
                <w:webHidden/>
              </w:rPr>
              <w:fldChar w:fldCharType="end"/>
            </w:r>
          </w:hyperlink>
        </w:p>
        <w:p w14:paraId="70C24D06" w14:textId="214B2018"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3" w:history="1">
            <w:r w:rsidR="001825BE" w:rsidRPr="003F0F37">
              <w:rPr>
                <w:rStyle w:val="Hyperlink"/>
                <w:noProof/>
              </w:rPr>
              <w:t>Summary</w:t>
            </w:r>
            <w:r w:rsidR="001825BE">
              <w:rPr>
                <w:noProof/>
                <w:webHidden/>
              </w:rPr>
              <w:tab/>
            </w:r>
            <w:r w:rsidR="001825BE">
              <w:rPr>
                <w:noProof/>
                <w:webHidden/>
              </w:rPr>
              <w:fldChar w:fldCharType="begin"/>
            </w:r>
            <w:r w:rsidR="001825BE">
              <w:rPr>
                <w:noProof/>
                <w:webHidden/>
              </w:rPr>
              <w:instrText xml:space="preserve"> PAGEREF _Toc133765223 \h </w:instrText>
            </w:r>
            <w:r w:rsidR="001825BE">
              <w:rPr>
                <w:noProof/>
                <w:webHidden/>
              </w:rPr>
            </w:r>
            <w:r w:rsidR="001825BE">
              <w:rPr>
                <w:noProof/>
                <w:webHidden/>
              </w:rPr>
              <w:fldChar w:fldCharType="separate"/>
            </w:r>
            <w:r w:rsidR="001825BE">
              <w:rPr>
                <w:noProof/>
                <w:webHidden/>
              </w:rPr>
              <w:t>116</w:t>
            </w:r>
            <w:r w:rsidR="001825BE">
              <w:rPr>
                <w:noProof/>
                <w:webHidden/>
              </w:rPr>
              <w:fldChar w:fldCharType="end"/>
            </w:r>
          </w:hyperlink>
        </w:p>
        <w:p w14:paraId="6911CE4C" w14:textId="675620C7" w:rsidR="001825BE" w:rsidRDefault="00000000">
          <w:pPr>
            <w:pStyle w:val="TOC1"/>
            <w:rPr>
              <w:rFonts w:asciiTheme="minorHAnsi" w:eastAsiaTheme="minorEastAsia" w:hAnsiTheme="minorHAnsi" w:cstheme="minorBidi"/>
              <w:noProof/>
              <w:kern w:val="2"/>
              <w:sz w:val="22"/>
              <w14:ligatures w14:val="standardContextual"/>
            </w:rPr>
          </w:pPr>
          <w:hyperlink w:anchor="_Toc133765224" w:history="1">
            <w:r w:rsidR="001825BE" w:rsidRPr="003F0F37">
              <w:rPr>
                <w:rStyle w:val="Hyperlink"/>
                <w:noProof/>
              </w:rPr>
              <w:t>Chapter 5: Implications, Recommendations, and Conclusions</w:t>
            </w:r>
            <w:r w:rsidR="001825BE">
              <w:rPr>
                <w:noProof/>
                <w:webHidden/>
              </w:rPr>
              <w:tab/>
            </w:r>
            <w:r w:rsidR="001825BE">
              <w:rPr>
                <w:noProof/>
                <w:webHidden/>
              </w:rPr>
              <w:fldChar w:fldCharType="begin"/>
            </w:r>
            <w:r w:rsidR="001825BE">
              <w:rPr>
                <w:noProof/>
                <w:webHidden/>
              </w:rPr>
              <w:instrText xml:space="preserve"> PAGEREF _Toc133765224 \h </w:instrText>
            </w:r>
            <w:r w:rsidR="001825BE">
              <w:rPr>
                <w:noProof/>
                <w:webHidden/>
              </w:rPr>
            </w:r>
            <w:r w:rsidR="001825BE">
              <w:rPr>
                <w:noProof/>
                <w:webHidden/>
              </w:rPr>
              <w:fldChar w:fldCharType="separate"/>
            </w:r>
            <w:r w:rsidR="001825BE">
              <w:rPr>
                <w:noProof/>
                <w:webHidden/>
              </w:rPr>
              <w:t>117</w:t>
            </w:r>
            <w:r w:rsidR="001825BE">
              <w:rPr>
                <w:noProof/>
                <w:webHidden/>
              </w:rPr>
              <w:fldChar w:fldCharType="end"/>
            </w:r>
          </w:hyperlink>
        </w:p>
        <w:p w14:paraId="6B2421D5" w14:textId="586D99BC"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5" w:history="1">
            <w:r w:rsidR="001825BE" w:rsidRPr="003F0F37">
              <w:rPr>
                <w:rStyle w:val="Hyperlink"/>
                <w:noProof/>
              </w:rPr>
              <w:t>Implications</w:t>
            </w:r>
            <w:r w:rsidR="001825BE">
              <w:rPr>
                <w:noProof/>
                <w:webHidden/>
              </w:rPr>
              <w:tab/>
            </w:r>
            <w:r w:rsidR="001825BE">
              <w:rPr>
                <w:noProof/>
                <w:webHidden/>
              </w:rPr>
              <w:fldChar w:fldCharType="begin"/>
            </w:r>
            <w:r w:rsidR="001825BE">
              <w:rPr>
                <w:noProof/>
                <w:webHidden/>
              </w:rPr>
              <w:instrText xml:space="preserve"> PAGEREF _Toc133765225 \h </w:instrText>
            </w:r>
            <w:r w:rsidR="001825BE">
              <w:rPr>
                <w:noProof/>
                <w:webHidden/>
              </w:rPr>
            </w:r>
            <w:r w:rsidR="001825BE">
              <w:rPr>
                <w:noProof/>
                <w:webHidden/>
              </w:rPr>
              <w:fldChar w:fldCharType="separate"/>
            </w:r>
            <w:r w:rsidR="001825BE">
              <w:rPr>
                <w:noProof/>
                <w:webHidden/>
              </w:rPr>
              <w:t>118</w:t>
            </w:r>
            <w:r w:rsidR="001825BE">
              <w:rPr>
                <w:noProof/>
                <w:webHidden/>
              </w:rPr>
              <w:fldChar w:fldCharType="end"/>
            </w:r>
          </w:hyperlink>
        </w:p>
        <w:p w14:paraId="6432DB9E" w14:textId="53E06229"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6" w:history="1">
            <w:r w:rsidR="001825BE" w:rsidRPr="003F0F37">
              <w:rPr>
                <w:rStyle w:val="Hyperlink"/>
                <w:noProof/>
              </w:rPr>
              <w:t>Recommendations for Practice</w:t>
            </w:r>
            <w:r w:rsidR="001825BE">
              <w:rPr>
                <w:noProof/>
                <w:webHidden/>
              </w:rPr>
              <w:tab/>
            </w:r>
            <w:r w:rsidR="001825BE">
              <w:rPr>
                <w:noProof/>
                <w:webHidden/>
              </w:rPr>
              <w:fldChar w:fldCharType="begin"/>
            </w:r>
            <w:r w:rsidR="001825BE">
              <w:rPr>
                <w:noProof/>
                <w:webHidden/>
              </w:rPr>
              <w:instrText xml:space="preserve"> PAGEREF _Toc133765226 \h </w:instrText>
            </w:r>
            <w:r w:rsidR="001825BE">
              <w:rPr>
                <w:noProof/>
                <w:webHidden/>
              </w:rPr>
            </w:r>
            <w:r w:rsidR="001825BE">
              <w:rPr>
                <w:noProof/>
                <w:webHidden/>
              </w:rPr>
              <w:fldChar w:fldCharType="separate"/>
            </w:r>
            <w:r w:rsidR="001825BE">
              <w:rPr>
                <w:noProof/>
                <w:webHidden/>
              </w:rPr>
              <w:t>120</w:t>
            </w:r>
            <w:r w:rsidR="001825BE">
              <w:rPr>
                <w:noProof/>
                <w:webHidden/>
              </w:rPr>
              <w:fldChar w:fldCharType="end"/>
            </w:r>
          </w:hyperlink>
        </w:p>
        <w:p w14:paraId="0E202454" w14:textId="356555F0"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7" w:history="1">
            <w:r w:rsidR="001825BE" w:rsidRPr="003F0F37">
              <w:rPr>
                <w:rStyle w:val="Hyperlink"/>
                <w:noProof/>
              </w:rPr>
              <w:t>Recommendations for Future Research</w:t>
            </w:r>
            <w:r w:rsidR="001825BE">
              <w:rPr>
                <w:noProof/>
                <w:webHidden/>
              </w:rPr>
              <w:tab/>
            </w:r>
            <w:r w:rsidR="001825BE">
              <w:rPr>
                <w:noProof/>
                <w:webHidden/>
              </w:rPr>
              <w:fldChar w:fldCharType="begin"/>
            </w:r>
            <w:r w:rsidR="001825BE">
              <w:rPr>
                <w:noProof/>
                <w:webHidden/>
              </w:rPr>
              <w:instrText xml:space="preserve"> PAGEREF _Toc133765227 \h </w:instrText>
            </w:r>
            <w:r w:rsidR="001825BE">
              <w:rPr>
                <w:noProof/>
                <w:webHidden/>
              </w:rPr>
            </w:r>
            <w:r w:rsidR="001825BE">
              <w:rPr>
                <w:noProof/>
                <w:webHidden/>
              </w:rPr>
              <w:fldChar w:fldCharType="separate"/>
            </w:r>
            <w:r w:rsidR="001825BE">
              <w:rPr>
                <w:noProof/>
                <w:webHidden/>
              </w:rPr>
              <w:t>121</w:t>
            </w:r>
            <w:r w:rsidR="001825BE">
              <w:rPr>
                <w:noProof/>
                <w:webHidden/>
              </w:rPr>
              <w:fldChar w:fldCharType="end"/>
            </w:r>
          </w:hyperlink>
        </w:p>
        <w:p w14:paraId="021E5B86" w14:textId="1554B996" w:rsidR="001825BE" w:rsidRDefault="00000000">
          <w:pPr>
            <w:pStyle w:val="TOC2"/>
            <w:rPr>
              <w:rFonts w:asciiTheme="minorHAnsi" w:eastAsiaTheme="minorEastAsia" w:hAnsiTheme="minorHAnsi" w:cstheme="minorBidi"/>
              <w:noProof/>
              <w:kern w:val="2"/>
              <w:sz w:val="22"/>
              <w:szCs w:val="22"/>
              <w14:ligatures w14:val="standardContextual"/>
            </w:rPr>
          </w:pPr>
          <w:hyperlink w:anchor="_Toc133765228" w:history="1">
            <w:r w:rsidR="001825BE" w:rsidRPr="003F0F37">
              <w:rPr>
                <w:rStyle w:val="Hyperlink"/>
                <w:noProof/>
              </w:rPr>
              <w:t>Conclusions</w:t>
            </w:r>
            <w:r w:rsidR="001825BE">
              <w:rPr>
                <w:noProof/>
                <w:webHidden/>
              </w:rPr>
              <w:tab/>
            </w:r>
            <w:r w:rsidR="001825BE">
              <w:rPr>
                <w:noProof/>
                <w:webHidden/>
              </w:rPr>
              <w:fldChar w:fldCharType="begin"/>
            </w:r>
            <w:r w:rsidR="001825BE">
              <w:rPr>
                <w:noProof/>
                <w:webHidden/>
              </w:rPr>
              <w:instrText xml:space="preserve"> PAGEREF _Toc133765228 \h </w:instrText>
            </w:r>
            <w:r w:rsidR="001825BE">
              <w:rPr>
                <w:noProof/>
                <w:webHidden/>
              </w:rPr>
            </w:r>
            <w:r w:rsidR="001825BE">
              <w:rPr>
                <w:noProof/>
                <w:webHidden/>
              </w:rPr>
              <w:fldChar w:fldCharType="separate"/>
            </w:r>
            <w:r w:rsidR="001825BE">
              <w:rPr>
                <w:noProof/>
                <w:webHidden/>
              </w:rPr>
              <w:t>122</w:t>
            </w:r>
            <w:r w:rsidR="001825BE">
              <w:rPr>
                <w:noProof/>
                <w:webHidden/>
              </w:rPr>
              <w:fldChar w:fldCharType="end"/>
            </w:r>
          </w:hyperlink>
        </w:p>
        <w:p w14:paraId="61A9CF36" w14:textId="2DD7EFB9" w:rsidR="001825BE" w:rsidRDefault="00000000">
          <w:pPr>
            <w:pStyle w:val="TOC1"/>
            <w:rPr>
              <w:rFonts w:asciiTheme="minorHAnsi" w:eastAsiaTheme="minorEastAsia" w:hAnsiTheme="minorHAnsi" w:cstheme="minorBidi"/>
              <w:noProof/>
              <w:kern w:val="2"/>
              <w:sz w:val="22"/>
              <w14:ligatures w14:val="standardContextual"/>
            </w:rPr>
          </w:pPr>
          <w:hyperlink w:anchor="_Toc133765229" w:history="1">
            <w:r w:rsidR="001825BE" w:rsidRPr="003F0F37">
              <w:rPr>
                <w:rStyle w:val="Hyperlink"/>
                <w:noProof/>
              </w:rPr>
              <w:t>Appendix: Categories</w:t>
            </w:r>
            <w:r w:rsidR="001825BE">
              <w:rPr>
                <w:noProof/>
                <w:webHidden/>
              </w:rPr>
              <w:tab/>
            </w:r>
            <w:r w:rsidR="001825BE">
              <w:rPr>
                <w:noProof/>
                <w:webHidden/>
              </w:rPr>
              <w:fldChar w:fldCharType="begin"/>
            </w:r>
            <w:r w:rsidR="001825BE">
              <w:rPr>
                <w:noProof/>
                <w:webHidden/>
              </w:rPr>
              <w:instrText xml:space="preserve"> PAGEREF _Toc133765229 \h </w:instrText>
            </w:r>
            <w:r w:rsidR="001825BE">
              <w:rPr>
                <w:noProof/>
                <w:webHidden/>
              </w:rPr>
            </w:r>
            <w:r w:rsidR="001825BE">
              <w:rPr>
                <w:noProof/>
                <w:webHidden/>
              </w:rPr>
              <w:fldChar w:fldCharType="separate"/>
            </w:r>
            <w:r w:rsidR="001825BE">
              <w:rPr>
                <w:noProof/>
                <w:webHidden/>
              </w:rPr>
              <w:t>124</w:t>
            </w:r>
            <w:r w:rsidR="001825BE">
              <w:rPr>
                <w:noProof/>
                <w:webHidden/>
              </w:rPr>
              <w:fldChar w:fldCharType="end"/>
            </w:r>
          </w:hyperlink>
        </w:p>
        <w:p w14:paraId="4A7F38EA" w14:textId="049D4151" w:rsidR="001825BE" w:rsidRDefault="00000000">
          <w:pPr>
            <w:pStyle w:val="TOC1"/>
            <w:rPr>
              <w:rFonts w:asciiTheme="minorHAnsi" w:eastAsiaTheme="minorEastAsia" w:hAnsiTheme="minorHAnsi" w:cstheme="minorBidi"/>
              <w:noProof/>
              <w:kern w:val="2"/>
              <w:sz w:val="22"/>
              <w14:ligatures w14:val="standardContextual"/>
            </w:rPr>
          </w:pPr>
          <w:hyperlink w:anchor="_Toc133765230" w:history="1">
            <w:r w:rsidR="001825BE" w:rsidRPr="003F0F37">
              <w:rPr>
                <w:rStyle w:val="Hyperlink"/>
                <w:noProof/>
              </w:rPr>
              <w:t>References</w:t>
            </w:r>
            <w:r w:rsidR="001825BE">
              <w:rPr>
                <w:noProof/>
                <w:webHidden/>
              </w:rPr>
              <w:tab/>
            </w:r>
            <w:r w:rsidR="001825BE">
              <w:rPr>
                <w:noProof/>
                <w:webHidden/>
              </w:rPr>
              <w:fldChar w:fldCharType="begin"/>
            </w:r>
            <w:r w:rsidR="001825BE">
              <w:rPr>
                <w:noProof/>
                <w:webHidden/>
              </w:rPr>
              <w:instrText xml:space="preserve"> PAGEREF _Toc133765230 \h </w:instrText>
            </w:r>
            <w:r w:rsidR="001825BE">
              <w:rPr>
                <w:noProof/>
                <w:webHidden/>
              </w:rPr>
            </w:r>
            <w:r w:rsidR="001825BE">
              <w:rPr>
                <w:noProof/>
                <w:webHidden/>
              </w:rPr>
              <w:fldChar w:fldCharType="separate"/>
            </w:r>
            <w:r w:rsidR="001825BE">
              <w:rPr>
                <w:noProof/>
                <w:webHidden/>
              </w:rPr>
              <w:t>142</w:t>
            </w:r>
            <w:r w:rsidR="001825BE">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3765183"/>
      <w:bookmarkEnd w:id="2"/>
      <w:r>
        <w:lastRenderedPageBreak/>
        <w:t>Chapter 1: Introduction</w:t>
      </w:r>
      <w:bookmarkEnd w:id="3"/>
    </w:p>
    <w:p w14:paraId="7E6F1E21" w14:textId="6B17FFB0"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01865">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21F47D6"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ins w:id="4" w:author="Nate Bachmeier [AWS-SA]" w:date="2023-05-04T18:37:00Z">
            <w:r w:rsidR="009B2852">
              <w:instrText xml:space="preserve">CITATION BLS201 \l 1033 </w:instrText>
            </w:r>
          </w:ins>
          <w:del w:id="5" w:author="Nate Bachmeier [AWS-SA]" w:date="2023-05-04T18:37:00Z">
            <w:r w:rsidDel="009B2852">
              <w:delInstrText xml:space="preserve">CITATION BLS201 \l 1033 </w:delInstrText>
            </w:r>
          </w:del>
          <w:r>
            <w:fldChar w:fldCharType="separate"/>
          </w:r>
          <w:ins w:id="6" w:author="Nate Bachmeier [AWS-SA]" w:date="2023-05-04T18:37:00Z">
            <w:r w:rsidR="009B2852">
              <w:rPr>
                <w:noProof/>
              </w:rPr>
              <w:t xml:space="preserve"> </w:t>
            </w:r>
            <w:r w:rsidR="009B2852">
              <w:rPr>
                <w:noProof/>
              </w:rPr>
              <w:t>(US Bureau of Labor Statistics, 2020)</w:t>
            </w:r>
          </w:ins>
          <w:del w:id="7" w:author="Nate Bachmeier [AWS-SA]" w:date="2023-05-04T18:37:00Z">
            <w:r w:rsidR="00E01865" w:rsidDel="009B2852">
              <w:rPr>
                <w:noProof/>
              </w:rPr>
              <w:delText xml:space="preserve"> (US Bureau of Labor Statistics, 2020)</w:delText>
            </w:r>
          </w:del>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0A80D49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01865">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8" w:name="_Toc133765184"/>
      <w:r>
        <w:t>Statement of the Problem</w:t>
      </w:r>
      <w:bookmarkEnd w:id="8"/>
    </w:p>
    <w:p w14:paraId="4875B0EF" w14:textId="1CF11403"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01865">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01865">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01865">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9" w:name="_Toc133765185"/>
      <w:r>
        <w:t>Purpose of the Study</w:t>
      </w:r>
      <w:bookmarkEnd w:id="9"/>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10"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10"/>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11" w:name="_Hlk101685010"/>
      <w:r w:rsidR="00CC3790">
        <w:t xml:space="preserve">. </w:t>
      </w:r>
      <w:r w:rsidR="00AD0CA9">
        <w:t>Additionally, content moderators have painstakingly annotated the videos, enabling this study to focus on recognizing human behavior instead of bulk data labeling.</w:t>
      </w:r>
      <w:bookmarkEnd w:id="11"/>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12" w:name="_Toc133765186"/>
      <w:r>
        <w:t>Introduction to Theoretical Framework</w:t>
      </w:r>
      <w:bookmarkEnd w:id="12"/>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13"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13"/>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14" w:name="_Toc133765187"/>
      <w:r>
        <w:lastRenderedPageBreak/>
        <w:t>Research Questions</w:t>
      </w:r>
      <w:bookmarkEnd w:id="14"/>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5" w:name="_Toc133765188"/>
      <w:r>
        <w:t>Significance of the Study</w:t>
      </w:r>
      <w:bookmarkEnd w:id="15"/>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6" w:name="_Toc133765189"/>
      <w:r>
        <w:t>Definition of Key Terms</w:t>
      </w:r>
      <w:bookmarkEnd w:id="16"/>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2271A2B7"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01865">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1E949F1C"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01865">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43A4270B"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01865">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70521FE1"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ins w:id="17" w:author="Nate Bachmeier [AWS-SA]" w:date="2023-05-04T18:36:00Z">
            <w:r w:rsidR="009B2852">
              <w:instrText xml:space="preserve">CITATION Com09 \l 1033 </w:instrText>
            </w:r>
          </w:ins>
          <w:del w:id="18" w:author="Nate Bachmeier [AWS-SA]" w:date="2023-05-04T18:36:00Z">
            <w:r w:rsidDel="009B2852">
              <w:delInstrText xml:space="preserve"> CITATION Com09 \l 1033 </w:delInstrText>
            </w:r>
          </w:del>
          <w:r>
            <w:fldChar w:fldCharType="separate"/>
          </w:r>
          <w:ins w:id="19" w:author="Nate Bachmeier [AWS-SA]" w:date="2023-05-04T18:36:00Z">
            <w:r w:rsidR="009B2852">
              <w:rPr>
                <w:noProof/>
              </w:rPr>
              <w:t xml:space="preserve"> </w:t>
            </w:r>
            <w:r w:rsidR="009B2852">
              <w:rPr>
                <w:noProof/>
              </w:rPr>
              <w:t>(Commission of the European Communities, 2009)</w:t>
            </w:r>
          </w:ins>
          <w:del w:id="20" w:author="Nate Bachmeier [AWS-SA]" w:date="2023-05-04T18:36:00Z">
            <w:r w:rsidR="00E01865" w:rsidDel="009B2852">
              <w:rPr>
                <w:noProof/>
              </w:rPr>
              <w:delText xml:space="preserve"> (Commission of the European Communities, 2009)</w:delText>
            </w:r>
          </w:del>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37F3028C"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01865">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21" w:name="_Toc133765190"/>
      <w:r>
        <w:t>Summary</w:t>
      </w:r>
      <w:bookmarkEnd w:id="21"/>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22" w:name="_Toc133765191"/>
      <w:r>
        <w:lastRenderedPageBreak/>
        <w:t>Chapter 2: Literature Review</w:t>
      </w:r>
      <w:bookmarkEnd w:id="22"/>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23" w:name="_Toc133765192"/>
      <w:r>
        <w:t>Literature Search Strategies</w:t>
      </w:r>
      <w:bookmarkEnd w:id="23"/>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24"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24"/>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25" w:name="_Toc133765193"/>
      <w:r>
        <w:t xml:space="preserve">Theoretical </w:t>
      </w:r>
      <w:r w:rsidR="00E72F1F">
        <w:t>Framework</w:t>
      </w:r>
      <w:bookmarkEnd w:id="25"/>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5F7978E8" w:rsidR="00E72F1F" w:rsidRDefault="00E72F1F" w:rsidP="003753A5">
      <w:r>
        <w:t xml:space="preserve">DSR is one of the most common research methods for information systems and technology </w:t>
      </w:r>
      <w:sdt>
        <w:sdtPr>
          <w:id w:val="-1312550505"/>
          <w:citation/>
        </w:sdtPr>
        <w:sdtContent>
          <w:r>
            <w:fldChar w:fldCharType="begin"/>
          </w:r>
          <w:ins w:id="26" w:author="Nate Bachmeier [AWS-SA]" w:date="2023-05-04T18:49:00Z">
            <w:r w:rsidR="009B2852">
              <w:instrText xml:space="preserve">CITATION Sil12 \l 1033 </w:instrText>
            </w:r>
          </w:ins>
          <w:del w:id="27" w:author="Nate Bachmeier [AWS-SA]" w:date="2023-05-04T18:49:00Z">
            <w:r w:rsidDel="009B2852">
              <w:delInstrText xml:space="preserve"> CITATION Sil12 \l 1033 </w:delInstrText>
            </w:r>
          </w:del>
          <w:r>
            <w:fldChar w:fldCharType="separate"/>
          </w:r>
          <w:r w:rsidR="009B2852">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2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2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29" w:name="_Toc79709053"/>
      <w:r>
        <w:br/>
      </w:r>
      <w:r w:rsidR="00E72F1F">
        <w:t>Fundamental Approach</w:t>
      </w:r>
      <w:bookmarkEnd w:id="29"/>
    </w:p>
    <w:p w14:paraId="0E612479" w14:textId="3819CE9B"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ins w:id="30" w:author="Nate Bachmeier [AWS-SA]" w:date="2023-05-04T18:48:00Z">
            <w:r w:rsidR="009B2852">
              <w:instrText xml:space="preserve">CITATION Pii13 \l 1033 </w:instrText>
            </w:r>
          </w:ins>
          <w:del w:id="31" w:author="Nate Bachmeier [AWS-SA]" w:date="2023-05-04T18:48:00Z">
            <w:r w:rsidDel="009B2852">
              <w:delInstrText xml:space="preserve"> CITATION Pii13 \l 1033 </w:delInstrText>
            </w:r>
          </w:del>
          <w:r>
            <w:fldChar w:fldCharType="separate"/>
          </w:r>
          <w:ins w:id="32" w:author="Nate Bachmeier [AWS-SA]" w:date="2023-05-04T18:48:00Z">
            <w:r w:rsidR="009B2852">
              <w:rPr>
                <w:noProof/>
              </w:rPr>
              <w:t xml:space="preserve"> </w:t>
            </w:r>
            <w:r w:rsidR="009B2852">
              <w:rPr>
                <w:noProof/>
              </w:rPr>
              <w:t>(Piirainen &amp; Gonzalez, 2013)</w:t>
            </w:r>
          </w:ins>
          <w:del w:id="33" w:author="Nate Bachmeier [AWS-SA]" w:date="2023-05-04T18:48:00Z">
            <w:r w:rsidR="00E01865" w:rsidDel="009B2852">
              <w:rPr>
                <w:noProof/>
              </w:rPr>
              <w:delText xml:space="preserve"> (Piirainen &amp; Gonzalez, 2013)</w:delText>
            </w:r>
          </w:del>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5EEDC41D"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ins w:id="34" w:author="Nate Bachmeier [AWS-SA]" w:date="2023-05-04T18:40:00Z">
            <w:r w:rsidR="009B2852">
              <w:instrText xml:space="preserve">CITATION Bry21 \l 1033 </w:instrText>
            </w:r>
          </w:ins>
          <w:del w:id="35" w:author="Nate Bachmeier [AWS-SA]" w:date="2023-05-04T18:40:00Z">
            <w:r w:rsidDel="009B2852">
              <w:delInstrText xml:space="preserve"> CITATION Bry21 \l 1033 </w:delInstrText>
            </w:r>
          </w:del>
          <w:r>
            <w:fldChar w:fldCharType="separate"/>
          </w:r>
          <w:ins w:id="36" w:author="Nate Bachmeier [AWS-SA]" w:date="2023-05-04T18:40:00Z">
            <w:r w:rsidR="009B2852">
              <w:rPr>
                <w:noProof/>
              </w:rPr>
              <w:t xml:space="preserve"> </w:t>
            </w:r>
            <w:r w:rsidR="009B2852">
              <w:rPr>
                <w:noProof/>
              </w:rPr>
              <w:t>(Bryar &amp; Carr, 2021)</w:t>
            </w:r>
          </w:ins>
          <w:del w:id="37" w:author="Nate Bachmeier [AWS-SA]" w:date="2023-05-04T18:40:00Z">
            <w:r w:rsidR="00E01865" w:rsidDel="009B2852">
              <w:rPr>
                <w:noProof/>
              </w:rPr>
              <w:delText xml:space="preserve"> (Bryar &amp; Carr, 2021)</w:delText>
            </w:r>
          </w:del>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38" w:name="_Toc133765194"/>
      <w:r>
        <w:t>What is the role of data mining</w:t>
      </w:r>
      <w:bookmarkEnd w:id="38"/>
    </w:p>
    <w:p w14:paraId="0202DA56" w14:textId="24ADA25F" w:rsidR="00E72F1F" w:rsidRDefault="00E72F1F" w:rsidP="00DA5CF7">
      <w:r>
        <w:t>The four data-mining categories are association rule mining, clustering, classification, and regression modeling</w:t>
      </w:r>
      <w:sdt>
        <w:sdtPr>
          <w:id w:val="-785890086"/>
          <w:citation/>
        </w:sdtPr>
        <w:sdtContent>
          <w:r>
            <w:fldChar w:fldCharType="begin"/>
          </w:r>
          <w:ins w:id="39" w:author="Nate Bachmeier [AWS-SA]" w:date="2023-05-04T18:39:00Z">
            <w:r w:rsidR="009B2852">
              <w:instrText xml:space="preserve">CITATION Bar191 \l 1033 </w:instrText>
            </w:r>
          </w:ins>
          <w:del w:id="40" w:author="Nate Bachmeier [AWS-SA]" w:date="2023-05-04T18:39:00Z">
            <w:r w:rsidDel="009B2852">
              <w:delInstrText xml:space="preserve"> CITATION Bar191 \l 1033 </w:delInstrText>
            </w:r>
          </w:del>
          <w:r>
            <w:fldChar w:fldCharType="separate"/>
          </w:r>
          <w:ins w:id="41" w:author="Nate Bachmeier [AWS-SA]" w:date="2023-05-04T18:39:00Z">
            <w:r w:rsidR="009B2852">
              <w:rPr>
                <w:noProof/>
              </w:rPr>
              <w:t xml:space="preserve"> </w:t>
            </w:r>
            <w:r w:rsidR="009B2852">
              <w:rPr>
                <w:noProof/>
              </w:rPr>
              <w:t>(Barua &amp; Mondal, 2019)</w:t>
            </w:r>
          </w:ins>
          <w:del w:id="42" w:author="Nate Bachmeier [AWS-SA]" w:date="2023-05-04T18:39:00Z">
            <w:r w:rsidR="00E01865" w:rsidDel="009B2852">
              <w:rPr>
                <w:noProof/>
              </w:rPr>
              <w:delText xml:space="preserve"> (Barua &amp; Mondal, 2019)</w:delText>
            </w:r>
          </w:del>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505DD891"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ins w:id="43" w:author="Nate Bachmeier [AWS-SA]" w:date="2023-05-04T18:35:00Z">
            <w:r w:rsidR="009B2852">
              <w:instrText xml:space="preserve">CITATION Son18 \l 1033 </w:instrText>
            </w:r>
          </w:ins>
          <w:del w:id="44" w:author="Nate Bachmeier [AWS-SA]" w:date="2023-05-04T18:35:00Z">
            <w:r w:rsidDel="009B2852">
              <w:delInstrText xml:space="preserve">CITATION Son18 \l 1033 </w:delInstrText>
            </w:r>
          </w:del>
          <w:r>
            <w:fldChar w:fldCharType="separate"/>
          </w:r>
          <w:ins w:id="45" w:author="Nate Bachmeier [AWS-SA]" w:date="2023-05-04T18:35:00Z">
            <w:r w:rsidR="009B2852">
              <w:rPr>
                <w:noProof/>
              </w:rPr>
              <w:t xml:space="preserve"> </w:t>
            </w:r>
            <w:r w:rsidR="009B2852">
              <w:rPr>
                <w:noProof/>
              </w:rPr>
              <w:t>(Sonmez et al., 2018)</w:t>
            </w:r>
          </w:ins>
          <w:del w:id="46" w:author="Nate Bachmeier [AWS-SA]" w:date="2023-05-04T18:35:00Z">
            <w:r w:rsidR="00E01865" w:rsidDel="009B2852">
              <w:rPr>
                <w:noProof/>
              </w:rPr>
              <w:delText xml:space="preserve"> (Sonmez et al., 2018)</w:delText>
            </w:r>
          </w:del>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ins w:id="47" w:author="Nate Bachmeier [AWS-SA]" w:date="2023-05-04T18:50:00Z">
            <w:r w:rsidR="009B2852">
              <w:instrText xml:space="preserve">CITATION Sta17 \l 1033 </w:instrText>
            </w:r>
          </w:ins>
          <w:del w:id="48" w:author="Nate Bachmeier [AWS-SA]" w:date="2023-05-04T18:50:00Z">
            <w:r w:rsidDel="009B2852">
              <w:delInstrText xml:space="preserve"> CITATION Sta17 \l 1033 </w:delInstrText>
            </w:r>
          </w:del>
          <w:r>
            <w:fldChar w:fldCharType="separate"/>
          </w:r>
          <w:ins w:id="49" w:author="Nate Bachmeier [AWS-SA]" w:date="2023-05-04T18:50:00Z">
            <w:r w:rsidR="009B2852">
              <w:rPr>
                <w:noProof/>
              </w:rPr>
              <w:t xml:space="preserve"> </w:t>
            </w:r>
            <w:r w:rsidR="009B2852">
              <w:rPr>
                <w:noProof/>
              </w:rPr>
              <w:t>(Starmer, 2017)</w:t>
            </w:r>
          </w:ins>
          <w:del w:id="50" w:author="Nate Bachmeier [AWS-SA]" w:date="2023-05-04T18:50:00Z">
            <w:r w:rsidR="00E01865" w:rsidDel="009B2852">
              <w:rPr>
                <w:noProof/>
              </w:rPr>
              <w:delText xml:space="preserve"> (Starmer, 2017)</w:delText>
            </w:r>
          </w:del>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51" w:name="_Toc133765195"/>
      <w:r>
        <w:lastRenderedPageBreak/>
        <w:t>What exactly is artificial intelligence</w:t>
      </w:r>
      <w:bookmarkEnd w:id="51"/>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309150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01865">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0F1F2C3E"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01865">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52" w:name="_Toc133765196"/>
      <w:r>
        <w:t>How does computer vision work</w:t>
      </w:r>
      <w:bookmarkEnd w:id="52"/>
    </w:p>
    <w:p w14:paraId="0E13C786" w14:textId="398FD57F"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01865">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B45D3E5"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01865">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53" w:name="_Toc133765197"/>
      <w:r>
        <w:lastRenderedPageBreak/>
        <w:t>What’s the role of Markov chains</w:t>
      </w:r>
      <w:bookmarkEnd w:id="53"/>
    </w:p>
    <w:p w14:paraId="40351EFA" w14:textId="49C52CF7"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01865">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54" w:name="_Toc128255034"/>
      <w:bookmarkStart w:id="5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54"/>
      <w:bookmarkEnd w:id="55"/>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56" w:name="_Toc128255035"/>
      <w:bookmarkStart w:id="5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56"/>
      <w:bookmarkEnd w:id="57"/>
    </w:p>
    <w:p w14:paraId="3B7B5A04" w14:textId="77777777" w:rsidR="00E72F1F" w:rsidRDefault="00E72F1F" w:rsidP="009A4BD4">
      <w:pPr>
        <w:pStyle w:val="Heading3"/>
        <w:ind w:firstLine="0"/>
      </w:pPr>
      <w:r>
        <w:t>Neural Networks</w:t>
      </w:r>
    </w:p>
    <w:p w14:paraId="06391F3A" w14:textId="2334BB7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01865">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58" w:name="_Toc128255036"/>
      <w:bookmarkStart w:id="5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58"/>
      <w:bookmarkEnd w:id="5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60" w:name="_Toc128255037"/>
      <w:bookmarkStart w:id="6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60"/>
      <w:bookmarkEnd w:id="6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62" w:name="_Toc133765198"/>
      <w:r>
        <w:lastRenderedPageBreak/>
        <w:t>How are neural networks evolving</w:t>
      </w:r>
      <w:bookmarkEnd w:id="62"/>
    </w:p>
    <w:p w14:paraId="7DFE4052" w14:textId="7484AD6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88DCAA8"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01865">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6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6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38EE8752"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01865">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01865">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C746698"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01865">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64" w:name="_Toc128255038"/>
      <w:bookmarkStart w:id="6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64"/>
      <w:bookmarkEnd w:id="6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696CAC7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1A2B1E27"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01865">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8CCEB2"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66" w:name="_Toc133765199"/>
      <w:r>
        <w:t>How does intelligent agent modeling work</w:t>
      </w:r>
      <w:bookmarkEnd w:id="66"/>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6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6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64B39D78"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01865">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68" w:name="_Toc128255039"/>
      <w:bookmarkStart w:id="6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68"/>
      <w:bookmarkEnd w:id="6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2378DFE9"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01865">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70" w:name="_Toc128255040"/>
      <w:bookmarkStart w:id="7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70"/>
      <w:bookmarkEnd w:id="7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2060E8DC"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01865">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72" w:name="_Toc133765200"/>
      <w:r>
        <w:lastRenderedPageBreak/>
        <w:t>How does neural network training work</w:t>
      </w:r>
      <w:bookmarkEnd w:id="72"/>
    </w:p>
    <w:p w14:paraId="7F6B507E" w14:textId="1CBFF4A3"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ins w:id="73" w:author="Nate Bachmeier [AWS-SA]" w:date="2023-05-04T18:42:00Z">
            <w:r w:rsidR="009B2852">
              <w:instrText xml:space="preserve">CITATION Fri20 \t  \l 1033 </w:instrText>
            </w:r>
          </w:ins>
          <w:del w:id="74" w:author="Nate Bachmeier [AWS-SA]" w:date="2023-05-04T18:42:00Z">
            <w:r w:rsidDel="009B2852">
              <w:delInstrText xml:space="preserve">CITATION Fri20 \t  \l 1033 </w:delInstrText>
            </w:r>
          </w:del>
          <w:r>
            <w:fldChar w:fldCharType="separate"/>
          </w:r>
          <w:ins w:id="75" w:author="Nate Bachmeier [AWS-SA]" w:date="2023-05-04T18:42:00Z">
            <w:r w:rsidR="009B2852">
              <w:rPr>
                <w:noProof/>
              </w:rPr>
              <w:t xml:space="preserve"> </w:t>
            </w:r>
            <w:r w:rsidR="009B2852">
              <w:rPr>
                <w:noProof/>
              </w:rPr>
              <w:t>(Fridman, 2020)</w:t>
            </w:r>
          </w:ins>
          <w:del w:id="76" w:author="Nate Bachmeier [AWS-SA]" w:date="2023-05-04T18:42:00Z">
            <w:r w:rsidR="00E01865" w:rsidDel="009B2852">
              <w:rPr>
                <w:noProof/>
              </w:rPr>
              <w:delText xml:space="preserve"> (Fridman, 2020)</w:delText>
            </w:r>
          </w:del>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ins w:id="77" w:author="Nate Bachmeier [AWS-SA]" w:date="2023-05-04T18:45:00Z">
            <w:r w:rsidR="009B2852">
              <w:instrText xml:space="preserve">CITATION Lee21 \l 1033 </w:instrText>
            </w:r>
          </w:ins>
          <w:del w:id="78" w:author="Nate Bachmeier [AWS-SA]" w:date="2023-05-04T18:45:00Z">
            <w:r w:rsidDel="009B2852">
              <w:delInstrText xml:space="preserve"> CITATION Lee21 \l 1033 </w:delInstrText>
            </w:r>
          </w:del>
          <w:r>
            <w:fldChar w:fldCharType="separate"/>
          </w:r>
          <w:ins w:id="79" w:author="Nate Bachmeier [AWS-SA]" w:date="2023-05-04T18:45:00Z">
            <w:r w:rsidR="009B2852">
              <w:rPr>
                <w:noProof/>
              </w:rPr>
              <w:t xml:space="preserve"> </w:t>
            </w:r>
            <w:r w:rsidR="009B2852">
              <w:rPr>
                <w:noProof/>
              </w:rPr>
              <w:t>(Lee &amp; Yoo, 2021)</w:t>
            </w:r>
          </w:ins>
          <w:del w:id="80" w:author="Nate Bachmeier [AWS-SA]" w:date="2023-05-04T18:45:00Z">
            <w:r w:rsidR="00E01865" w:rsidDel="009B2852">
              <w:rPr>
                <w:noProof/>
              </w:rPr>
              <w:delText xml:space="preserve"> (Lee &amp; Yoo, 2021)</w:delText>
            </w:r>
          </w:del>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228EC2C0" w:rsidR="00E72F1F" w:rsidRDefault="00E72F1F" w:rsidP="00DA5CF7">
      <w:r>
        <w:t xml:space="preserve">Recently, titans of the industry like Google Brain Team, </w:t>
      </w:r>
      <w:r w:rsidR="000E43A1">
        <w:t>Open</w:t>
      </w:r>
      <w:del w:id="81" w:author="David Hildebrandt" w:date="2023-05-01T17:03:00Z">
        <w:r w:rsidR="000E43A1" w:rsidDel="00E01865">
          <w:delText xml:space="preserve"> </w:delText>
        </w:r>
      </w:del>
      <w:r w:rsidR="000E43A1">
        <w:t>AI</w:t>
      </w:r>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445B0564"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01865">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01865">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5591401"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01865">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2A0F2265"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ins w:id="82" w:author="Nate Bachmeier [AWS-SA]" w:date="2023-05-04T18:51:00Z">
            <w:r w:rsidR="009B2852">
              <w:instrText xml:space="preserve">CITATION Vos18 \l 1033 </w:instrText>
            </w:r>
          </w:ins>
          <w:del w:id="83" w:author="Nate Bachmeier [AWS-SA]" w:date="2023-05-04T18:51:00Z">
            <w:r w:rsidDel="009B2852">
              <w:delInstrText xml:space="preserve"> CITATION Vos18 \l 1033 </w:delInstrText>
            </w:r>
          </w:del>
          <w:r>
            <w:fldChar w:fldCharType="separate"/>
          </w:r>
          <w:ins w:id="84" w:author="Nate Bachmeier [AWS-SA]" w:date="2023-05-04T18:51:00Z">
            <w:r w:rsidR="009B2852">
              <w:rPr>
                <w:noProof/>
              </w:rPr>
              <w:t xml:space="preserve"> </w:t>
            </w:r>
          </w:ins>
          <w:ins w:id="85" w:author="Nate Bachmeier [AWS-SA]" w:date="2023-05-04T18:52:00Z">
            <w:r w:rsidR="009B2852">
              <w:rPr>
                <w:noProof/>
              </w:rPr>
              <w:t>(Vosshall, 2018)</w:t>
            </w:r>
          </w:ins>
          <w:del w:id="86" w:author="Nate Bachmeier [AWS-SA]" w:date="2023-05-04T18:52:00Z">
            <w:r w:rsidR="00E01865" w:rsidDel="009B2852">
              <w:rPr>
                <w:noProof/>
              </w:rPr>
              <w:delText xml:space="preserve"> (Vosshall, 2018)</w:delText>
            </w:r>
          </w:del>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2A4CAA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01865">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87"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87"/>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88" w:name="_Toc128255041"/>
      <w:bookmarkStart w:id="89"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88"/>
      <w:bookmarkEnd w:id="89"/>
      <w:r w:rsidR="003B60BE">
        <w:rPr>
          <w:i/>
        </w:rPr>
        <w:t>G</w:t>
      </w:r>
    </w:p>
    <w:p w14:paraId="1B2FBCB7" w14:textId="173B439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ins w:id="90" w:author="Nate Bachmeier [AWS-SA]" w:date="2023-05-04T18:52:00Z">
            <w:r w:rsidR="009B2852">
              <w:instrText xml:space="preserve">CITATION Zha14 \l 1033 </w:instrText>
            </w:r>
          </w:ins>
          <w:del w:id="91" w:author="Nate Bachmeier [AWS-SA]" w:date="2023-05-04T18:52:00Z">
            <w:r w:rsidDel="009B2852">
              <w:delInstrText xml:space="preserve"> CITATION Zha14 \l 1033 </w:delInstrText>
            </w:r>
          </w:del>
          <w:r>
            <w:fldChar w:fldCharType="separate"/>
          </w:r>
          <w:ins w:id="92" w:author="Nate Bachmeier [AWS-SA]" w:date="2023-05-04T18:52:00Z">
            <w:r w:rsidR="009B2852">
              <w:rPr>
                <w:noProof/>
              </w:rPr>
              <w:t xml:space="preserve"> </w:t>
            </w:r>
            <w:r w:rsidR="009B2852">
              <w:rPr>
                <w:noProof/>
              </w:rPr>
              <w:t>(Zhao, 2014)</w:t>
            </w:r>
          </w:ins>
          <w:del w:id="93" w:author="Nate Bachmeier [AWS-SA]" w:date="2023-05-04T18:52:00Z">
            <w:r w:rsidR="00E01865" w:rsidDel="009B2852">
              <w:rPr>
                <w:noProof/>
              </w:rPr>
              <w:delText xml:space="preserve"> (Zhao, 2014)</w:delText>
            </w:r>
          </w:del>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ins w:id="94" w:author="Nate Bachmeier [AWS-SA]" w:date="2023-05-04T18:52:00Z">
            <w:r w:rsidR="009B2852">
              <w:instrText xml:space="preserve">CITATION Zha14 \l 1033 </w:instrText>
            </w:r>
          </w:ins>
          <w:del w:id="95" w:author="Nate Bachmeier [AWS-SA]" w:date="2023-05-04T18:52:00Z">
            <w:r w:rsidDel="009B2852">
              <w:delInstrText xml:space="preserve"> CITATION Zha14 \l 1033 </w:delInstrText>
            </w:r>
          </w:del>
          <w:r>
            <w:fldChar w:fldCharType="separate"/>
          </w:r>
          <w:ins w:id="96" w:author="Nate Bachmeier [AWS-SA]" w:date="2023-05-04T18:52:00Z">
            <w:r w:rsidR="009B2852">
              <w:rPr>
                <w:noProof/>
              </w:rPr>
              <w:t xml:space="preserve"> </w:t>
            </w:r>
            <w:r w:rsidR="009B2852">
              <w:rPr>
                <w:noProof/>
              </w:rPr>
              <w:t>(Zhao, 2014)</w:t>
            </w:r>
          </w:ins>
          <w:del w:id="97" w:author="Nate Bachmeier [AWS-SA]" w:date="2023-05-04T18:52:00Z">
            <w:r w:rsidR="00E01865" w:rsidDel="009B2852">
              <w:rPr>
                <w:noProof/>
              </w:rPr>
              <w:delText xml:space="preserve"> (Zhao, 2014)</w:delText>
            </w:r>
          </w:del>
          <w:r>
            <w:fldChar w:fldCharType="end"/>
          </w:r>
        </w:sdtContent>
      </w:sdt>
      <w:r>
        <w:t>.</w:t>
      </w:r>
    </w:p>
    <w:p w14:paraId="3B13843C" w14:textId="5AC3C244" w:rsidR="00E72F1F" w:rsidRDefault="00161877" w:rsidP="003A4285">
      <w:pPr>
        <w:pStyle w:val="Caption"/>
        <w:ind w:firstLine="0"/>
      </w:pPr>
      <w:bookmarkStart w:id="98" w:name="_Toc128255042"/>
      <w:bookmarkStart w:id="99"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98"/>
      <w:bookmarkEnd w:id="99"/>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100" w:name="_Toc128255043"/>
      <w:bookmarkStart w:id="101"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100"/>
      <w:bookmarkEnd w:id="101"/>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3B95C8FE"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ins w:id="102" w:author="Nate Bachmeier [AWS-SA]" w:date="2023-05-04T18:45:00Z">
            <w:r w:rsidR="009B2852">
              <w:instrText xml:space="preserve">CITATION Lee21 \l 1033 </w:instrText>
            </w:r>
          </w:ins>
          <w:del w:id="103" w:author="Nate Bachmeier [AWS-SA]" w:date="2023-05-04T18:45:00Z">
            <w:r w:rsidDel="009B2852">
              <w:delInstrText xml:space="preserve"> CITATION Lee21 \l 1033 </w:delInstrText>
            </w:r>
          </w:del>
          <w:r>
            <w:fldChar w:fldCharType="separate"/>
          </w:r>
          <w:ins w:id="104" w:author="Nate Bachmeier [AWS-SA]" w:date="2023-05-04T18:45:00Z">
            <w:r w:rsidR="009B2852">
              <w:rPr>
                <w:noProof/>
              </w:rPr>
              <w:t xml:space="preserve"> </w:t>
            </w:r>
            <w:r w:rsidR="009B2852">
              <w:rPr>
                <w:noProof/>
              </w:rPr>
              <w:t>(Lee &amp; Yoo, 2021)</w:t>
            </w:r>
          </w:ins>
          <w:del w:id="105" w:author="Nate Bachmeier [AWS-SA]" w:date="2023-05-04T18:45:00Z">
            <w:r w:rsidR="00E01865" w:rsidDel="009B2852">
              <w:rPr>
                <w:noProof/>
              </w:rPr>
              <w:delText xml:space="preserve"> (Lee &amp; Yoo, 2021)</w:delText>
            </w:r>
          </w:del>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106" w:name="_Toc128255044"/>
      <w:bookmarkStart w:id="107"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106"/>
      <w:bookmarkEnd w:id="107"/>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108" w:name="_Toc133765201"/>
      <w:r>
        <w:t xml:space="preserve">What is </w:t>
      </w:r>
      <w:r w:rsidR="000E43A1">
        <w:t>autoencoding?</w:t>
      </w:r>
      <w:bookmarkEnd w:id="108"/>
    </w:p>
    <w:p w14:paraId="2C50749C" w14:textId="2884D7B5"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01865">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109" w:name="_Toc128255045"/>
      <w:bookmarkStart w:id="11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109"/>
      <w:bookmarkEnd w:id="110"/>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111" w:name="_Toc133765202"/>
      <w:r>
        <w:t>How does sequence analysis work</w:t>
      </w:r>
      <w:bookmarkEnd w:id="111"/>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19D48099"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01865">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112" w:name="_Toc128255046"/>
      <w:bookmarkStart w:id="113"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112"/>
      <w:bookmarkEnd w:id="113"/>
    </w:p>
    <w:p w14:paraId="1C2F06E5" w14:textId="77777777" w:rsidR="00E72F1F" w:rsidRDefault="00E72F1F" w:rsidP="00B955FE">
      <w:pPr>
        <w:pStyle w:val="Heading3"/>
        <w:ind w:firstLine="0"/>
      </w:pPr>
      <w:r>
        <w:t>Deep Learning</w:t>
      </w:r>
    </w:p>
    <w:p w14:paraId="53283537" w14:textId="73E68D7F"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01865">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114"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114"/>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115" w:name="_Toc128255047"/>
      <w:bookmarkStart w:id="116"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115"/>
      <w:bookmarkEnd w:id="116"/>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4218D015"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01865">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077729C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ins w:id="117" w:author="Nate Bachmeier [AWS-SA]" w:date="2023-05-04T18:42:00Z">
            <w:r w:rsidR="009B2852">
              <w:instrText xml:space="preserve">CITATION Fri20 \t  \l 1033 </w:instrText>
            </w:r>
          </w:ins>
          <w:del w:id="118" w:author="Nate Bachmeier [AWS-SA]" w:date="2023-05-04T18:42:00Z">
            <w:r w:rsidDel="009B2852">
              <w:delInstrText xml:space="preserve">CITATION Fri20 \t  \l 1033 </w:delInstrText>
            </w:r>
          </w:del>
          <w:r>
            <w:fldChar w:fldCharType="separate"/>
          </w:r>
          <w:ins w:id="119" w:author="Nate Bachmeier [AWS-SA]" w:date="2023-05-04T18:42:00Z">
            <w:r w:rsidR="009B2852">
              <w:rPr>
                <w:noProof/>
              </w:rPr>
              <w:t xml:space="preserve"> </w:t>
            </w:r>
            <w:r w:rsidR="009B2852">
              <w:rPr>
                <w:noProof/>
              </w:rPr>
              <w:t>(Fridman, 2020)</w:t>
            </w:r>
          </w:ins>
          <w:del w:id="120" w:author="Nate Bachmeier [AWS-SA]" w:date="2023-05-04T18:42:00Z">
            <w:r w:rsidR="00E01865" w:rsidDel="009B2852">
              <w:rPr>
                <w:noProof/>
              </w:rPr>
              <w:delText xml:space="preserve"> (Fridman, 2020)</w:delText>
            </w:r>
          </w:del>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121" w:name="_Toc128255048"/>
      <w:bookmarkStart w:id="122"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121"/>
      <w:bookmarkEnd w:id="122"/>
    </w:p>
    <w:p w14:paraId="64C2161F" w14:textId="77777777" w:rsidR="00E72F1F" w:rsidRDefault="00E72F1F" w:rsidP="007D626A">
      <w:pPr>
        <w:pStyle w:val="Heading2"/>
        <w:ind w:firstLine="0"/>
      </w:pPr>
      <w:bookmarkStart w:id="123" w:name="_Toc133765203"/>
      <w:r>
        <w:t>How does recognizing human activities work</w:t>
      </w:r>
      <w:bookmarkEnd w:id="123"/>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319D709"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ins w:id="124" w:author="Nate Bachmeier [AWS-SA]" w:date="2023-05-04T18:42:00Z">
            <w:r w:rsidR="009B2852">
              <w:instrText xml:space="preserve">CITATION Fri17 \t  \l 1033 </w:instrText>
            </w:r>
          </w:ins>
          <w:del w:id="125" w:author="Nate Bachmeier [AWS-SA]" w:date="2023-05-04T18:42:00Z">
            <w:r w:rsidR="005422DF" w:rsidDel="009B2852">
              <w:delInstrText xml:space="preserve">CITATION Fri17 \t  \l 1033 </w:delInstrText>
            </w:r>
          </w:del>
          <w:r w:rsidR="00E72F1F">
            <w:fldChar w:fldCharType="separate"/>
          </w:r>
          <w:ins w:id="126" w:author="Nate Bachmeier [AWS-SA]" w:date="2023-05-04T18:42:00Z">
            <w:r w:rsidR="009B2852">
              <w:rPr>
                <w:noProof/>
              </w:rPr>
              <w:t xml:space="preserve"> </w:t>
            </w:r>
          </w:ins>
          <w:ins w:id="127" w:author="Nate Bachmeier [AWS-SA]" w:date="2023-05-04T18:43:00Z">
            <w:r w:rsidR="009B2852">
              <w:rPr>
                <w:noProof/>
              </w:rPr>
              <w:t>(Fridman, 2017)</w:t>
            </w:r>
          </w:ins>
          <w:del w:id="128" w:author="Nate Bachmeier [AWS-SA]" w:date="2023-05-04T18:43:00Z">
            <w:r w:rsidR="00E01865" w:rsidDel="009B2852">
              <w:rPr>
                <w:noProof/>
              </w:rPr>
              <w:delText xml:space="preserve"> (Fridman, 2017)</w:delText>
            </w:r>
          </w:del>
          <w:r w:rsidR="00E72F1F">
            <w:fldChar w:fldCharType="end"/>
          </w:r>
        </w:sdtContent>
      </w:sdt>
      <w:r w:rsidR="00E72F1F">
        <w:t xml:space="preserve">. While more complex networks can extract more insights, it comes with the cost of needing exponentially more data to train the model.  </w:t>
      </w:r>
    </w:p>
    <w:p w14:paraId="32478DB6" w14:textId="1D1E7848"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01865">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01865">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129" w:name="_Toc128255049"/>
      <w:bookmarkStart w:id="130"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129"/>
      <w:bookmarkEnd w:id="130"/>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131" w:name="_Toc133765204"/>
      <w:r>
        <w:t>Computer vision and autonomous driving</w:t>
      </w:r>
      <w:bookmarkEnd w:id="131"/>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132" w:name="_Toc128255050"/>
      <w:bookmarkStart w:id="133"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132"/>
      <w:bookmarkEnd w:id="133"/>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134" w:name="_Toc128255051"/>
      <w:bookmarkStart w:id="135"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134"/>
      <w:bookmarkEnd w:id="135"/>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3F81A8BF"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ins w:id="136" w:author="Nate Bachmeier [AWS-SA]" w:date="2023-05-04T18:42:00Z">
            <w:r w:rsidR="009B2852">
              <w:instrText xml:space="preserve">CITATION Fri20 \t  \l 1033 </w:instrText>
            </w:r>
          </w:ins>
          <w:del w:id="137" w:author="Nate Bachmeier [AWS-SA]" w:date="2023-05-04T18:42:00Z">
            <w:r w:rsidR="005422DF" w:rsidDel="009B2852">
              <w:delInstrText xml:space="preserve">CITATION Fri20 \t  \l 1033 </w:delInstrText>
            </w:r>
          </w:del>
          <w:r>
            <w:fldChar w:fldCharType="separate"/>
          </w:r>
          <w:ins w:id="138" w:author="Nate Bachmeier [AWS-SA]" w:date="2023-05-04T18:42:00Z">
            <w:r w:rsidR="009B2852">
              <w:rPr>
                <w:noProof/>
              </w:rPr>
              <w:t xml:space="preserve"> </w:t>
            </w:r>
            <w:r w:rsidR="009B2852">
              <w:rPr>
                <w:noProof/>
              </w:rPr>
              <w:t>(Fridman, 2020)</w:t>
            </w:r>
          </w:ins>
          <w:del w:id="139" w:author="Nate Bachmeier [AWS-SA]" w:date="2023-05-04T18:42:00Z">
            <w:r w:rsidR="00E01865" w:rsidDel="009B2852">
              <w:rPr>
                <w:noProof/>
              </w:rPr>
              <w:delText xml:space="preserve"> (Fridman, 2020)</w:delText>
            </w:r>
          </w:del>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40" w:name="_Toc128255052"/>
      <w:bookmarkStart w:id="141"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140"/>
      <w:bookmarkEnd w:id="141"/>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527320C6"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ins w:id="142" w:author="Nate Bachmeier [AWS-SA]" w:date="2023-05-04T18:50:00Z">
            <w:r w:rsidR="009B2852">
              <w:instrText xml:space="preserve">CITATION Sme19 \l 1033 </w:instrText>
            </w:r>
          </w:ins>
          <w:del w:id="143" w:author="Nate Bachmeier [AWS-SA]" w:date="2023-05-04T18:50:00Z">
            <w:r w:rsidDel="009B2852">
              <w:delInstrText xml:space="preserve"> CITATION Sme19 \l 1033 </w:delInstrText>
            </w:r>
          </w:del>
          <w:r>
            <w:fldChar w:fldCharType="separate"/>
          </w:r>
          <w:ins w:id="144" w:author="Nate Bachmeier [AWS-SA]" w:date="2023-05-04T18:50:00Z">
            <w:r w:rsidR="009B2852">
              <w:rPr>
                <w:noProof/>
              </w:rPr>
              <w:t xml:space="preserve"> </w:t>
            </w:r>
            <w:r w:rsidR="009B2852">
              <w:rPr>
                <w:noProof/>
              </w:rPr>
              <w:t>(Smedley, 2019)</w:t>
            </w:r>
          </w:ins>
          <w:del w:id="145" w:author="Nate Bachmeier [AWS-SA]" w:date="2023-05-04T18:50:00Z">
            <w:r w:rsidR="00E01865" w:rsidDel="009B2852">
              <w:rPr>
                <w:noProof/>
              </w:rPr>
              <w:delText xml:space="preserve"> (Smedley, 2019)</w:delText>
            </w:r>
          </w:del>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04B1D30" w:rsidR="00E72F1F" w:rsidRDefault="00E72F1F" w:rsidP="00DA5CF7">
      <w:r>
        <w:t>Annually, 32,000 Americans die from automotive accidents, and another 2 million are injured</w:t>
      </w:r>
      <w:sdt>
        <w:sdtPr>
          <w:id w:val="178326414"/>
          <w:citation/>
        </w:sdtPr>
        <w:sdtContent>
          <w:r>
            <w:fldChar w:fldCharType="begin"/>
          </w:r>
          <w:ins w:id="146" w:author="Nate Bachmeier [AWS-SA]" w:date="2023-05-04T18:36:00Z">
            <w:r w:rsidR="009B2852">
              <w:instrText xml:space="preserve">CITATION CDC16 \l 1033 </w:instrText>
            </w:r>
          </w:ins>
          <w:del w:id="147" w:author="Nate Bachmeier [AWS-SA]" w:date="2023-05-04T18:36:00Z">
            <w:r w:rsidDel="009B2852">
              <w:delInstrText xml:space="preserve"> CITATION CDC16 \l 1033 </w:delInstrText>
            </w:r>
          </w:del>
          <w:r>
            <w:fldChar w:fldCharType="separate"/>
          </w:r>
          <w:ins w:id="148" w:author="Nate Bachmeier [AWS-SA]" w:date="2023-05-04T18:36:00Z">
            <w:r w:rsidR="009B2852">
              <w:rPr>
                <w:noProof/>
              </w:rPr>
              <w:t xml:space="preserve"> </w:t>
            </w:r>
            <w:r w:rsidR="009B2852">
              <w:rPr>
                <w:noProof/>
              </w:rPr>
              <w:t>(CDC, 2016)</w:t>
            </w:r>
          </w:ins>
          <w:del w:id="149" w:author="Nate Bachmeier [AWS-SA]" w:date="2023-05-04T18:36:00Z">
            <w:r w:rsidR="00E01865" w:rsidDel="009B2852">
              <w:rPr>
                <w:noProof/>
              </w:rPr>
              <w:delText xml:space="preserve"> (CDC, 2016)</w:delText>
            </w:r>
          </w:del>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150" w:name="_Toc128255053"/>
      <w:bookmarkStart w:id="151"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150"/>
      <w:bookmarkEnd w:id="151"/>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152" w:name="_Toc128255054"/>
      <w:bookmarkStart w:id="153"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152"/>
      <w:bookmarkEnd w:id="153"/>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68982A1F" w:rsidR="00AF4D58" w:rsidRDefault="00E72F1F" w:rsidP="00DA5CF7">
      <w:r>
        <w:t>Modern personal vehicles have a lifespan of over 200,000 miles and often travel 24,000 miles per year</w:t>
      </w:r>
      <w:sdt>
        <w:sdtPr>
          <w:id w:val="-1120296512"/>
          <w:citation/>
        </w:sdtPr>
        <w:sdtContent>
          <w:r>
            <w:fldChar w:fldCharType="begin"/>
          </w:r>
          <w:ins w:id="154" w:author="Nate Bachmeier [AWS-SA]" w:date="2023-05-04T18:42:00Z">
            <w:r w:rsidR="009B2852">
              <w:instrText xml:space="preserve">CITATION For12 \l 1033 </w:instrText>
            </w:r>
          </w:ins>
          <w:del w:id="155" w:author="Nate Bachmeier [AWS-SA]" w:date="2023-05-04T18:42:00Z">
            <w:r w:rsidDel="009B2852">
              <w:delInstrText xml:space="preserve"> CITATION For12 \l 1033 </w:delInstrText>
            </w:r>
          </w:del>
          <w:r>
            <w:fldChar w:fldCharType="separate"/>
          </w:r>
          <w:ins w:id="156" w:author="Nate Bachmeier [AWS-SA]" w:date="2023-05-04T18:42:00Z">
            <w:r w:rsidR="009B2852">
              <w:rPr>
                <w:noProof/>
              </w:rPr>
              <w:t xml:space="preserve"> </w:t>
            </w:r>
            <w:r w:rsidR="009B2852">
              <w:rPr>
                <w:noProof/>
              </w:rPr>
              <w:t>(Ford, 2012)</w:t>
            </w:r>
          </w:ins>
          <w:del w:id="157" w:author="Nate Bachmeier [AWS-SA]" w:date="2023-05-04T18:42:00Z">
            <w:r w:rsidR="00E01865" w:rsidDel="009B2852">
              <w:rPr>
                <w:noProof/>
              </w:rPr>
              <w:delText xml:space="preserve"> (Ford, 2012)</w:delText>
            </w:r>
          </w:del>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158"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158"/>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26CA06F5"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01865">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159" w:name="_Toc128255055"/>
      <w:bookmarkStart w:id="160"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159"/>
      <w:bookmarkEnd w:id="160"/>
    </w:p>
    <w:p w14:paraId="25F8F339" w14:textId="77777777" w:rsidR="00E72F1F" w:rsidRDefault="00E72F1F" w:rsidP="00DB15A3">
      <w:pPr>
        <w:pStyle w:val="Heading3"/>
        <w:ind w:firstLine="0"/>
      </w:pPr>
      <w:r>
        <w:t>Smart City Integration</w:t>
      </w:r>
    </w:p>
    <w:p w14:paraId="5A97887A" w14:textId="5FAA6BB2"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01865">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61" w:name="_Toc133765205"/>
      <w:r>
        <w:t>How does the reproducibility crisis impact ML design</w:t>
      </w:r>
      <w:bookmarkEnd w:id="161"/>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E95D467"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01865">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01865">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ED0B599"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01865">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01865">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0E62C069"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ins w:id="162" w:author="Nate Bachmeier [AWS-SA]" w:date="2023-05-04T18:41:00Z">
            <w:r w:rsidR="009B2852">
              <w:instrText xml:space="preserve">CITATION Den15 \p 3 \l 1033 </w:instrText>
            </w:r>
          </w:ins>
          <w:del w:id="163" w:author="Nate Bachmeier [AWS-SA]" w:date="2023-05-04T18:41:00Z">
            <w:r w:rsidDel="009B2852">
              <w:delInstrText xml:space="preserve">CITATION Den15 \p 3 \l 1033 </w:delInstrText>
            </w:r>
          </w:del>
          <w:r>
            <w:fldChar w:fldCharType="separate"/>
          </w:r>
          <w:r w:rsidR="009B2852">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26225D74"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ins w:id="164" w:author="Nate Bachmeier [AWS-SA]" w:date="2023-05-04T18:40:00Z">
            <w:r w:rsidR="009B2852">
              <w:instrText xml:space="preserve">CITATION Bur15 \l 1033 </w:instrText>
            </w:r>
          </w:ins>
          <w:del w:id="165" w:author="Nate Bachmeier [AWS-SA]" w:date="2023-05-04T18:40:00Z">
            <w:r w:rsidDel="009B2852">
              <w:delInstrText xml:space="preserve"> CITATION Bur15 \l 1033 </w:delInstrText>
            </w:r>
          </w:del>
          <w:r>
            <w:fldChar w:fldCharType="separate"/>
          </w:r>
          <w:r w:rsidR="009B2852">
            <w:rPr>
              <w:noProof/>
            </w:rPr>
            <w:t>(Burr, 2015)</w:t>
          </w:r>
          <w:r>
            <w:fldChar w:fldCharType="end"/>
          </w:r>
        </w:sdtContent>
      </w:sdt>
      <w:r>
        <w:t>. Communities leverage this mechanism to assign truths and infer values about concepts</w:t>
      </w:r>
      <w:sdt>
        <w:sdtPr>
          <w:id w:val="-932352479"/>
          <w:citation/>
        </w:sdtPr>
        <w:sdtContent>
          <w:r>
            <w:fldChar w:fldCharType="begin"/>
          </w:r>
          <w:ins w:id="166" w:author="Nate Bachmeier [AWS-SA]" w:date="2023-05-04T18:43:00Z">
            <w:r w:rsidR="009B2852">
              <w:instrText xml:space="preserve">CITATION Ger10 \l 1033 </w:instrText>
            </w:r>
          </w:ins>
          <w:del w:id="167" w:author="Nate Bachmeier [AWS-SA]" w:date="2023-05-04T18:43:00Z">
            <w:r w:rsidDel="009B2852">
              <w:delInstrText xml:space="preserve"> CITATION Ger10 \l 1033 </w:delInstrText>
            </w:r>
          </w:del>
          <w:r>
            <w:fldChar w:fldCharType="separate"/>
          </w:r>
          <w:ins w:id="168" w:author="Nate Bachmeier [AWS-SA]" w:date="2023-05-04T18:43:00Z">
            <w:r w:rsidR="009B2852">
              <w:rPr>
                <w:noProof/>
              </w:rPr>
              <w:t xml:space="preserve"> </w:t>
            </w:r>
            <w:r w:rsidR="009B2852">
              <w:rPr>
                <w:noProof/>
              </w:rPr>
              <w:t>(Gergen, 2010)</w:t>
            </w:r>
          </w:ins>
          <w:del w:id="169" w:author="Nate Bachmeier [AWS-SA]" w:date="2023-05-04T18:43:00Z">
            <w:r w:rsidR="00E01865" w:rsidDel="009B2852">
              <w:rPr>
                <w:noProof/>
              </w:rPr>
              <w:delText xml:space="preserve"> (Gergen, 2010)</w:delText>
            </w:r>
          </w:del>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41690F9F"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01865">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01865">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7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7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041721DE"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01865">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6BC211D7"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ins w:id="171" w:author="Nate Bachmeier [AWS-SA]" w:date="2023-05-04T18:47:00Z">
            <w:r w:rsidR="009B2852">
              <w:instrText xml:space="preserve">CITATION Owe17 \l 1033 </w:instrText>
            </w:r>
          </w:ins>
          <w:del w:id="172" w:author="Nate Bachmeier [AWS-SA]" w:date="2023-05-04T18:47:00Z">
            <w:r w:rsidRPr="008B5F57" w:rsidDel="009B2852">
              <w:delInstrText xml:space="preserve"> CITATION Owe17 \l 1033 </w:delInstrText>
            </w:r>
          </w:del>
          <w:r w:rsidRPr="008B5F57">
            <w:fldChar w:fldCharType="separate"/>
          </w:r>
          <w:ins w:id="173" w:author="Nate Bachmeier [AWS-SA]" w:date="2023-05-04T18:47:00Z">
            <w:r w:rsidR="009B2852">
              <w:rPr>
                <w:noProof/>
              </w:rPr>
              <w:t xml:space="preserve"> </w:t>
            </w:r>
            <w:r w:rsidR="009B2852">
              <w:rPr>
                <w:noProof/>
              </w:rPr>
              <w:t>(Owen, 2017)</w:t>
            </w:r>
          </w:ins>
          <w:del w:id="174" w:author="Nate Bachmeier [AWS-SA]" w:date="2023-05-04T18:47:00Z">
            <w:r w:rsidR="00E01865" w:rsidDel="009B2852">
              <w:rPr>
                <w:noProof/>
              </w:rPr>
              <w:delText xml:space="preserve"> (Owen, 2017)</w:delText>
            </w:r>
          </w:del>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1C4E82B3"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ins w:id="175" w:author="Nate Bachmeier [AWS-SA]" w:date="2023-05-04T18:50:00Z">
            <w:r w:rsidR="009B2852">
              <w:instrText xml:space="preserve">CITATION Tan21 \l 1033 </w:instrText>
            </w:r>
          </w:ins>
          <w:del w:id="176" w:author="Nate Bachmeier [AWS-SA]" w:date="2023-05-04T18:50:00Z">
            <w:r w:rsidDel="009B2852">
              <w:delInstrText xml:space="preserve"> CITATION Tan21 \l 1033 </w:delInstrText>
            </w:r>
          </w:del>
          <w:r>
            <w:fldChar w:fldCharType="separate"/>
          </w:r>
          <w:ins w:id="177" w:author="Nate Bachmeier [AWS-SA]" w:date="2023-05-04T18:50:00Z">
            <w:r w:rsidR="009B2852">
              <w:rPr>
                <w:noProof/>
              </w:rPr>
              <w:t xml:space="preserve"> </w:t>
            </w:r>
            <w:r w:rsidR="009B2852">
              <w:rPr>
                <w:noProof/>
              </w:rPr>
              <w:t>(Tan, 2021)</w:t>
            </w:r>
          </w:ins>
          <w:del w:id="178" w:author="Nate Bachmeier [AWS-SA]" w:date="2023-05-04T18:50:00Z">
            <w:r w:rsidR="00E01865" w:rsidDel="009B2852">
              <w:rPr>
                <w:noProof/>
              </w:rPr>
              <w:delText xml:space="preserve"> (Tan, 2021)</w:delText>
            </w:r>
          </w:del>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79" w:name="_Toc133765206"/>
      <w:r>
        <w:t xml:space="preserve">Ethical </w:t>
      </w:r>
      <w:r w:rsidR="00AF4D58">
        <w:t xml:space="preserve">Considerations </w:t>
      </w:r>
      <w:r>
        <w:t>of A</w:t>
      </w:r>
      <w:r w:rsidR="004A68E9">
        <w:t>I</w:t>
      </w:r>
      <w:bookmarkEnd w:id="179"/>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63809504"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01865">
            <w:rPr>
              <w:noProof/>
            </w:rPr>
            <w:t xml:space="preserve"> (Hole &amp; Ahmad, 2019)</w:t>
          </w:r>
          <w:r>
            <w:fldChar w:fldCharType="end"/>
          </w:r>
        </w:sdtContent>
      </w:sdt>
      <w:r>
        <w:t>. Until artificial brains can rationalize abstract thought, humans must perform this task.</w:t>
      </w:r>
    </w:p>
    <w:p w14:paraId="7D5E5BFF" w14:textId="7BBFFBFD"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01865">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ins w:id="180" w:author="Nate Bachmeier [AWS-SA]" w:date="2023-05-04T18:44:00Z">
            <w:r w:rsidR="009B2852">
              <w:instrText xml:space="preserve">CITATION Kan19 \l 1033 </w:instrText>
            </w:r>
          </w:ins>
          <w:del w:id="181" w:author="Nate Bachmeier [AWS-SA]" w:date="2023-05-04T18:44:00Z">
            <w:r w:rsidDel="009B2852">
              <w:delInstrText xml:space="preserve"> CITATION Kan19 \l 1033 </w:delInstrText>
            </w:r>
          </w:del>
          <w:r>
            <w:fldChar w:fldCharType="separate"/>
          </w:r>
          <w:r w:rsidR="009B2852">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32EF3E60" w:rsidR="00E72F1F" w:rsidRPr="00AC30AE" w:rsidRDefault="00E72F1F" w:rsidP="00DA5CF7">
      <w:r>
        <w:t>Robotics’s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E01865">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545555D7"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01865">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26F1032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01865">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82" w:name="_Toc133765207"/>
      <w:r>
        <w:t>Summary</w:t>
      </w:r>
      <w:bookmarkEnd w:id="182"/>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83" w:name="_Toc133765208"/>
      <w:r>
        <w:lastRenderedPageBreak/>
        <w:t>Chapter 3: Research Method</w:t>
      </w:r>
      <w:bookmarkEnd w:id="183"/>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84" w:name="_Toc133765209"/>
      <w:r>
        <w:t>Research Methodology and Design</w:t>
      </w:r>
      <w:bookmarkEnd w:id="184"/>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185"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85"/>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86" w:name="_Toc133765210"/>
      <w:r>
        <w:t>Population and Sample</w:t>
      </w:r>
      <w:bookmarkEnd w:id="186"/>
    </w:p>
    <w:p w14:paraId="131818DE" w14:textId="557A8078"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E01865">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87" w:name="_Toc133765211"/>
      <w:r>
        <w:t>Instrumentation</w:t>
      </w:r>
      <w:bookmarkEnd w:id="187"/>
    </w:p>
    <w:p w14:paraId="4EA4237F" w14:textId="67E8D9AB"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E01865">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88" w:name="_Toc133765212"/>
      <w:r w:rsidRPr="00887A22">
        <w:t>Study Procedures</w:t>
      </w:r>
      <w:bookmarkEnd w:id="188"/>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89" w:name="_Toc128255056"/>
      <w:bookmarkStart w:id="190"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189"/>
      <w:bookmarkEnd w:id="190"/>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4C99B9ED" w14:textId="7EFA196C" w:rsidR="00092BE3" w:rsidRPr="00092BE3" w:rsidRDefault="00F52AAA" w:rsidP="00104C3A">
      <w:r>
        <w:t xml:space="preserve">OpenPose reports skeletons as </w:t>
      </w:r>
      <w:r w:rsidRPr="00104C3A">
        <w:rPr>
          <w:i/>
          <w:iCs/>
        </w:rPr>
        <w:t>poseKeyPoints</w:t>
      </w:r>
      <w:r>
        <w:t xml:space="preserve"> 25x3 </w:t>
      </w:r>
      <w:r w:rsidR="000E43A1">
        <w:t>matrices</w:t>
      </w:r>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49D3AC03" w:rsidR="00663C73" w:rsidRDefault="00663C73" w:rsidP="00663C73">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191" w:name="_Toc133765213"/>
      <w:r>
        <w:t>D</w:t>
      </w:r>
      <w:r w:rsidR="00E72F1F">
        <w:t>ata Analysis</w:t>
      </w:r>
      <w:bookmarkEnd w:id="191"/>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6CC27935" w14:textId="57CB8AC9" w:rsidR="004A39F1" w:rsidRPr="00104C3A" w:rsidRDefault="000E43A1" w:rsidP="00104C3A">
      <w:pPr>
        <w:pStyle w:val="SC-Source"/>
      </w:pPr>
      <w:r>
        <w:t xml:space="preserve">     ...</w:t>
      </w:r>
      <w:r w:rsidR="004A39F1" w:rsidRPr="00104C3A">
        <w:br/>
        <w:t>  def process_report(self):</w:t>
      </w:r>
    </w:p>
    <w:p w14:paraId="7BB0D5F8" w14:textId="77777777" w:rsidR="004A39F1" w:rsidRPr="00104C3A" w:rsidRDefault="004A39F1" w:rsidP="00104C3A">
      <w:pPr>
        <w:pStyle w:val="SC-Source"/>
      </w:pPr>
      <w:r w:rsidRPr="00104C3A">
        <w:t>    people, metadata = self.extract_people()</w:t>
      </w:r>
    </w:p>
    <w:p w14:paraId="03A8BFBE" w14:textId="369812FE" w:rsidR="004A39F1" w:rsidRPr="00104C3A" w:rsidRDefault="004A39F1" w:rsidP="00104C3A">
      <w:pPr>
        <w:pStyle w:val="SC-Source"/>
      </w:pPr>
      <w:r w:rsidRPr="00104C3A">
        <w:t xml:space="preserve">    duplicates = </w:t>
      </w:r>
      <w:r w:rsidRPr="004A39F1">
        <w:t>MovementTracker</w:t>
      </w:r>
      <w:r w:rsidRPr="00104C3A">
        <w:t xml:space="preserve">.find_dups(people)    </w:t>
      </w:r>
    </w:p>
    <w:p w14:paraId="7BD08109" w14:textId="2241E00C" w:rsidR="004A39F1" w:rsidRPr="00104C3A" w:rsidRDefault="004A39F1" w:rsidP="00104C3A">
      <w:pPr>
        <w:pStyle w:val="SC-Source"/>
      </w:pPr>
      <w:r w:rsidRPr="00104C3A">
        <w:t>    unique_people</w:t>
      </w:r>
      <w:r w:rsidR="000E43A1">
        <w:t>,</w:t>
      </w:r>
      <w:r w:rsidR="000E43A1" w:rsidRPr="000E43A1">
        <w:t xml:space="preserve"> </w:t>
      </w:r>
      <w:r w:rsidR="000E43A1" w:rsidRPr="00104C3A">
        <w:t>unique_meta</w:t>
      </w:r>
      <w:r w:rsidR="000E43A1">
        <w:t xml:space="preserve"> </w:t>
      </w:r>
      <w:r w:rsidRPr="00104C3A">
        <w:t>=</w:t>
      </w:r>
      <w:r w:rsidRPr="004A39F1">
        <w:t>list</w:t>
      </w:r>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4AC87C42" w14:textId="1DBA93F3" w:rsidR="005042C6" w:rsidRPr="00104C3A" w:rsidRDefault="004A39F1" w:rsidP="00104C3A">
      <w:pPr>
        <w:ind w:firstLine="0"/>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92" w:name="_Toc133765214"/>
      <w:r w:rsidRPr="00887A22">
        <w:t>Assumptions</w:t>
      </w:r>
      <w:bookmarkEnd w:id="192"/>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93" w:name="_Toc133765215"/>
      <w:r w:rsidRPr="00887A22">
        <w:t>Limitations</w:t>
      </w:r>
      <w:bookmarkEnd w:id="193"/>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94" w:name="_Toc133765216"/>
      <w:r w:rsidRPr="00887A22">
        <w:t>Delimitations</w:t>
      </w:r>
      <w:bookmarkEnd w:id="194"/>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95" w:name="_Toc133765217"/>
      <w:r w:rsidRPr="00887A22">
        <w:t>Ethical Assurances</w:t>
      </w:r>
      <w:bookmarkEnd w:id="195"/>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C72B83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ins w:id="196" w:author="Nate Bachmeier [AWS-SA]" w:date="2023-05-04T18:39:00Z">
            <w:r w:rsidR="009B2852">
              <w:instrText xml:space="preserve">CITATION Bro15 \l 1033 </w:instrText>
            </w:r>
          </w:ins>
          <w:del w:id="197" w:author="Nate Bachmeier [AWS-SA]" w:date="2023-05-04T18:39:00Z">
            <w:r w:rsidDel="009B2852">
              <w:delInstrText xml:space="preserve"> CITATION Bro15 \l 1033 </w:delInstrText>
            </w:r>
          </w:del>
          <w:r>
            <w:fldChar w:fldCharType="separate"/>
          </w:r>
          <w:ins w:id="198" w:author="Nate Bachmeier [AWS-SA]" w:date="2023-05-04T18:39:00Z">
            <w:r w:rsidR="009B2852">
              <w:rPr>
                <w:noProof/>
              </w:rPr>
              <w:t xml:space="preserve"> </w:t>
            </w:r>
            <w:r w:rsidR="009B2852">
              <w:rPr>
                <w:noProof/>
              </w:rPr>
              <w:t>(Brown, 2015)</w:t>
            </w:r>
          </w:ins>
          <w:del w:id="199" w:author="Nate Bachmeier [AWS-SA]" w:date="2023-05-04T18:39:00Z">
            <w:r w:rsidR="00E01865" w:rsidDel="009B2852">
              <w:rPr>
                <w:noProof/>
              </w:rPr>
              <w:delText xml:space="preserve"> (Brown, 2015)</w:delText>
            </w:r>
          </w:del>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200" w:name="_Toc133765218"/>
      <w:r>
        <w:t>Summary</w:t>
      </w:r>
      <w:bookmarkEnd w:id="200"/>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201" w:name="_Toc133765219"/>
      <w:r>
        <w:lastRenderedPageBreak/>
        <w:t>Chapter 4: Findings</w:t>
      </w:r>
      <w:bookmarkEnd w:id="201"/>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202" w:name="_Toc133765220"/>
      <w:r>
        <w:t xml:space="preserve">Validity and Reliability </w:t>
      </w:r>
      <w:r w:rsidR="0021511C">
        <w:t>of the Data</w:t>
      </w:r>
      <w:bookmarkEnd w:id="202"/>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r w:rsidR="00F75FDE">
        <w:t>)</w:t>
      </w:r>
      <w:r w:rsidR="005A2518">
        <w:t>,</w:t>
      </w:r>
      <w:r w:rsidR="00F75FDE">
        <w:t xml:space="preserve"> or</w:t>
      </w:r>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203" w:name="_Toc133765221"/>
      <w:r>
        <w:t>Results</w:t>
      </w:r>
      <w:bookmarkEnd w:id="203"/>
    </w:p>
    <w:p w14:paraId="1D8229B2" w14:textId="02408A9B" w:rsidR="000E43A1" w:rsidRDefault="00E16572" w:rsidP="00104C3A">
      <w:pPr>
        <w:ind w:firstLine="0"/>
      </w:pPr>
      <w:r>
        <w:tab/>
        <w:t xml:space="preserve">The kinetics-700 training dataset contains 530,510 YouTube videos that third-party users have uploaded. </w:t>
      </w:r>
      <w:r w:rsidR="007D28A5">
        <w:t>This analytics</w:t>
      </w:r>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0D21A3C8" w:rsidR="00E16572" w:rsidRPr="00B21582" w:rsidRDefault="00E16572" w:rsidP="00B21582">
      <w:pPr>
        <w:pStyle w:val="Caption"/>
        <w:ind w:firstLine="0"/>
        <w:rPr>
          <w:b/>
          <w:bCs/>
          <w:iCs w:val="0"/>
        </w:rPr>
      </w:pPr>
      <w:bookmarkStart w:id="204"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204"/>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205" w:name="_Toc128255059"/>
      <w:bookmarkStart w:id="206" w:name="_Toc128302245"/>
    </w:p>
    <w:bookmarkEnd w:id="205"/>
    <w:bookmarkEnd w:id="206"/>
    <w:p w14:paraId="11538B30" w14:textId="37FF50E6" w:rsidR="00485715" w:rsidRPr="00B21582" w:rsidRDefault="00485715" w:rsidP="00485715">
      <w:pPr>
        <w:pStyle w:val="Caption"/>
        <w:ind w:firstLine="0"/>
        <w:rPr>
          <w:b/>
          <w:bCs/>
        </w:rPr>
      </w:pPr>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C726B5">
        <w:rPr>
          <w:b/>
          <w:bCs/>
          <w:noProof/>
        </w:rPr>
        <w:t>33</w:t>
      </w:r>
      <w:r w:rsidRPr="00462221">
        <w:rPr>
          <w:b/>
          <w:bCs/>
        </w:rPr>
        <w:fldChar w:fldCharType="end"/>
      </w:r>
      <w:r>
        <w:rPr>
          <w:b/>
          <w:bCs/>
        </w:rPr>
        <w:br/>
      </w:r>
      <w:r>
        <w:rPr>
          <w:i/>
          <w:iCs w:val="0"/>
        </w:rPr>
        <w:t>High-Level Analysis Process</w:t>
      </w:r>
    </w:p>
    <w:p w14:paraId="5089A43D" w14:textId="011208BF" w:rsidR="00485715" w:rsidRDefault="00485715" w:rsidP="00171E65">
      <w:pPr>
        <w:ind w:firstLine="0"/>
      </w:pPr>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6AE14CEF" w:rsidR="00213AB2" w:rsidRDefault="00104B25" w:rsidP="00C714B9">
      <w:r>
        <w:t xml:space="preserve">The OpenPose framework inferred millions of potential human poses within </w:t>
      </w:r>
      <w:del w:id="207" w:author="Nate Bachmeier [AWS-SA]" w:date="2023-05-02T11:50:00Z">
        <w:r w:rsidDel="00294F81">
          <w:delText xml:space="preserve">the </w:delText>
        </w:r>
      </w:del>
      <w:r>
        <w:t>frame</w:t>
      </w:r>
      <w:ins w:id="208" w:author="Nate Bachmeier [AWS-SA]" w:date="2023-05-02T11:50:00Z">
        <w:r w:rsidR="00294F81">
          <w:t>s</w:t>
        </w:r>
      </w:ins>
      <w:r>
        <w:t xml:space="preserve"> as </w:t>
      </w:r>
      <w:del w:id="209" w:author="Nate Bachmeier [AWS-SA]" w:date="2023-05-02T11:50:00Z">
        <w:r w:rsidDel="00294F81">
          <w:delText xml:space="preserve">lists </w:delText>
        </w:r>
      </w:del>
      <w:del w:id="210" w:author="Nate Bachmeier [AWS-SA]" w:date="2023-05-02T11:54:00Z">
        <w:r w:rsidDel="001967A0">
          <w:delText xml:space="preserve">of </w:delText>
        </w:r>
      </w:del>
      <w:r>
        <w:t xml:space="preserve">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b/>
          <w:bCs/>
          <w:i/>
        </w:rPr>
      </w:pPr>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p>
    <w:p w14:paraId="2CCA3507" w14:textId="3A3318FE" w:rsidR="00213AB2" w:rsidRDefault="00213AB2" w:rsidP="00171E65">
      <w:pPr>
        <w:ind w:firstLine="0"/>
      </w:pPr>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2C62AED5" w:rsidR="00213AB2" w:rsidRDefault="00C714B9" w:rsidP="00485715">
      <w:r>
        <w:t>Amazon Rekognition, a computer vision service, further annotated the frames with object, activity, and facial detection metadata.</w:t>
      </w:r>
      <w:r w:rsidR="00485715">
        <w:t xml:space="preserve"> </w:t>
      </w:r>
      <w:r w:rsidR="00213AB2">
        <w:t>This information came from a post-processing Amazon S3 Batch Job that iterates across the Frame Store and passes metadata to a custom Amazon Lambda function. Initially, the Amazon Rekognition request rate limits caused the batch jobs to terminate unsuccessfully. Geo-distributing the function’s traffic across the AWS cloud mitigated these issues by increasing the service quota 12x (see Figure 3</w:t>
      </w:r>
      <w:ins w:id="211" w:author="Nate Bachmeier [AWS-SA]" w:date="2023-05-02T11:54:00Z">
        <w:r w:rsidR="00BD4CC6">
          <w:t>4</w:t>
        </w:r>
      </w:ins>
      <w:del w:id="212" w:author="Nate Bachmeier [AWS-SA]" w:date="2023-05-02T11:54:00Z">
        <w:r w:rsidR="00213AB2" w:rsidDel="00BD4CC6">
          <w:delText>5</w:delText>
        </w:r>
      </w:del>
      <w:r w:rsidR="00213AB2">
        <w:t>). A copy of the Amazon Rekognition service responses exists in Amazon S3 for future research reproducibility.</w:t>
      </w:r>
    </w:p>
    <w:p w14:paraId="7F9075A6" w14:textId="67EA35D7" w:rsidR="00E64BB3" w:rsidRDefault="00213AB2" w:rsidP="00213AB2">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34</w:t>
      </w:r>
      <w:r w:rsidRPr="00171E65">
        <w:rPr>
          <w:b/>
          <w:bCs/>
        </w:rPr>
        <w:fldChar w:fldCharType="end"/>
      </w:r>
      <w:r>
        <w:br/>
      </w:r>
      <w:r>
        <w:rPr>
          <w:i/>
          <w:iCs w:val="0"/>
        </w:rPr>
        <w:t>Geo-distributing Traffic</w:t>
      </w:r>
    </w:p>
    <w:p w14:paraId="5943C6E8" w14:textId="77777777" w:rsidR="00213AB2" w:rsidRDefault="00213AB2" w:rsidP="00213AB2">
      <w:pPr>
        <w:pStyle w:val="SC-Source"/>
      </w:pPr>
      <w:r w:rsidRPr="00213AB2">
        <w:t>valid_regions = [</w:t>
      </w:r>
    </w:p>
    <w:p w14:paraId="45F30944" w14:textId="55B88448" w:rsidR="00213AB2" w:rsidRPr="00213AB2" w:rsidRDefault="00213AB2" w:rsidP="00171E65">
      <w:pPr>
        <w:pStyle w:val="SC-Source"/>
      </w:pPr>
      <w:r>
        <w:t xml:space="preserve">  </w:t>
      </w:r>
      <w:r w:rsidRPr="00213AB2">
        <w:t>'us-east-1',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__detect_labels_with_retry(self, **kwargs)-&gt;dict:</w:t>
      </w:r>
    </w:p>
    <w:p w14:paraId="5E104516" w14:textId="77777777" w:rsidR="00213AB2" w:rsidRDefault="00213AB2" w:rsidP="00171E65">
      <w:pPr>
        <w:pStyle w:val="SC-Source"/>
      </w:pPr>
      <w:r>
        <w:t xml:space="preserve">    for _ in range(0,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valid_regions[randint(0,len(valid_regions)-1)]</w:t>
      </w:r>
    </w:p>
    <w:p w14:paraId="31B73DFB" w14:textId="77777777" w:rsidR="00213AB2" w:rsidRDefault="00213AB2" w:rsidP="00171E65">
      <w:pPr>
        <w:pStyle w:val="SC-Source"/>
      </w:pPr>
      <w:r>
        <w:t xml:space="preserve">        rekognition = boto3.client('rekognition', region_name=region)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print('DetectLabels(%s)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self.manifest.report.frame_bucket,</w:t>
      </w:r>
    </w:p>
    <w:p w14:paraId="449A9D6C" w14:textId="77777777" w:rsidR="00213AB2" w:rsidRDefault="00213AB2" w:rsidP="00171E65">
      <w:pPr>
        <w:pStyle w:val="SC-Source"/>
      </w:pPr>
      <w:r>
        <w:t xml:space="preserve">          self.manifest.video_id</w:t>
      </w:r>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rekognition.detect_labels(**kwargs)</w:t>
      </w:r>
    </w:p>
    <w:p w14:paraId="3BAD7587" w14:textId="60063AE3" w:rsidR="00213AB2" w:rsidRDefault="00213AB2" w:rsidP="00171E65">
      <w:pPr>
        <w:pStyle w:val="SC-Source"/>
      </w:pPr>
      <w:r>
        <w:t xml:space="preserve">      except ProvisionedThroughputExceededException as error:</w:t>
      </w:r>
    </w:p>
    <w:p w14:paraId="0BF618B9" w14:textId="77777777" w:rsidR="00213AB2" w:rsidRDefault="00213AB2" w:rsidP="00213AB2">
      <w:pPr>
        <w:pStyle w:val="SC-Source"/>
      </w:pPr>
      <w:r>
        <w:t xml:space="preserve">        print('ProvisionedThroughputExceededException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sleep(randint(10,50)/10)</w:t>
      </w:r>
    </w:p>
    <w:p w14:paraId="6B574D23" w14:textId="337FB648" w:rsidR="00213AB2" w:rsidRDefault="00213AB2" w:rsidP="00171E65">
      <w:pPr>
        <w:pStyle w:val="SC-Source"/>
      </w:pPr>
      <w:r>
        <w:t xml:space="preserve">    raise Exception('Unable to detect_labels - %s' % </w:t>
      </w:r>
      <w:r>
        <w:br/>
        <w:t xml:space="preserve">            self.manifest.video_id)</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FileSystem network storage.</w:t>
      </w:r>
    </w:p>
    <w:p w14:paraId="6898CB41" w14:textId="4CAAE299" w:rsidR="00FB2946" w:rsidRDefault="00714D69">
      <w:pPr>
        <w:ind w:firstLine="0"/>
      </w:pPr>
      <w:r>
        <w:tab/>
        <w:t>GraphQL is a declarative data-fetching method that enables web clients to describe the capabilities and requirements of data models</w:t>
      </w:r>
      <w:sdt>
        <w:sdtPr>
          <w:id w:val="-1652907880"/>
          <w:citation/>
        </w:sdtPr>
        <w:sdtContent>
          <w:r>
            <w:fldChar w:fldCharType="begin"/>
          </w:r>
          <w:ins w:id="213" w:author="Nate Bachmeier [AWS-SA]" w:date="2023-05-04T18:36:00Z">
            <w:r w:rsidR="009B2852">
              <w:instrText xml:space="preserve">CITATION Gra21 \l 1033 </w:instrText>
            </w:r>
          </w:ins>
          <w:del w:id="214" w:author="Nate Bachmeier [AWS-SA]" w:date="2023-05-04T18:36:00Z">
            <w:r w:rsidDel="009B2852">
              <w:delInstrText xml:space="preserve"> CITATION Gra21 \l 1033 </w:delInstrText>
            </w:r>
          </w:del>
          <w:r>
            <w:fldChar w:fldCharType="separate"/>
          </w:r>
          <w:ins w:id="215" w:author="Nate Bachmeier [AWS-SA]" w:date="2023-05-04T18:36:00Z">
            <w:r w:rsidR="009B2852">
              <w:rPr>
                <w:noProof/>
              </w:rPr>
              <w:t xml:space="preserve"> </w:t>
            </w:r>
            <w:r w:rsidR="009B2852">
              <w:rPr>
                <w:noProof/>
              </w:rPr>
              <w:t>(GraphQL, 2021)</w:t>
            </w:r>
          </w:ins>
          <w:del w:id="216" w:author="Nate Bachmeier [AWS-SA]" w:date="2023-05-04T18:36:00Z">
            <w:r w:rsidR="00E01865" w:rsidDel="009B2852">
              <w:rPr>
                <w:noProof/>
              </w:rPr>
              <w:delText xml:space="preserve"> (GraphQL, 2021)</w:delText>
            </w:r>
          </w:del>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del w:id="217" w:author="Nate Bachmeier [AWS-SA]" w:date="2023-05-02T11:55:00Z">
        <w:r w:rsidDel="00087563">
          <w:delText>issue a single request for</w:delText>
        </w:r>
      </w:del>
      <w:ins w:id="218" w:author="Nate Bachmeier [AWS-SA]" w:date="2023-05-02T11:55:00Z">
        <w:r w:rsidR="00087563">
          <w:t>requests</w:t>
        </w:r>
      </w:ins>
      <w:r>
        <w:t xml:space="preserve"> the total number of people in each video frame, the annotation metadata, visible body positions, and people identifiers (see Figure 35). Internally, the GraphQL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GraphQL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timeline </w:t>
      </w:r>
    </w:p>
    <w:p w14:paraId="66E177F2" w14:textId="52B9F14F" w:rsidR="00FB2946" w:rsidRPr="00FB2946" w:rsidRDefault="00FB2946">
      <w:pPr>
        <w:ind w:firstLine="0"/>
      </w:pPr>
      <w:r>
        <w:tab/>
        <w:t xml:space="preserve"> </w:t>
      </w:r>
    </w:p>
    <w:p w14:paraId="26CA6B8D" w14:textId="488DA5AF" w:rsidR="00714D69" w:rsidRDefault="00714D69" w:rsidP="00714D69">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35</w:t>
      </w:r>
      <w:r w:rsidRPr="00171E65">
        <w:rPr>
          <w:b/>
          <w:bCs/>
        </w:rPr>
        <w:fldChar w:fldCharType="end"/>
      </w:r>
      <w:r>
        <w:br/>
      </w:r>
      <w:r>
        <w:rPr>
          <w:i/>
          <w:iCs w:val="0"/>
        </w:rPr>
        <w:t>Example GraphQL Query</w:t>
      </w:r>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get_video(video_id: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people_count</w:t>
      </w:r>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rshoulder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person_id</w:t>
      </w:r>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7CC8EC6E" w:rsidR="00C726B5" w:rsidRDefault="00C726B5" w:rsidP="00C726B5">
      <w:r>
        <w:t xml:space="preserve">An excerpt of the previous query is available in the following figure. It’s worth noting how the response aligns with the data model request and gives the consumer a single combined document. </w:t>
      </w:r>
      <w:del w:id="219" w:author="Nate Bachmeier [AWS-SA]" w:date="2023-05-02T11:56:00Z">
        <w:r w:rsidDel="00087563">
          <w:delText xml:space="preserve">Using </w:delText>
        </w:r>
      </w:del>
      <w:ins w:id="220" w:author="Nate Bachmeier [AWS-SA]" w:date="2023-05-02T11:56:00Z">
        <w:r w:rsidR="00087563">
          <w:t xml:space="preserve">In contrast, </w:t>
        </w:r>
      </w:ins>
      <w:r>
        <w:t xml:space="preserve">similar technologies like REST (REpresentational State Transfer) </w:t>
      </w:r>
      <w:ins w:id="221" w:author="Nate Bachmeier [AWS-SA]" w:date="2023-05-02T11:56:00Z">
        <w:r w:rsidR="00087563">
          <w:t xml:space="preserve">would </w:t>
        </w:r>
      </w:ins>
      <w:r>
        <w:t>require</w:t>
      </w:r>
      <w:del w:id="222" w:author="Nate Bachmeier [AWS-SA]" w:date="2023-05-02T11:56:00Z">
        <w:r w:rsidDel="00087563">
          <w:delText>s</w:delText>
        </w:r>
      </w:del>
      <w:r>
        <w:t xml:space="preserve"> the caller to parse multiple responses and combine them. </w:t>
      </w:r>
    </w:p>
    <w:p w14:paraId="05D49F72" w14:textId="79BCA471" w:rsidR="00C726B5" w:rsidRPr="00171E65" w:rsidRDefault="00C726B5" w:rsidP="00171E65">
      <w:pPr>
        <w:pStyle w:val="Caption"/>
        <w:ind w:firstLine="0"/>
        <w:rPr>
          <w:i/>
          <w:iCs w:val="0"/>
        </w:rPr>
      </w:pPr>
      <w:r w:rsidRPr="00171E65">
        <w:rPr>
          <w:b/>
          <w:bCs/>
        </w:rPr>
        <w:lastRenderedPageBreak/>
        <w:t xml:space="preserve">Figure </w:t>
      </w:r>
      <w:r w:rsidRPr="00171E65">
        <w:rPr>
          <w:b/>
          <w:bCs/>
        </w:rPr>
        <w:fldChar w:fldCharType="begin"/>
      </w:r>
      <w:r w:rsidRPr="00171E65">
        <w:rPr>
          <w:b/>
          <w:bCs/>
        </w:rPr>
        <w:instrText xml:space="preserve"> SEQ Figure \* ARABIC </w:instrText>
      </w:r>
      <w:r w:rsidRPr="00171E65">
        <w:rPr>
          <w:b/>
          <w:bCs/>
        </w:rPr>
        <w:fldChar w:fldCharType="separate"/>
      </w:r>
      <w:r w:rsidRPr="00171E65">
        <w:rPr>
          <w:b/>
          <w:bCs/>
          <w:noProof/>
        </w:rPr>
        <w:t>36</w:t>
      </w:r>
      <w:r w:rsidRPr="00171E65">
        <w:rPr>
          <w:b/>
          <w:bCs/>
        </w:rPr>
        <w:fldChar w:fldCharType="end"/>
      </w:r>
      <w:r>
        <w:br/>
      </w:r>
      <w:r>
        <w:rPr>
          <w:i/>
          <w:iCs w:val="0"/>
        </w:rPr>
        <w:t>GraphQL Response</w:t>
      </w:r>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"get_video":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making"</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"people_count":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"rshoulder":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"person_id":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30110028"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E01865">
            <w:rPr>
              <w:noProof/>
            </w:rPr>
            <w:t xml:space="preserve"> (Oxford, 2023)</w:t>
          </w:r>
          <w:r>
            <w:fldChar w:fldCharType="end"/>
          </w:r>
        </w:sdtContent>
      </w:sdt>
      <w:r>
        <w:t xml:space="preserve">. This constructive research project </w:t>
      </w:r>
      <w:del w:id="223" w:author="Nate Bachmeier [AWS-SA]" w:date="2023-05-02T11:57:00Z">
        <w:r w:rsidDel="00087563">
          <w:delText xml:space="preserve">can </w:delText>
        </w:r>
      </w:del>
      <w:r>
        <w:t>reliably extract</w:t>
      </w:r>
      <w:ins w:id="224" w:author="Nate Bachmeier [AWS-SA]" w:date="2023-05-02T11:57:00Z">
        <w:r w:rsidR="00087563">
          <w:t>s</w:t>
        </w:r>
      </w:ins>
      <w:r>
        <w:t xml:space="preserve"> metadata from video sequences and surface</w:t>
      </w:r>
      <w:ins w:id="225" w:author="Nate Bachmeier [AWS-SA]" w:date="2023-05-02T11:57:00Z">
        <w:r w:rsidR="00087563">
          <w:t>s</w:t>
        </w:r>
      </w:ins>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11D05CCB" w:rsidR="00D428D4" w:rsidRPr="00171E65" w:rsidRDefault="00D428D4" w:rsidP="0021289B">
      <w:del w:id="226" w:author="Nate Bachmeier [AWS-SA]" w:date="2023-05-02T11:58:00Z">
        <w:r w:rsidDel="00087563">
          <w:delText xml:space="preserve">It </w:delText>
        </w:r>
      </w:del>
      <w:ins w:id="227" w:author="Nate Bachmeier [AWS-SA]" w:date="2023-05-02T11:58:00Z">
        <w:r w:rsidR="00087563">
          <w:t xml:space="preserve">The implementation </w:t>
        </w:r>
      </w:ins>
      <w:r>
        <w:t xml:space="preserve">utilizes a loosely coupled </w:t>
      </w:r>
      <w:r w:rsidR="00EC45C9">
        <w:t xml:space="preserve">analytics pipeline </w:t>
      </w:r>
      <w:r>
        <w:t xml:space="preserve">that first identifies the humans and their skeletal positions within frames using </w:t>
      </w:r>
      <w:r w:rsidR="00EC45C9">
        <w:t>the OpenPose framework. Next, a custom Movement Tracker reliably determines the motion sequence for each person across the sampled clip. Third, Amazon Rekognition further annotates those frames and each person’s bounding boxes with object detection.</w:t>
      </w:r>
      <w:r>
        <w:t xml:space="preserve">  The amalgamation of these capabilities provides greater predictive power than any single component. For example, the OpenPose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Pr>
          <w:i/>
          <w:iCs/>
        </w:rPr>
        <w:t>playing cello</w:t>
      </w:r>
      <w:r>
        <w:t xml:space="preserve"> and </w:t>
      </w:r>
      <w:r>
        <w:rPr>
          <w:i/>
          <w:iCs/>
        </w:rPr>
        <w:t xml:space="preserve">playing clarinet </w:t>
      </w:r>
      <w:r>
        <w:t>have similar action sequences due to sharing a parent activity (</w:t>
      </w:r>
      <w:r>
        <w:rPr>
          <w:i/>
          <w:iCs/>
        </w:rPr>
        <w:t>playing an instrument</w:t>
      </w:r>
      <w:r>
        <w:t xml:space="preserve">). Similarly, object detection can predict that a cello is within the player’s bounding box but cannot decern if it’s in use. This analytic pipeline successfully composites that the person is </w:t>
      </w:r>
      <w:r w:rsidRPr="00171E65">
        <w:rPr>
          <w:i/>
          <w:iCs/>
        </w:rPr>
        <w:t>playing an instrument</w:t>
      </w:r>
      <w:r>
        <w:t xml:space="preserve"> (see Figure 35) </w:t>
      </w:r>
      <w:r w:rsidRPr="00171E65">
        <w:t>and</w:t>
      </w:r>
      <w:r>
        <w:rPr>
          <w:i/>
          <w:iCs/>
        </w:rPr>
        <w:t xml:space="preserve"> the instrument is a cello </w:t>
      </w:r>
      <w:r w:rsidRPr="00171E65">
        <w:t>(</w:t>
      </w:r>
      <w:r>
        <w:t>see Figure 36).</w:t>
      </w:r>
    </w:p>
    <w:p w14:paraId="615A42F8" w14:textId="35800F26" w:rsidR="00BC12DE" w:rsidRDefault="00BC12DE" w:rsidP="00BC12DE">
      <w:pPr>
        <w:pStyle w:val="Caption"/>
        <w:ind w:firstLine="0"/>
        <w:rPr>
          <w:i/>
          <w:iCs w:val="0"/>
        </w:rPr>
      </w:pPr>
      <w:bookmarkStart w:id="228" w:name="_Toc128255061"/>
      <w:bookmarkStart w:id="229" w:name="_Toc128302247"/>
      <w:r w:rsidRPr="00B21582">
        <w:rPr>
          <w:b/>
          <w:bCs/>
        </w:rPr>
        <w:lastRenderedPageBreak/>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228"/>
      <w:bookmarkEnd w:id="229"/>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7"/>
                    <a:stretch>
                      <a:fillRect/>
                    </a:stretch>
                  </pic:blipFill>
                  <pic:spPr>
                    <a:xfrm>
                      <a:off x="0" y="0"/>
                      <a:ext cx="5943600" cy="3520440"/>
                    </a:xfrm>
                    <a:prstGeom prst="rect">
                      <a:avLst/>
                    </a:prstGeom>
                  </pic:spPr>
                </pic:pic>
              </a:graphicData>
            </a:graphic>
          </wp:inline>
        </w:drawing>
      </w:r>
    </w:p>
    <w:p w14:paraId="3CAC4D84" w14:textId="78B8E24F" w:rsidR="00D428D4" w:rsidRDefault="00D428D4" w:rsidP="001B38B1">
      <w:r>
        <w:t xml:space="preserve">The previous figure illustrates the results from OpenPose and contains the predicted skeleton of the cello player. Similarly, the predictive labels from Amazon Rekognition are available in the proceeding figure with clues that this is an Adult, Performer, Musical instrument, Cello, Person, and Solo Performance.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GraphQL analysis schema as the </w:t>
      </w:r>
      <w:r>
        <w:rPr>
          <w:i/>
          <w:iCs/>
        </w:rPr>
        <w:t>underage_drinking</w:t>
      </w:r>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33050E43" w14:textId="4B6AD9A7" w:rsidR="00D428D4" w:rsidRDefault="00D428D4" w:rsidP="00D428D4">
      <w:pPr>
        <w:pStyle w:val="Caption"/>
        <w:ind w:firstLine="0"/>
        <w:rPr>
          <w:i/>
          <w:iCs w:val="0"/>
        </w:rPr>
      </w:pPr>
      <w:r w:rsidRPr="00462221">
        <w:rPr>
          <w:b/>
          <w:bCs/>
        </w:rPr>
        <w:lastRenderedPageBreak/>
        <w:t xml:space="preserve">Figure </w:t>
      </w:r>
      <w:r>
        <w:rPr>
          <w:b/>
          <w:bCs/>
        </w:rPr>
        <w:t>36</w:t>
      </w:r>
      <w:r>
        <w:rPr>
          <w:b/>
          <w:bCs/>
        </w:rPr>
        <w:br/>
      </w:r>
      <w:r>
        <w:rPr>
          <w:i/>
          <w:iCs w:val="0"/>
        </w:rPr>
        <w:t>Cello with l</w:t>
      </w:r>
      <w:r w:rsidRPr="00462221">
        <w:rPr>
          <w:i/>
          <w:iCs w:val="0"/>
        </w:rPr>
        <w:t>abel annotations</w:t>
      </w:r>
    </w:p>
    <w:p w14:paraId="4376C8D8" w14:textId="5D2CBF52" w:rsidR="00D428D4" w:rsidRDefault="00D428D4" w:rsidP="00171E65">
      <w:pPr>
        <w:ind w:firstLine="0"/>
      </w:pPr>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8"/>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r w:rsidR="00F75FDE">
        <w:t>low</w:t>
      </w:r>
      <w:r w:rsidR="00303605">
        <w:t>-</w:t>
      </w:r>
      <w:r w:rsidR="00F75FDE">
        <w:t>confidence</w:t>
      </w:r>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45CD9EAA"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OpenPose framework to predict phantom limbs and </w:t>
      </w:r>
      <w:r w:rsidR="00842F21">
        <w:t>bogus skeletal matrics, impacting</w:t>
      </w:r>
      <w:r>
        <w:t xml:space="preserve"> automated analysis (see Figure 37).</w:t>
      </w:r>
    </w:p>
    <w:p w14:paraId="69BD9138" w14:textId="7C4CC249" w:rsidR="00A4437A" w:rsidRDefault="00A4437A" w:rsidP="00A4437A">
      <w:pPr>
        <w:pStyle w:val="Caption"/>
        <w:ind w:firstLine="0"/>
        <w:rPr>
          <w:i/>
          <w:iCs w:val="0"/>
        </w:rPr>
      </w:pPr>
      <w:bookmarkStart w:id="230" w:name="_Toc128255062"/>
      <w:bookmarkStart w:id="231" w:name="_Toc128302248"/>
      <w:r w:rsidRPr="00B21582">
        <w:rPr>
          <w:b/>
          <w:bCs/>
        </w:rPr>
        <w:lastRenderedPageBreak/>
        <w:t xml:space="preserve">Figure </w:t>
      </w:r>
      <w:r w:rsidR="003F00CE">
        <w:rPr>
          <w:b/>
          <w:bCs/>
        </w:rPr>
        <w:t>3</w:t>
      </w:r>
      <w:r w:rsidR="00D428D4">
        <w:rPr>
          <w:b/>
          <w:bCs/>
        </w:rPr>
        <w:t>7</w:t>
      </w:r>
      <w:r>
        <w:rPr>
          <w:b/>
          <w:bCs/>
          <w:i/>
          <w:iCs w:val="0"/>
        </w:rPr>
        <w:br/>
      </w:r>
      <w:r w:rsidRPr="00B21582">
        <w:rPr>
          <w:i/>
          <w:iCs w:val="0"/>
        </w:rPr>
        <w:t>Playing</w:t>
      </w:r>
      <w:r>
        <w:rPr>
          <w:i/>
          <w:iCs w:val="0"/>
        </w:rPr>
        <w:t xml:space="preserve"> hand-clapping games</w:t>
      </w:r>
      <w:bookmarkEnd w:id="230"/>
      <w:bookmarkEnd w:id="231"/>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2BFD010F"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E01865">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GraphQL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OpenPose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GraphQL interface returns a partial response and flags denoting to reattempt later.  </w:t>
      </w:r>
    </w:p>
    <w:p w14:paraId="43F8DF29" w14:textId="4ACDFE4B" w:rsidR="00E72F1F" w:rsidRDefault="006C7178" w:rsidP="006C7178">
      <w:pPr>
        <w:pStyle w:val="Heading2"/>
        <w:ind w:firstLine="0"/>
      </w:pPr>
      <w:bookmarkStart w:id="232" w:name="_Toc133765222"/>
      <w:r>
        <w:t>Evaluation of the Findings</w:t>
      </w:r>
      <w:bookmarkEnd w:id="232"/>
    </w:p>
    <w:p w14:paraId="774BC48A" w14:textId="75FCAD96"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ins w:id="233" w:author="Nate Bachmeier [AWS-SA]" w:date="2023-05-04T18:49:00Z">
            <w:r w:rsidR="009B2852">
              <w:instrText xml:space="preserve">CITATION Sil12 \l 1033 </w:instrText>
            </w:r>
          </w:ins>
          <w:del w:id="234" w:author="Nate Bachmeier [AWS-SA]" w:date="2023-05-04T18:49:00Z">
            <w:r w:rsidDel="009B2852">
              <w:delInstrText xml:space="preserve"> CITATION Sil12 \l 1033 </w:delInstrText>
            </w:r>
          </w:del>
          <w:r>
            <w:fldChar w:fldCharType="separate"/>
          </w:r>
          <w:r w:rsidR="009B2852">
            <w:rPr>
              <w:noProof/>
            </w:rPr>
            <w:t>(Silvestrini &amp; Sammito, 2012)</w:t>
          </w:r>
          <w:r>
            <w:fldChar w:fldCharType="end"/>
          </w:r>
        </w:sdtContent>
      </w:sdt>
      <w:r>
        <w:t xml:space="preserve">. These studies identify a problem, build artifacts, and communicate the implementation’s unique value (Hevner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Rekognition,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2BE85B61"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t>38</w:t>
      </w:r>
      <w:r w:rsidR="00BB265F">
        <w:t>)</w:t>
      </w:r>
      <w:r w:rsidR="00A4437A">
        <w:t xml:space="preserve">. </w:t>
      </w:r>
      <w:r>
        <w:t>This activity logically makes sense as people set up, perform, and conclude action sequences. It also illustrates how several actions are classifiable through composite action classification models. Amerineni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GraphQL interface could handle these scenarios by integrating simple detectors. As explained in section </w:t>
      </w:r>
      <w:r>
        <w:rPr>
          <w:i/>
          <w:iCs/>
        </w:rPr>
        <w:t>Results RQ1</w:t>
      </w:r>
      <w:r>
        <w:t>, the policy engine recursively leverages its knowledge to derive greater specificity in the prediction.</w:t>
      </w:r>
    </w:p>
    <w:p w14:paraId="6644BCC6" w14:textId="3092FB21" w:rsidR="00BC12DE" w:rsidRDefault="00BC12DE" w:rsidP="00B21582">
      <w:pPr>
        <w:pStyle w:val="Caption"/>
        <w:ind w:firstLine="0"/>
        <w:rPr>
          <w:i/>
          <w:iCs w:val="0"/>
        </w:rPr>
      </w:pPr>
      <w:bookmarkStart w:id="235" w:name="_Toc128255064"/>
      <w:bookmarkStart w:id="236"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235"/>
      <w:bookmarkEnd w:id="236"/>
    </w:p>
    <w:p w14:paraId="768E3801" w14:textId="0FD1BD1F" w:rsidR="00842F21" w:rsidRPr="00842F21" w:rsidRDefault="00842F21" w:rsidP="00171E65">
      <w:pPr>
        <w:ind w:firstLine="0"/>
      </w:pPr>
      <w:r>
        <w:rPr>
          <w:noProof/>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237" w:name="_Toc133765223"/>
      <w:r>
        <w:t>Summary</w:t>
      </w:r>
      <w:bookmarkEnd w:id="237"/>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p>
    <w:p w14:paraId="2AB237C8" w14:textId="7C6B72B9"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w:t>
      </w:r>
      <w:r w:rsidR="00E7411D">
        <w:t>implications</w:t>
      </w:r>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238" w:name="_Toc133765224"/>
      <w:r>
        <w:lastRenderedPageBreak/>
        <w:t>Chapter 5: Implications, Recommendations, and Conclusions</w:t>
      </w:r>
      <w:bookmarkEnd w:id="238"/>
    </w:p>
    <w:p w14:paraId="04925004" w14:textId="009F1B50" w:rsidR="007B33AD" w:rsidRDefault="007B33AD" w:rsidP="007B33AD">
      <w:pPr>
        <w:rPr>
          <w:ins w:id="239" w:author="Nate Bachmeier [AWS-SA]" w:date="2023-05-04T14:54:00Z"/>
        </w:rPr>
      </w:pPr>
      <w:ins w:id="240" w:author="Nate Bachmeier [AWS-SA]" w:date="2023-05-04T14:54:00Z">
        <w:r w:rsidRPr="0021511C">
          <w:t xml:space="preserve">The problem to be addressed in this study </w:t>
        </w:r>
        <w:r>
          <w:t>was</w:t>
        </w:r>
        <w:r w:rsidRPr="0021511C">
          <w:t xml:space="preserve"> the inability of elderly and special needs care organizations to capitalize on the effectiveness and efficiency of autonomous assistants (Blackhurn, 2021; Kim &amp; Kim, 2021).</w:t>
        </w:r>
        <w:r>
          <w:t xml:space="preserve"> </w:t>
        </w:r>
        <w:r w:rsidRPr="00C23676">
          <w:t>Th</w:t>
        </w:r>
        <w:r>
          <w:t xml:space="preserve">is constructive research study </w:t>
        </w:r>
        <w:r w:rsidRPr="00C23676">
          <w:t>provid</w:t>
        </w:r>
        <w:r>
          <w:t>es</w:t>
        </w:r>
        <w:r w:rsidRPr="00C23676">
          <w:t xml:space="preserve"> an understanding of the effectiveness and efficiency of </w:t>
        </w:r>
        <w:r>
          <w:t>AI/ML-based</w:t>
        </w:r>
        <w:r w:rsidRPr="00C23676">
          <w:t xml:space="preserve"> assistants for </w:t>
        </w:r>
        <w:r>
          <w:t xml:space="preserve">detecting patient behaviors for improving </w:t>
        </w:r>
        <w:r w:rsidRPr="00C23676">
          <w:t>elderly and special needs care organizations</w:t>
        </w:r>
        <w:r>
          <w:t xml:space="preserve">. These situations have a high barrier to entry in studying due to technical constraints, limitations in reproducing results, and privacy and safety concerns. It delivers this capability </w:t>
        </w:r>
      </w:ins>
      <w:ins w:id="241" w:author="Nate Bachmeier [AWS-SA]" w:date="2023-05-04T14:55:00Z">
        <w:r>
          <w:t>through an extensible schema</w:t>
        </w:r>
      </w:ins>
      <w:ins w:id="242" w:author="Nate Bachmeier [AWS-SA]" w:date="2023-05-04T14:56:00Z">
        <w:r>
          <w:t xml:space="preserve"> and </w:t>
        </w:r>
      </w:ins>
      <w:ins w:id="243" w:author="Nate Bachmeier [AWS-SA]" w:date="2023-05-04T14:57:00Z">
        <w:r>
          <w:t>CV-based features for identity, movement tracking, and object detection</w:t>
        </w:r>
      </w:ins>
      <w:ins w:id="244" w:author="Nate Bachmeier [AWS-SA]" w:date="2023-05-04T14:54:00Z">
        <w:r>
          <w:t>.</w:t>
        </w:r>
      </w:ins>
    </w:p>
    <w:p w14:paraId="76550301" w14:textId="4EA0A978" w:rsidR="008D2AD7" w:rsidDel="007B33AD" w:rsidRDefault="008D2AD7" w:rsidP="008D2AD7">
      <w:pPr>
        <w:rPr>
          <w:del w:id="245" w:author="Nate Bachmeier [AWS-SA]" w:date="2023-05-04T14:54:00Z"/>
        </w:rPr>
      </w:pPr>
      <w:del w:id="246" w:author="Nate Bachmeier [AWS-SA]" w:date="2023-05-04T14:54:00Z">
        <w:r w:rsidRPr="0021511C" w:rsidDel="007B33AD">
          <w:delText>The problem to be addressed in this study is the inability of elderly and special needs care organizations to capitalize on the effectiveness and efficiency of autonomous assistants (Blackhurn, 2021; Kim &amp; Kim, 2021).</w:delText>
        </w:r>
        <w:r w:rsidDel="007B33AD">
          <w:delText xml:space="preserve"> These situations have a high barrier to entry in studying due to technical constraints, limitations in reproducing results, and privacy and safety concerns. This constructive research study </w:delText>
        </w:r>
        <w:r w:rsidR="005E187E" w:rsidDel="007B33AD">
          <w:delText xml:space="preserve">was designed </w:delText>
        </w:r>
        <w:r w:rsidDel="007B33AD">
          <w:delText>to provide an understanding of the effectiveness and efficiency of autonomous assistants in elderly and special needs care scenarios. It delivers this capability by modeling human movements within labeled video recordings.</w:delText>
        </w:r>
      </w:del>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427EA531" w14:textId="04607B6F" w:rsidR="007B33AD" w:rsidRDefault="007B33AD" w:rsidP="00140D78">
      <w:pPr>
        <w:rPr>
          <w:ins w:id="247" w:author="Nate Bachmeier [AWS-SA]" w:date="2023-05-04T14:58:00Z"/>
        </w:rPr>
      </w:pPr>
      <w:ins w:id="248" w:author="Nate Bachmeier [AWS-SA]" w:date="2023-05-04T15:08:00Z">
        <w:r>
          <w:t>Th</w:t>
        </w:r>
      </w:ins>
      <w:ins w:id="249" w:author="Nate Bachmeier [AWS-SA]" w:date="2023-05-04T15:09:00Z">
        <w:r>
          <w:t>is dissertation aim</w:t>
        </w:r>
      </w:ins>
      <w:ins w:id="250" w:author="Nate Bachmeier [AWS-SA]" w:date="2023-05-04T15:08:00Z">
        <w:r>
          <w:t xml:space="preserve">s to examine human activity recognition (HAR) for elderly and special needs patients. </w:t>
        </w:r>
      </w:ins>
      <w:del w:id="251" w:author="Nate Bachmeier [AWS-SA]" w:date="2023-05-04T15:09:00Z">
        <w:r w:rsidR="00D25342" w:rsidDel="007B33AD">
          <w:delText xml:space="preserve">This </w:delText>
        </w:r>
      </w:del>
      <w:ins w:id="252" w:author="Nate Bachmeier [AWS-SA]" w:date="2023-05-04T15:09:00Z">
        <w:r>
          <w:t>It leverages a</w:t>
        </w:r>
      </w:ins>
      <w:del w:id="253" w:author="Nate Bachmeier [AWS-SA]" w:date="2023-05-04T15:09:00Z">
        <w:r w:rsidR="00D25342" w:rsidDel="007B33AD">
          <w:delText xml:space="preserve">research project </w:delText>
        </w:r>
      </w:del>
      <w:ins w:id="254" w:author="Nate Bachmeier [AWS-SA]" w:date="2023-05-04T15:09:00Z">
        <w:r>
          <w:t xml:space="preserve"> </w:t>
        </w:r>
      </w:ins>
      <w:ins w:id="255" w:author="Nate Bachmeier [AWS-SA]" w:date="2023-05-04T14:58:00Z">
        <w:r>
          <w:t xml:space="preserve">loosely coupled analytics pipeline </w:t>
        </w:r>
      </w:ins>
      <w:ins w:id="256" w:author="Nate Bachmeier [AWS-SA]" w:date="2023-05-04T15:10:00Z">
        <w:r>
          <w:t>to process the DeepMind’s kinetic-700 data set, containing</w:t>
        </w:r>
      </w:ins>
      <w:ins w:id="257" w:author="Nate Bachmeier [AWS-SA]" w:date="2023-05-04T14:59:00Z">
        <w:r>
          <w:t xml:space="preserve"> 650,000 YouTube videos with ten</w:t>
        </w:r>
      </w:ins>
      <w:ins w:id="258" w:author="Nate Bachmeier [AWS-SA]" w:date="2023-05-04T15:00:00Z">
        <w:r>
          <w:t>-</w:t>
        </w:r>
      </w:ins>
      <w:ins w:id="259" w:author="Nate Bachmeier [AWS-SA]" w:date="2023-05-04T14:59:00Z">
        <w:r>
          <w:t xml:space="preserve">second </w:t>
        </w:r>
      </w:ins>
      <w:ins w:id="260" w:author="Nate Bachmeier [AWS-SA]" w:date="2023-05-04T15:00:00Z">
        <w:r>
          <w:t xml:space="preserve">labeled segments. The pipeline </w:t>
        </w:r>
      </w:ins>
      <w:ins w:id="261" w:author="Nate Bachmeier [AWS-SA]" w:date="2023-05-04T15:01:00Z">
        <w:r>
          <w:t xml:space="preserve">extracts </w:t>
        </w:r>
      </w:ins>
      <w:ins w:id="262" w:author="Nate Bachmeier [AWS-SA]" w:date="2023-05-04T15:03:00Z">
        <w:r>
          <w:t>metadata into multiple NoSQL database</w:t>
        </w:r>
      </w:ins>
      <w:ins w:id="263" w:author="Nate Bachmeier [AWS-SA]" w:date="2023-05-04T15:04:00Z">
        <w:r>
          <w:t xml:space="preserve">s </w:t>
        </w:r>
      </w:ins>
      <w:ins w:id="264" w:author="Nate Bachmeier [AWS-SA]" w:date="2023-05-04T15:03:00Z">
        <w:r>
          <w:t xml:space="preserve">using </w:t>
        </w:r>
        <w:r>
          <w:t>the OpenPose Framework, Amazon Rekognition, and custom Python logic</w:t>
        </w:r>
      </w:ins>
      <w:ins w:id="265" w:author="Nate Bachmeier [AWS-SA]" w:date="2023-05-04T15:02:00Z">
        <w:r>
          <w:t>.</w:t>
        </w:r>
      </w:ins>
      <w:ins w:id="266" w:author="Nate Bachmeier [AWS-SA]" w:date="2023-05-04T15:04:00Z">
        <w:r>
          <w:t xml:space="preserve"> Finally, users can quickly </w:t>
        </w:r>
      </w:ins>
      <w:ins w:id="267" w:author="Nate Bachmeier [AWS-SA]" w:date="2023-05-04T15:10:00Z">
        <w:r>
          <w:t>retrieve</w:t>
        </w:r>
      </w:ins>
      <w:ins w:id="268" w:author="Nate Bachmeier [AWS-SA]" w:date="2023-05-04T15:04:00Z">
        <w:r>
          <w:t xml:space="preserve"> those </w:t>
        </w:r>
      </w:ins>
      <w:ins w:id="269" w:author="Nate Bachmeier [AWS-SA]" w:date="2023-05-04T15:05:00Z">
        <w:r>
          <w:t>results using a GraphQL interface. Th</w:t>
        </w:r>
      </w:ins>
      <w:ins w:id="270" w:author="Nate Bachmeier [AWS-SA]" w:date="2023-05-04T15:10:00Z">
        <w:r>
          <w:t>ese artifacts</w:t>
        </w:r>
      </w:ins>
      <w:ins w:id="271" w:author="Nate Bachmeier [AWS-SA]" w:date="2023-05-04T15:05:00Z">
        <w:r>
          <w:t xml:space="preserve"> </w:t>
        </w:r>
      </w:ins>
      <w:ins w:id="272" w:author="Nate Bachmeier [AWS-SA]" w:date="2023-05-04T15:06:00Z">
        <w:r>
          <w:t>provide data consumers with a near real-time query interface that’s straightforward to extend with domain-specific requirements.</w:t>
        </w:r>
      </w:ins>
    </w:p>
    <w:p w14:paraId="39BA8349" w14:textId="5B590045" w:rsidR="00D25342" w:rsidDel="007B33AD" w:rsidRDefault="007B33AD" w:rsidP="00140D78">
      <w:pPr>
        <w:rPr>
          <w:del w:id="273" w:author="Nate Bachmeier [AWS-SA]" w:date="2023-05-04T15:11:00Z"/>
        </w:rPr>
      </w:pPr>
      <w:ins w:id="274" w:author="Nate Bachmeier [AWS-SA]" w:date="2023-05-04T15:12:00Z">
        <w:r>
          <w:lastRenderedPageBreak/>
          <w:t xml:space="preserve">The </w:t>
        </w:r>
      </w:ins>
      <w:del w:id="275" w:author="Nate Bachmeier [AWS-SA]" w:date="2023-05-04T15:05:00Z">
        <w:r w:rsidR="00D25342" w:rsidDel="007B33AD">
          <w:delText xml:space="preserve">performed these steps </w:delText>
        </w:r>
      </w:del>
      <w:del w:id="276" w:author="Nate Bachmeier [AWS-SA]" w:date="2023-05-04T14:57:00Z">
        <w:r w:rsidR="00D25342" w:rsidDel="007B33AD">
          <w:delText xml:space="preserve">by configuring </w:delText>
        </w:r>
      </w:del>
      <w:del w:id="277" w:author="Nate Bachmeier [AWS-SA]" w:date="2023-05-04T14:58:00Z">
        <w:r w:rsidR="00D25342" w:rsidDel="007B33AD">
          <w:delText>an</w:delText>
        </w:r>
      </w:del>
      <w:del w:id="278" w:author="Nate Bachmeier [AWS-SA]" w:date="2023-05-04T15:05:00Z">
        <w:r w:rsidR="00D25342" w:rsidDel="007B33AD">
          <w:delText xml:space="preserve"> analytics pipeline that downloaded YouTube videos, extracted metadata, and aggregated the results. </w:delText>
        </w:r>
      </w:del>
      <w:del w:id="279" w:author="Nate Bachmeier [AWS-SA]" w:date="2023-05-04T15:11:00Z">
        <w:r w:rsidR="00D25342" w:rsidDel="007B33AD">
          <w:delText xml:space="preserve">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delText>
        </w:r>
      </w:del>
    </w:p>
    <w:p w14:paraId="0D47C82D" w14:textId="18CCD7D1" w:rsidR="00140D78" w:rsidRDefault="00D25342" w:rsidP="00140D78">
      <w:del w:id="280" w:author="Nate Bachmeier [AWS-SA]" w:date="2023-05-04T15:12:00Z">
        <w:r w:rsidDel="007B33AD">
          <w:delText xml:space="preserve">In the final chapter, </w:delText>
        </w:r>
      </w:del>
      <w:del w:id="281" w:author="Nate Bachmeier [AWS-SA]" w:date="2023-05-04T15:11:00Z">
        <w:r w:rsidDel="007B33AD">
          <w:delText xml:space="preserve">this text </w:delText>
        </w:r>
      </w:del>
      <w:ins w:id="282" w:author="Nate Bachmeier [AWS-SA]" w:date="2023-05-04T15:12:00Z">
        <w:r w:rsidR="007B33AD">
          <w:t xml:space="preserve">final chapter </w:t>
        </w:r>
      </w:ins>
      <w:ins w:id="283" w:author="Nate Bachmeier [AWS-SA]" w:date="2023-05-04T15:13:00Z">
        <w:r w:rsidR="007B33AD">
          <w:t>contains an examination</w:t>
        </w:r>
      </w:ins>
      <w:ins w:id="284" w:author="Nate Bachmeier [AWS-SA]" w:date="2023-05-04T15:11:00Z">
        <w:r w:rsidR="007B33AD">
          <w:t xml:space="preserve"> </w:t>
        </w:r>
      </w:ins>
      <w:ins w:id="285" w:author="Nate Bachmeier [AWS-SA]" w:date="2023-05-04T15:13:00Z">
        <w:r w:rsidR="007B33AD">
          <w:t xml:space="preserve">of </w:t>
        </w:r>
      </w:ins>
      <w:del w:id="286" w:author="Nate Bachmeier [AWS-SA]" w:date="2023-05-04T15:12:00Z">
        <w:r w:rsidDel="007B33AD">
          <w:delText xml:space="preserve">examines </w:delText>
        </w:r>
      </w:del>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87" w:name="_Toc51929242"/>
      <w:bookmarkStart w:id="288" w:name="_Toc133765225"/>
      <w:r>
        <w:t>Implications</w:t>
      </w:r>
      <w:bookmarkEnd w:id="287"/>
      <w:bookmarkEnd w:id="288"/>
    </w:p>
    <w:p w14:paraId="0946EEB2" w14:textId="4C4B4B68" w:rsidR="0033517C" w:rsidRDefault="0033517C" w:rsidP="0033517C">
      <w:pPr>
        <w:contextualSpacing/>
      </w:pPr>
      <w:r>
        <w:t xml:space="preserve">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w:t>
      </w:r>
      <w:del w:id="289" w:author="Nate Bachmeier [AWS-SA]" w:date="2023-05-04T15:18:00Z">
        <w:r w:rsidDel="007C77BB">
          <w:delText xml:space="preserve">aims to </w:delText>
        </w:r>
      </w:del>
      <w:r>
        <w:t>mitigate</w:t>
      </w:r>
      <w:ins w:id="290" w:author="Nate Bachmeier [AWS-SA]" w:date="2023-05-04T15:18:00Z">
        <w:r w:rsidR="007C77BB">
          <w:t>s</w:t>
        </w:r>
      </w:ins>
      <w:r>
        <w:t xml:space="preserve"> these issues by </w:t>
      </w:r>
      <w:ins w:id="291" w:author="Nate Bachmeier [AWS-SA]" w:date="2023-05-04T15:18:00Z">
        <w:r w:rsidR="007C77BB">
          <w:t xml:space="preserve">utilizing public </w:t>
        </w:r>
      </w:ins>
      <w:ins w:id="292" w:author="Nate Bachmeier [AWS-SA]" w:date="2023-05-04T15:19:00Z">
        <w:r w:rsidR="007C77BB">
          <w:t>videos</w:t>
        </w:r>
      </w:ins>
      <w:del w:id="293" w:author="Nate Bachmeier [AWS-SA]" w:date="2023-05-04T15:19:00Z">
        <w:r w:rsidDel="007C77BB">
          <w:delText>training the model with simulator data or open video repositories, which raises two related questions</w:delText>
        </w:r>
      </w:del>
      <w:r>
        <w:t>.</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ns w:id="294" w:author="Nate Bachmeier [AWS-SA]" w:date="2023-05-04T15:21:00Z"/>
          <w:i/>
          <w:iCs/>
        </w:rPr>
      </w:pPr>
      <w:r w:rsidRPr="00462221">
        <w:rPr>
          <w:i/>
          <w:iCs/>
        </w:rPr>
        <w:t>What is the effectiveness of autonomous assistants for classifying behaviors of elderly and special needs patients for care organizations?</w:t>
      </w:r>
    </w:p>
    <w:p w14:paraId="16A30E17" w14:textId="77777777" w:rsidR="00685A46" w:rsidRDefault="007C77BB" w:rsidP="0033517C">
      <w:pPr>
        <w:rPr>
          <w:ins w:id="295" w:author="Nate Bachmeier [AWS-SA]" w:date="2023-05-04T17:28:00Z"/>
        </w:rPr>
      </w:pPr>
      <w:ins w:id="296" w:author="Nate Bachmeier [AWS-SA]" w:date="2023-05-04T15:21:00Z">
        <w:r w:rsidRPr="007C77BB">
          <w:rPr>
            <w:rPrChange w:id="297" w:author="Nate Bachmeier [AWS-SA]" w:date="2023-05-04T15:21:00Z">
              <w:rPr>
                <w:i/>
                <w:iCs/>
              </w:rPr>
            </w:rPrChange>
          </w:rPr>
          <w:t>Effectiveness is the degree to which something successfully produces a desired (Oxford, 2023).</w:t>
        </w:r>
        <w:r>
          <w:t xml:space="preserve"> </w:t>
        </w:r>
      </w:ins>
      <w:ins w:id="298" w:author="Nate Bachmeier [AWS-SA]" w:date="2023-05-04T15:57:00Z">
        <w:r>
          <w:t xml:space="preserve">Within this research context, that means that the analytics pipeline can </w:t>
        </w:r>
      </w:ins>
      <w:ins w:id="299" w:author="Nate Bachmeier [AWS-SA]" w:date="2023-05-04T15:58:00Z">
        <w:r>
          <w:t xml:space="preserve">reliably download, </w:t>
        </w:r>
      </w:ins>
      <w:ins w:id="300" w:author="Nate Bachmeier [AWS-SA]" w:date="2023-05-04T16:27:00Z">
        <w:r w:rsidR="00245831">
          <w:t>extract</w:t>
        </w:r>
      </w:ins>
      <w:ins w:id="301" w:author="Nate Bachmeier [AWS-SA]" w:date="2023-05-04T15:58:00Z">
        <w:r>
          <w:t xml:space="preserve">, and index kinetic-700 videos (see </w:t>
        </w:r>
        <w:r>
          <w:rPr>
            <w:i/>
            <w:iCs/>
          </w:rPr>
          <w:t>Chapter 4</w:t>
        </w:r>
      </w:ins>
      <w:ins w:id="302" w:author="Nate Bachmeier [AWS-SA]" w:date="2023-05-04T15:59:00Z">
        <w:r>
          <w:rPr>
            <w:i/>
            <w:iCs/>
          </w:rPr>
          <w:t>:</w:t>
        </w:r>
      </w:ins>
      <w:ins w:id="303" w:author="Nate Bachmeier [AWS-SA]" w:date="2023-05-04T15:58:00Z">
        <w:r>
          <w:rPr>
            <w:i/>
            <w:iCs/>
          </w:rPr>
          <w:t xml:space="preserve"> </w:t>
        </w:r>
      </w:ins>
      <w:ins w:id="304" w:author="Nate Bachmeier [AWS-SA]" w:date="2023-05-04T15:59:00Z">
        <w:r>
          <w:rPr>
            <w:i/>
            <w:iCs/>
          </w:rPr>
          <w:t xml:space="preserve">Findings, </w:t>
        </w:r>
      </w:ins>
      <w:ins w:id="305" w:author="Nate Bachmeier [AWS-SA]" w:date="2023-05-04T15:58:00Z">
        <w:r>
          <w:rPr>
            <w:i/>
            <w:iCs/>
          </w:rPr>
          <w:t>RQ1</w:t>
        </w:r>
      </w:ins>
      <w:ins w:id="306" w:author="Nate Bachmeier [AWS-SA]" w:date="2023-05-04T15:59:00Z">
        <w:r>
          <w:t>)</w:t>
        </w:r>
      </w:ins>
      <w:ins w:id="307" w:author="Nate Bachmeier [AWS-SA]" w:date="2023-05-04T15:58:00Z">
        <w:r>
          <w:t xml:space="preserve">. </w:t>
        </w:r>
      </w:ins>
      <w:ins w:id="308" w:author="Nate Bachmeier [AWS-SA]" w:date="2023-05-04T16:01:00Z">
        <w:r w:rsidR="00245831">
          <w:t xml:space="preserve">The </w:t>
        </w:r>
      </w:ins>
      <w:ins w:id="309" w:author="Nate Bachmeier [AWS-SA]" w:date="2023-05-04T16:27:00Z">
        <w:r w:rsidR="00245831">
          <w:t>pipeline</w:t>
        </w:r>
      </w:ins>
      <w:ins w:id="310" w:author="Nate Bachmeier [AWS-SA]" w:date="2023-05-04T16:30:00Z">
        <w:r w:rsidR="00EA4A03">
          <w:t xml:space="preserve"> </w:t>
        </w:r>
      </w:ins>
      <w:ins w:id="311" w:author="Nate Bachmeier [AWS-SA]" w:date="2023-05-04T16:32:00Z">
        <w:r w:rsidR="00EA4A03">
          <w:t xml:space="preserve">invoked the loosely coupled components resulting in 21.7M </w:t>
        </w:r>
      </w:ins>
      <w:ins w:id="312" w:author="Nate Bachmeier [AWS-SA]" w:date="2023-05-04T16:35:00Z">
        <w:r w:rsidR="00EA4A03">
          <w:t xml:space="preserve">prediction </w:t>
        </w:r>
      </w:ins>
      <w:ins w:id="313" w:author="Nate Bachmeier [AWS-SA]" w:date="2023-05-04T16:33:00Z">
        <w:r w:rsidR="00EA4A03">
          <w:t>documents</w:t>
        </w:r>
      </w:ins>
      <w:ins w:id="314" w:author="Nate Bachmeier [AWS-SA]" w:date="2023-05-04T16:35:00Z">
        <w:r w:rsidR="00EA4A03">
          <w:t xml:space="preserve"> describing the state within sampled frames (</w:t>
        </w:r>
      </w:ins>
      <w:ins w:id="315" w:author="Nate Bachmeier [AWS-SA]" w:date="2023-05-04T16:36:00Z">
        <w:r w:rsidR="00EA4A03">
          <w:t xml:space="preserve">2 fps). These predictions identify distinct people within the video, movement </w:t>
        </w:r>
      </w:ins>
      <w:ins w:id="316" w:author="Nate Bachmeier [AWS-SA]" w:date="2023-05-04T16:37:00Z">
        <w:r w:rsidR="00EA4A03">
          <w:t>tracking, and object detection features.</w:t>
        </w:r>
      </w:ins>
      <w:ins w:id="317" w:author="Nate Bachmeier [AWS-SA]" w:date="2023-05-04T17:09:00Z">
        <w:r w:rsidR="00685A46">
          <w:t xml:space="preserve"> The GraphQL interface </w:t>
        </w:r>
      </w:ins>
      <w:ins w:id="318" w:author="Nate Bachmeier [AWS-SA]" w:date="2023-05-04T17:26:00Z">
        <w:r w:rsidR="00685A46">
          <w:t xml:space="preserve">decouples the data retrieval from the data storage constructs. </w:t>
        </w:r>
      </w:ins>
    </w:p>
    <w:p w14:paraId="4D311A11" w14:textId="1DA02D5D" w:rsidR="00EA4A03" w:rsidRDefault="00685A46" w:rsidP="0033517C">
      <w:pPr>
        <w:rPr>
          <w:ins w:id="319" w:author="Nate Bachmeier [AWS-SA]" w:date="2023-05-04T16:41:00Z"/>
        </w:rPr>
      </w:pPr>
      <w:ins w:id="320" w:author="Nate Bachmeier [AWS-SA]" w:date="2023-05-04T17:27:00Z">
        <w:r>
          <w:lastRenderedPageBreak/>
          <w:t xml:space="preserve">This configuration enables future </w:t>
        </w:r>
      </w:ins>
      <w:ins w:id="321" w:author="Nate Bachmeier [AWS-SA]" w:date="2023-05-04T17:28:00Z">
        <w:r>
          <w:t xml:space="preserve">data scientists </w:t>
        </w:r>
      </w:ins>
      <w:ins w:id="322" w:author="Nate Bachmeier [AWS-SA]" w:date="2023-05-04T17:27:00Z">
        <w:r>
          <w:t>to add CV models dynamically</w:t>
        </w:r>
      </w:ins>
      <w:ins w:id="323" w:author="Nate Bachmeier [AWS-SA]" w:date="2023-05-04T17:28:00Z">
        <w:r>
          <w:t xml:space="preserve"> and bring new foundational capabilities. </w:t>
        </w:r>
      </w:ins>
      <w:ins w:id="324" w:author="Nate Bachmeier [AWS-SA]" w:date="2023-05-04T17:39:00Z">
        <w:r w:rsidR="00EA4218">
          <w:t xml:space="preserve">For </w:t>
        </w:r>
      </w:ins>
      <w:ins w:id="325" w:author="Nate Bachmeier [AWS-SA]" w:date="2023-05-04T17:40:00Z">
        <w:r w:rsidR="00EA4218">
          <w:t>example</w:t>
        </w:r>
      </w:ins>
      <w:ins w:id="326" w:author="Nate Bachmeier [AWS-SA]" w:date="2023-05-04T17:39:00Z">
        <w:r w:rsidR="00EA4218">
          <w:t xml:space="preserve">, a data scientist </w:t>
        </w:r>
      </w:ins>
      <w:ins w:id="327" w:author="Nate Bachmeier [AWS-SA]" w:date="2023-05-04T17:40:00Z">
        <w:r w:rsidR="00EA4218">
          <w:t xml:space="preserve">could </w:t>
        </w:r>
      </w:ins>
      <w:ins w:id="328" w:author="Nate Bachmeier [AWS-SA]" w:date="2023-05-04T17:41:00Z">
        <w:r w:rsidR="00EA4218">
          <w:t>use TensorFlow or PyTorch to build a</w:t>
        </w:r>
      </w:ins>
      <w:ins w:id="329" w:author="Nate Bachmeier [AWS-SA]" w:date="2023-05-04T17:43:00Z">
        <w:r w:rsidR="00EA4218">
          <w:t xml:space="preserve"> medication object classification model</w:t>
        </w:r>
      </w:ins>
      <w:ins w:id="330" w:author="Nate Bachmeier [AWS-SA]" w:date="2023-05-04T17:40:00Z">
        <w:r w:rsidR="00EA4218">
          <w:t>.</w:t>
        </w:r>
      </w:ins>
      <w:ins w:id="331" w:author="Nate Bachmeier [AWS-SA]" w:date="2023-05-04T17:41:00Z">
        <w:r w:rsidR="00EA4218">
          <w:t xml:space="preserve"> </w:t>
        </w:r>
      </w:ins>
      <w:ins w:id="332" w:author="Nate Bachmeier [AWS-SA]" w:date="2023-05-04T17:28:00Z">
        <w:r>
          <w:t xml:space="preserve">It also permits developers to extend the </w:t>
        </w:r>
      </w:ins>
      <w:ins w:id="333" w:author="Nate Bachmeier [AWS-SA]" w:date="2023-05-04T17:39:00Z">
        <w:r w:rsidR="00EA4218">
          <w:t xml:space="preserve">GraphQL </w:t>
        </w:r>
      </w:ins>
      <w:ins w:id="334" w:author="Nate Bachmeier [AWS-SA]" w:date="2023-05-04T17:28:00Z">
        <w:r>
          <w:t xml:space="preserve">schema </w:t>
        </w:r>
      </w:ins>
      <w:ins w:id="335" w:author="Nate Bachmeier [AWS-SA]" w:date="2023-05-04T17:30:00Z">
        <w:r>
          <w:t xml:space="preserve">by rule mining and </w:t>
        </w:r>
      </w:ins>
      <w:ins w:id="336" w:author="Nate Bachmeier [AWS-SA]" w:date="2023-05-04T17:31:00Z">
        <w:r>
          <w:t xml:space="preserve">through </w:t>
        </w:r>
      </w:ins>
      <w:ins w:id="337" w:author="Nate Bachmeier [AWS-SA]" w:date="2023-05-04T17:30:00Z">
        <w:r>
          <w:t xml:space="preserve">business </w:t>
        </w:r>
      </w:ins>
      <w:ins w:id="338" w:author="Nate Bachmeier [AWS-SA]" w:date="2023-05-04T17:31:00Z">
        <w:r>
          <w:t xml:space="preserve">heuristics </w:t>
        </w:r>
      </w:ins>
      <w:ins w:id="339" w:author="Nate Bachmeier [AWS-SA]" w:date="2023-05-04T17:39:00Z">
        <w:r w:rsidR="00EA4218">
          <w:t>requirements. For instance,</w:t>
        </w:r>
      </w:ins>
      <w:ins w:id="340" w:author="Nate Bachmeier [AWS-SA]" w:date="2023-05-04T17:43:00Z">
        <w:r w:rsidR="00EA4218">
          <w:t xml:space="preserve"> they could detect the presence of medicine and the subject eating something. </w:t>
        </w:r>
      </w:ins>
      <w:ins w:id="341" w:author="Nate Bachmeier [AWS-SA]" w:date="2023-05-04T17:44:00Z">
        <w:r w:rsidR="00EA4218">
          <w:t xml:space="preserve">The amalgamation of these insights and detections </w:t>
        </w:r>
      </w:ins>
      <w:ins w:id="342" w:author="Nate Bachmeier [AWS-SA]" w:date="2023-05-04T17:45:00Z">
        <w:r w:rsidR="00EA4218">
          <w:t>permits the system to be reasonably confident the patient is taking their medication.</w:t>
        </w:r>
      </w:ins>
    </w:p>
    <w:p w14:paraId="469A3E7C" w14:textId="38F4C105" w:rsidR="00EA4A03" w:rsidRPr="007C77BB" w:rsidDel="00EA4A03" w:rsidRDefault="00EA4A03" w:rsidP="0033517C">
      <w:pPr>
        <w:rPr>
          <w:del w:id="343" w:author="Nate Bachmeier [AWS-SA]" w:date="2023-05-04T16:39:00Z"/>
          <w:rPrChange w:id="344" w:author="Nate Bachmeier [AWS-SA]" w:date="2023-05-04T15:21:00Z">
            <w:rPr>
              <w:del w:id="345" w:author="Nate Bachmeier [AWS-SA]" w:date="2023-05-04T16:39:00Z"/>
              <w:i/>
              <w:iCs/>
            </w:rPr>
          </w:rPrChange>
        </w:rPr>
      </w:pPr>
    </w:p>
    <w:p w14:paraId="26A12243" w14:textId="18574587" w:rsidR="005820EA" w:rsidDel="00EA4218" w:rsidRDefault="005820EA" w:rsidP="0033517C">
      <w:pPr>
        <w:rPr>
          <w:del w:id="346" w:author="Nate Bachmeier [AWS-SA]" w:date="2023-05-04T17:46:00Z"/>
        </w:rPr>
      </w:pPr>
      <w:del w:id="347" w:author="Nate Bachmeier [AWS-SA]" w:date="2023-05-04T17:46:00Z">
        <w:r w:rsidDel="00EA4218">
          <w:delText xml:space="preserve">The foundational goal of this question is to determine the accuracy of a human activity recognition (HAR) solution. </w:delText>
        </w:r>
        <w:r w:rsidR="005B6535" w:rsidDel="00EA4218">
          <w:delText xml:space="preserve">This outcome was achievable using the skeletal metadata to predict motion sequences and combine </w:delText>
        </w:r>
        <w:r w:rsidR="0021614C" w:rsidDel="00EA4218">
          <w:delText xml:space="preserve">them </w:delText>
        </w:r>
        <w:r w:rsidR="005B6535" w:rsidDel="00EA4218">
          <w:delText xml:space="preserve">with auxiliary sources. </w:delText>
        </w:r>
      </w:del>
      <w:r w:rsidR="005B6535">
        <w:t xml:space="preserve">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w:t>
      </w:r>
      <w:ins w:id="348" w:author="Nate Bachmeier [AWS-SA]" w:date="2023-05-04T14:48:00Z">
        <w:r w:rsidR="007B33AD">
          <w:t xml:space="preserve"> et al.</w:t>
        </w:r>
      </w:ins>
      <w:del w:id="349" w:author="Nate Bachmeier [AWS-SA]" w:date="2023-05-04T14:49:00Z">
        <w:r w:rsidR="0021614C" w:rsidDel="007B33AD">
          <w:delText>, Koren, and Volinsky</w:delText>
        </w:r>
      </w:del>
      <w:r w:rsidR="0021614C">
        <w:t>’s (200</w:t>
      </w:r>
      <w:r w:rsidR="00D414AD">
        <w:t>9</w:t>
      </w:r>
      <w:r w:rsidR="0021614C">
        <w:t>) Netflix Prize solution that combines 107 trivial predictors into one high-precise recommendation engine.</w:t>
      </w:r>
      <w:ins w:id="350" w:author="Nate Bachmeier [AWS-SA]" w:date="2023-05-04T17:46:00Z">
        <w:r w:rsidR="00EA4218">
          <w:t xml:space="preserve"> </w:t>
        </w:r>
      </w:ins>
    </w:p>
    <w:p w14:paraId="33CD0A08" w14:textId="2D88CB01"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del w:id="351" w:author="Nate Bachmeier [AWS-SA]" w:date="2023-05-04T17:49:00Z">
        <w:r w:rsidR="009F63B9" w:rsidDel="00EA4218">
          <w:delText xml:space="preserve">Preactions </w:delText>
        </w:r>
      </w:del>
      <w:ins w:id="352" w:author="Nate Bachmeier [AWS-SA]" w:date="2023-05-04T17:49:00Z">
        <w:r w:rsidR="00EA4218">
          <w:t>Preprocessing actions</w:t>
        </w:r>
        <w:r w:rsidR="00EA4218">
          <w:t xml:space="preserve"> </w:t>
        </w:r>
      </w:ins>
      <w:r w:rsidR="009F63B9">
        <w:t>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ns w:id="353" w:author="Nate Bachmeier [AWS-SA]" w:date="2023-05-04T17:47:00Z"/>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77956461" w14:textId="57D1292C" w:rsidR="00EA4218" w:rsidRPr="00EA4218" w:rsidRDefault="00EA4218" w:rsidP="00EA4218">
      <w:pPr>
        <w:rPr>
          <w:rPrChange w:id="354" w:author="Nate Bachmeier [AWS-SA]" w:date="2023-05-04T17:47:00Z">
            <w:rPr>
              <w:i/>
              <w:iCs/>
            </w:rPr>
          </w:rPrChange>
        </w:rPr>
      </w:pPr>
      <w:ins w:id="355" w:author="Nate Bachmeier [AWS-SA]" w:date="2023-05-04T17:47:00Z">
        <w:r w:rsidRPr="00EA4218">
          <w:rPr>
            <w:rPrChange w:id="356" w:author="Nate Bachmeier [AWS-SA]" w:date="2023-05-04T17:47:00Z">
              <w:rPr>
                <w:i/>
                <w:iCs/>
              </w:rPr>
            </w:rPrChange>
          </w:rPr>
          <w:lastRenderedPageBreak/>
          <w:t>Efficiency is the quality of doing something well without wasting time or resources (Oxford, 2023).</w:t>
        </w:r>
        <w:r>
          <w:t xml:space="preserve"> Within this research</w:t>
        </w:r>
      </w:ins>
      <w:ins w:id="357" w:author="Nate Bachmeier [AWS-SA]" w:date="2023-05-04T17:48:00Z">
        <w:r>
          <w:t xml:space="preserve"> context, it means processing frames quickly and</w:t>
        </w:r>
      </w:ins>
      <w:ins w:id="358" w:author="Nate Bachmeier [AWS-SA]" w:date="2023-05-04T17:47:00Z">
        <w:r>
          <w:t xml:space="preserve"> supporting </w:t>
        </w:r>
      </w:ins>
      <w:ins w:id="359" w:author="Nate Bachmeier [AWS-SA]" w:date="2023-05-04T17:48:00Z">
        <w:r>
          <w:t xml:space="preserve">an economically elastic computation scale-out model. </w:t>
        </w:r>
      </w:ins>
      <w:ins w:id="360" w:author="Nate Bachmeier [AWS-SA]" w:date="2023-05-04T17:50:00Z">
        <w:r>
          <w:t xml:space="preserve">The analytics pipeline can download, extract, and index metadata in near real-time utilizing a GPU farm. </w:t>
        </w:r>
      </w:ins>
      <w:ins w:id="361" w:author="Nate Bachmeier [AWS-SA]" w:date="2023-05-04T17:51:00Z">
        <w:r>
          <w:t xml:space="preserve">This farm leverages a task-queuing strategy that waits for </w:t>
        </w:r>
      </w:ins>
      <w:ins w:id="362" w:author="Nate Bachmeier [AWS-SA]" w:date="2023-05-04T17:52:00Z">
        <w:r w:rsidR="009C19DC">
          <w:t xml:space="preserve">the availability of </w:t>
        </w:r>
      </w:ins>
      <w:ins w:id="363" w:author="Nate Bachmeier [AWS-SA]" w:date="2023-05-04T17:51:00Z">
        <w:r>
          <w:t>inexpensive comput</w:t>
        </w:r>
      </w:ins>
      <w:ins w:id="364" w:author="Nate Bachmeier [AWS-SA]" w:date="2023-05-04T17:52:00Z">
        <w:r>
          <w:t>ation</w:t>
        </w:r>
      </w:ins>
      <w:ins w:id="365" w:author="Nate Bachmeier [AWS-SA]" w:date="2023-05-04T17:51:00Z">
        <w:r>
          <w:t xml:space="preserve"> resources</w:t>
        </w:r>
      </w:ins>
      <w:ins w:id="366" w:author="Nate Bachmeier [AWS-SA]" w:date="2023-05-04T17:52:00Z">
        <w:r>
          <w:t>.</w:t>
        </w:r>
      </w:ins>
      <w:ins w:id="367" w:author="Nate Bachmeier [AWS-SA]" w:date="2023-05-04T17:53:00Z">
        <w:r w:rsidR="009C19DC">
          <w:t xml:space="preserve"> That characteristic was essential for this low-budget project. However, enterprise environments could ad</w:t>
        </w:r>
      </w:ins>
      <w:ins w:id="368" w:author="Nate Bachmeier [AWS-SA]" w:date="2023-05-04T17:54:00Z">
        <w:r w:rsidR="009C19DC">
          <w:t xml:space="preserve">just their pricing tolerance to meet customer expectations. After allocating those resources, the </w:t>
        </w:r>
      </w:ins>
      <w:ins w:id="369" w:author="Nate Bachmeier [AWS-SA]" w:date="2023-05-04T17:55:00Z">
        <w:r w:rsidR="009C19DC">
          <w:t xml:space="preserve">pipeline churns through video clips efficiently. </w:t>
        </w:r>
      </w:ins>
      <w:ins w:id="370" w:author="Nate Bachmeier [AWS-SA]" w:date="2023-05-04T17:56:00Z">
        <w:r w:rsidR="009C19DC">
          <w:t xml:space="preserve">Additional performance improvements are </w:t>
        </w:r>
      </w:ins>
      <w:ins w:id="371" w:author="Nate Bachmeier [AWS-SA]" w:date="2023-05-04T17:57:00Z">
        <w:r w:rsidR="009C19DC">
          <w:t xml:space="preserve">possible </w:t>
        </w:r>
      </w:ins>
      <w:ins w:id="372" w:author="Nate Bachmeier [AWS-SA]" w:date="2023-05-04T17:56:00Z">
        <w:r w:rsidR="009C19DC">
          <w:t>due to the Write Once Read Maybe (WORM) sema</w:t>
        </w:r>
      </w:ins>
      <w:ins w:id="373" w:author="Nate Bachmeier [AWS-SA]" w:date="2023-05-04T17:57:00Z">
        <w:r w:rsidR="009C19DC">
          <w:t>n</w:t>
        </w:r>
      </w:ins>
      <w:ins w:id="374" w:author="Nate Bachmeier [AWS-SA]" w:date="2023-05-04T17:56:00Z">
        <w:r w:rsidR="009C19DC">
          <w:t xml:space="preserve">tics. </w:t>
        </w:r>
      </w:ins>
      <w:ins w:id="375" w:author="Nate Bachmeier [AWS-SA]" w:date="2023-05-04T17:57:00Z">
        <w:r w:rsidR="009C19DC">
          <w:t>Many computations are deferrable until the GraphQL interface requests the data.</w:t>
        </w:r>
      </w:ins>
    </w:p>
    <w:p w14:paraId="6E6F7F07" w14:textId="7C2CDC60" w:rsidR="005B6535" w:rsidDel="009C19DC" w:rsidRDefault="0033517C" w:rsidP="0033517C">
      <w:pPr>
        <w:rPr>
          <w:del w:id="376" w:author="Nate Bachmeier [AWS-SA]" w:date="2023-05-04T17:58:00Z"/>
        </w:rPr>
      </w:pPr>
      <w:del w:id="377" w:author="Nate Bachmeier [AWS-SA]" w:date="2023-05-04T17:58:00Z">
        <w:r w:rsidDel="009C19DC">
          <w:delText xml:space="preserve">The foundational goal of this question is to determine the </w:delText>
        </w:r>
        <w:r w:rsidR="005820EA" w:rsidDel="009C19DC">
          <w:delText xml:space="preserve">scalability </w:delText>
        </w:r>
        <w:r w:rsidDel="009C19DC">
          <w:delText>of a human activity recognition (HAR) solution. This project leveraged the kinetic-700 dataset to examine natural behaviors within labeled categories (see Chapter 4: Findings). Experimentation show</w:delText>
        </w:r>
        <w:r w:rsidR="00E82EA6" w:rsidDel="009C19DC">
          <w:delText>ed</w:delText>
        </w:r>
        <w:r w:rsidDel="009C19DC">
          <w:delText xml:space="preserve"> that extracting metadata from 2-D frames and classifying the behavior into an arbitrary taxonomy is possible. </w:delText>
        </w:r>
      </w:del>
    </w:p>
    <w:p w14:paraId="4B115659" w14:textId="3CBC4ADD" w:rsidR="005B6535" w:rsidRPr="00B21582" w:rsidRDefault="005B6535" w:rsidP="00B21582">
      <w:pPr>
        <w:pStyle w:val="Caption"/>
        <w:ind w:firstLine="0"/>
        <w:rPr>
          <w:b/>
          <w:bCs/>
        </w:rPr>
      </w:pPr>
      <w:bookmarkStart w:id="378" w:name="_Toc128255065"/>
      <w:bookmarkStart w:id="379"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w:t>
      </w:r>
      <w:del w:id="380" w:author="Nate Bachmeier [AWS-SA]" w:date="2023-05-04T15:19:00Z">
        <w:r w:rsidR="00BB265F" w:rsidDel="007C77BB">
          <w:rPr>
            <w:b/>
            <w:bCs/>
            <w:noProof/>
          </w:rPr>
          <w:delText>3</w:delText>
        </w:r>
      </w:del>
      <w:bookmarkEnd w:id="378"/>
      <w:r w:rsidRPr="00FB0572">
        <w:rPr>
          <w:b/>
          <w:bCs/>
        </w:rPr>
        <w:fldChar w:fldCharType="end"/>
      </w:r>
      <w:ins w:id="381" w:author="Nate Bachmeier [AWS-SA]" w:date="2023-05-04T15:19:00Z">
        <w:r w:rsidR="007C77BB">
          <w:rPr>
            <w:b/>
            <w:bCs/>
          </w:rPr>
          <w:t>9</w:t>
        </w:r>
      </w:ins>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0256E287">
            <wp:extent cx="6116955" cy="1508954"/>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2805" cy="1510397"/>
                    </a:xfrm>
                    <a:prstGeom prst="rect">
                      <a:avLst/>
                    </a:prstGeom>
                    <a:noFill/>
                    <a:ln>
                      <a:noFill/>
                    </a:ln>
                  </pic:spPr>
                </pic:pic>
              </a:graphicData>
            </a:graphic>
          </wp:inline>
        </w:drawing>
      </w:r>
      <w:bookmarkEnd w:id="379"/>
      <w:r>
        <w:t xml:space="preserve"> </w:t>
      </w:r>
    </w:p>
    <w:p w14:paraId="4BCBBB33" w14:textId="77777777" w:rsidR="00C5736E" w:rsidRDefault="009C19DC" w:rsidP="0033517C">
      <w:pPr>
        <w:rPr>
          <w:ins w:id="382" w:author="Nate Bachmeier [AWS-SA]" w:date="2023-05-04T18:17:00Z"/>
        </w:rPr>
      </w:pPr>
      <w:ins w:id="383" w:author="Nate Bachmeier [AWS-SA]" w:date="2023-05-04T18:07:00Z">
        <w:r>
          <w:t xml:space="preserve">It’s challenging to reliably extract details from every video because many </w:t>
        </w:r>
      </w:ins>
      <w:ins w:id="384" w:author="Nate Bachmeier [AWS-SA]" w:date="2023-05-04T18:08:00Z">
        <w:r>
          <w:t xml:space="preserve">activities look similar. </w:t>
        </w:r>
      </w:ins>
      <w:r w:rsidR="004E1BCD">
        <w:t xml:space="preserve">For </w:t>
      </w:r>
      <w:del w:id="385" w:author="Nate Bachmeier [AWS-SA]" w:date="2023-05-04T18:10:00Z">
        <w:r w:rsidR="004E1BCD" w:rsidDel="009C19DC">
          <w:delText>instance</w:delText>
        </w:r>
      </w:del>
      <w:ins w:id="386" w:author="Nate Bachmeier [AWS-SA]" w:date="2023-05-04T18:10:00Z">
        <w:r>
          <w:t>example</w:t>
        </w:r>
      </w:ins>
      <w:r w:rsidR="004E1BCD">
        <w:t xml:space="preserve">, consider the </w:t>
      </w:r>
      <w:r w:rsidR="0033517C">
        <w:t xml:space="preserve">hand movements necessary to pour a beer </w:t>
      </w:r>
      <w:del w:id="387" w:author="Nate Bachmeier [AWS-SA]" w:date="2023-05-04T18:08:00Z">
        <w:r w:rsidR="0033517C" w:rsidDel="009C19DC">
          <w:delText xml:space="preserve">or </w:delText>
        </w:r>
      </w:del>
      <w:ins w:id="388" w:author="Nate Bachmeier [AWS-SA]" w:date="2023-05-04T18:08:00Z">
        <w:r>
          <w:t xml:space="preserve">versus </w:t>
        </w:r>
      </w:ins>
      <w:r w:rsidR="0033517C">
        <w:t>milk (see Figure</w:t>
      </w:r>
      <w:del w:id="389" w:author="Nate Bachmeier [AWS-SA]" w:date="2023-05-04T17:58:00Z">
        <w:r w:rsidR="0033517C" w:rsidDel="009C19DC">
          <w:delText>s</w:delText>
        </w:r>
      </w:del>
      <w:r w:rsidR="0033517C">
        <w:t xml:space="preserve"> 3</w:t>
      </w:r>
      <w:del w:id="390" w:author="Nate Bachmeier [AWS-SA]" w:date="2023-05-04T17:58:00Z">
        <w:r w:rsidR="0033517C" w:rsidDel="009C19DC">
          <w:delText>2 &amp; 33</w:delText>
        </w:r>
      </w:del>
      <w:ins w:id="391" w:author="Nate Bachmeier [AWS-SA]" w:date="2023-05-04T17:58:00Z">
        <w:r>
          <w:t>9</w:t>
        </w:r>
      </w:ins>
      <w:r w:rsidR="0033517C">
        <w:t xml:space="preserve">). </w:t>
      </w:r>
      <w:r w:rsidR="004E1BCD">
        <w:t xml:space="preserve">These two actions derive from a common ancestor, and what makes them distinct is the specific object liquid. </w:t>
      </w:r>
      <w:ins w:id="392" w:author="Nate Bachmeier [AWS-SA]" w:date="2023-05-04T18:09:00Z">
        <w:r>
          <w:t xml:space="preserve">This situation is a perfect example of the benefit of overlaying multiple CV models. For </w:t>
        </w:r>
      </w:ins>
      <w:ins w:id="393" w:author="Nate Bachmeier [AWS-SA]" w:date="2023-05-04T18:10:00Z">
        <w:r>
          <w:t>instance</w:t>
        </w:r>
      </w:ins>
      <w:ins w:id="394" w:author="Nate Bachmeier [AWS-SA]" w:date="2023-05-04T18:09:00Z">
        <w:r>
          <w:t xml:space="preserve">, the </w:t>
        </w:r>
      </w:ins>
      <w:ins w:id="395" w:author="Nate Bachmeier [AWS-SA]" w:date="2023-05-04T18:10:00Z">
        <w:r>
          <w:t xml:space="preserve">skeletal movement </w:t>
        </w:r>
      </w:ins>
      <w:del w:id="396" w:author="Nate Bachmeier [AWS-SA]" w:date="2023-05-04T18:09:00Z">
        <w:r w:rsidR="004E1BCD" w:rsidDel="009C19DC">
          <w:delText xml:space="preserve">This situation creates a shortcut for the </w:delText>
        </w:r>
      </w:del>
      <w:del w:id="397" w:author="Nate Bachmeier [AWS-SA]" w:date="2023-05-04T18:10:00Z">
        <w:r w:rsidR="004E1BCD" w:rsidDel="009C19DC">
          <w:delText xml:space="preserve">HAR </w:delText>
        </w:r>
      </w:del>
      <w:r w:rsidR="004E1BCD">
        <w:t xml:space="preserve">model </w:t>
      </w:r>
      <w:ins w:id="398" w:author="Nate Bachmeier [AWS-SA]" w:date="2023-05-04T18:10:00Z">
        <w:r>
          <w:t xml:space="preserve">can </w:t>
        </w:r>
      </w:ins>
      <w:del w:id="399" w:author="Nate Bachmeier [AWS-SA]" w:date="2023-05-04T18:10:00Z">
        <w:r w:rsidR="004E1BCD" w:rsidDel="009C19DC">
          <w:delText xml:space="preserve">that only requires learning to </w:delText>
        </w:r>
      </w:del>
      <w:r w:rsidR="004E1BCD">
        <w:t xml:space="preserve">recognize the </w:t>
      </w:r>
      <w:r w:rsidR="004E1BCD" w:rsidRPr="00B21582">
        <w:rPr>
          <w:i/>
          <w:iCs/>
        </w:rPr>
        <w:t>pouring</w:t>
      </w:r>
      <w:r w:rsidR="004E1BCD">
        <w:rPr>
          <w:i/>
          <w:iCs/>
        </w:rPr>
        <w:t>-</w:t>
      </w:r>
      <w:r w:rsidR="004E1BCD" w:rsidRPr="00B21582">
        <w:rPr>
          <w:i/>
          <w:iCs/>
        </w:rPr>
        <w:t>liquid</w:t>
      </w:r>
      <w:r w:rsidR="004E1BCD">
        <w:t xml:space="preserve"> action. Secondary computer vision (CV) systems can perform object detection to predict beer versus </w:t>
      </w:r>
      <w:r w:rsidR="004E1BCD">
        <w:lastRenderedPageBreak/>
        <w:t xml:space="preserve">milk. A tertiary CV source could utilize a thermal camera to support the derived action of </w:t>
      </w:r>
      <w:r w:rsidR="004E1BCD">
        <w:rPr>
          <w:i/>
          <w:iCs/>
        </w:rPr>
        <w:t>pouring hot milk</w:t>
      </w:r>
      <w:r w:rsidR="004E1BCD">
        <w:t>.</w:t>
      </w:r>
      <w:ins w:id="400" w:author="Nate Bachmeier [AWS-SA]" w:date="2023-05-04T18:12:00Z">
        <w:r w:rsidR="005323E1">
          <w:t xml:space="preserve"> </w:t>
        </w:r>
      </w:ins>
    </w:p>
    <w:p w14:paraId="5042D585" w14:textId="3FC0355B" w:rsidR="0033517C" w:rsidRDefault="005323E1" w:rsidP="0033517C">
      <w:ins w:id="401" w:author="Nate Bachmeier [AWS-SA]" w:date="2023-05-04T18:12:00Z">
        <w:r>
          <w:t xml:space="preserve">Furthermore, it’s possible to introduce </w:t>
        </w:r>
      </w:ins>
      <w:ins w:id="402" w:author="Nate Bachmeier [AWS-SA]" w:date="2023-05-04T18:13:00Z">
        <w:r>
          <w:t xml:space="preserve">derived activities based on the labels from these model predictions. Suppose </w:t>
        </w:r>
      </w:ins>
      <w:ins w:id="403" w:author="Nate Bachmeier [AWS-SA]" w:date="2023-05-04T18:14:00Z">
        <w:r>
          <w:t>one wants to model</w:t>
        </w:r>
      </w:ins>
      <w:ins w:id="404" w:author="Nate Bachmeier [AWS-SA]" w:date="2023-05-04T18:12:00Z">
        <w:r>
          <w:t xml:space="preserve"> </w:t>
        </w:r>
      </w:ins>
      <w:ins w:id="405" w:author="Nate Bachmeier [AWS-SA]" w:date="2023-05-04T18:14:00Z">
        <w:r>
          <w:t>when the patient goes to sleep. In that case, th</w:t>
        </w:r>
      </w:ins>
      <w:ins w:id="406" w:author="Nate Bachmeier [AWS-SA]" w:date="2023-05-04T18:15:00Z">
        <w:r>
          <w:t>e system can factor into its calculus the patien</w:t>
        </w:r>
      </w:ins>
      <w:ins w:id="407" w:author="Nate Bachmeier [AWS-SA]" w:date="2023-05-04T18:16:00Z">
        <w:r>
          <w:t xml:space="preserve">t is drinking warm milk </w:t>
        </w:r>
      </w:ins>
      <w:ins w:id="408" w:author="Nate Bachmeier [AWS-SA]" w:date="2023-05-04T18:17:00Z">
        <w:r>
          <w:t>or consuming cold beer, impacting their sleeping schedule.</w:t>
        </w:r>
      </w:ins>
    </w:p>
    <w:p w14:paraId="337B0891" w14:textId="1A14133B" w:rsidR="0033517C" w:rsidRPr="00B21582" w:rsidDel="009C19DC" w:rsidRDefault="0033517C" w:rsidP="0033517C">
      <w:pPr>
        <w:pStyle w:val="Caption"/>
        <w:ind w:firstLine="0"/>
        <w:rPr>
          <w:del w:id="409" w:author="Nate Bachmeier [AWS-SA]" w:date="2023-05-04T18:10:00Z"/>
          <w:b/>
          <w:bCs/>
        </w:rPr>
      </w:pPr>
      <w:bookmarkStart w:id="410" w:name="_Toc128255066"/>
      <w:bookmarkStart w:id="411" w:name="_Toc128302252"/>
      <w:del w:id="412" w:author="Nate Bachmeier [AWS-SA]" w:date="2023-05-04T18:10:00Z">
        <w:r w:rsidRPr="00B21582" w:rsidDel="009C19DC">
          <w:rPr>
            <w:b/>
            <w:bCs/>
          </w:rPr>
          <w:delText xml:space="preserve">Figure </w:delText>
        </w:r>
        <w:r w:rsidRPr="00B21582" w:rsidDel="009C19DC">
          <w:rPr>
            <w:b/>
            <w:bCs/>
          </w:rPr>
          <w:fldChar w:fldCharType="begin"/>
        </w:r>
        <w:r w:rsidRPr="00B21582" w:rsidDel="009C19DC">
          <w:rPr>
            <w:b/>
            <w:bCs/>
          </w:rPr>
          <w:delInstrText xml:space="preserve"> SEQ Figure \* ARABIC </w:delInstrText>
        </w:r>
        <w:r w:rsidRPr="00B21582" w:rsidDel="009C19DC">
          <w:rPr>
            <w:b/>
            <w:bCs/>
          </w:rPr>
          <w:fldChar w:fldCharType="separate"/>
        </w:r>
      </w:del>
      <w:del w:id="413" w:author="Nate Bachmeier [AWS-SA]" w:date="2023-05-04T15:20:00Z">
        <w:r w:rsidR="00BB265F" w:rsidDel="007C77BB">
          <w:rPr>
            <w:b/>
            <w:bCs/>
            <w:noProof/>
          </w:rPr>
          <w:delText>3</w:delText>
        </w:r>
      </w:del>
      <w:del w:id="414" w:author="Nate Bachmeier [AWS-SA]" w:date="2023-05-04T18:10:00Z">
        <w:r w:rsidR="00BB265F" w:rsidDel="009C19DC">
          <w:rPr>
            <w:b/>
            <w:bCs/>
            <w:noProof/>
          </w:rPr>
          <w:delText>4</w:delText>
        </w:r>
        <w:bookmarkEnd w:id="410"/>
        <w:r w:rsidRPr="00B21582" w:rsidDel="009C19DC">
          <w:rPr>
            <w:b/>
            <w:bCs/>
          </w:rPr>
          <w:fldChar w:fldCharType="end"/>
        </w:r>
        <w:r w:rsidR="00D41F9D" w:rsidDel="009C19DC">
          <w:rPr>
            <w:b/>
            <w:bCs/>
          </w:rPr>
          <w:br/>
        </w:r>
        <w:r w:rsidDel="009C19DC">
          <w:rPr>
            <w:i/>
            <w:iCs w:val="0"/>
          </w:rPr>
          <w:delText>Pouring milk (</w:delText>
        </w:r>
        <w:r w:rsidR="001941A4" w:rsidRPr="001941A4" w:rsidDel="009C19DC">
          <w:rPr>
            <w:i/>
            <w:iCs w:val="0"/>
          </w:rPr>
          <w:delText>KRNkMLe-j6M</w:delText>
        </w:r>
        <w:r w:rsidDel="009C19DC">
          <w:rPr>
            <w:i/>
            <w:iCs w:val="0"/>
          </w:rPr>
          <w:delText>)</w:delText>
        </w:r>
        <w:bookmarkEnd w:id="411"/>
      </w:del>
    </w:p>
    <w:p w14:paraId="4C9C72F5" w14:textId="543A14A7" w:rsidR="0033517C" w:rsidRPr="00B21582" w:rsidDel="009C19DC" w:rsidRDefault="0033517C" w:rsidP="00B21582">
      <w:pPr>
        <w:ind w:firstLine="0"/>
        <w:rPr>
          <w:del w:id="415" w:author="Nate Bachmeier [AWS-SA]" w:date="2023-05-04T18:10:00Z"/>
        </w:rPr>
      </w:pPr>
      <w:del w:id="416" w:author="Nate Bachmeier [AWS-SA]" w:date="2023-05-04T18:10:00Z">
        <w:r w:rsidRPr="0033517C" w:rsidDel="009C19D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2"/>
                      <a:stretch>
                        <a:fillRect/>
                      </a:stretch>
                    </pic:blipFill>
                    <pic:spPr>
                      <a:xfrm>
                        <a:off x="0" y="0"/>
                        <a:ext cx="5943600" cy="2473325"/>
                      </a:xfrm>
                      <a:prstGeom prst="rect">
                        <a:avLst/>
                      </a:prstGeom>
                    </pic:spPr>
                  </pic:pic>
                </a:graphicData>
              </a:graphic>
            </wp:inline>
          </w:drawing>
        </w:r>
      </w:del>
    </w:p>
    <w:p w14:paraId="535FD021" w14:textId="23193BDC" w:rsidR="006514D0" w:rsidRDefault="006514D0">
      <w:pPr>
        <w:pStyle w:val="Heading2"/>
        <w:ind w:firstLine="0"/>
      </w:pPr>
      <w:bookmarkStart w:id="417" w:name="_Toc222132559"/>
      <w:bookmarkStart w:id="418" w:name="_Toc251424093"/>
      <w:bookmarkStart w:id="419" w:name="_Toc464831679"/>
      <w:bookmarkStart w:id="420" w:name="_Toc465328411"/>
      <w:bookmarkStart w:id="421" w:name="_Toc51929243"/>
      <w:bookmarkStart w:id="422" w:name="_Toc133765226"/>
      <w:r>
        <w:t>Recommendations</w:t>
      </w:r>
      <w:bookmarkEnd w:id="417"/>
      <w:bookmarkEnd w:id="418"/>
      <w:r>
        <w:t xml:space="preserve"> for </w:t>
      </w:r>
      <w:bookmarkEnd w:id="419"/>
      <w:bookmarkEnd w:id="420"/>
      <w:r>
        <w:t>Practice</w:t>
      </w:r>
      <w:bookmarkEnd w:id="421"/>
      <w:bookmarkEnd w:id="422"/>
    </w:p>
    <w:p w14:paraId="1A1A24D1" w14:textId="552328E4" w:rsidR="005D1C4A" w:rsidRPr="005D1C4A" w:rsidRDefault="005D1C4A" w:rsidP="00B21582">
      <w:r>
        <w:t xml:space="preserve">This dissertation examines human activity recognition </w:t>
      </w:r>
      <w:ins w:id="423" w:author="Nate Bachmeier [AWS-SA]" w:date="2023-05-04T18:22:00Z">
        <w:r w:rsidR="000173C7">
          <w:t xml:space="preserve">using Deep Mind’s kinetic-700 dataset as a proxy for </w:t>
        </w:r>
      </w:ins>
      <w:del w:id="424" w:author="Nate Bachmeier [AWS-SA]" w:date="2023-05-04T18:23:00Z">
        <w:r w:rsidDel="000173C7">
          <w:delText xml:space="preserve">within indoor settings for </w:delText>
        </w:r>
      </w:del>
      <w:r>
        <w:t xml:space="preserve">elderly and special needs </w:t>
      </w:r>
      <w:del w:id="425" w:author="Nate Bachmeier [AWS-SA]" w:date="2023-05-04T18:23:00Z">
        <w:r w:rsidDel="000173C7">
          <w:delText>care</w:delText>
        </w:r>
      </w:del>
      <w:ins w:id="426" w:author="Nate Bachmeier [AWS-SA]" w:date="2023-05-04T18:23:00Z">
        <w:r w:rsidR="000173C7">
          <w:t>behaviors</w:t>
        </w:r>
      </w:ins>
      <w:r>
        <w:t>.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w:t>
      </w:r>
      <w:ins w:id="427" w:author="Nate Bachmeier [AWS-SA]" w:date="2023-05-04T18:24:00Z">
        <w:r w:rsidR="000173C7">
          <w:t xml:space="preserve"> </w:t>
        </w:r>
      </w:ins>
      <w:ins w:id="428" w:author="Nate Bachmeier [AWS-SA]" w:date="2023-05-04T18:26:00Z">
        <w:r w:rsidR="000173C7">
          <w:t>Also, n</w:t>
        </w:r>
      </w:ins>
      <w:ins w:id="429" w:author="Nate Bachmeier [AWS-SA]" w:date="2023-05-04T18:24:00Z">
        <w:r w:rsidR="000173C7">
          <w:t xml:space="preserve">umerous situations exist where public safety </w:t>
        </w:r>
      </w:ins>
      <w:ins w:id="430" w:author="Nate Bachmeier [AWS-SA]" w:date="2023-05-04T18:26:00Z">
        <w:r w:rsidR="000173C7">
          <w:t>has priority over</w:t>
        </w:r>
      </w:ins>
      <w:ins w:id="431" w:author="Nate Bachmeier [AWS-SA]" w:date="2023-05-04T18:24:00Z">
        <w:r w:rsidR="000173C7">
          <w:t xml:space="preserve"> personal privacy, such as sporting events, </w:t>
        </w:r>
      </w:ins>
      <w:ins w:id="432" w:author="Nate Bachmeier [AWS-SA]" w:date="2023-05-04T18:25:00Z">
        <w:r w:rsidR="000173C7">
          <w:t>public events, transportation, and p</w:t>
        </w:r>
      </w:ins>
      <w:ins w:id="433" w:author="Nate Bachmeier [AWS-SA]" w:date="2023-05-04T18:26:00Z">
        <w:r w:rsidR="000173C7">
          <w:t>rison</w:t>
        </w:r>
      </w:ins>
      <w:ins w:id="434" w:author="Nate Bachmeier [AWS-SA]" w:date="2023-05-04T18:25:00Z">
        <w:r w:rsidR="000173C7">
          <w:t>s.</w:t>
        </w:r>
      </w:ins>
      <w:r>
        <w:t xml:space="preserve"> There are commercial applications outside of continuous personal monitoring scenarios. For instance, manufacturing and assembly lines can monitor for health and safety risks. </w:t>
      </w:r>
    </w:p>
    <w:p w14:paraId="301AFDBB" w14:textId="0ED3D5AD" w:rsidR="006514D0" w:rsidRDefault="006514D0">
      <w:pPr>
        <w:pStyle w:val="Heading2"/>
        <w:ind w:firstLine="0"/>
        <w:rPr>
          <w:ins w:id="435" w:author="Nate Bachmeier [AWS-SA]" w:date="2023-05-04T18:27:00Z"/>
        </w:rPr>
      </w:pPr>
      <w:bookmarkStart w:id="436" w:name="_Toc464831680"/>
      <w:bookmarkStart w:id="437" w:name="_Toc465328412"/>
      <w:bookmarkStart w:id="438" w:name="_Toc51929244"/>
      <w:bookmarkStart w:id="439" w:name="_Toc133765227"/>
      <w:r>
        <w:t>Recommendations for Future Research</w:t>
      </w:r>
      <w:bookmarkEnd w:id="436"/>
      <w:bookmarkEnd w:id="437"/>
      <w:bookmarkEnd w:id="438"/>
      <w:bookmarkEnd w:id="439"/>
      <w:del w:id="440" w:author="Nate Bachmeier [AWS-SA]" w:date="2023-05-04T18:27:00Z">
        <w:r w:rsidDel="000173C7">
          <w:delText xml:space="preserve"> </w:delText>
        </w:r>
      </w:del>
    </w:p>
    <w:p w14:paraId="77B60171" w14:textId="094FE200" w:rsidR="000173C7" w:rsidRPr="000173C7" w:rsidRDefault="0032320E" w:rsidP="000173C7">
      <w:pPr>
        <w:pPrChange w:id="441" w:author="Nate Bachmeier [AWS-SA]" w:date="2023-05-04T18:27:00Z">
          <w:pPr>
            <w:pStyle w:val="Heading2"/>
            <w:ind w:firstLine="0"/>
          </w:pPr>
        </w:pPrChange>
      </w:pPr>
      <w:ins w:id="442" w:author="Nate Bachmeier [AWS-SA]" w:date="2023-05-04T18:27:00Z">
        <w:r>
          <w:t xml:space="preserve">This constructive research project examines a broad set of videos and </w:t>
        </w:r>
      </w:ins>
      <w:ins w:id="443" w:author="Nate Bachmeier [AWS-SA]" w:date="2023-05-04T18:28:00Z">
        <w:r>
          <w:t xml:space="preserve">extracts details about a diverse population. However, there is significant potential for improvements across the value chain. For example, </w:t>
        </w:r>
      </w:ins>
      <w:ins w:id="444" w:author="Nate Bachmeier [AWS-SA]" w:date="2023-05-04T18:29:00Z">
        <w:r>
          <w:t xml:space="preserve">the </w:t>
        </w:r>
      </w:ins>
      <w:ins w:id="445" w:author="Nate Bachmeier [AWS-SA]" w:date="2023-05-04T18:28:00Z">
        <w:r>
          <w:t xml:space="preserve">video analysis uses a </w:t>
        </w:r>
      </w:ins>
      <w:ins w:id="446" w:author="Nate Bachmeier [AWS-SA]" w:date="2023-05-04T18:29:00Z">
        <w:r>
          <w:t xml:space="preserve">fixed frame rate (2 fps) for all clips. No </w:t>
        </w:r>
        <w:r>
          <w:lastRenderedPageBreak/>
          <w:t>atte</w:t>
        </w:r>
      </w:ins>
      <w:ins w:id="447" w:author="Nate Bachmeier [AWS-SA]" w:date="2023-05-04T18:30:00Z">
        <w:r>
          <w:t>mpt to quantify a reasonable frame rate occurred during this project. Future research should determine the appropriate sampling necessary to make informed decisions.</w:t>
        </w:r>
      </w:ins>
    </w:p>
    <w:p w14:paraId="6FB90D89" w14:textId="1CA1B161" w:rsidR="005A2FEA" w:rsidDel="0032320E" w:rsidRDefault="00720D2E" w:rsidP="005A2FEA">
      <w:pPr>
        <w:rPr>
          <w:del w:id="448" w:author="Nate Bachmeier [AWS-SA]" w:date="2023-05-04T18:31:00Z"/>
        </w:rPr>
      </w:pPr>
      <w:del w:id="449" w:author="Nate Bachmeier [AWS-SA]" w:date="2023-05-04T18:31:00Z">
        <w:r w:rsidDel="0032320E">
          <w:delText xml:space="preserve">Before transforming this research project into a commercial </w:delText>
        </w:r>
        <w:r w:rsidR="004C15C9" w:rsidDel="0032320E">
          <w:delText>application</w:delText>
        </w:r>
        <w:r w:rsidDel="0032320E">
          <w:delTex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delText>
        </w:r>
      </w:del>
    </w:p>
    <w:p w14:paraId="4A9468AF" w14:textId="35A755B2" w:rsidR="00720D2E" w:rsidRDefault="00720D2E" w:rsidP="005A2FEA">
      <w:r>
        <w:t xml:space="preserve">The OpenPose framework also returns low-quality predictions when overlapping people exist in a small shot (see Figure </w:t>
      </w:r>
      <w:del w:id="450" w:author="Nate Bachmeier [AWS-SA]" w:date="2023-05-04T18:12:00Z">
        <w:r w:rsidDel="009C19DC">
          <w:delText>34</w:delText>
        </w:r>
      </w:del>
      <w:ins w:id="451" w:author="Nate Bachmeier [AWS-SA]" w:date="2023-05-04T18:12:00Z">
        <w:r w:rsidR="009C19DC">
          <w:t>40</w:t>
        </w:r>
      </w:ins>
      <w:r>
        <w:t>).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ins w:id="452" w:author="Nate Bachmeier [AWS-SA]" w:date="2023-05-04T18:31:00Z">
        <w:r w:rsidR="0032320E">
          <w:t xml:space="preserve"> One potential solution is to </w:t>
        </w:r>
      </w:ins>
      <w:ins w:id="453" w:author="Nate Bachmeier [AWS-SA]" w:date="2023-05-04T18:32:00Z">
        <w:r w:rsidR="0032320E">
          <w:t xml:space="preserve">leverage multiple cameras and calculate the 3-D space. That approach would allow depth-specific bounding boxes and </w:t>
        </w:r>
      </w:ins>
      <w:ins w:id="454" w:author="Nate Bachmeier [AWS-SA]" w:date="2023-05-04T18:33:00Z">
        <w:r w:rsidR="0032320E">
          <w:t>improve collision detection with the scene’s objects.</w:t>
        </w:r>
      </w:ins>
    </w:p>
    <w:p w14:paraId="0D82DB8B" w14:textId="0B2F82C5" w:rsidR="00720D2E" w:rsidRPr="00B21582" w:rsidRDefault="00720D2E" w:rsidP="00B21582">
      <w:pPr>
        <w:pStyle w:val="Caption"/>
        <w:ind w:firstLine="0"/>
        <w:rPr>
          <w:b/>
          <w:bCs/>
          <w:i/>
        </w:rPr>
      </w:pPr>
      <w:bookmarkStart w:id="455" w:name="_Toc128302253"/>
      <w:r w:rsidRPr="00B21582">
        <w:rPr>
          <w:b/>
          <w:bCs/>
        </w:rPr>
        <w:t xml:space="preserve">Figure </w:t>
      </w:r>
      <w:del w:id="456" w:author="Nate Bachmeier [AWS-SA]" w:date="2023-05-04T15:20:00Z">
        <w:r w:rsidRPr="00B21582" w:rsidDel="007C77BB">
          <w:rPr>
            <w:b/>
            <w:bCs/>
          </w:rPr>
          <w:fldChar w:fldCharType="begin"/>
        </w:r>
        <w:r w:rsidRPr="00B21582" w:rsidDel="007C77BB">
          <w:rPr>
            <w:b/>
            <w:bCs/>
          </w:rPr>
          <w:delInstrText xml:space="preserve"> SEQ Figure \* ARABIC </w:delInstrText>
        </w:r>
        <w:r w:rsidRPr="00B21582" w:rsidDel="007C77BB">
          <w:rPr>
            <w:b/>
            <w:bCs/>
          </w:rPr>
          <w:fldChar w:fldCharType="separate"/>
        </w:r>
        <w:r w:rsidR="00BB265F" w:rsidDel="007C77BB">
          <w:rPr>
            <w:b/>
            <w:bCs/>
            <w:noProof/>
          </w:rPr>
          <w:delText>35</w:delText>
        </w:r>
        <w:r w:rsidRPr="00B21582" w:rsidDel="007C77BB">
          <w:rPr>
            <w:b/>
            <w:bCs/>
          </w:rPr>
          <w:fldChar w:fldCharType="end"/>
        </w:r>
      </w:del>
      <w:ins w:id="457" w:author="Nate Bachmeier [AWS-SA]" w:date="2023-05-04T15:20:00Z">
        <w:r w:rsidR="007C77BB">
          <w:rPr>
            <w:b/>
            <w:bCs/>
          </w:rPr>
          <w:t>4</w:t>
        </w:r>
      </w:ins>
      <w:ins w:id="458" w:author="Nate Bachmeier [AWS-SA]" w:date="2023-05-04T18:10:00Z">
        <w:r w:rsidR="009C19DC">
          <w:rPr>
            <w:b/>
            <w:bCs/>
          </w:rPr>
          <w:t>0</w:t>
        </w:r>
      </w:ins>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52370"/>
                    </a:xfrm>
                    <a:prstGeom prst="rect">
                      <a:avLst/>
                    </a:prstGeom>
                  </pic:spPr>
                </pic:pic>
              </a:graphicData>
            </a:graphic>
          </wp:inline>
        </w:drawing>
      </w:r>
      <w:bookmarkEnd w:id="455"/>
    </w:p>
    <w:p w14:paraId="163F550E" w14:textId="77777777" w:rsidR="006514D0" w:rsidRDefault="006514D0" w:rsidP="00B21582">
      <w:pPr>
        <w:pStyle w:val="Heading2"/>
        <w:ind w:firstLine="0"/>
      </w:pPr>
      <w:bookmarkStart w:id="459" w:name="_Toc222132560"/>
      <w:bookmarkStart w:id="460" w:name="_Toc251424094"/>
      <w:bookmarkStart w:id="461" w:name="_Toc464831681"/>
      <w:bookmarkStart w:id="462" w:name="_Toc465328413"/>
      <w:bookmarkStart w:id="463" w:name="_Toc51929245"/>
      <w:bookmarkStart w:id="464" w:name="_Toc133765228"/>
      <w:r>
        <w:t>Conclusions</w:t>
      </w:r>
      <w:bookmarkEnd w:id="459"/>
      <w:bookmarkEnd w:id="460"/>
      <w:bookmarkEnd w:id="461"/>
      <w:bookmarkEnd w:id="462"/>
      <w:bookmarkEnd w:id="463"/>
      <w:bookmarkEnd w:id="464"/>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 xml:space="preserve">This situation requires research into </w:t>
      </w:r>
      <w:r w:rsidR="00777764">
        <w:lastRenderedPageBreak/>
        <w:t>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103E5015"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w:t>
      </w:r>
      <w:del w:id="465" w:author="Nate Bachmeier [AWS-SA]" w:date="2023-05-04T18:11:00Z">
        <w:r w:rsidDel="009C19DC">
          <w:delText xml:space="preserve">assuming sufficient patients grant permission and forgo personal privacy, </w:delText>
        </w:r>
        <w:r w:rsidR="00B033C1" w:rsidDel="009C19DC">
          <w:delText>other researchers still have issue</w:delText>
        </w:r>
        <w:r w:rsidDel="009C19DC">
          <w:delText>s reproducing snowflake data sets</w:delText>
        </w:r>
      </w:del>
      <w:ins w:id="466" w:author="Nate Bachmeier [AWS-SA]" w:date="2023-05-04T18:11:00Z">
        <w:r w:rsidR="009C19DC">
          <w:t>other researchers still have issues reproducing snowflake data sets</w:t>
        </w:r>
      </w:ins>
      <w:ins w:id="467" w:author="Nate Bachmeier [AWS-SA]" w:date="2023-05-04T18:33:00Z">
        <w:r w:rsidR="009B2852">
          <w:t>,</w:t>
        </w:r>
      </w:ins>
      <w:ins w:id="468" w:author="Nate Bachmeier [AWS-SA]" w:date="2023-05-04T18:11:00Z">
        <w:r w:rsidR="009C19DC">
          <w:t xml:space="preserve"> assuming sufficient patients grant permission and forgo personal privacy</w:t>
        </w:r>
      </w:ins>
      <w:r>
        <w:t>.</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11D2090" w:rsidR="00B033C1" w:rsidRDefault="00B033C1" w:rsidP="00777764">
      <w:r>
        <w:t xml:space="preserve">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w:t>
      </w:r>
      <w:r w:rsidR="004C02A8">
        <w:t>correctly identify several foundational action sequences</w:t>
      </w:r>
      <w:r>
        <w:t xml:space="preserve">. After enriching those frames with object detection metadata, the predictive system could handle an arbitrary depth of derived actions, each layer describing greater specificity. This metadata </w:t>
      </w:r>
      <w:r>
        <w:lastRenderedPageBreak/>
        <w:t>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3EB9E40C" w:rsidR="008555BA" w:rsidDel="009C19DC" w:rsidRDefault="00E16572" w:rsidP="00DF58F5">
      <w:pPr>
        <w:pStyle w:val="Heading1"/>
        <w:rPr>
          <w:del w:id="469" w:author="Nate Bachmeier [AWS-SA]" w:date="2023-05-04T18:11:00Z"/>
        </w:rPr>
      </w:pPr>
      <w:bookmarkStart w:id="470" w:name="_Toc133765229"/>
      <w:del w:id="471" w:author="Nate Bachmeier [AWS-SA]" w:date="2023-05-04T18:11:00Z">
        <w:r w:rsidDel="009C19DC">
          <w:lastRenderedPageBreak/>
          <w:delText>Appendix</w:delText>
        </w:r>
        <w:r w:rsidR="009A114F" w:rsidDel="009C19DC">
          <w:delText xml:space="preserve">: </w:delText>
        </w:r>
        <w:r w:rsidR="008555BA" w:rsidDel="009C19DC">
          <w:delText>Categories</w:delText>
        </w:r>
        <w:bookmarkEnd w:id="470"/>
      </w:del>
    </w:p>
    <w:p w14:paraId="33A5F0EE" w14:textId="76DECA0A" w:rsidR="00E16572" w:rsidDel="009C19DC" w:rsidRDefault="00E16572" w:rsidP="00E16572">
      <w:pPr>
        <w:rPr>
          <w:del w:id="472" w:author="Nate Bachmeier [AWS-SA]" w:date="2023-05-04T18:11:00Z"/>
        </w:rPr>
      </w:pPr>
      <w:del w:id="473" w:author="Nate Bachmeier [AWS-SA]" w:date="2023-05-04T18:11:00Z">
        <w:r w:rsidDel="009C19DC">
          <w:delText>The kinetic-700 training set videos that were processed successfully specify the following labels.</w:delText>
        </w:r>
      </w:del>
    </w:p>
    <w:tbl>
      <w:tblPr>
        <w:tblStyle w:val="GridTable4"/>
        <w:tblW w:w="9355" w:type="dxa"/>
        <w:tblLook w:val="04A0" w:firstRow="1" w:lastRow="0" w:firstColumn="1" w:lastColumn="0" w:noHBand="0" w:noVBand="1"/>
      </w:tblPr>
      <w:tblGrid>
        <w:gridCol w:w="4007"/>
        <w:gridCol w:w="5348"/>
      </w:tblGrid>
      <w:tr w:rsidR="00E16572" w:rsidRPr="00E16572" w:rsidDel="009C19DC" w14:paraId="56B28CAE" w14:textId="622EAB92" w:rsidTr="00B21582">
        <w:trPr>
          <w:cnfStyle w:val="100000000000" w:firstRow="1" w:lastRow="0" w:firstColumn="0" w:lastColumn="0" w:oddVBand="0" w:evenVBand="0" w:oddHBand="0" w:evenHBand="0" w:firstRowFirstColumn="0" w:firstRowLastColumn="0" w:lastRowFirstColumn="0" w:lastRowLastColumn="0"/>
          <w:trHeight w:val="300"/>
          <w:del w:id="4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1B038FCE" w:rsidR="00E16572" w:rsidRPr="00B21582" w:rsidDel="009C19DC" w:rsidRDefault="00E16572" w:rsidP="00E16572">
            <w:pPr>
              <w:spacing w:line="240" w:lineRule="auto"/>
              <w:ind w:firstLine="0"/>
              <w:rPr>
                <w:del w:id="475" w:author="Nate Bachmeier [AWS-SA]" w:date="2023-05-04T18:11:00Z"/>
                <w:rFonts w:ascii="Calibri" w:eastAsia="Times New Roman" w:hAnsi="Calibri" w:cs="Calibri"/>
                <w:sz w:val="22"/>
              </w:rPr>
            </w:pPr>
            <w:del w:id="476" w:author="Nate Bachmeier [AWS-SA]" w:date="2023-05-04T18:11:00Z">
              <w:r w:rsidRPr="00B21582" w:rsidDel="009C19DC">
                <w:rPr>
                  <w:rFonts w:ascii="Calibri" w:eastAsia="Times New Roman" w:hAnsi="Calibri" w:cs="Calibri"/>
                  <w:color w:val="auto"/>
                  <w:sz w:val="22"/>
                </w:rPr>
                <w:delText>Category</w:delText>
              </w:r>
            </w:del>
          </w:p>
        </w:tc>
        <w:tc>
          <w:tcPr>
            <w:tcW w:w="5348" w:type="dxa"/>
            <w:noWrap/>
            <w:hideMark/>
          </w:tcPr>
          <w:p w14:paraId="3D28863C" w14:textId="7D668CA6" w:rsidR="00E16572" w:rsidRPr="00B21582" w:rsidDel="009C19DC"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del w:id="477" w:author="Nate Bachmeier [AWS-SA]" w:date="2023-05-04T18:11:00Z"/>
                <w:rFonts w:ascii="Calibri" w:eastAsia="Times New Roman" w:hAnsi="Calibri" w:cs="Calibri"/>
                <w:sz w:val="22"/>
              </w:rPr>
            </w:pPr>
            <w:del w:id="478" w:author="Nate Bachmeier [AWS-SA]" w:date="2023-05-04T18:11:00Z">
              <w:r w:rsidRPr="00B21582" w:rsidDel="009C19DC">
                <w:rPr>
                  <w:rFonts w:ascii="Calibri" w:eastAsia="Times New Roman" w:hAnsi="Calibri" w:cs="Calibri"/>
                  <w:color w:val="auto"/>
                  <w:sz w:val="22"/>
                </w:rPr>
                <w:delText>Total</w:delText>
              </w:r>
            </w:del>
          </w:p>
        </w:tc>
      </w:tr>
      <w:tr w:rsidR="00E16572" w:rsidRPr="00E16572" w:rsidDel="009C19DC" w14:paraId="7F6FA2D7" w14:textId="53C5B7DE" w:rsidTr="00B21582">
        <w:trPr>
          <w:cnfStyle w:val="000000100000" w:firstRow="0" w:lastRow="0" w:firstColumn="0" w:lastColumn="0" w:oddVBand="0" w:evenVBand="0" w:oddHBand="1" w:evenHBand="0" w:firstRowFirstColumn="0" w:firstRowLastColumn="0" w:lastRowFirstColumn="0" w:lastRowLastColumn="0"/>
          <w:trHeight w:val="300"/>
          <w:del w:id="4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4289ED86" w:rsidR="00E16572" w:rsidRPr="00E16572" w:rsidDel="009C19DC" w:rsidRDefault="00E16572" w:rsidP="00E16572">
            <w:pPr>
              <w:spacing w:line="240" w:lineRule="auto"/>
              <w:ind w:firstLine="0"/>
              <w:rPr>
                <w:del w:id="480" w:author="Nate Bachmeier [AWS-SA]" w:date="2023-05-04T18:11:00Z"/>
                <w:rFonts w:ascii="Calibri" w:eastAsia="Times New Roman" w:hAnsi="Calibri" w:cs="Calibri"/>
                <w:color w:val="000000"/>
                <w:sz w:val="22"/>
              </w:rPr>
            </w:pPr>
            <w:del w:id="481" w:author="Nate Bachmeier [AWS-SA]" w:date="2023-05-04T18:11:00Z">
              <w:r w:rsidRPr="00E16572" w:rsidDel="009C19DC">
                <w:rPr>
                  <w:rFonts w:ascii="Calibri" w:eastAsia="Times New Roman" w:hAnsi="Calibri" w:cs="Calibri"/>
                  <w:color w:val="000000"/>
                  <w:sz w:val="22"/>
                </w:rPr>
                <w:delText>abseiling</w:delText>
              </w:r>
            </w:del>
          </w:p>
        </w:tc>
        <w:tc>
          <w:tcPr>
            <w:tcW w:w="5348" w:type="dxa"/>
            <w:noWrap/>
            <w:hideMark/>
          </w:tcPr>
          <w:p w14:paraId="1620B294" w14:textId="40E2B1A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82" w:author="Nate Bachmeier [AWS-SA]" w:date="2023-05-04T18:11:00Z"/>
                <w:rFonts w:ascii="Calibri" w:eastAsia="Times New Roman" w:hAnsi="Calibri" w:cs="Calibri"/>
                <w:color w:val="000000"/>
                <w:sz w:val="22"/>
              </w:rPr>
            </w:pPr>
            <w:del w:id="483" w:author="Nate Bachmeier [AWS-SA]" w:date="2023-05-04T18:11:00Z">
              <w:r w:rsidRPr="00E16572" w:rsidDel="009C19DC">
                <w:rPr>
                  <w:rFonts w:ascii="Calibri" w:eastAsia="Times New Roman" w:hAnsi="Calibri" w:cs="Calibri"/>
                  <w:color w:val="000000"/>
                  <w:sz w:val="22"/>
                </w:rPr>
                <w:delText>679</w:delText>
              </w:r>
            </w:del>
          </w:p>
        </w:tc>
      </w:tr>
      <w:tr w:rsidR="00E16572" w:rsidRPr="00E16572" w:rsidDel="009C19DC" w14:paraId="3326F3A1" w14:textId="62753B3E" w:rsidTr="00B21582">
        <w:trPr>
          <w:trHeight w:val="300"/>
          <w:del w:id="4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1E2FD99B" w:rsidR="00E16572" w:rsidRPr="00B21582" w:rsidDel="009C19DC" w:rsidRDefault="00E16572" w:rsidP="00E16572">
            <w:pPr>
              <w:spacing w:line="240" w:lineRule="auto"/>
              <w:ind w:firstLine="0"/>
              <w:rPr>
                <w:del w:id="485" w:author="Nate Bachmeier [AWS-SA]" w:date="2023-05-04T18:11:00Z"/>
                <w:rFonts w:ascii="Calibri" w:eastAsia="Times New Roman" w:hAnsi="Calibri" w:cs="Calibri"/>
                <w:b w:val="0"/>
                <w:bCs w:val="0"/>
                <w:color w:val="000000"/>
                <w:sz w:val="22"/>
              </w:rPr>
            </w:pPr>
            <w:del w:id="486" w:author="Nate Bachmeier [AWS-SA]" w:date="2023-05-04T18:11:00Z">
              <w:r w:rsidRPr="00E16572" w:rsidDel="009C19DC">
                <w:rPr>
                  <w:rFonts w:ascii="Calibri" w:eastAsia="Times New Roman" w:hAnsi="Calibri" w:cs="Calibri"/>
                  <w:color w:val="000000"/>
                  <w:sz w:val="22"/>
                </w:rPr>
                <w:delText>acting in play</w:delText>
              </w:r>
            </w:del>
          </w:p>
        </w:tc>
        <w:tc>
          <w:tcPr>
            <w:tcW w:w="5348" w:type="dxa"/>
            <w:noWrap/>
            <w:hideMark/>
          </w:tcPr>
          <w:p w14:paraId="081BF231" w14:textId="3C45F28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87" w:author="Nate Bachmeier [AWS-SA]" w:date="2023-05-04T18:11:00Z"/>
                <w:rFonts w:ascii="Calibri" w:eastAsia="Times New Roman" w:hAnsi="Calibri" w:cs="Calibri"/>
                <w:color w:val="000000"/>
                <w:sz w:val="22"/>
              </w:rPr>
            </w:pPr>
            <w:del w:id="488" w:author="Nate Bachmeier [AWS-SA]" w:date="2023-05-04T18:11:00Z">
              <w:r w:rsidRPr="00E16572" w:rsidDel="009C19DC">
                <w:rPr>
                  <w:rFonts w:ascii="Calibri" w:eastAsia="Times New Roman" w:hAnsi="Calibri" w:cs="Calibri"/>
                  <w:color w:val="000000"/>
                  <w:sz w:val="22"/>
                </w:rPr>
                <w:delText>628</w:delText>
              </w:r>
            </w:del>
          </w:p>
        </w:tc>
      </w:tr>
      <w:tr w:rsidR="00E16572" w:rsidRPr="00E16572" w:rsidDel="009C19DC" w14:paraId="7A859999" w14:textId="60667F83" w:rsidTr="00B21582">
        <w:trPr>
          <w:cnfStyle w:val="000000100000" w:firstRow="0" w:lastRow="0" w:firstColumn="0" w:lastColumn="0" w:oddVBand="0" w:evenVBand="0" w:oddHBand="1" w:evenHBand="0" w:firstRowFirstColumn="0" w:firstRowLastColumn="0" w:lastRowFirstColumn="0" w:lastRowLastColumn="0"/>
          <w:trHeight w:val="300"/>
          <w:del w:id="4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1E1A85CD" w:rsidR="00E16572" w:rsidRPr="00B21582" w:rsidDel="009C19DC" w:rsidRDefault="00E16572" w:rsidP="00E16572">
            <w:pPr>
              <w:spacing w:line="240" w:lineRule="auto"/>
              <w:ind w:firstLine="0"/>
              <w:rPr>
                <w:del w:id="490" w:author="Nate Bachmeier [AWS-SA]" w:date="2023-05-04T18:11:00Z"/>
                <w:rFonts w:ascii="Calibri" w:eastAsia="Times New Roman" w:hAnsi="Calibri" w:cs="Calibri"/>
                <w:b w:val="0"/>
                <w:bCs w:val="0"/>
                <w:color w:val="000000"/>
                <w:sz w:val="22"/>
              </w:rPr>
            </w:pPr>
            <w:del w:id="491" w:author="Nate Bachmeier [AWS-SA]" w:date="2023-05-04T18:11:00Z">
              <w:r w:rsidRPr="00E16572" w:rsidDel="009C19DC">
                <w:rPr>
                  <w:rFonts w:ascii="Calibri" w:eastAsia="Times New Roman" w:hAnsi="Calibri" w:cs="Calibri"/>
                  <w:color w:val="000000"/>
                  <w:sz w:val="22"/>
                </w:rPr>
                <w:delText>adjusting glasses</w:delText>
              </w:r>
            </w:del>
          </w:p>
        </w:tc>
        <w:tc>
          <w:tcPr>
            <w:tcW w:w="5348" w:type="dxa"/>
            <w:noWrap/>
            <w:hideMark/>
          </w:tcPr>
          <w:p w14:paraId="2B6C7307" w14:textId="5F01BAC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492" w:author="Nate Bachmeier [AWS-SA]" w:date="2023-05-04T18:11:00Z"/>
                <w:rFonts w:ascii="Calibri" w:eastAsia="Times New Roman" w:hAnsi="Calibri" w:cs="Calibri"/>
                <w:color w:val="000000"/>
                <w:sz w:val="22"/>
              </w:rPr>
            </w:pPr>
            <w:del w:id="493" w:author="Nate Bachmeier [AWS-SA]" w:date="2023-05-04T18:11:00Z">
              <w:r w:rsidRPr="00E16572" w:rsidDel="009C19DC">
                <w:rPr>
                  <w:rFonts w:ascii="Calibri" w:eastAsia="Times New Roman" w:hAnsi="Calibri" w:cs="Calibri"/>
                  <w:color w:val="000000"/>
                  <w:sz w:val="22"/>
                </w:rPr>
                <w:delText>464</w:delText>
              </w:r>
            </w:del>
          </w:p>
        </w:tc>
      </w:tr>
      <w:tr w:rsidR="00E16572" w:rsidRPr="00E16572" w:rsidDel="009C19DC" w14:paraId="435738CD" w14:textId="5374907F" w:rsidTr="00B21582">
        <w:trPr>
          <w:trHeight w:val="300"/>
          <w:del w:id="4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696525B8" w:rsidR="00E16572" w:rsidRPr="00B21582" w:rsidDel="009C19DC" w:rsidRDefault="00E16572" w:rsidP="00E16572">
            <w:pPr>
              <w:spacing w:line="240" w:lineRule="auto"/>
              <w:ind w:firstLine="0"/>
              <w:rPr>
                <w:del w:id="495" w:author="Nate Bachmeier [AWS-SA]" w:date="2023-05-04T18:11:00Z"/>
                <w:rFonts w:ascii="Calibri" w:eastAsia="Times New Roman" w:hAnsi="Calibri" w:cs="Calibri"/>
                <w:b w:val="0"/>
                <w:bCs w:val="0"/>
                <w:color w:val="000000"/>
                <w:sz w:val="22"/>
              </w:rPr>
            </w:pPr>
            <w:del w:id="496" w:author="Nate Bachmeier [AWS-SA]" w:date="2023-05-04T18:11:00Z">
              <w:r w:rsidRPr="00E16572" w:rsidDel="009C19DC">
                <w:rPr>
                  <w:rFonts w:ascii="Calibri" w:eastAsia="Times New Roman" w:hAnsi="Calibri" w:cs="Calibri"/>
                  <w:color w:val="000000"/>
                  <w:sz w:val="22"/>
                </w:rPr>
                <w:delText>air drumming</w:delText>
              </w:r>
            </w:del>
          </w:p>
        </w:tc>
        <w:tc>
          <w:tcPr>
            <w:tcW w:w="5348" w:type="dxa"/>
            <w:noWrap/>
            <w:hideMark/>
          </w:tcPr>
          <w:p w14:paraId="474BD5D5" w14:textId="05817BB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497" w:author="Nate Bachmeier [AWS-SA]" w:date="2023-05-04T18:11:00Z"/>
                <w:rFonts w:ascii="Calibri" w:eastAsia="Times New Roman" w:hAnsi="Calibri" w:cs="Calibri"/>
                <w:color w:val="000000"/>
                <w:sz w:val="22"/>
              </w:rPr>
            </w:pPr>
            <w:del w:id="498" w:author="Nate Bachmeier [AWS-SA]" w:date="2023-05-04T18:11:00Z">
              <w:r w:rsidRPr="00E16572" w:rsidDel="009C19DC">
                <w:rPr>
                  <w:rFonts w:ascii="Calibri" w:eastAsia="Times New Roman" w:hAnsi="Calibri" w:cs="Calibri"/>
                  <w:color w:val="000000"/>
                  <w:sz w:val="22"/>
                </w:rPr>
                <w:delText>583</w:delText>
              </w:r>
            </w:del>
          </w:p>
        </w:tc>
      </w:tr>
      <w:tr w:rsidR="00E16572" w:rsidRPr="00E16572" w:rsidDel="009C19DC" w14:paraId="0ED26CFC" w14:textId="0AE18D29" w:rsidTr="00B21582">
        <w:trPr>
          <w:cnfStyle w:val="000000100000" w:firstRow="0" w:lastRow="0" w:firstColumn="0" w:lastColumn="0" w:oddVBand="0" w:evenVBand="0" w:oddHBand="1" w:evenHBand="0" w:firstRowFirstColumn="0" w:firstRowLastColumn="0" w:lastRowFirstColumn="0" w:lastRowLastColumn="0"/>
          <w:trHeight w:val="300"/>
          <w:del w:id="4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35CE57D2" w:rsidR="00E16572" w:rsidRPr="00B21582" w:rsidDel="009C19DC" w:rsidRDefault="00E16572" w:rsidP="00E16572">
            <w:pPr>
              <w:spacing w:line="240" w:lineRule="auto"/>
              <w:ind w:firstLine="0"/>
              <w:rPr>
                <w:del w:id="500" w:author="Nate Bachmeier [AWS-SA]" w:date="2023-05-04T18:11:00Z"/>
                <w:rFonts w:ascii="Calibri" w:eastAsia="Times New Roman" w:hAnsi="Calibri" w:cs="Calibri"/>
                <w:b w:val="0"/>
                <w:bCs w:val="0"/>
                <w:color w:val="000000"/>
                <w:sz w:val="22"/>
              </w:rPr>
            </w:pPr>
            <w:del w:id="501" w:author="Nate Bachmeier [AWS-SA]" w:date="2023-05-04T18:11:00Z">
              <w:r w:rsidRPr="00E16572" w:rsidDel="009C19DC">
                <w:rPr>
                  <w:rFonts w:ascii="Calibri" w:eastAsia="Times New Roman" w:hAnsi="Calibri" w:cs="Calibri"/>
                  <w:color w:val="000000"/>
                  <w:sz w:val="22"/>
                </w:rPr>
                <w:delText>alligator wrestling</w:delText>
              </w:r>
            </w:del>
          </w:p>
        </w:tc>
        <w:tc>
          <w:tcPr>
            <w:tcW w:w="5348" w:type="dxa"/>
            <w:noWrap/>
            <w:hideMark/>
          </w:tcPr>
          <w:p w14:paraId="7C777BB9" w14:textId="0C21E1D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02" w:author="Nate Bachmeier [AWS-SA]" w:date="2023-05-04T18:11:00Z"/>
                <w:rFonts w:ascii="Calibri" w:eastAsia="Times New Roman" w:hAnsi="Calibri" w:cs="Calibri"/>
                <w:color w:val="000000"/>
                <w:sz w:val="22"/>
              </w:rPr>
            </w:pPr>
            <w:del w:id="503"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45956A05" w14:textId="1024E232" w:rsidTr="00B21582">
        <w:trPr>
          <w:trHeight w:val="300"/>
          <w:del w:id="5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01F786E2" w:rsidR="00E16572" w:rsidRPr="00B21582" w:rsidDel="009C19DC" w:rsidRDefault="00E16572" w:rsidP="00E16572">
            <w:pPr>
              <w:spacing w:line="240" w:lineRule="auto"/>
              <w:ind w:firstLine="0"/>
              <w:rPr>
                <w:del w:id="505" w:author="Nate Bachmeier [AWS-SA]" w:date="2023-05-04T18:11:00Z"/>
                <w:rFonts w:ascii="Calibri" w:eastAsia="Times New Roman" w:hAnsi="Calibri" w:cs="Calibri"/>
                <w:b w:val="0"/>
                <w:bCs w:val="0"/>
                <w:color w:val="000000"/>
                <w:sz w:val="22"/>
              </w:rPr>
            </w:pPr>
            <w:del w:id="506" w:author="Nate Bachmeier [AWS-SA]" w:date="2023-05-04T18:11:00Z">
              <w:r w:rsidRPr="00E16572" w:rsidDel="009C19DC">
                <w:rPr>
                  <w:rFonts w:ascii="Calibri" w:eastAsia="Times New Roman" w:hAnsi="Calibri" w:cs="Calibri"/>
                  <w:color w:val="000000"/>
                  <w:sz w:val="22"/>
                </w:rPr>
                <w:delText>answering questions</w:delText>
              </w:r>
            </w:del>
          </w:p>
        </w:tc>
        <w:tc>
          <w:tcPr>
            <w:tcW w:w="5348" w:type="dxa"/>
            <w:noWrap/>
            <w:hideMark/>
          </w:tcPr>
          <w:p w14:paraId="0A3C47A6" w14:textId="288EFA4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07" w:author="Nate Bachmeier [AWS-SA]" w:date="2023-05-04T18:11:00Z"/>
                <w:rFonts w:ascii="Calibri" w:eastAsia="Times New Roman" w:hAnsi="Calibri" w:cs="Calibri"/>
                <w:color w:val="000000"/>
                <w:sz w:val="22"/>
              </w:rPr>
            </w:pPr>
            <w:del w:id="508" w:author="Nate Bachmeier [AWS-SA]" w:date="2023-05-04T18:11:00Z">
              <w:r w:rsidRPr="00E16572" w:rsidDel="009C19DC">
                <w:rPr>
                  <w:rFonts w:ascii="Calibri" w:eastAsia="Times New Roman" w:hAnsi="Calibri" w:cs="Calibri"/>
                  <w:color w:val="000000"/>
                  <w:sz w:val="22"/>
                </w:rPr>
                <w:delText>443</w:delText>
              </w:r>
            </w:del>
          </w:p>
        </w:tc>
      </w:tr>
      <w:tr w:rsidR="00E16572" w:rsidRPr="00E16572" w:rsidDel="009C19DC" w14:paraId="51B353EC" w14:textId="573124D0" w:rsidTr="00B21582">
        <w:trPr>
          <w:cnfStyle w:val="000000100000" w:firstRow="0" w:lastRow="0" w:firstColumn="0" w:lastColumn="0" w:oddVBand="0" w:evenVBand="0" w:oddHBand="1" w:evenHBand="0" w:firstRowFirstColumn="0" w:firstRowLastColumn="0" w:lastRowFirstColumn="0" w:lastRowLastColumn="0"/>
          <w:trHeight w:val="300"/>
          <w:del w:id="5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00BF34" w:rsidR="00E16572" w:rsidRPr="00B21582" w:rsidDel="009C19DC" w:rsidRDefault="00E16572" w:rsidP="00E16572">
            <w:pPr>
              <w:spacing w:line="240" w:lineRule="auto"/>
              <w:ind w:firstLine="0"/>
              <w:rPr>
                <w:del w:id="510" w:author="Nate Bachmeier [AWS-SA]" w:date="2023-05-04T18:11:00Z"/>
                <w:rFonts w:ascii="Calibri" w:eastAsia="Times New Roman" w:hAnsi="Calibri" w:cs="Calibri"/>
                <w:b w:val="0"/>
                <w:bCs w:val="0"/>
                <w:color w:val="000000"/>
                <w:sz w:val="22"/>
              </w:rPr>
            </w:pPr>
            <w:del w:id="511" w:author="Nate Bachmeier [AWS-SA]" w:date="2023-05-04T18:11:00Z">
              <w:r w:rsidRPr="00E16572" w:rsidDel="009C19DC">
                <w:rPr>
                  <w:rFonts w:ascii="Calibri" w:eastAsia="Times New Roman" w:hAnsi="Calibri" w:cs="Calibri"/>
                  <w:color w:val="000000"/>
                  <w:sz w:val="22"/>
                </w:rPr>
                <w:delText>applauding</w:delText>
              </w:r>
            </w:del>
          </w:p>
        </w:tc>
        <w:tc>
          <w:tcPr>
            <w:tcW w:w="5348" w:type="dxa"/>
            <w:noWrap/>
            <w:hideMark/>
          </w:tcPr>
          <w:p w14:paraId="7B8FAB80" w14:textId="0433EDA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12" w:author="Nate Bachmeier [AWS-SA]" w:date="2023-05-04T18:11:00Z"/>
                <w:rFonts w:ascii="Calibri" w:eastAsia="Times New Roman" w:hAnsi="Calibri" w:cs="Calibri"/>
                <w:color w:val="000000"/>
                <w:sz w:val="22"/>
              </w:rPr>
            </w:pPr>
            <w:del w:id="513" w:author="Nate Bachmeier [AWS-SA]" w:date="2023-05-04T18:11:00Z">
              <w:r w:rsidRPr="00E16572" w:rsidDel="009C19DC">
                <w:rPr>
                  <w:rFonts w:ascii="Calibri" w:eastAsia="Times New Roman" w:hAnsi="Calibri" w:cs="Calibri"/>
                  <w:color w:val="000000"/>
                  <w:sz w:val="22"/>
                </w:rPr>
                <w:delText>562</w:delText>
              </w:r>
            </w:del>
          </w:p>
        </w:tc>
      </w:tr>
      <w:tr w:rsidR="00E16572" w:rsidRPr="00E16572" w:rsidDel="009C19DC" w14:paraId="6D0934B9" w14:textId="1C2D7A5B" w:rsidTr="00B21582">
        <w:trPr>
          <w:trHeight w:val="300"/>
          <w:del w:id="5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207682C0" w:rsidR="00E16572" w:rsidRPr="00B21582" w:rsidDel="009C19DC" w:rsidRDefault="00E16572" w:rsidP="00E16572">
            <w:pPr>
              <w:spacing w:line="240" w:lineRule="auto"/>
              <w:ind w:firstLine="0"/>
              <w:rPr>
                <w:del w:id="515" w:author="Nate Bachmeier [AWS-SA]" w:date="2023-05-04T18:11:00Z"/>
                <w:rFonts w:ascii="Calibri" w:eastAsia="Times New Roman" w:hAnsi="Calibri" w:cs="Calibri"/>
                <w:b w:val="0"/>
                <w:bCs w:val="0"/>
                <w:color w:val="000000"/>
                <w:sz w:val="22"/>
              </w:rPr>
            </w:pPr>
            <w:del w:id="516" w:author="Nate Bachmeier [AWS-SA]" w:date="2023-05-04T18:11:00Z">
              <w:r w:rsidRPr="00E16572" w:rsidDel="009C19DC">
                <w:rPr>
                  <w:rFonts w:ascii="Calibri" w:eastAsia="Times New Roman" w:hAnsi="Calibri" w:cs="Calibri"/>
                  <w:color w:val="000000"/>
                  <w:sz w:val="22"/>
                </w:rPr>
                <w:delText>applying cream</w:delText>
              </w:r>
            </w:del>
          </w:p>
        </w:tc>
        <w:tc>
          <w:tcPr>
            <w:tcW w:w="5348" w:type="dxa"/>
            <w:noWrap/>
            <w:hideMark/>
          </w:tcPr>
          <w:p w14:paraId="1A2087DF" w14:textId="1C19931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17" w:author="Nate Bachmeier [AWS-SA]" w:date="2023-05-04T18:11:00Z"/>
                <w:rFonts w:ascii="Calibri" w:eastAsia="Times New Roman" w:hAnsi="Calibri" w:cs="Calibri"/>
                <w:color w:val="000000"/>
                <w:sz w:val="22"/>
              </w:rPr>
            </w:pPr>
            <w:del w:id="518" w:author="Nate Bachmeier [AWS-SA]" w:date="2023-05-04T18:11:00Z">
              <w:r w:rsidRPr="00E16572" w:rsidDel="009C19DC">
                <w:rPr>
                  <w:rFonts w:ascii="Calibri" w:eastAsia="Times New Roman" w:hAnsi="Calibri" w:cs="Calibri"/>
                  <w:color w:val="000000"/>
                  <w:sz w:val="22"/>
                </w:rPr>
                <w:delText>475</w:delText>
              </w:r>
            </w:del>
          </w:p>
        </w:tc>
      </w:tr>
      <w:tr w:rsidR="00E16572" w:rsidRPr="00E16572" w:rsidDel="009C19DC" w14:paraId="1C82B176" w14:textId="7A153F9C" w:rsidTr="00B21582">
        <w:trPr>
          <w:cnfStyle w:val="000000100000" w:firstRow="0" w:lastRow="0" w:firstColumn="0" w:lastColumn="0" w:oddVBand="0" w:evenVBand="0" w:oddHBand="1" w:evenHBand="0" w:firstRowFirstColumn="0" w:firstRowLastColumn="0" w:lastRowFirstColumn="0" w:lastRowLastColumn="0"/>
          <w:trHeight w:val="300"/>
          <w:del w:id="5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189E9A84" w:rsidR="00E16572" w:rsidRPr="00B21582" w:rsidDel="009C19DC" w:rsidRDefault="00E16572" w:rsidP="00E16572">
            <w:pPr>
              <w:spacing w:line="240" w:lineRule="auto"/>
              <w:ind w:firstLine="0"/>
              <w:rPr>
                <w:del w:id="520" w:author="Nate Bachmeier [AWS-SA]" w:date="2023-05-04T18:11:00Z"/>
                <w:rFonts w:ascii="Calibri" w:eastAsia="Times New Roman" w:hAnsi="Calibri" w:cs="Calibri"/>
                <w:b w:val="0"/>
                <w:bCs w:val="0"/>
                <w:color w:val="000000"/>
                <w:sz w:val="22"/>
              </w:rPr>
            </w:pPr>
            <w:del w:id="521" w:author="Nate Bachmeier [AWS-SA]" w:date="2023-05-04T18:11:00Z">
              <w:r w:rsidRPr="00E16572" w:rsidDel="009C19DC">
                <w:rPr>
                  <w:rFonts w:ascii="Calibri" w:eastAsia="Times New Roman" w:hAnsi="Calibri" w:cs="Calibri"/>
                  <w:color w:val="000000"/>
                  <w:sz w:val="22"/>
                </w:rPr>
                <w:delText>archaeological excavation</w:delText>
              </w:r>
            </w:del>
          </w:p>
        </w:tc>
        <w:tc>
          <w:tcPr>
            <w:tcW w:w="5348" w:type="dxa"/>
            <w:noWrap/>
            <w:hideMark/>
          </w:tcPr>
          <w:p w14:paraId="382C749E" w14:textId="1E27DB5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22" w:author="Nate Bachmeier [AWS-SA]" w:date="2023-05-04T18:11:00Z"/>
                <w:rFonts w:ascii="Calibri" w:eastAsia="Times New Roman" w:hAnsi="Calibri" w:cs="Calibri"/>
                <w:color w:val="000000"/>
                <w:sz w:val="22"/>
              </w:rPr>
            </w:pPr>
            <w:del w:id="523" w:author="Nate Bachmeier [AWS-SA]" w:date="2023-05-04T18:11:00Z">
              <w:r w:rsidRPr="00E16572" w:rsidDel="009C19DC">
                <w:rPr>
                  <w:rFonts w:ascii="Calibri" w:eastAsia="Times New Roman" w:hAnsi="Calibri" w:cs="Calibri"/>
                  <w:color w:val="000000"/>
                  <w:sz w:val="22"/>
                </w:rPr>
                <w:delText>561</w:delText>
              </w:r>
            </w:del>
          </w:p>
        </w:tc>
      </w:tr>
      <w:tr w:rsidR="00E16572" w:rsidRPr="00E16572" w:rsidDel="009C19DC" w14:paraId="0B873CA0" w14:textId="032FB2E0" w:rsidTr="00B21582">
        <w:trPr>
          <w:trHeight w:val="300"/>
          <w:del w:id="5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68A8BC30" w:rsidR="00E16572" w:rsidRPr="00B21582" w:rsidDel="009C19DC" w:rsidRDefault="00E16572" w:rsidP="00E16572">
            <w:pPr>
              <w:spacing w:line="240" w:lineRule="auto"/>
              <w:ind w:firstLine="0"/>
              <w:rPr>
                <w:del w:id="525" w:author="Nate Bachmeier [AWS-SA]" w:date="2023-05-04T18:11:00Z"/>
                <w:rFonts w:ascii="Calibri" w:eastAsia="Times New Roman" w:hAnsi="Calibri" w:cs="Calibri"/>
                <w:b w:val="0"/>
                <w:bCs w:val="0"/>
                <w:color w:val="000000"/>
                <w:sz w:val="22"/>
              </w:rPr>
            </w:pPr>
            <w:del w:id="526" w:author="Nate Bachmeier [AWS-SA]" w:date="2023-05-04T18:11:00Z">
              <w:r w:rsidRPr="00E16572" w:rsidDel="009C19DC">
                <w:rPr>
                  <w:rFonts w:ascii="Calibri" w:eastAsia="Times New Roman" w:hAnsi="Calibri" w:cs="Calibri"/>
                  <w:color w:val="000000"/>
                  <w:sz w:val="22"/>
                </w:rPr>
                <w:delText>archery</w:delText>
              </w:r>
            </w:del>
          </w:p>
        </w:tc>
        <w:tc>
          <w:tcPr>
            <w:tcW w:w="5348" w:type="dxa"/>
            <w:noWrap/>
            <w:hideMark/>
          </w:tcPr>
          <w:p w14:paraId="65305DB1" w14:textId="7364F59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27" w:author="Nate Bachmeier [AWS-SA]" w:date="2023-05-04T18:11:00Z"/>
                <w:rFonts w:ascii="Calibri" w:eastAsia="Times New Roman" w:hAnsi="Calibri" w:cs="Calibri"/>
                <w:color w:val="000000"/>
                <w:sz w:val="22"/>
              </w:rPr>
            </w:pPr>
            <w:del w:id="528" w:author="Nate Bachmeier [AWS-SA]" w:date="2023-05-04T18:11:00Z">
              <w:r w:rsidRPr="00E16572" w:rsidDel="009C19DC">
                <w:rPr>
                  <w:rFonts w:ascii="Calibri" w:eastAsia="Times New Roman" w:hAnsi="Calibri" w:cs="Calibri"/>
                  <w:color w:val="000000"/>
                  <w:sz w:val="22"/>
                </w:rPr>
                <w:delText>791</w:delText>
              </w:r>
            </w:del>
          </w:p>
        </w:tc>
      </w:tr>
      <w:tr w:rsidR="00E16572" w:rsidRPr="00E16572" w:rsidDel="009C19DC" w14:paraId="1A229E06" w14:textId="789B93AC" w:rsidTr="00B21582">
        <w:trPr>
          <w:cnfStyle w:val="000000100000" w:firstRow="0" w:lastRow="0" w:firstColumn="0" w:lastColumn="0" w:oddVBand="0" w:evenVBand="0" w:oddHBand="1" w:evenHBand="0" w:firstRowFirstColumn="0" w:firstRowLastColumn="0" w:lastRowFirstColumn="0" w:lastRowLastColumn="0"/>
          <w:trHeight w:val="300"/>
          <w:del w:id="5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5EBFE98E" w:rsidR="00E16572" w:rsidRPr="00B21582" w:rsidDel="009C19DC" w:rsidRDefault="00E16572" w:rsidP="00E16572">
            <w:pPr>
              <w:spacing w:line="240" w:lineRule="auto"/>
              <w:ind w:firstLine="0"/>
              <w:rPr>
                <w:del w:id="530" w:author="Nate Bachmeier [AWS-SA]" w:date="2023-05-04T18:11:00Z"/>
                <w:rFonts w:ascii="Calibri" w:eastAsia="Times New Roman" w:hAnsi="Calibri" w:cs="Calibri"/>
                <w:b w:val="0"/>
                <w:bCs w:val="0"/>
                <w:color w:val="000000"/>
                <w:sz w:val="22"/>
              </w:rPr>
            </w:pPr>
            <w:del w:id="531" w:author="Nate Bachmeier [AWS-SA]" w:date="2023-05-04T18:11:00Z">
              <w:r w:rsidRPr="00E16572" w:rsidDel="009C19DC">
                <w:rPr>
                  <w:rFonts w:ascii="Calibri" w:eastAsia="Times New Roman" w:hAnsi="Calibri" w:cs="Calibri"/>
                  <w:color w:val="000000"/>
                  <w:sz w:val="22"/>
                </w:rPr>
                <w:delText>arguing</w:delText>
              </w:r>
            </w:del>
          </w:p>
        </w:tc>
        <w:tc>
          <w:tcPr>
            <w:tcW w:w="5348" w:type="dxa"/>
            <w:noWrap/>
            <w:hideMark/>
          </w:tcPr>
          <w:p w14:paraId="11B2F9B7" w14:textId="77043CC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32" w:author="Nate Bachmeier [AWS-SA]" w:date="2023-05-04T18:11:00Z"/>
                <w:rFonts w:ascii="Calibri" w:eastAsia="Times New Roman" w:hAnsi="Calibri" w:cs="Calibri"/>
                <w:color w:val="000000"/>
                <w:sz w:val="22"/>
              </w:rPr>
            </w:pPr>
            <w:del w:id="533" w:author="Nate Bachmeier [AWS-SA]" w:date="2023-05-04T18:11:00Z">
              <w:r w:rsidRPr="00E16572" w:rsidDel="009C19DC">
                <w:rPr>
                  <w:rFonts w:ascii="Calibri" w:eastAsia="Times New Roman" w:hAnsi="Calibri" w:cs="Calibri"/>
                  <w:color w:val="000000"/>
                  <w:sz w:val="22"/>
                </w:rPr>
                <w:delText>518</w:delText>
              </w:r>
            </w:del>
          </w:p>
        </w:tc>
      </w:tr>
      <w:tr w:rsidR="00E16572" w:rsidRPr="00E16572" w:rsidDel="009C19DC" w14:paraId="2E3A74EC" w14:textId="7E2D056C" w:rsidTr="00B21582">
        <w:trPr>
          <w:trHeight w:val="300"/>
          <w:del w:id="5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4208CC0" w:rsidR="00E16572" w:rsidRPr="00B21582" w:rsidDel="009C19DC" w:rsidRDefault="00E16572" w:rsidP="00E16572">
            <w:pPr>
              <w:spacing w:line="240" w:lineRule="auto"/>
              <w:ind w:firstLine="0"/>
              <w:rPr>
                <w:del w:id="535" w:author="Nate Bachmeier [AWS-SA]" w:date="2023-05-04T18:11:00Z"/>
                <w:rFonts w:ascii="Calibri" w:eastAsia="Times New Roman" w:hAnsi="Calibri" w:cs="Calibri"/>
                <w:b w:val="0"/>
                <w:bCs w:val="0"/>
                <w:color w:val="000000"/>
                <w:sz w:val="22"/>
              </w:rPr>
            </w:pPr>
            <w:del w:id="536" w:author="Nate Bachmeier [AWS-SA]" w:date="2023-05-04T18:11:00Z">
              <w:r w:rsidRPr="00E16572" w:rsidDel="009C19DC">
                <w:rPr>
                  <w:rFonts w:ascii="Calibri" w:eastAsia="Times New Roman" w:hAnsi="Calibri" w:cs="Calibri"/>
                  <w:color w:val="000000"/>
                  <w:sz w:val="22"/>
                </w:rPr>
                <w:delText>arm wrestling</w:delText>
              </w:r>
            </w:del>
          </w:p>
        </w:tc>
        <w:tc>
          <w:tcPr>
            <w:tcW w:w="5348" w:type="dxa"/>
            <w:noWrap/>
            <w:hideMark/>
          </w:tcPr>
          <w:p w14:paraId="6E076F01" w14:textId="54E206D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37" w:author="Nate Bachmeier [AWS-SA]" w:date="2023-05-04T18:11:00Z"/>
                <w:rFonts w:ascii="Calibri" w:eastAsia="Times New Roman" w:hAnsi="Calibri" w:cs="Calibri"/>
                <w:color w:val="000000"/>
                <w:sz w:val="22"/>
              </w:rPr>
            </w:pPr>
            <w:del w:id="538" w:author="Nate Bachmeier [AWS-SA]" w:date="2023-05-04T18:11:00Z">
              <w:r w:rsidRPr="00E16572" w:rsidDel="009C19DC">
                <w:rPr>
                  <w:rFonts w:ascii="Calibri" w:eastAsia="Times New Roman" w:hAnsi="Calibri" w:cs="Calibri"/>
                  <w:color w:val="000000"/>
                  <w:sz w:val="22"/>
                </w:rPr>
                <w:delText>737</w:delText>
              </w:r>
            </w:del>
          </w:p>
        </w:tc>
      </w:tr>
      <w:tr w:rsidR="00E16572" w:rsidRPr="00E16572" w:rsidDel="009C19DC" w14:paraId="0C98E0C1" w14:textId="74041250" w:rsidTr="00B21582">
        <w:trPr>
          <w:cnfStyle w:val="000000100000" w:firstRow="0" w:lastRow="0" w:firstColumn="0" w:lastColumn="0" w:oddVBand="0" w:evenVBand="0" w:oddHBand="1" w:evenHBand="0" w:firstRowFirstColumn="0" w:firstRowLastColumn="0" w:lastRowFirstColumn="0" w:lastRowLastColumn="0"/>
          <w:trHeight w:val="300"/>
          <w:del w:id="5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524E5F59" w:rsidR="00E16572" w:rsidRPr="00B21582" w:rsidDel="009C19DC" w:rsidRDefault="00E16572" w:rsidP="00E16572">
            <w:pPr>
              <w:spacing w:line="240" w:lineRule="auto"/>
              <w:ind w:firstLine="0"/>
              <w:rPr>
                <w:del w:id="540" w:author="Nate Bachmeier [AWS-SA]" w:date="2023-05-04T18:11:00Z"/>
                <w:rFonts w:ascii="Calibri" w:eastAsia="Times New Roman" w:hAnsi="Calibri" w:cs="Calibri"/>
                <w:b w:val="0"/>
                <w:bCs w:val="0"/>
                <w:color w:val="000000"/>
                <w:sz w:val="22"/>
              </w:rPr>
            </w:pPr>
            <w:del w:id="541" w:author="Nate Bachmeier [AWS-SA]" w:date="2023-05-04T18:11:00Z">
              <w:r w:rsidRPr="00E16572" w:rsidDel="009C19DC">
                <w:rPr>
                  <w:rFonts w:ascii="Calibri" w:eastAsia="Times New Roman" w:hAnsi="Calibri" w:cs="Calibri"/>
                  <w:color w:val="000000"/>
                  <w:sz w:val="22"/>
                </w:rPr>
                <w:delText>arranging flowers</w:delText>
              </w:r>
            </w:del>
          </w:p>
        </w:tc>
        <w:tc>
          <w:tcPr>
            <w:tcW w:w="5348" w:type="dxa"/>
            <w:noWrap/>
            <w:hideMark/>
          </w:tcPr>
          <w:p w14:paraId="20A24760" w14:textId="34D53FF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42" w:author="Nate Bachmeier [AWS-SA]" w:date="2023-05-04T18:11:00Z"/>
                <w:rFonts w:ascii="Calibri" w:eastAsia="Times New Roman" w:hAnsi="Calibri" w:cs="Calibri"/>
                <w:color w:val="000000"/>
                <w:sz w:val="22"/>
              </w:rPr>
            </w:pPr>
            <w:del w:id="543" w:author="Nate Bachmeier [AWS-SA]" w:date="2023-05-04T18:11:00Z">
              <w:r w:rsidRPr="00E16572" w:rsidDel="009C19DC">
                <w:rPr>
                  <w:rFonts w:ascii="Calibri" w:eastAsia="Times New Roman" w:hAnsi="Calibri" w:cs="Calibri"/>
                  <w:color w:val="000000"/>
                  <w:sz w:val="22"/>
                </w:rPr>
                <w:delText>724</w:delText>
              </w:r>
            </w:del>
          </w:p>
        </w:tc>
      </w:tr>
      <w:tr w:rsidR="00E16572" w:rsidRPr="00E16572" w:rsidDel="009C19DC" w14:paraId="600370BC" w14:textId="0A97E74D" w:rsidTr="00B21582">
        <w:trPr>
          <w:trHeight w:val="300"/>
          <w:del w:id="5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2EF5D04C" w:rsidR="00E16572" w:rsidRPr="00B21582" w:rsidDel="009C19DC" w:rsidRDefault="00E16572" w:rsidP="00E16572">
            <w:pPr>
              <w:spacing w:line="240" w:lineRule="auto"/>
              <w:ind w:firstLine="0"/>
              <w:rPr>
                <w:del w:id="545" w:author="Nate Bachmeier [AWS-SA]" w:date="2023-05-04T18:11:00Z"/>
                <w:rFonts w:ascii="Calibri" w:eastAsia="Times New Roman" w:hAnsi="Calibri" w:cs="Calibri"/>
                <w:b w:val="0"/>
                <w:bCs w:val="0"/>
                <w:color w:val="000000"/>
                <w:sz w:val="22"/>
              </w:rPr>
            </w:pPr>
            <w:del w:id="546" w:author="Nate Bachmeier [AWS-SA]" w:date="2023-05-04T18:11:00Z">
              <w:r w:rsidRPr="00E16572" w:rsidDel="009C19DC">
                <w:rPr>
                  <w:rFonts w:ascii="Calibri" w:eastAsia="Times New Roman" w:hAnsi="Calibri" w:cs="Calibri"/>
                  <w:color w:val="000000"/>
                  <w:sz w:val="22"/>
                </w:rPr>
                <w:delText>arresting</w:delText>
              </w:r>
            </w:del>
          </w:p>
        </w:tc>
        <w:tc>
          <w:tcPr>
            <w:tcW w:w="5348" w:type="dxa"/>
            <w:noWrap/>
            <w:hideMark/>
          </w:tcPr>
          <w:p w14:paraId="0A2F9F6B" w14:textId="12DB85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47" w:author="Nate Bachmeier [AWS-SA]" w:date="2023-05-04T18:11:00Z"/>
                <w:rFonts w:ascii="Calibri" w:eastAsia="Times New Roman" w:hAnsi="Calibri" w:cs="Calibri"/>
                <w:color w:val="000000"/>
                <w:sz w:val="22"/>
              </w:rPr>
            </w:pPr>
            <w:del w:id="548" w:author="Nate Bachmeier [AWS-SA]" w:date="2023-05-04T18:11:00Z">
              <w:r w:rsidRPr="00E16572" w:rsidDel="009C19DC">
                <w:rPr>
                  <w:rFonts w:ascii="Calibri" w:eastAsia="Times New Roman" w:hAnsi="Calibri" w:cs="Calibri"/>
                  <w:color w:val="000000"/>
                  <w:sz w:val="22"/>
                </w:rPr>
                <w:delText>422</w:delText>
              </w:r>
            </w:del>
          </w:p>
        </w:tc>
      </w:tr>
      <w:tr w:rsidR="00E16572" w:rsidRPr="00E16572" w:rsidDel="009C19DC" w14:paraId="10F628F4" w14:textId="6090E081" w:rsidTr="00B21582">
        <w:trPr>
          <w:cnfStyle w:val="000000100000" w:firstRow="0" w:lastRow="0" w:firstColumn="0" w:lastColumn="0" w:oddVBand="0" w:evenVBand="0" w:oddHBand="1" w:evenHBand="0" w:firstRowFirstColumn="0" w:firstRowLastColumn="0" w:lastRowFirstColumn="0" w:lastRowLastColumn="0"/>
          <w:trHeight w:val="300"/>
          <w:del w:id="5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5DE03D65" w:rsidR="00E16572" w:rsidRPr="00B21582" w:rsidDel="009C19DC" w:rsidRDefault="00E16572" w:rsidP="00E16572">
            <w:pPr>
              <w:spacing w:line="240" w:lineRule="auto"/>
              <w:ind w:firstLine="0"/>
              <w:rPr>
                <w:del w:id="550" w:author="Nate Bachmeier [AWS-SA]" w:date="2023-05-04T18:11:00Z"/>
                <w:rFonts w:ascii="Calibri" w:eastAsia="Times New Roman" w:hAnsi="Calibri" w:cs="Calibri"/>
                <w:b w:val="0"/>
                <w:bCs w:val="0"/>
                <w:color w:val="000000"/>
                <w:sz w:val="22"/>
              </w:rPr>
            </w:pPr>
            <w:del w:id="551" w:author="Nate Bachmeier [AWS-SA]" w:date="2023-05-04T18:11:00Z">
              <w:r w:rsidRPr="00E16572" w:rsidDel="009C19DC">
                <w:rPr>
                  <w:rFonts w:ascii="Calibri" w:eastAsia="Times New Roman" w:hAnsi="Calibri" w:cs="Calibri"/>
                  <w:color w:val="000000"/>
                  <w:sz w:val="22"/>
                </w:rPr>
                <w:delText>assembling bicycle</w:delText>
              </w:r>
            </w:del>
          </w:p>
        </w:tc>
        <w:tc>
          <w:tcPr>
            <w:tcW w:w="5348" w:type="dxa"/>
            <w:noWrap/>
            <w:hideMark/>
          </w:tcPr>
          <w:p w14:paraId="0E5C9614" w14:textId="60D82F0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52" w:author="Nate Bachmeier [AWS-SA]" w:date="2023-05-04T18:11:00Z"/>
                <w:rFonts w:ascii="Calibri" w:eastAsia="Times New Roman" w:hAnsi="Calibri" w:cs="Calibri"/>
                <w:color w:val="000000"/>
                <w:sz w:val="22"/>
              </w:rPr>
            </w:pPr>
            <w:del w:id="553"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3EAA0A39" w14:textId="38B407CB" w:rsidTr="00B21582">
        <w:trPr>
          <w:trHeight w:val="300"/>
          <w:del w:id="5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2692611F" w:rsidR="00E16572" w:rsidRPr="00B21582" w:rsidDel="009C19DC" w:rsidRDefault="00E16572" w:rsidP="00E16572">
            <w:pPr>
              <w:spacing w:line="240" w:lineRule="auto"/>
              <w:ind w:firstLine="0"/>
              <w:rPr>
                <w:del w:id="555" w:author="Nate Bachmeier [AWS-SA]" w:date="2023-05-04T18:11:00Z"/>
                <w:rFonts w:ascii="Calibri" w:eastAsia="Times New Roman" w:hAnsi="Calibri" w:cs="Calibri"/>
                <w:b w:val="0"/>
                <w:bCs w:val="0"/>
                <w:color w:val="000000"/>
                <w:sz w:val="22"/>
              </w:rPr>
            </w:pPr>
            <w:del w:id="556" w:author="Nate Bachmeier [AWS-SA]" w:date="2023-05-04T18:11:00Z">
              <w:r w:rsidRPr="00E16572" w:rsidDel="009C19DC">
                <w:rPr>
                  <w:rFonts w:ascii="Calibri" w:eastAsia="Times New Roman" w:hAnsi="Calibri" w:cs="Calibri"/>
                  <w:color w:val="000000"/>
                  <w:sz w:val="22"/>
                </w:rPr>
                <w:delText>assembling computer</w:delText>
              </w:r>
            </w:del>
          </w:p>
        </w:tc>
        <w:tc>
          <w:tcPr>
            <w:tcW w:w="5348" w:type="dxa"/>
            <w:noWrap/>
            <w:hideMark/>
          </w:tcPr>
          <w:p w14:paraId="3044136D" w14:textId="3FAF073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57" w:author="Nate Bachmeier [AWS-SA]" w:date="2023-05-04T18:11:00Z"/>
                <w:rFonts w:ascii="Calibri" w:eastAsia="Times New Roman" w:hAnsi="Calibri" w:cs="Calibri"/>
                <w:color w:val="000000"/>
                <w:sz w:val="22"/>
              </w:rPr>
            </w:pPr>
            <w:del w:id="558" w:author="Nate Bachmeier [AWS-SA]" w:date="2023-05-04T18:11:00Z">
              <w:r w:rsidRPr="00E16572" w:rsidDel="009C19DC">
                <w:rPr>
                  <w:rFonts w:ascii="Calibri" w:eastAsia="Times New Roman" w:hAnsi="Calibri" w:cs="Calibri"/>
                  <w:color w:val="000000"/>
                  <w:sz w:val="22"/>
                </w:rPr>
                <w:delText>675</w:delText>
              </w:r>
            </w:del>
          </w:p>
        </w:tc>
      </w:tr>
      <w:tr w:rsidR="00E16572" w:rsidRPr="00E16572" w:rsidDel="009C19DC" w14:paraId="15C01ABD" w14:textId="5E6A2C24" w:rsidTr="00B21582">
        <w:trPr>
          <w:cnfStyle w:val="000000100000" w:firstRow="0" w:lastRow="0" w:firstColumn="0" w:lastColumn="0" w:oddVBand="0" w:evenVBand="0" w:oddHBand="1" w:evenHBand="0" w:firstRowFirstColumn="0" w:firstRowLastColumn="0" w:lastRowFirstColumn="0" w:lastRowLastColumn="0"/>
          <w:trHeight w:val="300"/>
          <w:del w:id="5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0D759DFA" w:rsidR="00E16572" w:rsidRPr="00B21582" w:rsidDel="009C19DC" w:rsidRDefault="00E16572" w:rsidP="00E16572">
            <w:pPr>
              <w:spacing w:line="240" w:lineRule="auto"/>
              <w:ind w:firstLine="0"/>
              <w:rPr>
                <w:del w:id="560" w:author="Nate Bachmeier [AWS-SA]" w:date="2023-05-04T18:11:00Z"/>
                <w:rFonts w:ascii="Calibri" w:eastAsia="Times New Roman" w:hAnsi="Calibri" w:cs="Calibri"/>
                <w:b w:val="0"/>
                <w:bCs w:val="0"/>
                <w:color w:val="000000"/>
                <w:sz w:val="22"/>
              </w:rPr>
            </w:pPr>
            <w:del w:id="561" w:author="Nate Bachmeier [AWS-SA]" w:date="2023-05-04T18:11:00Z">
              <w:r w:rsidRPr="00E16572" w:rsidDel="009C19DC">
                <w:rPr>
                  <w:rFonts w:ascii="Calibri" w:eastAsia="Times New Roman" w:hAnsi="Calibri" w:cs="Calibri"/>
                  <w:color w:val="000000"/>
                  <w:sz w:val="22"/>
                </w:rPr>
                <w:delText>attending conference</w:delText>
              </w:r>
            </w:del>
          </w:p>
        </w:tc>
        <w:tc>
          <w:tcPr>
            <w:tcW w:w="5348" w:type="dxa"/>
            <w:noWrap/>
            <w:hideMark/>
          </w:tcPr>
          <w:p w14:paraId="52AB6EA2" w14:textId="7AA31BB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62" w:author="Nate Bachmeier [AWS-SA]" w:date="2023-05-04T18:11:00Z"/>
                <w:rFonts w:ascii="Calibri" w:eastAsia="Times New Roman" w:hAnsi="Calibri" w:cs="Calibri"/>
                <w:color w:val="000000"/>
                <w:sz w:val="22"/>
              </w:rPr>
            </w:pPr>
            <w:del w:id="563"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06A3E003" w14:textId="256677F3" w:rsidTr="00B21582">
        <w:trPr>
          <w:trHeight w:val="300"/>
          <w:del w:id="5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00DF7863" w:rsidR="00E16572" w:rsidRPr="00B21582" w:rsidDel="009C19DC" w:rsidRDefault="00E16572" w:rsidP="00E16572">
            <w:pPr>
              <w:spacing w:line="240" w:lineRule="auto"/>
              <w:ind w:firstLine="0"/>
              <w:rPr>
                <w:del w:id="565" w:author="Nate Bachmeier [AWS-SA]" w:date="2023-05-04T18:11:00Z"/>
                <w:rFonts w:ascii="Calibri" w:eastAsia="Times New Roman" w:hAnsi="Calibri" w:cs="Calibri"/>
                <w:b w:val="0"/>
                <w:bCs w:val="0"/>
                <w:color w:val="000000"/>
                <w:sz w:val="22"/>
              </w:rPr>
            </w:pPr>
            <w:del w:id="566" w:author="Nate Bachmeier [AWS-SA]" w:date="2023-05-04T18:11:00Z">
              <w:r w:rsidRPr="00E16572" w:rsidDel="009C19DC">
                <w:rPr>
                  <w:rFonts w:ascii="Calibri" w:eastAsia="Times New Roman" w:hAnsi="Calibri" w:cs="Calibri"/>
                  <w:color w:val="000000"/>
                  <w:sz w:val="22"/>
                </w:rPr>
                <w:delText>auctioning</w:delText>
              </w:r>
            </w:del>
          </w:p>
        </w:tc>
        <w:tc>
          <w:tcPr>
            <w:tcW w:w="5348" w:type="dxa"/>
            <w:noWrap/>
            <w:hideMark/>
          </w:tcPr>
          <w:p w14:paraId="605060F1" w14:textId="3EA6F08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67" w:author="Nate Bachmeier [AWS-SA]" w:date="2023-05-04T18:11:00Z"/>
                <w:rFonts w:ascii="Calibri" w:eastAsia="Times New Roman" w:hAnsi="Calibri" w:cs="Calibri"/>
                <w:color w:val="000000"/>
                <w:sz w:val="22"/>
              </w:rPr>
            </w:pPr>
            <w:del w:id="568"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2A5A97E0" w14:textId="0AC73AA9" w:rsidTr="00B21582">
        <w:trPr>
          <w:cnfStyle w:val="000000100000" w:firstRow="0" w:lastRow="0" w:firstColumn="0" w:lastColumn="0" w:oddVBand="0" w:evenVBand="0" w:oddHBand="1" w:evenHBand="0" w:firstRowFirstColumn="0" w:firstRowLastColumn="0" w:lastRowFirstColumn="0" w:lastRowLastColumn="0"/>
          <w:trHeight w:val="300"/>
          <w:del w:id="5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130DD0BF" w:rsidR="00E16572" w:rsidRPr="00B21582" w:rsidDel="009C19DC" w:rsidRDefault="00E16572" w:rsidP="00E16572">
            <w:pPr>
              <w:spacing w:line="240" w:lineRule="auto"/>
              <w:ind w:firstLine="0"/>
              <w:rPr>
                <w:del w:id="570" w:author="Nate Bachmeier [AWS-SA]" w:date="2023-05-04T18:11:00Z"/>
                <w:rFonts w:ascii="Calibri" w:eastAsia="Times New Roman" w:hAnsi="Calibri" w:cs="Calibri"/>
                <w:b w:val="0"/>
                <w:bCs w:val="0"/>
                <w:color w:val="000000"/>
                <w:sz w:val="22"/>
              </w:rPr>
            </w:pPr>
            <w:del w:id="571" w:author="Nate Bachmeier [AWS-SA]" w:date="2023-05-04T18:11:00Z">
              <w:r w:rsidRPr="00E16572" w:rsidDel="009C19DC">
                <w:rPr>
                  <w:rFonts w:ascii="Calibri" w:eastAsia="Times New Roman" w:hAnsi="Calibri" w:cs="Calibri"/>
                  <w:color w:val="000000"/>
                  <w:sz w:val="22"/>
                </w:rPr>
                <w:delText>baby waking up</w:delText>
              </w:r>
            </w:del>
          </w:p>
        </w:tc>
        <w:tc>
          <w:tcPr>
            <w:tcW w:w="5348" w:type="dxa"/>
            <w:noWrap/>
            <w:hideMark/>
          </w:tcPr>
          <w:p w14:paraId="33BB0FD1" w14:textId="729CF74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72" w:author="Nate Bachmeier [AWS-SA]" w:date="2023-05-04T18:11:00Z"/>
                <w:rFonts w:ascii="Calibri" w:eastAsia="Times New Roman" w:hAnsi="Calibri" w:cs="Calibri"/>
                <w:color w:val="000000"/>
                <w:sz w:val="22"/>
              </w:rPr>
            </w:pPr>
            <w:del w:id="573" w:author="Nate Bachmeier [AWS-SA]" w:date="2023-05-04T18:11:00Z">
              <w:r w:rsidRPr="00E16572" w:rsidDel="009C19DC">
                <w:rPr>
                  <w:rFonts w:ascii="Calibri" w:eastAsia="Times New Roman" w:hAnsi="Calibri" w:cs="Calibri"/>
                  <w:color w:val="000000"/>
                  <w:sz w:val="22"/>
                </w:rPr>
                <w:delText>480</w:delText>
              </w:r>
            </w:del>
          </w:p>
        </w:tc>
      </w:tr>
      <w:tr w:rsidR="00E16572" w:rsidRPr="00E16572" w:rsidDel="009C19DC" w14:paraId="521AA2D9" w14:textId="758BF810" w:rsidTr="00B21582">
        <w:trPr>
          <w:trHeight w:val="300"/>
          <w:del w:id="5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6D6088DB" w:rsidR="00E16572" w:rsidRPr="00B21582" w:rsidDel="009C19DC" w:rsidRDefault="00E16572" w:rsidP="00E16572">
            <w:pPr>
              <w:spacing w:line="240" w:lineRule="auto"/>
              <w:ind w:firstLine="0"/>
              <w:rPr>
                <w:del w:id="575" w:author="Nate Bachmeier [AWS-SA]" w:date="2023-05-04T18:11:00Z"/>
                <w:rFonts w:ascii="Calibri" w:eastAsia="Times New Roman" w:hAnsi="Calibri" w:cs="Calibri"/>
                <w:b w:val="0"/>
                <w:bCs w:val="0"/>
                <w:color w:val="000000"/>
                <w:sz w:val="22"/>
              </w:rPr>
            </w:pPr>
            <w:del w:id="576" w:author="Nate Bachmeier [AWS-SA]" w:date="2023-05-04T18:11:00Z">
              <w:r w:rsidRPr="00E16572" w:rsidDel="009C19DC">
                <w:rPr>
                  <w:rFonts w:ascii="Calibri" w:eastAsia="Times New Roman" w:hAnsi="Calibri" w:cs="Calibri"/>
                  <w:color w:val="000000"/>
                  <w:sz w:val="22"/>
                </w:rPr>
                <w:delText>backflip (human)</w:delText>
              </w:r>
            </w:del>
          </w:p>
        </w:tc>
        <w:tc>
          <w:tcPr>
            <w:tcW w:w="5348" w:type="dxa"/>
            <w:noWrap/>
            <w:hideMark/>
          </w:tcPr>
          <w:p w14:paraId="251FDAD3" w14:textId="6392106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77" w:author="Nate Bachmeier [AWS-SA]" w:date="2023-05-04T18:11:00Z"/>
                <w:rFonts w:ascii="Calibri" w:eastAsia="Times New Roman" w:hAnsi="Calibri" w:cs="Calibri"/>
                <w:color w:val="000000"/>
                <w:sz w:val="22"/>
              </w:rPr>
            </w:pPr>
            <w:del w:id="578"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63570B61" w14:textId="39CE57C2" w:rsidTr="00B21582">
        <w:trPr>
          <w:cnfStyle w:val="000000100000" w:firstRow="0" w:lastRow="0" w:firstColumn="0" w:lastColumn="0" w:oddVBand="0" w:evenVBand="0" w:oddHBand="1" w:evenHBand="0" w:firstRowFirstColumn="0" w:firstRowLastColumn="0" w:lastRowFirstColumn="0" w:lastRowLastColumn="0"/>
          <w:trHeight w:val="300"/>
          <w:del w:id="5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5DDEDE34" w:rsidR="00E16572" w:rsidRPr="00B21582" w:rsidDel="009C19DC" w:rsidRDefault="00E16572" w:rsidP="00E16572">
            <w:pPr>
              <w:spacing w:line="240" w:lineRule="auto"/>
              <w:ind w:firstLine="0"/>
              <w:rPr>
                <w:del w:id="580" w:author="Nate Bachmeier [AWS-SA]" w:date="2023-05-04T18:11:00Z"/>
                <w:rFonts w:ascii="Calibri" w:eastAsia="Times New Roman" w:hAnsi="Calibri" w:cs="Calibri"/>
                <w:b w:val="0"/>
                <w:bCs w:val="0"/>
                <w:color w:val="000000"/>
                <w:sz w:val="22"/>
              </w:rPr>
            </w:pPr>
            <w:del w:id="581" w:author="Nate Bachmeier [AWS-SA]" w:date="2023-05-04T18:11:00Z">
              <w:r w:rsidRPr="00E16572" w:rsidDel="009C19DC">
                <w:rPr>
                  <w:rFonts w:ascii="Calibri" w:eastAsia="Times New Roman" w:hAnsi="Calibri" w:cs="Calibri"/>
                  <w:color w:val="000000"/>
                  <w:sz w:val="22"/>
                </w:rPr>
                <w:delText>baking cookies</w:delText>
              </w:r>
            </w:del>
          </w:p>
        </w:tc>
        <w:tc>
          <w:tcPr>
            <w:tcW w:w="5348" w:type="dxa"/>
            <w:noWrap/>
            <w:hideMark/>
          </w:tcPr>
          <w:p w14:paraId="36973EF5" w14:textId="6510350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82" w:author="Nate Bachmeier [AWS-SA]" w:date="2023-05-04T18:11:00Z"/>
                <w:rFonts w:ascii="Calibri" w:eastAsia="Times New Roman" w:hAnsi="Calibri" w:cs="Calibri"/>
                <w:color w:val="000000"/>
                <w:sz w:val="22"/>
              </w:rPr>
            </w:pPr>
            <w:del w:id="583" w:author="Nate Bachmeier [AWS-SA]" w:date="2023-05-04T18:11:00Z">
              <w:r w:rsidRPr="00E16572" w:rsidDel="009C19DC">
                <w:rPr>
                  <w:rFonts w:ascii="Calibri" w:eastAsia="Times New Roman" w:hAnsi="Calibri" w:cs="Calibri"/>
                  <w:color w:val="000000"/>
                  <w:sz w:val="22"/>
                </w:rPr>
                <w:delText>659</w:delText>
              </w:r>
            </w:del>
          </w:p>
        </w:tc>
      </w:tr>
      <w:tr w:rsidR="00E16572" w:rsidRPr="00E16572" w:rsidDel="009C19DC" w14:paraId="4C257ECC" w14:textId="7EC52CFB" w:rsidTr="00B21582">
        <w:trPr>
          <w:trHeight w:val="300"/>
          <w:del w:id="5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517FA3CA" w:rsidR="00E16572" w:rsidRPr="00B21582" w:rsidDel="009C19DC" w:rsidRDefault="00E16572" w:rsidP="00E16572">
            <w:pPr>
              <w:spacing w:line="240" w:lineRule="auto"/>
              <w:ind w:firstLine="0"/>
              <w:rPr>
                <w:del w:id="585" w:author="Nate Bachmeier [AWS-SA]" w:date="2023-05-04T18:11:00Z"/>
                <w:rFonts w:ascii="Calibri" w:eastAsia="Times New Roman" w:hAnsi="Calibri" w:cs="Calibri"/>
                <w:b w:val="0"/>
                <w:bCs w:val="0"/>
                <w:color w:val="000000"/>
                <w:sz w:val="22"/>
              </w:rPr>
            </w:pPr>
            <w:del w:id="586" w:author="Nate Bachmeier [AWS-SA]" w:date="2023-05-04T18:11:00Z">
              <w:r w:rsidRPr="00E16572" w:rsidDel="009C19DC">
                <w:rPr>
                  <w:rFonts w:ascii="Calibri" w:eastAsia="Times New Roman" w:hAnsi="Calibri" w:cs="Calibri"/>
                  <w:color w:val="000000"/>
                  <w:sz w:val="22"/>
                </w:rPr>
                <w:delText>bandaging</w:delText>
              </w:r>
            </w:del>
          </w:p>
        </w:tc>
        <w:tc>
          <w:tcPr>
            <w:tcW w:w="5348" w:type="dxa"/>
            <w:noWrap/>
            <w:hideMark/>
          </w:tcPr>
          <w:p w14:paraId="7C25AB31" w14:textId="3990B03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87" w:author="Nate Bachmeier [AWS-SA]" w:date="2023-05-04T18:11:00Z"/>
                <w:rFonts w:ascii="Calibri" w:eastAsia="Times New Roman" w:hAnsi="Calibri" w:cs="Calibri"/>
                <w:color w:val="000000"/>
                <w:sz w:val="22"/>
              </w:rPr>
            </w:pPr>
            <w:del w:id="588" w:author="Nate Bachmeier [AWS-SA]" w:date="2023-05-04T18:11:00Z">
              <w:r w:rsidRPr="00E16572" w:rsidDel="009C19DC">
                <w:rPr>
                  <w:rFonts w:ascii="Calibri" w:eastAsia="Times New Roman" w:hAnsi="Calibri" w:cs="Calibri"/>
                  <w:color w:val="000000"/>
                  <w:sz w:val="22"/>
                </w:rPr>
                <w:delText>788</w:delText>
              </w:r>
            </w:del>
          </w:p>
        </w:tc>
      </w:tr>
      <w:tr w:rsidR="00E16572" w:rsidRPr="00E16572" w:rsidDel="009C19DC" w14:paraId="7EFB5598" w14:textId="4941F641" w:rsidTr="00B21582">
        <w:trPr>
          <w:cnfStyle w:val="000000100000" w:firstRow="0" w:lastRow="0" w:firstColumn="0" w:lastColumn="0" w:oddVBand="0" w:evenVBand="0" w:oddHBand="1" w:evenHBand="0" w:firstRowFirstColumn="0" w:firstRowLastColumn="0" w:lastRowFirstColumn="0" w:lastRowLastColumn="0"/>
          <w:trHeight w:val="300"/>
          <w:del w:id="5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6D68E4AC" w:rsidR="00E16572" w:rsidRPr="00B21582" w:rsidDel="009C19DC" w:rsidRDefault="00E16572" w:rsidP="00E16572">
            <w:pPr>
              <w:spacing w:line="240" w:lineRule="auto"/>
              <w:ind w:firstLine="0"/>
              <w:rPr>
                <w:del w:id="590" w:author="Nate Bachmeier [AWS-SA]" w:date="2023-05-04T18:11:00Z"/>
                <w:rFonts w:ascii="Calibri" w:eastAsia="Times New Roman" w:hAnsi="Calibri" w:cs="Calibri"/>
                <w:b w:val="0"/>
                <w:bCs w:val="0"/>
                <w:color w:val="000000"/>
                <w:sz w:val="22"/>
              </w:rPr>
            </w:pPr>
            <w:del w:id="591" w:author="Nate Bachmeier [AWS-SA]" w:date="2023-05-04T18:11:00Z">
              <w:r w:rsidRPr="00E16572" w:rsidDel="009C19DC">
                <w:rPr>
                  <w:rFonts w:ascii="Calibri" w:eastAsia="Times New Roman" w:hAnsi="Calibri" w:cs="Calibri"/>
                  <w:color w:val="000000"/>
                  <w:sz w:val="22"/>
                </w:rPr>
                <w:delText>barbequing</w:delText>
              </w:r>
            </w:del>
          </w:p>
        </w:tc>
        <w:tc>
          <w:tcPr>
            <w:tcW w:w="5348" w:type="dxa"/>
            <w:noWrap/>
            <w:hideMark/>
          </w:tcPr>
          <w:p w14:paraId="63779E28" w14:textId="2CC629E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592" w:author="Nate Bachmeier [AWS-SA]" w:date="2023-05-04T18:11:00Z"/>
                <w:rFonts w:ascii="Calibri" w:eastAsia="Times New Roman" w:hAnsi="Calibri" w:cs="Calibri"/>
                <w:color w:val="000000"/>
                <w:sz w:val="22"/>
              </w:rPr>
            </w:pPr>
            <w:del w:id="593" w:author="Nate Bachmeier [AWS-SA]" w:date="2023-05-04T18:11:00Z">
              <w:r w:rsidRPr="00E16572" w:rsidDel="009C19DC">
                <w:rPr>
                  <w:rFonts w:ascii="Calibri" w:eastAsia="Times New Roman" w:hAnsi="Calibri" w:cs="Calibri"/>
                  <w:color w:val="000000"/>
                  <w:sz w:val="22"/>
                </w:rPr>
                <w:delText>692</w:delText>
              </w:r>
            </w:del>
          </w:p>
        </w:tc>
      </w:tr>
      <w:tr w:rsidR="00E16572" w:rsidRPr="00E16572" w:rsidDel="009C19DC" w14:paraId="7485CA4F" w14:textId="5AC33CE4" w:rsidTr="00B21582">
        <w:trPr>
          <w:trHeight w:val="300"/>
          <w:del w:id="5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0FE2C0C5" w:rsidR="00E16572" w:rsidRPr="00B21582" w:rsidDel="009C19DC" w:rsidRDefault="00E16572" w:rsidP="00E16572">
            <w:pPr>
              <w:spacing w:line="240" w:lineRule="auto"/>
              <w:ind w:firstLine="0"/>
              <w:rPr>
                <w:del w:id="595" w:author="Nate Bachmeier [AWS-SA]" w:date="2023-05-04T18:11:00Z"/>
                <w:rFonts w:ascii="Calibri" w:eastAsia="Times New Roman" w:hAnsi="Calibri" w:cs="Calibri"/>
                <w:b w:val="0"/>
                <w:bCs w:val="0"/>
                <w:color w:val="000000"/>
                <w:sz w:val="22"/>
              </w:rPr>
            </w:pPr>
            <w:del w:id="596" w:author="Nate Bachmeier [AWS-SA]" w:date="2023-05-04T18:11:00Z">
              <w:r w:rsidRPr="00E16572" w:rsidDel="009C19DC">
                <w:rPr>
                  <w:rFonts w:ascii="Calibri" w:eastAsia="Times New Roman" w:hAnsi="Calibri" w:cs="Calibri"/>
                  <w:color w:val="000000"/>
                  <w:sz w:val="22"/>
                </w:rPr>
                <w:delText>bartending</w:delText>
              </w:r>
            </w:del>
          </w:p>
        </w:tc>
        <w:tc>
          <w:tcPr>
            <w:tcW w:w="5348" w:type="dxa"/>
            <w:noWrap/>
            <w:hideMark/>
          </w:tcPr>
          <w:p w14:paraId="7349E291" w14:textId="60954D4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597" w:author="Nate Bachmeier [AWS-SA]" w:date="2023-05-04T18:11:00Z"/>
                <w:rFonts w:ascii="Calibri" w:eastAsia="Times New Roman" w:hAnsi="Calibri" w:cs="Calibri"/>
                <w:color w:val="000000"/>
                <w:sz w:val="22"/>
              </w:rPr>
            </w:pPr>
            <w:del w:id="598" w:author="Nate Bachmeier [AWS-SA]" w:date="2023-05-04T18:11:00Z">
              <w:r w:rsidRPr="00E16572" w:rsidDel="009C19DC">
                <w:rPr>
                  <w:rFonts w:ascii="Calibri" w:eastAsia="Times New Roman" w:hAnsi="Calibri" w:cs="Calibri"/>
                  <w:color w:val="000000"/>
                  <w:sz w:val="22"/>
                </w:rPr>
                <w:delText>611</w:delText>
              </w:r>
            </w:del>
          </w:p>
        </w:tc>
      </w:tr>
      <w:tr w:rsidR="00E16572" w:rsidRPr="00E16572" w:rsidDel="009C19DC" w14:paraId="3814B30F" w14:textId="47964B80" w:rsidTr="00B21582">
        <w:trPr>
          <w:cnfStyle w:val="000000100000" w:firstRow="0" w:lastRow="0" w:firstColumn="0" w:lastColumn="0" w:oddVBand="0" w:evenVBand="0" w:oddHBand="1" w:evenHBand="0" w:firstRowFirstColumn="0" w:firstRowLastColumn="0" w:lastRowFirstColumn="0" w:lastRowLastColumn="0"/>
          <w:trHeight w:val="300"/>
          <w:del w:id="5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22C1C6C4" w:rsidR="00E16572" w:rsidRPr="00B21582" w:rsidDel="009C19DC" w:rsidRDefault="00E16572" w:rsidP="00E16572">
            <w:pPr>
              <w:spacing w:line="240" w:lineRule="auto"/>
              <w:ind w:firstLine="0"/>
              <w:rPr>
                <w:del w:id="600" w:author="Nate Bachmeier [AWS-SA]" w:date="2023-05-04T18:11:00Z"/>
                <w:rFonts w:ascii="Calibri" w:eastAsia="Times New Roman" w:hAnsi="Calibri" w:cs="Calibri"/>
                <w:b w:val="0"/>
                <w:bCs w:val="0"/>
                <w:color w:val="000000"/>
                <w:sz w:val="22"/>
              </w:rPr>
            </w:pPr>
            <w:del w:id="601" w:author="Nate Bachmeier [AWS-SA]" w:date="2023-05-04T18:11:00Z">
              <w:r w:rsidRPr="00E16572" w:rsidDel="009C19DC">
                <w:rPr>
                  <w:rFonts w:ascii="Calibri" w:eastAsia="Times New Roman" w:hAnsi="Calibri" w:cs="Calibri"/>
                  <w:color w:val="000000"/>
                  <w:sz w:val="22"/>
                </w:rPr>
                <w:delText>base jumping</w:delText>
              </w:r>
            </w:del>
          </w:p>
        </w:tc>
        <w:tc>
          <w:tcPr>
            <w:tcW w:w="5348" w:type="dxa"/>
            <w:noWrap/>
            <w:hideMark/>
          </w:tcPr>
          <w:p w14:paraId="1D2F3BC5" w14:textId="4E84615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02" w:author="Nate Bachmeier [AWS-SA]" w:date="2023-05-04T18:11:00Z"/>
                <w:rFonts w:ascii="Calibri" w:eastAsia="Times New Roman" w:hAnsi="Calibri" w:cs="Calibri"/>
                <w:color w:val="000000"/>
                <w:sz w:val="22"/>
              </w:rPr>
            </w:pPr>
            <w:del w:id="603"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7BC0299E" w14:textId="4E985C54" w:rsidTr="00B21582">
        <w:trPr>
          <w:trHeight w:val="300"/>
          <w:del w:id="6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53CBA31E" w:rsidR="00E16572" w:rsidRPr="00B21582" w:rsidDel="009C19DC" w:rsidRDefault="00E16572" w:rsidP="00E16572">
            <w:pPr>
              <w:spacing w:line="240" w:lineRule="auto"/>
              <w:ind w:firstLine="0"/>
              <w:rPr>
                <w:del w:id="605" w:author="Nate Bachmeier [AWS-SA]" w:date="2023-05-04T18:11:00Z"/>
                <w:rFonts w:ascii="Calibri" w:eastAsia="Times New Roman" w:hAnsi="Calibri" w:cs="Calibri"/>
                <w:b w:val="0"/>
                <w:bCs w:val="0"/>
                <w:color w:val="000000"/>
                <w:sz w:val="22"/>
              </w:rPr>
            </w:pPr>
            <w:del w:id="606" w:author="Nate Bachmeier [AWS-SA]" w:date="2023-05-04T18:11:00Z">
              <w:r w:rsidRPr="00E16572" w:rsidDel="009C19DC">
                <w:rPr>
                  <w:rFonts w:ascii="Calibri" w:eastAsia="Times New Roman" w:hAnsi="Calibri" w:cs="Calibri"/>
                  <w:color w:val="000000"/>
                  <w:sz w:val="22"/>
                </w:rPr>
                <w:delText>bathing dog</w:delText>
              </w:r>
            </w:del>
          </w:p>
        </w:tc>
        <w:tc>
          <w:tcPr>
            <w:tcW w:w="5348" w:type="dxa"/>
            <w:noWrap/>
            <w:hideMark/>
          </w:tcPr>
          <w:p w14:paraId="07C06A71" w14:textId="426F9AF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07" w:author="Nate Bachmeier [AWS-SA]" w:date="2023-05-04T18:11:00Z"/>
                <w:rFonts w:ascii="Calibri" w:eastAsia="Times New Roman" w:hAnsi="Calibri" w:cs="Calibri"/>
                <w:color w:val="000000"/>
                <w:sz w:val="22"/>
              </w:rPr>
            </w:pPr>
            <w:del w:id="608" w:author="Nate Bachmeier [AWS-SA]" w:date="2023-05-04T18:11:00Z">
              <w:r w:rsidRPr="00E16572" w:rsidDel="009C19DC">
                <w:rPr>
                  <w:rFonts w:ascii="Calibri" w:eastAsia="Times New Roman" w:hAnsi="Calibri" w:cs="Calibri"/>
                  <w:color w:val="000000"/>
                  <w:sz w:val="22"/>
                </w:rPr>
                <w:delText>649</w:delText>
              </w:r>
            </w:del>
          </w:p>
        </w:tc>
      </w:tr>
      <w:tr w:rsidR="00E16572" w:rsidRPr="00E16572" w:rsidDel="009C19DC" w14:paraId="2D0777C5" w14:textId="0A216111" w:rsidTr="00B21582">
        <w:trPr>
          <w:cnfStyle w:val="000000100000" w:firstRow="0" w:lastRow="0" w:firstColumn="0" w:lastColumn="0" w:oddVBand="0" w:evenVBand="0" w:oddHBand="1" w:evenHBand="0" w:firstRowFirstColumn="0" w:firstRowLastColumn="0" w:lastRowFirstColumn="0" w:lastRowLastColumn="0"/>
          <w:trHeight w:val="300"/>
          <w:del w:id="6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11F424AB" w:rsidR="00E16572" w:rsidRPr="00B21582" w:rsidDel="009C19DC" w:rsidRDefault="00E16572" w:rsidP="00E16572">
            <w:pPr>
              <w:spacing w:line="240" w:lineRule="auto"/>
              <w:ind w:firstLine="0"/>
              <w:rPr>
                <w:del w:id="610" w:author="Nate Bachmeier [AWS-SA]" w:date="2023-05-04T18:11:00Z"/>
                <w:rFonts w:ascii="Calibri" w:eastAsia="Times New Roman" w:hAnsi="Calibri" w:cs="Calibri"/>
                <w:b w:val="0"/>
                <w:bCs w:val="0"/>
                <w:color w:val="000000"/>
                <w:sz w:val="22"/>
              </w:rPr>
            </w:pPr>
            <w:del w:id="611" w:author="Nate Bachmeier [AWS-SA]" w:date="2023-05-04T18:11:00Z">
              <w:r w:rsidRPr="00E16572" w:rsidDel="009C19DC">
                <w:rPr>
                  <w:rFonts w:ascii="Calibri" w:eastAsia="Times New Roman" w:hAnsi="Calibri" w:cs="Calibri"/>
                  <w:color w:val="000000"/>
                  <w:sz w:val="22"/>
                </w:rPr>
                <w:delText>battle rope training</w:delText>
              </w:r>
            </w:del>
          </w:p>
        </w:tc>
        <w:tc>
          <w:tcPr>
            <w:tcW w:w="5348" w:type="dxa"/>
            <w:noWrap/>
            <w:hideMark/>
          </w:tcPr>
          <w:p w14:paraId="09160697" w14:textId="5F8B9D6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12" w:author="Nate Bachmeier [AWS-SA]" w:date="2023-05-04T18:11:00Z"/>
                <w:rFonts w:ascii="Calibri" w:eastAsia="Times New Roman" w:hAnsi="Calibri" w:cs="Calibri"/>
                <w:color w:val="000000"/>
                <w:sz w:val="22"/>
              </w:rPr>
            </w:pPr>
            <w:del w:id="613" w:author="Nate Bachmeier [AWS-SA]" w:date="2023-05-04T18:11:00Z">
              <w:r w:rsidRPr="00E16572" w:rsidDel="009C19DC">
                <w:rPr>
                  <w:rFonts w:ascii="Calibri" w:eastAsia="Times New Roman" w:hAnsi="Calibri" w:cs="Calibri"/>
                  <w:color w:val="000000"/>
                  <w:sz w:val="22"/>
                </w:rPr>
                <w:delText>824</w:delText>
              </w:r>
            </w:del>
          </w:p>
        </w:tc>
      </w:tr>
      <w:tr w:rsidR="00E16572" w:rsidRPr="00E16572" w:rsidDel="009C19DC" w14:paraId="2C2C02AC" w14:textId="408B4846" w:rsidTr="00B21582">
        <w:trPr>
          <w:trHeight w:val="300"/>
          <w:del w:id="6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2B5A5EA7" w:rsidR="00E16572" w:rsidRPr="00B21582" w:rsidDel="009C19DC" w:rsidRDefault="00E16572" w:rsidP="00E16572">
            <w:pPr>
              <w:spacing w:line="240" w:lineRule="auto"/>
              <w:ind w:firstLine="0"/>
              <w:rPr>
                <w:del w:id="615" w:author="Nate Bachmeier [AWS-SA]" w:date="2023-05-04T18:11:00Z"/>
                <w:rFonts w:ascii="Calibri" w:eastAsia="Times New Roman" w:hAnsi="Calibri" w:cs="Calibri"/>
                <w:b w:val="0"/>
                <w:bCs w:val="0"/>
                <w:color w:val="000000"/>
                <w:sz w:val="22"/>
              </w:rPr>
            </w:pPr>
            <w:del w:id="616" w:author="Nate Bachmeier [AWS-SA]" w:date="2023-05-04T18:11:00Z">
              <w:r w:rsidRPr="00E16572" w:rsidDel="009C19DC">
                <w:rPr>
                  <w:rFonts w:ascii="Calibri" w:eastAsia="Times New Roman" w:hAnsi="Calibri" w:cs="Calibri"/>
                  <w:color w:val="000000"/>
                  <w:sz w:val="22"/>
                </w:rPr>
                <w:delText>beatboxing</w:delText>
              </w:r>
            </w:del>
          </w:p>
        </w:tc>
        <w:tc>
          <w:tcPr>
            <w:tcW w:w="5348" w:type="dxa"/>
            <w:noWrap/>
            <w:hideMark/>
          </w:tcPr>
          <w:p w14:paraId="65955007" w14:textId="763DEBC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17" w:author="Nate Bachmeier [AWS-SA]" w:date="2023-05-04T18:11:00Z"/>
                <w:rFonts w:ascii="Calibri" w:eastAsia="Times New Roman" w:hAnsi="Calibri" w:cs="Calibri"/>
                <w:color w:val="000000"/>
                <w:sz w:val="22"/>
              </w:rPr>
            </w:pPr>
            <w:del w:id="618" w:author="Nate Bachmeier [AWS-SA]" w:date="2023-05-04T18:11:00Z">
              <w:r w:rsidRPr="00E16572" w:rsidDel="009C19DC">
                <w:rPr>
                  <w:rFonts w:ascii="Calibri" w:eastAsia="Times New Roman" w:hAnsi="Calibri" w:cs="Calibri"/>
                  <w:color w:val="000000"/>
                  <w:sz w:val="22"/>
                </w:rPr>
                <w:delText>838</w:delText>
              </w:r>
            </w:del>
          </w:p>
        </w:tc>
      </w:tr>
      <w:tr w:rsidR="00E16572" w:rsidRPr="00E16572" w:rsidDel="009C19DC" w14:paraId="532EFCC4" w14:textId="39F45682" w:rsidTr="00B21582">
        <w:trPr>
          <w:cnfStyle w:val="000000100000" w:firstRow="0" w:lastRow="0" w:firstColumn="0" w:lastColumn="0" w:oddVBand="0" w:evenVBand="0" w:oddHBand="1" w:evenHBand="0" w:firstRowFirstColumn="0" w:firstRowLastColumn="0" w:lastRowFirstColumn="0" w:lastRowLastColumn="0"/>
          <w:trHeight w:val="300"/>
          <w:del w:id="6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230ACB39" w:rsidR="00E16572" w:rsidRPr="00B21582" w:rsidDel="009C19DC" w:rsidRDefault="00E16572" w:rsidP="00E16572">
            <w:pPr>
              <w:spacing w:line="240" w:lineRule="auto"/>
              <w:ind w:firstLine="0"/>
              <w:rPr>
                <w:del w:id="620" w:author="Nate Bachmeier [AWS-SA]" w:date="2023-05-04T18:11:00Z"/>
                <w:rFonts w:ascii="Calibri" w:eastAsia="Times New Roman" w:hAnsi="Calibri" w:cs="Calibri"/>
                <w:b w:val="0"/>
                <w:bCs w:val="0"/>
                <w:color w:val="000000"/>
                <w:sz w:val="22"/>
              </w:rPr>
            </w:pPr>
            <w:del w:id="621" w:author="Nate Bachmeier [AWS-SA]" w:date="2023-05-04T18:11:00Z">
              <w:r w:rsidRPr="00E16572" w:rsidDel="009C19DC">
                <w:rPr>
                  <w:rFonts w:ascii="Calibri" w:eastAsia="Times New Roman" w:hAnsi="Calibri" w:cs="Calibri"/>
                  <w:color w:val="000000"/>
                  <w:sz w:val="22"/>
                </w:rPr>
                <w:delText>bee keeping</w:delText>
              </w:r>
            </w:del>
          </w:p>
        </w:tc>
        <w:tc>
          <w:tcPr>
            <w:tcW w:w="5348" w:type="dxa"/>
            <w:noWrap/>
            <w:hideMark/>
          </w:tcPr>
          <w:p w14:paraId="5B792FE3" w14:textId="0C8DE0C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22" w:author="Nate Bachmeier [AWS-SA]" w:date="2023-05-04T18:11:00Z"/>
                <w:rFonts w:ascii="Calibri" w:eastAsia="Times New Roman" w:hAnsi="Calibri" w:cs="Calibri"/>
                <w:color w:val="000000"/>
                <w:sz w:val="22"/>
              </w:rPr>
            </w:pPr>
            <w:del w:id="623" w:author="Nate Bachmeier [AWS-SA]" w:date="2023-05-04T18:11:00Z">
              <w:r w:rsidRPr="00E16572" w:rsidDel="009C19DC">
                <w:rPr>
                  <w:rFonts w:ascii="Calibri" w:eastAsia="Times New Roman" w:hAnsi="Calibri" w:cs="Calibri"/>
                  <w:color w:val="000000"/>
                  <w:sz w:val="22"/>
                </w:rPr>
                <w:delText>787</w:delText>
              </w:r>
            </w:del>
          </w:p>
        </w:tc>
      </w:tr>
      <w:tr w:rsidR="00E16572" w:rsidRPr="00E16572" w:rsidDel="009C19DC" w14:paraId="2682D126" w14:textId="413A0D29" w:rsidTr="00B21582">
        <w:trPr>
          <w:trHeight w:val="300"/>
          <w:del w:id="6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4DD3869A" w:rsidR="00E16572" w:rsidRPr="00B21582" w:rsidDel="009C19DC" w:rsidRDefault="00E16572" w:rsidP="00E16572">
            <w:pPr>
              <w:spacing w:line="240" w:lineRule="auto"/>
              <w:ind w:firstLine="0"/>
              <w:rPr>
                <w:del w:id="625" w:author="Nate Bachmeier [AWS-SA]" w:date="2023-05-04T18:11:00Z"/>
                <w:rFonts w:ascii="Calibri" w:eastAsia="Times New Roman" w:hAnsi="Calibri" w:cs="Calibri"/>
                <w:b w:val="0"/>
                <w:bCs w:val="0"/>
                <w:color w:val="000000"/>
                <w:sz w:val="22"/>
              </w:rPr>
            </w:pPr>
            <w:del w:id="626" w:author="Nate Bachmeier [AWS-SA]" w:date="2023-05-04T18:11:00Z">
              <w:r w:rsidRPr="00E16572" w:rsidDel="009C19DC">
                <w:rPr>
                  <w:rFonts w:ascii="Calibri" w:eastAsia="Times New Roman" w:hAnsi="Calibri" w:cs="Calibri"/>
                  <w:color w:val="000000"/>
                  <w:sz w:val="22"/>
                </w:rPr>
                <w:delText>being excited</w:delText>
              </w:r>
            </w:del>
          </w:p>
        </w:tc>
        <w:tc>
          <w:tcPr>
            <w:tcW w:w="5348" w:type="dxa"/>
            <w:noWrap/>
            <w:hideMark/>
          </w:tcPr>
          <w:p w14:paraId="451DE263" w14:textId="0B907DE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27" w:author="Nate Bachmeier [AWS-SA]" w:date="2023-05-04T18:11:00Z"/>
                <w:rFonts w:ascii="Calibri" w:eastAsia="Times New Roman" w:hAnsi="Calibri" w:cs="Calibri"/>
                <w:color w:val="000000"/>
                <w:sz w:val="22"/>
              </w:rPr>
            </w:pPr>
            <w:del w:id="628" w:author="Nate Bachmeier [AWS-SA]" w:date="2023-05-04T18:11:00Z">
              <w:r w:rsidRPr="00E16572" w:rsidDel="009C19DC">
                <w:rPr>
                  <w:rFonts w:ascii="Calibri" w:eastAsia="Times New Roman" w:hAnsi="Calibri" w:cs="Calibri"/>
                  <w:color w:val="000000"/>
                  <w:sz w:val="22"/>
                </w:rPr>
                <w:delText>584</w:delText>
              </w:r>
            </w:del>
          </w:p>
        </w:tc>
      </w:tr>
      <w:tr w:rsidR="00E16572" w:rsidRPr="00E16572" w:rsidDel="009C19DC" w14:paraId="0464D080" w14:textId="49FCDAB5" w:rsidTr="00B21582">
        <w:trPr>
          <w:cnfStyle w:val="000000100000" w:firstRow="0" w:lastRow="0" w:firstColumn="0" w:lastColumn="0" w:oddVBand="0" w:evenVBand="0" w:oddHBand="1" w:evenHBand="0" w:firstRowFirstColumn="0" w:firstRowLastColumn="0" w:lastRowFirstColumn="0" w:lastRowLastColumn="0"/>
          <w:trHeight w:val="300"/>
          <w:del w:id="6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06FC23F7" w:rsidR="00E16572" w:rsidRPr="00B21582" w:rsidDel="009C19DC" w:rsidRDefault="00E16572" w:rsidP="00E16572">
            <w:pPr>
              <w:spacing w:line="240" w:lineRule="auto"/>
              <w:ind w:firstLine="0"/>
              <w:rPr>
                <w:del w:id="630" w:author="Nate Bachmeier [AWS-SA]" w:date="2023-05-04T18:11:00Z"/>
                <w:rFonts w:ascii="Calibri" w:eastAsia="Times New Roman" w:hAnsi="Calibri" w:cs="Calibri"/>
                <w:b w:val="0"/>
                <w:bCs w:val="0"/>
                <w:color w:val="000000"/>
                <w:sz w:val="22"/>
              </w:rPr>
            </w:pPr>
            <w:del w:id="631" w:author="Nate Bachmeier [AWS-SA]" w:date="2023-05-04T18:11:00Z">
              <w:r w:rsidRPr="00E16572" w:rsidDel="009C19DC">
                <w:rPr>
                  <w:rFonts w:ascii="Calibri" w:eastAsia="Times New Roman" w:hAnsi="Calibri" w:cs="Calibri"/>
                  <w:color w:val="000000"/>
                  <w:sz w:val="22"/>
                </w:rPr>
                <w:delText>being in zero gravity</w:delText>
              </w:r>
            </w:del>
          </w:p>
        </w:tc>
        <w:tc>
          <w:tcPr>
            <w:tcW w:w="5348" w:type="dxa"/>
            <w:noWrap/>
            <w:hideMark/>
          </w:tcPr>
          <w:p w14:paraId="6F289EE6" w14:textId="1CCEF0E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32" w:author="Nate Bachmeier [AWS-SA]" w:date="2023-05-04T18:11:00Z"/>
                <w:rFonts w:ascii="Calibri" w:eastAsia="Times New Roman" w:hAnsi="Calibri" w:cs="Calibri"/>
                <w:color w:val="000000"/>
                <w:sz w:val="22"/>
              </w:rPr>
            </w:pPr>
            <w:del w:id="633" w:author="Nate Bachmeier [AWS-SA]" w:date="2023-05-04T18:11:00Z">
              <w:r w:rsidRPr="00E16572" w:rsidDel="009C19DC">
                <w:rPr>
                  <w:rFonts w:ascii="Calibri" w:eastAsia="Times New Roman" w:hAnsi="Calibri" w:cs="Calibri"/>
                  <w:color w:val="000000"/>
                  <w:sz w:val="22"/>
                </w:rPr>
                <w:delText>478</w:delText>
              </w:r>
            </w:del>
          </w:p>
        </w:tc>
      </w:tr>
      <w:tr w:rsidR="00E16572" w:rsidRPr="00E16572" w:rsidDel="009C19DC" w14:paraId="2D148048" w14:textId="7EF373FB" w:rsidTr="00B21582">
        <w:trPr>
          <w:trHeight w:val="300"/>
          <w:del w:id="6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53D5C3D8" w:rsidR="00E16572" w:rsidRPr="00B21582" w:rsidDel="009C19DC" w:rsidRDefault="00E16572" w:rsidP="00E16572">
            <w:pPr>
              <w:spacing w:line="240" w:lineRule="auto"/>
              <w:ind w:firstLine="0"/>
              <w:rPr>
                <w:del w:id="635" w:author="Nate Bachmeier [AWS-SA]" w:date="2023-05-04T18:11:00Z"/>
                <w:rFonts w:ascii="Calibri" w:eastAsia="Times New Roman" w:hAnsi="Calibri" w:cs="Calibri"/>
                <w:b w:val="0"/>
                <w:bCs w:val="0"/>
                <w:color w:val="000000"/>
                <w:sz w:val="22"/>
              </w:rPr>
            </w:pPr>
            <w:del w:id="636" w:author="Nate Bachmeier [AWS-SA]" w:date="2023-05-04T18:11:00Z">
              <w:r w:rsidRPr="00E16572" w:rsidDel="009C19DC">
                <w:rPr>
                  <w:rFonts w:ascii="Calibri" w:eastAsia="Times New Roman" w:hAnsi="Calibri" w:cs="Calibri"/>
                  <w:color w:val="000000"/>
                  <w:sz w:val="22"/>
                </w:rPr>
                <w:delText>belly dancing</w:delText>
              </w:r>
            </w:del>
          </w:p>
        </w:tc>
        <w:tc>
          <w:tcPr>
            <w:tcW w:w="5348" w:type="dxa"/>
            <w:noWrap/>
            <w:hideMark/>
          </w:tcPr>
          <w:p w14:paraId="3FD36D4A" w14:textId="539464F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37" w:author="Nate Bachmeier [AWS-SA]" w:date="2023-05-04T18:11:00Z"/>
                <w:rFonts w:ascii="Calibri" w:eastAsia="Times New Roman" w:hAnsi="Calibri" w:cs="Calibri"/>
                <w:color w:val="000000"/>
                <w:sz w:val="22"/>
              </w:rPr>
            </w:pPr>
            <w:del w:id="638" w:author="Nate Bachmeier [AWS-SA]" w:date="2023-05-04T18:11:00Z">
              <w:r w:rsidRPr="00E16572" w:rsidDel="009C19DC">
                <w:rPr>
                  <w:rFonts w:ascii="Calibri" w:eastAsia="Times New Roman" w:hAnsi="Calibri" w:cs="Calibri"/>
                  <w:color w:val="000000"/>
                  <w:sz w:val="22"/>
                </w:rPr>
                <w:delText>344</w:delText>
              </w:r>
            </w:del>
          </w:p>
        </w:tc>
      </w:tr>
      <w:tr w:rsidR="00E16572" w:rsidRPr="00E16572" w:rsidDel="009C19DC" w14:paraId="5317FAAA" w14:textId="7561FBC8" w:rsidTr="00B21582">
        <w:trPr>
          <w:cnfStyle w:val="000000100000" w:firstRow="0" w:lastRow="0" w:firstColumn="0" w:lastColumn="0" w:oddVBand="0" w:evenVBand="0" w:oddHBand="1" w:evenHBand="0" w:firstRowFirstColumn="0" w:firstRowLastColumn="0" w:lastRowFirstColumn="0" w:lastRowLastColumn="0"/>
          <w:trHeight w:val="300"/>
          <w:del w:id="6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3812221B" w:rsidR="00E16572" w:rsidRPr="00B21582" w:rsidDel="009C19DC" w:rsidRDefault="00E16572" w:rsidP="00E16572">
            <w:pPr>
              <w:spacing w:line="240" w:lineRule="auto"/>
              <w:ind w:firstLine="0"/>
              <w:rPr>
                <w:del w:id="640" w:author="Nate Bachmeier [AWS-SA]" w:date="2023-05-04T18:11:00Z"/>
                <w:rFonts w:ascii="Calibri" w:eastAsia="Times New Roman" w:hAnsi="Calibri" w:cs="Calibri"/>
                <w:b w:val="0"/>
                <w:bCs w:val="0"/>
                <w:color w:val="000000"/>
                <w:sz w:val="22"/>
              </w:rPr>
            </w:pPr>
            <w:del w:id="641" w:author="Nate Bachmeier [AWS-SA]" w:date="2023-05-04T18:11:00Z">
              <w:r w:rsidRPr="00E16572" w:rsidDel="009C19DC">
                <w:rPr>
                  <w:rFonts w:ascii="Calibri" w:eastAsia="Times New Roman" w:hAnsi="Calibri" w:cs="Calibri"/>
                  <w:color w:val="000000"/>
                  <w:sz w:val="22"/>
                </w:rPr>
                <w:delText>bench pressing</w:delText>
              </w:r>
            </w:del>
          </w:p>
        </w:tc>
        <w:tc>
          <w:tcPr>
            <w:tcW w:w="5348" w:type="dxa"/>
            <w:noWrap/>
            <w:hideMark/>
          </w:tcPr>
          <w:p w14:paraId="7C0125E7" w14:textId="390AFB9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42" w:author="Nate Bachmeier [AWS-SA]" w:date="2023-05-04T18:11:00Z"/>
                <w:rFonts w:ascii="Calibri" w:eastAsia="Times New Roman" w:hAnsi="Calibri" w:cs="Calibri"/>
                <w:color w:val="000000"/>
                <w:sz w:val="22"/>
              </w:rPr>
            </w:pPr>
            <w:del w:id="643" w:author="Nate Bachmeier [AWS-SA]" w:date="2023-05-04T18:11:00Z">
              <w:r w:rsidRPr="00E16572" w:rsidDel="009C19DC">
                <w:rPr>
                  <w:rFonts w:ascii="Calibri" w:eastAsia="Times New Roman" w:hAnsi="Calibri" w:cs="Calibri"/>
                  <w:color w:val="000000"/>
                  <w:sz w:val="22"/>
                </w:rPr>
                <w:delText>809</w:delText>
              </w:r>
            </w:del>
          </w:p>
        </w:tc>
      </w:tr>
      <w:tr w:rsidR="00E16572" w:rsidRPr="00E16572" w:rsidDel="009C19DC" w14:paraId="042E0BA3" w14:textId="23757D26" w:rsidTr="00B21582">
        <w:trPr>
          <w:trHeight w:val="300"/>
          <w:del w:id="6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20FC277B" w:rsidR="00E16572" w:rsidRPr="00B21582" w:rsidDel="009C19DC" w:rsidRDefault="00E16572" w:rsidP="00E16572">
            <w:pPr>
              <w:spacing w:line="240" w:lineRule="auto"/>
              <w:ind w:firstLine="0"/>
              <w:rPr>
                <w:del w:id="645" w:author="Nate Bachmeier [AWS-SA]" w:date="2023-05-04T18:11:00Z"/>
                <w:rFonts w:ascii="Calibri" w:eastAsia="Times New Roman" w:hAnsi="Calibri" w:cs="Calibri"/>
                <w:b w:val="0"/>
                <w:bCs w:val="0"/>
                <w:color w:val="000000"/>
                <w:sz w:val="22"/>
              </w:rPr>
            </w:pPr>
            <w:del w:id="646" w:author="Nate Bachmeier [AWS-SA]" w:date="2023-05-04T18:11:00Z">
              <w:r w:rsidRPr="00E16572" w:rsidDel="009C19DC">
                <w:rPr>
                  <w:rFonts w:ascii="Calibri" w:eastAsia="Times New Roman" w:hAnsi="Calibri" w:cs="Calibri"/>
                  <w:color w:val="000000"/>
                  <w:sz w:val="22"/>
                </w:rPr>
                <w:delText>bending back</w:delText>
              </w:r>
            </w:del>
          </w:p>
        </w:tc>
        <w:tc>
          <w:tcPr>
            <w:tcW w:w="5348" w:type="dxa"/>
            <w:noWrap/>
            <w:hideMark/>
          </w:tcPr>
          <w:p w14:paraId="20F222CE" w14:textId="3D6D417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47" w:author="Nate Bachmeier [AWS-SA]" w:date="2023-05-04T18:11:00Z"/>
                <w:rFonts w:ascii="Calibri" w:eastAsia="Times New Roman" w:hAnsi="Calibri" w:cs="Calibri"/>
                <w:color w:val="000000"/>
                <w:sz w:val="22"/>
              </w:rPr>
            </w:pPr>
            <w:del w:id="648"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343C4DFF" w14:textId="58B1C963" w:rsidTr="00B21582">
        <w:trPr>
          <w:cnfStyle w:val="000000100000" w:firstRow="0" w:lastRow="0" w:firstColumn="0" w:lastColumn="0" w:oddVBand="0" w:evenVBand="0" w:oddHBand="1" w:evenHBand="0" w:firstRowFirstColumn="0" w:firstRowLastColumn="0" w:lastRowFirstColumn="0" w:lastRowLastColumn="0"/>
          <w:trHeight w:val="300"/>
          <w:del w:id="6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07AD7F65" w:rsidR="00E16572" w:rsidRPr="00B21582" w:rsidDel="009C19DC" w:rsidRDefault="00E16572" w:rsidP="00E16572">
            <w:pPr>
              <w:spacing w:line="240" w:lineRule="auto"/>
              <w:ind w:firstLine="0"/>
              <w:rPr>
                <w:del w:id="650" w:author="Nate Bachmeier [AWS-SA]" w:date="2023-05-04T18:11:00Z"/>
                <w:rFonts w:ascii="Calibri" w:eastAsia="Times New Roman" w:hAnsi="Calibri" w:cs="Calibri"/>
                <w:b w:val="0"/>
                <w:bCs w:val="0"/>
                <w:color w:val="000000"/>
                <w:sz w:val="22"/>
              </w:rPr>
            </w:pPr>
            <w:del w:id="651" w:author="Nate Bachmeier [AWS-SA]" w:date="2023-05-04T18:11:00Z">
              <w:r w:rsidRPr="00E16572" w:rsidDel="009C19DC">
                <w:rPr>
                  <w:rFonts w:ascii="Calibri" w:eastAsia="Times New Roman" w:hAnsi="Calibri" w:cs="Calibri"/>
                  <w:color w:val="000000"/>
                  <w:sz w:val="22"/>
                </w:rPr>
                <w:delText>bending metal</w:delText>
              </w:r>
            </w:del>
          </w:p>
        </w:tc>
        <w:tc>
          <w:tcPr>
            <w:tcW w:w="5348" w:type="dxa"/>
            <w:noWrap/>
            <w:hideMark/>
          </w:tcPr>
          <w:p w14:paraId="74030DFB" w14:textId="7579B21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52" w:author="Nate Bachmeier [AWS-SA]" w:date="2023-05-04T18:11:00Z"/>
                <w:rFonts w:ascii="Calibri" w:eastAsia="Times New Roman" w:hAnsi="Calibri" w:cs="Calibri"/>
                <w:color w:val="000000"/>
                <w:sz w:val="22"/>
              </w:rPr>
            </w:pPr>
            <w:del w:id="653" w:author="Nate Bachmeier [AWS-SA]" w:date="2023-05-04T18:11:00Z">
              <w:r w:rsidRPr="00E16572" w:rsidDel="009C19DC">
                <w:rPr>
                  <w:rFonts w:ascii="Calibri" w:eastAsia="Times New Roman" w:hAnsi="Calibri" w:cs="Calibri"/>
                  <w:color w:val="000000"/>
                  <w:sz w:val="22"/>
                </w:rPr>
                <w:delText>631</w:delText>
              </w:r>
            </w:del>
          </w:p>
        </w:tc>
      </w:tr>
      <w:tr w:rsidR="00E16572" w:rsidRPr="00E16572" w:rsidDel="009C19DC" w14:paraId="535496B7" w14:textId="1AA9067C" w:rsidTr="00B21582">
        <w:trPr>
          <w:trHeight w:val="300"/>
          <w:del w:id="6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6D274962" w:rsidR="00E16572" w:rsidRPr="00B21582" w:rsidDel="009C19DC" w:rsidRDefault="00E16572" w:rsidP="00E16572">
            <w:pPr>
              <w:spacing w:line="240" w:lineRule="auto"/>
              <w:ind w:firstLine="0"/>
              <w:rPr>
                <w:del w:id="655" w:author="Nate Bachmeier [AWS-SA]" w:date="2023-05-04T18:11:00Z"/>
                <w:rFonts w:ascii="Calibri" w:eastAsia="Times New Roman" w:hAnsi="Calibri" w:cs="Calibri"/>
                <w:b w:val="0"/>
                <w:bCs w:val="0"/>
                <w:color w:val="000000"/>
                <w:sz w:val="22"/>
              </w:rPr>
            </w:pPr>
            <w:del w:id="656" w:author="Nate Bachmeier [AWS-SA]" w:date="2023-05-04T18:11:00Z">
              <w:r w:rsidRPr="00E16572" w:rsidDel="009C19DC">
                <w:rPr>
                  <w:rFonts w:ascii="Calibri" w:eastAsia="Times New Roman" w:hAnsi="Calibri" w:cs="Calibri"/>
                  <w:color w:val="000000"/>
                  <w:sz w:val="22"/>
                </w:rPr>
                <w:delText>biking through snow</w:delText>
              </w:r>
            </w:del>
          </w:p>
        </w:tc>
        <w:tc>
          <w:tcPr>
            <w:tcW w:w="5348" w:type="dxa"/>
            <w:noWrap/>
            <w:hideMark/>
          </w:tcPr>
          <w:p w14:paraId="090D03B9" w14:textId="3A81A52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57" w:author="Nate Bachmeier [AWS-SA]" w:date="2023-05-04T18:11:00Z"/>
                <w:rFonts w:ascii="Calibri" w:eastAsia="Times New Roman" w:hAnsi="Calibri" w:cs="Calibri"/>
                <w:color w:val="000000"/>
                <w:sz w:val="22"/>
              </w:rPr>
            </w:pPr>
            <w:del w:id="658" w:author="Nate Bachmeier [AWS-SA]" w:date="2023-05-04T18:11:00Z">
              <w:r w:rsidRPr="00E16572" w:rsidDel="009C19DC">
                <w:rPr>
                  <w:rFonts w:ascii="Calibri" w:eastAsia="Times New Roman" w:hAnsi="Calibri" w:cs="Calibri"/>
                  <w:color w:val="000000"/>
                  <w:sz w:val="22"/>
                </w:rPr>
                <w:delText>708</w:delText>
              </w:r>
            </w:del>
          </w:p>
        </w:tc>
      </w:tr>
      <w:tr w:rsidR="00E16572" w:rsidRPr="00E16572" w:rsidDel="009C19DC" w14:paraId="00A9199A" w14:textId="23015E74" w:rsidTr="00B21582">
        <w:trPr>
          <w:cnfStyle w:val="000000100000" w:firstRow="0" w:lastRow="0" w:firstColumn="0" w:lastColumn="0" w:oddVBand="0" w:evenVBand="0" w:oddHBand="1" w:evenHBand="0" w:firstRowFirstColumn="0" w:firstRowLastColumn="0" w:lastRowFirstColumn="0" w:lastRowLastColumn="0"/>
          <w:trHeight w:val="300"/>
          <w:del w:id="6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4E45EDD9" w:rsidR="00E16572" w:rsidRPr="00B21582" w:rsidDel="009C19DC" w:rsidRDefault="00E16572" w:rsidP="00E16572">
            <w:pPr>
              <w:spacing w:line="240" w:lineRule="auto"/>
              <w:ind w:firstLine="0"/>
              <w:rPr>
                <w:del w:id="660" w:author="Nate Bachmeier [AWS-SA]" w:date="2023-05-04T18:11:00Z"/>
                <w:rFonts w:ascii="Calibri" w:eastAsia="Times New Roman" w:hAnsi="Calibri" w:cs="Calibri"/>
                <w:b w:val="0"/>
                <w:bCs w:val="0"/>
                <w:color w:val="000000"/>
                <w:sz w:val="22"/>
              </w:rPr>
            </w:pPr>
            <w:del w:id="661" w:author="Nate Bachmeier [AWS-SA]" w:date="2023-05-04T18:11:00Z">
              <w:r w:rsidRPr="00E16572" w:rsidDel="009C19DC">
                <w:rPr>
                  <w:rFonts w:ascii="Calibri" w:eastAsia="Times New Roman" w:hAnsi="Calibri" w:cs="Calibri"/>
                  <w:color w:val="000000"/>
                  <w:sz w:val="22"/>
                </w:rPr>
                <w:delText>blasting sand</w:delText>
              </w:r>
            </w:del>
          </w:p>
        </w:tc>
        <w:tc>
          <w:tcPr>
            <w:tcW w:w="5348" w:type="dxa"/>
            <w:noWrap/>
            <w:hideMark/>
          </w:tcPr>
          <w:p w14:paraId="3CD63481" w14:textId="202ABF8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62" w:author="Nate Bachmeier [AWS-SA]" w:date="2023-05-04T18:11:00Z"/>
                <w:rFonts w:ascii="Calibri" w:eastAsia="Times New Roman" w:hAnsi="Calibri" w:cs="Calibri"/>
                <w:color w:val="000000"/>
                <w:sz w:val="22"/>
              </w:rPr>
            </w:pPr>
            <w:del w:id="663" w:author="Nate Bachmeier [AWS-SA]" w:date="2023-05-04T18:11:00Z">
              <w:r w:rsidRPr="00E16572" w:rsidDel="009C19DC">
                <w:rPr>
                  <w:rFonts w:ascii="Calibri" w:eastAsia="Times New Roman" w:hAnsi="Calibri" w:cs="Calibri"/>
                  <w:color w:val="000000"/>
                  <w:sz w:val="22"/>
                </w:rPr>
                <w:delText>765</w:delText>
              </w:r>
            </w:del>
          </w:p>
        </w:tc>
      </w:tr>
      <w:tr w:rsidR="00E16572" w:rsidRPr="00E16572" w:rsidDel="009C19DC" w14:paraId="79E01762" w14:textId="37ED44B7" w:rsidTr="00B21582">
        <w:trPr>
          <w:trHeight w:val="300"/>
          <w:del w:id="6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0FCAE9FE" w:rsidR="00E16572" w:rsidRPr="00B21582" w:rsidDel="009C19DC" w:rsidRDefault="00E16572" w:rsidP="00E16572">
            <w:pPr>
              <w:spacing w:line="240" w:lineRule="auto"/>
              <w:ind w:firstLine="0"/>
              <w:rPr>
                <w:del w:id="665" w:author="Nate Bachmeier [AWS-SA]" w:date="2023-05-04T18:11:00Z"/>
                <w:rFonts w:ascii="Calibri" w:eastAsia="Times New Roman" w:hAnsi="Calibri" w:cs="Calibri"/>
                <w:b w:val="0"/>
                <w:bCs w:val="0"/>
                <w:color w:val="000000"/>
                <w:sz w:val="22"/>
              </w:rPr>
            </w:pPr>
            <w:del w:id="666" w:author="Nate Bachmeier [AWS-SA]" w:date="2023-05-04T18:11:00Z">
              <w:r w:rsidRPr="00E16572" w:rsidDel="009C19DC">
                <w:rPr>
                  <w:rFonts w:ascii="Calibri" w:eastAsia="Times New Roman" w:hAnsi="Calibri" w:cs="Calibri"/>
                  <w:color w:val="000000"/>
                  <w:sz w:val="22"/>
                </w:rPr>
                <w:delText>blending fruit</w:delText>
              </w:r>
            </w:del>
          </w:p>
        </w:tc>
        <w:tc>
          <w:tcPr>
            <w:tcW w:w="5348" w:type="dxa"/>
            <w:noWrap/>
            <w:hideMark/>
          </w:tcPr>
          <w:p w14:paraId="46FD2E25" w14:textId="10FC3E4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67" w:author="Nate Bachmeier [AWS-SA]" w:date="2023-05-04T18:11:00Z"/>
                <w:rFonts w:ascii="Calibri" w:eastAsia="Times New Roman" w:hAnsi="Calibri" w:cs="Calibri"/>
                <w:color w:val="000000"/>
                <w:sz w:val="22"/>
              </w:rPr>
            </w:pPr>
            <w:del w:id="668"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7DBB7933" w14:textId="6FAA5C5E" w:rsidTr="00B21582">
        <w:trPr>
          <w:cnfStyle w:val="000000100000" w:firstRow="0" w:lastRow="0" w:firstColumn="0" w:lastColumn="0" w:oddVBand="0" w:evenVBand="0" w:oddHBand="1" w:evenHBand="0" w:firstRowFirstColumn="0" w:firstRowLastColumn="0" w:lastRowFirstColumn="0" w:lastRowLastColumn="0"/>
          <w:trHeight w:val="300"/>
          <w:del w:id="6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436C0FA9" w:rsidR="00E16572" w:rsidRPr="00B21582" w:rsidDel="009C19DC" w:rsidRDefault="00E16572" w:rsidP="00E16572">
            <w:pPr>
              <w:spacing w:line="240" w:lineRule="auto"/>
              <w:ind w:firstLine="0"/>
              <w:rPr>
                <w:del w:id="670" w:author="Nate Bachmeier [AWS-SA]" w:date="2023-05-04T18:11:00Z"/>
                <w:rFonts w:ascii="Calibri" w:eastAsia="Times New Roman" w:hAnsi="Calibri" w:cs="Calibri"/>
                <w:b w:val="0"/>
                <w:bCs w:val="0"/>
                <w:color w:val="000000"/>
                <w:sz w:val="22"/>
              </w:rPr>
            </w:pPr>
            <w:del w:id="671" w:author="Nate Bachmeier [AWS-SA]" w:date="2023-05-04T18:11:00Z">
              <w:r w:rsidRPr="00E16572" w:rsidDel="009C19DC">
                <w:rPr>
                  <w:rFonts w:ascii="Calibri" w:eastAsia="Times New Roman" w:hAnsi="Calibri" w:cs="Calibri"/>
                  <w:color w:val="000000"/>
                  <w:sz w:val="22"/>
                </w:rPr>
                <w:delText>blowdrying hair</w:delText>
              </w:r>
            </w:del>
          </w:p>
        </w:tc>
        <w:tc>
          <w:tcPr>
            <w:tcW w:w="5348" w:type="dxa"/>
            <w:noWrap/>
            <w:hideMark/>
          </w:tcPr>
          <w:p w14:paraId="57589E3D" w14:textId="097BDBC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72" w:author="Nate Bachmeier [AWS-SA]" w:date="2023-05-04T18:11:00Z"/>
                <w:rFonts w:ascii="Calibri" w:eastAsia="Times New Roman" w:hAnsi="Calibri" w:cs="Calibri"/>
                <w:color w:val="000000"/>
                <w:sz w:val="22"/>
              </w:rPr>
            </w:pPr>
            <w:del w:id="673" w:author="Nate Bachmeier [AWS-SA]" w:date="2023-05-04T18:11:00Z">
              <w:r w:rsidRPr="00E16572" w:rsidDel="009C19DC">
                <w:rPr>
                  <w:rFonts w:ascii="Calibri" w:eastAsia="Times New Roman" w:hAnsi="Calibri" w:cs="Calibri"/>
                  <w:color w:val="000000"/>
                  <w:sz w:val="22"/>
                </w:rPr>
                <w:delText>688</w:delText>
              </w:r>
            </w:del>
          </w:p>
        </w:tc>
      </w:tr>
      <w:tr w:rsidR="00E16572" w:rsidRPr="00E16572" w:rsidDel="009C19DC" w14:paraId="4255B8DB" w14:textId="776664B9" w:rsidTr="00B21582">
        <w:trPr>
          <w:trHeight w:val="300"/>
          <w:del w:id="6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0E9057B5" w:rsidR="00E16572" w:rsidRPr="00B21582" w:rsidDel="009C19DC" w:rsidRDefault="00E16572" w:rsidP="00E16572">
            <w:pPr>
              <w:spacing w:line="240" w:lineRule="auto"/>
              <w:ind w:firstLine="0"/>
              <w:rPr>
                <w:del w:id="675" w:author="Nate Bachmeier [AWS-SA]" w:date="2023-05-04T18:11:00Z"/>
                <w:rFonts w:ascii="Calibri" w:eastAsia="Times New Roman" w:hAnsi="Calibri" w:cs="Calibri"/>
                <w:b w:val="0"/>
                <w:bCs w:val="0"/>
                <w:color w:val="000000"/>
                <w:sz w:val="22"/>
              </w:rPr>
            </w:pPr>
            <w:del w:id="676" w:author="Nate Bachmeier [AWS-SA]" w:date="2023-05-04T18:11:00Z">
              <w:r w:rsidRPr="00E16572" w:rsidDel="009C19DC">
                <w:rPr>
                  <w:rFonts w:ascii="Calibri" w:eastAsia="Times New Roman" w:hAnsi="Calibri" w:cs="Calibri"/>
                  <w:color w:val="000000"/>
                  <w:sz w:val="22"/>
                </w:rPr>
                <w:delText>blowing bubble gum</w:delText>
              </w:r>
            </w:del>
          </w:p>
        </w:tc>
        <w:tc>
          <w:tcPr>
            <w:tcW w:w="5348" w:type="dxa"/>
            <w:noWrap/>
            <w:hideMark/>
          </w:tcPr>
          <w:p w14:paraId="6AA12001" w14:textId="498E693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77" w:author="Nate Bachmeier [AWS-SA]" w:date="2023-05-04T18:11:00Z"/>
                <w:rFonts w:ascii="Calibri" w:eastAsia="Times New Roman" w:hAnsi="Calibri" w:cs="Calibri"/>
                <w:color w:val="000000"/>
                <w:sz w:val="22"/>
              </w:rPr>
            </w:pPr>
            <w:del w:id="678" w:author="Nate Bachmeier [AWS-SA]" w:date="2023-05-04T18:11:00Z">
              <w:r w:rsidRPr="00E16572" w:rsidDel="009C19DC">
                <w:rPr>
                  <w:rFonts w:ascii="Calibri" w:eastAsia="Times New Roman" w:hAnsi="Calibri" w:cs="Calibri"/>
                  <w:color w:val="000000"/>
                  <w:sz w:val="22"/>
                </w:rPr>
                <w:delText>677</w:delText>
              </w:r>
            </w:del>
          </w:p>
        </w:tc>
      </w:tr>
      <w:tr w:rsidR="00E16572" w:rsidRPr="00E16572" w:rsidDel="009C19DC" w14:paraId="3EF10F7A" w14:textId="47EA1D64" w:rsidTr="00B21582">
        <w:trPr>
          <w:cnfStyle w:val="000000100000" w:firstRow="0" w:lastRow="0" w:firstColumn="0" w:lastColumn="0" w:oddVBand="0" w:evenVBand="0" w:oddHBand="1" w:evenHBand="0" w:firstRowFirstColumn="0" w:firstRowLastColumn="0" w:lastRowFirstColumn="0" w:lastRowLastColumn="0"/>
          <w:trHeight w:val="300"/>
          <w:del w:id="6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376B3B" w:rsidR="00E16572" w:rsidRPr="00B21582" w:rsidDel="009C19DC" w:rsidRDefault="00E16572" w:rsidP="00E16572">
            <w:pPr>
              <w:spacing w:line="240" w:lineRule="auto"/>
              <w:ind w:firstLine="0"/>
              <w:rPr>
                <w:del w:id="680" w:author="Nate Bachmeier [AWS-SA]" w:date="2023-05-04T18:11:00Z"/>
                <w:rFonts w:ascii="Calibri" w:eastAsia="Times New Roman" w:hAnsi="Calibri" w:cs="Calibri"/>
                <w:b w:val="0"/>
                <w:bCs w:val="0"/>
                <w:color w:val="000000"/>
                <w:sz w:val="22"/>
              </w:rPr>
            </w:pPr>
            <w:del w:id="681" w:author="Nate Bachmeier [AWS-SA]" w:date="2023-05-04T18:11:00Z">
              <w:r w:rsidRPr="00E16572" w:rsidDel="009C19DC">
                <w:rPr>
                  <w:rFonts w:ascii="Calibri" w:eastAsia="Times New Roman" w:hAnsi="Calibri" w:cs="Calibri"/>
                  <w:color w:val="000000"/>
                  <w:sz w:val="22"/>
                </w:rPr>
                <w:delText>blowing glass</w:delText>
              </w:r>
            </w:del>
          </w:p>
        </w:tc>
        <w:tc>
          <w:tcPr>
            <w:tcW w:w="5348" w:type="dxa"/>
            <w:noWrap/>
            <w:hideMark/>
          </w:tcPr>
          <w:p w14:paraId="659FCFBA" w14:textId="08E803E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82" w:author="Nate Bachmeier [AWS-SA]" w:date="2023-05-04T18:11:00Z"/>
                <w:rFonts w:ascii="Calibri" w:eastAsia="Times New Roman" w:hAnsi="Calibri" w:cs="Calibri"/>
                <w:color w:val="000000"/>
                <w:sz w:val="22"/>
              </w:rPr>
            </w:pPr>
            <w:del w:id="683" w:author="Nate Bachmeier [AWS-SA]" w:date="2023-05-04T18:11:00Z">
              <w:r w:rsidRPr="00E16572" w:rsidDel="009C19DC">
                <w:rPr>
                  <w:rFonts w:ascii="Calibri" w:eastAsia="Times New Roman" w:hAnsi="Calibri" w:cs="Calibri"/>
                  <w:color w:val="000000"/>
                  <w:sz w:val="22"/>
                </w:rPr>
                <w:delText>651</w:delText>
              </w:r>
            </w:del>
          </w:p>
        </w:tc>
      </w:tr>
      <w:tr w:rsidR="00E16572" w:rsidRPr="00E16572" w:rsidDel="009C19DC" w14:paraId="17A1808C" w14:textId="17D3292A" w:rsidTr="00B21582">
        <w:trPr>
          <w:trHeight w:val="300"/>
          <w:del w:id="6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06FA08A0" w:rsidR="00E16572" w:rsidRPr="00B21582" w:rsidDel="009C19DC" w:rsidRDefault="00E16572" w:rsidP="00E16572">
            <w:pPr>
              <w:spacing w:line="240" w:lineRule="auto"/>
              <w:ind w:firstLine="0"/>
              <w:rPr>
                <w:del w:id="685" w:author="Nate Bachmeier [AWS-SA]" w:date="2023-05-04T18:11:00Z"/>
                <w:rFonts w:ascii="Calibri" w:eastAsia="Times New Roman" w:hAnsi="Calibri" w:cs="Calibri"/>
                <w:b w:val="0"/>
                <w:bCs w:val="0"/>
                <w:color w:val="000000"/>
                <w:sz w:val="22"/>
              </w:rPr>
            </w:pPr>
            <w:del w:id="686" w:author="Nate Bachmeier [AWS-SA]" w:date="2023-05-04T18:11:00Z">
              <w:r w:rsidRPr="00E16572" w:rsidDel="009C19DC">
                <w:rPr>
                  <w:rFonts w:ascii="Calibri" w:eastAsia="Times New Roman" w:hAnsi="Calibri" w:cs="Calibri"/>
                  <w:color w:val="000000"/>
                  <w:sz w:val="22"/>
                </w:rPr>
                <w:delText>blowing leaves</w:delText>
              </w:r>
            </w:del>
          </w:p>
        </w:tc>
        <w:tc>
          <w:tcPr>
            <w:tcW w:w="5348" w:type="dxa"/>
            <w:noWrap/>
            <w:hideMark/>
          </w:tcPr>
          <w:p w14:paraId="27984526" w14:textId="72EA0BC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87" w:author="Nate Bachmeier [AWS-SA]" w:date="2023-05-04T18:11:00Z"/>
                <w:rFonts w:ascii="Calibri" w:eastAsia="Times New Roman" w:hAnsi="Calibri" w:cs="Calibri"/>
                <w:color w:val="000000"/>
                <w:sz w:val="22"/>
              </w:rPr>
            </w:pPr>
            <w:del w:id="688" w:author="Nate Bachmeier [AWS-SA]" w:date="2023-05-04T18:11:00Z">
              <w:r w:rsidRPr="00E16572" w:rsidDel="009C19DC">
                <w:rPr>
                  <w:rFonts w:ascii="Calibri" w:eastAsia="Times New Roman" w:hAnsi="Calibri" w:cs="Calibri"/>
                  <w:color w:val="000000"/>
                  <w:sz w:val="22"/>
                </w:rPr>
                <w:delText>651</w:delText>
              </w:r>
            </w:del>
          </w:p>
        </w:tc>
      </w:tr>
      <w:tr w:rsidR="00E16572" w:rsidRPr="00E16572" w:rsidDel="009C19DC" w14:paraId="11EBB6CA" w14:textId="4AB4AB5B" w:rsidTr="00B21582">
        <w:trPr>
          <w:cnfStyle w:val="000000100000" w:firstRow="0" w:lastRow="0" w:firstColumn="0" w:lastColumn="0" w:oddVBand="0" w:evenVBand="0" w:oddHBand="1" w:evenHBand="0" w:firstRowFirstColumn="0" w:firstRowLastColumn="0" w:lastRowFirstColumn="0" w:lastRowLastColumn="0"/>
          <w:trHeight w:val="300"/>
          <w:del w:id="6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599A088" w:rsidR="00E16572" w:rsidRPr="00B21582" w:rsidDel="009C19DC" w:rsidRDefault="00E16572" w:rsidP="00E16572">
            <w:pPr>
              <w:spacing w:line="240" w:lineRule="auto"/>
              <w:ind w:firstLine="0"/>
              <w:rPr>
                <w:del w:id="690" w:author="Nate Bachmeier [AWS-SA]" w:date="2023-05-04T18:11:00Z"/>
                <w:rFonts w:ascii="Calibri" w:eastAsia="Times New Roman" w:hAnsi="Calibri" w:cs="Calibri"/>
                <w:b w:val="0"/>
                <w:bCs w:val="0"/>
                <w:color w:val="000000"/>
                <w:sz w:val="22"/>
              </w:rPr>
            </w:pPr>
            <w:del w:id="691" w:author="Nate Bachmeier [AWS-SA]" w:date="2023-05-04T18:11:00Z">
              <w:r w:rsidRPr="00E16572" w:rsidDel="009C19DC">
                <w:rPr>
                  <w:rFonts w:ascii="Calibri" w:eastAsia="Times New Roman" w:hAnsi="Calibri" w:cs="Calibri"/>
                  <w:color w:val="000000"/>
                  <w:sz w:val="22"/>
                </w:rPr>
                <w:delText>blowing nose</w:delText>
              </w:r>
            </w:del>
          </w:p>
        </w:tc>
        <w:tc>
          <w:tcPr>
            <w:tcW w:w="5348" w:type="dxa"/>
            <w:noWrap/>
            <w:hideMark/>
          </w:tcPr>
          <w:p w14:paraId="43543E6D" w14:textId="0B800E6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692" w:author="Nate Bachmeier [AWS-SA]" w:date="2023-05-04T18:11:00Z"/>
                <w:rFonts w:ascii="Calibri" w:eastAsia="Times New Roman" w:hAnsi="Calibri" w:cs="Calibri"/>
                <w:color w:val="000000"/>
                <w:sz w:val="22"/>
              </w:rPr>
            </w:pPr>
            <w:del w:id="693" w:author="Nate Bachmeier [AWS-SA]" w:date="2023-05-04T18:11:00Z">
              <w:r w:rsidRPr="00E16572" w:rsidDel="009C19DC">
                <w:rPr>
                  <w:rFonts w:ascii="Calibri" w:eastAsia="Times New Roman" w:hAnsi="Calibri" w:cs="Calibri"/>
                  <w:color w:val="000000"/>
                  <w:sz w:val="22"/>
                </w:rPr>
                <w:delText>651</w:delText>
              </w:r>
            </w:del>
          </w:p>
        </w:tc>
      </w:tr>
      <w:tr w:rsidR="00E16572" w:rsidRPr="00E16572" w:rsidDel="009C19DC" w14:paraId="5C34EA70" w14:textId="32FEFA9D" w:rsidTr="00B21582">
        <w:trPr>
          <w:trHeight w:val="300"/>
          <w:del w:id="6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F66EE35" w:rsidR="00E16572" w:rsidRPr="00B21582" w:rsidDel="009C19DC" w:rsidRDefault="00E16572" w:rsidP="00E16572">
            <w:pPr>
              <w:spacing w:line="240" w:lineRule="auto"/>
              <w:ind w:firstLine="0"/>
              <w:rPr>
                <w:del w:id="695" w:author="Nate Bachmeier [AWS-SA]" w:date="2023-05-04T18:11:00Z"/>
                <w:rFonts w:ascii="Calibri" w:eastAsia="Times New Roman" w:hAnsi="Calibri" w:cs="Calibri"/>
                <w:b w:val="0"/>
                <w:bCs w:val="0"/>
                <w:color w:val="000000"/>
                <w:sz w:val="22"/>
              </w:rPr>
            </w:pPr>
            <w:del w:id="696" w:author="Nate Bachmeier [AWS-SA]" w:date="2023-05-04T18:11:00Z">
              <w:r w:rsidRPr="00E16572" w:rsidDel="009C19DC">
                <w:rPr>
                  <w:rFonts w:ascii="Calibri" w:eastAsia="Times New Roman" w:hAnsi="Calibri" w:cs="Calibri"/>
                  <w:color w:val="000000"/>
                  <w:sz w:val="22"/>
                </w:rPr>
                <w:delText>blowing out candles</w:delText>
              </w:r>
            </w:del>
          </w:p>
        </w:tc>
        <w:tc>
          <w:tcPr>
            <w:tcW w:w="5348" w:type="dxa"/>
            <w:noWrap/>
            <w:hideMark/>
          </w:tcPr>
          <w:p w14:paraId="3C5D23D8" w14:textId="2676B4B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697" w:author="Nate Bachmeier [AWS-SA]" w:date="2023-05-04T18:11:00Z"/>
                <w:rFonts w:ascii="Calibri" w:eastAsia="Times New Roman" w:hAnsi="Calibri" w:cs="Calibri"/>
                <w:color w:val="000000"/>
                <w:sz w:val="22"/>
              </w:rPr>
            </w:pPr>
            <w:del w:id="698" w:author="Nate Bachmeier [AWS-SA]" w:date="2023-05-04T18:11:00Z">
              <w:r w:rsidRPr="00E16572" w:rsidDel="009C19DC">
                <w:rPr>
                  <w:rFonts w:ascii="Calibri" w:eastAsia="Times New Roman" w:hAnsi="Calibri" w:cs="Calibri"/>
                  <w:color w:val="000000"/>
                  <w:sz w:val="22"/>
                </w:rPr>
                <w:delText>881</w:delText>
              </w:r>
            </w:del>
          </w:p>
        </w:tc>
      </w:tr>
      <w:tr w:rsidR="00E16572" w:rsidRPr="00E16572" w:rsidDel="009C19DC" w14:paraId="19E842F7" w14:textId="3A21FB51" w:rsidTr="00B21582">
        <w:trPr>
          <w:cnfStyle w:val="000000100000" w:firstRow="0" w:lastRow="0" w:firstColumn="0" w:lastColumn="0" w:oddVBand="0" w:evenVBand="0" w:oddHBand="1" w:evenHBand="0" w:firstRowFirstColumn="0" w:firstRowLastColumn="0" w:lastRowFirstColumn="0" w:lastRowLastColumn="0"/>
          <w:trHeight w:val="300"/>
          <w:del w:id="6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2B7DD7A7" w:rsidR="00E16572" w:rsidRPr="00B21582" w:rsidDel="009C19DC" w:rsidRDefault="00E16572" w:rsidP="00E16572">
            <w:pPr>
              <w:spacing w:line="240" w:lineRule="auto"/>
              <w:ind w:firstLine="0"/>
              <w:rPr>
                <w:del w:id="700" w:author="Nate Bachmeier [AWS-SA]" w:date="2023-05-04T18:11:00Z"/>
                <w:rFonts w:ascii="Calibri" w:eastAsia="Times New Roman" w:hAnsi="Calibri" w:cs="Calibri"/>
                <w:b w:val="0"/>
                <w:bCs w:val="0"/>
                <w:color w:val="000000"/>
                <w:sz w:val="22"/>
              </w:rPr>
            </w:pPr>
            <w:del w:id="701" w:author="Nate Bachmeier [AWS-SA]" w:date="2023-05-04T18:11:00Z">
              <w:r w:rsidRPr="00E16572" w:rsidDel="009C19DC">
                <w:rPr>
                  <w:rFonts w:ascii="Calibri" w:eastAsia="Times New Roman" w:hAnsi="Calibri" w:cs="Calibri"/>
                  <w:color w:val="000000"/>
                  <w:sz w:val="22"/>
                </w:rPr>
                <w:delText>bobsledding</w:delText>
              </w:r>
            </w:del>
          </w:p>
        </w:tc>
        <w:tc>
          <w:tcPr>
            <w:tcW w:w="5348" w:type="dxa"/>
            <w:noWrap/>
            <w:hideMark/>
          </w:tcPr>
          <w:p w14:paraId="6721E202" w14:textId="0C80895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02" w:author="Nate Bachmeier [AWS-SA]" w:date="2023-05-04T18:11:00Z"/>
                <w:rFonts w:ascii="Calibri" w:eastAsia="Times New Roman" w:hAnsi="Calibri" w:cs="Calibri"/>
                <w:color w:val="000000"/>
                <w:sz w:val="22"/>
              </w:rPr>
            </w:pPr>
            <w:del w:id="703" w:author="Nate Bachmeier [AWS-SA]" w:date="2023-05-04T18:11:00Z">
              <w:r w:rsidRPr="00E16572" w:rsidDel="009C19DC">
                <w:rPr>
                  <w:rFonts w:ascii="Calibri" w:eastAsia="Times New Roman" w:hAnsi="Calibri" w:cs="Calibri"/>
                  <w:color w:val="000000"/>
                  <w:sz w:val="22"/>
                </w:rPr>
                <w:delText>570</w:delText>
              </w:r>
            </w:del>
          </w:p>
        </w:tc>
      </w:tr>
      <w:tr w:rsidR="00E16572" w:rsidRPr="00E16572" w:rsidDel="009C19DC" w14:paraId="3734CCFF" w14:textId="1F81AD12" w:rsidTr="00B21582">
        <w:trPr>
          <w:trHeight w:val="300"/>
          <w:del w:id="7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26E17375" w:rsidR="00E16572" w:rsidRPr="00B21582" w:rsidDel="009C19DC" w:rsidRDefault="00E16572" w:rsidP="00E16572">
            <w:pPr>
              <w:spacing w:line="240" w:lineRule="auto"/>
              <w:ind w:firstLine="0"/>
              <w:rPr>
                <w:del w:id="705" w:author="Nate Bachmeier [AWS-SA]" w:date="2023-05-04T18:11:00Z"/>
                <w:rFonts w:ascii="Calibri" w:eastAsia="Times New Roman" w:hAnsi="Calibri" w:cs="Calibri"/>
                <w:b w:val="0"/>
                <w:bCs w:val="0"/>
                <w:color w:val="000000"/>
                <w:sz w:val="22"/>
              </w:rPr>
            </w:pPr>
            <w:del w:id="706" w:author="Nate Bachmeier [AWS-SA]" w:date="2023-05-04T18:11:00Z">
              <w:r w:rsidRPr="00E16572" w:rsidDel="009C19DC">
                <w:rPr>
                  <w:rFonts w:ascii="Calibri" w:eastAsia="Times New Roman" w:hAnsi="Calibri" w:cs="Calibri"/>
                  <w:color w:val="000000"/>
                  <w:sz w:val="22"/>
                </w:rPr>
                <w:delText>bodysurfing</w:delText>
              </w:r>
            </w:del>
          </w:p>
        </w:tc>
        <w:tc>
          <w:tcPr>
            <w:tcW w:w="5348" w:type="dxa"/>
            <w:noWrap/>
            <w:hideMark/>
          </w:tcPr>
          <w:p w14:paraId="6ED68838" w14:textId="3AB727E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07" w:author="Nate Bachmeier [AWS-SA]" w:date="2023-05-04T18:11:00Z"/>
                <w:rFonts w:ascii="Calibri" w:eastAsia="Times New Roman" w:hAnsi="Calibri" w:cs="Calibri"/>
                <w:color w:val="000000"/>
                <w:sz w:val="22"/>
              </w:rPr>
            </w:pPr>
            <w:del w:id="708" w:author="Nate Bachmeier [AWS-SA]" w:date="2023-05-04T18:11:00Z">
              <w:r w:rsidRPr="00E16572" w:rsidDel="009C19DC">
                <w:rPr>
                  <w:rFonts w:ascii="Calibri" w:eastAsia="Times New Roman" w:hAnsi="Calibri" w:cs="Calibri"/>
                  <w:color w:val="000000"/>
                  <w:sz w:val="22"/>
                </w:rPr>
                <w:delText>771</w:delText>
              </w:r>
            </w:del>
          </w:p>
        </w:tc>
      </w:tr>
      <w:tr w:rsidR="00E16572" w:rsidRPr="00E16572" w:rsidDel="009C19DC" w14:paraId="5376E571" w14:textId="04DC2065" w:rsidTr="00B21582">
        <w:trPr>
          <w:cnfStyle w:val="000000100000" w:firstRow="0" w:lastRow="0" w:firstColumn="0" w:lastColumn="0" w:oddVBand="0" w:evenVBand="0" w:oddHBand="1" w:evenHBand="0" w:firstRowFirstColumn="0" w:firstRowLastColumn="0" w:lastRowFirstColumn="0" w:lastRowLastColumn="0"/>
          <w:trHeight w:val="300"/>
          <w:del w:id="7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466741B6" w:rsidR="00E16572" w:rsidRPr="00B21582" w:rsidDel="009C19DC" w:rsidRDefault="00E16572" w:rsidP="00E16572">
            <w:pPr>
              <w:spacing w:line="240" w:lineRule="auto"/>
              <w:ind w:firstLine="0"/>
              <w:rPr>
                <w:del w:id="710" w:author="Nate Bachmeier [AWS-SA]" w:date="2023-05-04T18:11:00Z"/>
                <w:rFonts w:ascii="Calibri" w:eastAsia="Times New Roman" w:hAnsi="Calibri" w:cs="Calibri"/>
                <w:b w:val="0"/>
                <w:bCs w:val="0"/>
                <w:color w:val="000000"/>
                <w:sz w:val="22"/>
              </w:rPr>
            </w:pPr>
            <w:del w:id="711" w:author="Nate Bachmeier [AWS-SA]" w:date="2023-05-04T18:11:00Z">
              <w:r w:rsidRPr="00E16572" w:rsidDel="009C19DC">
                <w:rPr>
                  <w:rFonts w:ascii="Calibri" w:eastAsia="Times New Roman" w:hAnsi="Calibri" w:cs="Calibri"/>
                  <w:color w:val="000000"/>
                  <w:sz w:val="22"/>
                </w:rPr>
                <w:delText>bookbinding</w:delText>
              </w:r>
            </w:del>
          </w:p>
        </w:tc>
        <w:tc>
          <w:tcPr>
            <w:tcW w:w="5348" w:type="dxa"/>
            <w:noWrap/>
            <w:hideMark/>
          </w:tcPr>
          <w:p w14:paraId="1769DE03" w14:textId="6C90AA2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12" w:author="Nate Bachmeier [AWS-SA]" w:date="2023-05-04T18:11:00Z"/>
                <w:rFonts w:ascii="Calibri" w:eastAsia="Times New Roman" w:hAnsi="Calibri" w:cs="Calibri"/>
                <w:color w:val="000000"/>
                <w:sz w:val="22"/>
              </w:rPr>
            </w:pPr>
            <w:del w:id="713" w:author="Nate Bachmeier [AWS-SA]" w:date="2023-05-04T18:11:00Z">
              <w:r w:rsidRPr="00E16572" w:rsidDel="009C19DC">
                <w:rPr>
                  <w:rFonts w:ascii="Calibri" w:eastAsia="Times New Roman" w:hAnsi="Calibri" w:cs="Calibri"/>
                  <w:color w:val="000000"/>
                  <w:sz w:val="22"/>
                </w:rPr>
                <w:delText>764</w:delText>
              </w:r>
            </w:del>
          </w:p>
        </w:tc>
      </w:tr>
      <w:tr w:rsidR="00E16572" w:rsidRPr="00E16572" w:rsidDel="009C19DC" w14:paraId="75CB85BF" w14:textId="73176D8C" w:rsidTr="00B21582">
        <w:trPr>
          <w:trHeight w:val="300"/>
          <w:del w:id="7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488BF6C3" w:rsidR="00E16572" w:rsidRPr="00B21582" w:rsidDel="009C19DC" w:rsidRDefault="00E16572" w:rsidP="00E16572">
            <w:pPr>
              <w:spacing w:line="240" w:lineRule="auto"/>
              <w:ind w:firstLine="0"/>
              <w:rPr>
                <w:del w:id="715" w:author="Nate Bachmeier [AWS-SA]" w:date="2023-05-04T18:11:00Z"/>
                <w:rFonts w:ascii="Calibri" w:eastAsia="Times New Roman" w:hAnsi="Calibri" w:cs="Calibri"/>
                <w:b w:val="0"/>
                <w:bCs w:val="0"/>
                <w:color w:val="000000"/>
                <w:sz w:val="22"/>
              </w:rPr>
            </w:pPr>
            <w:del w:id="716" w:author="Nate Bachmeier [AWS-SA]" w:date="2023-05-04T18:11:00Z">
              <w:r w:rsidRPr="00E16572" w:rsidDel="009C19DC">
                <w:rPr>
                  <w:rFonts w:ascii="Calibri" w:eastAsia="Times New Roman" w:hAnsi="Calibri" w:cs="Calibri"/>
                  <w:color w:val="000000"/>
                  <w:sz w:val="22"/>
                </w:rPr>
                <w:delText>bottling</w:delText>
              </w:r>
            </w:del>
          </w:p>
        </w:tc>
        <w:tc>
          <w:tcPr>
            <w:tcW w:w="5348" w:type="dxa"/>
            <w:noWrap/>
            <w:hideMark/>
          </w:tcPr>
          <w:p w14:paraId="0BA28B6D" w14:textId="0B9520C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17" w:author="Nate Bachmeier [AWS-SA]" w:date="2023-05-04T18:11:00Z"/>
                <w:rFonts w:ascii="Calibri" w:eastAsia="Times New Roman" w:hAnsi="Calibri" w:cs="Calibri"/>
                <w:color w:val="000000"/>
                <w:sz w:val="22"/>
              </w:rPr>
            </w:pPr>
            <w:del w:id="718" w:author="Nate Bachmeier [AWS-SA]" w:date="2023-05-04T18:11:00Z">
              <w:r w:rsidRPr="00E16572" w:rsidDel="009C19DC">
                <w:rPr>
                  <w:rFonts w:ascii="Calibri" w:eastAsia="Times New Roman" w:hAnsi="Calibri" w:cs="Calibri"/>
                  <w:color w:val="000000"/>
                  <w:sz w:val="22"/>
                </w:rPr>
                <w:delText>575</w:delText>
              </w:r>
            </w:del>
          </w:p>
        </w:tc>
      </w:tr>
      <w:tr w:rsidR="00E16572" w:rsidRPr="00E16572" w:rsidDel="009C19DC" w14:paraId="4AE3E58E" w14:textId="0920B880" w:rsidTr="00B21582">
        <w:trPr>
          <w:cnfStyle w:val="000000100000" w:firstRow="0" w:lastRow="0" w:firstColumn="0" w:lastColumn="0" w:oddVBand="0" w:evenVBand="0" w:oddHBand="1" w:evenHBand="0" w:firstRowFirstColumn="0" w:firstRowLastColumn="0" w:lastRowFirstColumn="0" w:lastRowLastColumn="0"/>
          <w:trHeight w:val="300"/>
          <w:del w:id="7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C5EE8CD" w:rsidR="00E16572" w:rsidRPr="00B21582" w:rsidDel="009C19DC" w:rsidRDefault="00E16572" w:rsidP="00E16572">
            <w:pPr>
              <w:spacing w:line="240" w:lineRule="auto"/>
              <w:ind w:firstLine="0"/>
              <w:rPr>
                <w:del w:id="720" w:author="Nate Bachmeier [AWS-SA]" w:date="2023-05-04T18:11:00Z"/>
                <w:rFonts w:ascii="Calibri" w:eastAsia="Times New Roman" w:hAnsi="Calibri" w:cs="Calibri"/>
                <w:b w:val="0"/>
                <w:bCs w:val="0"/>
                <w:color w:val="000000"/>
                <w:sz w:val="22"/>
              </w:rPr>
            </w:pPr>
            <w:del w:id="721" w:author="Nate Bachmeier [AWS-SA]" w:date="2023-05-04T18:11:00Z">
              <w:r w:rsidRPr="00E16572" w:rsidDel="009C19DC">
                <w:rPr>
                  <w:rFonts w:ascii="Calibri" w:eastAsia="Times New Roman" w:hAnsi="Calibri" w:cs="Calibri"/>
                  <w:color w:val="000000"/>
                  <w:sz w:val="22"/>
                </w:rPr>
                <w:delText>bouncing ball (not juggling)</w:delText>
              </w:r>
            </w:del>
          </w:p>
        </w:tc>
        <w:tc>
          <w:tcPr>
            <w:tcW w:w="5348" w:type="dxa"/>
            <w:noWrap/>
            <w:hideMark/>
          </w:tcPr>
          <w:p w14:paraId="20BE9842" w14:textId="47725B2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22" w:author="Nate Bachmeier [AWS-SA]" w:date="2023-05-04T18:11:00Z"/>
                <w:rFonts w:ascii="Calibri" w:eastAsia="Times New Roman" w:hAnsi="Calibri" w:cs="Calibri"/>
                <w:color w:val="000000"/>
                <w:sz w:val="22"/>
              </w:rPr>
            </w:pPr>
            <w:del w:id="723" w:author="Nate Bachmeier [AWS-SA]" w:date="2023-05-04T18:11:00Z">
              <w:r w:rsidRPr="00E16572" w:rsidDel="009C19DC">
                <w:rPr>
                  <w:rFonts w:ascii="Calibri" w:eastAsia="Times New Roman" w:hAnsi="Calibri" w:cs="Calibri"/>
                  <w:color w:val="000000"/>
                  <w:sz w:val="22"/>
                </w:rPr>
                <w:delText>478</w:delText>
              </w:r>
            </w:del>
          </w:p>
        </w:tc>
      </w:tr>
      <w:tr w:rsidR="00E16572" w:rsidRPr="00E16572" w:rsidDel="009C19DC" w14:paraId="003F54B0" w14:textId="72445BD4" w:rsidTr="00B21582">
        <w:trPr>
          <w:trHeight w:val="300"/>
          <w:del w:id="7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4A3FCE4E" w:rsidR="00E16572" w:rsidRPr="00B21582" w:rsidDel="009C19DC" w:rsidRDefault="00E16572" w:rsidP="00E16572">
            <w:pPr>
              <w:spacing w:line="240" w:lineRule="auto"/>
              <w:ind w:firstLine="0"/>
              <w:rPr>
                <w:del w:id="725" w:author="Nate Bachmeier [AWS-SA]" w:date="2023-05-04T18:11:00Z"/>
                <w:rFonts w:ascii="Calibri" w:eastAsia="Times New Roman" w:hAnsi="Calibri" w:cs="Calibri"/>
                <w:b w:val="0"/>
                <w:bCs w:val="0"/>
                <w:color w:val="000000"/>
                <w:sz w:val="22"/>
              </w:rPr>
            </w:pPr>
            <w:del w:id="726" w:author="Nate Bachmeier [AWS-SA]" w:date="2023-05-04T18:11:00Z">
              <w:r w:rsidRPr="00E16572" w:rsidDel="009C19DC">
                <w:rPr>
                  <w:rFonts w:ascii="Calibri" w:eastAsia="Times New Roman" w:hAnsi="Calibri" w:cs="Calibri"/>
                  <w:color w:val="000000"/>
                  <w:sz w:val="22"/>
                </w:rPr>
                <w:delText>bouncing on bouncy castle</w:delText>
              </w:r>
            </w:del>
          </w:p>
        </w:tc>
        <w:tc>
          <w:tcPr>
            <w:tcW w:w="5348" w:type="dxa"/>
            <w:noWrap/>
            <w:hideMark/>
          </w:tcPr>
          <w:p w14:paraId="718B18B2" w14:textId="3063732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27" w:author="Nate Bachmeier [AWS-SA]" w:date="2023-05-04T18:11:00Z"/>
                <w:rFonts w:ascii="Calibri" w:eastAsia="Times New Roman" w:hAnsi="Calibri" w:cs="Calibri"/>
                <w:color w:val="000000"/>
                <w:sz w:val="22"/>
              </w:rPr>
            </w:pPr>
            <w:del w:id="728" w:author="Nate Bachmeier [AWS-SA]" w:date="2023-05-04T18:11:00Z">
              <w:r w:rsidRPr="00E16572" w:rsidDel="009C19DC">
                <w:rPr>
                  <w:rFonts w:ascii="Calibri" w:eastAsia="Times New Roman" w:hAnsi="Calibri" w:cs="Calibri"/>
                  <w:color w:val="000000"/>
                  <w:sz w:val="22"/>
                </w:rPr>
                <w:delText>694</w:delText>
              </w:r>
            </w:del>
          </w:p>
        </w:tc>
      </w:tr>
      <w:tr w:rsidR="00E16572" w:rsidRPr="00E16572" w:rsidDel="009C19DC" w14:paraId="0F147066" w14:textId="0D8FBDF2" w:rsidTr="00B21582">
        <w:trPr>
          <w:cnfStyle w:val="000000100000" w:firstRow="0" w:lastRow="0" w:firstColumn="0" w:lastColumn="0" w:oddVBand="0" w:evenVBand="0" w:oddHBand="1" w:evenHBand="0" w:firstRowFirstColumn="0" w:firstRowLastColumn="0" w:lastRowFirstColumn="0" w:lastRowLastColumn="0"/>
          <w:trHeight w:val="300"/>
          <w:del w:id="7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305ABD95" w:rsidR="00E16572" w:rsidRPr="00B21582" w:rsidDel="009C19DC" w:rsidRDefault="00E16572" w:rsidP="00E16572">
            <w:pPr>
              <w:spacing w:line="240" w:lineRule="auto"/>
              <w:ind w:firstLine="0"/>
              <w:rPr>
                <w:del w:id="730" w:author="Nate Bachmeier [AWS-SA]" w:date="2023-05-04T18:11:00Z"/>
                <w:rFonts w:ascii="Calibri" w:eastAsia="Times New Roman" w:hAnsi="Calibri" w:cs="Calibri"/>
                <w:b w:val="0"/>
                <w:bCs w:val="0"/>
                <w:color w:val="000000"/>
                <w:sz w:val="22"/>
              </w:rPr>
            </w:pPr>
            <w:del w:id="731" w:author="Nate Bachmeier [AWS-SA]" w:date="2023-05-04T18:11:00Z">
              <w:r w:rsidRPr="00E16572" w:rsidDel="009C19DC">
                <w:rPr>
                  <w:rFonts w:ascii="Calibri" w:eastAsia="Times New Roman" w:hAnsi="Calibri" w:cs="Calibri"/>
                  <w:color w:val="000000"/>
                  <w:sz w:val="22"/>
                </w:rPr>
                <w:delText>bouncing on trampoline</w:delText>
              </w:r>
            </w:del>
          </w:p>
        </w:tc>
        <w:tc>
          <w:tcPr>
            <w:tcW w:w="5348" w:type="dxa"/>
            <w:noWrap/>
            <w:hideMark/>
          </w:tcPr>
          <w:p w14:paraId="614E2CAA" w14:textId="24B9F8E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32" w:author="Nate Bachmeier [AWS-SA]" w:date="2023-05-04T18:11:00Z"/>
                <w:rFonts w:ascii="Calibri" w:eastAsia="Times New Roman" w:hAnsi="Calibri" w:cs="Calibri"/>
                <w:color w:val="000000"/>
                <w:sz w:val="22"/>
              </w:rPr>
            </w:pPr>
            <w:del w:id="733" w:author="Nate Bachmeier [AWS-SA]" w:date="2023-05-04T18:11:00Z">
              <w:r w:rsidRPr="00E16572" w:rsidDel="009C19DC">
                <w:rPr>
                  <w:rFonts w:ascii="Calibri" w:eastAsia="Times New Roman" w:hAnsi="Calibri" w:cs="Calibri"/>
                  <w:color w:val="000000"/>
                  <w:sz w:val="22"/>
                </w:rPr>
                <w:delText>778</w:delText>
              </w:r>
            </w:del>
          </w:p>
        </w:tc>
      </w:tr>
      <w:tr w:rsidR="00E16572" w:rsidRPr="00E16572" w:rsidDel="009C19DC" w14:paraId="662D10D2" w14:textId="26C98D49" w:rsidTr="00B21582">
        <w:trPr>
          <w:trHeight w:val="300"/>
          <w:del w:id="7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09EDD73E" w:rsidR="00E16572" w:rsidRPr="00B21582" w:rsidDel="009C19DC" w:rsidRDefault="00E16572" w:rsidP="00E16572">
            <w:pPr>
              <w:spacing w:line="240" w:lineRule="auto"/>
              <w:ind w:firstLine="0"/>
              <w:rPr>
                <w:del w:id="735" w:author="Nate Bachmeier [AWS-SA]" w:date="2023-05-04T18:11:00Z"/>
                <w:rFonts w:ascii="Calibri" w:eastAsia="Times New Roman" w:hAnsi="Calibri" w:cs="Calibri"/>
                <w:b w:val="0"/>
                <w:bCs w:val="0"/>
                <w:color w:val="000000"/>
                <w:sz w:val="22"/>
              </w:rPr>
            </w:pPr>
            <w:del w:id="736" w:author="Nate Bachmeier [AWS-SA]" w:date="2023-05-04T18:11:00Z">
              <w:r w:rsidRPr="00E16572" w:rsidDel="009C19DC">
                <w:rPr>
                  <w:rFonts w:ascii="Calibri" w:eastAsia="Times New Roman" w:hAnsi="Calibri" w:cs="Calibri"/>
                  <w:color w:val="000000"/>
                  <w:sz w:val="22"/>
                </w:rPr>
                <w:delText>bowling</w:delText>
              </w:r>
            </w:del>
          </w:p>
        </w:tc>
        <w:tc>
          <w:tcPr>
            <w:tcW w:w="5348" w:type="dxa"/>
            <w:noWrap/>
            <w:hideMark/>
          </w:tcPr>
          <w:p w14:paraId="1C9A4A9C" w14:textId="02AFA13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37" w:author="Nate Bachmeier [AWS-SA]" w:date="2023-05-04T18:11:00Z"/>
                <w:rFonts w:ascii="Calibri" w:eastAsia="Times New Roman" w:hAnsi="Calibri" w:cs="Calibri"/>
                <w:color w:val="000000"/>
                <w:sz w:val="22"/>
              </w:rPr>
            </w:pPr>
            <w:del w:id="738" w:author="Nate Bachmeier [AWS-SA]" w:date="2023-05-04T18:11:00Z">
              <w:r w:rsidRPr="00E16572" w:rsidDel="009C19DC">
                <w:rPr>
                  <w:rFonts w:ascii="Calibri" w:eastAsia="Times New Roman" w:hAnsi="Calibri" w:cs="Calibri"/>
                  <w:color w:val="000000"/>
                  <w:sz w:val="22"/>
                </w:rPr>
                <w:delText>789</w:delText>
              </w:r>
            </w:del>
          </w:p>
        </w:tc>
      </w:tr>
      <w:tr w:rsidR="00E16572" w:rsidRPr="00E16572" w:rsidDel="009C19DC" w14:paraId="34CD4287" w14:textId="4C32C76D" w:rsidTr="00B21582">
        <w:trPr>
          <w:cnfStyle w:val="000000100000" w:firstRow="0" w:lastRow="0" w:firstColumn="0" w:lastColumn="0" w:oddVBand="0" w:evenVBand="0" w:oddHBand="1" w:evenHBand="0" w:firstRowFirstColumn="0" w:firstRowLastColumn="0" w:lastRowFirstColumn="0" w:lastRowLastColumn="0"/>
          <w:trHeight w:val="300"/>
          <w:del w:id="7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69F22432" w:rsidR="00E16572" w:rsidRPr="00B21582" w:rsidDel="009C19DC" w:rsidRDefault="00E16572" w:rsidP="00E16572">
            <w:pPr>
              <w:spacing w:line="240" w:lineRule="auto"/>
              <w:ind w:firstLine="0"/>
              <w:rPr>
                <w:del w:id="740" w:author="Nate Bachmeier [AWS-SA]" w:date="2023-05-04T18:11:00Z"/>
                <w:rFonts w:ascii="Calibri" w:eastAsia="Times New Roman" w:hAnsi="Calibri" w:cs="Calibri"/>
                <w:b w:val="0"/>
                <w:bCs w:val="0"/>
                <w:color w:val="000000"/>
                <w:sz w:val="22"/>
              </w:rPr>
            </w:pPr>
            <w:del w:id="741" w:author="Nate Bachmeier [AWS-SA]" w:date="2023-05-04T18:11:00Z">
              <w:r w:rsidRPr="00E16572" w:rsidDel="009C19DC">
                <w:rPr>
                  <w:rFonts w:ascii="Calibri" w:eastAsia="Times New Roman" w:hAnsi="Calibri" w:cs="Calibri"/>
                  <w:color w:val="000000"/>
                  <w:sz w:val="22"/>
                </w:rPr>
                <w:delText>braiding hair</w:delText>
              </w:r>
            </w:del>
          </w:p>
        </w:tc>
        <w:tc>
          <w:tcPr>
            <w:tcW w:w="5348" w:type="dxa"/>
            <w:noWrap/>
            <w:hideMark/>
          </w:tcPr>
          <w:p w14:paraId="7F211FC8" w14:textId="4B0CFC2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42" w:author="Nate Bachmeier [AWS-SA]" w:date="2023-05-04T18:11:00Z"/>
                <w:rFonts w:ascii="Calibri" w:eastAsia="Times New Roman" w:hAnsi="Calibri" w:cs="Calibri"/>
                <w:color w:val="000000"/>
                <w:sz w:val="22"/>
              </w:rPr>
            </w:pPr>
            <w:del w:id="743" w:author="Nate Bachmeier [AWS-SA]" w:date="2023-05-04T18:11:00Z">
              <w:r w:rsidRPr="00E16572" w:rsidDel="009C19DC">
                <w:rPr>
                  <w:rFonts w:ascii="Calibri" w:eastAsia="Times New Roman" w:hAnsi="Calibri" w:cs="Calibri"/>
                  <w:color w:val="000000"/>
                  <w:sz w:val="22"/>
                </w:rPr>
                <w:delText>725</w:delText>
              </w:r>
            </w:del>
          </w:p>
        </w:tc>
      </w:tr>
      <w:tr w:rsidR="00E16572" w:rsidRPr="00E16572" w:rsidDel="009C19DC" w14:paraId="00CF28F3" w14:textId="21602745" w:rsidTr="00B21582">
        <w:trPr>
          <w:trHeight w:val="300"/>
          <w:del w:id="7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12FF51EC" w:rsidR="00E16572" w:rsidRPr="00B21582" w:rsidDel="009C19DC" w:rsidRDefault="00E16572" w:rsidP="00E16572">
            <w:pPr>
              <w:spacing w:line="240" w:lineRule="auto"/>
              <w:ind w:firstLine="0"/>
              <w:rPr>
                <w:del w:id="745" w:author="Nate Bachmeier [AWS-SA]" w:date="2023-05-04T18:11:00Z"/>
                <w:rFonts w:ascii="Calibri" w:eastAsia="Times New Roman" w:hAnsi="Calibri" w:cs="Calibri"/>
                <w:b w:val="0"/>
                <w:bCs w:val="0"/>
                <w:color w:val="000000"/>
                <w:sz w:val="22"/>
              </w:rPr>
            </w:pPr>
            <w:del w:id="746" w:author="Nate Bachmeier [AWS-SA]" w:date="2023-05-04T18:11:00Z">
              <w:r w:rsidRPr="00E16572" w:rsidDel="009C19DC">
                <w:rPr>
                  <w:rFonts w:ascii="Calibri" w:eastAsia="Times New Roman" w:hAnsi="Calibri" w:cs="Calibri"/>
                  <w:color w:val="000000"/>
                  <w:sz w:val="22"/>
                </w:rPr>
                <w:delText>breading or breadcrumbing</w:delText>
              </w:r>
            </w:del>
          </w:p>
        </w:tc>
        <w:tc>
          <w:tcPr>
            <w:tcW w:w="5348" w:type="dxa"/>
            <w:noWrap/>
            <w:hideMark/>
          </w:tcPr>
          <w:p w14:paraId="1BC8C8E1" w14:textId="79D2A71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47" w:author="Nate Bachmeier [AWS-SA]" w:date="2023-05-04T18:11:00Z"/>
                <w:rFonts w:ascii="Calibri" w:eastAsia="Times New Roman" w:hAnsi="Calibri" w:cs="Calibri"/>
                <w:color w:val="000000"/>
                <w:sz w:val="22"/>
              </w:rPr>
            </w:pPr>
            <w:del w:id="748" w:author="Nate Bachmeier [AWS-SA]" w:date="2023-05-04T18:11:00Z">
              <w:r w:rsidRPr="00E16572" w:rsidDel="009C19DC">
                <w:rPr>
                  <w:rFonts w:ascii="Calibri" w:eastAsia="Times New Roman" w:hAnsi="Calibri" w:cs="Calibri"/>
                  <w:color w:val="000000"/>
                  <w:sz w:val="22"/>
                </w:rPr>
                <w:delText>554</w:delText>
              </w:r>
            </w:del>
          </w:p>
        </w:tc>
      </w:tr>
      <w:tr w:rsidR="00E16572" w:rsidRPr="00E16572" w:rsidDel="009C19DC" w14:paraId="480379FA" w14:textId="64DF8111" w:rsidTr="00B21582">
        <w:trPr>
          <w:cnfStyle w:val="000000100000" w:firstRow="0" w:lastRow="0" w:firstColumn="0" w:lastColumn="0" w:oddVBand="0" w:evenVBand="0" w:oddHBand="1" w:evenHBand="0" w:firstRowFirstColumn="0" w:firstRowLastColumn="0" w:lastRowFirstColumn="0" w:lastRowLastColumn="0"/>
          <w:trHeight w:val="300"/>
          <w:del w:id="7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2C7EB68B" w:rsidR="00E16572" w:rsidRPr="00B21582" w:rsidDel="009C19DC" w:rsidRDefault="00E16572" w:rsidP="00E16572">
            <w:pPr>
              <w:spacing w:line="240" w:lineRule="auto"/>
              <w:ind w:firstLine="0"/>
              <w:rPr>
                <w:del w:id="750" w:author="Nate Bachmeier [AWS-SA]" w:date="2023-05-04T18:11:00Z"/>
                <w:rFonts w:ascii="Calibri" w:eastAsia="Times New Roman" w:hAnsi="Calibri" w:cs="Calibri"/>
                <w:b w:val="0"/>
                <w:bCs w:val="0"/>
                <w:color w:val="000000"/>
                <w:sz w:val="22"/>
              </w:rPr>
            </w:pPr>
            <w:del w:id="751" w:author="Nate Bachmeier [AWS-SA]" w:date="2023-05-04T18:11:00Z">
              <w:r w:rsidRPr="00E16572" w:rsidDel="009C19DC">
                <w:rPr>
                  <w:rFonts w:ascii="Calibri" w:eastAsia="Times New Roman" w:hAnsi="Calibri" w:cs="Calibri"/>
                  <w:color w:val="000000"/>
                  <w:sz w:val="22"/>
                </w:rPr>
                <w:delText>breakdancing</w:delText>
              </w:r>
            </w:del>
          </w:p>
        </w:tc>
        <w:tc>
          <w:tcPr>
            <w:tcW w:w="5348" w:type="dxa"/>
            <w:noWrap/>
            <w:hideMark/>
          </w:tcPr>
          <w:p w14:paraId="2E67325A" w14:textId="39B4B70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52" w:author="Nate Bachmeier [AWS-SA]" w:date="2023-05-04T18:11:00Z"/>
                <w:rFonts w:ascii="Calibri" w:eastAsia="Times New Roman" w:hAnsi="Calibri" w:cs="Calibri"/>
                <w:color w:val="000000"/>
                <w:sz w:val="22"/>
              </w:rPr>
            </w:pPr>
            <w:del w:id="753" w:author="Nate Bachmeier [AWS-SA]" w:date="2023-05-04T18:11:00Z">
              <w:r w:rsidRPr="00E16572" w:rsidDel="009C19DC">
                <w:rPr>
                  <w:rFonts w:ascii="Calibri" w:eastAsia="Times New Roman" w:hAnsi="Calibri" w:cs="Calibri"/>
                  <w:color w:val="000000"/>
                  <w:sz w:val="22"/>
                </w:rPr>
                <w:delText>708</w:delText>
              </w:r>
            </w:del>
          </w:p>
        </w:tc>
      </w:tr>
      <w:tr w:rsidR="00E16572" w:rsidRPr="00E16572" w:rsidDel="009C19DC" w14:paraId="7700CC77" w14:textId="6CAB6195" w:rsidTr="00B21582">
        <w:trPr>
          <w:trHeight w:val="300"/>
          <w:del w:id="7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3184F3F5" w:rsidR="00E16572" w:rsidRPr="00B21582" w:rsidDel="009C19DC" w:rsidRDefault="00E16572" w:rsidP="00E16572">
            <w:pPr>
              <w:spacing w:line="240" w:lineRule="auto"/>
              <w:ind w:firstLine="0"/>
              <w:rPr>
                <w:del w:id="755" w:author="Nate Bachmeier [AWS-SA]" w:date="2023-05-04T18:11:00Z"/>
                <w:rFonts w:ascii="Calibri" w:eastAsia="Times New Roman" w:hAnsi="Calibri" w:cs="Calibri"/>
                <w:b w:val="0"/>
                <w:bCs w:val="0"/>
                <w:color w:val="000000"/>
                <w:sz w:val="22"/>
              </w:rPr>
            </w:pPr>
            <w:del w:id="756" w:author="Nate Bachmeier [AWS-SA]" w:date="2023-05-04T18:11:00Z">
              <w:r w:rsidRPr="00E16572" w:rsidDel="009C19DC">
                <w:rPr>
                  <w:rFonts w:ascii="Calibri" w:eastAsia="Times New Roman" w:hAnsi="Calibri" w:cs="Calibri"/>
                  <w:color w:val="000000"/>
                  <w:sz w:val="22"/>
                </w:rPr>
                <w:delText>breaking boards</w:delText>
              </w:r>
            </w:del>
          </w:p>
        </w:tc>
        <w:tc>
          <w:tcPr>
            <w:tcW w:w="5348" w:type="dxa"/>
            <w:noWrap/>
            <w:hideMark/>
          </w:tcPr>
          <w:p w14:paraId="589F6C0B" w14:textId="2B4762F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57" w:author="Nate Bachmeier [AWS-SA]" w:date="2023-05-04T18:11:00Z"/>
                <w:rFonts w:ascii="Calibri" w:eastAsia="Times New Roman" w:hAnsi="Calibri" w:cs="Calibri"/>
                <w:color w:val="000000"/>
                <w:sz w:val="22"/>
              </w:rPr>
            </w:pPr>
            <w:del w:id="758" w:author="Nate Bachmeier [AWS-SA]" w:date="2023-05-04T18:11:00Z">
              <w:r w:rsidRPr="00E16572" w:rsidDel="009C19DC">
                <w:rPr>
                  <w:rFonts w:ascii="Calibri" w:eastAsia="Times New Roman" w:hAnsi="Calibri" w:cs="Calibri"/>
                  <w:color w:val="000000"/>
                  <w:sz w:val="22"/>
                </w:rPr>
                <w:delText>765</w:delText>
              </w:r>
            </w:del>
          </w:p>
        </w:tc>
      </w:tr>
      <w:tr w:rsidR="00E16572" w:rsidRPr="00E16572" w:rsidDel="009C19DC" w14:paraId="717FA3DE" w14:textId="3E1A0004" w:rsidTr="00B21582">
        <w:trPr>
          <w:cnfStyle w:val="000000100000" w:firstRow="0" w:lastRow="0" w:firstColumn="0" w:lastColumn="0" w:oddVBand="0" w:evenVBand="0" w:oddHBand="1" w:evenHBand="0" w:firstRowFirstColumn="0" w:firstRowLastColumn="0" w:lastRowFirstColumn="0" w:lastRowLastColumn="0"/>
          <w:trHeight w:val="300"/>
          <w:del w:id="7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6D00A225" w:rsidR="00E16572" w:rsidRPr="00B21582" w:rsidDel="009C19DC" w:rsidRDefault="00E16572" w:rsidP="00E16572">
            <w:pPr>
              <w:spacing w:line="240" w:lineRule="auto"/>
              <w:ind w:firstLine="0"/>
              <w:rPr>
                <w:del w:id="760" w:author="Nate Bachmeier [AWS-SA]" w:date="2023-05-04T18:11:00Z"/>
                <w:rFonts w:ascii="Calibri" w:eastAsia="Times New Roman" w:hAnsi="Calibri" w:cs="Calibri"/>
                <w:b w:val="0"/>
                <w:bCs w:val="0"/>
                <w:color w:val="000000"/>
                <w:sz w:val="22"/>
              </w:rPr>
            </w:pPr>
            <w:del w:id="761" w:author="Nate Bachmeier [AWS-SA]" w:date="2023-05-04T18:11:00Z">
              <w:r w:rsidRPr="00E16572" w:rsidDel="009C19DC">
                <w:rPr>
                  <w:rFonts w:ascii="Calibri" w:eastAsia="Times New Roman" w:hAnsi="Calibri" w:cs="Calibri"/>
                  <w:color w:val="000000"/>
                  <w:sz w:val="22"/>
                </w:rPr>
                <w:delText>breaking glass</w:delText>
              </w:r>
            </w:del>
          </w:p>
        </w:tc>
        <w:tc>
          <w:tcPr>
            <w:tcW w:w="5348" w:type="dxa"/>
            <w:noWrap/>
            <w:hideMark/>
          </w:tcPr>
          <w:p w14:paraId="43CED9A0" w14:textId="198C801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62" w:author="Nate Bachmeier [AWS-SA]" w:date="2023-05-04T18:11:00Z"/>
                <w:rFonts w:ascii="Calibri" w:eastAsia="Times New Roman" w:hAnsi="Calibri" w:cs="Calibri"/>
                <w:color w:val="000000"/>
                <w:sz w:val="22"/>
              </w:rPr>
            </w:pPr>
            <w:del w:id="763" w:author="Nate Bachmeier [AWS-SA]" w:date="2023-05-04T18:11:00Z">
              <w:r w:rsidRPr="00E16572" w:rsidDel="009C19DC">
                <w:rPr>
                  <w:rFonts w:ascii="Calibri" w:eastAsia="Times New Roman" w:hAnsi="Calibri" w:cs="Calibri"/>
                  <w:color w:val="000000"/>
                  <w:sz w:val="22"/>
                </w:rPr>
                <w:delText>511</w:delText>
              </w:r>
            </w:del>
          </w:p>
        </w:tc>
      </w:tr>
      <w:tr w:rsidR="00E16572" w:rsidRPr="00E16572" w:rsidDel="009C19DC" w14:paraId="4101F261" w14:textId="5D95873E" w:rsidTr="00B21582">
        <w:trPr>
          <w:trHeight w:val="300"/>
          <w:del w:id="7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6168A213" w:rsidR="00E16572" w:rsidRPr="00B21582" w:rsidDel="009C19DC" w:rsidRDefault="00E16572" w:rsidP="00E16572">
            <w:pPr>
              <w:spacing w:line="240" w:lineRule="auto"/>
              <w:ind w:firstLine="0"/>
              <w:rPr>
                <w:del w:id="765" w:author="Nate Bachmeier [AWS-SA]" w:date="2023-05-04T18:11:00Z"/>
                <w:rFonts w:ascii="Calibri" w:eastAsia="Times New Roman" w:hAnsi="Calibri" w:cs="Calibri"/>
                <w:b w:val="0"/>
                <w:bCs w:val="0"/>
                <w:color w:val="000000"/>
                <w:sz w:val="22"/>
              </w:rPr>
            </w:pPr>
            <w:del w:id="766" w:author="Nate Bachmeier [AWS-SA]" w:date="2023-05-04T18:11:00Z">
              <w:r w:rsidRPr="00E16572" w:rsidDel="009C19DC">
                <w:rPr>
                  <w:rFonts w:ascii="Calibri" w:eastAsia="Times New Roman" w:hAnsi="Calibri" w:cs="Calibri"/>
                  <w:color w:val="000000"/>
                  <w:sz w:val="22"/>
                </w:rPr>
                <w:delText>breathing fire</w:delText>
              </w:r>
            </w:del>
          </w:p>
        </w:tc>
        <w:tc>
          <w:tcPr>
            <w:tcW w:w="5348" w:type="dxa"/>
            <w:noWrap/>
            <w:hideMark/>
          </w:tcPr>
          <w:p w14:paraId="4B637164" w14:textId="5D88A10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67" w:author="Nate Bachmeier [AWS-SA]" w:date="2023-05-04T18:11:00Z"/>
                <w:rFonts w:ascii="Calibri" w:eastAsia="Times New Roman" w:hAnsi="Calibri" w:cs="Calibri"/>
                <w:color w:val="000000"/>
                <w:sz w:val="22"/>
              </w:rPr>
            </w:pPr>
            <w:del w:id="768" w:author="Nate Bachmeier [AWS-SA]" w:date="2023-05-04T18:11:00Z">
              <w:r w:rsidRPr="00E16572" w:rsidDel="009C19DC">
                <w:rPr>
                  <w:rFonts w:ascii="Calibri" w:eastAsia="Times New Roman" w:hAnsi="Calibri" w:cs="Calibri"/>
                  <w:color w:val="000000"/>
                  <w:sz w:val="22"/>
                </w:rPr>
                <w:delText>572</w:delText>
              </w:r>
            </w:del>
          </w:p>
        </w:tc>
      </w:tr>
      <w:tr w:rsidR="00E16572" w:rsidRPr="00E16572" w:rsidDel="009C19DC" w14:paraId="72A4DC9A" w14:textId="7B92139B" w:rsidTr="00B21582">
        <w:trPr>
          <w:cnfStyle w:val="000000100000" w:firstRow="0" w:lastRow="0" w:firstColumn="0" w:lastColumn="0" w:oddVBand="0" w:evenVBand="0" w:oddHBand="1" w:evenHBand="0" w:firstRowFirstColumn="0" w:firstRowLastColumn="0" w:lastRowFirstColumn="0" w:lastRowLastColumn="0"/>
          <w:trHeight w:val="300"/>
          <w:del w:id="7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544AAC0D" w:rsidR="00E16572" w:rsidRPr="00B21582" w:rsidDel="009C19DC" w:rsidRDefault="00E16572" w:rsidP="00E16572">
            <w:pPr>
              <w:spacing w:line="240" w:lineRule="auto"/>
              <w:ind w:firstLine="0"/>
              <w:rPr>
                <w:del w:id="770" w:author="Nate Bachmeier [AWS-SA]" w:date="2023-05-04T18:11:00Z"/>
                <w:rFonts w:ascii="Calibri" w:eastAsia="Times New Roman" w:hAnsi="Calibri" w:cs="Calibri"/>
                <w:b w:val="0"/>
                <w:bCs w:val="0"/>
                <w:color w:val="000000"/>
                <w:sz w:val="22"/>
              </w:rPr>
            </w:pPr>
            <w:del w:id="771" w:author="Nate Bachmeier [AWS-SA]" w:date="2023-05-04T18:11:00Z">
              <w:r w:rsidRPr="00E16572" w:rsidDel="009C19DC">
                <w:rPr>
                  <w:rFonts w:ascii="Calibri" w:eastAsia="Times New Roman" w:hAnsi="Calibri" w:cs="Calibri"/>
                  <w:color w:val="000000"/>
                  <w:sz w:val="22"/>
                </w:rPr>
                <w:delText>brush painting</w:delText>
              </w:r>
            </w:del>
          </w:p>
        </w:tc>
        <w:tc>
          <w:tcPr>
            <w:tcW w:w="5348" w:type="dxa"/>
            <w:noWrap/>
            <w:hideMark/>
          </w:tcPr>
          <w:p w14:paraId="0AF1A072" w14:textId="45702D9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72" w:author="Nate Bachmeier [AWS-SA]" w:date="2023-05-04T18:11:00Z"/>
                <w:rFonts w:ascii="Calibri" w:eastAsia="Times New Roman" w:hAnsi="Calibri" w:cs="Calibri"/>
                <w:color w:val="000000"/>
                <w:sz w:val="22"/>
              </w:rPr>
            </w:pPr>
            <w:del w:id="773" w:author="Nate Bachmeier [AWS-SA]" w:date="2023-05-04T18:11:00Z">
              <w:r w:rsidRPr="00E16572" w:rsidDel="009C19DC">
                <w:rPr>
                  <w:rFonts w:ascii="Calibri" w:eastAsia="Times New Roman" w:hAnsi="Calibri" w:cs="Calibri"/>
                  <w:color w:val="000000"/>
                  <w:sz w:val="22"/>
                </w:rPr>
                <w:delText>743</w:delText>
              </w:r>
            </w:del>
          </w:p>
        </w:tc>
      </w:tr>
      <w:tr w:rsidR="00E16572" w:rsidRPr="00E16572" w:rsidDel="009C19DC" w14:paraId="210A81EB" w14:textId="2FD8E844" w:rsidTr="00B21582">
        <w:trPr>
          <w:trHeight w:val="300"/>
          <w:del w:id="7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610B0271" w:rsidR="00E16572" w:rsidRPr="00B21582" w:rsidDel="009C19DC" w:rsidRDefault="00E16572" w:rsidP="00E16572">
            <w:pPr>
              <w:spacing w:line="240" w:lineRule="auto"/>
              <w:ind w:firstLine="0"/>
              <w:rPr>
                <w:del w:id="775" w:author="Nate Bachmeier [AWS-SA]" w:date="2023-05-04T18:11:00Z"/>
                <w:rFonts w:ascii="Calibri" w:eastAsia="Times New Roman" w:hAnsi="Calibri" w:cs="Calibri"/>
                <w:b w:val="0"/>
                <w:bCs w:val="0"/>
                <w:color w:val="000000"/>
                <w:sz w:val="22"/>
              </w:rPr>
            </w:pPr>
            <w:del w:id="776" w:author="Nate Bachmeier [AWS-SA]" w:date="2023-05-04T18:11:00Z">
              <w:r w:rsidRPr="00E16572" w:rsidDel="009C19DC">
                <w:rPr>
                  <w:rFonts w:ascii="Calibri" w:eastAsia="Times New Roman" w:hAnsi="Calibri" w:cs="Calibri"/>
                  <w:color w:val="000000"/>
                  <w:sz w:val="22"/>
                </w:rPr>
                <w:delText>brushing floor</w:delText>
              </w:r>
            </w:del>
          </w:p>
        </w:tc>
        <w:tc>
          <w:tcPr>
            <w:tcW w:w="5348" w:type="dxa"/>
            <w:noWrap/>
            <w:hideMark/>
          </w:tcPr>
          <w:p w14:paraId="2DB2022F" w14:textId="3202C8A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77" w:author="Nate Bachmeier [AWS-SA]" w:date="2023-05-04T18:11:00Z"/>
                <w:rFonts w:ascii="Calibri" w:eastAsia="Times New Roman" w:hAnsi="Calibri" w:cs="Calibri"/>
                <w:color w:val="000000"/>
                <w:sz w:val="22"/>
              </w:rPr>
            </w:pPr>
            <w:del w:id="778"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3E09E7B3" w14:textId="65EFCFCA" w:rsidTr="00B21582">
        <w:trPr>
          <w:cnfStyle w:val="000000100000" w:firstRow="0" w:lastRow="0" w:firstColumn="0" w:lastColumn="0" w:oddVBand="0" w:evenVBand="0" w:oddHBand="1" w:evenHBand="0" w:firstRowFirstColumn="0" w:firstRowLastColumn="0" w:lastRowFirstColumn="0" w:lastRowLastColumn="0"/>
          <w:trHeight w:val="300"/>
          <w:del w:id="7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2A225537" w:rsidR="00E16572" w:rsidRPr="00B21582" w:rsidDel="009C19DC" w:rsidRDefault="00E16572" w:rsidP="00E16572">
            <w:pPr>
              <w:spacing w:line="240" w:lineRule="auto"/>
              <w:ind w:firstLine="0"/>
              <w:rPr>
                <w:del w:id="780" w:author="Nate Bachmeier [AWS-SA]" w:date="2023-05-04T18:11:00Z"/>
                <w:rFonts w:ascii="Calibri" w:eastAsia="Times New Roman" w:hAnsi="Calibri" w:cs="Calibri"/>
                <w:b w:val="0"/>
                <w:bCs w:val="0"/>
                <w:color w:val="000000"/>
                <w:sz w:val="22"/>
              </w:rPr>
            </w:pPr>
            <w:del w:id="781" w:author="Nate Bachmeier [AWS-SA]" w:date="2023-05-04T18:11:00Z">
              <w:r w:rsidRPr="00E16572" w:rsidDel="009C19DC">
                <w:rPr>
                  <w:rFonts w:ascii="Calibri" w:eastAsia="Times New Roman" w:hAnsi="Calibri" w:cs="Calibri"/>
                  <w:color w:val="000000"/>
                  <w:sz w:val="22"/>
                </w:rPr>
                <w:delText>brushing hair</w:delText>
              </w:r>
            </w:del>
          </w:p>
        </w:tc>
        <w:tc>
          <w:tcPr>
            <w:tcW w:w="5348" w:type="dxa"/>
            <w:noWrap/>
            <w:hideMark/>
          </w:tcPr>
          <w:p w14:paraId="0CA200EB" w14:textId="673B386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82" w:author="Nate Bachmeier [AWS-SA]" w:date="2023-05-04T18:11:00Z"/>
                <w:rFonts w:ascii="Calibri" w:eastAsia="Times New Roman" w:hAnsi="Calibri" w:cs="Calibri"/>
                <w:color w:val="000000"/>
                <w:sz w:val="22"/>
              </w:rPr>
            </w:pPr>
            <w:del w:id="783" w:author="Nate Bachmeier [AWS-SA]" w:date="2023-05-04T18:11:00Z">
              <w:r w:rsidRPr="00E16572" w:rsidDel="009C19DC">
                <w:rPr>
                  <w:rFonts w:ascii="Calibri" w:eastAsia="Times New Roman" w:hAnsi="Calibri" w:cs="Calibri"/>
                  <w:color w:val="000000"/>
                  <w:sz w:val="22"/>
                </w:rPr>
                <w:delText>784</w:delText>
              </w:r>
            </w:del>
          </w:p>
        </w:tc>
      </w:tr>
      <w:tr w:rsidR="00E16572" w:rsidRPr="00E16572" w:rsidDel="009C19DC" w14:paraId="7E2E3152" w14:textId="266F4A4A" w:rsidTr="00B21582">
        <w:trPr>
          <w:trHeight w:val="300"/>
          <w:del w:id="7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67873A17" w:rsidR="00E16572" w:rsidRPr="00B21582" w:rsidDel="009C19DC" w:rsidRDefault="00E16572" w:rsidP="00E16572">
            <w:pPr>
              <w:spacing w:line="240" w:lineRule="auto"/>
              <w:ind w:firstLine="0"/>
              <w:rPr>
                <w:del w:id="785" w:author="Nate Bachmeier [AWS-SA]" w:date="2023-05-04T18:11:00Z"/>
                <w:rFonts w:ascii="Calibri" w:eastAsia="Times New Roman" w:hAnsi="Calibri" w:cs="Calibri"/>
                <w:b w:val="0"/>
                <w:bCs w:val="0"/>
                <w:color w:val="000000"/>
                <w:sz w:val="22"/>
              </w:rPr>
            </w:pPr>
            <w:del w:id="786" w:author="Nate Bachmeier [AWS-SA]" w:date="2023-05-04T18:11:00Z">
              <w:r w:rsidRPr="00E16572" w:rsidDel="009C19DC">
                <w:rPr>
                  <w:rFonts w:ascii="Calibri" w:eastAsia="Times New Roman" w:hAnsi="Calibri" w:cs="Calibri"/>
                  <w:color w:val="000000"/>
                  <w:sz w:val="22"/>
                </w:rPr>
                <w:delText>brushing teeth</w:delText>
              </w:r>
            </w:del>
          </w:p>
        </w:tc>
        <w:tc>
          <w:tcPr>
            <w:tcW w:w="5348" w:type="dxa"/>
            <w:noWrap/>
            <w:hideMark/>
          </w:tcPr>
          <w:p w14:paraId="3B59C6D8" w14:textId="44C721F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87" w:author="Nate Bachmeier [AWS-SA]" w:date="2023-05-04T18:11:00Z"/>
                <w:rFonts w:ascii="Calibri" w:eastAsia="Times New Roman" w:hAnsi="Calibri" w:cs="Calibri"/>
                <w:color w:val="000000"/>
                <w:sz w:val="22"/>
              </w:rPr>
            </w:pPr>
            <w:del w:id="788" w:author="Nate Bachmeier [AWS-SA]" w:date="2023-05-04T18:11:00Z">
              <w:r w:rsidRPr="00E16572" w:rsidDel="009C19DC">
                <w:rPr>
                  <w:rFonts w:ascii="Calibri" w:eastAsia="Times New Roman" w:hAnsi="Calibri" w:cs="Calibri"/>
                  <w:color w:val="000000"/>
                  <w:sz w:val="22"/>
                </w:rPr>
                <w:delText>855</w:delText>
              </w:r>
            </w:del>
          </w:p>
        </w:tc>
      </w:tr>
      <w:tr w:rsidR="00E16572" w:rsidRPr="00E16572" w:rsidDel="009C19DC" w14:paraId="06F3A0D3" w14:textId="275333AC" w:rsidTr="00B21582">
        <w:trPr>
          <w:cnfStyle w:val="000000100000" w:firstRow="0" w:lastRow="0" w:firstColumn="0" w:lastColumn="0" w:oddVBand="0" w:evenVBand="0" w:oddHBand="1" w:evenHBand="0" w:firstRowFirstColumn="0" w:firstRowLastColumn="0" w:lastRowFirstColumn="0" w:lastRowLastColumn="0"/>
          <w:trHeight w:val="300"/>
          <w:del w:id="7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0B44AE7D" w:rsidR="00E16572" w:rsidRPr="00B21582" w:rsidDel="009C19DC" w:rsidRDefault="00E16572" w:rsidP="00E16572">
            <w:pPr>
              <w:spacing w:line="240" w:lineRule="auto"/>
              <w:ind w:firstLine="0"/>
              <w:rPr>
                <w:del w:id="790" w:author="Nate Bachmeier [AWS-SA]" w:date="2023-05-04T18:11:00Z"/>
                <w:rFonts w:ascii="Calibri" w:eastAsia="Times New Roman" w:hAnsi="Calibri" w:cs="Calibri"/>
                <w:b w:val="0"/>
                <w:bCs w:val="0"/>
                <w:color w:val="000000"/>
                <w:sz w:val="22"/>
              </w:rPr>
            </w:pPr>
            <w:del w:id="791" w:author="Nate Bachmeier [AWS-SA]" w:date="2023-05-04T18:11:00Z">
              <w:r w:rsidRPr="00E16572" w:rsidDel="009C19DC">
                <w:rPr>
                  <w:rFonts w:ascii="Calibri" w:eastAsia="Times New Roman" w:hAnsi="Calibri" w:cs="Calibri"/>
                  <w:color w:val="000000"/>
                  <w:sz w:val="22"/>
                </w:rPr>
                <w:delText>building cabinet</w:delText>
              </w:r>
            </w:del>
          </w:p>
        </w:tc>
        <w:tc>
          <w:tcPr>
            <w:tcW w:w="5348" w:type="dxa"/>
            <w:noWrap/>
            <w:hideMark/>
          </w:tcPr>
          <w:p w14:paraId="6CB8C1E7" w14:textId="00CBD91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792" w:author="Nate Bachmeier [AWS-SA]" w:date="2023-05-04T18:11:00Z"/>
                <w:rFonts w:ascii="Calibri" w:eastAsia="Times New Roman" w:hAnsi="Calibri" w:cs="Calibri"/>
                <w:color w:val="000000"/>
                <w:sz w:val="22"/>
              </w:rPr>
            </w:pPr>
            <w:del w:id="793" w:author="Nate Bachmeier [AWS-SA]" w:date="2023-05-04T18:11:00Z">
              <w:r w:rsidRPr="00E16572" w:rsidDel="009C19DC">
                <w:rPr>
                  <w:rFonts w:ascii="Calibri" w:eastAsia="Times New Roman" w:hAnsi="Calibri" w:cs="Calibri"/>
                  <w:color w:val="000000"/>
                  <w:sz w:val="22"/>
                </w:rPr>
                <w:delText>596</w:delText>
              </w:r>
            </w:del>
          </w:p>
        </w:tc>
      </w:tr>
      <w:tr w:rsidR="00E16572" w:rsidRPr="00E16572" w:rsidDel="009C19DC" w14:paraId="0C0B240A" w14:textId="3FB836F2" w:rsidTr="00B21582">
        <w:trPr>
          <w:trHeight w:val="300"/>
          <w:del w:id="7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0DC7593C" w:rsidR="00E16572" w:rsidRPr="00B21582" w:rsidDel="009C19DC" w:rsidRDefault="00E16572" w:rsidP="00E16572">
            <w:pPr>
              <w:spacing w:line="240" w:lineRule="auto"/>
              <w:ind w:firstLine="0"/>
              <w:rPr>
                <w:del w:id="795" w:author="Nate Bachmeier [AWS-SA]" w:date="2023-05-04T18:11:00Z"/>
                <w:rFonts w:ascii="Calibri" w:eastAsia="Times New Roman" w:hAnsi="Calibri" w:cs="Calibri"/>
                <w:b w:val="0"/>
                <w:bCs w:val="0"/>
                <w:color w:val="000000"/>
                <w:sz w:val="22"/>
              </w:rPr>
            </w:pPr>
            <w:del w:id="796" w:author="Nate Bachmeier [AWS-SA]" w:date="2023-05-04T18:11:00Z">
              <w:r w:rsidRPr="00E16572" w:rsidDel="009C19DC">
                <w:rPr>
                  <w:rFonts w:ascii="Calibri" w:eastAsia="Times New Roman" w:hAnsi="Calibri" w:cs="Calibri"/>
                  <w:color w:val="000000"/>
                  <w:sz w:val="22"/>
                </w:rPr>
                <w:delText>building lego</w:delText>
              </w:r>
            </w:del>
          </w:p>
        </w:tc>
        <w:tc>
          <w:tcPr>
            <w:tcW w:w="5348" w:type="dxa"/>
            <w:noWrap/>
            <w:hideMark/>
          </w:tcPr>
          <w:p w14:paraId="40EE2B97" w14:textId="102D94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797" w:author="Nate Bachmeier [AWS-SA]" w:date="2023-05-04T18:11:00Z"/>
                <w:rFonts w:ascii="Calibri" w:eastAsia="Times New Roman" w:hAnsi="Calibri" w:cs="Calibri"/>
                <w:color w:val="000000"/>
                <w:sz w:val="22"/>
              </w:rPr>
            </w:pPr>
            <w:del w:id="798"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0B510810" w14:textId="64BED94E" w:rsidTr="00B21582">
        <w:trPr>
          <w:cnfStyle w:val="000000100000" w:firstRow="0" w:lastRow="0" w:firstColumn="0" w:lastColumn="0" w:oddVBand="0" w:evenVBand="0" w:oddHBand="1" w:evenHBand="0" w:firstRowFirstColumn="0" w:firstRowLastColumn="0" w:lastRowFirstColumn="0" w:lastRowLastColumn="0"/>
          <w:trHeight w:val="300"/>
          <w:del w:id="7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199B9818" w:rsidR="00E16572" w:rsidRPr="00B21582" w:rsidDel="009C19DC" w:rsidRDefault="00E16572" w:rsidP="00E16572">
            <w:pPr>
              <w:spacing w:line="240" w:lineRule="auto"/>
              <w:ind w:firstLine="0"/>
              <w:rPr>
                <w:del w:id="800" w:author="Nate Bachmeier [AWS-SA]" w:date="2023-05-04T18:11:00Z"/>
                <w:rFonts w:ascii="Calibri" w:eastAsia="Times New Roman" w:hAnsi="Calibri" w:cs="Calibri"/>
                <w:b w:val="0"/>
                <w:bCs w:val="0"/>
                <w:color w:val="000000"/>
                <w:sz w:val="22"/>
              </w:rPr>
            </w:pPr>
            <w:del w:id="801" w:author="Nate Bachmeier [AWS-SA]" w:date="2023-05-04T18:11:00Z">
              <w:r w:rsidRPr="00E16572" w:rsidDel="009C19DC">
                <w:rPr>
                  <w:rFonts w:ascii="Calibri" w:eastAsia="Times New Roman" w:hAnsi="Calibri" w:cs="Calibri"/>
                  <w:color w:val="000000"/>
                  <w:sz w:val="22"/>
                </w:rPr>
                <w:delText>building sandcastle</w:delText>
              </w:r>
            </w:del>
          </w:p>
        </w:tc>
        <w:tc>
          <w:tcPr>
            <w:tcW w:w="5348" w:type="dxa"/>
            <w:noWrap/>
            <w:hideMark/>
          </w:tcPr>
          <w:p w14:paraId="1447388C" w14:textId="4244CED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02" w:author="Nate Bachmeier [AWS-SA]" w:date="2023-05-04T18:11:00Z"/>
                <w:rFonts w:ascii="Calibri" w:eastAsia="Times New Roman" w:hAnsi="Calibri" w:cs="Calibri"/>
                <w:color w:val="000000"/>
                <w:sz w:val="22"/>
              </w:rPr>
            </w:pPr>
            <w:del w:id="803" w:author="Nate Bachmeier [AWS-SA]" w:date="2023-05-04T18:11:00Z">
              <w:r w:rsidRPr="00E16572" w:rsidDel="009C19DC">
                <w:rPr>
                  <w:rFonts w:ascii="Calibri" w:eastAsia="Times New Roman" w:hAnsi="Calibri" w:cs="Calibri"/>
                  <w:color w:val="000000"/>
                  <w:sz w:val="22"/>
                </w:rPr>
                <w:delText>686</w:delText>
              </w:r>
            </w:del>
          </w:p>
        </w:tc>
      </w:tr>
      <w:tr w:rsidR="00E16572" w:rsidRPr="00E16572" w:rsidDel="009C19DC" w14:paraId="6872BFF1" w14:textId="1D22FD4F" w:rsidTr="00B21582">
        <w:trPr>
          <w:trHeight w:val="300"/>
          <w:del w:id="8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E871304" w:rsidR="00E16572" w:rsidRPr="00B21582" w:rsidDel="009C19DC" w:rsidRDefault="00E16572" w:rsidP="00E16572">
            <w:pPr>
              <w:spacing w:line="240" w:lineRule="auto"/>
              <w:ind w:firstLine="0"/>
              <w:rPr>
                <w:del w:id="805" w:author="Nate Bachmeier [AWS-SA]" w:date="2023-05-04T18:11:00Z"/>
                <w:rFonts w:ascii="Calibri" w:eastAsia="Times New Roman" w:hAnsi="Calibri" w:cs="Calibri"/>
                <w:b w:val="0"/>
                <w:bCs w:val="0"/>
                <w:color w:val="000000"/>
                <w:sz w:val="22"/>
              </w:rPr>
            </w:pPr>
            <w:del w:id="806" w:author="Nate Bachmeier [AWS-SA]" w:date="2023-05-04T18:11:00Z">
              <w:r w:rsidRPr="00E16572" w:rsidDel="009C19DC">
                <w:rPr>
                  <w:rFonts w:ascii="Calibri" w:eastAsia="Times New Roman" w:hAnsi="Calibri" w:cs="Calibri"/>
                  <w:color w:val="000000"/>
                  <w:sz w:val="22"/>
                </w:rPr>
                <w:delText>building shed</w:delText>
              </w:r>
            </w:del>
          </w:p>
        </w:tc>
        <w:tc>
          <w:tcPr>
            <w:tcW w:w="5348" w:type="dxa"/>
            <w:noWrap/>
            <w:hideMark/>
          </w:tcPr>
          <w:p w14:paraId="5A9D87E2" w14:textId="31D03F8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07" w:author="Nate Bachmeier [AWS-SA]" w:date="2023-05-04T18:11:00Z"/>
                <w:rFonts w:ascii="Calibri" w:eastAsia="Times New Roman" w:hAnsi="Calibri" w:cs="Calibri"/>
                <w:color w:val="000000"/>
                <w:sz w:val="22"/>
              </w:rPr>
            </w:pPr>
            <w:del w:id="808" w:author="Nate Bachmeier [AWS-SA]" w:date="2023-05-04T18:11:00Z">
              <w:r w:rsidRPr="00E16572" w:rsidDel="009C19DC">
                <w:rPr>
                  <w:rFonts w:ascii="Calibri" w:eastAsia="Times New Roman" w:hAnsi="Calibri" w:cs="Calibri"/>
                  <w:color w:val="000000"/>
                  <w:sz w:val="22"/>
                </w:rPr>
                <w:delText>451</w:delText>
              </w:r>
            </w:del>
          </w:p>
        </w:tc>
      </w:tr>
      <w:tr w:rsidR="00E16572" w:rsidRPr="00E16572" w:rsidDel="009C19DC" w14:paraId="7D6DCA31" w14:textId="5F2A45CD" w:rsidTr="00B21582">
        <w:trPr>
          <w:cnfStyle w:val="000000100000" w:firstRow="0" w:lastRow="0" w:firstColumn="0" w:lastColumn="0" w:oddVBand="0" w:evenVBand="0" w:oddHBand="1" w:evenHBand="0" w:firstRowFirstColumn="0" w:firstRowLastColumn="0" w:lastRowFirstColumn="0" w:lastRowLastColumn="0"/>
          <w:trHeight w:val="300"/>
          <w:del w:id="8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12C933D9" w:rsidR="00E16572" w:rsidRPr="00B21582" w:rsidDel="009C19DC" w:rsidRDefault="00E16572" w:rsidP="00E16572">
            <w:pPr>
              <w:spacing w:line="240" w:lineRule="auto"/>
              <w:ind w:firstLine="0"/>
              <w:rPr>
                <w:del w:id="810" w:author="Nate Bachmeier [AWS-SA]" w:date="2023-05-04T18:11:00Z"/>
                <w:rFonts w:ascii="Calibri" w:eastAsia="Times New Roman" w:hAnsi="Calibri" w:cs="Calibri"/>
                <w:b w:val="0"/>
                <w:bCs w:val="0"/>
                <w:color w:val="000000"/>
                <w:sz w:val="22"/>
              </w:rPr>
            </w:pPr>
            <w:del w:id="811" w:author="Nate Bachmeier [AWS-SA]" w:date="2023-05-04T18:11:00Z">
              <w:r w:rsidRPr="00E16572" w:rsidDel="009C19DC">
                <w:rPr>
                  <w:rFonts w:ascii="Calibri" w:eastAsia="Times New Roman" w:hAnsi="Calibri" w:cs="Calibri"/>
                  <w:color w:val="000000"/>
                  <w:sz w:val="22"/>
                </w:rPr>
                <w:delText>bulldozing</w:delText>
              </w:r>
            </w:del>
          </w:p>
        </w:tc>
        <w:tc>
          <w:tcPr>
            <w:tcW w:w="5348" w:type="dxa"/>
            <w:noWrap/>
            <w:hideMark/>
          </w:tcPr>
          <w:p w14:paraId="7DA9FD77" w14:textId="0722DAA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12" w:author="Nate Bachmeier [AWS-SA]" w:date="2023-05-04T18:11:00Z"/>
                <w:rFonts w:ascii="Calibri" w:eastAsia="Times New Roman" w:hAnsi="Calibri" w:cs="Calibri"/>
                <w:color w:val="000000"/>
                <w:sz w:val="22"/>
              </w:rPr>
            </w:pPr>
            <w:del w:id="813" w:author="Nate Bachmeier [AWS-SA]" w:date="2023-05-04T18:11:00Z">
              <w:r w:rsidRPr="00E16572" w:rsidDel="009C19DC">
                <w:rPr>
                  <w:rFonts w:ascii="Calibri" w:eastAsia="Times New Roman" w:hAnsi="Calibri" w:cs="Calibri"/>
                  <w:color w:val="000000"/>
                  <w:sz w:val="22"/>
                </w:rPr>
                <w:delText>559</w:delText>
              </w:r>
            </w:del>
          </w:p>
        </w:tc>
      </w:tr>
      <w:tr w:rsidR="00E16572" w:rsidRPr="00E16572" w:rsidDel="009C19DC" w14:paraId="3565BB8D" w14:textId="7B23F4D9" w:rsidTr="00B21582">
        <w:trPr>
          <w:trHeight w:val="300"/>
          <w:del w:id="8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5CDC01A7" w:rsidR="00E16572" w:rsidRPr="00B21582" w:rsidDel="009C19DC" w:rsidRDefault="00E16572" w:rsidP="00E16572">
            <w:pPr>
              <w:spacing w:line="240" w:lineRule="auto"/>
              <w:ind w:firstLine="0"/>
              <w:rPr>
                <w:del w:id="815" w:author="Nate Bachmeier [AWS-SA]" w:date="2023-05-04T18:11:00Z"/>
                <w:rFonts w:ascii="Calibri" w:eastAsia="Times New Roman" w:hAnsi="Calibri" w:cs="Calibri"/>
                <w:b w:val="0"/>
                <w:bCs w:val="0"/>
                <w:color w:val="000000"/>
                <w:sz w:val="22"/>
              </w:rPr>
            </w:pPr>
            <w:del w:id="816" w:author="Nate Bachmeier [AWS-SA]" w:date="2023-05-04T18:11:00Z">
              <w:r w:rsidRPr="00E16572" w:rsidDel="009C19DC">
                <w:rPr>
                  <w:rFonts w:ascii="Calibri" w:eastAsia="Times New Roman" w:hAnsi="Calibri" w:cs="Calibri"/>
                  <w:color w:val="000000"/>
                  <w:sz w:val="22"/>
                </w:rPr>
                <w:delText>bungee jumping</w:delText>
              </w:r>
            </w:del>
          </w:p>
        </w:tc>
        <w:tc>
          <w:tcPr>
            <w:tcW w:w="5348" w:type="dxa"/>
            <w:noWrap/>
            <w:hideMark/>
          </w:tcPr>
          <w:p w14:paraId="3796F5F0" w14:textId="2BB9349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17" w:author="Nate Bachmeier [AWS-SA]" w:date="2023-05-04T18:11:00Z"/>
                <w:rFonts w:ascii="Calibri" w:eastAsia="Times New Roman" w:hAnsi="Calibri" w:cs="Calibri"/>
                <w:color w:val="000000"/>
                <w:sz w:val="22"/>
              </w:rPr>
            </w:pPr>
            <w:del w:id="818" w:author="Nate Bachmeier [AWS-SA]" w:date="2023-05-04T18:11:00Z">
              <w:r w:rsidRPr="00E16572" w:rsidDel="009C19DC">
                <w:rPr>
                  <w:rFonts w:ascii="Calibri" w:eastAsia="Times New Roman" w:hAnsi="Calibri" w:cs="Calibri"/>
                  <w:color w:val="000000"/>
                  <w:sz w:val="22"/>
                </w:rPr>
                <w:delText>635</w:delText>
              </w:r>
            </w:del>
          </w:p>
        </w:tc>
      </w:tr>
      <w:tr w:rsidR="00E16572" w:rsidRPr="00E16572" w:rsidDel="009C19DC" w14:paraId="7F96D0E7" w14:textId="2CBDC436" w:rsidTr="00B21582">
        <w:trPr>
          <w:cnfStyle w:val="000000100000" w:firstRow="0" w:lastRow="0" w:firstColumn="0" w:lastColumn="0" w:oddVBand="0" w:evenVBand="0" w:oddHBand="1" w:evenHBand="0" w:firstRowFirstColumn="0" w:firstRowLastColumn="0" w:lastRowFirstColumn="0" w:lastRowLastColumn="0"/>
          <w:trHeight w:val="300"/>
          <w:del w:id="8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01863DAD" w:rsidR="00E16572" w:rsidRPr="00B21582" w:rsidDel="009C19DC" w:rsidRDefault="00E16572" w:rsidP="00E16572">
            <w:pPr>
              <w:spacing w:line="240" w:lineRule="auto"/>
              <w:ind w:firstLine="0"/>
              <w:rPr>
                <w:del w:id="820" w:author="Nate Bachmeier [AWS-SA]" w:date="2023-05-04T18:11:00Z"/>
                <w:rFonts w:ascii="Calibri" w:eastAsia="Times New Roman" w:hAnsi="Calibri" w:cs="Calibri"/>
                <w:b w:val="0"/>
                <w:bCs w:val="0"/>
                <w:color w:val="000000"/>
                <w:sz w:val="22"/>
              </w:rPr>
            </w:pPr>
            <w:del w:id="821" w:author="Nate Bachmeier [AWS-SA]" w:date="2023-05-04T18:11:00Z">
              <w:r w:rsidRPr="00E16572" w:rsidDel="009C19DC">
                <w:rPr>
                  <w:rFonts w:ascii="Calibri" w:eastAsia="Times New Roman" w:hAnsi="Calibri" w:cs="Calibri"/>
                  <w:color w:val="000000"/>
                  <w:sz w:val="22"/>
                </w:rPr>
                <w:delText>burping</w:delText>
              </w:r>
            </w:del>
          </w:p>
        </w:tc>
        <w:tc>
          <w:tcPr>
            <w:tcW w:w="5348" w:type="dxa"/>
            <w:noWrap/>
            <w:hideMark/>
          </w:tcPr>
          <w:p w14:paraId="0A8A882D" w14:textId="0230FF4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22" w:author="Nate Bachmeier [AWS-SA]" w:date="2023-05-04T18:11:00Z"/>
                <w:rFonts w:ascii="Calibri" w:eastAsia="Times New Roman" w:hAnsi="Calibri" w:cs="Calibri"/>
                <w:color w:val="000000"/>
                <w:sz w:val="22"/>
              </w:rPr>
            </w:pPr>
            <w:del w:id="823" w:author="Nate Bachmeier [AWS-SA]" w:date="2023-05-04T18:11:00Z">
              <w:r w:rsidRPr="00E16572" w:rsidDel="009C19DC">
                <w:rPr>
                  <w:rFonts w:ascii="Calibri" w:eastAsia="Times New Roman" w:hAnsi="Calibri" w:cs="Calibri"/>
                  <w:color w:val="000000"/>
                  <w:sz w:val="22"/>
                </w:rPr>
                <w:delText>628</w:delText>
              </w:r>
            </w:del>
          </w:p>
        </w:tc>
      </w:tr>
      <w:tr w:rsidR="00E16572" w:rsidRPr="00E16572" w:rsidDel="009C19DC" w14:paraId="12BEEC77" w14:textId="553D6012" w:rsidTr="00B21582">
        <w:trPr>
          <w:trHeight w:val="300"/>
          <w:del w:id="8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FCAA4F0" w:rsidR="00E16572" w:rsidRPr="00B21582" w:rsidDel="009C19DC" w:rsidRDefault="00E16572" w:rsidP="00E16572">
            <w:pPr>
              <w:spacing w:line="240" w:lineRule="auto"/>
              <w:ind w:firstLine="0"/>
              <w:rPr>
                <w:del w:id="825" w:author="Nate Bachmeier [AWS-SA]" w:date="2023-05-04T18:11:00Z"/>
                <w:rFonts w:ascii="Calibri" w:eastAsia="Times New Roman" w:hAnsi="Calibri" w:cs="Calibri"/>
                <w:b w:val="0"/>
                <w:bCs w:val="0"/>
                <w:color w:val="000000"/>
                <w:sz w:val="22"/>
              </w:rPr>
            </w:pPr>
            <w:del w:id="826" w:author="Nate Bachmeier [AWS-SA]" w:date="2023-05-04T18:11:00Z">
              <w:r w:rsidRPr="00E16572" w:rsidDel="009C19DC">
                <w:rPr>
                  <w:rFonts w:ascii="Calibri" w:eastAsia="Times New Roman" w:hAnsi="Calibri" w:cs="Calibri"/>
                  <w:color w:val="000000"/>
                  <w:sz w:val="22"/>
                </w:rPr>
                <w:delText>busking</w:delText>
              </w:r>
            </w:del>
          </w:p>
        </w:tc>
        <w:tc>
          <w:tcPr>
            <w:tcW w:w="5348" w:type="dxa"/>
            <w:noWrap/>
            <w:hideMark/>
          </w:tcPr>
          <w:p w14:paraId="42C821A1" w14:textId="0A6163C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27" w:author="Nate Bachmeier [AWS-SA]" w:date="2023-05-04T18:11:00Z"/>
                <w:rFonts w:ascii="Calibri" w:eastAsia="Times New Roman" w:hAnsi="Calibri" w:cs="Calibri"/>
                <w:color w:val="000000"/>
                <w:sz w:val="22"/>
              </w:rPr>
            </w:pPr>
            <w:del w:id="828" w:author="Nate Bachmeier [AWS-SA]" w:date="2023-05-04T18:11:00Z">
              <w:r w:rsidRPr="00E16572" w:rsidDel="009C19DC">
                <w:rPr>
                  <w:rFonts w:ascii="Calibri" w:eastAsia="Times New Roman" w:hAnsi="Calibri" w:cs="Calibri"/>
                  <w:color w:val="000000"/>
                  <w:sz w:val="22"/>
                </w:rPr>
                <w:delText>837</w:delText>
              </w:r>
            </w:del>
          </w:p>
        </w:tc>
      </w:tr>
      <w:tr w:rsidR="00E16572" w:rsidRPr="00E16572" w:rsidDel="009C19DC" w14:paraId="512442D7" w14:textId="70D10A37" w:rsidTr="00B21582">
        <w:trPr>
          <w:cnfStyle w:val="000000100000" w:firstRow="0" w:lastRow="0" w:firstColumn="0" w:lastColumn="0" w:oddVBand="0" w:evenVBand="0" w:oddHBand="1" w:evenHBand="0" w:firstRowFirstColumn="0" w:firstRowLastColumn="0" w:lastRowFirstColumn="0" w:lastRowLastColumn="0"/>
          <w:trHeight w:val="300"/>
          <w:del w:id="8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1CDB886E" w:rsidR="00E16572" w:rsidRPr="00B21582" w:rsidDel="009C19DC" w:rsidRDefault="00E16572" w:rsidP="00E16572">
            <w:pPr>
              <w:spacing w:line="240" w:lineRule="auto"/>
              <w:ind w:firstLine="0"/>
              <w:rPr>
                <w:del w:id="830" w:author="Nate Bachmeier [AWS-SA]" w:date="2023-05-04T18:11:00Z"/>
                <w:rFonts w:ascii="Calibri" w:eastAsia="Times New Roman" w:hAnsi="Calibri" w:cs="Calibri"/>
                <w:b w:val="0"/>
                <w:bCs w:val="0"/>
                <w:color w:val="000000"/>
                <w:sz w:val="22"/>
              </w:rPr>
            </w:pPr>
            <w:del w:id="831" w:author="Nate Bachmeier [AWS-SA]" w:date="2023-05-04T18:11:00Z">
              <w:r w:rsidRPr="00E16572" w:rsidDel="009C19DC">
                <w:rPr>
                  <w:rFonts w:ascii="Calibri" w:eastAsia="Times New Roman" w:hAnsi="Calibri" w:cs="Calibri"/>
                  <w:color w:val="000000"/>
                  <w:sz w:val="22"/>
                </w:rPr>
                <w:delText>calculating</w:delText>
              </w:r>
            </w:del>
          </w:p>
        </w:tc>
        <w:tc>
          <w:tcPr>
            <w:tcW w:w="5348" w:type="dxa"/>
            <w:noWrap/>
            <w:hideMark/>
          </w:tcPr>
          <w:p w14:paraId="4027C7AE" w14:textId="7D38383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32" w:author="Nate Bachmeier [AWS-SA]" w:date="2023-05-04T18:11:00Z"/>
                <w:rFonts w:ascii="Calibri" w:eastAsia="Times New Roman" w:hAnsi="Calibri" w:cs="Calibri"/>
                <w:color w:val="000000"/>
                <w:sz w:val="22"/>
              </w:rPr>
            </w:pPr>
            <w:del w:id="833" w:author="Nate Bachmeier [AWS-SA]" w:date="2023-05-04T18:11:00Z">
              <w:r w:rsidRPr="00E16572" w:rsidDel="009C19DC">
                <w:rPr>
                  <w:rFonts w:ascii="Calibri" w:eastAsia="Times New Roman" w:hAnsi="Calibri" w:cs="Calibri"/>
                  <w:color w:val="000000"/>
                  <w:sz w:val="22"/>
                </w:rPr>
                <w:delText>558</w:delText>
              </w:r>
            </w:del>
          </w:p>
        </w:tc>
      </w:tr>
      <w:tr w:rsidR="00E16572" w:rsidRPr="00E16572" w:rsidDel="009C19DC" w14:paraId="61509920" w14:textId="7C633498" w:rsidTr="00B21582">
        <w:trPr>
          <w:trHeight w:val="300"/>
          <w:del w:id="8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48B5EF6" w:rsidR="00E16572" w:rsidRPr="00B21582" w:rsidDel="009C19DC" w:rsidRDefault="00E16572" w:rsidP="00E16572">
            <w:pPr>
              <w:spacing w:line="240" w:lineRule="auto"/>
              <w:ind w:firstLine="0"/>
              <w:rPr>
                <w:del w:id="835" w:author="Nate Bachmeier [AWS-SA]" w:date="2023-05-04T18:11:00Z"/>
                <w:rFonts w:ascii="Calibri" w:eastAsia="Times New Roman" w:hAnsi="Calibri" w:cs="Calibri"/>
                <w:b w:val="0"/>
                <w:bCs w:val="0"/>
                <w:color w:val="000000"/>
                <w:sz w:val="22"/>
              </w:rPr>
            </w:pPr>
            <w:del w:id="836" w:author="Nate Bachmeier [AWS-SA]" w:date="2023-05-04T18:11:00Z">
              <w:r w:rsidRPr="00E16572" w:rsidDel="009C19DC">
                <w:rPr>
                  <w:rFonts w:ascii="Calibri" w:eastAsia="Times New Roman" w:hAnsi="Calibri" w:cs="Calibri"/>
                  <w:color w:val="000000"/>
                  <w:sz w:val="22"/>
                </w:rPr>
                <w:delText>calligraphy</w:delText>
              </w:r>
            </w:del>
          </w:p>
        </w:tc>
        <w:tc>
          <w:tcPr>
            <w:tcW w:w="5348" w:type="dxa"/>
            <w:noWrap/>
            <w:hideMark/>
          </w:tcPr>
          <w:p w14:paraId="62F4B856" w14:textId="682C090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37" w:author="Nate Bachmeier [AWS-SA]" w:date="2023-05-04T18:11:00Z"/>
                <w:rFonts w:ascii="Calibri" w:eastAsia="Times New Roman" w:hAnsi="Calibri" w:cs="Calibri"/>
                <w:color w:val="000000"/>
                <w:sz w:val="22"/>
              </w:rPr>
            </w:pPr>
            <w:del w:id="838" w:author="Nate Bachmeier [AWS-SA]" w:date="2023-05-04T18:11:00Z">
              <w:r w:rsidRPr="00E16572" w:rsidDel="009C19DC">
                <w:rPr>
                  <w:rFonts w:ascii="Calibri" w:eastAsia="Times New Roman" w:hAnsi="Calibri" w:cs="Calibri"/>
                  <w:color w:val="000000"/>
                  <w:sz w:val="22"/>
                </w:rPr>
                <w:delText>598</w:delText>
              </w:r>
            </w:del>
          </w:p>
        </w:tc>
      </w:tr>
      <w:tr w:rsidR="00E16572" w:rsidRPr="00E16572" w:rsidDel="009C19DC" w14:paraId="3FA07809" w14:textId="04118C6E" w:rsidTr="00B21582">
        <w:trPr>
          <w:cnfStyle w:val="000000100000" w:firstRow="0" w:lastRow="0" w:firstColumn="0" w:lastColumn="0" w:oddVBand="0" w:evenVBand="0" w:oddHBand="1" w:evenHBand="0" w:firstRowFirstColumn="0" w:firstRowLastColumn="0" w:lastRowFirstColumn="0" w:lastRowLastColumn="0"/>
          <w:trHeight w:val="300"/>
          <w:del w:id="8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AABD771" w:rsidR="00E16572" w:rsidRPr="00B21582" w:rsidDel="009C19DC" w:rsidRDefault="00E16572" w:rsidP="00E16572">
            <w:pPr>
              <w:spacing w:line="240" w:lineRule="auto"/>
              <w:ind w:firstLine="0"/>
              <w:rPr>
                <w:del w:id="840" w:author="Nate Bachmeier [AWS-SA]" w:date="2023-05-04T18:11:00Z"/>
                <w:rFonts w:ascii="Calibri" w:eastAsia="Times New Roman" w:hAnsi="Calibri" w:cs="Calibri"/>
                <w:b w:val="0"/>
                <w:bCs w:val="0"/>
                <w:color w:val="000000"/>
                <w:sz w:val="22"/>
              </w:rPr>
            </w:pPr>
            <w:del w:id="841" w:author="Nate Bachmeier [AWS-SA]" w:date="2023-05-04T18:11:00Z">
              <w:r w:rsidRPr="00E16572" w:rsidDel="009C19DC">
                <w:rPr>
                  <w:rFonts w:ascii="Calibri" w:eastAsia="Times New Roman" w:hAnsi="Calibri" w:cs="Calibri"/>
                  <w:color w:val="000000"/>
                  <w:sz w:val="22"/>
                </w:rPr>
                <w:delText>canoeing or kayaking</w:delText>
              </w:r>
            </w:del>
          </w:p>
        </w:tc>
        <w:tc>
          <w:tcPr>
            <w:tcW w:w="5348" w:type="dxa"/>
            <w:noWrap/>
            <w:hideMark/>
          </w:tcPr>
          <w:p w14:paraId="22AF7176" w14:textId="7E8D0BF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42" w:author="Nate Bachmeier [AWS-SA]" w:date="2023-05-04T18:11:00Z"/>
                <w:rFonts w:ascii="Calibri" w:eastAsia="Times New Roman" w:hAnsi="Calibri" w:cs="Calibri"/>
                <w:color w:val="000000"/>
                <w:sz w:val="22"/>
              </w:rPr>
            </w:pPr>
            <w:del w:id="843" w:author="Nate Bachmeier [AWS-SA]" w:date="2023-05-04T18:11:00Z">
              <w:r w:rsidRPr="00E16572" w:rsidDel="009C19DC">
                <w:rPr>
                  <w:rFonts w:ascii="Calibri" w:eastAsia="Times New Roman" w:hAnsi="Calibri" w:cs="Calibri"/>
                  <w:color w:val="000000"/>
                  <w:sz w:val="22"/>
                </w:rPr>
                <w:delText>691</w:delText>
              </w:r>
            </w:del>
          </w:p>
        </w:tc>
      </w:tr>
      <w:tr w:rsidR="00E16572" w:rsidRPr="00E16572" w:rsidDel="009C19DC" w14:paraId="4F687FD7" w14:textId="4EF87453" w:rsidTr="00B21582">
        <w:trPr>
          <w:trHeight w:val="300"/>
          <w:del w:id="8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646A12A2" w:rsidR="00E16572" w:rsidRPr="00B21582" w:rsidDel="009C19DC" w:rsidRDefault="00E16572" w:rsidP="00E16572">
            <w:pPr>
              <w:spacing w:line="240" w:lineRule="auto"/>
              <w:ind w:firstLine="0"/>
              <w:rPr>
                <w:del w:id="845" w:author="Nate Bachmeier [AWS-SA]" w:date="2023-05-04T18:11:00Z"/>
                <w:rFonts w:ascii="Calibri" w:eastAsia="Times New Roman" w:hAnsi="Calibri" w:cs="Calibri"/>
                <w:b w:val="0"/>
                <w:bCs w:val="0"/>
                <w:color w:val="000000"/>
                <w:sz w:val="22"/>
              </w:rPr>
            </w:pPr>
            <w:del w:id="846" w:author="Nate Bachmeier [AWS-SA]" w:date="2023-05-04T18:11:00Z">
              <w:r w:rsidRPr="00E16572" w:rsidDel="009C19DC">
                <w:rPr>
                  <w:rFonts w:ascii="Calibri" w:eastAsia="Times New Roman" w:hAnsi="Calibri" w:cs="Calibri"/>
                  <w:color w:val="000000"/>
                  <w:sz w:val="22"/>
                </w:rPr>
                <w:delText>capoeira</w:delText>
              </w:r>
            </w:del>
          </w:p>
        </w:tc>
        <w:tc>
          <w:tcPr>
            <w:tcW w:w="5348" w:type="dxa"/>
            <w:noWrap/>
            <w:hideMark/>
          </w:tcPr>
          <w:p w14:paraId="7F8FEC48" w14:textId="11463F5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47" w:author="Nate Bachmeier [AWS-SA]" w:date="2023-05-04T18:11:00Z"/>
                <w:rFonts w:ascii="Calibri" w:eastAsia="Times New Roman" w:hAnsi="Calibri" w:cs="Calibri"/>
                <w:color w:val="000000"/>
                <w:sz w:val="22"/>
              </w:rPr>
            </w:pPr>
            <w:del w:id="848" w:author="Nate Bachmeier [AWS-SA]" w:date="2023-05-04T18:11:00Z">
              <w:r w:rsidRPr="00E16572" w:rsidDel="009C19DC">
                <w:rPr>
                  <w:rFonts w:ascii="Calibri" w:eastAsia="Times New Roman" w:hAnsi="Calibri" w:cs="Calibri"/>
                  <w:color w:val="000000"/>
                  <w:sz w:val="22"/>
                </w:rPr>
                <w:delText>802</w:delText>
              </w:r>
            </w:del>
          </w:p>
        </w:tc>
      </w:tr>
      <w:tr w:rsidR="00E16572" w:rsidRPr="00E16572" w:rsidDel="009C19DC" w14:paraId="7B1479E7" w14:textId="0914F317" w:rsidTr="00B21582">
        <w:trPr>
          <w:cnfStyle w:val="000000100000" w:firstRow="0" w:lastRow="0" w:firstColumn="0" w:lastColumn="0" w:oddVBand="0" w:evenVBand="0" w:oddHBand="1" w:evenHBand="0" w:firstRowFirstColumn="0" w:firstRowLastColumn="0" w:lastRowFirstColumn="0" w:lastRowLastColumn="0"/>
          <w:trHeight w:val="300"/>
          <w:del w:id="8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2D432E37" w:rsidR="00E16572" w:rsidRPr="00B21582" w:rsidDel="009C19DC" w:rsidRDefault="00E16572" w:rsidP="00E16572">
            <w:pPr>
              <w:spacing w:line="240" w:lineRule="auto"/>
              <w:ind w:firstLine="0"/>
              <w:rPr>
                <w:del w:id="850" w:author="Nate Bachmeier [AWS-SA]" w:date="2023-05-04T18:11:00Z"/>
                <w:rFonts w:ascii="Calibri" w:eastAsia="Times New Roman" w:hAnsi="Calibri" w:cs="Calibri"/>
                <w:b w:val="0"/>
                <w:bCs w:val="0"/>
                <w:color w:val="000000"/>
                <w:sz w:val="22"/>
              </w:rPr>
            </w:pPr>
            <w:del w:id="851" w:author="Nate Bachmeier [AWS-SA]" w:date="2023-05-04T18:11:00Z">
              <w:r w:rsidRPr="00E16572" w:rsidDel="009C19DC">
                <w:rPr>
                  <w:rFonts w:ascii="Calibri" w:eastAsia="Times New Roman" w:hAnsi="Calibri" w:cs="Calibri"/>
                  <w:color w:val="000000"/>
                  <w:sz w:val="22"/>
                </w:rPr>
                <w:delText>capsizing</w:delText>
              </w:r>
            </w:del>
          </w:p>
        </w:tc>
        <w:tc>
          <w:tcPr>
            <w:tcW w:w="5348" w:type="dxa"/>
            <w:noWrap/>
            <w:hideMark/>
          </w:tcPr>
          <w:p w14:paraId="6ACDFA9E" w14:textId="07EC235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52" w:author="Nate Bachmeier [AWS-SA]" w:date="2023-05-04T18:11:00Z"/>
                <w:rFonts w:ascii="Calibri" w:eastAsia="Times New Roman" w:hAnsi="Calibri" w:cs="Calibri"/>
                <w:color w:val="000000"/>
                <w:sz w:val="22"/>
              </w:rPr>
            </w:pPr>
            <w:del w:id="853"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18D383F6" w14:textId="62E5D703" w:rsidTr="00B21582">
        <w:trPr>
          <w:trHeight w:val="300"/>
          <w:del w:id="8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39794F09" w:rsidR="00E16572" w:rsidRPr="00B21582" w:rsidDel="009C19DC" w:rsidRDefault="00E16572" w:rsidP="00E16572">
            <w:pPr>
              <w:spacing w:line="240" w:lineRule="auto"/>
              <w:ind w:firstLine="0"/>
              <w:rPr>
                <w:del w:id="855" w:author="Nate Bachmeier [AWS-SA]" w:date="2023-05-04T18:11:00Z"/>
                <w:rFonts w:ascii="Calibri" w:eastAsia="Times New Roman" w:hAnsi="Calibri" w:cs="Calibri"/>
                <w:b w:val="0"/>
                <w:bCs w:val="0"/>
                <w:color w:val="000000"/>
                <w:sz w:val="22"/>
              </w:rPr>
            </w:pPr>
            <w:del w:id="856" w:author="Nate Bachmeier [AWS-SA]" w:date="2023-05-04T18:11:00Z">
              <w:r w:rsidRPr="00E16572" w:rsidDel="009C19DC">
                <w:rPr>
                  <w:rFonts w:ascii="Calibri" w:eastAsia="Times New Roman" w:hAnsi="Calibri" w:cs="Calibri"/>
                  <w:color w:val="000000"/>
                  <w:sz w:val="22"/>
                </w:rPr>
                <w:delText>card stacking</w:delText>
              </w:r>
            </w:del>
          </w:p>
        </w:tc>
        <w:tc>
          <w:tcPr>
            <w:tcW w:w="5348" w:type="dxa"/>
            <w:noWrap/>
            <w:hideMark/>
          </w:tcPr>
          <w:p w14:paraId="1422DF0C" w14:textId="2CCD814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57" w:author="Nate Bachmeier [AWS-SA]" w:date="2023-05-04T18:11:00Z"/>
                <w:rFonts w:ascii="Calibri" w:eastAsia="Times New Roman" w:hAnsi="Calibri" w:cs="Calibri"/>
                <w:color w:val="000000"/>
                <w:sz w:val="22"/>
              </w:rPr>
            </w:pPr>
            <w:del w:id="858" w:author="Nate Bachmeier [AWS-SA]" w:date="2023-05-04T18:11:00Z">
              <w:r w:rsidRPr="00E16572" w:rsidDel="009C19DC">
                <w:rPr>
                  <w:rFonts w:ascii="Calibri" w:eastAsia="Times New Roman" w:hAnsi="Calibri" w:cs="Calibri"/>
                  <w:color w:val="000000"/>
                  <w:sz w:val="22"/>
                </w:rPr>
                <w:delText>481</w:delText>
              </w:r>
            </w:del>
          </w:p>
        </w:tc>
      </w:tr>
      <w:tr w:rsidR="00E16572" w:rsidRPr="00E16572" w:rsidDel="009C19DC" w14:paraId="2060ACD3" w14:textId="0D75ADAD" w:rsidTr="00B21582">
        <w:trPr>
          <w:cnfStyle w:val="000000100000" w:firstRow="0" w:lastRow="0" w:firstColumn="0" w:lastColumn="0" w:oddVBand="0" w:evenVBand="0" w:oddHBand="1" w:evenHBand="0" w:firstRowFirstColumn="0" w:firstRowLastColumn="0" w:lastRowFirstColumn="0" w:lastRowLastColumn="0"/>
          <w:trHeight w:val="300"/>
          <w:del w:id="8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2946F292" w:rsidR="00E16572" w:rsidRPr="00B21582" w:rsidDel="009C19DC" w:rsidRDefault="00E16572" w:rsidP="00E16572">
            <w:pPr>
              <w:spacing w:line="240" w:lineRule="auto"/>
              <w:ind w:firstLine="0"/>
              <w:rPr>
                <w:del w:id="860" w:author="Nate Bachmeier [AWS-SA]" w:date="2023-05-04T18:11:00Z"/>
                <w:rFonts w:ascii="Calibri" w:eastAsia="Times New Roman" w:hAnsi="Calibri" w:cs="Calibri"/>
                <w:b w:val="0"/>
                <w:bCs w:val="0"/>
                <w:color w:val="000000"/>
                <w:sz w:val="22"/>
              </w:rPr>
            </w:pPr>
            <w:del w:id="861" w:author="Nate Bachmeier [AWS-SA]" w:date="2023-05-04T18:11:00Z">
              <w:r w:rsidRPr="00E16572" w:rsidDel="009C19DC">
                <w:rPr>
                  <w:rFonts w:ascii="Calibri" w:eastAsia="Times New Roman" w:hAnsi="Calibri" w:cs="Calibri"/>
                  <w:color w:val="000000"/>
                  <w:sz w:val="22"/>
                </w:rPr>
                <w:delText>card throwing</w:delText>
              </w:r>
            </w:del>
          </w:p>
        </w:tc>
        <w:tc>
          <w:tcPr>
            <w:tcW w:w="5348" w:type="dxa"/>
            <w:noWrap/>
            <w:hideMark/>
          </w:tcPr>
          <w:p w14:paraId="3D487942" w14:textId="753F037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62" w:author="Nate Bachmeier [AWS-SA]" w:date="2023-05-04T18:11:00Z"/>
                <w:rFonts w:ascii="Calibri" w:eastAsia="Times New Roman" w:hAnsi="Calibri" w:cs="Calibri"/>
                <w:color w:val="000000"/>
                <w:sz w:val="22"/>
              </w:rPr>
            </w:pPr>
            <w:del w:id="863" w:author="Nate Bachmeier [AWS-SA]" w:date="2023-05-04T18:11:00Z">
              <w:r w:rsidRPr="00E16572" w:rsidDel="009C19DC">
                <w:rPr>
                  <w:rFonts w:ascii="Calibri" w:eastAsia="Times New Roman" w:hAnsi="Calibri" w:cs="Calibri"/>
                  <w:color w:val="000000"/>
                  <w:sz w:val="22"/>
                </w:rPr>
                <w:delText>454</w:delText>
              </w:r>
            </w:del>
          </w:p>
        </w:tc>
      </w:tr>
      <w:tr w:rsidR="00E16572" w:rsidRPr="00E16572" w:rsidDel="009C19DC" w14:paraId="2A2DF176" w14:textId="5AB0E5FF" w:rsidTr="00B21582">
        <w:trPr>
          <w:trHeight w:val="300"/>
          <w:del w:id="8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3A63A6CA" w:rsidR="00E16572" w:rsidRPr="00B21582" w:rsidDel="009C19DC" w:rsidRDefault="00E16572" w:rsidP="00E16572">
            <w:pPr>
              <w:spacing w:line="240" w:lineRule="auto"/>
              <w:ind w:firstLine="0"/>
              <w:rPr>
                <w:del w:id="865" w:author="Nate Bachmeier [AWS-SA]" w:date="2023-05-04T18:11:00Z"/>
                <w:rFonts w:ascii="Calibri" w:eastAsia="Times New Roman" w:hAnsi="Calibri" w:cs="Calibri"/>
                <w:b w:val="0"/>
                <w:bCs w:val="0"/>
                <w:color w:val="000000"/>
                <w:sz w:val="22"/>
              </w:rPr>
            </w:pPr>
            <w:del w:id="866" w:author="Nate Bachmeier [AWS-SA]" w:date="2023-05-04T18:11:00Z">
              <w:r w:rsidRPr="00E16572" w:rsidDel="009C19DC">
                <w:rPr>
                  <w:rFonts w:ascii="Calibri" w:eastAsia="Times New Roman" w:hAnsi="Calibri" w:cs="Calibri"/>
                  <w:color w:val="000000"/>
                  <w:sz w:val="22"/>
                </w:rPr>
                <w:delText>carrying baby</w:delText>
              </w:r>
            </w:del>
          </w:p>
        </w:tc>
        <w:tc>
          <w:tcPr>
            <w:tcW w:w="5348" w:type="dxa"/>
            <w:noWrap/>
            <w:hideMark/>
          </w:tcPr>
          <w:p w14:paraId="2EB328B8" w14:textId="22420B1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67" w:author="Nate Bachmeier [AWS-SA]" w:date="2023-05-04T18:11:00Z"/>
                <w:rFonts w:ascii="Calibri" w:eastAsia="Times New Roman" w:hAnsi="Calibri" w:cs="Calibri"/>
                <w:color w:val="000000"/>
                <w:sz w:val="22"/>
              </w:rPr>
            </w:pPr>
            <w:del w:id="868" w:author="Nate Bachmeier [AWS-SA]" w:date="2023-05-04T18:11:00Z">
              <w:r w:rsidRPr="00E16572" w:rsidDel="009C19DC">
                <w:rPr>
                  <w:rFonts w:ascii="Calibri" w:eastAsia="Times New Roman" w:hAnsi="Calibri" w:cs="Calibri"/>
                  <w:color w:val="000000"/>
                  <w:sz w:val="22"/>
                </w:rPr>
                <w:delText>542</w:delText>
              </w:r>
            </w:del>
          </w:p>
        </w:tc>
      </w:tr>
      <w:tr w:rsidR="00E16572" w:rsidRPr="00E16572" w:rsidDel="009C19DC" w14:paraId="62A7424C" w14:textId="610E3F00" w:rsidTr="00B21582">
        <w:trPr>
          <w:cnfStyle w:val="000000100000" w:firstRow="0" w:lastRow="0" w:firstColumn="0" w:lastColumn="0" w:oddVBand="0" w:evenVBand="0" w:oddHBand="1" w:evenHBand="0" w:firstRowFirstColumn="0" w:firstRowLastColumn="0" w:lastRowFirstColumn="0" w:lastRowLastColumn="0"/>
          <w:trHeight w:val="300"/>
          <w:del w:id="8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3A54133E" w:rsidR="00E16572" w:rsidRPr="00B21582" w:rsidDel="009C19DC" w:rsidRDefault="00E16572" w:rsidP="00E16572">
            <w:pPr>
              <w:spacing w:line="240" w:lineRule="auto"/>
              <w:ind w:firstLine="0"/>
              <w:rPr>
                <w:del w:id="870" w:author="Nate Bachmeier [AWS-SA]" w:date="2023-05-04T18:11:00Z"/>
                <w:rFonts w:ascii="Calibri" w:eastAsia="Times New Roman" w:hAnsi="Calibri" w:cs="Calibri"/>
                <w:b w:val="0"/>
                <w:bCs w:val="0"/>
                <w:color w:val="000000"/>
                <w:sz w:val="22"/>
              </w:rPr>
            </w:pPr>
            <w:del w:id="871" w:author="Nate Bachmeier [AWS-SA]" w:date="2023-05-04T18:11:00Z">
              <w:r w:rsidRPr="00E16572" w:rsidDel="009C19DC">
                <w:rPr>
                  <w:rFonts w:ascii="Calibri" w:eastAsia="Times New Roman" w:hAnsi="Calibri" w:cs="Calibri"/>
                  <w:color w:val="000000"/>
                  <w:sz w:val="22"/>
                </w:rPr>
                <w:delText>carrying weight</w:delText>
              </w:r>
            </w:del>
          </w:p>
        </w:tc>
        <w:tc>
          <w:tcPr>
            <w:tcW w:w="5348" w:type="dxa"/>
            <w:noWrap/>
            <w:hideMark/>
          </w:tcPr>
          <w:p w14:paraId="554C13FA" w14:textId="45CCE8D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72" w:author="Nate Bachmeier [AWS-SA]" w:date="2023-05-04T18:11:00Z"/>
                <w:rFonts w:ascii="Calibri" w:eastAsia="Times New Roman" w:hAnsi="Calibri" w:cs="Calibri"/>
                <w:color w:val="000000"/>
                <w:sz w:val="22"/>
              </w:rPr>
            </w:pPr>
            <w:del w:id="873" w:author="Nate Bachmeier [AWS-SA]" w:date="2023-05-04T18:11:00Z">
              <w:r w:rsidRPr="00E16572" w:rsidDel="009C19DC">
                <w:rPr>
                  <w:rFonts w:ascii="Calibri" w:eastAsia="Times New Roman" w:hAnsi="Calibri" w:cs="Calibri"/>
                  <w:color w:val="000000"/>
                  <w:sz w:val="22"/>
                </w:rPr>
                <w:delText>488</w:delText>
              </w:r>
            </w:del>
          </w:p>
        </w:tc>
      </w:tr>
      <w:tr w:rsidR="00E16572" w:rsidRPr="00E16572" w:rsidDel="009C19DC" w14:paraId="078CD6B3" w14:textId="02F3BAD2" w:rsidTr="00B21582">
        <w:trPr>
          <w:trHeight w:val="300"/>
          <w:del w:id="8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111C51A4" w:rsidR="00E16572" w:rsidRPr="00B21582" w:rsidDel="009C19DC" w:rsidRDefault="00E16572" w:rsidP="00E16572">
            <w:pPr>
              <w:spacing w:line="240" w:lineRule="auto"/>
              <w:ind w:firstLine="0"/>
              <w:rPr>
                <w:del w:id="875" w:author="Nate Bachmeier [AWS-SA]" w:date="2023-05-04T18:11:00Z"/>
                <w:rFonts w:ascii="Calibri" w:eastAsia="Times New Roman" w:hAnsi="Calibri" w:cs="Calibri"/>
                <w:b w:val="0"/>
                <w:bCs w:val="0"/>
                <w:color w:val="000000"/>
                <w:sz w:val="22"/>
              </w:rPr>
            </w:pPr>
            <w:del w:id="876" w:author="Nate Bachmeier [AWS-SA]" w:date="2023-05-04T18:11:00Z">
              <w:r w:rsidRPr="00E16572" w:rsidDel="009C19DC">
                <w:rPr>
                  <w:rFonts w:ascii="Calibri" w:eastAsia="Times New Roman" w:hAnsi="Calibri" w:cs="Calibri"/>
                  <w:color w:val="000000"/>
                  <w:sz w:val="22"/>
                </w:rPr>
                <w:delText>cartwheeling</w:delText>
              </w:r>
            </w:del>
          </w:p>
        </w:tc>
        <w:tc>
          <w:tcPr>
            <w:tcW w:w="5348" w:type="dxa"/>
            <w:noWrap/>
            <w:hideMark/>
          </w:tcPr>
          <w:p w14:paraId="3E5CC20A" w14:textId="495CAA0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77" w:author="Nate Bachmeier [AWS-SA]" w:date="2023-05-04T18:11:00Z"/>
                <w:rFonts w:ascii="Calibri" w:eastAsia="Times New Roman" w:hAnsi="Calibri" w:cs="Calibri"/>
                <w:color w:val="000000"/>
                <w:sz w:val="22"/>
              </w:rPr>
            </w:pPr>
            <w:del w:id="878" w:author="Nate Bachmeier [AWS-SA]" w:date="2023-05-04T18:11:00Z">
              <w:r w:rsidRPr="00E16572" w:rsidDel="009C19DC">
                <w:rPr>
                  <w:rFonts w:ascii="Calibri" w:eastAsia="Times New Roman" w:hAnsi="Calibri" w:cs="Calibri"/>
                  <w:color w:val="000000"/>
                  <w:sz w:val="22"/>
                </w:rPr>
                <w:delText>851</w:delText>
              </w:r>
            </w:del>
          </w:p>
        </w:tc>
      </w:tr>
      <w:tr w:rsidR="00E16572" w:rsidRPr="00E16572" w:rsidDel="009C19DC" w14:paraId="07B05DB0" w14:textId="2DE81727" w:rsidTr="00B21582">
        <w:trPr>
          <w:cnfStyle w:val="000000100000" w:firstRow="0" w:lastRow="0" w:firstColumn="0" w:lastColumn="0" w:oddVBand="0" w:evenVBand="0" w:oddHBand="1" w:evenHBand="0" w:firstRowFirstColumn="0" w:firstRowLastColumn="0" w:lastRowFirstColumn="0" w:lastRowLastColumn="0"/>
          <w:trHeight w:val="300"/>
          <w:del w:id="8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0D3BDCEE" w:rsidR="00E16572" w:rsidRPr="00B21582" w:rsidDel="009C19DC" w:rsidRDefault="00E16572" w:rsidP="00E16572">
            <w:pPr>
              <w:spacing w:line="240" w:lineRule="auto"/>
              <w:ind w:firstLine="0"/>
              <w:rPr>
                <w:del w:id="880" w:author="Nate Bachmeier [AWS-SA]" w:date="2023-05-04T18:11:00Z"/>
                <w:rFonts w:ascii="Calibri" w:eastAsia="Times New Roman" w:hAnsi="Calibri" w:cs="Calibri"/>
                <w:b w:val="0"/>
                <w:bCs w:val="0"/>
                <w:color w:val="000000"/>
                <w:sz w:val="22"/>
              </w:rPr>
            </w:pPr>
            <w:del w:id="881" w:author="Nate Bachmeier [AWS-SA]" w:date="2023-05-04T18:11:00Z">
              <w:r w:rsidRPr="00E16572" w:rsidDel="009C19DC">
                <w:rPr>
                  <w:rFonts w:ascii="Calibri" w:eastAsia="Times New Roman" w:hAnsi="Calibri" w:cs="Calibri"/>
                  <w:color w:val="000000"/>
                  <w:sz w:val="22"/>
                </w:rPr>
                <w:delText>carving ice</w:delText>
              </w:r>
            </w:del>
          </w:p>
        </w:tc>
        <w:tc>
          <w:tcPr>
            <w:tcW w:w="5348" w:type="dxa"/>
            <w:noWrap/>
            <w:hideMark/>
          </w:tcPr>
          <w:p w14:paraId="65A1B52D" w14:textId="6141A1C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82" w:author="Nate Bachmeier [AWS-SA]" w:date="2023-05-04T18:11:00Z"/>
                <w:rFonts w:ascii="Calibri" w:eastAsia="Times New Roman" w:hAnsi="Calibri" w:cs="Calibri"/>
                <w:color w:val="000000"/>
                <w:sz w:val="22"/>
              </w:rPr>
            </w:pPr>
            <w:del w:id="883" w:author="Nate Bachmeier [AWS-SA]" w:date="2023-05-04T18:11:00Z">
              <w:r w:rsidRPr="00E16572" w:rsidDel="009C19DC">
                <w:rPr>
                  <w:rFonts w:ascii="Calibri" w:eastAsia="Times New Roman" w:hAnsi="Calibri" w:cs="Calibri"/>
                  <w:color w:val="000000"/>
                  <w:sz w:val="22"/>
                </w:rPr>
                <w:delText>637</w:delText>
              </w:r>
            </w:del>
          </w:p>
        </w:tc>
      </w:tr>
      <w:tr w:rsidR="00E16572" w:rsidRPr="00E16572" w:rsidDel="009C19DC" w14:paraId="4ABF45B4" w14:textId="12BC47F1" w:rsidTr="00B21582">
        <w:trPr>
          <w:trHeight w:val="300"/>
          <w:del w:id="8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3FD5ACCF" w:rsidR="00E16572" w:rsidRPr="00B21582" w:rsidDel="009C19DC" w:rsidRDefault="00E16572" w:rsidP="00E16572">
            <w:pPr>
              <w:spacing w:line="240" w:lineRule="auto"/>
              <w:ind w:firstLine="0"/>
              <w:rPr>
                <w:del w:id="885" w:author="Nate Bachmeier [AWS-SA]" w:date="2023-05-04T18:11:00Z"/>
                <w:rFonts w:ascii="Calibri" w:eastAsia="Times New Roman" w:hAnsi="Calibri" w:cs="Calibri"/>
                <w:b w:val="0"/>
                <w:bCs w:val="0"/>
                <w:color w:val="000000"/>
                <w:sz w:val="22"/>
              </w:rPr>
            </w:pPr>
            <w:del w:id="886" w:author="Nate Bachmeier [AWS-SA]" w:date="2023-05-04T18:11:00Z">
              <w:r w:rsidRPr="00E16572" w:rsidDel="009C19DC">
                <w:rPr>
                  <w:rFonts w:ascii="Calibri" w:eastAsia="Times New Roman" w:hAnsi="Calibri" w:cs="Calibri"/>
                  <w:color w:val="000000"/>
                  <w:sz w:val="22"/>
                </w:rPr>
                <w:delText>carving marble</w:delText>
              </w:r>
            </w:del>
          </w:p>
        </w:tc>
        <w:tc>
          <w:tcPr>
            <w:tcW w:w="5348" w:type="dxa"/>
            <w:noWrap/>
            <w:hideMark/>
          </w:tcPr>
          <w:p w14:paraId="6473D500" w14:textId="31E0A8E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87" w:author="Nate Bachmeier [AWS-SA]" w:date="2023-05-04T18:11:00Z"/>
                <w:rFonts w:ascii="Calibri" w:eastAsia="Times New Roman" w:hAnsi="Calibri" w:cs="Calibri"/>
                <w:color w:val="000000"/>
                <w:sz w:val="22"/>
              </w:rPr>
            </w:pPr>
            <w:del w:id="888" w:author="Nate Bachmeier [AWS-SA]" w:date="2023-05-04T18:11:00Z">
              <w:r w:rsidRPr="00E16572" w:rsidDel="009C19DC">
                <w:rPr>
                  <w:rFonts w:ascii="Calibri" w:eastAsia="Times New Roman" w:hAnsi="Calibri" w:cs="Calibri"/>
                  <w:color w:val="000000"/>
                  <w:sz w:val="22"/>
                </w:rPr>
                <w:delText>462</w:delText>
              </w:r>
            </w:del>
          </w:p>
        </w:tc>
      </w:tr>
      <w:tr w:rsidR="00E16572" w:rsidRPr="00E16572" w:rsidDel="009C19DC" w14:paraId="234FC734" w14:textId="4312427A" w:rsidTr="00B21582">
        <w:trPr>
          <w:cnfStyle w:val="000000100000" w:firstRow="0" w:lastRow="0" w:firstColumn="0" w:lastColumn="0" w:oddVBand="0" w:evenVBand="0" w:oddHBand="1" w:evenHBand="0" w:firstRowFirstColumn="0" w:firstRowLastColumn="0" w:lastRowFirstColumn="0" w:lastRowLastColumn="0"/>
          <w:trHeight w:val="300"/>
          <w:del w:id="8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01ECDFC4" w:rsidR="00E16572" w:rsidRPr="00B21582" w:rsidDel="009C19DC" w:rsidRDefault="00E16572" w:rsidP="00E16572">
            <w:pPr>
              <w:spacing w:line="240" w:lineRule="auto"/>
              <w:ind w:firstLine="0"/>
              <w:rPr>
                <w:del w:id="890" w:author="Nate Bachmeier [AWS-SA]" w:date="2023-05-04T18:11:00Z"/>
                <w:rFonts w:ascii="Calibri" w:eastAsia="Times New Roman" w:hAnsi="Calibri" w:cs="Calibri"/>
                <w:b w:val="0"/>
                <w:bCs w:val="0"/>
                <w:color w:val="000000"/>
                <w:sz w:val="22"/>
              </w:rPr>
            </w:pPr>
            <w:del w:id="891" w:author="Nate Bachmeier [AWS-SA]" w:date="2023-05-04T18:11:00Z">
              <w:r w:rsidRPr="00E16572" w:rsidDel="009C19DC">
                <w:rPr>
                  <w:rFonts w:ascii="Calibri" w:eastAsia="Times New Roman" w:hAnsi="Calibri" w:cs="Calibri"/>
                  <w:color w:val="000000"/>
                  <w:sz w:val="22"/>
                </w:rPr>
                <w:delText>carving pumpkin</w:delText>
              </w:r>
            </w:del>
          </w:p>
        </w:tc>
        <w:tc>
          <w:tcPr>
            <w:tcW w:w="5348" w:type="dxa"/>
            <w:noWrap/>
            <w:hideMark/>
          </w:tcPr>
          <w:p w14:paraId="43B574D4" w14:textId="7CD6449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892" w:author="Nate Bachmeier [AWS-SA]" w:date="2023-05-04T18:11:00Z"/>
                <w:rFonts w:ascii="Calibri" w:eastAsia="Times New Roman" w:hAnsi="Calibri" w:cs="Calibri"/>
                <w:color w:val="000000"/>
                <w:sz w:val="22"/>
              </w:rPr>
            </w:pPr>
            <w:del w:id="893" w:author="Nate Bachmeier [AWS-SA]" w:date="2023-05-04T18:11:00Z">
              <w:r w:rsidRPr="00E16572" w:rsidDel="009C19DC">
                <w:rPr>
                  <w:rFonts w:ascii="Calibri" w:eastAsia="Times New Roman" w:hAnsi="Calibri" w:cs="Calibri"/>
                  <w:color w:val="000000"/>
                  <w:sz w:val="22"/>
                </w:rPr>
                <w:delText>693</w:delText>
              </w:r>
            </w:del>
          </w:p>
        </w:tc>
      </w:tr>
      <w:tr w:rsidR="00E16572" w:rsidRPr="00E16572" w:rsidDel="009C19DC" w14:paraId="74C24DA3" w14:textId="6E909E55" w:rsidTr="00B21582">
        <w:trPr>
          <w:trHeight w:val="300"/>
          <w:del w:id="8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502B3A2" w:rsidR="00E16572" w:rsidRPr="00B21582" w:rsidDel="009C19DC" w:rsidRDefault="00E16572" w:rsidP="00E16572">
            <w:pPr>
              <w:spacing w:line="240" w:lineRule="auto"/>
              <w:ind w:firstLine="0"/>
              <w:rPr>
                <w:del w:id="895" w:author="Nate Bachmeier [AWS-SA]" w:date="2023-05-04T18:11:00Z"/>
                <w:rFonts w:ascii="Calibri" w:eastAsia="Times New Roman" w:hAnsi="Calibri" w:cs="Calibri"/>
                <w:b w:val="0"/>
                <w:bCs w:val="0"/>
                <w:color w:val="000000"/>
                <w:sz w:val="22"/>
              </w:rPr>
            </w:pPr>
            <w:del w:id="896" w:author="Nate Bachmeier [AWS-SA]" w:date="2023-05-04T18:11:00Z">
              <w:r w:rsidRPr="00E16572" w:rsidDel="009C19DC">
                <w:rPr>
                  <w:rFonts w:ascii="Calibri" w:eastAsia="Times New Roman" w:hAnsi="Calibri" w:cs="Calibri"/>
                  <w:color w:val="000000"/>
                  <w:sz w:val="22"/>
                </w:rPr>
                <w:delText>carving wood with a knife</w:delText>
              </w:r>
            </w:del>
          </w:p>
        </w:tc>
        <w:tc>
          <w:tcPr>
            <w:tcW w:w="5348" w:type="dxa"/>
            <w:noWrap/>
            <w:hideMark/>
          </w:tcPr>
          <w:p w14:paraId="16A9377C" w14:textId="6B6075B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897" w:author="Nate Bachmeier [AWS-SA]" w:date="2023-05-04T18:11:00Z"/>
                <w:rFonts w:ascii="Calibri" w:eastAsia="Times New Roman" w:hAnsi="Calibri" w:cs="Calibri"/>
                <w:color w:val="000000"/>
                <w:sz w:val="22"/>
              </w:rPr>
            </w:pPr>
            <w:del w:id="898" w:author="Nate Bachmeier [AWS-SA]" w:date="2023-05-04T18:11:00Z">
              <w:r w:rsidRPr="00E16572" w:rsidDel="009C19DC">
                <w:rPr>
                  <w:rFonts w:ascii="Calibri" w:eastAsia="Times New Roman" w:hAnsi="Calibri" w:cs="Calibri"/>
                  <w:color w:val="000000"/>
                  <w:sz w:val="22"/>
                </w:rPr>
                <w:delText>469</w:delText>
              </w:r>
            </w:del>
          </w:p>
        </w:tc>
      </w:tr>
      <w:tr w:rsidR="00E16572" w:rsidRPr="00E16572" w:rsidDel="009C19DC" w14:paraId="0F6C6877" w14:textId="284C0E4D" w:rsidTr="00B21582">
        <w:trPr>
          <w:cnfStyle w:val="000000100000" w:firstRow="0" w:lastRow="0" w:firstColumn="0" w:lastColumn="0" w:oddVBand="0" w:evenVBand="0" w:oddHBand="1" w:evenHBand="0" w:firstRowFirstColumn="0" w:firstRowLastColumn="0" w:lastRowFirstColumn="0" w:lastRowLastColumn="0"/>
          <w:trHeight w:val="300"/>
          <w:del w:id="8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38625424" w:rsidR="00E16572" w:rsidRPr="00B21582" w:rsidDel="009C19DC" w:rsidRDefault="00E16572" w:rsidP="00E16572">
            <w:pPr>
              <w:spacing w:line="240" w:lineRule="auto"/>
              <w:ind w:firstLine="0"/>
              <w:rPr>
                <w:del w:id="900" w:author="Nate Bachmeier [AWS-SA]" w:date="2023-05-04T18:11:00Z"/>
                <w:rFonts w:ascii="Calibri" w:eastAsia="Times New Roman" w:hAnsi="Calibri" w:cs="Calibri"/>
                <w:b w:val="0"/>
                <w:bCs w:val="0"/>
                <w:color w:val="000000"/>
                <w:sz w:val="22"/>
              </w:rPr>
            </w:pPr>
            <w:del w:id="901" w:author="Nate Bachmeier [AWS-SA]" w:date="2023-05-04T18:11:00Z">
              <w:r w:rsidRPr="00E16572" w:rsidDel="009C19DC">
                <w:rPr>
                  <w:rFonts w:ascii="Calibri" w:eastAsia="Times New Roman" w:hAnsi="Calibri" w:cs="Calibri"/>
                  <w:color w:val="000000"/>
                  <w:sz w:val="22"/>
                </w:rPr>
                <w:delText>casting fishing line</w:delText>
              </w:r>
            </w:del>
          </w:p>
        </w:tc>
        <w:tc>
          <w:tcPr>
            <w:tcW w:w="5348" w:type="dxa"/>
            <w:noWrap/>
            <w:hideMark/>
          </w:tcPr>
          <w:p w14:paraId="14515667" w14:textId="2C9341B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02" w:author="Nate Bachmeier [AWS-SA]" w:date="2023-05-04T18:11:00Z"/>
                <w:rFonts w:ascii="Calibri" w:eastAsia="Times New Roman" w:hAnsi="Calibri" w:cs="Calibri"/>
                <w:color w:val="000000"/>
                <w:sz w:val="22"/>
              </w:rPr>
            </w:pPr>
            <w:del w:id="903" w:author="Nate Bachmeier [AWS-SA]" w:date="2023-05-04T18:11:00Z">
              <w:r w:rsidRPr="00E16572" w:rsidDel="009C19DC">
                <w:rPr>
                  <w:rFonts w:ascii="Calibri" w:eastAsia="Times New Roman" w:hAnsi="Calibri" w:cs="Calibri"/>
                  <w:color w:val="000000"/>
                  <w:sz w:val="22"/>
                </w:rPr>
                <w:delText>556</w:delText>
              </w:r>
            </w:del>
          </w:p>
        </w:tc>
      </w:tr>
      <w:tr w:rsidR="00E16572" w:rsidRPr="00E16572" w:rsidDel="009C19DC" w14:paraId="34D8AC8E" w14:textId="6F8D98E8" w:rsidTr="00B21582">
        <w:trPr>
          <w:trHeight w:val="300"/>
          <w:del w:id="9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4A3A9B1A" w:rsidR="00E16572" w:rsidRPr="00B21582" w:rsidDel="009C19DC" w:rsidRDefault="00E16572" w:rsidP="00E16572">
            <w:pPr>
              <w:spacing w:line="240" w:lineRule="auto"/>
              <w:ind w:firstLine="0"/>
              <w:rPr>
                <w:del w:id="905" w:author="Nate Bachmeier [AWS-SA]" w:date="2023-05-04T18:11:00Z"/>
                <w:rFonts w:ascii="Calibri" w:eastAsia="Times New Roman" w:hAnsi="Calibri" w:cs="Calibri"/>
                <w:b w:val="0"/>
                <w:bCs w:val="0"/>
                <w:color w:val="000000"/>
                <w:sz w:val="22"/>
              </w:rPr>
            </w:pPr>
            <w:del w:id="906" w:author="Nate Bachmeier [AWS-SA]" w:date="2023-05-04T18:11:00Z">
              <w:r w:rsidRPr="00E16572" w:rsidDel="009C19DC">
                <w:rPr>
                  <w:rFonts w:ascii="Calibri" w:eastAsia="Times New Roman" w:hAnsi="Calibri" w:cs="Calibri"/>
                  <w:color w:val="000000"/>
                  <w:sz w:val="22"/>
                </w:rPr>
                <w:delText>catching fish</w:delText>
              </w:r>
            </w:del>
          </w:p>
        </w:tc>
        <w:tc>
          <w:tcPr>
            <w:tcW w:w="5348" w:type="dxa"/>
            <w:noWrap/>
            <w:hideMark/>
          </w:tcPr>
          <w:p w14:paraId="3B1878A2" w14:textId="1D981C9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07" w:author="Nate Bachmeier [AWS-SA]" w:date="2023-05-04T18:11:00Z"/>
                <w:rFonts w:ascii="Calibri" w:eastAsia="Times New Roman" w:hAnsi="Calibri" w:cs="Calibri"/>
                <w:color w:val="000000"/>
                <w:sz w:val="22"/>
              </w:rPr>
            </w:pPr>
            <w:del w:id="908" w:author="Nate Bachmeier [AWS-SA]" w:date="2023-05-04T18:11:00Z">
              <w:r w:rsidRPr="00E16572" w:rsidDel="009C19DC">
                <w:rPr>
                  <w:rFonts w:ascii="Calibri" w:eastAsia="Times New Roman" w:hAnsi="Calibri" w:cs="Calibri"/>
                  <w:color w:val="000000"/>
                  <w:sz w:val="22"/>
                </w:rPr>
                <w:delText>695</w:delText>
              </w:r>
            </w:del>
          </w:p>
        </w:tc>
      </w:tr>
      <w:tr w:rsidR="00E16572" w:rsidRPr="00E16572" w:rsidDel="009C19DC" w14:paraId="1E4B5E49" w14:textId="25FE896B" w:rsidTr="00B21582">
        <w:trPr>
          <w:cnfStyle w:val="000000100000" w:firstRow="0" w:lastRow="0" w:firstColumn="0" w:lastColumn="0" w:oddVBand="0" w:evenVBand="0" w:oddHBand="1" w:evenHBand="0" w:firstRowFirstColumn="0" w:firstRowLastColumn="0" w:lastRowFirstColumn="0" w:lastRowLastColumn="0"/>
          <w:trHeight w:val="300"/>
          <w:del w:id="9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164FBCE7" w:rsidR="00E16572" w:rsidRPr="00B21582" w:rsidDel="009C19DC" w:rsidRDefault="00E16572" w:rsidP="00E16572">
            <w:pPr>
              <w:spacing w:line="240" w:lineRule="auto"/>
              <w:ind w:firstLine="0"/>
              <w:rPr>
                <w:del w:id="910" w:author="Nate Bachmeier [AWS-SA]" w:date="2023-05-04T18:11:00Z"/>
                <w:rFonts w:ascii="Calibri" w:eastAsia="Times New Roman" w:hAnsi="Calibri" w:cs="Calibri"/>
                <w:b w:val="0"/>
                <w:bCs w:val="0"/>
                <w:color w:val="000000"/>
                <w:sz w:val="22"/>
              </w:rPr>
            </w:pPr>
            <w:del w:id="911" w:author="Nate Bachmeier [AWS-SA]" w:date="2023-05-04T18:11:00Z">
              <w:r w:rsidRPr="00E16572" w:rsidDel="009C19DC">
                <w:rPr>
                  <w:rFonts w:ascii="Calibri" w:eastAsia="Times New Roman" w:hAnsi="Calibri" w:cs="Calibri"/>
                  <w:color w:val="000000"/>
                  <w:sz w:val="22"/>
                </w:rPr>
                <w:delText>catching or throwing baseball</w:delText>
              </w:r>
            </w:del>
          </w:p>
        </w:tc>
        <w:tc>
          <w:tcPr>
            <w:tcW w:w="5348" w:type="dxa"/>
            <w:noWrap/>
            <w:hideMark/>
          </w:tcPr>
          <w:p w14:paraId="4CD83A8F" w14:textId="293D0BE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12" w:author="Nate Bachmeier [AWS-SA]" w:date="2023-05-04T18:11:00Z"/>
                <w:rFonts w:ascii="Calibri" w:eastAsia="Times New Roman" w:hAnsi="Calibri" w:cs="Calibri"/>
                <w:color w:val="000000"/>
                <w:sz w:val="22"/>
              </w:rPr>
            </w:pPr>
            <w:del w:id="913" w:author="Nate Bachmeier [AWS-SA]" w:date="2023-05-04T18:11:00Z">
              <w:r w:rsidRPr="00E16572" w:rsidDel="009C19DC">
                <w:rPr>
                  <w:rFonts w:ascii="Calibri" w:eastAsia="Times New Roman" w:hAnsi="Calibri" w:cs="Calibri"/>
                  <w:color w:val="000000"/>
                  <w:sz w:val="22"/>
                </w:rPr>
                <w:delText>809</w:delText>
              </w:r>
            </w:del>
          </w:p>
        </w:tc>
      </w:tr>
      <w:tr w:rsidR="00E16572" w:rsidRPr="00E16572" w:rsidDel="009C19DC" w14:paraId="0B2C98B7" w14:textId="4E79724F" w:rsidTr="00B21582">
        <w:trPr>
          <w:trHeight w:val="300"/>
          <w:del w:id="9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2F8803F8" w:rsidR="00E16572" w:rsidRPr="00B21582" w:rsidDel="009C19DC" w:rsidRDefault="00E16572" w:rsidP="00E16572">
            <w:pPr>
              <w:spacing w:line="240" w:lineRule="auto"/>
              <w:ind w:firstLine="0"/>
              <w:rPr>
                <w:del w:id="915" w:author="Nate Bachmeier [AWS-SA]" w:date="2023-05-04T18:11:00Z"/>
                <w:rFonts w:ascii="Calibri" w:eastAsia="Times New Roman" w:hAnsi="Calibri" w:cs="Calibri"/>
                <w:b w:val="0"/>
                <w:bCs w:val="0"/>
                <w:color w:val="000000"/>
                <w:sz w:val="22"/>
              </w:rPr>
            </w:pPr>
            <w:del w:id="916" w:author="Nate Bachmeier [AWS-SA]" w:date="2023-05-04T18:11:00Z">
              <w:r w:rsidRPr="00E16572" w:rsidDel="009C19DC">
                <w:rPr>
                  <w:rFonts w:ascii="Calibri" w:eastAsia="Times New Roman" w:hAnsi="Calibri" w:cs="Calibri"/>
                  <w:color w:val="000000"/>
                  <w:sz w:val="22"/>
                </w:rPr>
                <w:delText>catching or throwing frisbee</w:delText>
              </w:r>
            </w:del>
          </w:p>
        </w:tc>
        <w:tc>
          <w:tcPr>
            <w:tcW w:w="5348" w:type="dxa"/>
            <w:noWrap/>
            <w:hideMark/>
          </w:tcPr>
          <w:p w14:paraId="087EFFEB" w14:textId="628CCB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17" w:author="Nate Bachmeier [AWS-SA]" w:date="2023-05-04T18:11:00Z"/>
                <w:rFonts w:ascii="Calibri" w:eastAsia="Times New Roman" w:hAnsi="Calibri" w:cs="Calibri"/>
                <w:color w:val="000000"/>
                <w:sz w:val="22"/>
              </w:rPr>
            </w:pPr>
            <w:del w:id="918" w:author="Nate Bachmeier [AWS-SA]" w:date="2023-05-04T18:11:00Z">
              <w:r w:rsidRPr="00E16572" w:rsidDel="009C19DC">
                <w:rPr>
                  <w:rFonts w:ascii="Calibri" w:eastAsia="Times New Roman" w:hAnsi="Calibri" w:cs="Calibri"/>
                  <w:color w:val="000000"/>
                  <w:sz w:val="22"/>
                </w:rPr>
                <w:delText>683</w:delText>
              </w:r>
            </w:del>
          </w:p>
        </w:tc>
      </w:tr>
      <w:tr w:rsidR="00E16572" w:rsidRPr="00E16572" w:rsidDel="009C19DC" w14:paraId="50F1F63D" w14:textId="4EDDB8F0" w:rsidTr="00B21582">
        <w:trPr>
          <w:cnfStyle w:val="000000100000" w:firstRow="0" w:lastRow="0" w:firstColumn="0" w:lastColumn="0" w:oddVBand="0" w:evenVBand="0" w:oddHBand="1" w:evenHBand="0" w:firstRowFirstColumn="0" w:firstRowLastColumn="0" w:lastRowFirstColumn="0" w:lastRowLastColumn="0"/>
          <w:trHeight w:val="300"/>
          <w:del w:id="9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3B4FB2B" w:rsidR="00E16572" w:rsidRPr="00B21582" w:rsidDel="009C19DC" w:rsidRDefault="00E16572" w:rsidP="00E16572">
            <w:pPr>
              <w:spacing w:line="240" w:lineRule="auto"/>
              <w:ind w:firstLine="0"/>
              <w:rPr>
                <w:del w:id="920" w:author="Nate Bachmeier [AWS-SA]" w:date="2023-05-04T18:11:00Z"/>
                <w:rFonts w:ascii="Calibri" w:eastAsia="Times New Roman" w:hAnsi="Calibri" w:cs="Calibri"/>
                <w:b w:val="0"/>
                <w:bCs w:val="0"/>
                <w:color w:val="000000"/>
                <w:sz w:val="22"/>
              </w:rPr>
            </w:pPr>
            <w:del w:id="921" w:author="Nate Bachmeier [AWS-SA]" w:date="2023-05-04T18:11:00Z">
              <w:r w:rsidRPr="00E16572" w:rsidDel="009C19DC">
                <w:rPr>
                  <w:rFonts w:ascii="Calibri" w:eastAsia="Times New Roman" w:hAnsi="Calibri" w:cs="Calibri"/>
                  <w:color w:val="000000"/>
                  <w:sz w:val="22"/>
                </w:rPr>
                <w:delText>catching or throwing softball</w:delText>
              </w:r>
            </w:del>
          </w:p>
        </w:tc>
        <w:tc>
          <w:tcPr>
            <w:tcW w:w="5348" w:type="dxa"/>
            <w:noWrap/>
            <w:hideMark/>
          </w:tcPr>
          <w:p w14:paraId="08521B67" w14:textId="108163C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22" w:author="Nate Bachmeier [AWS-SA]" w:date="2023-05-04T18:11:00Z"/>
                <w:rFonts w:ascii="Calibri" w:eastAsia="Times New Roman" w:hAnsi="Calibri" w:cs="Calibri"/>
                <w:color w:val="000000"/>
                <w:sz w:val="22"/>
              </w:rPr>
            </w:pPr>
            <w:del w:id="923" w:author="Nate Bachmeier [AWS-SA]" w:date="2023-05-04T18:11:00Z">
              <w:r w:rsidRPr="00E16572" w:rsidDel="009C19DC">
                <w:rPr>
                  <w:rFonts w:ascii="Calibri" w:eastAsia="Times New Roman" w:hAnsi="Calibri" w:cs="Calibri"/>
                  <w:color w:val="000000"/>
                  <w:sz w:val="22"/>
                </w:rPr>
                <w:delText>670</w:delText>
              </w:r>
            </w:del>
          </w:p>
        </w:tc>
      </w:tr>
      <w:tr w:rsidR="00E16572" w:rsidRPr="00E16572" w:rsidDel="009C19DC" w14:paraId="4AEB08E8" w14:textId="2ECA4CA6" w:rsidTr="00B21582">
        <w:trPr>
          <w:trHeight w:val="300"/>
          <w:del w:id="9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1F6B56F1" w:rsidR="00E16572" w:rsidRPr="00B21582" w:rsidDel="009C19DC" w:rsidRDefault="00E16572" w:rsidP="00E16572">
            <w:pPr>
              <w:spacing w:line="240" w:lineRule="auto"/>
              <w:ind w:firstLine="0"/>
              <w:rPr>
                <w:del w:id="925" w:author="Nate Bachmeier [AWS-SA]" w:date="2023-05-04T18:11:00Z"/>
                <w:rFonts w:ascii="Calibri" w:eastAsia="Times New Roman" w:hAnsi="Calibri" w:cs="Calibri"/>
                <w:b w:val="0"/>
                <w:bCs w:val="0"/>
                <w:color w:val="000000"/>
                <w:sz w:val="22"/>
              </w:rPr>
            </w:pPr>
            <w:del w:id="926" w:author="Nate Bachmeier [AWS-SA]" w:date="2023-05-04T18:11:00Z">
              <w:r w:rsidRPr="00E16572" w:rsidDel="009C19DC">
                <w:rPr>
                  <w:rFonts w:ascii="Calibri" w:eastAsia="Times New Roman" w:hAnsi="Calibri" w:cs="Calibri"/>
                  <w:color w:val="000000"/>
                  <w:sz w:val="22"/>
                </w:rPr>
                <w:delText>celebrating</w:delText>
              </w:r>
            </w:del>
          </w:p>
        </w:tc>
        <w:tc>
          <w:tcPr>
            <w:tcW w:w="5348" w:type="dxa"/>
            <w:noWrap/>
            <w:hideMark/>
          </w:tcPr>
          <w:p w14:paraId="72308855" w14:textId="4F6347E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27" w:author="Nate Bachmeier [AWS-SA]" w:date="2023-05-04T18:11:00Z"/>
                <w:rFonts w:ascii="Calibri" w:eastAsia="Times New Roman" w:hAnsi="Calibri" w:cs="Calibri"/>
                <w:color w:val="000000"/>
                <w:sz w:val="22"/>
              </w:rPr>
            </w:pPr>
            <w:del w:id="928" w:author="Nate Bachmeier [AWS-SA]" w:date="2023-05-04T18:11:00Z">
              <w:r w:rsidRPr="00E16572" w:rsidDel="009C19DC">
                <w:rPr>
                  <w:rFonts w:ascii="Calibri" w:eastAsia="Times New Roman" w:hAnsi="Calibri" w:cs="Calibri"/>
                  <w:color w:val="000000"/>
                  <w:sz w:val="22"/>
                </w:rPr>
                <w:delText>794</w:delText>
              </w:r>
            </w:del>
          </w:p>
        </w:tc>
      </w:tr>
      <w:tr w:rsidR="00E16572" w:rsidRPr="00E16572" w:rsidDel="009C19DC" w14:paraId="243CFAAA" w14:textId="2E38BA42" w:rsidTr="00B21582">
        <w:trPr>
          <w:cnfStyle w:val="000000100000" w:firstRow="0" w:lastRow="0" w:firstColumn="0" w:lastColumn="0" w:oddVBand="0" w:evenVBand="0" w:oddHBand="1" w:evenHBand="0" w:firstRowFirstColumn="0" w:firstRowLastColumn="0" w:lastRowFirstColumn="0" w:lastRowLastColumn="0"/>
          <w:trHeight w:val="300"/>
          <w:del w:id="9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5AF8CAC3" w:rsidR="00E16572" w:rsidRPr="00B21582" w:rsidDel="009C19DC" w:rsidRDefault="00E16572" w:rsidP="00E16572">
            <w:pPr>
              <w:spacing w:line="240" w:lineRule="auto"/>
              <w:ind w:firstLine="0"/>
              <w:rPr>
                <w:del w:id="930" w:author="Nate Bachmeier [AWS-SA]" w:date="2023-05-04T18:11:00Z"/>
                <w:rFonts w:ascii="Calibri" w:eastAsia="Times New Roman" w:hAnsi="Calibri" w:cs="Calibri"/>
                <w:b w:val="0"/>
                <w:bCs w:val="0"/>
                <w:color w:val="000000"/>
                <w:sz w:val="22"/>
              </w:rPr>
            </w:pPr>
            <w:del w:id="931" w:author="Nate Bachmeier [AWS-SA]" w:date="2023-05-04T18:11:00Z">
              <w:r w:rsidRPr="00E16572" w:rsidDel="009C19DC">
                <w:rPr>
                  <w:rFonts w:ascii="Calibri" w:eastAsia="Times New Roman" w:hAnsi="Calibri" w:cs="Calibri"/>
                  <w:color w:val="000000"/>
                  <w:sz w:val="22"/>
                </w:rPr>
                <w:delText>changing gear in car</w:delText>
              </w:r>
            </w:del>
          </w:p>
        </w:tc>
        <w:tc>
          <w:tcPr>
            <w:tcW w:w="5348" w:type="dxa"/>
            <w:noWrap/>
            <w:hideMark/>
          </w:tcPr>
          <w:p w14:paraId="5F178458" w14:textId="087FE9C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32" w:author="Nate Bachmeier [AWS-SA]" w:date="2023-05-04T18:11:00Z"/>
                <w:rFonts w:ascii="Calibri" w:eastAsia="Times New Roman" w:hAnsi="Calibri" w:cs="Calibri"/>
                <w:color w:val="000000"/>
                <w:sz w:val="22"/>
              </w:rPr>
            </w:pPr>
            <w:del w:id="933" w:author="Nate Bachmeier [AWS-SA]" w:date="2023-05-04T18:11:00Z">
              <w:r w:rsidRPr="00E16572" w:rsidDel="009C19DC">
                <w:rPr>
                  <w:rFonts w:ascii="Calibri" w:eastAsia="Times New Roman" w:hAnsi="Calibri" w:cs="Calibri"/>
                  <w:color w:val="000000"/>
                  <w:sz w:val="22"/>
                </w:rPr>
                <w:delText>503</w:delText>
              </w:r>
            </w:del>
          </w:p>
        </w:tc>
      </w:tr>
      <w:tr w:rsidR="00E16572" w:rsidRPr="00E16572" w:rsidDel="009C19DC" w14:paraId="0CBFC021" w14:textId="12A0B738" w:rsidTr="00B21582">
        <w:trPr>
          <w:trHeight w:val="300"/>
          <w:del w:id="9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4236AF2B" w:rsidR="00E16572" w:rsidRPr="00B21582" w:rsidDel="009C19DC" w:rsidRDefault="00E16572" w:rsidP="00E16572">
            <w:pPr>
              <w:spacing w:line="240" w:lineRule="auto"/>
              <w:ind w:firstLine="0"/>
              <w:rPr>
                <w:del w:id="935" w:author="Nate Bachmeier [AWS-SA]" w:date="2023-05-04T18:11:00Z"/>
                <w:rFonts w:ascii="Calibri" w:eastAsia="Times New Roman" w:hAnsi="Calibri" w:cs="Calibri"/>
                <w:b w:val="0"/>
                <w:bCs w:val="0"/>
                <w:color w:val="000000"/>
                <w:sz w:val="22"/>
              </w:rPr>
            </w:pPr>
            <w:del w:id="936" w:author="Nate Bachmeier [AWS-SA]" w:date="2023-05-04T18:11:00Z">
              <w:r w:rsidRPr="00E16572" w:rsidDel="009C19DC">
                <w:rPr>
                  <w:rFonts w:ascii="Calibri" w:eastAsia="Times New Roman" w:hAnsi="Calibri" w:cs="Calibri"/>
                  <w:color w:val="000000"/>
                  <w:sz w:val="22"/>
                </w:rPr>
                <w:delText>changing oil</w:delText>
              </w:r>
            </w:del>
          </w:p>
        </w:tc>
        <w:tc>
          <w:tcPr>
            <w:tcW w:w="5348" w:type="dxa"/>
            <w:noWrap/>
            <w:hideMark/>
          </w:tcPr>
          <w:p w14:paraId="21FD47FF" w14:textId="3DAF8C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37" w:author="Nate Bachmeier [AWS-SA]" w:date="2023-05-04T18:11:00Z"/>
                <w:rFonts w:ascii="Calibri" w:eastAsia="Times New Roman" w:hAnsi="Calibri" w:cs="Calibri"/>
                <w:color w:val="000000"/>
                <w:sz w:val="22"/>
              </w:rPr>
            </w:pPr>
            <w:del w:id="938" w:author="Nate Bachmeier [AWS-SA]" w:date="2023-05-04T18:11:00Z">
              <w:r w:rsidRPr="00E16572" w:rsidDel="009C19DC">
                <w:rPr>
                  <w:rFonts w:ascii="Calibri" w:eastAsia="Times New Roman" w:hAnsi="Calibri" w:cs="Calibri"/>
                  <w:color w:val="000000"/>
                  <w:sz w:val="22"/>
                </w:rPr>
                <w:delText>764</w:delText>
              </w:r>
            </w:del>
          </w:p>
        </w:tc>
      </w:tr>
      <w:tr w:rsidR="00E16572" w:rsidRPr="00E16572" w:rsidDel="009C19DC" w14:paraId="63237AF9" w14:textId="1758A367" w:rsidTr="00B21582">
        <w:trPr>
          <w:cnfStyle w:val="000000100000" w:firstRow="0" w:lastRow="0" w:firstColumn="0" w:lastColumn="0" w:oddVBand="0" w:evenVBand="0" w:oddHBand="1" w:evenHBand="0" w:firstRowFirstColumn="0" w:firstRowLastColumn="0" w:lastRowFirstColumn="0" w:lastRowLastColumn="0"/>
          <w:trHeight w:val="300"/>
          <w:del w:id="9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6781064F" w:rsidR="00E16572" w:rsidRPr="00B21582" w:rsidDel="009C19DC" w:rsidRDefault="00E16572" w:rsidP="00E16572">
            <w:pPr>
              <w:spacing w:line="240" w:lineRule="auto"/>
              <w:ind w:firstLine="0"/>
              <w:rPr>
                <w:del w:id="940" w:author="Nate Bachmeier [AWS-SA]" w:date="2023-05-04T18:11:00Z"/>
                <w:rFonts w:ascii="Calibri" w:eastAsia="Times New Roman" w:hAnsi="Calibri" w:cs="Calibri"/>
                <w:b w:val="0"/>
                <w:bCs w:val="0"/>
                <w:color w:val="000000"/>
                <w:sz w:val="22"/>
              </w:rPr>
            </w:pPr>
            <w:del w:id="941" w:author="Nate Bachmeier [AWS-SA]" w:date="2023-05-04T18:11:00Z">
              <w:r w:rsidRPr="00E16572" w:rsidDel="009C19DC">
                <w:rPr>
                  <w:rFonts w:ascii="Calibri" w:eastAsia="Times New Roman" w:hAnsi="Calibri" w:cs="Calibri"/>
                  <w:color w:val="000000"/>
                  <w:sz w:val="22"/>
                </w:rPr>
                <w:delText>changing wheel (not on bike)</w:delText>
              </w:r>
            </w:del>
          </w:p>
        </w:tc>
        <w:tc>
          <w:tcPr>
            <w:tcW w:w="5348" w:type="dxa"/>
            <w:noWrap/>
            <w:hideMark/>
          </w:tcPr>
          <w:p w14:paraId="6521F792" w14:textId="1D59C14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42" w:author="Nate Bachmeier [AWS-SA]" w:date="2023-05-04T18:11:00Z"/>
                <w:rFonts w:ascii="Calibri" w:eastAsia="Times New Roman" w:hAnsi="Calibri" w:cs="Calibri"/>
                <w:color w:val="000000"/>
                <w:sz w:val="22"/>
              </w:rPr>
            </w:pPr>
            <w:del w:id="943" w:author="Nate Bachmeier [AWS-SA]" w:date="2023-05-04T18:11:00Z">
              <w:r w:rsidRPr="00E16572" w:rsidDel="009C19DC">
                <w:rPr>
                  <w:rFonts w:ascii="Calibri" w:eastAsia="Times New Roman" w:hAnsi="Calibri" w:cs="Calibri"/>
                  <w:color w:val="000000"/>
                  <w:sz w:val="22"/>
                </w:rPr>
                <w:delText>825</w:delText>
              </w:r>
            </w:del>
          </w:p>
        </w:tc>
      </w:tr>
      <w:tr w:rsidR="00E16572" w:rsidRPr="00E16572" w:rsidDel="009C19DC" w14:paraId="0EAE9EC9" w14:textId="5ECAA909" w:rsidTr="00B21582">
        <w:trPr>
          <w:trHeight w:val="300"/>
          <w:del w:id="9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039BF548" w:rsidR="00E16572" w:rsidRPr="00B21582" w:rsidDel="009C19DC" w:rsidRDefault="00E16572" w:rsidP="00E16572">
            <w:pPr>
              <w:spacing w:line="240" w:lineRule="auto"/>
              <w:ind w:firstLine="0"/>
              <w:rPr>
                <w:del w:id="945" w:author="Nate Bachmeier [AWS-SA]" w:date="2023-05-04T18:11:00Z"/>
                <w:rFonts w:ascii="Calibri" w:eastAsia="Times New Roman" w:hAnsi="Calibri" w:cs="Calibri"/>
                <w:b w:val="0"/>
                <w:bCs w:val="0"/>
                <w:color w:val="000000"/>
                <w:sz w:val="22"/>
              </w:rPr>
            </w:pPr>
            <w:del w:id="946" w:author="Nate Bachmeier [AWS-SA]" w:date="2023-05-04T18:11:00Z">
              <w:r w:rsidRPr="00E16572" w:rsidDel="009C19DC">
                <w:rPr>
                  <w:rFonts w:ascii="Calibri" w:eastAsia="Times New Roman" w:hAnsi="Calibri" w:cs="Calibri"/>
                  <w:color w:val="000000"/>
                  <w:sz w:val="22"/>
                </w:rPr>
                <w:delText>chasing</w:delText>
              </w:r>
            </w:del>
          </w:p>
        </w:tc>
        <w:tc>
          <w:tcPr>
            <w:tcW w:w="5348" w:type="dxa"/>
            <w:noWrap/>
            <w:hideMark/>
          </w:tcPr>
          <w:p w14:paraId="7D465818" w14:textId="32A4292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47" w:author="Nate Bachmeier [AWS-SA]" w:date="2023-05-04T18:11:00Z"/>
                <w:rFonts w:ascii="Calibri" w:eastAsia="Times New Roman" w:hAnsi="Calibri" w:cs="Calibri"/>
                <w:color w:val="000000"/>
                <w:sz w:val="22"/>
              </w:rPr>
            </w:pPr>
            <w:del w:id="948"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657865B8" w14:textId="136A2B01" w:rsidTr="00B21582">
        <w:trPr>
          <w:cnfStyle w:val="000000100000" w:firstRow="0" w:lastRow="0" w:firstColumn="0" w:lastColumn="0" w:oddVBand="0" w:evenVBand="0" w:oddHBand="1" w:evenHBand="0" w:firstRowFirstColumn="0" w:firstRowLastColumn="0" w:lastRowFirstColumn="0" w:lastRowLastColumn="0"/>
          <w:trHeight w:val="300"/>
          <w:del w:id="9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2D16E2B3" w:rsidR="00E16572" w:rsidRPr="00B21582" w:rsidDel="009C19DC" w:rsidRDefault="00E16572" w:rsidP="00E16572">
            <w:pPr>
              <w:spacing w:line="240" w:lineRule="auto"/>
              <w:ind w:firstLine="0"/>
              <w:rPr>
                <w:del w:id="950" w:author="Nate Bachmeier [AWS-SA]" w:date="2023-05-04T18:11:00Z"/>
                <w:rFonts w:ascii="Calibri" w:eastAsia="Times New Roman" w:hAnsi="Calibri" w:cs="Calibri"/>
                <w:b w:val="0"/>
                <w:bCs w:val="0"/>
                <w:color w:val="000000"/>
                <w:sz w:val="22"/>
              </w:rPr>
            </w:pPr>
            <w:del w:id="951" w:author="Nate Bachmeier [AWS-SA]" w:date="2023-05-04T18:11:00Z">
              <w:r w:rsidRPr="00E16572" w:rsidDel="009C19DC">
                <w:rPr>
                  <w:rFonts w:ascii="Calibri" w:eastAsia="Times New Roman" w:hAnsi="Calibri" w:cs="Calibri"/>
                  <w:color w:val="000000"/>
                  <w:sz w:val="22"/>
                </w:rPr>
                <w:delText>checking tires</w:delText>
              </w:r>
            </w:del>
          </w:p>
        </w:tc>
        <w:tc>
          <w:tcPr>
            <w:tcW w:w="5348" w:type="dxa"/>
            <w:noWrap/>
            <w:hideMark/>
          </w:tcPr>
          <w:p w14:paraId="2AD917F2" w14:textId="441C796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52" w:author="Nate Bachmeier [AWS-SA]" w:date="2023-05-04T18:11:00Z"/>
                <w:rFonts w:ascii="Calibri" w:eastAsia="Times New Roman" w:hAnsi="Calibri" w:cs="Calibri"/>
                <w:color w:val="000000"/>
                <w:sz w:val="22"/>
              </w:rPr>
            </w:pPr>
            <w:del w:id="953"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3D39CBDE" w14:textId="40A2E527" w:rsidTr="00B21582">
        <w:trPr>
          <w:trHeight w:val="300"/>
          <w:del w:id="9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0CC3DACC" w:rsidR="00E16572" w:rsidRPr="00B21582" w:rsidDel="009C19DC" w:rsidRDefault="00E16572" w:rsidP="00E16572">
            <w:pPr>
              <w:spacing w:line="240" w:lineRule="auto"/>
              <w:ind w:firstLine="0"/>
              <w:rPr>
                <w:del w:id="955" w:author="Nate Bachmeier [AWS-SA]" w:date="2023-05-04T18:11:00Z"/>
                <w:rFonts w:ascii="Calibri" w:eastAsia="Times New Roman" w:hAnsi="Calibri" w:cs="Calibri"/>
                <w:b w:val="0"/>
                <w:bCs w:val="0"/>
                <w:color w:val="000000"/>
                <w:sz w:val="22"/>
              </w:rPr>
            </w:pPr>
            <w:del w:id="956" w:author="Nate Bachmeier [AWS-SA]" w:date="2023-05-04T18:11:00Z">
              <w:r w:rsidRPr="00E16572" w:rsidDel="009C19DC">
                <w:rPr>
                  <w:rFonts w:ascii="Calibri" w:eastAsia="Times New Roman" w:hAnsi="Calibri" w:cs="Calibri"/>
                  <w:color w:val="000000"/>
                  <w:sz w:val="22"/>
                </w:rPr>
                <w:delText>checking watch</w:delText>
              </w:r>
            </w:del>
          </w:p>
        </w:tc>
        <w:tc>
          <w:tcPr>
            <w:tcW w:w="5348" w:type="dxa"/>
            <w:noWrap/>
            <w:hideMark/>
          </w:tcPr>
          <w:p w14:paraId="65B3C92E" w14:textId="2AE57AC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57" w:author="Nate Bachmeier [AWS-SA]" w:date="2023-05-04T18:11:00Z"/>
                <w:rFonts w:ascii="Calibri" w:eastAsia="Times New Roman" w:hAnsi="Calibri" w:cs="Calibri"/>
                <w:color w:val="000000"/>
                <w:sz w:val="22"/>
              </w:rPr>
            </w:pPr>
            <w:del w:id="958" w:author="Nate Bachmeier [AWS-SA]" w:date="2023-05-04T18:11:00Z">
              <w:r w:rsidRPr="00E16572" w:rsidDel="009C19DC">
                <w:rPr>
                  <w:rFonts w:ascii="Calibri" w:eastAsia="Times New Roman" w:hAnsi="Calibri" w:cs="Calibri"/>
                  <w:color w:val="000000"/>
                  <w:sz w:val="22"/>
                </w:rPr>
                <w:delText>472</w:delText>
              </w:r>
            </w:del>
          </w:p>
        </w:tc>
      </w:tr>
      <w:tr w:rsidR="00E16572" w:rsidRPr="00E16572" w:rsidDel="009C19DC" w14:paraId="6061FBDC" w14:textId="76F31F66" w:rsidTr="00B21582">
        <w:trPr>
          <w:cnfStyle w:val="000000100000" w:firstRow="0" w:lastRow="0" w:firstColumn="0" w:lastColumn="0" w:oddVBand="0" w:evenVBand="0" w:oddHBand="1" w:evenHBand="0" w:firstRowFirstColumn="0" w:firstRowLastColumn="0" w:lastRowFirstColumn="0" w:lastRowLastColumn="0"/>
          <w:trHeight w:val="300"/>
          <w:del w:id="9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13210D96" w:rsidR="00E16572" w:rsidRPr="00B21582" w:rsidDel="009C19DC" w:rsidRDefault="00E16572" w:rsidP="00E16572">
            <w:pPr>
              <w:spacing w:line="240" w:lineRule="auto"/>
              <w:ind w:firstLine="0"/>
              <w:rPr>
                <w:del w:id="960" w:author="Nate Bachmeier [AWS-SA]" w:date="2023-05-04T18:11:00Z"/>
                <w:rFonts w:ascii="Calibri" w:eastAsia="Times New Roman" w:hAnsi="Calibri" w:cs="Calibri"/>
                <w:b w:val="0"/>
                <w:bCs w:val="0"/>
                <w:color w:val="000000"/>
                <w:sz w:val="22"/>
              </w:rPr>
            </w:pPr>
            <w:del w:id="961" w:author="Nate Bachmeier [AWS-SA]" w:date="2023-05-04T18:11:00Z">
              <w:r w:rsidRPr="00E16572" w:rsidDel="009C19DC">
                <w:rPr>
                  <w:rFonts w:ascii="Calibri" w:eastAsia="Times New Roman" w:hAnsi="Calibri" w:cs="Calibri"/>
                  <w:color w:val="000000"/>
                  <w:sz w:val="22"/>
                </w:rPr>
                <w:delText>cheerleading</w:delText>
              </w:r>
            </w:del>
          </w:p>
        </w:tc>
        <w:tc>
          <w:tcPr>
            <w:tcW w:w="5348" w:type="dxa"/>
            <w:noWrap/>
            <w:hideMark/>
          </w:tcPr>
          <w:p w14:paraId="05491973" w14:textId="4EA3A4B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62" w:author="Nate Bachmeier [AWS-SA]" w:date="2023-05-04T18:11:00Z"/>
                <w:rFonts w:ascii="Calibri" w:eastAsia="Times New Roman" w:hAnsi="Calibri" w:cs="Calibri"/>
                <w:color w:val="000000"/>
                <w:sz w:val="22"/>
              </w:rPr>
            </w:pPr>
            <w:del w:id="963" w:author="Nate Bachmeier [AWS-SA]" w:date="2023-05-04T18:11:00Z">
              <w:r w:rsidRPr="00E16572" w:rsidDel="009C19DC">
                <w:rPr>
                  <w:rFonts w:ascii="Calibri" w:eastAsia="Times New Roman" w:hAnsi="Calibri" w:cs="Calibri"/>
                  <w:color w:val="000000"/>
                  <w:sz w:val="22"/>
                </w:rPr>
                <w:delText>755</w:delText>
              </w:r>
            </w:del>
          </w:p>
        </w:tc>
      </w:tr>
      <w:tr w:rsidR="00E16572" w:rsidRPr="00E16572" w:rsidDel="009C19DC" w14:paraId="679A0228" w14:textId="4A8D42A8" w:rsidTr="00B21582">
        <w:trPr>
          <w:trHeight w:val="300"/>
          <w:del w:id="9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2C77E073" w:rsidR="00E16572" w:rsidRPr="00B21582" w:rsidDel="009C19DC" w:rsidRDefault="00E16572" w:rsidP="00E16572">
            <w:pPr>
              <w:spacing w:line="240" w:lineRule="auto"/>
              <w:ind w:firstLine="0"/>
              <w:rPr>
                <w:del w:id="965" w:author="Nate Bachmeier [AWS-SA]" w:date="2023-05-04T18:11:00Z"/>
                <w:rFonts w:ascii="Calibri" w:eastAsia="Times New Roman" w:hAnsi="Calibri" w:cs="Calibri"/>
                <w:b w:val="0"/>
                <w:bCs w:val="0"/>
                <w:color w:val="000000"/>
                <w:sz w:val="22"/>
              </w:rPr>
            </w:pPr>
            <w:del w:id="966" w:author="Nate Bachmeier [AWS-SA]" w:date="2023-05-04T18:11:00Z">
              <w:r w:rsidRPr="00E16572" w:rsidDel="009C19DC">
                <w:rPr>
                  <w:rFonts w:ascii="Calibri" w:eastAsia="Times New Roman" w:hAnsi="Calibri" w:cs="Calibri"/>
                  <w:color w:val="000000"/>
                  <w:sz w:val="22"/>
                </w:rPr>
                <w:delText>chewing gum</w:delText>
              </w:r>
            </w:del>
          </w:p>
        </w:tc>
        <w:tc>
          <w:tcPr>
            <w:tcW w:w="5348" w:type="dxa"/>
            <w:noWrap/>
            <w:hideMark/>
          </w:tcPr>
          <w:p w14:paraId="129E8D28" w14:textId="74F733D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67" w:author="Nate Bachmeier [AWS-SA]" w:date="2023-05-04T18:11:00Z"/>
                <w:rFonts w:ascii="Calibri" w:eastAsia="Times New Roman" w:hAnsi="Calibri" w:cs="Calibri"/>
                <w:color w:val="000000"/>
                <w:sz w:val="22"/>
              </w:rPr>
            </w:pPr>
            <w:del w:id="968" w:author="Nate Bachmeier [AWS-SA]" w:date="2023-05-04T18:11:00Z">
              <w:r w:rsidRPr="00E16572" w:rsidDel="009C19DC">
                <w:rPr>
                  <w:rFonts w:ascii="Calibri" w:eastAsia="Times New Roman" w:hAnsi="Calibri" w:cs="Calibri"/>
                  <w:color w:val="000000"/>
                  <w:sz w:val="22"/>
                </w:rPr>
                <w:delText>552</w:delText>
              </w:r>
            </w:del>
          </w:p>
        </w:tc>
      </w:tr>
      <w:tr w:rsidR="00E16572" w:rsidRPr="00E16572" w:rsidDel="009C19DC" w14:paraId="618B314B" w14:textId="19193C22" w:rsidTr="00B21582">
        <w:trPr>
          <w:cnfStyle w:val="000000100000" w:firstRow="0" w:lastRow="0" w:firstColumn="0" w:lastColumn="0" w:oddVBand="0" w:evenVBand="0" w:oddHBand="1" w:evenHBand="0" w:firstRowFirstColumn="0" w:firstRowLastColumn="0" w:lastRowFirstColumn="0" w:lastRowLastColumn="0"/>
          <w:trHeight w:val="300"/>
          <w:del w:id="9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2EB02F3C" w:rsidR="00E16572" w:rsidRPr="00B21582" w:rsidDel="009C19DC" w:rsidRDefault="00E16572" w:rsidP="00E16572">
            <w:pPr>
              <w:spacing w:line="240" w:lineRule="auto"/>
              <w:ind w:firstLine="0"/>
              <w:rPr>
                <w:del w:id="970" w:author="Nate Bachmeier [AWS-SA]" w:date="2023-05-04T18:11:00Z"/>
                <w:rFonts w:ascii="Calibri" w:eastAsia="Times New Roman" w:hAnsi="Calibri" w:cs="Calibri"/>
                <w:b w:val="0"/>
                <w:bCs w:val="0"/>
                <w:color w:val="000000"/>
                <w:sz w:val="22"/>
              </w:rPr>
            </w:pPr>
            <w:del w:id="971" w:author="Nate Bachmeier [AWS-SA]" w:date="2023-05-04T18:11:00Z">
              <w:r w:rsidRPr="00E16572" w:rsidDel="009C19DC">
                <w:rPr>
                  <w:rFonts w:ascii="Calibri" w:eastAsia="Times New Roman" w:hAnsi="Calibri" w:cs="Calibri"/>
                  <w:color w:val="000000"/>
                  <w:sz w:val="22"/>
                </w:rPr>
                <w:delText>chiseling stone</w:delText>
              </w:r>
            </w:del>
          </w:p>
        </w:tc>
        <w:tc>
          <w:tcPr>
            <w:tcW w:w="5348" w:type="dxa"/>
            <w:noWrap/>
            <w:hideMark/>
          </w:tcPr>
          <w:p w14:paraId="4BAA5BA9" w14:textId="7AF80D0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72" w:author="Nate Bachmeier [AWS-SA]" w:date="2023-05-04T18:11:00Z"/>
                <w:rFonts w:ascii="Calibri" w:eastAsia="Times New Roman" w:hAnsi="Calibri" w:cs="Calibri"/>
                <w:color w:val="000000"/>
                <w:sz w:val="22"/>
              </w:rPr>
            </w:pPr>
            <w:del w:id="973" w:author="Nate Bachmeier [AWS-SA]" w:date="2023-05-04T18:11:00Z">
              <w:r w:rsidRPr="00E16572" w:rsidDel="009C19DC">
                <w:rPr>
                  <w:rFonts w:ascii="Calibri" w:eastAsia="Times New Roman" w:hAnsi="Calibri" w:cs="Calibri"/>
                  <w:color w:val="000000"/>
                  <w:sz w:val="22"/>
                </w:rPr>
                <w:delText>461</w:delText>
              </w:r>
            </w:del>
          </w:p>
        </w:tc>
      </w:tr>
      <w:tr w:rsidR="00E16572" w:rsidRPr="00E16572" w:rsidDel="009C19DC" w14:paraId="18E28B2C" w14:textId="6BA7E627" w:rsidTr="00B21582">
        <w:trPr>
          <w:trHeight w:val="300"/>
          <w:del w:id="9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335F3DF5" w:rsidR="00E16572" w:rsidRPr="00B21582" w:rsidDel="009C19DC" w:rsidRDefault="00E16572" w:rsidP="00E16572">
            <w:pPr>
              <w:spacing w:line="240" w:lineRule="auto"/>
              <w:ind w:firstLine="0"/>
              <w:rPr>
                <w:del w:id="975" w:author="Nate Bachmeier [AWS-SA]" w:date="2023-05-04T18:11:00Z"/>
                <w:rFonts w:ascii="Calibri" w:eastAsia="Times New Roman" w:hAnsi="Calibri" w:cs="Calibri"/>
                <w:b w:val="0"/>
                <w:bCs w:val="0"/>
                <w:color w:val="000000"/>
                <w:sz w:val="22"/>
              </w:rPr>
            </w:pPr>
            <w:del w:id="976" w:author="Nate Bachmeier [AWS-SA]" w:date="2023-05-04T18:11:00Z">
              <w:r w:rsidRPr="00E16572" w:rsidDel="009C19DC">
                <w:rPr>
                  <w:rFonts w:ascii="Calibri" w:eastAsia="Times New Roman" w:hAnsi="Calibri" w:cs="Calibri"/>
                  <w:color w:val="000000"/>
                  <w:sz w:val="22"/>
                </w:rPr>
                <w:delText>chiseling wood</w:delText>
              </w:r>
            </w:del>
          </w:p>
        </w:tc>
        <w:tc>
          <w:tcPr>
            <w:tcW w:w="5348" w:type="dxa"/>
            <w:noWrap/>
            <w:hideMark/>
          </w:tcPr>
          <w:p w14:paraId="703ABFF2" w14:textId="0080E39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77" w:author="Nate Bachmeier [AWS-SA]" w:date="2023-05-04T18:11:00Z"/>
                <w:rFonts w:ascii="Calibri" w:eastAsia="Times New Roman" w:hAnsi="Calibri" w:cs="Calibri"/>
                <w:color w:val="000000"/>
                <w:sz w:val="22"/>
              </w:rPr>
            </w:pPr>
            <w:del w:id="978" w:author="Nate Bachmeier [AWS-SA]" w:date="2023-05-04T18:11:00Z">
              <w:r w:rsidRPr="00E16572" w:rsidDel="009C19DC">
                <w:rPr>
                  <w:rFonts w:ascii="Calibri" w:eastAsia="Times New Roman" w:hAnsi="Calibri" w:cs="Calibri"/>
                  <w:color w:val="000000"/>
                  <w:sz w:val="22"/>
                </w:rPr>
                <w:delText>451</w:delText>
              </w:r>
            </w:del>
          </w:p>
        </w:tc>
      </w:tr>
      <w:tr w:rsidR="00E16572" w:rsidRPr="00E16572" w:rsidDel="009C19DC" w14:paraId="193FE757" w14:textId="44B56E6E" w:rsidTr="00B21582">
        <w:trPr>
          <w:cnfStyle w:val="000000100000" w:firstRow="0" w:lastRow="0" w:firstColumn="0" w:lastColumn="0" w:oddVBand="0" w:evenVBand="0" w:oddHBand="1" w:evenHBand="0" w:firstRowFirstColumn="0" w:firstRowLastColumn="0" w:lastRowFirstColumn="0" w:lastRowLastColumn="0"/>
          <w:trHeight w:val="300"/>
          <w:del w:id="9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51941402" w:rsidR="00E16572" w:rsidRPr="00B21582" w:rsidDel="009C19DC" w:rsidRDefault="00E16572" w:rsidP="00E16572">
            <w:pPr>
              <w:spacing w:line="240" w:lineRule="auto"/>
              <w:ind w:firstLine="0"/>
              <w:rPr>
                <w:del w:id="980" w:author="Nate Bachmeier [AWS-SA]" w:date="2023-05-04T18:11:00Z"/>
                <w:rFonts w:ascii="Calibri" w:eastAsia="Times New Roman" w:hAnsi="Calibri" w:cs="Calibri"/>
                <w:b w:val="0"/>
                <w:bCs w:val="0"/>
                <w:color w:val="000000"/>
                <w:sz w:val="22"/>
              </w:rPr>
            </w:pPr>
            <w:del w:id="981" w:author="Nate Bachmeier [AWS-SA]" w:date="2023-05-04T18:11:00Z">
              <w:r w:rsidRPr="00E16572" w:rsidDel="009C19DC">
                <w:rPr>
                  <w:rFonts w:ascii="Calibri" w:eastAsia="Times New Roman" w:hAnsi="Calibri" w:cs="Calibri"/>
                  <w:color w:val="000000"/>
                  <w:sz w:val="22"/>
                </w:rPr>
                <w:delText>chopping meat</w:delText>
              </w:r>
            </w:del>
          </w:p>
        </w:tc>
        <w:tc>
          <w:tcPr>
            <w:tcW w:w="5348" w:type="dxa"/>
            <w:noWrap/>
            <w:hideMark/>
          </w:tcPr>
          <w:p w14:paraId="4DFA5FF4" w14:textId="2F89635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82" w:author="Nate Bachmeier [AWS-SA]" w:date="2023-05-04T18:11:00Z"/>
                <w:rFonts w:ascii="Calibri" w:eastAsia="Times New Roman" w:hAnsi="Calibri" w:cs="Calibri"/>
                <w:color w:val="000000"/>
                <w:sz w:val="22"/>
              </w:rPr>
            </w:pPr>
            <w:del w:id="983" w:author="Nate Bachmeier [AWS-SA]" w:date="2023-05-04T18:11:00Z">
              <w:r w:rsidRPr="00E16572" w:rsidDel="009C19DC">
                <w:rPr>
                  <w:rFonts w:ascii="Calibri" w:eastAsia="Times New Roman" w:hAnsi="Calibri" w:cs="Calibri"/>
                  <w:color w:val="000000"/>
                  <w:sz w:val="22"/>
                </w:rPr>
                <w:delText>575</w:delText>
              </w:r>
            </w:del>
          </w:p>
        </w:tc>
      </w:tr>
      <w:tr w:rsidR="00E16572" w:rsidRPr="00E16572" w:rsidDel="009C19DC" w14:paraId="37E44660" w14:textId="41A014C4" w:rsidTr="00B21582">
        <w:trPr>
          <w:trHeight w:val="300"/>
          <w:del w:id="9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43632871" w:rsidR="00E16572" w:rsidRPr="00B21582" w:rsidDel="009C19DC" w:rsidRDefault="00E16572" w:rsidP="00E16572">
            <w:pPr>
              <w:spacing w:line="240" w:lineRule="auto"/>
              <w:ind w:firstLine="0"/>
              <w:rPr>
                <w:del w:id="985" w:author="Nate Bachmeier [AWS-SA]" w:date="2023-05-04T18:11:00Z"/>
                <w:rFonts w:ascii="Calibri" w:eastAsia="Times New Roman" w:hAnsi="Calibri" w:cs="Calibri"/>
                <w:b w:val="0"/>
                <w:bCs w:val="0"/>
                <w:color w:val="000000"/>
                <w:sz w:val="22"/>
              </w:rPr>
            </w:pPr>
            <w:del w:id="986" w:author="Nate Bachmeier [AWS-SA]" w:date="2023-05-04T18:11:00Z">
              <w:r w:rsidRPr="00E16572" w:rsidDel="009C19DC">
                <w:rPr>
                  <w:rFonts w:ascii="Calibri" w:eastAsia="Times New Roman" w:hAnsi="Calibri" w:cs="Calibri"/>
                  <w:color w:val="000000"/>
                  <w:sz w:val="22"/>
                </w:rPr>
                <w:delText>chopping wood</w:delText>
              </w:r>
            </w:del>
          </w:p>
        </w:tc>
        <w:tc>
          <w:tcPr>
            <w:tcW w:w="5348" w:type="dxa"/>
            <w:noWrap/>
            <w:hideMark/>
          </w:tcPr>
          <w:p w14:paraId="1E90E66B" w14:textId="55FC0D8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87" w:author="Nate Bachmeier [AWS-SA]" w:date="2023-05-04T18:11:00Z"/>
                <w:rFonts w:ascii="Calibri" w:eastAsia="Times New Roman" w:hAnsi="Calibri" w:cs="Calibri"/>
                <w:color w:val="000000"/>
                <w:sz w:val="22"/>
              </w:rPr>
            </w:pPr>
            <w:del w:id="988" w:author="Nate Bachmeier [AWS-SA]" w:date="2023-05-04T18:11:00Z">
              <w:r w:rsidRPr="00E16572" w:rsidDel="009C19DC">
                <w:rPr>
                  <w:rFonts w:ascii="Calibri" w:eastAsia="Times New Roman" w:hAnsi="Calibri" w:cs="Calibri"/>
                  <w:color w:val="000000"/>
                  <w:sz w:val="22"/>
                </w:rPr>
                <w:delText>836</w:delText>
              </w:r>
            </w:del>
          </w:p>
        </w:tc>
      </w:tr>
      <w:tr w:rsidR="00E16572" w:rsidRPr="00E16572" w:rsidDel="009C19DC" w14:paraId="0C469C98" w14:textId="54FEC4CC" w:rsidTr="00B21582">
        <w:trPr>
          <w:cnfStyle w:val="000000100000" w:firstRow="0" w:lastRow="0" w:firstColumn="0" w:lastColumn="0" w:oddVBand="0" w:evenVBand="0" w:oddHBand="1" w:evenHBand="0" w:firstRowFirstColumn="0" w:firstRowLastColumn="0" w:lastRowFirstColumn="0" w:lastRowLastColumn="0"/>
          <w:trHeight w:val="300"/>
          <w:del w:id="9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5D1E59E3" w:rsidR="00E16572" w:rsidRPr="00B21582" w:rsidDel="009C19DC" w:rsidRDefault="00E16572" w:rsidP="00E16572">
            <w:pPr>
              <w:spacing w:line="240" w:lineRule="auto"/>
              <w:ind w:firstLine="0"/>
              <w:rPr>
                <w:del w:id="990" w:author="Nate Bachmeier [AWS-SA]" w:date="2023-05-04T18:11:00Z"/>
                <w:rFonts w:ascii="Calibri" w:eastAsia="Times New Roman" w:hAnsi="Calibri" w:cs="Calibri"/>
                <w:b w:val="0"/>
                <w:bCs w:val="0"/>
                <w:color w:val="000000"/>
                <w:sz w:val="22"/>
              </w:rPr>
            </w:pPr>
            <w:del w:id="991" w:author="Nate Bachmeier [AWS-SA]" w:date="2023-05-04T18:11:00Z">
              <w:r w:rsidRPr="00E16572" w:rsidDel="009C19DC">
                <w:rPr>
                  <w:rFonts w:ascii="Calibri" w:eastAsia="Times New Roman" w:hAnsi="Calibri" w:cs="Calibri"/>
                  <w:color w:val="000000"/>
                  <w:sz w:val="22"/>
                </w:rPr>
                <w:delText>clam digging</w:delText>
              </w:r>
            </w:del>
          </w:p>
        </w:tc>
        <w:tc>
          <w:tcPr>
            <w:tcW w:w="5348" w:type="dxa"/>
            <w:noWrap/>
            <w:hideMark/>
          </w:tcPr>
          <w:p w14:paraId="23C9B58D" w14:textId="5B3D2D4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992" w:author="Nate Bachmeier [AWS-SA]" w:date="2023-05-04T18:11:00Z"/>
                <w:rFonts w:ascii="Calibri" w:eastAsia="Times New Roman" w:hAnsi="Calibri" w:cs="Calibri"/>
                <w:color w:val="000000"/>
                <w:sz w:val="22"/>
              </w:rPr>
            </w:pPr>
            <w:del w:id="993" w:author="Nate Bachmeier [AWS-SA]" w:date="2023-05-04T18:11:00Z">
              <w:r w:rsidRPr="00E16572" w:rsidDel="009C19DC">
                <w:rPr>
                  <w:rFonts w:ascii="Calibri" w:eastAsia="Times New Roman" w:hAnsi="Calibri" w:cs="Calibri"/>
                  <w:color w:val="000000"/>
                  <w:sz w:val="22"/>
                </w:rPr>
                <w:delText>537</w:delText>
              </w:r>
            </w:del>
          </w:p>
        </w:tc>
      </w:tr>
      <w:tr w:rsidR="00E16572" w:rsidRPr="00E16572" w:rsidDel="009C19DC" w14:paraId="2E77D2C1" w14:textId="67F72CFD" w:rsidTr="00B21582">
        <w:trPr>
          <w:trHeight w:val="300"/>
          <w:del w:id="9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DC83A16" w:rsidR="00E16572" w:rsidRPr="00B21582" w:rsidDel="009C19DC" w:rsidRDefault="00E16572" w:rsidP="00E16572">
            <w:pPr>
              <w:spacing w:line="240" w:lineRule="auto"/>
              <w:ind w:firstLine="0"/>
              <w:rPr>
                <w:del w:id="995" w:author="Nate Bachmeier [AWS-SA]" w:date="2023-05-04T18:11:00Z"/>
                <w:rFonts w:ascii="Calibri" w:eastAsia="Times New Roman" w:hAnsi="Calibri" w:cs="Calibri"/>
                <w:b w:val="0"/>
                <w:bCs w:val="0"/>
                <w:color w:val="000000"/>
                <w:sz w:val="22"/>
              </w:rPr>
            </w:pPr>
            <w:del w:id="996" w:author="Nate Bachmeier [AWS-SA]" w:date="2023-05-04T18:11:00Z">
              <w:r w:rsidRPr="00E16572" w:rsidDel="009C19DC">
                <w:rPr>
                  <w:rFonts w:ascii="Calibri" w:eastAsia="Times New Roman" w:hAnsi="Calibri" w:cs="Calibri"/>
                  <w:color w:val="000000"/>
                  <w:sz w:val="22"/>
                </w:rPr>
                <w:delText>clapping</w:delText>
              </w:r>
            </w:del>
          </w:p>
        </w:tc>
        <w:tc>
          <w:tcPr>
            <w:tcW w:w="5348" w:type="dxa"/>
            <w:noWrap/>
            <w:hideMark/>
          </w:tcPr>
          <w:p w14:paraId="66A04B5B" w14:textId="38747D4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997" w:author="Nate Bachmeier [AWS-SA]" w:date="2023-05-04T18:11:00Z"/>
                <w:rFonts w:ascii="Calibri" w:eastAsia="Times New Roman" w:hAnsi="Calibri" w:cs="Calibri"/>
                <w:color w:val="000000"/>
                <w:sz w:val="22"/>
              </w:rPr>
            </w:pPr>
            <w:del w:id="998" w:author="Nate Bachmeier [AWS-SA]" w:date="2023-05-04T18:11:00Z">
              <w:r w:rsidRPr="00E16572" w:rsidDel="009C19DC">
                <w:rPr>
                  <w:rFonts w:ascii="Calibri" w:eastAsia="Times New Roman" w:hAnsi="Calibri" w:cs="Calibri"/>
                  <w:color w:val="000000"/>
                  <w:sz w:val="22"/>
                </w:rPr>
                <w:delText>793</w:delText>
              </w:r>
            </w:del>
          </w:p>
        </w:tc>
      </w:tr>
      <w:tr w:rsidR="00E16572" w:rsidRPr="00E16572" w:rsidDel="009C19DC" w14:paraId="5DCD24EF" w14:textId="3BE06924" w:rsidTr="00B21582">
        <w:trPr>
          <w:cnfStyle w:val="000000100000" w:firstRow="0" w:lastRow="0" w:firstColumn="0" w:lastColumn="0" w:oddVBand="0" w:evenVBand="0" w:oddHBand="1" w:evenHBand="0" w:firstRowFirstColumn="0" w:firstRowLastColumn="0" w:lastRowFirstColumn="0" w:lastRowLastColumn="0"/>
          <w:trHeight w:val="300"/>
          <w:del w:id="9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0A9E7B2A" w:rsidR="00E16572" w:rsidRPr="00B21582" w:rsidDel="009C19DC" w:rsidRDefault="00E16572" w:rsidP="00E16572">
            <w:pPr>
              <w:spacing w:line="240" w:lineRule="auto"/>
              <w:ind w:firstLine="0"/>
              <w:rPr>
                <w:del w:id="1000" w:author="Nate Bachmeier [AWS-SA]" w:date="2023-05-04T18:11:00Z"/>
                <w:rFonts w:ascii="Calibri" w:eastAsia="Times New Roman" w:hAnsi="Calibri" w:cs="Calibri"/>
                <w:b w:val="0"/>
                <w:bCs w:val="0"/>
                <w:color w:val="000000"/>
                <w:sz w:val="22"/>
              </w:rPr>
            </w:pPr>
            <w:del w:id="1001" w:author="Nate Bachmeier [AWS-SA]" w:date="2023-05-04T18:11:00Z">
              <w:r w:rsidRPr="00E16572" w:rsidDel="009C19DC">
                <w:rPr>
                  <w:rFonts w:ascii="Calibri" w:eastAsia="Times New Roman" w:hAnsi="Calibri" w:cs="Calibri"/>
                  <w:color w:val="000000"/>
                  <w:sz w:val="22"/>
                </w:rPr>
                <w:delText>clay pottery making</w:delText>
              </w:r>
            </w:del>
          </w:p>
        </w:tc>
        <w:tc>
          <w:tcPr>
            <w:tcW w:w="5348" w:type="dxa"/>
            <w:noWrap/>
            <w:hideMark/>
          </w:tcPr>
          <w:p w14:paraId="480E0B1D" w14:textId="6184B9F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02" w:author="Nate Bachmeier [AWS-SA]" w:date="2023-05-04T18:11:00Z"/>
                <w:rFonts w:ascii="Calibri" w:eastAsia="Times New Roman" w:hAnsi="Calibri" w:cs="Calibri"/>
                <w:color w:val="000000"/>
                <w:sz w:val="22"/>
              </w:rPr>
            </w:pPr>
            <w:del w:id="1003" w:author="Nate Bachmeier [AWS-SA]" w:date="2023-05-04T18:11:00Z">
              <w:r w:rsidRPr="00E16572" w:rsidDel="009C19DC">
                <w:rPr>
                  <w:rFonts w:ascii="Calibri" w:eastAsia="Times New Roman" w:hAnsi="Calibri" w:cs="Calibri"/>
                  <w:color w:val="000000"/>
                  <w:sz w:val="22"/>
                </w:rPr>
                <w:delText>780</w:delText>
              </w:r>
            </w:del>
          </w:p>
        </w:tc>
      </w:tr>
      <w:tr w:rsidR="00E16572" w:rsidRPr="00E16572" w:rsidDel="009C19DC" w14:paraId="086630D2" w14:textId="5012466A" w:rsidTr="00B21582">
        <w:trPr>
          <w:trHeight w:val="300"/>
          <w:del w:id="10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2F290F9F" w:rsidR="00E16572" w:rsidRPr="00B21582" w:rsidDel="009C19DC" w:rsidRDefault="00E16572" w:rsidP="00E16572">
            <w:pPr>
              <w:spacing w:line="240" w:lineRule="auto"/>
              <w:ind w:firstLine="0"/>
              <w:rPr>
                <w:del w:id="1005" w:author="Nate Bachmeier [AWS-SA]" w:date="2023-05-04T18:11:00Z"/>
                <w:rFonts w:ascii="Calibri" w:eastAsia="Times New Roman" w:hAnsi="Calibri" w:cs="Calibri"/>
                <w:b w:val="0"/>
                <w:bCs w:val="0"/>
                <w:color w:val="000000"/>
                <w:sz w:val="22"/>
              </w:rPr>
            </w:pPr>
            <w:del w:id="1006" w:author="Nate Bachmeier [AWS-SA]" w:date="2023-05-04T18:11:00Z">
              <w:r w:rsidRPr="00E16572" w:rsidDel="009C19DC">
                <w:rPr>
                  <w:rFonts w:ascii="Calibri" w:eastAsia="Times New Roman" w:hAnsi="Calibri" w:cs="Calibri"/>
                  <w:color w:val="000000"/>
                  <w:sz w:val="22"/>
                </w:rPr>
                <w:delText>clean and jerk</w:delText>
              </w:r>
            </w:del>
          </w:p>
        </w:tc>
        <w:tc>
          <w:tcPr>
            <w:tcW w:w="5348" w:type="dxa"/>
            <w:noWrap/>
            <w:hideMark/>
          </w:tcPr>
          <w:p w14:paraId="2E5B8766" w14:textId="6DB190F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07" w:author="Nate Bachmeier [AWS-SA]" w:date="2023-05-04T18:11:00Z"/>
                <w:rFonts w:ascii="Calibri" w:eastAsia="Times New Roman" w:hAnsi="Calibri" w:cs="Calibri"/>
                <w:color w:val="000000"/>
                <w:sz w:val="22"/>
              </w:rPr>
            </w:pPr>
            <w:del w:id="1008" w:author="Nate Bachmeier [AWS-SA]" w:date="2023-05-04T18:11:00Z">
              <w:r w:rsidRPr="00E16572" w:rsidDel="009C19DC">
                <w:rPr>
                  <w:rFonts w:ascii="Calibri" w:eastAsia="Times New Roman" w:hAnsi="Calibri" w:cs="Calibri"/>
                  <w:color w:val="000000"/>
                  <w:sz w:val="22"/>
                </w:rPr>
                <w:delText>843</w:delText>
              </w:r>
            </w:del>
          </w:p>
        </w:tc>
      </w:tr>
      <w:tr w:rsidR="00E16572" w:rsidRPr="00E16572" w:rsidDel="009C19DC" w14:paraId="646640FB" w14:textId="34BDC58A" w:rsidTr="00B21582">
        <w:trPr>
          <w:cnfStyle w:val="000000100000" w:firstRow="0" w:lastRow="0" w:firstColumn="0" w:lastColumn="0" w:oddVBand="0" w:evenVBand="0" w:oddHBand="1" w:evenHBand="0" w:firstRowFirstColumn="0" w:firstRowLastColumn="0" w:lastRowFirstColumn="0" w:lastRowLastColumn="0"/>
          <w:trHeight w:val="300"/>
          <w:del w:id="10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50F1CD8D" w:rsidR="00E16572" w:rsidRPr="00B21582" w:rsidDel="009C19DC" w:rsidRDefault="00E16572" w:rsidP="00E16572">
            <w:pPr>
              <w:spacing w:line="240" w:lineRule="auto"/>
              <w:ind w:firstLine="0"/>
              <w:rPr>
                <w:del w:id="1010" w:author="Nate Bachmeier [AWS-SA]" w:date="2023-05-04T18:11:00Z"/>
                <w:rFonts w:ascii="Calibri" w:eastAsia="Times New Roman" w:hAnsi="Calibri" w:cs="Calibri"/>
                <w:b w:val="0"/>
                <w:bCs w:val="0"/>
                <w:color w:val="000000"/>
                <w:sz w:val="22"/>
              </w:rPr>
            </w:pPr>
            <w:del w:id="1011" w:author="Nate Bachmeier [AWS-SA]" w:date="2023-05-04T18:11:00Z">
              <w:r w:rsidRPr="00E16572" w:rsidDel="009C19DC">
                <w:rPr>
                  <w:rFonts w:ascii="Calibri" w:eastAsia="Times New Roman" w:hAnsi="Calibri" w:cs="Calibri"/>
                  <w:color w:val="000000"/>
                  <w:sz w:val="22"/>
                </w:rPr>
                <w:delText>cleaning gutters</w:delText>
              </w:r>
            </w:del>
          </w:p>
        </w:tc>
        <w:tc>
          <w:tcPr>
            <w:tcW w:w="5348" w:type="dxa"/>
            <w:noWrap/>
            <w:hideMark/>
          </w:tcPr>
          <w:p w14:paraId="6185C869" w14:textId="08E783F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12" w:author="Nate Bachmeier [AWS-SA]" w:date="2023-05-04T18:11:00Z"/>
                <w:rFonts w:ascii="Calibri" w:eastAsia="Times New Roman" w:hAnsi="Calibri" w:cs="Calibri"/>
                <w:color w:val="000000"/>
                <w:sz w:val="22"/>
              </w:rPr>
            </w:pPr>
            <w:del w:id="1013"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1739D9A3" w14:textId="25ABDC90" w:rsidTr="00B21582">
        <w:trPr>
          <w:trHeight w:val="300"/>
          <w:del w:id="10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6BD59CEA" w:rsidR="00E16572" w:rsidRPr="00B21582" w:rsidDel="009C19DC" w:rsidRDefault="00E16572" w:rsidP="00E16572">
            <w:pPr>
              <w:spacing w:line="240" w:lineRule="auto"/>
              <w:ind w:firstLine="0"/>
              <w:rPr>
                <w:del w:id="1015" w:author="Nate Bachmeier [AWS-SA]" w:date="2023-05-04T18:11:00Z"/>
                <w:rFonts w:ascii="Calibri" w:eastAsia="Times New Roman" w:hAnsi="Calibri" w:cs="Calibri"/>
                <w:b w:val="0"/>
                <w:bCs w:val="0"/>
                <w:color w:val="000000"/>
                <w:sz w:val="22"/>
              </w:rPr>
            </w:pPr>
            <w:del w:id="1016" w:author="Nate Bachmeier [AWS-SA]" w:date="2023-05-04T18:11:00Z">
              <w:r w:rsidRPr="00E16572" w:rsidDel="009C19DC">
                <w:rPr>
                  <w:rFonts w:ascii="Calibri" w:eastAsia="Times New Roman" w:hAnsi="Calibri" w:cs="Calibri"/>
                  <w:color w:val="000000"/>
                  <w:sz w:val="22"/>
                </w:rPr>
                <w:delText>cleaning pool</w:delText>
              </w:r>
            </w:del>
          </w:p>
        </w:tc>
        <w:tc>
          <w:tcPr>
            <w:tcW w:w="5348" w:type="dxa"/>
            <w:noWrap/>
            <w:hideMark/>
          </w:tcPr>
          <w:p w14:paraId="0BE2CF5D" w14:textId="604DD9D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17" w:author="Nate Bachmeier [AWS-SA]" w:date="2023-05-04T18:11:00Z"/>
                <w:rFonts w:ascii="Calibri" w:eastAsia="Times New Roman" w:hAnsi="Calibri" w:cs="Calibri"/>
                <w:color w:val="000000"/>
                <w:sz w:val="22"/>
              </w:rPr>
            </w:pPr>
            <w:del w:id="1018" w:author="Nate Bachmeier [AWS-SA]" w:date="2023-05-04T18:11:00Z">
              <w:r w:rsidRPr="00E16572" w:rsidDel="009C19DC">
                <w:rPr>
                  <w:rFonts w:ascii="Calibri" w:eastAsia="Times New Roman" w:hAnsi="Calibri" w:cs="Calibri"/>
                  <w:color w:val="000000"/>
                  <w:sz w:val="22"/>
                </w:rPr>
                <w:delText>569</w:delText>
              </w:r>
            </w:del>
          </w:p>
        </w:tc>
      </w:tr>
      <w:tr w:rsidR="00E16572" w:rsidRPr="00E16572" w:rsidDel="009C19DC" w14:paraId="4B55DC08" w14:textId="3616325B" w:rsidTr="00B21582">
        <w:trPr>
          <w:cnfStyle w:val="000000100000" w:firstRow="0" w:lastRow="0" w:firstColumn="0" w:lastColumn="0" w:oddVBand="0" w:evenVBand="0" w:oddHBand="1" w:evenHBand="0" w:firstRowFirstColumn="0" w:firstRowLastColumn="0" w:lastRowFirstColumn="0" w:lastRowLastColumn="0"/>
          <w:trHeight w:val="300"/>
          <w:del w:id="10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27B2707A" w:rsidR="00E16572" w:rsidRPr="00B21582" w:rsidDel="009C19DC" w:rsidRDefault="00E16572" w:rsidP="00E16572">
            <w:pPr>
              <w:spacing w:line="240" w:lineRule="auto"/>
              <w:ind w:firstLine="0"/>
              <w:rPr>
                <w:del w:id="1020" w:author="Nate Bachmeier [AWS-SA]" w:date="2023-05-04T18:11:00Z"/>
                <w:rFonts w:ascii="Calibri" w:eastAsia="Times New Roman" w:hAnsi="Calibri" w:cs="Calibri"/>
                <w:b w:val="0"/>
                <w:bCs w:val="0"/>
                <w:color w:val="000000"/>
                <w:sz w:val="22"/>
              </w:rPr>
            </w:pPr>
            <w:del w:id="1021" w:author="Nate Bachmeier [AWS-SA]" w:date="2023-05-04T18:11:00Z">
              <w:r w:rsidRPr="00E16572" w:rsidDel="009C19DC">
                <w:rPr>
                  <w:rFonts w:ascii="Calibri" w:eastAsia="Times New Roman" w:hAnsi="Calibri" w:cs="Calibri"/>
                  <w:color w:val="000000"/>
                  <w:sz w:val="22"/>
                </w:rPr>
                <w:delText>cleaning shoes</w:delText>
              </w:r>
            </w:del>
          </w:p>
        </w:tc>
        <w:tc>
          <w:tcPr>
            <w:tcW w:w="5348" w:type="dxa"/>
            <w:noWrap/>
            <w:hideMark/>
          </w:tcPr>
          <w:p w14:paraId="52CADB8F" w14:textId="0A8BF3D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22" w:author="Nate Bachmeier [AWS-SA]" w:date="2023-05-04T18:11:00Z"/>
                <w:rFonts w:ascii="Calibri" w:eastAsia="Times New Roman" w:hAnsi="Calibri" w:cs="Calibri"/>
                <w:color w:val="000000"/>
                <w:sz w:val="22"/>
              </w:rPr>
            </w:pPr>
            <w:del w:id="1023" w:author="Nate Bachmeier [AWS-SA]" w:date="2023-05-04T18:11:00Z">
              <w:r w:rsidRPr="00E16572" w:rsidDel="009C19DC">
                <w:rPr>
                  <w:rFonts w:ascii="Calibri" w:eastAsia="Times New Roman" w:hAnsi="Calibri" w:cs="Calibri"/>
                  <w:color w:val="000000"/>
                  <w:sz w:val="22"/>
                </w:rPr>
                <w:delText>713</w:delText>
              </w:r>
            </w:del>
          </w:p>
        </w:tc>
      </w:tr>
      <w:tr w:rsidR="00E16572" w:rsidRPr="00E16572" w:rsidDel="009C19DC" w14:paraId="46042BBD" w14:textId="1A216C3B" w:rsidTr="00B21582">
        <w:trPr>
          <w:trHeight w:val="300"/>
          <w:del w:id="10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0BF20732" w:rsidR="00E16572" w:rsidRPr="00B21582" w:rsidDel="009C19DC" w:rsidRDefault="00E16572" w:rsidP="00E16572">
            <w:pPr>
              <w:spacing w:line="240" w:lineRule="auto"/>
              <w:ind w:firstLine="0"/>
              <w:rPr>
                <w:del w:id="1025" w:author="Nate Bachmeier [AWS-SA]" w:date="2023-05-04T18:11:00Z"/>
                <w:rFonts w:ascii="Calibri" w:eastAsia="Times New Roman" w:hAnsi="Calibri" w:cs="Calibri"/>
                <w:b w:val="0"/>
                <w:bCs w:val="0"/>
                <w:color w:val="000000"/>
                <w:sz w:val="22"/>
              </w:rPr>
            </w:pPr>
            <w:del w:id="1026" w:author="Nate Bachmeier [AWS-SA]" w:date="2023-05-04T18:11:00Z">
              <w:r w:rsidRPr="00E16572" w:rsidDel="009C19DC">
                <w:rPr>
                  <w:rFonts w:ascii="Calibri" w:eastAsia="Times New Roman" w:hAnsi="Calibri" w:cs="Calibri"/>
                  <w:color w:val="000000"/>
                  <w:sz w:val="22"/>
                </w:rPr>
                <w:delText>cleaning toilet</w:delText>
              </w:r>
            </w:del>
          </w:p>
        </w:tc>
        <w:tc>
          <w:tcPr>
            <w:tcW w:w="5348" w:type="dxa"/>
            <w:noWrap/>
            <w:hideMark/>
          </w:tcPr>
          <w:p w14:paraId="35C447D3" w14:textId="380B073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27" w:author="Nate Bachmeier [AWS-SA]" w:date="2023-05-04T18:11:00Z"/>
                <w:rFonts w:ascii="Calibri" w:eastAsia="Times New Roman" w:hAnsi="Calibri" w:cs="Calibri"/>
                <w:color w:val="000000"/>
                <w:sz w:val="22"/>
              </w:rPr>
            </w:pPr>
            <w:del w:id="1028" w:author="Nate Bachmeier [AWS-SA]" w:date="2023-05-04T18:11:00Z">
              <w:r w:rsidRPr="00E16572" w:rsidDel="009C19DC">
                <w:rPr>
                  <w:rFonts w:ascii="Calibri" w:eastAsia="Times New Roman" w:hAnsi="Calibri" w:cs="Calibri"/>
                  <w:color w:val="000000"/>
                  <w:sz w:val="22"/>
                </w:rPr>
                <w:delText>619</w:delText>
              </w:r>
            </w:del>
          </w:p>
        </w:tc>
      </w:tr>
      <w:tr w:rsidR="00E16572" w:rsidRPr="00E16572" w:rsidDel="009C19DC" w14:paraId="7C57ACC8" w14:textId="339F6DEF" w:rsidTr="00B21582">
        <w:trPr>
          <w:cnfStyle w:val="000000100000" w:firstRow="0" w:lastRow="0" w:firstColumn="0" w:lastColumn="0" w:oddVBand="0" w:evenVBand="0" w:oddHBand="1" w:evenHBand="0" w:firstRowFirstColumn="0" w:firstRowLastColumn="0" w:lastRowFirstColumn="0" w:lastRowLastColumn="0"/>
          <w:trHeight w:val="300"/>
          <w:del w:id="10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69AF47DB" w:rsidR="00E16572" w:rsidRPr="00B21582" w:rsidDel="009C19DC" w:rsidRDefault="00E16572" w:rsidP="00E16572">
            <w:pPr>
              <w:spacing w:line="240" w:lineRule="auto"/>
              <w:ind w:firstLine="0"/>
              <w:rPr>
                <w:del w:id="1030" w:author="Nate Bachmeier [AWS-SA]" w:date="2023-05-04T18:11:00Z"/>
                <w:rFonts w:ascii="Calibri" w:eastAsia="Times New Roman" w:hAnsi="Calibri" w:cs="Calibri"/>
                <w:b w:val="0"/>
                <w:bCs w:val="0"/>
                <w:color w:val="000000"/>
                <w:sz w:val="22"/>
              </w:rPr>
            </w:pPr>
            <w:del w:id="1031" w:author="Nate Bachmeier [AWS-SA]" w:date="2023-05-04T18:11:00Z">
              <w:r w:rsidRPr="00E16572" w:rsidDel="009C19DC">
                <w:rPr>
                  <w:rFonts w:ascii="Calibri" w:eastAsia="Times New Roman" w:hAnsi="Calibri" w:cs="Calibri"/>
                  <w:color w:val="000000"/>
                  <w:sz w:val="22"/>
                </w:rPr>
                <w:delText>cleaning windows</w:delText>
              </w:r>
            </w:del>
          </w:p>
        </w:tc>
        <w:tc>
          <w:tcPr>
            <w:tcW w:w="5348" w:type="dxa"/>
            <w:noWrap/>
            <w:hideMark/>
          </w:tcPr>
          <w:p w14:paraId="38D27177" w14:textId="22911A0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32" w:author="Nate Bachmeier [AWS-SA]" w:date="2023-05-04T18:11:00Z"/>
                <w:rFonts w:ascii="Calibri" w:eastAsia="Times New Roman" w:hAnsi="Calibri" w:cs="Calibri"/>
                <w:color w:val="000000"/>
                <w:sz w:val="22"/>
              </w:rPr>
            </w:pPr>
            <w:del w:id="1033" w:author="Nate Bachmeier [AWS-SA]" w:date="2023-05-04T18:11:00Z">
              <w:r w:rsidRPr="00E16572" w:rsidDel="009C19DC">
                <w:rPr>
                  <w:rFonts w:ascii="Calibri" w:eastAsia="Times New Roman" w:hAnsi="Calibri" w:cs="Calibri"/>
                  <w:color w:val="000000"/>
                  <w:sz w:val="22"/>
                </w:rPr>
                <w:delText>759</w:delText>
              </w:r>
            </w:del>
          </w:p>
        </w:tc>
      </w:tr>
      <w:tr w:rsidR="00E16572" w:rsidRPr="00E16572" w:rsidDel="009C19DC" w14:paraId="08DDCE55" w14:textId="7469F97A" w:rsidTr="00B21582">
        <w:trPr>
          <w:trHeight w:val="300"/>
          <w:del w:id="10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407407EF" w:rsidR="00E16572" w:rsidRPr="00B21582" w:rsidDel="009C19DC" w:rsidRDefault="00E16572" w:rsidP="00E16572">
            <w:pPr>
              <w:spacing w:line="240" w:lineRule="auto"/>
              <w:ind w:firstLine="0"/>
              <w:rPr>
                <w:del w:id="1035" w:author="Nate Bachmeier [AWS-SA]" w:date="2023-05-04T18:11:00Z"/>
                <w:rFonts w:ascii="Calibri" w:eastAsia="Times New Roman" w:hAnsi="Calibri" w:cs="Calibri"/>
                <w:b w:val="0"/>
                <w:bCs w:val="0"/>
                <w:color w:val="000000"/>
                <w:sz w:val="22"/>
              </w:rPr>
            </w:pPr>
            <w:del w:id="1036" w:author="Nate Bachmeier [AWS-SA]" w:date="2023-05-04T18:11:00Z">
              <w:r w:rsidRPr="00E16572" w:rsidDel="009C19DC">
                <w:rPr>
                  <w:rFonts w:ascii="Calibri" w:eastAsia="Times New Roman" w:hAnsi="Calibri" w:cs="Calibri"/>
                  <w:color w:val="000000"/>
                  <w:sz w:val="22"/>
                </w:rPr>
                <w:delText>climbing a rope</w:delText>
              </w:r>
            </w:del>
          </w:p>
        </w:tc>
        <w:tc>
          <w:tcPr>
            <w:tcW w:w="5348" w:type="dxa"/>
            <w:noWrap/>
            <w:hideMark/>
          </w:tcPr>
          <w:p w14:paraId="07E21F77" w14:textId="3323831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37" w:author="Nate Bachmeier [AWS-SA]" w:date="2023-05-04T18:11:00Z"/>
                <w:rFonts w:ascii="Calibri" w:eastAsia="Times New Roman" w:hAnsi="Calibri" w:cs="Calibri"/>
                <w:color w:val="000000"/>
                <w:sz w:val="22"/>
              </w:rPr>
            </w:pPr>
            <w:del w:id="1038" w:author="Nate Bachmeier [AWS-SA]" w:date="2023-05-04T18:11:00Z">
              <w:r w:rsidRPr="00E16572" w:rsidDel="009C19DC">
                <w:rPr>
                  <w:rFonts w:ascii="Calibri" w:eastAsia="Times New Roman" w:hAnsi="Calibri" w:cs="Calibri"/>
                  <w:color w:val="000000"/>
                  <w:sz w:val="22"/>
                </w:rPr>
                <w:delText>843</w:delText>
              </w:r>
            </w:del>
          </w:p>
        </w:tc>
      </w:tr>
      <w:tr w:rsidR="00E16572" w:rsidRPr="00E16572" w:rsidDel="009C19DC" w14:paraId="1F45953C" w14:textId="22E1C3D0" w:rsidTr="00B21582">
        <w:trPr>
          <w:cnfStyle w:val="000000100000" w:firstRow="0" w:lastRow="0" w:firstColumn="0" w:lastColumn="0" w:oddVBand="0" w:evenVBand="0" w:oddHBand="1" w:evenHBand="0" w:firstRowFirstColumn="0" w:firstRowLastColumn="0" w:lastRowFirstColumn="0" w:lastRowLastColumn="0"/>
          <w:trHeight w:val="300"/>
          <w:del w:id="10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01C5170F" w:rsidR="00E16572" w:rsidRPr="00B21582" w:rsidDel="009C19DC" w:rsidRDefault="00E16572" w:rsidP="00E16572">
            <w:pPr>
              <w:spacing w:line="240" w:lineRule="auto"/>
              <w:ind w:firstLine="0"/>
              <w:rPr>
                <w:del w:id="1040" w:author="Nate Bachmeier [AWS-SA]" w:date="2023-05-04T18:11:00Z"/>
                <w:rFonts w:ascii="Calibri" w:eastAsia="Times New Roman" w:hAnsi="Calibri" w:cs="Calibri"/>
                <w:b w:val="0"/>
                <w:bCs w:val="0"/>
                <w:color w:val="000000"/>
                <w:sz w:val="22"/>
              </w:rPr>
            </w:pPr>
            <w:del w:id="1041" w:author="Nate Bachmeier [AWS-SA]" w:date="2023-05-04T18:11:00Z">
              <w:r w:rsidRPr="00E16572" w:rsidDel="009C19DC">
                <w:rPr>
                  <w:rFonts w:ascii="Calibri" w:eastAsia="Times New Roman" w:hAnsi="Calibri" w:cs="Calibri"/>
                  <w:color w:val="000000"/>
                  <w:sz w:val="22"/>
                </w:rPr>
                <w:delText>climbing ladder</w:delText>
              </w:r>
            </w:del>
          </w:p>
        </w:tc>
        <w:tc>
          <w:tcPr>
            <w:tcW w:w="5348" w:type="dxa"/>
            <w:noWrap/>
            <w:hideMark/>
          </w:tcPr>
          <w:p w14:paraId="2409992A" w14:textId="361370F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42" w:author="Nate Bachmeier [AWS-SA]" w:date="2023-05-04T18:11:00Z"/>
                <w:rFonts w:ascii="Calibri" w:eastAsia="Times New Roman" w:hAnsi="Calibri" w:cs="Calibri"/>
                <w:color w:val="000000"/>
                <w:sz w:val="22"/>
              </w:rPr>
            </w:pPr>
            <w:del w:id="1043" w:author="Nate Bachmeier [AWS-SA]" w:date="2023-05-04T18:11:00Z">
              <w:r w:rsidRPr="00E16572" w:rsidDel="009C19DC">
                <w:rPr>
                  <w:rFonts w:ascii="Calibri" w:eastAsia="Times New Roman" w:hAnsi="Calibri" w:cs="Calibri"/>
                  <w:color w:val="000000"/>
                  <w:sz w:val="22"/>
                </w:rPr>
                <w:delText>678</w:delText>
              </w:r>
            </w:del>
          </w:p>
        </w:tc>
      </w:tr>
      <w:tr w:rsidR="00E16572" w:rsidRPr="00E16572" w:rsidDel="009C19DC" w14:paraId="23DE4254" w14:textId="7CAF3169" w:rsidTr="00B21582">
        <w:trPr>
          <w:trHeight w:val="300"/>
          <w:del w:id="10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0EE63A8B" w:rsidR="00E16572" w:rsidRPr="00B21582" w:rsidDel="009C19DC" w:rsidRDefault="00E16572" w:rsidP="00E16572">
            <w:pPr>
              <w:spacing w:line="240" w:lineRule="auto"/>
              <w:ind w:firstLine="0"/>
              <w:rPr>
                <w:del w:id="1045" w:author="Nate Bachmeier [AWS-SA]" w:date="2023-05-04T18:11:00Z"/>
                <w:rFonts w:ascii="Calibri" w:eastAsia="Times New Roman" w:hAnsi="Calibri" w:cs="Calibri"/>
                <w:b w:val="0"/>
                <w:bCs w:val="0"/>
                <w:color w:val="000000"/>
                <w:sz w:val="22"/>
              </w:rPr>
            </w:pPr>
            <w:del w:id="1046" w:author="Nate Bachmeier [AWS-SA]" w:date="2023-05-04T18:11:00Z">
              <w:r w:rsidRPr="00E16572" w:rsidDel="009C19DC">
                <w:rPr>
                  <w:rFonts w:ascii="Calibri" w:eastAsia="Times New Roman" w:hAnsi="Calibri" w:cs="Calibri"/>
                  <w:color w:val="000000"/>
                  <w:sz w:val="22"/>
                </w:rPr>
                <w:delText>climbing tree</w:delText>
              </w:r>
            </w:del>
          </w:p>
        </w:tc>
        <w:tc>
          <w:tcPr>
            <w:tcW w:w="5348" w:type="dxa"/>
            <w:noWrap/>
            <w:hideMark/>
          </w:tcPr>
          <w:p w14:paraId="444B9D4C" w14:textId="62EB6C8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47" w:author="Nate Bachmeier [AWS-SA]" w:date="2023-05-04T18:11:00Z"/>
                <w:rFonts w:ascii="Calibri" w:eastAsia="Times New Roman" w:hAnsi="Calibri" w:cs="Calibri"/>
                <w:color w:val="000000"/>
                <w:sz w:val="22"/>
              </w:rPr>
            </w:pPr>
            <w:del w:id="1048" w:author="Nate Bachmeier [AWS-SA]" w:date="2023-05-04T18:11:00Z">
              <w:r w:rsidRPr="00E16572" w:rsidDel="009C19DC">
                <w:rPr>
                  <w:rFonts w:ascii="Calibri" w:eastAsia="Times New Roman" w:hAnsi="Calibri" w:cs="Calibri"/>
                  <w:color w:val="000000"/>
                  <w:sz w:val="22"/>
                </w:rPr>
                <w:delText>758</w:delText>
              </w:r>
            </w:del>
          </w:p>
        </w:tc>
      </w:tr>
      <w:tr w:rsidR="00E16572" w:rsidRPr="00E16572" w:rsidDel="009C19DC" w14:paraId="6FF238B1" w14:textId="257EB56F" w:rsidTr="00B21582">
        <w:trPr>
          <w:cnfStyle w:val="000000100000" w:firstRow="0" w:lastRow="0" w:firstColumn="0" w:lastColumn="0" w:oddVBand="0" w:evenVBand="0" w:oddHBand="1" w:evenHBand="0" w:firstRowFirstColumn="0" w:firstRowLastColumn="0" w:lastRowFirstColumn="0" w:lastRowLastColumn="0"/>
          <w:trHeight w:val="300"/>
          <w:del w:id="10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014A2E65" w:rsidR="00E16572" w:rsidRPr="00B21582" w:rsidDel="009C19DC" w:rsidRDefault="00E16572" w:rsidP="00E16572">
            <w:pPr>
              <w:spacing w:line="240" w:lineRule="auto"/>
              <w:ind w:firstLine="0"/>
              <w:rPr>
                <w:del w:id="1050" w:author="Nate Bachmeier [AWS-SA]" w:date="2023-05-04T18:11:00Z"/>
                <w:rFonts w:ascii="Calibri" w:eastAsia="Times New Roman" w:hAnsi="Calibri" w:cs="Calibri"/>
                <w:b w:val="0"/>
                <w:bCs w:val="0"/>
                <w:color w:val="000000"/>
                <w:sz w:val="22"/>
              </w:rPr>
            </w:pPr>
            <w:del w:id="1051" w:author="Nate Bachmeier [AWS-SA]" w:date="2023-05-04T18:11:00Z">
              <w:r w:rsidRPr="00E16572" w:rsidDel="009C19DC">
                <w:rPr>
                  <w:rFonts w:ascii="Calibri" w:eastAsia="Times New Roman" w:hAnsi="Calibri" w:cs="Calibri"/>
                  <w:color w:val="000000"/>
                  <w:sz w:val="22"/>
                </w:rPr>
                <w:delText>closing door</w:delText>
              </w:r>
            </w:del>
          </w:p>
        </w:tc>
        <w:tc>
          <w:tcPr>
            <w:tcW w:w="5348" w:type="dxa"/>
            <w:noWrap/>
            <w:hideMark/>
          </w:tcPr>
          <w:p w14:paraId="3709042E" w14:textId="2EEBC20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52" w:author="Nate Bachmeier [AWS-SA]" w:date="2023-05-04T18:11:00Z"/>
                <w:rFonts w:ascii="Calibri" w:eastAsia="Times New Roman" w:hAnsi="Calibri" w:cs="Calibri"/>
                <w:color w:val="000000"/>
                <w:sz w:val="22"/>
              </w:rPr>
            </w:pPr>
            <w:del w:id="1053" w:author="Nate Bachmeier [AWS-SA]" w:date="2023-05-04T18:11:00Z">
              <w:r w:rsidRPr="00E16572" w:rsidDel="009C19DC">
                <w:rPr>
                  <w:rFonts w:ascii="Calibri" w:eastAsia="Times New Roman" w:hAnsi="Calibri" w:cs="Calibri"/>
                  <w:color w:val="000000"/>
                  <w:sz w:val="22"/>
                </w:rPr>
                <w:delText>461</w:delText>
              </w:r>
            </w:del>
          </w:p>
        </w:tc>
      </w:tr>
      <w:tr w:rsidR="00E16572" w:rsidRPr="00E16572" w:rsidDel="009C19DC" w14:paraId="120F10FC" w14:textId="485050C6" w:rsidTr="00B21582">
        <w:trPr>
          <w:trHeight w:val="300"/>
          <w:del w:id="10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5B94DE45" w:rsidR="00E16572" w:rsidRPr="00B21582" w:rsidDel="009C19DC" w:rsidRDefault="00E16572" w:rsidP="00E16572">
            <w:pPr>
              <w:spacing w:line="240" w:lineRule="auto"/>
              <w:ind w:firstLine="0"/>
              <w:rPr>
                <w:del w:id="1055" w:author="Nate Bachmeier [AWS-SA]" w:date="2023-05-04T18:11:00Z"/>
                <w:rFonts w:ascii="Calibri" w:eastAsia="Times New Roman" w:hAnsi="Calibri" w:cs="Calibri"/>
                <w:b w:val="0"/>
                <w:bCs w:val="0"/>
                <w:color w:val="000000"/>
                <w:sz w:val="22"/>
              </w:rPr>
            </w:pPr>
            <w:del w:id="1056" w:author="Nate Bachmeier [AWS-SA]" w:date="2023-05-04T18:11:00Z">
              <w:r w:rsidRPr="00E16572" w:rsidDel="009C19DC">
                <w:rPr>
                  <w:rFonts w:ascii="Calibri" w:eastAsia="Times New Roman" w:hAnsi="Calibri" w:cs="Calibri"/>
                  <w:color w:val="000000"/>
                  <w:sz w:val="22"/>
                </w:rPr>
                <w:delText>coloring in</w:delText>
              </w:r>
            </w:del>
          </w:p>
        </w:tc>
        <w:tc>
          <w:tcPr>
            <w:tcW w:w="5348" w:type="dxa"/>
            <w:noWrap/>
            <w:hideMark/>
          </w:tcPr>
          <w:p w14:paraId="5511419D" w14:textId="57EA08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57" w:author="Nate Bachmeier [AWS-SA]" w:date="2023-05-04T18:11:00Z"/>
                <w:rFonts w:ascii="Calibri" w:eastAsia="Times New Roman" w:hAnsi="Calibri" w:cs="Calibri"/>
                <w:color w:val="000000"/>
                <w:sz w:val="22"/>
              </w:rPr>
            </w:pPr>
            <w:del w:id="1058" w:author="Nate Bachmeier [AWS-SA]" w:date="2023-05-04T18:11:00Z">
              <w:r w:rsidRPr="00E16572" w:rsidDel="009C19DC">
                <w:rPr>
                  <w:rFonts w:ascii="Calibri" w:eastAsia="Times New Roman" w:hAnsi="Calibri" w:cs="Calibri"/>
                  <w:color w:val="000000"/>
                  <w:sz w:val="22"/>
                </w:rPr>
                <w:delText>396</w:delText>
              </w:r>
            </w:del>
          </w:p>
        </w:tc>
      </w:tr>
      <w:tr w:rsidR="00E16572" w:rsidRPr="00E16572" w:rsidDel="009C19DC" w14:paraId="6F7314AE" w14:textId="60C80368" w:rsidTr="00B21582">
        <w:trPr>
          <w:cnfStyle w:val="000000100000" w:firstRow="0" w:lastRow="0" w:firstColumn="0" w:lastColumn="0" w:oddVBand="0" w:evenVBand="0" w:oddHBand="1" w:evenHBand="0" w:firstRowFirstColumn="0" w:firstRowLastColumn="0" w:lastRowFirstColumn="0" w:lastRowLastColumn="0"/>
          <w:trHeight w:val="300"/>
          <w:del w:id="10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0920B345" w:rsidR="00E16572" w:rsidRPr="00B21582" w:rsidDel="009C19DC" w:rsidRDefault="00E16572" w:rsidP="00E16572">
            <w:pPr>
              <w:spacing w:line="240" w:lineRule="auto"/>
              <w:ind w:firstLine="0"/>
              <w:rPr>
                <w:del w:id="1060" w:author="Nate Bachmeier [AWS-SA]" w:date="2023-05-04T18:11:00Z"/>
                <w:rFonts w:ascii="Calibri" w:eastAsia="Times New Roman" w:hAnsi="Calibri" w:cs="Calibri"/>
                <w:b w:val="0"/>
                <w:bCs w:val="0"/>
                <w:color w:val="000000"/>
                <w:sz w:val="22"/>
              </w:rPr>
            </w:pPr>
            <w:del w:id="1061" w:author="Nate Bachmeier [AWS-SA]" w:date="2023-05-04T18:11:00Z">
              <w:r w:rsidRPr="00E16572" w:rsidDel="009C19DC">
                <w:rPr>
                  <w:rFonts w:ascii="Calibri" w:eastAsia="Times New Roman" w:hAnsi="Calibri" w:cs="Calibri"/>
                  <w:color w:val="000000"/>
                  <w:sz w:val="22"/>
                </w:rPr>
                <w:delText>combing hair</w:delText>
              </w:r>
            </w:del>
          </w:p>
        </w:tc>
        <w:tc>
          <w:tcPr>
            <w:tcW w:w="5348" w:type="dxa"/>
            <w:noWrap/>
            <w:hideMark/>
          </w:tcPr>
          <w:p w14:paraId="374BBBDE" w14:textId="3C56961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62" w:author="Nate Bachmeier [AWS-SA]" w:date="2023-05-04T18:11:00Z"/>
                <w:rFonts w:ascii="Calibri" w:eastAsia="Times New Roman" w:hAnsi="Calibri" w:cs="Calibri"/>
                <w:color w:val="000000"/>
                <w:sz w:val="22"/>
              </w:rPr>
            </w:pPr>
            <w:del w:id="1063" w:author="Nate Bachmeier [AWS-SA]" w:date="2023-05-04T18:11:00Z">
              <w:r w:rsidRPr="00E16572" w:rsidDel="009C19DC">
                <w:rPr>
                  <w:rFonts w:ascii="Calibri" w:eastAsia="Times New Roman" w:hAnsi="Calibri" w:cs="Calibri"/>
                  <w:color w:val="000000"/>
                  <w:sz w:val="22"/>
                </w:rPr>
                <w:delText>473</w:delText>
              </w:r>
            </w:del>
          </w:p>
        </w:tc>
      </w:tr>
      <w:tr w:rsidR="00E16572" w:rsidRPr="00E16572" w:rsidDel="009C19DC" w14:paraId="1CA0FA40" w14:textId="3FF47E82" w:rsidTr="00B21582">
        <w:trPr>
          <w:trHeight w:val="300"/>
          <w:del w:id="10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1658D835" w:rsidR="00E16572" w:rsidRPr="00B21582" w:rsidDel="009C19DC" w:rsidRDefault="00E16572" w:rsidP="00E16572">
            <w:pPr>
              <w:spacing w:line="240" w:lineRule="auto"/>
              <w:ind w:firstLine="0"/>
              <w:rPr>
                <w:del w:id="1065" w:author="Nate Bachmeier [AWS-SA]" w:date="2023-05-04T18:11:00Z"/>
                <w:rFonts w:ascii="Calibri" w:eastAsia="Times New Roman" w:hAnsi="Calibri" w:cs="Calibri"/>
                <w:b w:val="0"/>
                <w:bCs w:val="0"/>
                <w:color w:val="000000"/>
                <w:sz w:val="22"/>
              </w:rPr>
            </w:pPr>
            <w:del w:id="1066" w:author="Nate Bachmeier [AWS-SA]" w:date="2023-05-04T18:11:00Z">
              <w:r w:rsidRPr="00E16572" w:rsidDel="009C19DC">
                <w:rPr>
                  <w:rFonts w:ascii="Calibri" w:eastAsia="Times New Roman" w:hAnsi="Calibri" w:cs="Calibri"/>
                  <w:color w:val="000000"/>
                  <w:sz w:val="22"/>
                </w:rPr>
                <w:delText>contact juggling</w:delText>
              </w:r>
            </w:del>
          </w:p>
        </w:tc>
        <w:tc>
          <w:tcPr>
            <w:tcW w:w="5348" w:type="dxa"/>
            <w:noWrap/>
            <w:hideMark/>
          </w:tcPr>
          <w:p w14:paraId="23CA22AD" w14:textId="4C03919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67" w:author="Nate Bachmeier [AWS-SA]" w:date="2023-05-04T18:11:00Z"/>
                <w:rFonts w:ascii="Calibri" w:eastAsia="Times New Roman" w:hAnsi="Calibri" w:cs="Calibri"/>
                <w:color w:val="000000"/>
                <w:sz w:val="22"/>
              </w:rPr>
            </w:pPr>
            <w:del w:id="1068" w:author="Nate Bachmeier [AWS-SA]" w:date="2023-05-04T18:11:00Z">
              <w:r w:rsidRPr="00E16572" w:rsidDel="009C19DC">
                <w:rPr>
                  <w:rFonts w:ascii="Calibri" w:eastAsia="Times New Roman" w:hAnsi="Calibri" w:cs="Calibri"/>
                  <w:color w:val="000000"/>
                  <w:sz w:val="22"/>
                </w:rPr>
                <w:delText>493</w:delText>
              </w:r>
            </w:del>
          </w:p>
        </w:tc>
      </w:tr>
      <w:tr w:rsidR="00E16572" w:rsidRPr="00E16572" w:rsidDel="009C19DC" w14:paraId="5BFFA704" w14:textId="338009CB" w:rsidTr="00B21582">
        <w:trPr>
          <w:cnfStyle w:val="000000100000" w:firstRow="0" w:lastRow="0" w:firstColumn="0" w:lastColumn="0" w:oddVBand="0" w:evenVBand="0" w:oddHBand="1" w:evenHBand="0" w:firstRowFirstColumn="0" w:firstRowLastColumn="0" w:lastRowFirstColumn="0" w:lastRowLastColumn="0"/>
          <w:trHeight w:val="300"/>
          <w:del w:id="10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A5B2483" w:rsidR="00E16572" w:rsidRPr="00B21582" w:rsidDel="009C19DC" w:rsidRDefault="00E16572" w:rsidP="00E16572">
            <w:pPr>
              <w:spacing w:line="240" w:lineRule="auto"/>
              <w:ind w:firstLine="0"/>
              <w:rPr>
                <w:del w:id="1070" w:author="Nate Bachmeier [AWS-SA]" w:date="2023-05-04T18:11:00Z"/>
                <w:rFonts w:ascii="Calibri" w:eastAsia="Times New Roman" w:hAnsi="Calibri" w:cs="Calibri"/>
                <w:b w:val="0"/>
                <w:bCs w:val="0"/>
                <w:color w:val="000000"/>
                <w:sz w:val="22"/>
              </w:rPr>
            </w:pPr>
            <w:del w:id="1071" w:author="Nate Bachmeier [AWS-SA]" w:date="2023-05-04T18:11:00Z">
              <w:r w:rsidRPr="00E16572" w:rsidDel="009C19DC">
                <w:rPr>
                  <w:rFonts w:ascii="Calibri" w:eastAsia="Times New Roman" w:hAnsi="Calibri" w:cs="Calibri"/>
                  <w:color w:val="000000"/>
                  <w:sz w:val="22"/>
                </w:rPr>
                <w:delText>contorting</w:delText>
              </w:r>
            </w:del>
          </w:p>
        </w:tc>
        <w:tc>
          <w:tcPr>
            <w:tcW w:w="5348" w:type="dxa"/>
            <w:noWrap/>
            <w:hideMark/>
          </w:tcPr>
          <w:p w14:paraId="1DAEF527" w14:textId="0306B5F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72" w:author="Nate Bachmeier [AWS-SA]" w:date="2023-05-04T18:11:00Z"/>
                <w:rFonts w:ascii="Calibri" w:eastAsia="Times New Roman" w:hAnsi="Calibri" w:cs="Calibri"/>
                <w:color w:val="000000"/>
                <w:sz w:val="22"/>
              </w:rPr>
            </w:pPr>
            <w:del w:id="1073" w:author="Nate Bachmeier [AWS-SA]" w:date="2023-05-04T18:11:00Z">
              <w:r w:rsidRPr="00E16572" w:rsidDel="009C19DC">
                <w:rPr>
                  <w:rFonts w:ascii="Calibri" w:eastAsia="Times New Roman" w:hAnsi="Calibri" w:cs="Calibri"/>
                  <w:color w:val="000000"/>
                  <w:sz w:val="22"/>
                </w:rPr>
                <w:delText>566</w:delText>
              </w:r>
            </w:del>
          </w:p>
        </w:tc>
      </w:tr>
      <w:tr w:rsidR="00E16572" w:rsidRPr="00E16572" w:rsidDel="009C19DC" w14:paraId="78F92A45" w14:textId="44552789" w:rsidTr="00B21582">
        <w:trPr>
          <w:trHeight w:val="300"/>
          <w:del w:id="10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11A1D80D" w:rsidR="00E16572" w:rsidRPr="00B21582" w:rsidDel="009C19DC" w:rsidRDefault="00E16572" w:rsidP="00E16572">
            <w:pPr>
              <w:spacing w:line="240" w:lineRule="auto"/>
              <w:ind w:firstLine="0"/>
              <w:rPr>
                <w:del w:id="1075" w:author="Nate Bachmeier [AWS-SA]" w:date="2023-05-04T18:11:00Z"/>
                <w:rFonts w:ascii="Calibri" w:eastAsia="Times New Roman" w:hAnsi="Calibri" w:cs="Calibri"/>
                <w:b w:val="0"/>
                <w:bCs w:val="0"/>
                <w:color w:val="000000"/>
                <w:sz w:val="22"/>
              </w:rPr>
            </w:pPr>
            <w:del w:id="1076" w:author="Nate Bachmeier [AWS-SA]" w:date="2023-05-04T18:11:00Z">
              <w:r w:rsidRPr="00E16572" w:rsidDel="009C19DC">
                <w:rPr>
                  <w:rFonts w:ascii="Calibri" w:eastAsia="Times New Roman" w:hAnsi="Calibri" w:cs="Calibri"/>
                  <w:color w:val="000000"/>
                  <w:sz w:val="22"/>
                </w:rPr>
                <w:delText>cooking chicken</w:delText>
              </w:r>
            </w:del>
          </w:p>
        </w:tc>
        <w:tc>
          <w:tcPr>
            <w:tcW w:w="5348" w:type="dxa"/>
            <w:noWrap/>
            <w:hideMark/>
          </w:tcPr>
          <w:p w14:paraId="053C64F1" w14:textId="1B165F5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77" w:author="Nate Bachmeier [AWS-SA]" w:date="2023-05-04T18:11:00Z"/>
                <w:rFonts w:ascii="Calibri" w:eastAsia="Times New Roman" w:hAnsi="Calibri" w:cs="Calibri"/>
                <w:color w:val="000000"/>
                <w:sz w:val="22"/>
              </w:rPr>
            </w:pPr>
            <w:del w:id="1078" w:author="Nate Bachmeier [AWS-SA]" w:date="2023-05-04T18:11:00Z">
              <w:r w:rsidRPr="00E16572" w:rsidDel="009C19DC">
                <w:rPr>
                  <w:rFonts w:ascii="Calibri" w:eastAsia="Times New Roman" w:hAnsi="Calibri" w:cs="Calibri"/>
                  <w:color w:val="000000"/>
                  <w:sz w:val="22"/>
                </w:rPr>
                <w:delText>608</w:delText>
              </w:r>
            </w:del>
          </w:p>
        </w:tc>
      </w:tr>
      <w:tr w:rsidR="00E16572" w:rsidRPr="00E16572" w:rsidDel="009C19DC" w14:paraId="179B5AEF" w14:textId="7B9E0670" w:rsidTr="00B21582">
        <w:trPr>
          <w:cnfStyle w:val="000000100000" w:firstRow="0" w:lastRow="0" w:firstColumn="0" w:lastColumn="0" w:oddVBand="0" w:evenVBand="0" w:oddHBand="1" w:evenHBand="0" w:firstRowFirstColumn="0" w:firstRowLastColumn="0" w:lastRowFirstColumn="0" w:lastRowLastColumn="0"/>
          <w:trHeight w:val="300"/>
          <w:del w:id="10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079916A0" w:rsidR="00E16572" w:rsidRPr="00B21582" w:rsidDel="009C19DC" w:rsidRDefault="00E16572" w:rsidP="00E16572">
            <w:pPr>
              <w:spacing w:line="240" w:lineRule="auto"/>
              <w:ind w:firstLine="0"/>
              <w:rPr>
                <w:del w:id="1080" w:author="Nate Bachmeier [AWS-SA]" w:date="2023-05-04T18:11:00Z"/>
                <w:rFonts w:ascii="Calibri" w:eastAsia="Times New Roman" w:hAnsi="Calibri" w:cs="Calibri"/>
                <w:b w:val="0"/>
                <w:bCs w:val="0"/>
                <w:color w:val="000000"/>
                <w:sz w:val="22"/>
              </w:rPr>
            </w:pPr>
            <w:del w:id="1081" w:author="Nate Bachmeier [AWS-SA]" w:date="2023-05-04T18:11:00Z">
              <w:r w:rsidRPr="00E16572" w:rsidDel="009C19DC">
                <w:rPr>
                  <w:rFonts w:ascii="Calibri" w:eastAsia="Times New Roman" w:hAnsi="Calibri" w:cs="Calibri"/>
                  <w:color w:val="000000"/>
                  <w:sz w:val="22"/>
                </w:rPr>
                <w:delText>cooking egg</w:delText>
              </w:r>
            </w:del>
          </w:p>
        </w:tc>
        <w:tc>
          <w:tcPr>
            <w:tcW w:w="5348" w:type="dxa"/>
            <w:noWrap/>
            <w:hideMark/>
          </w:tcPr>
          <w:p w14:paraId="2C42BEB8" w14:textId="4ECBCDA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82" w:author="Nate Bachmeier [AWS-SA]" w:date="2023-05-04T18:11:00Z"/>
                <w:rFonts w:ascii="Calibri" w:eastAsia="Times New Roman" w:hAnsi="Calibri" w:cs="Calibri"/>
                <w:color w:val="000000"/>
                <w:sz w:val="22"/>
              </w:rPr>
            </w:pPr>
            <w:del w:id="1083" w:author="Nate Bachmeier [AWS-SA]" w:date="2023-05-04T18:11:00Z">
              <w:r w:rsidRPr="00E16572" w:rsidDel="009C19DC">
                <w:rPr>
                  <w:rFonts w:ascii="Calibri" w:eastAsia="Times New Roman" w:hAnsi="Calibri" w:cs="Calibri"/>
                  <w:color w:val="000000"/>
                  <w:sz w:val="22"/>
                </w:rPr>
                <w:delText>759</w:delText>
              </w:r>
            </w:del>
          </w:p>
        </w:tc>
      </w:tr>
      <w:tr w:rsidR="00E16572" w:rsidRPr="00E16572" w:rsidDel="009C19DC" w14:paraId="628CE0BD" w14:textId="62F188B7" w:rsidTr="00B21582">
        <w:trPr>
          <w:trHeight w:val="300"/>
          <w:del w:id="10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144579BF" w:rsidR="00E16572" w:rsidRPr="00B21582" w:rsidDel="009C19DC" w:rsidRDefault="00E16572" w:rsidP="00E16572">
            <w:pPr>
              <w:spacing w:line="240" w:lineRule="auto"/>
              <w:ind w:firstLine="0"/>
              <w:rPr>
                <w:del w:id="1085" w:author="Nate Bachmeier [AWS-SA]" w:date="2023-05-04T18:11:00Z"/>
                <w:rFonts w:ascii="Calibri" w:eastAsia="Times New Roman" w:hAnsi="Calibri" w:cs="Calibri"/>
                <w:b w:val="0"/>
                <w:bCs w:val="0"/>
                <w:color w:val="000000"/>
                <w:sz w:val="22"/>
              </w:rPr>
            </w:pPr>
            <w:del w:id="1086" w:author="Nate Bachmeier [AWS-SA]" w:date="2023-05-04T18:11:00Z">
              <w:r w:rsidRPr="00E16572" w:rsidDel="009C19DC">
                <w:rPr>
                  <w:rFonts w:ascii="Calibri" w:eastAsia="Times New Roman" w:hAnsi="Calibri" w:cs="Calibri"/>
                  <w:color w:val="000000"/>
                  <w:sz w:val="22"/>
                </w:rPr>
                <w:delText>cooking on campfire</w:delText>
              </w:r>
            </w:del>
          </w:p>
        </w:tc>
        <w:tc>
          <w:tcPr>
            <w:tcW w:w="5348" w:type="dxa"/>
            <w:noWrap/>
            <w:hideMark/>
          </w:tcPr>
          <w:p w14:paraId="10ECABF0" w14:textId="1AB3132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87" w:author="Nate Bachmeier [AWS-SA]" w:date="2023-05-04T18:11:00Z"/>
                <w:rFonts w:ascii="Calibri" w:eastAsia="Times New Roman" w:hAnsi="Calibri" w:cs="Calibri"/>
                <w:color w:val="000000"/>
                <w:sz w:val="22"/>
              </w:rPr>
            </w:pPr>
            <w:del w:id="1088" w:author="Nate Bachmeier [AWS-SA]" w:date="2023-05-04T18:11:00Z">
              <w:r w:rsidRPr="00E16572" w:rsidDel="009C19DC">
                <w:rPr>
                  <w:rFonts w:ascii="Calibri" w:eastAsia="Times New Roman" w:hAnsi="Calibri" w:cs="Calibri"/>
                  <w:color w:val="000000"/>
                  <w:sz w:val="22"/>
                </w:rPr>
                <w:delText>589</w:delText>
              </w:r>
            </w:del>
          </w:p>
        </w:tc>
      </w:tr>
      <w:tr w:rsidR="00E16572" w:rsidRPr="00E16572" w:rsidDel="009C19DC" w14:paraId="67687A5F" w14:textId="66111197" w:rsidTr="00B21582">
        <w:trPr>
          <w:cnfStyle w:val="000000100000" w:firstRow="0" w:lastRow="0" w:firstColumn="0" w:lastColumn="0" w:oddVBand="0" w:evenVBand="0" w:oddHBand="1" w:evenHBand="0" w:firstRowFirstColumn="0" w:firstRowLastColumn="0" w:lastRowFirstColumn="0" w:lastRowLastColumn="0"/>
          <w:trHeight w:val="300"/>
          <w:del w:id="10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03802C6" w:rsidR="00E16572" w:rsidRPr="00B21582" w:rsidDel="009C19DC" w:rsidRDefault="00E16572" w:rsidP="00E16572">
            <w:pPr>
              <w:spacing w:line="240" w:lineRule="auto"/>
              <w:ind w:firstLine="0"/>
              <w:rPr>
                <w:del w:id="1090" w:author="Nate Bachmeier [AWS-SA]" w:date="2023-05-04T18:11:00Z"/>
                <w:rFonts w:ascii="Calibri" w:eastAsia="Times New Roman" w:hAnsi="Calibri" w:cs="Calibri"/>
                <w:b w:val="0"/>
                <w:bCs w:val="0"/>
                <w:color w:val="000000"/>
                <w:sz w:val="22"/>
              </w:rPr>
            </w:pPr>
            <w:del w:id="1091" w:author="Nate Bachmeier [AWS-SA]" w:date="2023-05-04T18:11:00Z">
              <w:r w:rsidRPr="00E16572" w:rsidDel="009C19DC">
                <w:rPr>
                  <w:rFonts w:ascii="Calibri" w:eastAsia="Times New Roman" w:hAnsi="Calibri" w:cs="Calibri"/>
                  <w:color w:val="000000"/>
                  <w:sz w:val="22"/>
                </w:rPr>
                <w:delText>cooking sausages (not on barbeque)</w:delText>
              </w:r>
            </w:del>
          </w:p>
        </w:tc>
        <w:tc>
          <w:tcPr>
            <w:tcW w:w="5348" w:type="dxa"/>
            <w:noWrap/>
            <w:hideMark/>
          </w:tcPr>
          <w:p w14:paraId="1BCECBAD" w14:textId="3E01CC8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092" w:author="Nate Bachmeier [AWS-SA]" w:date="2023-05-04T18:11:00Z"/>
                <w:rFonts w:ascii="Calibri" w:eastAsia="Times New Roman" w:hAnsi="Calibri" w:cs="Calibri"/>
                <w:color w:val="000000"/>
                <w:sz w:val="22"/>
              </w:rPr>
            </w:pPr>
            <w:del w:id="1093" w:author="Nate Bachmeier [AWS-SA]" w:date="2023-05-04T18:11:00Z">
              <w:r w:rsidRPr="00E16572" w:rsidDel="009C19DC">
                <w:rPr>
                  <w:rFonts w:ascii="Calibri" w:eastAsia="Times New Roman" w:hAnsi="Calibri" w:cs="Calibri"/>
                  <w:color w:val="000000"/>
                  <w:sz w:val="22"/>
                </w:rPr>
                <w:delText>809</w:delText>
              </w:r>
            </w:del>
          </w:p>
        </w:tc>
      </w:tr>
      <w:tr w:rsidR="00E16572" w:rsidRPr="00E16572" w:rsidDel="009C19DC" w14:paraId="01B6096D" w14:textId="7FD4FACB" w:rsidTr="00B21582">
        <w:trPr>
          <w:trHeight w:val="300"/>
          <w:del w:id="10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2A22466B" w:rsidR="00E16572" w:rsidRPr="00B21582" w:rsidDel="009C19DC" w:rsidRDefault="00E16572" w:rsidP="00E16572">
            <w:pPr>
              <w:spacing w:line="240" w:lineRule="auto"/>
              <w:ind w:firstLine="0"/>
              <w:rPr>
                <w:del w:id="1095" w:author="Nate Bachmeier [AWS-SA]" w:date="2023-05-04T18:11:00Z"/>
                <w:rFonts w:ascii="Calibri" w:eastAsia="Times New Roman" w:hAnsi="Calibri" w:cs="Calibri"/>
                <w:b w:val="0"/>
                <w:bCs w:val="0"/>
                <w:color w:val="000000"/>
                <w:sz w:val="22"/>
              </w:rPr>
            </w:pPr>
            <w:del w:id="1096" w:author="Nate Bachmeier [AWS-SA]" w:date="2023-05-04T18:11:00Z">
              <w:r w:rsidRPr="00E16572" w:rsidDel="009C19DC">
                <w:rPr>
                  <w:rFonts w:ascii="Calibri" w:eastAsia="Times New Roman" w:hAnsi="Calibri" w:cs="Calibri"/>
                  <w:color w:val="000000"/>
                  <w:sz w:val="22"/>
                </w:rPr>
                <w:delText>cooking scallops</w:delText>
              </w:r>
            </w:del>
          </w:p>
        </w:tc>
        <w:tc>
          <w:tcPr>
            <w:tcW w:w="5348" w:type="dxa"/>
            <w:noWrap/>
            <w:hideMark/>
          </w:tcPr>
          <w:p w14:paraId="545FFE92" w14:textId="5AB228D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097" w:author="Nate Bachmeier [AWS-SA]" w:date="2023-05-04T18:11:00Z"/>
                <w:rFonts w:ascii="Calibri" w:eastAsia="Times New Roman" w:hAnsi="Calibri" w:cs="Calibri"/>
                <w:color w:val="000000"/>
                <w:sz w:val="22"/>
              </w:rPr>
            </w:pPr>
            <w:del w:id="1098" w:author="Nate Bachmeier [AWS-SA]" w:date="2023-05-04T18:11:00Z">
              <w:r w:rsidRPr="00E16572" w:rsidDel="009C19DC">
                <w:rPr>
                  <w:rFonts w:ascii="Calibri" w:eastAsia="Times New Roman" w:hAnsi="Calibri" w:cs="Calibri"/>
                  <w:color w:val="000000"/>
                  <w:sz w:val="22"/>
                </w:rPr>
                <w:delText>533</w:delText>
              </w:r>
            </w:del>
          </w:p>
        </w:tc>
      </w:tr>
      <w:tr w:rsidR="00E16572" w:rsidRPr="00E16572" w:rsidDel="009C19DC" w14:paraId="4CD9D61D" w14:textId="7DCAB52A" w:rsidTr="00B21582">
        <w:trPr>
          <w:cnfStyle w:val="000000100000" w:firstRow="0" w:lastRow="0" w:firstColumn="0" w:lastColumn="0" w:oddVBand="0" w:evenVBand="0" w:oddHBand="1" w:evenHBand="0" w:firstRowFirstColumn="0" w:firstRowLastColumn="0" w:lastRowFirstColumn="0" w:lastRowLastColumn="0"/>
          <w:trHeight w:val="300"/>
          <w:del w:id="10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0C898644" w:rsidR="00E16572" w:rsidRPr="00B21582" w:rsidDel="009C19DC" w:rsidRDefault="00E16572" w:rsidP="00E16572">
            <w:pPr>
              <w:spacing w:line="240" w:lineRule="auto"/>
              <w:ind w:firstLine="0"/>
              <w:rPr>
                <w:del w:id="1100" w:author="Nate Bachmeier [AWS-SA]" w:date="2023-05-04T18:11:00Z"/>
                <w:rFonts w:ascii="Calibri" w:eastAsia="Times New Roman" w:hAnsi="Calibri" w:cs="Calibri"/>
                <w:b w:val="0"/>
                <w:bCs w:val="0"/>
                <w:color w:val="000000"/>
                <w:sz w:val="22"/>
              </w:rPr>
            </w:pPr>
            <w:del w:id="1101" w:author="Nate Bachmeier [AWS-SA]" w:date="2023-05-04T18:11:00Z">
              <w:r w:rsidRPr="00E16572" w:rsidDel="009C19DC">
                <w:rPr>
                  <w:rFonts w:ascii="Calibri" w:eastAsia="Times New Roman" w:hAnsi="Calibri" w:cs="Calibri"/>
                  <w:color w:val="000000"/>
                  <w:sz w:val="22"/>
                </w:rPr>
                <w:delText>cosplaying</w:delText>
              </w:r>
            </w:del>
          </w:p>
        </w:tc>
        <w:tc>
          <w:tcPr>
            <w:tcW w:w="5348" w:type="dxa"/>
            <w:noWrap/>
            <w:hideMark/>
          </w:tcPr>
          <w:p w14:paraId="349B8213" w14:textId="33F94B4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02" w:author="Nate Bachmeier [AWS-SA]" w:date="2023-05-04T18:11:00Z"/>
                <w:rFonts w:ascii="Calibri" w:eastAsia="Times New Roman" w:hAnsi="Calibri" w:cs="Calibri"/>
                <w:color w:val="000000"/>
                <w:sz w:val="22"/>
              </w:rPr>
            </w:pPr>
            <w:del w:id="1103" w:author="Nate Bachmeier [AWS-SA]" w:date="2023-05-04T18:11:00Z">
              <w:r w:rsidRPr="00E16572" w:rsidDel="009C19DC">
                <w:rPr>
                  <w:rFonts w:ascii="Calibri" w:eastAsia="Times New Roman" w:hAnsi="Calibri" w:cs="Calibri"/>
                  <w:color w:val="000000"/>
                  <w:sz w:val="22"/>
                </w:rPr>
                <w:delText>585</w:delText>
              </w:r>
            </w:del>
          </w:p>
        </w:tc>
      </w:tr>
      <w:tr w:rsidR="00E16572" w:rsidRPr="00E16572" w:rsidDel="009C19DC" w14:paraId="3BF6AE14" w14:textId="680FC7D9" w:rsidTr="00B21582">
        <w:trPr>
          <w:trHeight w:val="300"/>
          <w:del w:id="11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46B54979" w:rsidR="00E16572" w:rsidRPr="00B21582" w:rsidDel="009C19DC" w:rsidRDefault="00E16572" w:rsidP="00E16572">
            <w:pPr>
              <w:spacing w:line="240" w:lineRule="auto"/>
              <w:ind w:firstLine="0"/>
              <w:rPr>
                <w:del w:id="1105" w:author="Nate Bachmeier [AWS-SA]" w:date="2023-05-04T18:11:00Z"/>
                <w:rFonts w:ascii="Calibri" w:eastAsia="Times New Roman" w:hAnsi="Calibri" w:cs="Calibri"/>
                <w:b w:val="0"/>
                <w:bCs w:val="0"/>
                <w:color w:val="000000"/>
                <w:sz w:val="22"/>
              </w:rPr>
            </w:pPr>
            <w:del w:id="1106" w:author="Nate Bachmeier [AWS-SA]" w:date="2023-05-04T18:11:00Z">
              <w:r w:rsidRPr="00E16572" w:rsidDel="009C19DC">
                <w:rPr>
                  <w:rFonts w:ascii="Calibri" w:eastAsia="Times New Roman" w:hAnsi="Calibri" w:cs="Calibri"/>
                  <w:color w:val="000000"/>
                  <w:sz w:val="22"/>
                </w:rPr>
                <w:delText>coughing</w:delText>
              </w:r>
            </w:del>
          </w:p>
        </w:tc>
        <w:tc>
          <w:tcPr>
            <w:tcW w:w="5348" w:type="dxa"/>
            <w:noWrap/>
            <w:hideMark/>
          </w:tcPr>
          <w:p w14:paraId="5168C913" w14:textId="627971C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07" w:author="Nate Bachmeier [AWS-SA]" w:date="2023-05-04T18:11:00Z"/>
                <w:rFonts w:ascii="Calibri" w:eastAsia="Times New Roman" w:hAnsi="Calibri" w:cs="Calibri"/>
                <w:color w:val="000000"/>
                <w:sz w:val="22"/>
              </w:rPr>
            </w:pPr>
            <w:del w:id="1108" w:author="Nate Bachmeier [AWS-SA]" w:date="2023-05-04T18:11:00Z">
              <w:r w:rsidRPr="00E16572" w:rsidDel="009C19DC">
                <w:rPr>
                  <w:rFonts w:ascii="Calibri" w:eastAsia="Times New Roman" w:hAnsi="Calibri" w:cs="Calibri"/>
                  <w:color w:val="000000"/>
                  <w:sz w:val="22"/>
                </w:rPr>
                <w:delText>444</w:delText>
              </w:r>
            </w:del>
          </w:p>
        </w:tc>
      </w:tr>
      <w:tr w:rsidR="00E16572" w:rsidRPr="00E16572" w:rsidDel="009C19DC" w14:paraId="71B0D827" w14:textId="454C9674" w:rsidTr="00B21582">
        <w:trPr>
          <w:cnfStyle w:val="000000100000" w:firstRow="0" w:lastRow="0" w:firstColumn="0" w:lastColumn="0" w:oddVBand="0" w:evenVBand="0" w:oddHBand="1" w:evenHBand="0" w:firstRowFirstColumn="0" w:firstRowLastColumn="0" w:lastRowFirstColumn="0" w:lastRowLastColumn="0"/>
          <w:trHeight w:val="300"/>
          <w:del w:id="11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0A34798A" w:rsidR="00E16572" w:rsidRPr="00B21582" w:rsidDel="009C19DC" w:rsidRDefault="00E16572" w:rsidP="00E16572">
            <w:pPr>
              <w:spacing w:line="240" w:lineRule="auto"/>
              <w:ind w:firstLine="0"/>
              <w:rPr>
                <w:del w:id="1110" w:author="Nate Bachmeier [AWS-SA]" w:date="2023-05-04T18:11:00Z"/>
                <w:rFonts w:ascii="Calibri" w:eastAsia="Times New Roman" w:hAnsi="Calibri" w:cs="Calibri"/>
                <w:b w:val="0"/>
                <w:bCs w:val="0"/>
                <w:color w:val="000000"/>
                <w:sz w:val="22"/>
              </w:rPr>
            </w:pPr>
            <w:del w:id="1111" w:author="Nate Bachmeier [AWS-SA]" w:date="2023-05-04T18:11:00Z">
              <w:r w:rsidRPr="00E16572" w:rsidDel="009C19DC">
                <w:rPr>
                  <w:rFonts w:ascii="Calibri" w:eastAsia="Times New Roman" w:hAnsi="Calibri" w:cs="Calibri"/>
                  <w:color w:val="000000"/>
                  <w:sz w:val="22"/>
                </w:rPr>
                <w:delText>counting money</w:delText>
              </w:r>
            </w:del>
          </w:p>
        </w:tc>
        <w:tc>
          <w:tcPr>
            <w:tcW w:w="5348" w:type="dxa"/>
            <w:noWrap/>
            <w:hideMark/>
          </w:tcPr>
          <w:p w14:paraId="4B78BB28" w14:textId="7215B1A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12" w:author="Nate Bachmeier [AWS-SA]" w:date="2023-05-04T18:11:00Z"/>
                <w:rFonts w:ascii="Calibri" w:eastAsia="Times New Roman" w:hAnsi="Calibri" w:cs="Calibri"/>
                <w:color w:val="000000"/>
                <w:sz w:val="22"/>
              </w:rPr>
            </w:pPr>
            <w:del w:id="1113"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3C8EAF05" w14:textId="04E88258" w:rsidTr="00B21582">
        <w:trPr>
          <w:trHeight w:val="300"/>
          <w:del w:id="11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4D853E3D" w:rsidR="00E16572" w:rsidRPr="00B21582" w:rsidDel="009C19DC" w:rsidRDefault="00E16572" w:rsidP="00E16572">
            <w:pPr>
              <w:spacing w:line="240" w:lineRule="auto"/>
              <w:ind w:firstLine="0"/>
              <w:rPr>
                <w:del w:id="1115" w:author="Nate Bachmeier [AWS-SA]" w:date="2023-05-04T18:11:00Z"/>
                <w:rFonts w:ascii="Calibri" w:eastAsia="Times New Roman" w:hAnsi="Calibri" w:cs="Calibri"/>
                <w:b w:val="0"/>
                <w:bCs w:val="0"/>
                <w:color w:val="000000"/>
                <w:sz w:val="22"/>
              </w:rPr>
            </w:pPr>
            <w:del w:id="1116" w:author="Nate Bachmeier [AWS-SA]" w:date="2023-05-04T18:11:00Z">
              <w:r w:rsidRPr="00E16572" w:rsidDel="009C19DC">
                <w:rPr>
                  <w:rFonts w:ascii="Calibri" w:eastAsia="Times New Roman" w:hAnsi="Calibri" w:cs="Calibri"/>
                  <w:color w:val="000000"/>
                  <w:sz w:val="22"/>
                </w:rPr>
                <w:delText>country line dancing</w:delText>
              </w:r>
            </w:del>
          </w:p>
        </w:tc>
        <w:tc>
          <w:tcPr>
            <w:tcW w:w="5348" w:type="dxa"/>
            <w:noWrap/>
            <w:hideMark/>
          </w:tcPr>
          <w:p w14:paraId="3707AD43" w14:textId="33920C2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17" w:author="Nate Bachmeier [AWS-SA]" w:date="2023-05-04T18:11:00Z"/>
                <w:rFonts w:ascii="Calibri" w:eastAsia="Times New Roman" w:hAnsi="Calibri" w:cs="Calibri"/>
                <w:color w:val="000000"/>
                <w:sz w:val="22"/>
              </w:rPr>
            </w:pPr>
            <w:del w:id="1118" w:author="Nate Bachmeier [AWS-SA]" w:date="2023-05-04T18:11:00Z">
              <w:r w:rsidRPr="00E16572" w:rsidDel="009C19DC">
                <w:rPr>
                  <w:rFonts w:ascii="Calibri" w:eastAsia="Times New Roman" w:hAnsi="Calibri" w:cs="Calibri"/>
                  <w:color w:val="000000"/>
                  <w:sz w:val="22"/>
                </w:rPr>
                <w:delText>257</w:delText>
              </w:r>
            </w:del>
          </w:p>
        </w:tc>
      </w:tr>
      <w:tr w:rsidR="00E16572" w:rsidRPr="00E16572" w:rsidDel="009C19DC" w14:paraId="2E55A72D" w14:textId="6E2C3B40" w:rsidTr="00B21582">
        <w:trPr>
          <w:cnfStyle w:val="000000100000" w:firstRow="0" w:lastRow="0" w:firstColumn="0" w:lastColumn="0" w:oddVBand="0" w:evenVBand="0" w:oddHBand="1" w:evenHBand="0" w:firstRowFirstColumn="0" w:firstRowLastColumn="0" w:lastRowFirstColumn="0" w:lastRowLastColumn="0"/>
          <w:trHeight w:val="300"/>
          <w:del w:id="11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4CF3023F" w:rsidR="00E16572" w:rsidRPr="00B21582" w:rsidDel="009C19DC" w:rsidRDefault="00E16572" w:rsidP="00E16572">
            <w:pPr>
              <w:spacing w:line="240" w:lineRule="auto"/>
              <w:ind w:firstLine="0"/>
              <w:rPr>
                <w:del w:id="1120" w:author="Nate Bachmeier [AWS-SA]" w:date="2023-05-04T18:11:00Z"/>
                <w:rFonts w:ascii="Calibri" w:eastAsia="Times New Roman" w:hAnsi="Calibri" w:cs="Calibri"/>
                <w:b w:val="0"/>
                <w:bCs w:val="0"/>
                <w:color w:val="000000"/>
                <w:sz w:val="22"/>
              </w:rPr>
            </w:pPr>
            <w:del w:id="1121" w:author="Nate Bachmeier [AWS-SA]" w:date="2023-05-04T18:11:00Z">
              <w:r w:rsidRPr="00E16572" w:rsidDel="009C19DC">
                <w:rPr>
                  <w:rFonts w:ascii="Calibri" w:eastAsia="Times New Roman" w:hAnsi="Calibri" w:cs="Calibri"/>
                  <w:color w:val="000000"/>
                  <w:sz w:val="22"/>
                </w:rPr>
                <w:delText>cracking back</w:delText>
              </w:r>
            </w:del>
          </w:p>
        </w:tc>
        <w:tc>
          <w:tcPr>
            <w:tcW w:w="5348" w:type="dxa"/>
            <w:noWrap/>
            <w:hideMark/>
          </w:tcPr>
          <w:p w14:paraId="64E7DEA7" w14:textId="155B648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22" w:author="Nate Bachmeier [AWS-SA]" w:date="2023-05-04T18:11:00Z"/>
                <w:rFonts w:ascii="Calibri" w:eastAsia="Times New Roman" w:hAnsi="Calibri" w:cs="Calibri"/>
                <w:color w:val="000000"/>
                <w:sz w:val="22"/>
              </w:rPr>
            </w:pPr>
            <w:del w:id="1123" w:author="Nate Bachmeier [AWS-SA]" w:date="2023-05-04T18:11:00Z">
              <w:r w:rsidRPr="00E16572" w:rsidDel="009C19DC">
                <w:rPr>
                  <w:rFonts w:ascii="Calibri" w:eastAsia="Times New Roman" w:hAnsi="Calibri" w:cs="Calibri"/>
                  <w:color w:val="000000"/>
                  <w:sz w:val="22"/>
                </w:rPr>
                <w:delText>470</w:delText>
              </w:r>
            </w:del>
          </w:p>
        </w:tc>
      </w:tr>
      <w:tr w:rsidR="00E16572" w:rsidRPr="00E16572" w:rsidDel="009C19DC" w14:paraId="220D048C" w14:textId="6D222C69" w:rsidTr="00B21582">
        <w:trPr>
          <w:trHeight w:val="300"/>
          <w:del w:id="11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53DD8FA" w:rsidR="00E16572" w:rsidRPr="00B21582" w:rsidDel="009C19DC" w:rsidRDefault="00E16572" w:rsidP="00E16572">
            <w:pPr>
              <w:spacing w:line="240" w:lineRule="auto"/>
              <w:ind w:firstLine="0"/>
              <w:rPr>
                <w:del w:id="1125" w:author="Nate Bachmeier [AWS-SA]" w:date="2023-05-04T18:11:00Z"/>
                <w:rFonts w:ascii="Calibri" w:eastAsia="Times New Roman" w:hAnsi="Calibri" w:cs="Calibri"/>
                <w:b w:val="0"/>
                <w:bCs w:val="0"/>
                <w:color w:val="000000"/>
                <w:sz w:val="22"/>
              </w:rPr>
            </w:pPr>
            <w:del w:id="1126" w:author="Nate Bachmeier [AWS-SA]" w:date="2023-05-04T18:11:00Z">
              <w:r w:rsidRPr="00E16572" w:rsidDel="009C19DC">
                <w:rPr>
                  <w:rFonts w:ascii="Calibri" w:eastAsia="Times New Roman" w:hAnsi="Calibri" w:cs="Calibri"/>
                  <w:color w:val="000000"/>
                  <w:sz w:val="22"/>
                </w:rPr>
                <w:delText>cracking knuckles</w:delText>
              </w:r>
            </w:del>
          </w:p>
        </w:tc>
        <w:tc>
          <w:tcPr>
            <w:tcW w:w="5348" w:type="dxa"/>
            <w:noWrap/>
            <w:hideMark/>
          </w:tcPr>
          <w:p w14:paraId="10337B47" w14:textId="57AEEF6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27" w:author="Nate Bachmeier [AWS-SA]" w:date="2023-05-04T18:11:00Z"/>
                <w:rFonts w:ascii="Calibri" w:eastAsia="Times New Roman" w:hAnsi="Calibri" w:cs="Calibri"/>
                <w:color w:val="000000"/>
                <w:sz w:val="22"/>
              </w:rPr>
            </w:pPr>
            <w:del w:id="1128" w:author="Nate Bachmeier [AWS-SA]" w:date="2023-05-04T18:11:00Z">
              <w:r w:rsidRPr="00E16572" w:rsidDel="009C19DC">
                <w:rPr>
                  <w:rFonts w:ascii="Calibri" w:eastAsia="Times New Roman" w:hAnsi="Calibri" w:cs="Calibri"/>
                  <w:color w:val="000000"/>
                  <w:sz w:val="22"/>
                </w:rPr>
                <w:delText>502</w:delText>
              </w:r>
            </w:del>
          </w:p>
        </w:tc>
      </w:tr>
      <w:tr w:rsidR="00E16572" w:rsidRPr="00E16572" w:rsidDel="009C19DC" w14:paraId="48580E49" w14:textId="631B4ECA" w:rsidTr="00B21582">
        <w:trPr>
          <w:cnfStyle w:val="000000100000" w:firstRow="0" w:lastRow="0" w:firstColumn="0" w:lastColumn="0" w:oddVBand="0" w:evenVBand="0" w:oddHBand="1" w:evenHBand="0" w:firstRowFirstColumn="0" w:firstRowLastColumn="0" w:lastRowFirstColumn="0" w:lastRowLastColumn="0"/>
          <w:trHeight w:val="300"/>
          <w:del w:id="11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30E6AC1" w:rsidR="00E16572" w:rsidRPr="00B21582" w:rsidDel="009C19DC" w:rsidRDefault="00E16572" w:rsidP="00E16572">
            <w:pPr>
              <w:spacing w:line="240" w:lineRule="auto"/>
              <w:ind w:firstLine="0"/>
              <w:rPr>
                <w:del w:id="1130" w:author="Nate Bachmeier [AWS-SA]" w:date="2023-05-04T18:11:00Z"/>
                <w:rFonts w:ascii="Calibri" w:eastAsia="Times New Roman" w:hAnsi="Calibri" w:cs="Calibri"/>
                <w:b w:val="0"/>
                <w:bCs w:val="0"/>
                <w:color w:val="000000"/>
                <w:sz w:val="22"/>
              </w:rPr>
            </w:pPr>
            <w:del w:id="1131" w:author="Nate Bachmeier [AWS-SA]" w:date="2023-05-04T18:11:00Z">
              <w:r w:rsidRPr="00E16572" w:rsidDel="009C19DC">
                <w:rPr>
                  <w:rFonts w:ascii="Calibri" w:eastAsia="Times New Roman" w:hAnsi="Calibri" w:cs="Calibri"/>
                  <w:color w:val="000000"/>
                  <w:sz w:val="22"/>
                </w:rPr>
                <w:delText>cracking neck</w:delText>
              </w:r>
            </w:del>
          </w:p>
        </w:tc>
        <w:tc>
          <w:tcPr>
            <w:tcW w:w="5348" w:type="dxa"/>
            <w:noWrap/>
            <w:hideMark/>
          </w:tcPr>
          <w:p w14:paraId="4DD6E690" w14:textId="40BE645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32" w:author="Nate Bachmeier [AWS-SA]" w:date="2023-05-04T18:11:00Z"/>
                <w:rFonts w:ascii="Calibri" w:eastAsia="Times New Roman" w:hAnsi="Calibri" w:cs="Calibri"/>
                <w:color w:val="000000"/>
                <w:sz w:val="22"/>
              </w:rPr>
            </w:pPr>
            <w:del w:id="1133" w:author="Nate Bachmeier [AWS-SA]" w:date="2023-05-04T18:11:00Z">
              <w:r w:rsidRPr="00E16572" w:rsidDel="009C19DC">
                <w:rPr>
                  <w:rFonts w:ascii="Calibri" w:eastAsia="Times New Roman" w:hAnsi="Calibri" w:cs="Calibri"/>
                  <w:color w:val="000000"/>
                  <w:sz w:val="22"/>
                </w:rPr>
                <w:delText>396</w:delText>
              </w:r>
            </w:del>
          </w:p>
        </w:tc>
      </w:tr>
      <w:tr w:rsidR="00E16572" w:rsidRPr="00E16572" w:rsidDel="009C19DC" w14:paraId="432C7182" w14:textId="585D810B" w:rsidTr="00B21582">
        <w:trPr>
          <w:trHeight w:val="300"/>
          <w:del w:id="11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0FEEE8E0" w:rsidR="00E16572" w:rsidRPr="00B21582" w:rsidDel="009C19DC" w:rsidRDefault="00E16572" w:rsidP="00E16572">
            <w:pPr>
              <w:spacing w:line="240" w:lineRule="auto"/>
              <w:ind w:firstLine="0"/>
              <w:rPr>
                <w:del w:id="1135" w:author="Nate Bachmeier [AWS-SA]" w:date="2023-05-04T18:11:00Z"/>
                <w:rFonts w:ascii="Calibri" w:eastAsia="Times New Roman" w:hAnsi="Calibri" w:cs="Calibri"/>
                <w:b w:val="0"/>
                <w:bCs w:val="0"/>
                <w:color w:val="000000"/>
                <w:sz w:val="22"/>
              </w:rPr>
            </w:pPr>
            <w:del w:id="1136" w:author="Nate Bachmeier [AWS-SA]" w:date="2023-05-04T18:11:00Z">
              <w:r w:rsidRPr="00E16572" w:rsidDel="009C19DC">
                <w:rPr>
                  <w:rFonts w:ascii="Calibri" w:eastAsia="Times New Roman" w:hAnsi="Calibri" w:cs="Calibri"/>
                  <w:color w:val="000000"/>
                  <w:sz w:val="22"/>
                </w:rPr>
                <w:delText>crawling baby</w:delText>
              </w:r>
            </w:del>
          </w:p>
        </w:tc>
        <w:tc>
          <w:tcPr>
            <w:tcW w:w="5348" w:type="dxa"/>
            <w:noWrap/>
            <w:hideMark/>
          </w:tcPr>
          <w:p w14:paraId="3ABB6C09" w14:textId="5718400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37" w:author="Nate Bachmeier [AWS-SA]" w:date="2023-05-04T18:11:00Z"/>
                <w:rFonts w:ascii="Calibri" w:eastAsia="Times New Roman" w:hAnsi="Calibri" w:cs="Calibri"/>
                <w:color w:val="000000"/>
                <w:sz w:val="22"/>
              </w:rPr>
            </w:pPr>
            <w:del w:id="1138" w:author="Nate Bachmeier [AWS-SA]" w:date="2023-05-04T18:11:00Z">
              <w:r w:rsidRPr="00E16572" w:rsidDel="009C19DC">
                <w:rPr>
                  <w:rFonts w:ascii="Calibri" w:eastAsia="Times New Roman" w:hAnsi="Calibri" w:cs="Calibri"/>
                  <w:color w:val="000000"/>
                  <w:sz w:val="22"/>
                </w:rPr>
                <w:delText>867</w:delText>
              </w:r>
            </w:del>
          </w:p>
        </w:tc>
      </w:tr>
      <w:tr w:rsidR="00E16572" w:rsidRPr="00E16572" w:rsidDel="009C19DC" w14:paraId="2A774DA3" w14:textId="3FBCB286" w:rsidTr="00B21582">
        <w:trPr>
          <w:cnfStyle w:val="000000100000" w:firstRow="0" w:lastRow="0" w:firstColumn="0" w:lastColumn="0" w:oddVBand="0" w:evenVBand="0" w:oddHBand="1" w:evenHBand="0" w:firstRowFirstColumn="0" w:firstRowLastColumn="0" w:lastRowFirstColumn="0" w:lastRowLastColumn="0"/>
          <w:trHeight w:val="300"/>
          <w:del w:id="11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423C8986" w:rsidR="00E16572" w:rsidRPr="00B21582" w:rsidDel="009C19DC" w:rsidRDefault="00E16572" w:rsidP="00E16572">
            <w:pPr>
              <w:spacing w:line="240" w:lineRule="auto"/>
              <w:ind w:firstLine="0"/>
              <w:rPr>
                <w:del w:id="1140" w:author="Nate Bachmeier [AWS-SA]" w:date="2023-05-04T18:11:00Z"/>
                <w:rFonts w:ascii="Calibri" w:eastAsia="Times New Roman" w:hAnsi="Calibri" w:cs="Calibri"/>
                <w:b w:val="0"/>
                <w:bCs w:val="0"/>
                <w:color w:val="000000"/>
                <w:sz w:val="22"/>
              </w:rPr>
            </w:pPr>
            <w:del w:id="1141" w:author="Nate Bachmeier [AWS-SA]" w:date="2023-05-04T18:11:00Z">
              <w:r w:rsidRPr="00E16572" w:rsidDel="009C19DC">
                <w:rPr>
                  <w:rFonts w:ascii="Calibri" w:eastAsia="Times New Roman" w:hAnsi="Calibri" w:cs="Calibri"/>
                  <w:color w:val="000000"/>
                  <w:sz w:val="22"/>
                </w:rPr>
                <w:delText>crocheting</w:delText>
              </w:r>
            </w:del>
          </w:p>
        </w:tc>
        <w:tc>
          <w:tcPr>
            <w:tcW w:w="5348" w:type="dxa"/>
            <w:noWrap/>
            <w:hideMark/>
          </w:tcPr>
          <w:p w14:paraId="1C70B25D" w14:textId="404C073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42" w:author="Nate Bachmeier [AWS-SA]" w:date="2023-05-04T18:11:00Z"/>
                <w:rFonts w:ascii="Calibri" w:eastAsia="Times New Roman" w:hAnsi="Calibri" w:cs="Calibri"/>
                <w:color w:val="000000"/>
                <w:sz w:val="22"/>
              </w:rPr>
            </w:pPr>
            <w:del w:id="1143" w:author="Nate Bachmeier [AWS-SA]" w:date="2023-05-04T18:11:00Z">
              <w:r w:rsidRPr="00E16572" w:rsidDel="009C19DC">
                <w:rPr>
                  <w:rFonts w:ascii="Calibri" w:eastAsia="Times New Roman" w:hAnsi="Calibri" w:cs="Calibri"/>
                  <w:color w:val="000000"/>
                  <w:sz w:val="22"/>
                </w:rPr>
                <w:delText>477</w:delText>
              </w:r>
            </w:del>
          </w:p>
        </w:tc>
      </w:tr>
      <w:tr w:rsidR="00E16572" w:rsidRPr="00E16572" w:rsidDel="009C19DC" w14:paraId="4194A6EC" w14:textId="2729C077" w:rsidTr="00B21582">
        <w:trPr>
          <w:trHeight w:val="300"/>
          <w:del w:id="11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0383E667" w:rsidR="00E16572" w:rsidRPr="00B21582" w:rsidDel="009C19DC" w:rsidRDefault="00E16572" w:rsidP="00E16572">
            <w:pPr>
              <w:spacing w:line="240" w:lineRule="auto"/>
              <w:ind w:firstLine="0"/>
              <w:rPr>
                <w:del w:id="1145" w:author="Nate Bachmeier [AWS-SA]" w:date="2023-05-04T18:11:00Z"/>
                <w:rFonts w:ascii="Calibri" w:eastAsia="Times New Roman" w:hAnsi="Calibri" w:cs="Calibri"/>
                <w:b w:val="0"/>
                <w:bCs w:val="0"/>
                <w:color w:val="000000"/>
                <w:sz w:val="22"/>
              </w:rPr>
            </w:pPr>
            <w:del w:id="1146" w:author="Nate Bachmeier [AWS-SA]" w:date="2023-05-04T18:11:00Z">
              <w:r w:rsidRPr="00E16572" w:rsidDel="009C19DC">
                <w:rPr>
                  <w:rFonts w:ascii="Calibri" w:eastAsia="Times New Roman" w:hAnsi="Calibri" w:cs="Calibri"/>
                  <w:color w:val="000000"/>
                  <w:sz w:val="22"/>
                </w:rPr>
                <w:delText>crossing eyes</w:delText>
              </w:r>
            </w:del>
          </w:p>
        </w:tc>
        <w:tc>
          <w:tcPr>
            <w:tcW w:w="5348" w:type="dxa"/>
            <w:noWrap/>
            <w:hideMark/>
          </w:tcPr>
          <w:p w14:paraId="5CE7BEEE" w14:textId="60FEB9C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47" w:author="Nate Bachmeier [AWS-SA]" w:date="2023-05-04T18:11:00Z"/>
                <w:rFonts w:ascii="Calibri" w:eastAsia="Times New Roman" w:hAnsi="Calibri" w:cs="Calibri"/>
                <w:color w:val="000000"/>
                <w:sz w:val="22"/>
              </w:rPr>
            </w:pPr>
            <w:del w:id="1148" w:author="Nate Bachmeier [AWS-SA]" w:date="2023-05-04T18:11:00Z">
              <w:r w:rsidRPr="00E16572" w:rsidDel="009C19DC">
                <w:rPr>
                  <w:rFonts w:ascii="Calibri" w:eastAsia="Times New Roman" w:hAnsi="Calibri" w:cs="Calibri"/>
                  <w:color w:val="000000"/>
                  <w:sz w:val="22"/>
                </w:rPr>
                <w:delText>664</w:delText>
              </w:r>
            </w:del>
          </w:p>
        </w:tc>
      </w:tr>
      <w:tr w:rsidR="00E16572" w:rsidRPr="00E16572" w:rsidDel="009C19DC" w14:paraId="2F76C4A3" w14:textId="39686646" w:rsidTr="00B21582">
        <w:trPr>
          <w:cnfStyle w:val="000000100000" w:firstRow="0" w:lastRow="0" w:firstColumn="0" w:lastColumn="0" w:oddVBand="0" w:evenVBand="0" w:oddHBand="1" w:evenHBand="0" w:firstRowFirstColumn="0" w:firstRowLastColumn="0" w:lastRowFirstColumn="0" w:lastRowLastColumn="0"/>
          <w:trHeight w:val="300"/>
          <w:del w:id="11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535E123D" w:rsidR="00E16572" w:rsidRPr="00B21582" w:rsidDel="009C19DC" w:rsidRDefault="00E16572" w:rsidP="00E16572">
            <w:pPr>
              <w:spacing w:line="240" w:lineRule="auto"/>
              <w:ind w:firstLine="0"/>
              <w:rPr>
                <w:del w:id="1150" w:author="Nate Bachmeier [AWS-SA]" w:date="2023-05-04T18:11:00Z"/>
                <w:rFonts w:ascii="Calibri" w:eastAsia="Times New Roman" w:hAnsi="Calibri" w:cs="Calibri"/>
                <w:b w:val="0"/>
                <w:bCs w:val="0"/>
                <w:color w:val="000000"/>
                <w:sz w:val="22"/>
              </w:rPr>
            </w:pPr>
            <w:del w:id="1151" w:author="Nate Bachmeier [AWS-SA]" w:date="2023-05-04T18:11:00Z">
              <w:r w:rsidRPr="00E16572" w:rsidDel="009C19DC">
                <w:rPr>
                  <w:rFonts w:ascii="Calibri" w:eastAsia="Times New Roman" w:hAnsi="Calibri" w:cs="Calibri"/>
                  <w:color w:val="000000"/>
                  <w:sz w:val="22"/>
                </w:rPr>
                <w:delText>crossing river</w:delText>
              </w:r>
            </w:del>
          </w:p>
        </w:tc>
        <w:tc>
          <w:tcPr>
            <w:tcW w:w="5348" w:type="dxa"/>
            <w:noWrap/>
            <w:hideMark/>
          </w:tcPr>
          <w:p w14:paraId="3B14FE91" w14:textId="0E6AFC9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52" w:author="Nate Bachmeier [AWS-SA]" w:date="2023-05-04T18:11:00Z"/>
                <w:rFonts w:ascii="Calibri" w:eastAsia="Times New Roman" w:hAnsi="Calibri" w:cs="Calibri"/>
                <w:color w:val="000000"/>
                <w:sz w:val="22"/>
              </w:rPr>
            </w:pPr>
            <w:del w:id="1153" w:author="Nate Bachmeier [AWS-SA]" w:date="2023-05-04T18:11:00Z">
              <w:r w:rsidRPr="00E16572" w:rsidDel="009C19DC">
                <w:rPr>
                  <w:rFonts w:ascii="Calibri" w:eastAsia="Times New Roman" w:hAnsi="Calibri" w:cs="Calibri"/>
                  <w:color w:val="000000"/>
                  <w:sz w:val="22"/>
                </w:rPr>
                <w:delText>844</w:delText>
              </w:r>
            </w:del>
          </w:p>
        </w:tc>
      </w:tr>
      <w:tr w:rsidR="00E16572" w:rsidRPr="00E16572" w:rsidDel="009C19DC" w14:paraId="25F7250C" w14:textId="6440511A" w:rsidTr="00B21582">
        <w:trPr>
          <w:trHeight w:val="300"/>
          <w:del w:id="11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2926A0B9" w:rsidR="00E16572" w:rsidRPr="00B21582" w:rsidDel="009C19DC" w:rsidRDefault="00E16572" w:rsidP="00E16572">
            <w:pPr>
              <w:spacing w:line="240" w:lineRule="auto"/>
              <w:ind w:firstLine="0"/>
              <w:rPr>
                <w:del w:id="1155" w:author="Nate Bachmeier [AWS-SA]" w:date="2023-05-04T18:11:00Z"/>
                <w:rFonts w:ascii="Calibri" w:eastAsia="Times New Roman" w:hAnsi="Calibri" w:cs="Calibri"/>
                <w:b w:val="0"/>
                <w:bCs w:val="0"/>
                <w:color w:val="000000"/>
                <w:sz w:val="22"/>
              </w:rPr>
            </w:pPr>
            <w:del w:id="1156" w:author="Nate Bachmeier [AWS-SA]" w:date="2023-05-04T18:11:00Z">
              <w:r w:rsidRPr="00E16572" w:rsidDel="009C19DC">
                <w:rPr>
                  <w:rFonts w:ascii="Calibri" w:eastAsia="Times New Roman" w:hAnsi="Calibri" w:cs="Calibri"/>
                  <w:color w:val="000000"/>
                  <w:sz w:val="22"/>
                </w:rPr>
                <w:delText>crying</w:delText>
              </w:r>
            </w:del>
          </w:p>
        </w:tc>
        <w:tc>
          <w:tcPr>
            <w:tcW w:w="5348" w:type="dxa"/>
            <w:noWrap/>
            <w:hideMark/>
          </w:tcPr>
          <w:p w14:paraId="2DA4CA71" w14:textId="30DB330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57" w:author="Nate Bachmeier [AWS-SA]" w:date="2023-05-04T18:11:00Z"/>
                <w:rFonts w:ascii="Calibri" w:eastAsia="Times New Roman" w:hAnsi="Calibri" w:cs="Calibri"/>
                <w:color w:val="000000"/>
                <w:sz w:val="22"/>
              </w:rPr>
            </w:pPr>
            <w:del w:id="1158" w:author="Nate Bachmeier [AWS-SA]" w:date="2023-05-04T18:11:00Z">
              <w:r w:rsidRPr="00E16572" w:rsidDel="009C19DC">
                <w:rPr>
                  <w:rFonts w:ascii="Calibri" w:eastAsia="Times New Roman" w:hAnsi="Calibri" w:cs="Calibri"/>
                  <w:color w:val="000000"/>
                  <w:sz w:val="22"/>
                </w:rPr>
                <w:delText>583</w:delText>
              </w:r>
            </w:del>
          </w:p>
        </w:tc>
      </w:tr>
      <w:tr w:rsidR="00E16572" w:rsidRPr="00E16572" w:rsidDel="009C19DC" w14:paraId="362EC23D" w14:textId="79529DB1" w:rsidTr="00B21582">
        <w:trPr>
          <w:cnfStyle w:val="000000100000" w:firstRow="0" w:lastRow="0" w:firstColumn="0" w:lastColumn="0" w:oddVBand="0" w:evenVBand="0" w:oddHBand="1" w:evenHBand="0" w:firstRowFirstColumn="0" w:firstRowLastColumn="0" w:lastRowFirstColumn="0" w:lastRowLastColumn="0"/>
          <w:trHeight w:val="300"/>
          <w:del w:id="11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118573A5" w:rsidR="00E16572" w:rsidRPr="00B21582" w:rsidDel="009C19DC" w:rsidRDefault="00E16572" w:rsidP="00E16572">
            <w:pPr>
              <w:spacing w:line="240" w:lineRule="auto"/>
              <w:ind w:firstLine="0"/>
              <w:rPr>
                <w:del w:id="1160" w:author="Nate Bachmeier [AWS-SA]" w:date="2023-05-04T18:11:00Z"/>
                <w:rFonts w:ascii="Calibri" w:eastAsia="Times New Roman" w:hAnsi="Calibri" w:cs="Calibri"/>
                <w:b w:val="0"/>
                <w:bCs w:val="0"/>
                <w:color w:val="000000"/>
                <w:sz w:val="22"/>
              </w:rPr>
            </w:pPr>
            <w:del w:id="1161" w:author="Nate Bachmeier [AWS-SA]" w:date="2023-05-04T18:11:00Z">
              <w:r w:rsidRPr="00E16572" w:rsidDel="009C19DC">
                <w:rPr>
                  <w:rFonts w:ascii="Calibri" w:eastAsia="Times New Roman" w:hAnsi="Calibri" w:cs="Calibri"/>
                  <w:color w:val="000000"/>
                  <w:sz w:val="22"/>
                </w:rPr>
                <w:delText>cumbia</w:delText>
              </w:r>
            </w:del>
          </w:p>
        </w:tc>
        <w:tc>
          <w:tcPr>
            <w:tcW w:w="5348" w:type="dxa"/>
            <w:noWrap/>
            <w:hideMark/>
          </w:tcPr>
          <w:p w14:paraId="7A374A6A" w14:textId="1E4933B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62" w:author="Nate Bachmeier [AWS-SA]" w:date="2023-05-04T18:11:00Z"/>
                <w:rFonts w:ascii="Calibri" w:eastAsia="Times New Roman" w:hAnsi="Calibri" w:cs="Calibri"/>
                <w:color w:val="000000"/>
                <w:sz w:val="22"/>
              </w:rPr>
            </w:pPr>
            <w:del w:id="1163" w:author="Nate Bachmeier [AWS-SA]" w:date="2023-05-04T18:11:00Z">
              <w:r w:rsidRPr="00E16572" w:rsidDel="009C19DC">
                <w:rPr>
                  <w:rFonts w:ascii="Calibri" w:eastAsia="Times New Roman" w:hAnsi="Calibri" w:cs="Calibri"/>
                  <w:color w:val="000000"/>
                  <w:sz w:val="22"/>
                </w:rPr>
                <w:delText>558</w:delText>
              </w:r>
            </w:del>
          </w:p>
        </w:tc>
      </w:tr>
      <w:tr w:rsidR="00E16572" w:rsidRPr="00E16572" w:rsidDel="009C19DC" w14:paraId="087DC040" w14:textId="1112CED4" w:rsidTr="00B21582">
        <w:trPr>
          <w:trHeight w:val="300"/>
          <w:del w:id="11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38BE9E44" w:rsidR="00E16572" w:rsidRPr="00B21582" w:rsidDel="009C19DC" w:rsidRDefault="00E16572" w:rsidP="00E16572">
            <w:pPr>
              <w:spacing w:line="240" w:lineRule="auto"/>
              <w:ind w:firstLine="0"/>
              <w:rPr>
                <w:del w:id="1165" w:author="Nate Bachmeier [AWS-SA]" w:date="2023-05-04T18:11:00Z"/>
                <w:rFonts w:ascii="Calibri" w:eastAsia="Times New Roman" w:hAnsi="Calibri" w:cs="Calibri"/>
                <w:b w:val="0"/>
                <w:bCs w:val="0"/>
                <w:color w:val="000000"/>
                <w:sz w:val="22"/>
              </w:rPr>
            </w:pPr>
            <w:del w:id="1166" w:author="Nate Bachmeier [AWS-SA]" w:date="2023-05-04T18:11:00Z">
              <w:r w:rsidRPr="00E16572" w:rsidDel="009C19DC">
                <w:rPr>
                  <w:rFonts w:ascii="Calibri" w:eastAsia="Times New Roman" w:hAnsi="Calibri" w:cs="Calibri"/>
                  <w:color w:val="000000"/>
                  <w:sz w:val="22"/>
                </w:rPr>
                <w:delText>curling (sport)</w:delText>
              </w:r>
            </w:del>
          </w:p>
        </w:tc>
        <w:tc>
          <w:tcPr>
            <w:tcW w:w="5348" w:type="dxa"/>
            <w:noWrap/>
            <w:hideMark/>
          </w:tcPr>
          <w:p w14:paraId="02837720" w14:textId="0885D39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67" w:author="Nate Bachmeier [AWS-SA]" w:date="2023-05-04T18:11:00Z"/>
                <w:rFonts w:ascii="Calibri" w:eastAsia="Times New Roman" w:hAnsi="Calibri" w:cs="Calibri"/>
                <w:color w:val="000000"/>
                <w:sz w:val="22"/>
              </w:rPr>
            </w:pPr>
            <w:del w:id="1168" w:author="Nate Bachmeier [AWS-SA]" w:date="2023-05-04T18:11:00Z">
              <w:r w:rsidRPr="00E16572" w:rsidDel="009C19DC">
                <w:rPr>
                  <w:rFonts w:ascii="Calibri" w:eastAsia="Times New Roman" w:hAnsi="Calibri" w:cs="Calibri"/>
                  <w:color w:val="000000"/>
                  <w:sz w:val="22"/>
                </w:rPr>
                <w:delText>580</w:delText>
              </w:r>
            </w:del>
          </w:p>
        </w:tc>
      </w:tr>
      <w:tr w:rsidR="00E16572" w:rsidRPr="00E16572" w:rsidDel="009C19DC" w14:paraId="6757FB05" w14:textId="07FFD059" w:rsidTr="00B21582">
        <w:trPr>
          <w:cnfStyle w:val="000000100000" w:firstRow="0" w:lastRow="0" w:firstColumn="0" w:lastColumn="0" w:oddVBand="0" w:evenVBand="0" w:oddHBand="1" w:evenHBand="0" w:firstRowFirstColumn="0" w:firstRowLastColumn="0" w:lastRowFirstColumn="0" w:lastRowLastColumn="0"/>
          <w:trHeight w:val="300"/>
          <w:del w:id="11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0F52F090" w:rsidR="00E16572" w:rsidRPr="00B21582" w:rsidDel="009C19DC" w:rsidRDefault="00E16572" w:rsidP="00E16572">
            <w:pPr>
              <w:spacing w:line="240" w:lineRule="auto"/>
              <w:ind w:firstLine="0"/>
              <w:rPr>
                <w:del w:id="1170" w:author="Nate Bachmeier [AWS-SA]" w:date="2023-05-04T18:11:00Z"/>
                <w:rFonts w:ascii="Calibri" w:eastAsia="Times New Roman" w:hAnsi="Calibri" w:cs="Calibri"/>
                <w:b w:val="0"/>
                <w:bCs w:val="0"/>
                <w:color w:val="000000"/>
                <w:sz w:val="22"/>
              </w:rPr>
            </w:pPr>
            <w:del w:id="1171" w:author="Nate Bachmeier [AWS-SA]" w:date="2023-05-04T18:11:00Z">
              <w:r w:rsidRPr="00E16572" w:rsidDel="009C19DC">
                <w:rPr>
                  <w:rFonts w:ascii="Calibri" w:eastAsia="Times New Roman" w:hAnsi="Calibri" w:cs="Calibri"/>
                  <w:color w:val="000000"/>
                  <w:sz w:val="22"/>
                </w:rPr>
                <w:delText>curling eyelashes</w:delText>
              </w:r>
            </w:del>
          </w:p>
        </w:tc>
        <w:tc>
          <w:tcPr>
            <w:tcW w:w="5348" w:type="dxa"/>
            <w:noWrap/>
            <w:hideMark/>
          </w:tcPr>
          <w:p w14:paraId="00E4DF52" w14:textId="5FDEF8E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72" w:author="Nate Bachmeier [AWS-SA]" w:date="2023-05-04T18:11:00Z"/>
                <w:rFonts w:ascii="Calibri" w:eastAsia="Times New Roman" w:hAnsi="Calibri" w:cs="Calibri"/>
                <w:color w:val="000000"/>
                <w:sz w:val="22"/>
              </w:rPr>
            </w:pPr>
            <w:del w:id="1173" w:author="Nate Bachmeier [AWS-SA]" w:date="2023-05-04T18:11:00Z">
              <w:r w:rsidRPr="00E16572" w:rsidDel="009C19DC">
                <w:rPr>
                  <w:rFonts w:ascii="Calibri" w:eastAsia="Times New Roman" w:hAnsi="Calibri" w:cs="Calibri"/>
                  <w:color w:val="000000"/>
                  <w:sz w:val="22"/>
                </w:rPr>
                <w:delText>494</w:delText>
              </w:r>
            </w:del>
          </w:p>
        </w:tc>
      </w:tr>
      <w:tr w:rsidR="00E16572" w:rsidRPr="00E16572" w:rsidDel="009C19DC" w14:paraId="1E003AF3" w14:textId="20FE36DA" w:rsidTr="00B21582">
        <w:trPr>
          <w:trHeight w:val="300"/>
          <w:del w:id="11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277533F3" w:rsidR="00E16572" w:rsidRPr="00B21582" w:rsidDel="009C19DC" w:rsidRDefault="00E16572" w:rsidP="00E16572">
            <w:pPr>
              <w:spacing w:line="240" w:lineRule="auto"/>
              <w:ind w:firstLine="0"/>
              <w:rPr>
                <w:del w:id="1175" w:author="Nate Bachmeier [AWS-SA]" w:date="2023-05-04T18:11:00Z"/>
                <w:rFonts w:ascii="Calibri" w:eastAsia="Times New Roman" w:hAnsi="Calibri" w:cs="Calibri"/>
                <w:b w:val="0"/>
                <w:bCs w:val="0"/>
                <w:color w:val="000000"/>
                <w:sz w:val="22"/>
              </w:rPr>
            </w:pPr>
            <w:del w:id="1176" w:author="Nate Bachmeier [AWS-SA]" w:date="2023-05-04T18:11:00Z">
              <w:r w:rsidRPr="00E16572" w:rsidDel="009C19DC">
                <w:rPr>
                  <w:rFonts w:ascii="Calibri" w:eastAsia="Times New Roman" w:hAnsi="Calibri" w:cs="Calibri"/>
                  <w:color w:val="000000"/>
                  <w:sz w:val="22"/>
                </w:rPr>
                <w:delText>curling hair</w:delText>
              </w:r>
            </w:del>
          </w:p>
        </w:tc>
        <w:tc>
          <w:tcPr>
            <w:tcW w:w="5348" w:type="dxa"/>
            <w:noWrap/>
            <w:hideMark/>
          </w:tcPr>
          <w:p w14:paraId="519A0D62" w14:textId="55A7CA0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77" w:author="Nate Bachmeier [AWS-SA]" w:date="2023-05-04T18:11:00Z"/>
                <w:rFonts w:ascii="Calibri" w:eastAsia="Times New Roman" w:hAnsi="Calibri" w:cs="Calibri"/>
                <w:color w:val="000000"/>
                <w:sz w:val="22"/>
              </w:rPr>
            </w:pPr>
            <w:del w:id="1178" w:author="Nate Bachmeier [AWS-SA]" w:date="2023-05-04T18:11:00Z">
              <w:r w:rsidRPr="00E16572" w:rsidDel="009C19DC">
                <w:rPr>
                  <w:rFonts w:ascii="Calibri" w:eastAsia="Times New Roman" w:hAnsi="Calibri" w:cs="Calibri"/>
                  <w:color w:val="000000"/>
                  <w:sz w:val="22"/>
                </w:rPr>
                <w:delText>674</w:delText>
              </w:r>
            </w:del>
          </w:p>
        </w:tc>
      </w:tr>
      <w:tr w:rsidR="00E16572" w:rsidRPr="00E16572" w:rsidDel="009C19DC" w14:paraId="656A7B87" w14:textId="0D0FC7A1" w:rsidTr="00B21582">
        <w:trPr>
          <w:cnfStyle w:val="000000100000" w:firstRow="0" w:lastRow="0" w:firstColumn="0" w:lastColumn="0" w:oddVBand="0" w:evenVBand="0" w:oddHBand="1" w:evenHBand="0" w:firstRowFirstColumn="0" w:firstRowLastColumn="0" w:lastRowFirstColumn="0" w:lastRowLastColumn="0"/>
          <w:trHeight w:val="300"/>
          <w:del w:id="11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17ACF168" w:rsidR="00E16572" w:rsidRPr="00B21582" w:rsidDel="009C19DC" w:rsidRDefault="00E16572" w:rsidP="00E16572">
            <w:pPr>
              <w:spacing w:line="240" w:lineRule="auto"/>
              <w:ind w:firstLine="0"/>
              <w:rPr>
                <w:del w:id="1180" w:author="Nate Bachmeier [AWS-SA]" w:date="2023-05-04T18:11:00Z"/>
                <w:rFonts w:ascii="Calibri" w:eastAsia="Times New Roman" w:hAnsi="Calibri" w:cs="Calibri"/>
                <w:b w:val="0"/>
                <w:bCs w:val="0"/>
                <w:color w:val="000000"/>
                <w:sz w:val="22"/>
              </w:rPr>
            </w:pPr>
            <w:del w:id="1181" w:author="Nate Bachmeier [AWS-SA]" w:date="2023-05-04T18:11:00Z">
              <w:r w:rsidRPr="00E16572" w:rsidDel="009C19DC">
                <w:rPr>
                  <w:rFonts w:ascii="Calibri" w:eastAsia="Times New Roman" w:hAnsi="Calibri" w:cs="Calibri"/>
                  <w:color w:val="000000"/>
                  <w:sz w:val="22"/>
                </w:rPr>
                <w:delText>cutting apple</w:delText>
              </w:r>
            </w:del>
          </w:p>
        </w:tc>
        <w:tc>
          <w:tcPr>
            <w:tcW w:w="5348" w:type="dxa"/>
            <w:noWrap/>
            <w:hideMark/>
          </w:tcPr>
          <w:p w14:paraId="48E3C788" w14:textId="3D47F85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82" w:author="Nate Bachmeier [AWS-SA]" w:date="2023-05-04T18:11:00Z"/>
                <w:rFonts w:ascii="Calibri" w:eastAsia="Times New Roman" w:hAnsi="Calibri" w:cs="Calibri"/>
                <w:color w:val="000000"/>
                <w:sz w:val="22"/>
              </w:rPr>
            </w:pPr>
            <w:del w:id="1183" w:author="Nate Bachmeier [AWS-SA]" w:date="2023-05-04T18:11:00Z">
              <w:r w:rsidRPr="00E16572" w:rsidDel="009C19DC">
                <w:rPr>
                  <w:rFonts w:ascii="Calibri" w:eastAsia="Times New Roman" w:hAnsi="Calibri" w:cs="Calibri"/>
                  <w:color w:val="000000"/>
                  <w:sz w:val="22"/>
                </w:rPr>
                <w:delText>485</w:delText>
              </w:r>
            </w:del>
          </w:p>
        </w:tc>
      </w:tr>
      <w:tr w:rsidR="00E16572" w:rsidRPr="00E16572" w:rsidDel="009C19DC" w14:paraId="4C6F45D6" w14:textId="76E4A597" w:rsidTr="00B21582">
        <w:trPr>
          <w:trHeight w:val="300"/>
          <w:del w:id="11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4DCE4B70" w:rsidR="00E16572" w:rsidRPr="00B21582" w:rsidDel="009C19DC" w:rsidRDefault="00E16572" w:rsidP="00E16572">
            <w:pPr>
              <w:spacing w:line="240" w:lineRule="auto"/>
              <w:ind w:firstLine="0"/>
              <w:rPr>
                <w:del w:id="1185" w:author="Nate Bachmeier [AWS-SA]" w:date="2023-05-04T18:11:00Z"/>
                <w:rFonts w:ascii="Calibri" w:eastAsia="Times New Roman" w:hAnsi="Calibri" w:cs="Calibri"/>
                <w:b w:val="0"/>
                <w:bCs w:val="0"/>
                <w:color w:val="000000"/>
                <w:sz w:val="22"/>
              </w:rPr>
            </w:pPr>
            <w:del w:id="1186" w:author="Nate Bachmeier [AWS-SA]" w:date="2023-05-04T18:11:00Z">
              <w:r w:rsidRPr="00E16572" w:rsidDel="009C19DC">
                <w:rPr>
                  <w:rFonts w:ascii="Calibri" w:eastAsia="Times New Roman" w:hAnsi="Calibri" w:cs="Calibri"/>
                  <w:color w:val="000000"/>
                  <w:sz w:val="22"/>
                </w:rPr>
                <w:delText>cutting cake</w:delText>
              </w:r>
            </w:del>
          </w:p>
        </w:tc>
        <w:tc>
          <w:tcPr>
            <w:tcW w:w="5348" w:type="dxa"/>
            <w:noWrap/>
            <w:hideMark/>
          </w:tcPr>
          <w:p w14:paraId="664050F9" w14:textId="360EF54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87" w:author="Nate Bachmeier [AWS-SA]" w:date="2023-05-04T18:11:00Z"/>
                <w:rFonts w:ascii="Calibri" w:eastAsia="Times New Roman" w:hAnsi="Calibri" w:cs="Calibri"/>
                <w:color w:val="000000"/>
                <w:sz w:val="22"/>
              </w:rPr>
            </w:pPr>
            <w:del w:id="1188" w:author="Nate Bachmeier [AWS-SA]" w:date="2023-05-04T18:11:00Z">
              <w:r w:rsidRPr="00E16572" w:rsidDel="009C19DC">
                <w:rPr>
                  <w:rFonts w:ascii="Calibri" w:eastAsia="Times New Roman" w:hAnsi="Calibri" w:cs="Calibri"/>
                  <w:color w:val="000000"/>
                  <w:sz w:val="22"/>
                </w:rPr>
                <w:delText>511</w:delText>
              </w:r>
            </w:del>
          </w:p>
        </w:tc>
      </w:tr>
      <w:tr w:rsidR="00E16572" w:rsidRPr="00E16572" w:rsidDel="009C19DC" w14:paraId="5270FE4F" w14:textId="0650B0BD" w:rsidTr="00B21582">
        <w:trPr>
          <w:cnfStyle w:val="000000100000" w:firstRow="0" w:lastRow="0" w:firstColumn="0" w:lastColumn="0" w:oddVBand="0" w:evenVBand="0" w:oddHBand="1" w:evenHBand="0" w:firstRowFirstColumn="0" w:firstRowLastColumn="0" w:lastRowFirstColumn="0" w:lastRowLastColumn="0"/>
          <w:trHeight w:val="300"/>
          <w:del w:id="11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049EAB5E" w:rsidR="00E16572" w:rsidRPr="00B21582" w:rsidDel="009C19DC" w:rsidRDefault="00E16572" w:rsidP="00E16572">
            <w:pPr>
              <w:spacing w:line="240" w:lineRule="auto"/>
              <w:ind w:firstLine="0"/>
              <w:rPr>
                <w:del w:id="1190" w:author="Nate Bachmeier [AWS-SA]" w:date="2023-05-04T18:11:00Z"/>
                <w:rFonts w:ascii="Calibri" w:eastAsia="Times New Roman" w:hAnsi="Calibri" w:cs="Calibri"/>
                <w:b w:val="0"/>
                <w:bCs w:val="0"/>
                <w:color w:val="000000"/>
                <w:sz w:val="22"/>
              </w:rPr>
            </w:pPr>
            <w:del w:id="1191" w:author="Nate Bachmeier [AWS-SA]" w:date="2023-05-04T18:11:00Z">
              <w:r w:rsidRPr="00E16572" w:rsidDel="009C19DC">
                <w:rPr>
                  <w:rFonts w:ascii="Calibri" w:eastAsia="Times New Roman" w:hAnsi="Calibri" w:cs="Calibri"/>
                  <w:color w:val="000000"/>
                  <w:sz w:val="22"/>
                </w:rPr>
                <w:delText>cutting nails</w:delText>
              </w:r>
            </w:del>
          </w:p>
        </w:tc>
        <w:tc>
          <w:tcPr>
            <w:tcW w:w="5348" w:type="dxa"/>
            <w:noWrap/>
            <w:hideMark/>
          </w:tcPr>
          <w:p w14:paraId="484321B5" w14:textId="48552A9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192" w:author="Nate Bachmeier [AWS-SA]" w:date="2023-05-04T18:11:00Z"/>
                <w:rFonts w:ascii="Calibri" w:eastAsia="Times New Roman" w:hAnsi="Calibri" w:cs="Calibri"/>
                <w:color w:val="000000"/>
                <w:sz w:val="22"/>
              </w:rPr>
            </w:pPr>
            <w:del w:id="1193" w:author="Nate Bachmeier [AWS-SA]" w:date="2023-05-04T18:11:00Z">
              <w:r w:rsidRPr="00E16572" w:rsidDel="009C19DC">
                <w:rPr>
                  <w:rFonts w:ascii="Calibri" w:eastAsia="Times New Roman" w:hAnsi="Calibri" w:cs="Calibri"/>
                  <w:color w:val="000000"/>
                  <w:sz w:val="22"/>
                </w:rPr>
                <w:delText>735</w:delText>
              </w:r>
            </w:del>
          </w:p>
        </w:tc>
      </w:tr>
      <w:tr w:rsidR="00E16572" w:rsidRPr="00E16572" w:rsidDel="009C19DC" w14:paraId="66051174" w14:textId="53C59812" w:rsidTr="00B21582">
        <w:trPr>
          <w:trHeight w:val="300"/>
          <w:del w:id="11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69665485" w:rsidR="00E16572" w:rsidRPr="00B21582" w:rsidDel="009C19DC" w:rsidRDefault="00E16572" w:rsidP="00E16572">
            <w:pPr>
              <w:spacing w:line="240" w:lineRule="auto"/>
              <w:ind w:firstLine="0"/>
              <w:rPr>
                <w:del w:id="1195" w:author="Nate Bachmeier [AWS-SA]" w:date="2023-05-04T18:11:00Z"/>
                <w:rFonts w:ascii="Calibri" w:eastAsia="Times New Roman" w:hAnsi="Calibri" w:cs="Calibri"/>
                <w:b w:val="0"/>
                <w:bCs w:val="0"/>
                <w:color w:val="000000"/>
                <w:sz w:val="22"/>
              </w:rPr>
            </w:pPr>
            <w:del w:id="1196" w:author="Nate Bachmeier [AWS-SA]" w:date="2023-05-04T18:11:00Z">
              <w:r w:rsidRPr="00E16572" w:rsidDel="009C19DC">
                <w:rPr>
                  <w:rFonts w:ascii="Calibri" w:eastAsia="Times New Roman" w:hAnsi="Calibri" w:cs="Calibri"/>
                  <w:color w:val="000000"/>
                  <w:sz w:val="22"/>
                </w:rPr>
                <w:delText>cutting orange</w:delText>
              </w:r>
            </w:del>
          </w:p>
        </w:tc>
        <w:tc>
          <w:tcPr>
            <w:tcW w:w="5348" w:type="dxa"/>
            <w:noWrap/>
            <w:hideMark/>
          </w:tcPr>
          <w:p w14:paraId="4850FCF5" w14:textId="4FED0AD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197" w:author="Nate Bachmeier [AWS-SA]" w:date="2023-05-04T18:11:00Z"/>
                <w:rFonts w:ascii="Calibri" w:eastAsia="Times New Roman" w:hAnsi="Calibri" w:cs="Calibri"/>
                <w:color w:val="000000"/>
                <w:sz w:val="22"/>
              </w:rPr>
            </w:pPr>
            <w:del w:id="1198" w:author="Nate Bachmeier [AWS-SA]" w:date="2023-05-04T18:11:00Z">
              <w:r w:rsidRPr="00E16572" w:rsidDel="009C19DC">
                <w:rPr>
                  <w:rFonts w:ascii="Calibri" w:eastAsia="Times New Roman" w:hAnsi="Calibri" w:cs="Calibri"/>
                  <w:color w:val="000000"/>
                  <w:sz w:val="22"/>
                </w:rPr>
                <w:delText>470</w:delText>
              </w:r>
            </w:del>
          </w:p>
        </w:tc>
      </w:tr>
      <w:tr w:rsidR="00E16572" w:rsidRPr="00E16572" w:rsidDel="009C19DC" w14:paraId="4387ED13" w14:textId="276C0AD9" w:rsidTr="00B21582">
        <w:trPr>
          <w:cnfStyle w:val="000000100000" w:firstRow="0" w:lastRow="0" w:firstColumn="0" w:lastColumn="0" w:oddVBand="0" w:evenVBand="0" w:oddHBand="1" w:evenHBand="0" w:firstRowFirstColumn="0" w:firstRowLastColumn="0" w:lastRowFirstColumn="0" w:lastRowLastColumn="0"/>
          <w:trHeight w:val="300"/>
          <w:del w:id="11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4F24A08E" w:rsidR="00E16572" w:rsidRPr="00B21582" w:rsidDel="009C19DC" w:rsidRDefault="00E16572" w:rsidP="00E16572">
            <w:pPr>
              <w:spacing w:line="240" w:lineRule="auto"/>
              <w:ind w:firstLine="0"/>
              <w:rPr>
                <w:del w:id="1200" w:author="Nate Bachmeier [AWS-SA]" w:date="2023-05-04T18:11:00Z"/>
                <w:rFonts w:ascii="Calibri" w:eastAsia="Times New Roman" w:hAnsi="Calibri" w:cs="Calibri"/>
                <w:b w:val="0"/>
                <w:bCs w:val="0"/>
                <w:color w:val="000000"/>
                <w:sz w:val="22"/>
              </w:rPr>
            </w:pPr>
            <w:del w:id="1201" w:author="Nate Bachmeier [AWS-SA]" w:date="2023-05-04T18:11:00Z">
              <w:r w:rsidRPr="00E16572" w:rsidDel="009C19DC">
                <w:rPr>
                  <w:rFonts w:ascii="Calibri" w:eastAsia="Times New Roman" w:hAnsi="Calibri" w:cs="Calibri"/>
                  <w:color w:val="000000"/>
                  <w:sz w:val="22"/>
                </w:rPr>
                <w:delText>cutting pineapple</w:delText>
              </w:r>
            </w:del>
          </w:p>
        </w:tc>
        <w:tc>
          <w:tcPr>
            <w:tcW w:w="5348" w:type="dxa"/>
            <w:noWrap/>
            <w:hideMark/>
          </w:tcPr>
          <w:p w14:paraId="797CCB15" w14:textId="15A9A00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02" w:author="Nate Bachmeier [AWS-SA]" w:date="2023-05-04T18:11:00Z"/>
                <w:rFonts w:ascii="Calibri" w:eastAsia="Times New Roman" w:hAnsi="Calibri" w:cs="Calibri"/>
                <w:color w:val="000000"/>
                <w:sz w:val="22"/>
              </w:rPr>
            </w:pPr>
            <w:del w:id="1203" w:author="Nate Bachmeier [AWS-SA]" w:date="2023-05-04T18:11:00Z">
              <w:r w:rsidRPr="00E16572" w:rsidDel="009C19DC">
                <w:rPr>
                  <w:rFonts w:ascii="Calibri" w:eastAsia="Times New Roman" w:hAnsi="Calibri" w:cs="Calibri"/>
                  <w:color w:val="000000"/>
                  <w:sz w:val="22"/>
                </w:rPr>
                <w:delText>749</w:delText>
              </w:r>
            </w:del>
          </w:p>
        </w:tc>
      </w:tr>
      <w:tr w:rsidR="00E16572" w:rsidRPr="00E16572" w:rsidDel="009C19DC" w14:paraId="433AFBF5" w14:textId="419B78CF" w:rsidTr="00B21582">
        <w:trPr>
          <w:trHeight w:val="300"/>
          <w:del w:id="12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63E856DC" w:rsidR="00E16572" w:rsidRPr="00B21582" w:rsidDel="009C19DC" w:rsidRDefault="00E16572" w:rsidP="00E16572">
            <w:pPr>
              <w:spacing w:line="240" w:lineRule="auto"/>
              <w:ind w:firstLine="0"/>
              <w:rPr>
                <w:del w:id="1205" w:author="Nate Bachmeier [AWS-SA]" w:date="2023-05-04T18:11:00Z"/>
                <w:rFonts w:ascii="Calibri" w:eastAsia="Times New Roman" w:hAnsi="Calibri" w:cs="Calibri"/>
                <w:b w:val="0"/>
                <w:bCs w:val="0"/>
                <w:color w:val="000000"/>
                <w:sz w:val="22"/>
              </w:rPr>
            </w:pPr>
            <w:del w:id="1206" w:author="Nate Bachmeier [AWS-SA]" w:date="2023-05-04T18:11:00Z">
              <w:r w:rsidRPr="00E16572" w:rsidDel="009C19DC">
                <w:rPr>
                  <w:rFonts w:ascii="Calibri" w:eastAsia="Times New Roman" w:hAnsi="Calibri" w:cs="Calibri"/>
                  <w:color w:val="000000"/>
                  <w:sz w:val="22"/>
                </w:rPr>
                <w:delText>cutting watermelon</w:delText>
              </w:r>
            </w:del>
          </w:p>
        </w:tc>
        <w:tc>
          <w:tcPr>
            <w:tcW w:w="5348" w:type="dxa"/>
            <w:noWrap/>
            <w:hideMark/>
          </w:tcPr>
          <w:p w14:paraId="75A7D8F4" w14:textId="6FFFC0F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07" w:author="Nate Bachmeier [AWS-SA]" w:date="2023-05-04T18:11:00Z"/>
                <w:rFonts w:ascii="Calibri" w:eastAsia="Times New Roman" w:hAnsi="Calibri" w:cs="Calibri"/>
                <w:color w:val="000000"/>
                <w:sz w:val="22"/>
              </w:rPr>
            </w:pPr>
            <w:del w:id="1208" w:author="Nate Bachmeier [AWS-SA]" w:date="2023-05-04T18:11:00Z">
              <w:r w:rsidRPr="00E16572" w:rsidDel="009C19DC">
                <w:rPr>
                  <w:rFonts w:ascii="Calibri" w:eastAsia="Times New Roman" w:hAnsi="Calibri" w:cs="Calibri"/>
                  <w:color w:val="000000"/>
                  <w:sz w:val="22"/>
                </w:rPr>
                <w:delText>681</w:delText>
              </w:r>
            </w:del>
          </w:p>
        </w:tc>
      </w:tr>
      <w:tr w:rsidR="00E16572" w:rsidRPr="00E16572" w:rsidDel="009C19DC" w14:paraId="6645AED5" w14:textId="57E49CC8" w:rsidTr="00B21582">
        <w:trPr>
          <w:cnfStyle w:val="000000100000" w:firstRow="0" w:lastRow="0" w:firstColumn="0" w:lastColumn="0" w:oddVBand="0" w:evenVBand="0" w:oddHBand="1" w:evenHBand="0" w:firstRowFirstColumn="0" w:firstRowLastColumn="0" w:lastRowFirstColumn="0" w:lastRowLastColumn="0"/>
          <w:trHeight w:val="300"/>
          <w:del w:id="12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514E3A75" w:rsidR="00E16572" w:rsidRPr="00B21582" w:rsidDel="009C19DC" w:rsidRDefault="00E16572" w:rsidP="00E16572">
            <w:pPr>
              <w:spacing w:line="240" w:lineRule="auto"/>
              <w:ind w:firstLine="0"/>
              <w:rPr>
                <w:del w:id="1210" w:author="Nate Bachmeier [AWS-SA]" w:date="2023-05-04T18:11:00Z"/>
                <w:rFonts w:ascii="Calibri" w:eastAsia="Times New Roman" w:hAnsi="Calibri" w:cs="Calibri"/>
                <w:b w:val="0"/>
                <w:bCs w:val="0"/>
                <w:color w:val="000000"/>
                <w:sz w:val="22"/>
              </w:rPr>
            </w:pPr>
            <w:del w:id="1211" w:author="Nate Bachmeier [AWS-SA]" w:date="2023-05-04T18:11:00Z">
              <w:r w:rsidRPr="00E16572" w:rsidDel="009C19DC">
                <w:rPr>
                  <w:rFonts w:ascii="Calibri" w:eastAsia="Times New Roman" w:hAnsi="Calibri" w:cs="Calibri"/>
                  <w:color w:val="000000"/>
                  <w:sz w:val="22"/>
                </w:rPr>
                <w:delText>dancing ballet</w:delText>
              </w:r>
            </w:del>
          </w:p>
        </w:tc>
        <w:tc>
          <w:tcPr>
            <w:tcW w:w="5348" w:type="dxa"/>
            <w:noWrap/>
            <w:hideMark/>
          </w:tcPr>
          <w:p w14:paraId="6E91B124" w14:textId="55DE9AC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12" w:author="Nate Bachmeier [AWS-SA]" w:date="2023-05-04T18:11:00Z"/>
                <w:rFonts w:ascii="Calibri" w:eastAsia="Times New Roman" w:hAnsi="Calibri" w:cs="Calibri"/>
                <w:color w:val="000000"/>
                <w:sz w:val="22"/>
              </w:rPr>
            </w:pPr>
            <w:del w:id="1213" w:author="Nate Bachmeier [AWS-SA]" w:date="2023-05-04T18:11:00Z">
              <w:r w:rsidRPr="00E16572" w:rsidDel="009C19DC">
                <w:rPr>
                  <w:rFonts w:ascii="Calibri" w:eastAsia="Times New Roman" w:hAnsi="Calibri" w:cs="Calibri"/>
                  <w:color w:val="000000"/>
                  <w:sz w:val="22"/>
                </w:rPr>
                <w:delText>502</w:delText>
              </w:r>
            </w:del>
          </w:p>
        </w:tc>
      </w:tr>
      <w:tr w:rsidR="00E16572" w:rsidRPr="00E16572" w:rsidDel="009C19DC" w14:paraId="70B9F791" w14:textId="1455080F" w:rsidTr="00B21582">
        <w:trPr>
          <w:trHeight w:val="300"/>
          <w:del w:id="12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057E5D8B" w:rsidR="00E16572" w:rsidRPr="00B21582" w:rsidDel="009C19DC" w:rsidRDefault="00E16572" w:rsidP="00E16572">
            <w:pPr>
              <w:spacing w:line="240" w:lineRule="auto"/>
              <w:ind w:firstLine="0"/>
              <w:rPr>
                <w:del w:id="1215" w:author="Nate Bachmeier [AWS-SA]" w:date="2023-05-04T18:11:00Z"/>
                <w:rFonts w:ascii="Calibri" w:eastAsia="Times New Roman" w:hAnsi="Calibri" w:cs="Calibri"/>
                <w:b w:val="0"/>
                <w:bCs w:val="0"/>
                <w:color w:val="000000"/>
                <w:sz w:val="22"/>
              </w:rPr>
            </w:pPr>
            <w:del w:id="1216" w:author="Nate Bachmeier [AWS-SA]" w:date="2023-05-04T18:11:00Z">
              <w:r w:rsidRPr="00E16572" w:rsidDel="009C19DC">
                <w:rPr>
                  <w:rFonts w:ascii="Calibri" w:eastAsia="Times New Roman" w:hAnsi="Calibri" w:cs="Calibri"/>
                  <w:color w:val="000000"/>
                  <w:sz w:val="22"/>
                </w:rPr>
                <w:delText>dancing charleston</w:delText>
              </w:r>
            </w:del>
          </w:p>
        </w:tc>
        <w:tc>
          <w:tcPr>
            <w:tcW w:w="5348" w:type="dxa"/>
            <w:noWrap/>
            <w:hideMark/>
          </w:tcPr>
          <w:p w14:paraId="3240884E" w14:textId="6B8CD1A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17" w:author="Nate Bachmeier [AWS-SA]" w:date="2023-05-04T18:11:00Z"/>
                <w:rFonts w:ascii="Calibri" w:eastAsia="Times New Roman" w:hAnsi="Calibri" w:cs="Calibri"/>
                <w:color w:val="000000"/>
                <w:sz w:val="22"/>
              </w:rPr>
            </w:pPr>
            <w:del w:id="1218" w:author="Nate Bachmeier [AWS-SA]" w:date="2023-05-04T18:11:00Z">
              <w:r w:rsidRPr="00E16572" w:rsidDel="009C19DC">
                <w:rPr>
                  <w:rFonts w:ascii="Calibri" w:eastAsia="Times New Roman" w:hAnsi="Calibri" w:cs="Calibri"/>
                  <w:color w:val="000000"/>
                  <w:sz w:val="22"/>
                </w:rPr>
                <w:delText>616</w:delText>
              </w:r>
            </w:del>
          </w:p>
        </w:tc>
      </w:tr>
      <w:tr w:rsidR="00E16572" w:rsidRPr="00E16572" w:rsidDel="009C19DC" w14:paraId="73956CD1" w14:textId="2DC6AEF7" w:rsidTr="00B21582">
        <w:trPr>
          <w:cnfStyle w:val="000000100000" w:firstRow="0" w:lastRow="0" w:firstColumn="0" w:lastColumn="0" w:oddVBand="0" w:evenVBand="0" w:oddHBand="1" w:evenHBand="0" w:firstRowFirstColumn="0" w:firstRowLastColumn="0" w:lastRowFirstColumn="0" w:lastRowLastColumn="0"/>
          <w:trHeight w:val="300"/>
          <w:del w:id="12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5F0732D1" w:rsidR="00E16572" w:rsidRPr="00B21582" w:rsidDel="009C19DC" w:rsidRDefault="00E16572" w:rsidP="00E16572">
            <w:pPr>
              <w:spacing w:line="240" w:lineRule="auto"/>
              <w:ind w:firstLine="0"/>
              <w:rPr>
                <w:del w:id="1220" w:author="Nate Bachmeier [AWS-SA]" w:date="2023-05-04T18:11:00Z"/>
                <w:rFonts w:ascii="Calibri" w:eastAsia="Times New Roman" w:hAnsi="Calibri" w:cs="Calibri"/>
                <w:b w:val="0"/>
                <w:bCs w:val="0"/>
                <w:color w:val="000000"/>
                <w:sz w:val="22"/>
              </w:rPr>
            </w:pPr>
            <w:del w:id="1221" w:author="Nate Bachmeier [AWS-SA]" w:date="2023-05-04T18:11:00Z">
              <w:r w:rsidRPr="00E16572" w:rsidDel="009C19DC">
                <w:rPr>
                  <w:rFonts w:ascii="Calibri" w:eastAsia="Times New Roman" w:hAnsi="Calibri" w:cs="Calibri"/>
                  <w:color w:val="000000"/>
                  <w:sz w:val="22"/>
                </w:rPr>
                <w:delText>dancing gangnam style</w:delText>
              </w:r>
            </w:del>
          </w:p>
        </w:tc>
        <w:tc>
          <w:tcPr>
            <w:tcW w:w="5348" w:type="dxa"/>
            <w:noWrap/>
            <w:hideMark/>
          </w:tcPr>
          <w:p w14:paraId="33FFB37C" w14:textId="46866B1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22" w:author="Nate Bachmeier [AWS-SA]" w:date="2023-05-04T18:11:00Z"/>
                <w:rFonts w:ascii="Calibri" w:eastAsia="Times New Roman" w:hAnsi="Calibri" w:cs="Calibri"/>
                <w:color w:val="000000"/>
                <w:sz w:val="22"/>
              </w:rPr>
            </w:pPr>
            <w:del w:id="1223"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1B3BD85F" w14:textId="2A26577E" w:rsidTr="00B21582">
        <w:trPr>
          <w:trHeight w:val="300"/>
          <w:del w:id="12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525D9269" w:rsidR="00E16572" w:rsidRPr="00B21582" w:rsidDel="009C19DC" w:rsidRDefault="00E16572" w:rsidP="00E16572">
            <w:pPr>
              <w:spacing w:line="240" w:lineRule="auto"/>
              <w:ind w:firstLine="0"/>
              <w:rPr>
                <w:del w:id="1225" w:author="Nate Bachmeier [AWS-SA]" w:date="2023-05-04T18:11:00Z"/>
                <w:rFonts w:ascii="Calibri" w:eastAsia="Times New Roman" w:hAnsi="Calibri" w:cs="Calibri"/>
                <w:b w:val="0"/>
                <w:bCs w:val="0"/>
                <w:color w:val="000000"/>
                <w:sz w:val="22"/>
              </w:rPr>
            </w:pPr>
            <w:del w:id="1226" w:author="Nate Bachmeier [AWS-SA]" w:date="2023-05-04T18:11:00Z">
              <w:r w:rsidRPr="00E16572" w:rsidDel="009C19DC">
                <w:rPr>
                  <w:rFonts w:ascii="Calibri" w:eastAsia="Times New Roman" w:hAnsi="Calibri" w:cs="Calibri"/>
                  <w:color w:val="000000"/>
                  <w:sz w:val="22"/>
                </w:rPr>
                <w:delText>dancing macarena</w:delText>
              </w:r>
            </w:del>
          </w:p>
        </w:tc>
        <w:tc>
          <w:tcPr>
            <w:tcW w:w="5348" w:type="dxa"/>
            <w:noWrap/>
            <w:hideMark/>
          </w:tcPr>
          <w:p w14:paraId="324BA669" w14:textId="63DCD6B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27" w:author="Nate Bachmeier [AWS-SA]" w:date="2023-05-04T18:11:00Z"/>
                <w:rFonts w:ascii="Calibri" w:eastAsia="Times New Roman" w:hAnsi="Calibri" w:cs="Calibri"/>
                <w:color w:val="000000"/>
                <w:sz w:val="22"/>
              </w:rPr>
            </w:pPr>
            <w:del w:id="1228"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61F50017" w14:textId="7AE206CE" w:rsidTr="00B21582">
        <w:trPr>
          <w:cnfStyle w:val="000000100000" w:firstRow="0" w:lastRow="0" w:firstColumn="0" w:lastColumn="0" w:oddVBand="0" w:evenVBand="0" w:oddHBand="1" w:evenHBand="0" w:firstRowFirstColumn="0" w:firstRowLastColumn="0" w:lastRowFirstColumn="0" w:lastRowLastColumn="0"/>
          <w:trHeight w:val="300"/>
          <w:del w:id="12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5B9DE4" w:rsidR="00E16572" w:rsidRPr="00B21582" w:rsidDel="009C19DC" w:rsidRDefault="00E16572" w:rsidP="00E16572">
            <w:pPr>
              <w:spacing w:line="240" w:lineRule="auto"/>
              <w:ind w:firstLine="0"/>
              <w:rPr>
                <w:del w:id="1230" w:author="Nate Bachmeier [AWS-SA]" w:date="2023-05-04T18:11:00Z"/>
                <w:rFonts w:ascii="Calibri" w:eastAsia="Times New Roman" w:hAnsi="Calibri" w:cs="Calibri"/>
                <w:b w:val="0"/>
                <w:bCs w:val="0"/>
                <w:color w:val="000000"/>
                <w:sz w:val="22"/>
              </w:rPr>
            </w:pPr>
            <w:del w:id="1231" w:author="Nate Bachmeier [AWS-SA]" w:date="2023-05-04T18:11:00Z">
              <w:r w:rsidRPr="00E16572" w:rsidDel="009C19DC">
                <w:rPr>
                  <w:rFonts w:ascii="Calibri" w:eastAsia="Times New Roman" w:hAnsi="Calibri" w:cs="Calibri"/>
                  <w:color w:val="000000"/>
                  <w:sz w:val="22"/>
                </w:rPr>
                <w:delText>deadlifting</w:delText>
              </w:r>
            </w:del>
          </w:p>
        </w:tc>
        <w:tc>
          <w:tcPr>
            <w:tcW w:w="5348" w:type="dxa"/>
            <w:noWrap/>
            <w:hideMark/>
          </w:tcPr>
          <w:p w14:paraId="2F8D7CAF" w14:textId="75C0A76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32" w:author="Nate Bachmeier [AWS-SA]" w:date="2023-05-04T18:11:00Z"/>
                <w:rFonts w:ascii="Calibri" w:eastAsia="Times New Roman" w:hAnsi="Calibri" w:cs="Calibri"/>
                <w:color w:val="000000"/>
                <w:sz w:val="22"/>
              </w:rPr>
            </w:pPr>
            <w:del w:id="1233" w:author="Nate Bachmeier [AWS-SA]" w:date="2023-05-04T18:11:00Z">
              <w:r w:rsidRPr="00E16572" w:rsidDel="009C19DC">
                <w:rPr>
                  <w:rFonts w:ascii="Calibri" w:eastAsia="Times New Roman" w:hAnsi="Calibri" w:cs="Calibri"/>
                  <w:color w:val="000000"/>
                  <w:sz w:val="22"/>
                </w:rPr>
                <w:delText>797</w:delText>
              </w:r>
            </w:del>
          </w:p>
        </w:tc>
      </w:tr>
      <w:tr w:rsidR="00E16572" w:rsidRPr="00E16572" w:rsidDel="009C19DC" w14:paraId="3A44B3EA" w14:textId="6A60529C" w:rsidTr="00B21582">
        <w:trPr>
          <w:trHeight w:val="300"/>
          <w:del w:id="12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51F9FF00" w:rsidR="00E16572" w:rsidRPr="00B21582" w:rsidDel="009C19DC" w:rsidRDefault="00E16572" w:rsidP="00E16572">
            <w:pPr>
              <w:spacing w:line="240" w:lineRule="auto"/>
              <w:ind w:firstLine="0"/>
              <w:rPr>
                <w:del w:id="1235" w:author="Nate Bachmeier [AWS-SA]" w:date="2023-05-04T18:11:00Z"/>
                <w:rFonts w:ascii="Calibri" w:eastAsia="Times New Roman" w:hAnsi="Calibri" w:cs="Calibri"/>
                <w:b w:val="0"/>
                <w:bCs w:val="0"/>
                <w:color w:val="000000"/>
                <w:sz w:val="22"/>
              </w:rPr>
            </w:pPr>
            <w:del w:id="1236" w:author="Nate Bachmeier [AWS-SA]" w:date="2023-05-04T18:11:00Z">
              <w:r w:rsidRPr="00E16572" w:rsidDel="009C19DC">
                <w:rPr>
                  <w:rFonts w:ascii="Calibri" w:eastAsia="Times New Roman" w:hAnsi="Calibri" w:cs="Calibri"/>
                  <w:color w:val="000000"/>
                  <w:sz w:val="22"/>
                </w:rPr>
                <w:delText>dealing cards</w:delText>
              </w:r>
            </w:del>
          </w:p>
        </w:tc>
        <w:tc>
          <w:tcPr>
            <w:tcW w:w="5348" w:type="dxa"/>
            <w:noWrap/>
            <w:hideMark/>
          </w:tcPr>
          <w:p w14:paraId="2A9892CE" w14:textId="04F9488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37" w:author="Nate Bachmeier [AWS-SA]" w:date="2023-05-04T18:11:00Z"/>
                <w:rFonts w:ascii="Calibri" w:eastAsia="Times New Roman" w:hAnsi="Calibri" w:cs="Calibri"/>
                <w:color w:val="000000"/>
                <w:sz w:val="22"/>
              </w:rPr>
            </w:pPr>
            <w:del w:id="1238" w:author="Nate Bachmeier [AWS-SA]" w:date="2023-05-04T18:11:00Z">
              <w:r w:rsidRPr="00E16572" w:rsidDel="009C19DC">
                <w:rPr>
                  <w:rFonts w:ascii="Calibri" w:eastAsia="Times New Roman" w:hAnsi="Calibri" w:cs="Calibri"/>
                  <w:color w:val="000000"/>
                  <w:sz w:val="22"/>
                </w:rPr>
                <w:delText>476</w:delText>
              </w:r>
            </w:del>
          </w:p>
        </w:tc>
      </w:tr>
      <w:tr w:rsidR="00E16572" w:rsidRPr="00E16572" w:rsidDel="009C19DC" w14:paraId="38797909" w14:textId="4C9E1519" w:rsidTr="00B21582">
        <w:trPr>
          <w:cnfStyle w:val="000000100000" w:firstRow="0" w:lastRow="0" w:firstColumn="0" w:lastColumn="0" w:oddVBand="0" w:evenVBand="0" w:oddHBand="1" w:evenHBand="0" w:firstRowFirstColumn="0" w:firstRowLastColumn="0" w:lastRowFirstColumn="0" w:lastRowLastColumn="0"/>
          <w:trHeight w:val="300"/>
          <w:del w:id="12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2AB9289D" w:rsidR="00E16572" w:rsidRPr="00B21582" w:rsidDel="009C19DC" w:rsidRDefault="00E16572" w:rsidP="00E16572">
            <w:pPr>
              <w:spacing w:line="240" w:lineRule="auto"/>
              <w:ind w:firstLine="0"/>
              <w:rPr>
                <w:del w:id="1240" w:author="Nate Bachmeier [AWS-SA]" w:date="2023-05-04T18:11:00Z"/>
                <w:rFonts w:ascii="Calibri" w:eastAsia="Times New Roman" w:hAnsi="Calibri" w:cs="Calibri"/>
                <w:b w:val="0"/>
                <w:bCs w:val="0"/>
                <w:color w:val="000000"/>
                <w:sz w:val="22"/>
              </w:rPr>
            </w:pPr>
            <w:del w:id="1241" w:author="Nate Bachmeier [AWS-SA]" w:date="2023-05-04T18:11:00Z">
              <w:r w:rsidRPr="00E16572" w:rsidDel="009C19DC">
                <w:rPr>
                  <w:rFonts w:ascii="Calibri" w:eastAsia="Times New Roman" w:hAnsi="Calibri" w:cs="Calibri"/>
                  <w:color w:val="000000"/>
                  <w:sz w:val="22"/>
                </w:rPr>
                <w:delText>decorating the christmas tree</w:delText>
              </w:r>
            </w:del>
          </w:p>
        </w:tc>
        <w:tc>
          <w:tcPr>
            <w:tcW w:w="5348" w:type="dxa"/>
            <w:noWrap/>
            <w:hideMark/>
          </w:tcPr>
          <w:p w14:paraId="1D6EA33F" w14:textId="70D8EA3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42" w:author="Nate Bachmeier [AWS-SA]" w:date="2023-05-04T18:11:00Z"/>
                <w:rFonts w:ascii="Calibri" w:eastAsia="Times New Roman" w:hAnsi="Calibri" w:cs="Calibri"/>
                <w:color w:val="000000"/>
                <w:sz w:val="22"/>
              </w:rPr>
            </w:pPr>
            <w:del w:id="1243"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039FBCB7" w14:textId="74447D2E" w:rsidTr="00B21582">
        <w:trPr>
          <w:trHeight w:val="300"/>
          <w:del w:id="12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160CDA4" w:rsidR="00E16572" w:rsidRPr="00B21582" w:rsidDel="009C19DC" w:rsidRDefault="00E16572" w:rsidP="00E16572">
            <w:pPr>
              <w:spacing w:line="240" w:lineRule="auto"/>
              <w:ind w:firstLine="0"/>
              <w:rPr>
                <w:del w:id="1245" w:author="Nate Bachmeier [AWS-SA]" w:date="2023-05-04T18:11:00Z"/>
                <w:rFonts w:ascii="Calibri" w:eastAsia="Times New Roman" w:hAnsi="Calibri" w:cs="Calibri"/>
                <w:b w:val="0"/>
                <w:bCs w:val="0"/>
                <w:color w:val="000000"/>
                <w:sz w:val="22"/>
              </w:rPr>
            </w:pPr>
            <w:del w:id="1246" w:author="Nate Bachmeier [AWS-SA]" w:date="2023-05-04T18:11:00Z">
              <w:r w:rsidRPr="00E16572" w:rsidDel="009C19DC">
                <w:rPr>
                  <w:rFonts w:ascii="Calibri" w:eastAsia="Times New Roman" w:hAnsi="Calibri" w:cs="Calibri"/>
                  <w:color w:val="000000"/>
                  <w:sz w:val="22"/>
                </w:rPr>
                <w:delText>decoupage</w:delText>
              </w:r>
            </w:del>
          </w:p>
        </w:tc>
        <w:tc>
          <w:tcPr>
            <w:tcW w:w="5348" w:type="dxa"/>
            <w:noWrap/>
            <w:hideMark/>
          </w:tcPr>
          <w:p w14:paraId="55DFBE98" w14:textId="7B75E0F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47" w:author="Nate Bachmeier [AWS-SA]" w:date="2023-05-04T18:11:00Z"/>
                <w:rFonts w:ascii="Calibri" w:eastAsia="Times New Roman" w:hAnsi="Calibri" w:cs="Calibri"/>
                <w:color w:val="000000"/>
                <w:sz w:val="22"/>
              </w:rPr>
            </w:pPr>
            <w:del w:id="1248" w:author="Nate Bachmeier [AWS-SA]" w:date="2023-05-04T18:11:00Z">
              <w:r w:rsidRPr="00E16572" w:rsidDel="009C19DC">
                <w:rPr>
                  <w:rFonts w:ascii="Calibri" w:eastAsia="Times New Roman" w:hAnsi="Calibri" w:cs="Calibri"/>
                  <w:color w:val="000000"/>
                  <w:sz w:val="22"/>
                </w:rPr>
                <w:delText>528</w:delText>
              </w:r>
            </w:del>
          </w:p>
        </w:tc>
      </w:tr>
      <w:tr w:rsidR="00E16572" w:rsidRPr="00E16572" w:rsidDel="009C19DC" w14:paraId="4152C17E" w14:textId="2ADEAB62" w:rsidTr="00B21582">
        <w:trPr>
          <w:cnfStyle w:val="000000100000" w:firstRow="0" w:lastRow="0" w:firstColumn="0" w:lastColumn="0" w:oddVBand="0" w:evenVBand="0" w:oddHBand="1" w:evenHBand="0" w:firstRowFirstColumn="0" w:firstRowLastColumn="0" w:lastRowFirstColumn="0" w:lastRowLastColumn="0"/>
          <w:trHeight w:val="300"/>
          <w:del w:id="12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0250DBC2" w:rsidR="00E16572" w:rsidRPr="00B21582" w:rsidDel="009C19DC" w:rsidRDefault="00E16572" w:rsidP="00E16572">
            <w:pPr>
              <w:spacing w:line="240" w:lineRule="auto"/>
              <w:ind w:firstLine="0"/>
              <w:rPr>
                <w:del w:id="1250" w:author="Nate Bachmeier [AWS-SA]" w:date="2023-05-04T18:11:00Z"/>
                <w:rFonts w:ascii="Calibri" w:eastAsia="Times New Roman" w:hAnsi="Calibri" w:cs="Calibri"/>
                <w:b w:val="0"/>
                <w:bCs w:val="0"/>
                <w:color w:val="000000"/>
                <w:sz w:val="22"/>
              </w:rPr>
            </w:pPr>
            <w:del w:id="1251" w:author="Nate Bachmeier [AWS-SA]" w:date="2023-05-04T18:11:00Z">
              <w:r w:rsidRPr="00E16572" w:rsidDel="009C19DC">
                <w:rPr>
                  <w:rFonts w:ascii="Calibri" w:eastAsia="Times New Roman" w:hAnsi="Calibri" w:cs="Calibri"/>
                  <w:color w:val="000000"/>
                  <w:sz w:val="22"/>
                </w:rPr>
                <w:delText>delivering mail</w:delText>
              </w:r>
            </w:del>
          </w:p>
        </w:tc>
        <w:tc>
          <w:tcPr>
            <w:tcW w:w="5348" w:type="dxa"/>
            <w:noWrap/>
            <w:hideMark/>
          </w:tcPr>
          <w:p w14:paraId="7933550D" w14:textId="15C1121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52" w:author="Nate Bachmeier [AWS-SA]" w:date="2023-05-04T18:11:00Z"/>
                <w:rFonts w:ascii="Calibri" w:eastAsia="Times New Roman" w:hAnsi="Calibri" w:cs="Calibri"/>
                <w:color w:val="000000"/>
                <w:sz w:val="22"/>
              </w:rPr>
            </w:pPr>
            <w:del w:id="1253"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5DA4DF3D" w14:textId="5ED3B268" w:rsidTr="00B21582">
        <w:trPr>
          <w:trHeight w:val="300"/>
          <w:del w:id="12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291B102B" w:rsidR="00E16572" w:rsidRPr="00B21582" w:rsidDel="009C19DC" w:rsidRDefault="00E16572" w:rsidP="00E16572">
            <w:pPr>
              <w:spacing w:line="240" w:lineRule="auto"/>
              <w:ind w:firstLine="0"/>
              <w:rPr>
                <w:del w:id="1255" w:author="Nate Bachmeier [AWS-SA]" w:date="2023-05-04T18:11:00Z"/>
                <w:rFonts w:ascii="Calibri" w:eastAsia="Times New Roman" w:hAnsi="Calibri" w:cs="Calibri"/>
                <w:b w:val="0"/>
                <w:bCs w:val="0"/>
                <w:color w:val="000000"/>
                <w:sz w:val="22"/>
              </w:rPr>
            </w:pPr>
            <w:del w:id="1256" w:author="Nate Bachmeier [AWS-SA]" w:date="2023-05-04T18:11:00Z">
              <w:r w:rsidRPr="00E16572" w:rsidDel="009C19DC">
                <w:rPr>
                  <w:rFonts w:ascii="Calibri" w:eastAsia="Times New Roman" w:hAnsi="Calibri" w:cs="Calibri"/>
                  <w:color w:val="000000"/>
                  <w:sz w:val="22"/>
                </w:rPr>
                <w:delText>digging</w:delText>
              </w:r>
            </w:del>
          </w:p>
        </w:tc>
        <w:tc>
          <w:tcPr>
            <w:tcW w:w="5348" w:type="dxa"/>
            <w:noWrap/>
            <w:hideMark/>
          </w:tcPr>
          <w:p w14:paraId="0D7F09BA" w14:textId="7DE53FF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57" w:author="Nate Bachmeier [AWS-SA]" w:date="2023-05-04T18:11:00Z"/>
                <w:rFonts w:ascii="Calibri" w:eastAsia="Times New Roman" w:hAnsi="Calibri" w:cs="Calibri"/>
                <w:color w:val="000000"/>
                <w:sz w:val="22"/>
              </w:rPr>
            </w:pPr>
            <w:del w:id="1258"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51B0E74D" w14:textId="145B9160" w:rsidTr="00B21582">
        <w:trPr>
          <w:cnfStyle w:val="000000100000" w:firstRow="0" w:lastRow="0" w:firstColumn="0" w:lastColumn="0" w:oddVBand="0" w:evenVBand="0" w:oddHBand="1" w:evenHBand="0" w:firstRowFirstColumn="0" w:firstRowLastColumn="0" w:lastRowFirstColumn="0" w:lastRowLastColumn="0"/>
          <w:trHeight w:val="300"/>
          <w:del w:id="12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3C3A1BEA" w:rsidR="00E16572" w:rsidRPr="00B21582" w:rsidDel="009C19DC" w:rsidRDefault="00E16572" w:rsidP="00E16572">
            <w:pPr>
              <w:spacing w:line="240" w:lineRule="auto"/>
              <w:ind w:firstLine="0"/>
              <w:rPr>
                <w:del w:id="1260" w:author="Nate Bachmeier [AWS-SA]" w:date="2023-05-04T18:11:00Z"/>
                <w:rFonts w:ascii="Calibri" w:eastAsia="Times New Roman" w:hAnsi="Calibri" w:cs="Calibri"/>
                <w:b w:val="0"/>
                <w:bCs w:val="0"/>
                <w:color w:val="000000"/>
                <w:sz w:val="22"/>
              </w:rPr>
            </w:pPr>
            <w:del w:id="1261" w:author="Nate Bachmeier [AWS-SA]" w:date="2023-05-04T18:11:00Z">
              <w:r w:rsidRPr="00E16572" w:rsidDel="009C19DC">
                <w:rPr>
                  <w:rFonts w:ascii="Calibri" w:eastAsia="Times New Roman" w:hAnsi="Calibri" w:cs="Calibri"/>
                  <w:color w:val="000000"/>
                  <w:sz w:val="22"/>
                </w:rPr>
                <w:delText>dining</w:delText>
              </w:r>
            </w:del>
          </w:p>
        </w:tc>
        <w:tc>
          <w:tcPr>
            <w:tcW w:w="5348" w:type="dxa"/>
            <w:noWrap/>
            <w:hideMark/>
          </w:tcPr>
          <w:p w14:paraId="571EBFCC" w14:textId="6ACEA34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62" w:author="Nate Bachmeier [AWS-SA]" w:date="2023-05-04T18:11:00Z"/>
                <w:rFonts w:ascii="Calibri" w:eastAsia="Times New Roman" w:hAnsi="Calibri" w:cs="Calibri"/>
                <w:color w:val="000000"/>
                <w:sz w:val="22"/>
              </w:rPr>
            </w:pPr>
            <w:del w:id="1263" w:author="Nate Bachmeier [AWS-SA]" w:date="2023-05-04T18:11:00Z">
              <w:r w:rsidRPr="00E16572" w:rsidDel="009C19DC">
                <w:rPr>
                  <w:rFonts w:ascii="Calibri" w:eastAsia="Times New Roman" w:hAnsi="Calibri" w:cs="Calibri"/>
                  <w:color w:val="000000"/>
                  <w:sz w:val="22"/>
                </w:rPr>
                <w:delText>620</w:delText>
              </w:r>
            </w:del>
          </w:p>
        </w:tc>
      </w:tr>
      <w:tr w:rsidR="00E16572" w:rsidRPr="00E16572" w:rsidDel="009C19DC" w14:paraId="3679F03F" w14:textId="6986F0DF" w:rsidTr="00B21582">
        <w:trPr>
          <w:trHeight w:val="300"/>
          <w:del w:id="12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3D976BD5" w:rsidR="00E16572" w:rsidRPr="00B21582" w:rsidDel="009C19DC" w:rsidRDefault="00E16572" w:rsidP="00E16572">
            <w:pPr>
              <w:spacing w:line="240" w:lineRule="auto"/>
              <w:ind w:firstLine="0"/>
              <w:rPr>
                <w:del w:id="1265" w:author="Nate Bachmeier [AWS-SA]" w:date="2023-05-04T18:11:00Z"/>
                <w:rFonts w:ascii="Calibri" w:eastAsia="Times New Roman" w:hAnsi="Calibri" w:cs="Calibri"/>
                <w:b w:val="0"/>
                <w:bCs w:val="0"/>
                <w:color w:val="000000"/>
                <w:sz w:val="22"/>
              </w:rPr>
            </w:pPr>
            <w:del w:id="1266" w:author="Nate Bachmeier [AWS-SA]" w:date="2023-05-04T18:11:00Z">
              <w:r w:rsidRPr="00E16572" w:rsidDel="009C19DC">
                <w:rPr>
                  <w:rFonts w:ascii="Calibri" w:eastAsia="Times New Roman" w:hAnsi="Calibri" w:cs="Calibri"/>
                  <w:color w:val="000000"/>
                  <w:sz w:val="22"/>
                </w:rPr>
                <w:delText>directing traffic</w:delText>
              </w:r>
            </w:del>
          </w:p>
        </w:tc>
        <w:tc>
          <w:tcPr>
            <w:tcW w:w="5348" w:type="dxa"/>
            <w:noWrap/>
            <w:hideMark/>
          </w:tcPr>
          <w:p w14:paraId="2821DF22" w14:textId="1C89B23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67" w:author="Nate Bachmeier [AWS-SA]" w:date="2023-05-04T18:11:00Z"/>
                <w:rFonts w:ascii="Calibri" w:eastAsia="Times New Roman" w:hAnsi="Calibri" w:cs="Calibri"/>
                <w:color w:val="000000"/>
                <w:sz w:val="22"/>
              </w:rPr>
            </w:pPr>
            <w:del w:id="1268"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37D3A040" w14:textId="1D52278E" w:rsidTr="00B21582">
        <w:trPr>
          <w:cnfStyle w:val="000000100000" w:firstRow="0" w:lastRow="0" w:firstColumn="0" w:lastColumn="0" w:oddVBand="0" w:evenVBand="0" w:oddHBand="1" w:evenHBand="0" w:firstRowFirstColumn="0" w:firstRowLastColumn="0" w:lastRowFirstColumn="0" w:lastRowLastColumn="0"/>
          <w:trHeight w:val="300"/>
          <w:del w:id="12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68248817" w:rsidR="00E16572" w:rsidRPr="00B21582" w:rsidDel="009C19DC" w:rsidRDefault="00E16572" w:rsidP="00E16572">
            <w:pPr>
              <w:spacing w:line="240" w:lineRule="auto"/>
              <w:ind w:firstLine="0"/>
              <w:rPr>
                <w:del w:id="1270" w:author="Nate Bachmeier [AWS-SA]" w:date="2023-05-04T18:11:00Z"/>
                <w:rFonts w:ascii="Calibri" w:eastAsia="Times New Roman" w:hAnsi="Calibri" w:cs="Calibri"/>
                <w:b w:val="0"/>
                <w:bCs w:val="0"/>
                <w:color w:val="000000"/>
                <w:sz w:val="22"/>
              </w:rPr>
            </w:pPr>
            <w:del w:id="1271" w:author="Nate Bachmeier [AWS-SA]" w:date="2023-05-04T18:11:00Z">
              <w:r w:rsidRPr="00E16572" w:rsidDel="009C19DC">
                <w:rPr>
                  <w:rFonts w:ascii="Calibri" w:eastAsia="Times New Roman" w:hAnsi="Calibri" w:cs="Calibri"/>
                  <w:color w:val="000000"/>
                  <w:sz w:val="22"/>
                </w:rPr>
                <w:delText>disc golfing</w:delText>
              </w:r>
            </w:del>
          </w:p>
        </w:tc>
        <w:tc>
          <w:tcPr>
            <w:tcW w:w="5348" w:type="dxa"/>
            <w:noWrap/>
            <w:hideMark/>
          </w:tcPr>
          <w:p w14:paraId="1C02F091" w14:textId="15273CB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72" w:author="Nate Bachmeier [AWS-SA]" w:date="2023-05-04T18:11:00Z"/>
                <w:rFonts w:ascii="Calibri" w:eastAsia="Times New Roman" w:hAnsi="Calibri" w:cs="Calibri"/>
                <w:color w:val="000000"/>
                <w:sz w:val="22"/>
              </w:rPr>
            </w:pPr>
            <w:del w:id="1273" w:author="Nate Bachmeier [AWS-SA]" w:date="2023-05-04T18:11:00Z">
              <w:r w:rsidRPr="00E16572" w:rsidDel="009C19DC">
                <w:rPr>
                  <w:rFonts w:ascii="Calibri" w:eastAsia="Times New Roman" w:hAnsi="Calibri" w:cs="Calibri"/>
                  <w:color w:val="000000"/>
                  <w:sz w:val="22"/>
                </w:rPr>
                <w:delText>583</w:delText>
              </w:r>
            </w:del>
          </w:p>
        </w:tc>
      </w:tr>
      <w:tr w:rsidR="00E16572" w:rsidRPr="00E16572" w:rsidDel="009C19DC" w14:paraId="4B5B900A" w14:textId="24DF8EA4" w:rsidTr="00B21582">
        <w:trPr>
          <w:trHeight w:val="300"/>
          <w:del w:id="12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4BE2ECB6" w:rsidR="00E16572" w:rsidRPr="00B21582" w:rsidDel="009C19DC" w:rsidRDefault="00E16572" w:rsidP="00E16572">
            <w:pPr>
              <w:spacing w:line="240" w:lineRule="auto"/>
              <w:ind w:firstLine="0"/>
              <w:rPr>
                <w:del w:id="1275" w:author="Nate Bachmeier [AWS-SA]" w:date="2023-05-04T18:11:00Z"/>
                <w:rFonts w:ascii="Calibri" w:eastAsia="Times New Roman" w:hAnsi="Calibri" w:cs="Calibri"/>
                <w:b w:val="0"/>
                <w:bCs w:val="0"/>
                <w:color w:val="000000"/>
                <w:sz w:val="22"/>
              </w:rPr>
            </w:pPr>
            <w:del w:id="1276" w:author="Nate Bachmeier [AWS-SA]" w:date="2023-05-04T18:11:00Z">
              <w:r w:rsidRPr="00E16572" w:rsidDel="009C19DC">
                <w:rPr>
                  <w:rFonts w:ascii="Calibri" w:eastAsia="Times New Roman" w:hAnsi="Calibri" w:cs="Calibri"/>
                  <w:color w:val="000000"/>
                  <w:sz w:val="22"/>
                </w:rPr>
                <w:delText>diving cliff</w:delText>
              </w:r>
            </w:del>
          </w:p>
        </w:tc>
        <w:tc>
          <w:tcPr>
            <w:tcW w:w="5348" w:type="dxa"/>
            <w:noWrap/>
            <w:hideMark/>
          </w:tcPr>
          <w:p w14:paraId="388B196F" w14:textId="1DCEE2C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77" w:author="Nate Bachmeier [AWS-SA]" w:date="2023-05-04T18:11:00Z"/>
                <w:rFonts w:ascii="Calibri" w:eastAsia="Times New Roman" w:hAnsi="Calibri" w:cs="Calibri"/>
                <w:color w:val="000000"/>
                <w:sz w:val="22"/>
              </w:rPr>
            </w:pPr>
            <w:del w:id="1278" w:author="Nate Bachmeier [AWS-SA]" w:date="2023-05-04T18:11:00Z">
              <w:r w:rsidRPr="00E16572" w:rsidDel="009C19DC">
                <w:rPr>
                  <w:rFonts w:ascii="Calibri" w:eastAsia="Times New Roman" w:hAnsi="Calibri" w:cs="Calibri"/>
                  <w:color w:val="000000"/>
                  <w:sz w:val="22"/>
                </w:rPr>
                <w:delText>628</w:delText>
              </w:r>
            </w:del>
          </w:p>
        </w:tc>
      </w:tr>
      <w:tr w:rsidR="00E16572" w:rsidRPr="00E16572" w:rsidDel="009C19DC" w14:paraId="44852E61" w14:textId="3329BC31" w:rsidTr="00B21582">
        <w:trPr>
          <w:cnfStyle w:val="000000100000" w:firstRow="0" w:lastRow="0" w:firstColumn="0" w:lastColumn="0" w:oddVBand="0" w:evenVBand="0" w:oddHBand="1" w:evenHBand="0" w:firstRowFirstColumn="0" w:firstRowLastColumn="0" w:lastRowFirstColumn="0" w:lastRowLastColumn="0"/>
          <w:trHeight w:val="300"/>
          <w:del w:id="12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66E1AFB" w:rsidR="00E16572" w:rsidRPr="00B21582" w:rsidDel="009C19DC" w:rsidRDefault="00E16572" w:rsidP="00E16572">
            <w:pPr>
              <w:spacing w:line="240" w:lineRule="auto"/>
              <w:ind w:firstLine="0"/>
              <w:rPr>
                <w:del w:id="1280" w:author="Nate Bachmeier [AWS-SA]" w:date="2023-05-04T18:11:00Z"/>
                <w:rFonts w:ascii="Calibri" w:eastAsia="Times New Roman" w:hAnsi="Calibri" w:cs="Calibri"/>
                <w:b w:val="0"/>
                <w:bCs w:val="0"/>
                <w:color w:val="000000"/>
                <w:sz w:val="22"/>
              </w:rPr>
            </w:pPr>
            <w:del w:id="1281" w:author="Nate Bachmeier [AWS-SA]" w:date="2023-05-04T18:11:00Z">
              <w:r w:rsidRPr="00E16572" w:rsidDel="009C19DC">
                <w:rPr>
                  <w:rFonts w:ascii="Calibri" w:eastAsia="Times New Roman" w:hAnsi="Calibri" w:cs="Calibri"/>
                  <w:color w:val="000000"/>
                  <w:sz w:val="22"/>
                </w:rPr>
                <w:delText>docking boat</w:delText>
              </w:r>
            </w:del>
          </w:p>
        </w:tc>
        <w:tc>
          <w:tcPr>
            <w:tcW w:w="5348" w:type="dxa"/>
            <w:noWrap/>
            <w:hideMark/>
          </w:tcPr>
          <w:p w14:paraId="451B547E" w14:textId="2A7705E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82" w:author="Nate Bachmeier [AWS-SA]" w:date="2023-05-04T18:11:00Z"/>
                <w:rFonts w:ascii="Calibri" w:eastAsia="Times New Roman" w:hAnsi="Calibri" w:cs="Calibri"/>
                <w:color w:val="000000"/>
                <w:sz w:val="22"/>
              </w:rPr>
            </w:pPr>
            <w:del w:id="1283"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1A511308" w14:textId="71697C1F" w:rsidTr="00B21582">
        <w:trPr>
          <w:trHeight w:val="300"/>
          <w:del w:id="12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307CEC50" w:rsidR="00E16572" w:rsidRPr="00B21582" w:rsidDel="009C19DC" w:rsidRDefault="00E16572" w:rsidP="00E16572">
            <w:pPr>
              <w:spacing w:line="240" w:lineRule="auto"/>
              <w:ind w:firstLine="0"/>
              <w:rPr>
                <w:del w:id="1285" w:author="Nate Bachmeier [AWS-SA]" w:date="2023-05-04T18:11:00Z"/>
                <w:rFonts w:ascii="Calibri" w:eastAsia="Times New Roman" w:hAnsi="Calibri" w:cs="Calibri"/>
                <w:b w:val="0"/>
                <w:bCs w:val="0"/>
                <w:color w:val="000000"/>
                <w:sz w:val="22"/>
              </w:rPr>
            </w:pPr>
            <w:del w:id="1286" w:author="Nate Bachmeier [AWS-SA]" w:date="2023-05-04T18:11:00Z">
              <w:r w:rsidRPr="00E16572" w:rsidDel="009C19DC">
                <w:rPr>
                  <w:rFonts w:ascii="Calibri" w:eastAsia="Times New Roman" w:hAnsi="Calibri" w:cs="Calibri"/>
                  <w:color w:val="000000"/>
                  <w:sz w:val="22"/>
                </w:rPr>
                <w:delText>dodgeball</w:delText>
              </w:r>
            </w:del>
          </w:p>
        </w:tc>
        <w:tc>
          <w:tcPr>
            <w:tcW w:w="5348" w:type="dxa"/>
            <w:noWrap/>
            <w:hideMark/>
          </w:tcPr>
          <w:p w14:paraId="764A454A" w14:textId="7FB582D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87" w:author="Nate Bachmeier [AWS-SA]" w:date="2023-05-04T18:11:00Z"/>
                <w:rFonts w:ascii="Calibri" w:eastAsia="Times New Roman" w:hAnsi="Calibri" w:cs="Calibri"/>
                <w:color w:val="000000"/>
                <w:sz w:val="22"/>
              </w:rPr>
            </w:pPr>
            <w:del w:id="1288" w:author="Nate Bachmeier [AWS-SA]" w:date="2023-05-04T18:11:00Z">
              <w:r w:rsidRPr="00E16572" w:rsidDel="009C19DC">
                <w:rPr>
                  <w:rFonts w:ascii="Calibri" w:eastAsia="Times New Roman" w:hAnsi="Calibri" w:cs="Calibri"/>
                  <w:color w:val="000000"/>
                  <w:sz w:val="22"/>
                </w:rPr>
                <w:delText>720</w:delText>
              </w:r>
            </w:del>
          </w:p>
        </w:tc>
      </w:tr>
      <w:tr w:rsidR="00E16572" w:rsidRPr="00E16572" w:rsidDel="009C19DC" w14:paraId="10FEFED6" w14:textId="17CA5197" w:rsidTr="00B21582">
        <w:trPr>
          <w:cnfStyle w:val="000000100000" w:firstRow="0" w:lastRow="0" w:firstColumn="0" w:lastColumn="0" w:oddVBand="0" w:evenVBand="0" w:oddHBand="1" w:evenHBand="0" w:firstRowFirstColumn="0" w:firstRowLastColumn="0" w:lastRowFirstColumn="0" w:lastRowLastColumn="0"/>
          <w:trHeight w:val="300"/>
          <w:del w:id="12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D028F64" w:rsidR="00E16572" w:rsidRPr="00B21582" w:rsidDel="009C19DC" w:rsidRDefault="00E16572" w:rsidP="00E16572">
            <w:pPr>
              <w:spacing w:line="240" w:lineRule="auto"/>
              <w:ind w:firstLine="0"/>
              <w:rPr>
                <w:del w:id="1290" w:author="Nate Bachmeier [AWS-SA]" w:date="2023-05-04T18:11:00Z"/>
                <w:rFonts w:ascii="Calibri" w:eastAsia="Times New Roman" w:hAnsi="Calibri" w:cs="Calibri"/>
                <w:b w:val="0"/>
                <w:bCs w:val="0"/>
                <w:color w:val="000000"/>
                <w:sz w:val="22"/>
              </w:rPr>
            </w:pPr>
            <w:del w:id="1291" w:author="Nate Bachmeier [AWS-SA]" w:date="2023-05-04T18:11:00Z">
              <w:r w:rsidRPr="00E16572" w:rsidDel="009C19DC">
                <w:rPr>
                  <w:rFonts w:ascii="Calibri" w:eastAsia="Times New Roman" w:hAnsi="Calibri" w:cs="Calibri"/>
                  <w:color w:val="000000"/>
                  <w:sz w:val="22"/>
                </w:rPr>
                <w:delText>doing aerobics</w:delText>
              </w:r>
            </w:del>
          </w:p>
        </w:tc>
        <w:tc>
          <w:tcPr>
            <w:tcW w:w="5348" w:type="dxa"/>
            <w:noWrap/>
            <w:hideMark/>
          </w:tcPr>
          <w:p w14:paraId="354AC89D" w14:textId="56F889C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292" w:author="Nate Bachmeier [AWS-SA]" w:date="2023-05-04T18:11:00Z"/>
                <w:rFonts w:ascii="Calibri" w:eastAsia="Times New Roman" w:hAnsi="Calibri" w:cs="Calibri"/>
                <w:color w:val="000000"/>
                <w:sz w:val="22"/>
              </w:rPr>
            </w:pPr>
            <w:del w:id="1293" w:author="Nate Bachmeier [AWS-SA]" w:date="2023-05-04T18:11:00Z">
              <w:r w:rsidRPr="00E16572" w:rsidDel="009C19DC">
                <w:rPr>
                  <w:rFonts w:ascii="Calibri" w:eastAsia="Times New Roman" w:hAnsi="Calibri" w:cs="Calibri"/>
                  <w:color w:val="000000"/>
                  <w:sz w:val="22"/>
                </w:rPr>
                <w:delText>642</w:delText>
              </w:r>
            </w:del>
          </w:p>
        </w:tc>
      </w:tr>
      <w:tr w:rsidR="00E16572" w:rsidRPr="00E16572" w:rsidDel="009C19DC" w14:paraId="00C56CCF" w14:textId="05CBA1E0" w:rsidTr="00B21582">
        <w:trPr>
          <w:trHeight w:val="300"/>
          <w:del w:id="12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31DF569A" w:rsidR="00E16572" w:rsidRPr="00B21582" w:rsidDel="009C19DC" w:rsidRDefault="00E16572" w:rsidP="00E16572">
            <w:pPr>
              <w:spacing w:line="240" w:lineRule="auto"/>
              <w:ind w:firstLine="0"/>
              <w:rPr>
                <w:del w:id="1295" w:author="Nate Bachmeier [AWS-SA]" w:date="2023-05-04T18:11:00Z"/>
                <w:rFonts w:ascii="Calibri" w:eastAsia="Times New Roman" w:hAnsi="Calibri" w:cs="Calibri"/>
                <w:b w:val="0"/>
                <w:bCs w:val="0"/>
                <w:color w:val="000000"/>
                <w:sz w:val="22"/>
              </w:rPr>
            </w:pPr>
            <w:del w:id="1296" w:author="Nate Bachmeier [AWS-SA]" w:date="2023-05-04T18:11:00Z">
              <w:r w:rsidRPr="00E16572" w:rsidDel="009C19DC">
                <w:rPr>
                  <w:rFonts w:ascii="Calibri" w:eastAsia="Times New Roman" w:hAnsi="Calibri" w:cs="Calibri"/>
                  <w:color w:val="000000"/>
                  <w:sz w:val="22"/>
                </w:rPr>
                <w:delText>doing jigsaw puzzle</w:delText>
              </w:r>
            </w:del>
          </w:p>
        </w:tc>
        <w:tc>
          <w:tcPr>
            <w:tcW w:w="5348" w:type="dxa"/>
            <w:noWrap/>
            <w:hideMark/>
          </w:tcPr>
          <w:p w14:paraId="3DE47767" w14:textId="7EDD2B1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297" w:author="Nate Bachmeier [AWS-SA]" w:date="2023-05-04T18:11:00Z"/>
                <w:rFonts w:ascii="Calibri" w:eastAsia="Times New Roman" w:hAnsi="Calibri" w:cs="Calibri"/>
                <w:color w:val="000000"/>
                <w:sz w:val="22"/>
              </w:rPr>
            </w:pPr>
            <w:del w:id="1298"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3B745CED" w14:textId="516E6F91" w:rsidTr="00B21582">
        <w:trPr>
          <w:cnfStyle w:val="000000100000" w:firstRow="0" w:lastRow="0" w:firstColumn="0" w:lastColumn="0" w:oddVBand="0" w:evenVBand="0" w:oddHBand="1" w:evenHBand="0" w:firstRowFirstColumn="0" w:firstRowLastColumn="0" w:lastRowFirstColumn="0" w:lastRowLastColumn="0"/>
          <w:trHeight w:val="300"/>
          <w:del w:id="12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58B07270" w:rsidR="00E16572" w:rsidRPr="00B21582" w:rsidDel="009C19DC" w:rsidRDefault="00E16572" w:rsidP="00E16572">
            <w:pPr>
              <w:spacing w:line="240" w:lineRule="auto"/>
              <w:ind w:firstLine="0"/>
              <w:rPr>
                <w:del w:id="1300" w:author="Nate Bachmeier [AWS-SA]" w:date="2023-05-04T18:11:00Z"/>
                <w:rFonts w:ascii="Calibri" w:eastAsia="Times New Roman" w:hAnsi="Calibri" w:cs="Calibri"/>
                <w:b w:val="0"/>
                <w:bCs w:val="0"/>
                <w:color w:val="000000"/>
                <w:sz w:val="22"/>
              </w:rPr>
            </w:pPr>
            <w:del w:id="1301" w:author="Nate Bachmeier [AWS-SA]" w:date="2023-05-04T18:11:00Z">
              <w:r w:rsidRPr="00E16572" w:rsidDel="009C19DC">
                <w:rPr>
                  <w:rFonts w:ascii="Calibri" w:eastAsia="Times New Roman" w:hAnsi="Calibri" w:cs="Calibri"/>
                  <w:color w:val="000000"/>
                  <w:sz w:val="22"/>
                </w:rPr>
                <w:delText>doing laundry</w:delText>
              </w:r>
            </w:del>
          </w:p>
        </w:tc>
        <w:tc>
          <w:tcPr>
            <w:tcW w:w="5348" w:type="dxa"/>
            <w:noWrap/>
            <w:hideMark/>
          </w:tcPr>
          <w:p w14:paraId="66B4A6EA" w14:textId="51EECE5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02" w:author="Nate Bachmeier [AWS-SA]" w:date="2023-05-04T18:11:00Z"/>
                <w:rFonts w:ascii="Calibri" w:eastAsia="Times New Roman" w:hAnsi="Calibri" w:cs="Calibri"/>
                <w:color w:val="000000"/>
                <w:sz w:val="22"/>
              </w:rPr>
            </w:pPr>
            <w:del w:id="1303" w:author="Nate Bachmeier [AWS-SA]" w:date="2023-05-04T18:11:00Z">
              <w:r w:rsidRPr="00E16572" w:rsidDel="009C19DC">
                <w:rPr>
                  <w:rFonts w:ascii="Calibri" w:eastAsia="Times New Roman" w:hAnsi="Calibri" w:cs="Calibri"/>
                  <w:color w:val="000000"/>
                  <w:sz w:val="22"/>
                </w:rPr>
                <w:delText>464</w:delText>
              </w:r>
            </w:del>
          </w:p>
        </w:tc>
      </w:tr>
      <w:tr w:rsidR="00E16572" w:rsidRPr="00E16572" w:rsidDel="009C19DC" w14:paraId="7DE2EE7D" w14:textId="34ABA9DE" w:rsidTr="00B21582">
        <w:trPr>
          <w:trHeight w:val="300"/>
          <w:del w:id="13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5F877930" w:rsidR="00E16572" w:rsidRPr="00B21582" w:rsidDel="009C19DC" w:rsidRDefault="00E16572" w:rsidP="00E16572">
            <w:pPr>
              <w:spacing w:line="240" w:lineRule="auto"/>
              <w:ind w:firstLine="0"/>
              <w:rPr>
                <w:del w:id="1305" w:author="Nate Bachmeier [AWS-SA]" w:date="2023-05-04T18:11:00Z"/>
                <w:rFonts w:ascii="Calibri" w:eastAsia="Times New Roman" w:hAnsi="Calibri" w:cs="Calibri"/>
                <w:b w:val="0"/>
                <w:bCs w:val="0"/>
                <w:color w:val="000000"/>
                <w:sz w:val="22"/>
              </w:rPr>
            </w:pPr>
            <w:del w:id="1306" w:author="Nate Bachmeier [AWS-SA]" w:date="2023-05-04T18:11:00Z">
              <w:r w:rsidRPr="00E16572" w:rsidDel="009C19DC">
                <w:rPr>
                  <w:rFonts w:ascii="Calibri" w:eastAsia="Times New Roman" w:hAnsi="Calibri" w:cs="Calibri"/>
                  <w:color w:val="000000"/>
                  <w:sz w:val="22"/>
                </w:rPr>
                <w:delText>doing nails</w:delText>
              </w:r>
            </w:del>
          </w:p>
        </w:tc>
        <w:tc>
          <w:tcPr>
            <w:tcW w:w="5348" w:type="dxa"/>
            <w:noWrap/>
            <w:hideMark/>
          </w:tcPr>
          <w:p w14:paraId="6265FE8A" w14:textId="381910F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07" w:author="Nate Bachmeier [AWS-SA]" w:date="2023-05-04T18:11:00Z"/>
                <w:rFonts w:ascii="Calibri" w:eastAsia="Times New Roman" w:hAnsi="Calibri" w:cs="Calibri"/>
                <w:color w:val="000000"/>
                <w:sz w:val="22"/>
              </w:rPr>
            </w:pPr>
            <w:del w:id="1308" w:author="Nate Bachmeier [AWS-SA]" w:date="2023-05-04T18:11:00Z">
              <w:r w:rsidRPr="00E16572" w:rsidDel="009C19DC">
                <w:rPr>
                  <w:rFonts w:ascii="Calibri" w:eastAsia="Times New Roman" w:hAnsi="Calibri" w:cs="Calibri"/>
                  <w:color w:val="000000"/>
                  <w:sz w:val="22"/>
                </w:rPr>
                <w:delText>749</w:delText>
              </w:r>
            </w:del>
          </w:p>
        </w:tc>
      </w:tr>
      <w:tr w:rsidR="00E16572" w:rsidRPr="00E16572" w:rsidDel="009C19DC" w14:paraId="0420C178" w14:textId="43661A70" w:rsidTr="00B21582">
        <w:trPr>
          <w:cnfStyle w:val="000000100000" w:firstRow="0" w:lastRow="0" w:firstColumn="0" w:lastColumn="0" w:oddVBand="0" w:evenVBand="0" w:oddHBand="1" w:evenHBand="0" w:firstRowFirstColumn="0" w:firstRowLastColumn="0" w:lastRowFirstColumn="0" w:lastRowLastColumn="0"/>
          <w:trHeight w:val="300"/>
          <w:del w:id="13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0225F579" w:rsidR="00E16572" w:rsidRPr="00B21582" w:rsidDel="009C19DC" w:rsidRDefault="00E16572" w:rsidP="00E16572">
            <w:pPr>
              <w:spacing w:line="240" w:lineRule="auto"/>
              <w:ind w:firstLine="0"/>
              <w:rPr>
                <w:del w:id="1310" w:author="Nate Bachmeier [AWS-SA]" w:date="2023-05-04T18:11:00Z"/>
                <w:rFonts w:ascii="Calibri" w:eastAsia="Times New Roman" w:hAnsi="Calibri" w:cs="Calibri"/>
                <w:b w:val="0"/>
                <w:bCs w:val="0"/>
                <w:color w:val="000000"/>
                <w:sz w:val="22"/>
              </w:rPr>
            </w:pPr>
            <w:del w:id="1311" w:author="Nate Bachmeier [AWS-SA]" w:date="2023-05-04T18:11:00Z">
              <w:r w:rsidRPr="00E16572" w:rsidDel="009C19DC">
                <w:rPr>
                  <w:rFonts w:ascii="Calibri" w:eastAsia="Times New Roman" w:hAnsi="Calibri" w:cs="Calibri"/>
                  <w:color w:val="000000"/>
                  <w:sz w:val="22"/>
                </w:rPr>
                <w:delText>doing sudoku</w:delText>
              </w:r>
            </w:del>
          </w:p>
        </w:tc>
        <w:tc>
          <w:tcPr>
            <w:tcW w:w="5348" w:type="dxa"/>
            <w:noWrap/>
            <w:hideMark/>
          </w:tcPr>
          <w:p w14:paraId="1C1F9EEE" w14:textId="08BFDBF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12" w:author="Nate Bachmeier [AWS-SA]" w:date="2023-05-04T18:11:00Z"/>
                <w:rFonts w:ascii="Calibri" w:eastAsia="Times New Roman" w:hAnsi="Calibri" w:cs="Calibri"/>
                <w:color w:val="000000"/>
                <w:sz w:val="22"/>
              </w:rPr>
            </w:pPr>
            <w:del w:id="1313" w:author="Nate Bachmeier [AWS-SA]" w:date="2023-05-04T18:11:00Z">
              <w:r w:rsidRPr="00E16572" w:rsidDel="009C19DC">
                <w:rPr>
                  <w:rFonts w:ascii="Calibri" w:eastAsia="Times New Roman" w:hAnsi="Calibri" w:cs="Calibri"/>
                  <w:color w:val="000000"/>
                  <w:sz w:val="22"/>
                </w:rPr>
                <w:delText>501</w:delText>
              </w:r>
            </w:del>
          </w:p>
        </w:tc>
      </w:tr>
      <w:tr w:rsidR="00E16572" w:rsidRPr="00E16572" w:rsidDel="009C19DC" w14:paraId="55DE3898" w14:textId="09B40060" w:rsidTr="00B21582">
        <w:trPr>
          <w:trHeight w:val="300"/>
          <w:del w:id="13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0F17701E" w:rsidR="00E16572" w:rsidRPr="00B21582" w:rsidDel="009C19DC" w:rsidRDefault="00E16572" w:rsidP="00E16572">
            <w:pPr>
              <w:spacing w:line="240" w:lineRule="auto"/>
              <w:ind w:firstLine="0"/>
              <w:rPr>
                <w:del w:id="1315" w:author="Nate Bachmeier [AWS-SA]" w:date="2023-05-04T18:11:00Z"/>
                <w:rFonts w:ascii="Calibri" w:eastAsia="Times New Roman" w:hAnsi="Calibri" w:cs="Calibri"/>
                <w:b w:val="0"/>
                <w:bCs w:val="0"/>
                <w:color w:val="000000"/>
                <w:sz w:val="22"/>
              </w:rPr>
            </w:pPr>
            <w:del w:id="1316" w:author="Nate Bachmeier [AWS-SA]" w:date="2023-05-04T18:11:00Z">
              <w:r w:rsidRPr="00E16572" w:rsidDel="009C19DC">
                <w:rPr>
                  <w:rFonts w:ascii="Calibri" w:eastAsia="Times New Roman" w:hAnsi="Calibri" w:cs="Calibri"/>
                  <w:color w:val="000000"/>
                  <w:sz w:val="22"/>
                </w:rPr>
                <w:delText>drawing</w:delText>
              </w:r>
            </w:del>
          </w:p>
        </w:tc>
        <w:tc>
          <w:tcPr>
            <w:tcW w:w="5348" w:type="dxa"/>
            <w:noWrap/>
            <w:hideMark/>
          </w:tcPr>
          <w:p w14:paraId="6D32EDEB" w14:textId="343C55C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17" w:author="Nate Bachmeier [AWS-SA]" w:date="2023-05-04T18:11:00Z"/>
                <w:rFonts w:ascii="Calibri" w:eastAsia="Times New Roman" w:hAnsi="Calibri" w:cs="Calibri"/>
                <w:color w:val="000000"/>
                <w:sz w:val="22"/>
              </w:rPr>
            </w:pPr>
            <w:del w:id="1318" w:author="Nate Bachmeier [AWS-SA]" w:date="2023-05-04T18:11:00Z">
              <w:r w:rsidRPr="00E16572" w:rsidDel="009C19DC">
                <w:rPr>
                  <w:rFonts w:ascii="Calibri" w:eastAsia="Times New Roman" w:hAnsi="Calibri" w:cs="Calibri"/>
                  <w:color w:val="000000"/>
                  <w:sz w:val="22"/>
                </w:rPr>
                <w:delText>578</w:delText>
              </w:r>
            </w:del>
          </w:p>
        </w:tc>
      </w:tr>
      <w:tr w:rsidR="00E16572" w:rsidRPr="00E16572" w:rsidDel="009C19DC" w14:paraId="4E82CF7A" w14:textId="39BA4B54" w:rsidTr="00B21582">
        <w:trPr>
          <w:cnfStyle w:val="000000100000" w:firstRow="0" w:lastRow="0" w:firstColumn="0" w:lastColumn="0" w:oddVBand="0" w:evenVBand="0" w:oddHBand="1" w:evenHBand="0" w:firstRowFirstColumn="0" w:firstRowLastColumn="0" w:lastRowFirstColumn="0" w:lastRowLastColumn="0"/>
          <w:trHeight w:val="300"/>
          <w:del w:id="13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C66A268" w:rsidR="00E16572" w:rsidRPr="00B21582" w:rsidDel="009C19DC" w:rsidRDefault="00E16572" w:rsidP="00E16572">
            <w:pPr>
              <w:spacing w:line="240" w:lineRule="auto"/>
              <w:ind w:firstLine="0"/>
              <w:rPr>
                <w:del w:id="1320" w:author="Nate Bachmeier [AWS-SA]" w:date="2023-05-04T18:11:00Z"/>
                <w:rFonts w:ascii="Calibri" w:eastAsia="Times New Roman" w:hAnsi="Calibri" w:cs="Calibri"/>
                <w:b w:val="0"/>
                <w:bCs w:val="0"/>
                <w:color w:val="000000"/>
                <w:sz w:val="22"/>
              </w:rPr>
            </w:pPr>
            <w:del w:id="1321" w:author="Nate Bachmeier [AWS-SA]" w:date="2023-05-04T18:11:00Z">
              <w:r w:rsidRPr="00E16572" w:rsidDel="009C19DC">
                <w:rPr>
                  <w:rFonts w:ascii="Calibri" w:eastAsia="Times New Roman" w:hAnsi="Calibri" w:cs="Calibri"/>
                  <w:color w:val="000000"/>
                  <w:sz w:val="22"/>
                </w:rPr>
                <w:delText>dribbling basketball</w:delText>
              </w:r>
            </w:del>
          </w:p>
        </w:tc>
        <w:tc>
          <w:tcPr>
            <w:tcW w:w="5348" w:type="dxa"/>
            <w:noWrap/>
            <w:hideMark/>
          </w:tcPr>
          <w:p w14:paraId="0789DA27" w14:textId="01411B2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22" w:author="Nate Bachmeier [AWS-SA]" w:date="2023-05-04T18:11:00Z"/>
                <w:rFonts w:ascii="Calibri" w:eastAsia="Times New Roman" w:hAnsi="Calibri" w:cs="Calibri"/>
                <w:color w:val="000000"/>
                <w:sz w:val="22"/>
              </w:rPr>
            </w:pPr>
            <w:del w:id="1323" w:author="Nate Bachmeier [AWS-SA]" w:date="2023-05-04T18:11:00Z">
              <w:r w:rsidRPr="00E16572" w:rsidDel="009C19DC">
                <w:rPr>
                  <w:rFonts w:ascii="Calibri" w:eastAsia="Times New Roman" w:hAnsi="Calibri" w:cs="Calibri"/>
                  <w:color w:val="000000"/>
                  <w:sz w:val="22"/>
                </w:rPr>
                <w:delText>828</w:delText>
              </w:r>
            </w:del>
          </w:p>
        </w:tc>
      </w:tr>
      <w:tr w:rsidR="00E16572" w:rsidRPr="00E16572" w:rsidDel="009C19DC" w14:paraId="1ED56815" w14:textId="51B19E8F" w:rsidTr="00B21582">
        <w:trPr>
          <w:trHeight w:val="300"/>
          <w:del w:id="13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0BFDCECD" w:rsidR="00E16572" w:rsidRPr="00B21582" w:rsidDel="009C19DC" w:rsidRDefault="00E16572" w:rsidP="00E16572">
            <w:pPr>
              <w:spacing w:line="240" w:lineRule="auto"/>
              <w:ind w:firstLine="0"/>
              <w:rPr>
                <w:del w:id="1325" w:author="Nate Bachmeier [AWS-SA]" w:date="2023-05-04T18:11:00Z"/>
                <w:rFonts w:ascii="Calibri" w:eastAsia="Times New Roman" w:hAnsi="Calibri" w:cs="Calibri"/>
                <w:b w:val="0"/>
                <w:bCs w:val="0"/>
                <w:color w:val="000000"/>
                <w:sz w:val="22"/>
              </w:rPr>
            </w:pPr>
            <w:del w:id="1326" w:author="Nate Bachmeier [AWS-SA]" w:date="2023-05-04T18:11:00Z">
              <w:r w:rsidRPr="00E16572" w:rsidDel="009C19DC">
                <w:rPr>
                  <w:rFonts w:ascii="Calibri" w:eastAsia="Times New Roman" w:hAnsi="Calibri" w:cs="Calibri"/>
                  <w:color w:val="000000"/>
                  <w:sz w:val="22"/>
                </w:rPr>
                <w:delText>drinking shots</w:delText>
              </w:r>
            </w:del>
          </w:p>
        </w:tc>
        <w:tc>
          <w:tcPr>
            <w:tcW w:w="5348" w:type="dxa"/>
            <w:noWrap/>
            <w:hideMark/>
          </w:tcPr>
          <w:p w14:paraId="3D0FB667" w14:textId="69F0B08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27" w:author="Nate Bachmeier [AWS-SA]" w:date="2023-05-04T18:11:00Z"/>
                <w:rFonts w:ascii="Calibri" w:eastAsia="Times New Roman" w:hAnsi="Calibri" w:cs="Calibri"/>
                <w:color w:val="000000"/>
                <w:sz w:val="22"/>
              </w:rPr>
            </w:pPr>
            <w:del w:id="1328" w:author="Nate Bachmeier [AWS-SA]" w:date="2023-05-04T18:11:00Z">
              <w:r w:rsidRPr="00E16572" w:rsidDel="009C19DC">
                <w:rPr>
                  <w:rFonts w:ascii="Calibri" w:eastAsia="Times New Roman" w:hAnsi="Calibri" w:cs="Calibri"/>
                  <w:color w:val="000000"/>
                  <w:sz w:val="22"/>
                </w:rPr>
                <w:delText>649</w:delText>
              </w:r>
            </w:del>
          </w:p>
        </w:tc>
      </w:tr>
      <w:tr w:rsidR="00E16572" w:rsidRPr="00E16572" w:rsidDel="009C19DC" w14:paraId="00B14220" w14:textId="3CB97B57" w:rsidTr="00B21582">
        <w:trPr>
          <w:cnfStyle w:val="000000100000" w:firstRow="0" w:lastRow="0" w:firstColumn="0" w:lastColumn="0" w:oddVBand="0" w:evenVBand="0" w:oddHBand="1" w:evenHBand="0" w:firstRowFirstColumn="0" w:firstRowLastColumn="0" w:lastRowFirstColumn="0" w:lastRowLastColumn="0"/>
          <w:trHeight w:val="300"/>
          <w:del w:id="13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372C9A12" w:rsidR="00E16572" w:rsidRPr="00B21582" w:rsidDel="009C19DC" w:rsidRDefault="00E16572" w:rsidP="00E16572">
            <w:pPr>
              <w:spacing w:line="240" w:lineRule="auto"/>
              <w:ind w:firstLine="0"/>
              <w:rPr>
                <w:del w:id="1330" w:author="Nate Bachmeier [AWS-SA]" w:date="2023-05-04T18:11:00Z"/>
                <w:rFonts w:ascii="Calibri" w:eastAsia="Times New Roman" w:hAnsi="Calibri" w:cs="Calibri"/>
                <w:b w:val="0"/>
                <w:bCs w:val="0"/>
                <w:color w:val="000000"/>
                <w:sz w:val="22"/>
              </w:rPr>
            </w:pPr>
            <w:del w:id="1331" w:author="Nate Bachmeier [AWS-SA]" w:date="2023-05-04T18:11:00Z">
              <w:r w:rsidRPr="00E16572" w:rsidDel="009C19DC">
                <w:rPr>
                  <w:rFonts w:ascii="Calibri" w:eastAsia="Times New Roman" w:hAnsi="Calibri" w:cs="Calibri"/>
                  <w:color w:val="000000"/>
                  <w:sz w:val="22"/>
                </w:rPr>
                <w:delText>driving car</w:delText>
              </w:r>
            </w:del>
          </w:p>
        </w:tc>
        <w:tc>
          <w:tcPr>
            <w:tcW w:w="5348" w:type="dxa"/>
            <w:noWrap/>
            <w:hideMark/>
          </w:tcPr>
          <w:p w14:paraId="29E2E67E" w14:textId="62ADB30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32" w:author="Nate Bachmeier [AWS-SA]" w:date="2023-05-04T18:11:00Z"/>
                <w:rFonts w:ascii="Calibri" w:eastAsia="Times New Roman" w:hAnsi="Calibri" w:cs="Calibri"/>
                <w:color w:val="000000"/>
                <w:sz w:val="22"/>
              </w:rPr>
            </w:pPr>
            <w:del w:id="1333" w:author="Nate Bachmeier [AWS-SA]" w:date="2023-05-04T18:11:00Z">
              <w:r w:rsidRPr="00E16572" w:rsidDel="009C19DC">
                <w:rPr>
                  <w:rFonts w:ascii="Calibri" w:eastAsia="Times New Roman" w:hAnsi="Calibri" w:cs="Calibri"/>
                  <w:color w:val="000000"/>
                  <w:sz w:val="22"/>
                </w:rPr>
                <w:delText>696</w:delText>
              </w:r>
            </w:del>
          </w:p>
        </w:tc>
      </w:tr>
      <w:tr w:rsidR="00E16572" w:rsidRPr="00E16572" w:rsidDel="009C19DC" w14:paraId="19BE0AE5" w14:textId="6A72E933" w:rsidTr="00B21582">
        <w:trPr>
          <w:trHeight w:val="300"/>
          <w:del w:id="13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2F8DBB3B" w:rsidR="00E16572" w:rsidRPr="00B21582" w:rsidDel="009C19DC" w:rsidRDefault="00E16572" w:rsidP="00E16572">
            <w:pPr>
              <w:spacing w:line="240" w:lineRule="auto"/>
              <w:ind w:firstLine="0"/>
              <w:rPr>
                <w:del w:id="1335" w:author="Nate Bachmeier [AWS-SA]" w:date="2023-05-04T18:11:00Z"/>
                <w:rFonts w:ascii="Calibri" w:eastAsia="Times New Roman" w:hAnsi="Calibri" w:cs="Calibri"/>
                <w:b w:val="0"/>
                <w:bCs w:val="0"/>
                <w:color w:val="000000"/>
                <w:sz w:val="22"/>
              </w:rPr>
            </w:pPr>
            <w:del w:id="1336" w:author="Nate Bachmeier [AWS-SA]" w:date="2023-05-04T18:11:00Z">
              <w:r w:rsidRPr="00E16572" w:rsidDel="009C19DC">
                <w:rPr>
                  <w:rFonts w:ascii="Calibri" w:eastAsia="Times New Roman" w:hAnsi="Calibri" w:cs="Calibri"/>
                  <w:color w:val="000000"/>
                  <w:sz w:val="22"/>
                </w:rPr>
                <w:delText>driving tractor</w:delText>
              </w:r>
            </w:del>
          </w:p>
        </w:tc>
        <w:tc>
          <w:tcPr>
            <w:tcW w:w="5348" w:type="dxa"/>
            <w:noWrap/>
            <w:hideMark/>
          </w:tcPr>
          <w:p w14:paraId="2E01E514" w14:textId="27A11A1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37" w:author="Nate Bachmeier [AWS-SA]" w:date="2023-05-04T18:11:00Z"/>
                <w:rFonts w:ascii="Calibri" w:eastAsia="Times New Roman" w:hAnsi="Calibri" w:cs="Calibri"/>
                <w:color w:val="000000"/>
                <w:sz w:val="22"/>
              </w:rPr>
            </w:pPr>
            <w:del w:id="1338" w:author="Nate Bachmeier [AWS-SA]" w:date="2023-05-04T18:11:00Z">
              <w:r w:rsidRPr="00E16572" w:rsidDel="009C19DC">
                <w:rPr>
                  <w:rFonts w:ascii="Calibri" w:eastAsia="Times New Roman" w:hAnsi="Calibri" w:cs="Calibri"/>
                  <w:color w:val="000000"/>
                  <w:sz w:val="22"/>
                </w:rPr>
                <w:delText>803</w:delText>
              </w:r>
            </w:del>
          </w:p>
        </w:tc>
      </w:tr>
      <w:tr w:rsidR="00E16572" w:rsidRPr="00E16572" w:rsidDel="009C19DC" w14:paraId="49AAD042" w14:textId="7A88C596" w:rsidTr="00B21582">
        <w:trPr>
          <w:cnfStyle w:val="000000100000" w:firstRow="0" w:lastRow="0" w:firstColumn="0" w:lastColumn="0" w:oddVBand="0" w:evenVBand="0" w:oddHBand="1" w:evenHBand="0" w:firstRowFirstColumn="0" w:firstRowLastColumn="0" w:lastRowFirstColumn="0" w:lastRowLastColumn="0"/>
          <w:trHeight w:val="300"/>
          <w:del w:id="13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4386395F" w:rsidR="00E16572" w:rsidRPr="00B21582" w:rsidDel="009C19DC" w:rsidRDefault="00E16572" w:rsidP="00E16572">
            <w:pPr>
              <w:spacing w:line="240" w:lineRule="auto"/>
              <w:ind w:firstLine="0"/>
              <w:rPr>
                <w:del w:id="1340" w:author="Nate Bachmeier [AWS-SA]" w:date="2023-05-04T18:11:00Z"/>
                <w:rFonts w:ascii="Calibri" w:eastAsia="Times New Roman" w:hAnsi="Calibri" w:cs="Calibri"/>
                <w:b w:val="0"/>
                <w:bCs w:val="0"/>
                <w:color w:val="000000"/>
                <w:sz w:val="22"/>
              </w:rPr>
            </w:pPr>
            <w:del w:id="1341" w:author="Nate Bachmeier [AWS-SA]" w:date="2023-05-04T18:11:00Z">
              <w:r w:rsidRPr="00E16572" w:rsidDel="009C19DC">
                <w:rPr>
                  <w:rFonts w:ascii="Calibri" w:eastAsia="Times New Roman" w:hAnsi="Calibri" w:cs="Calibri"/>
                  <w:color w:val="000000"/>
                  <w:sz w:val="22"/>
                </w:rPr>
                <w:delText>drooling</w:delText>
              </w:r>
            </w:del>
          </w:p>
        </w:tc>
        <w:tc>
          <w:tcPr>
            <w:tcW w:w="5348" w:type="dxa"/>
            <w:noWrap/>
            <w:hideMark/>
          </w:tcPr>
          <w:p w14:paraId="7088C2EC" w14:textId="1E6A995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42" w:author="Nate Bachmeier [AWS-SA]" w:date="2023-05-04T18:11:00Z"/>
                <w:rFonts w:ascii="Calibri" w:eastAsia="Times New Roman" w:hAnsi="Calibri" w:cs="Calibri"/>
                <w:color w:val="000000"/>
                <w:sz w:val="22"/>
              </w:rPr>
            </w:pPr>
            <w:del w:id="1343" w:author="Nate Bachmeier [AWS-SA]" w:date="2023-05-04T18:11:00Z">
              <w:r w:rsidRPr="00E16572" w:rsidDel="009C19DC">
                <w:rPr>
                  <w:rFonts w:ascii="Calibri" w:eastAsia="Times New Roman" w:hAnsi="Calibri" w:cs="Calibri"/>
                  <w:color w:val="000000"/>
                  <w:sz w:val="22"/>
                </w:rPr>
                <w:delText>569</w:delText>
              </w:r>
            </w:del>
          </w:p>
        </w:tc>
      </w:tr>
      <w:tr w:rsidR="00E16572" w:rsidRPr="00E16572" w:rsidDel="009C19DC" w14:paraId="0D627558" w14:textId="72A10F1C" w:rsidTr="00B21582">
        <w:trPr>
          <w:trHeight w:val="300"/>
          <w:del w:id="13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6630EF71" w:rsidR="00E16572" w:rsidRPr="00B21582" w:rsidDel="009C19DC" w:rsidRDefault="00E16572" w:rsidP="00E16572">
            <w:pPr>
              <w:spacing w:line="240" w:lineRule="auto"/>
              <w:ind w:firstLine="0"/>
              <w:rPr>
                <w:del w:id="1345" w:author="Nate Bachmeier [AWS-SA]" w:date="2023-05-04T18:11:00Z"/>
                <w:rFonts w:ascii="Calibri" w:eastAsia="Times New Roman" w:hAnsi="Calibri" w:cs="Calibri"/>
                <w:b w:val="0"/>
                <w:bCs w:val="0"/>
                <w:color w:val="000000"/>
                <w:sz w:val="22"/>
              </w:rPr>
            </w:pPr>
            <w:del w:id="1346" w:author="Nate Bachmeier [AWS-SA]" w:date="2023-05-04T18:11:00Z">
              <w:r w:rsidRPr="00E16572" w:rsidDel="009C19DC">
                <w:rPr>
                  <w:rFonts w:ascii="Calibri" w:eastAsia="Times New Roman" w:hAnsi="Calibri" w:cs="Calibri"/>
                  <w:color w:val="000000"/>
                  <w:sz w:val="22"/>
                </w:rPr>
                <w:delText>drop kicking</w:delText>
              </w:r>
            </w:del>
          </w:p>
        </w:tc>
        <w:tc>
          <w:tcPr>
            <w:tcW w:w="5348" w:type="dxa"/>
            <w:noWrap/>
            <w:hideMark/>
          </w:tcPr>
          <w:p w14:paraId="73473252" w14:textId="11D6A5B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47" w:author="Nate Bachmeier [AWS-SA]" w:date="2023-05-04T18:11:00Z"/>
                <w:rFonts w:ascii="Calibri" w:eastAsia="Times New Roman" w:hAnsi="Calibri" w:cs="Calibri"/>
                <w:color w:val="000000"/>
                <w:sz w:val="22"/>
              </w:rPr>
            </w:pPr>
            <w:del w:id="1348" w:author="Nate Bachmeier [AWS-SA]" w:date="2023-05-04T18:11:00Z">
              <w:r w:rsidRPr="00E16572" w:rsidDel="009C19DC">
                <w:rPr>
                  <w:rFonts w:ascii="Calibri" w:eastAsia="Times New Roman" w:hAnsi="Calibri" w:cs="Calibri"/>
                  <w:color w:val="000000"/>
                  <w:sz w:val="22"/>
                </w:rPr>
                <w:delText>715</w:delText>
              </w:r>
            </w:del>
          </w:p>
        </w:tc>
      </w:tr>
      <w:tr w:rsidR="00E16572" w:rsidRPr="00E16572" w:rsidDel="009C19DC" w14:paraId="2FB5FD1A" w14:textId="1514B6E0" w:rsidTr="00B21582">
        <w:trPr>
          <w:cnfStyle w:val="000000100000" w:firstRow="0" w:lastRow="0" w:firstColumn="0" w:lastColumn="0" w:oddVBand="0" w:evenVBand="0" w:oddHBand="1" w:evenHBand="0" w:firstRowFirstColumn="0" w:firstRowLastColumn="0" w:lastRowFirstColumn="0" w:lastRowLastColumn="0"/>
          <w:trHeight w:val="300"/>
          <w:del w:id="13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16CCCB85" w:rsidR="00E16572" w:rsidRPr="00B21582" w:rsidDel="009C19DC" w:rsidRDefault="00E16572" w:rsidP="00E16572">
            <w:pPr>
              <w:spacing w:line="240" w:lineRule="auto"/>
              <w:ind w:firstLine="0"/>
              <w:rPr>
                <w:del w:id="1350" w:author="Nate Bachmeier [AWS-SA]" w:date="2023-05-04T18:11:00Z"/>
                <w:rFonts w:ascii="Calibri" w:eastAsia="Times New Roman" w:hAnsi="Calibri" w:cs="Calibri"/>
                <w:b w:val="0"/>
                <w:bCs w:val="0"/>
                <w:color w:val="000000"/>
                <w:sz w:val="22"/>
              </w:rPr>
            </w:pPr>
            <w:del w:id="1351" w:author="Nate Bachmeier [AWS-SA]" w:date="2023-05-04T18:11:00Z">
              <w:r w:rsidRPr="00E16572" w:rsidDel="009C19DC">
                <w:rPr>
                  <w:rFonts w:ascii="Calibri" w:eastAsia="Times New Roman" w:hAnsi="Calibri" w:cs="Calibri"/>
                  <w:color w:val="000000"/>
                  <w:sz w:val="22"/>
                </w:rPr>
                <w:delText>drumming fingers</w:delText>
              </w:r>
            </w:del>
          </w:p>
        </w:tc>
        <w:tc>
          <w:tcPr>
            <w:tcW w:w="5348" w:type="dxa"/>
            <w:noWrap/>
            <w:hideMark/>
          </w:tcPr>
          <w:p w14:paraId="493C7735" w14:textId="5CA7312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52" w:author="Nate Bachmeier [AWS-SA]" w:date="2023-05-04T18:11:00Z"/>
                <w:rFonts w:ascii="Calibri" w:eastAsia="Times New Roman" w:hAnsi="Calibri" w:cs="Calibri"/>
                <w:color w:val="000000"/>
                <w:sz w:val="22"/>
              </w:rPr>
            </w:pPr>
            <w:del w:id="1353" w:author="Nate Bachmeier [AWS-SA]" w:date="2023-05-04T18:11:00Z">
              <w:r w:rsidRPr="00E16572" w:rsidDel="009C19DC">
                <w:rPr>
                  <w:rFonts w:ascii="Calibri" w:eastAsia="Times New Roman" w:hAnsi="Calibri" w:cs="Calibri"/>
                  <w:color w:val="000000"/>
                  <w:sz w:val="22"/>
                </w:rPr>
                <w:delText>584</w:delText>
              </w:r>
            </w:del>
          </w:p>
        </w:tc>
      </w:tr>
      <w:tr w:rsidR="00E16572" w:rsidRPr="00E16572" w:rsidDel="009C19DC" w14:paraId="138081D1" w14:textId="1DF2CEA0" w:rsidTr="00B21582">
        <w:trPr>
          <w:trHeight w:val="300"/>
          <w:del w:id="13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E4CED7B" w:rsidR="00E16572" w:rsidRPr="00B21582" w:rsidDel="009C19DC" w:rsidRDefault="00E16572" w:rsidP="00E16572">
            <w:pPr>
              <w:spacing w:line="240" w:lineRule="auto"/>
              <w:ind w:firstLine="0"/>
              <w:rPr>
                <w:del w:id="1355" w:author="Nate Bachmeier [AWS-SA]" w:date="2023-05-04T18:11:00Z"/>
                <w:rFonts w:ascii="Calibri" w:eastAsia="Times New Roman" w:hAnsi="Calibri" w:cs="Calibri"/>
                <w:b w:val="0"/>
                <w:bCs w:val="0"/>
                <w:color w:val="000000"/>
                <w:sz w:val="22"/>
              </w:rPr>
            </w:pPr>
            <w:del w:id="1356" w:author="Nate Bachmeier [AWS-SA]" w:date="2023-05-04T18:11:00Z">
              <w:r w:rsidRPr="00E16572" w:rsidDel="009C19DC">
                <w:rPr>
                  <w:rFonts w:ascii="Calibri" w:eastAsia="Times New Roman" w:hAnsi="Calibri" w:cs="Calibri"/>
                  <w:color w:val="000000"/>
                  <w:sz w:val="22"/>
                </w:rPr>
                <w:delText>dumpster diving</w:delText>
              </w:r>
            </w:del>
          </w:p>
        </w:tc>
        <w:tc>
          <w:tcPr>
            <w:tcW w:w="5348" w:type="dxa"/>
            <w:noWrap/>
            <w:hideMark/>
          </w:tcPr>
          <w:p w14:paraId="01256AD8" w14:textId="6613BAD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57" w:author="Nate Bachmeier [AWS-SA]" w:date="2023-05-04T18:11:00Z"/>
                <w:rFonts w:ascii="Calibri" w:eastAsia="Times New Roman" w:hAnsi="Calibri" w:cs="Calibri"/>
                <w:color w:val="000000"/>
                <w:sz w:val="22"/>
              </w:rPr>
            </w:pPr>
            <w:del w:id="1358" w:author="Nate Bachmeier [AWS-SA]" w:date="2023-05-04T18:11:00Z">
              <w:r w:rsidRPr="00E16572" w:rsidDel="009C19DC">
                <w:rPr>
                  <w:rFonts w:ascii="Calibri" w:eastAsia="Times New Roman" w:hAnsi="Calibri" w:cs="Calibri"/>
                  <w:color w:val="000000"/>
                  <w:sz w:val="22"/>
                </w:rPr>
                <w:delText>536</w:delText>
              </w:r>
            </w:del>
          </w:p>
        </w:tc>
      </w:tr>
      <w:tr w:rsidR="00E16572" w:rsidRPr="00E16572" w:rsidDel="009C19DC" w14:paraId="57509A71" w14:textId="3B8A6168" w:rsidTr="00B21582">
        <w:trPr>
          <w:cnfStyle w:val="000000100000" w:firstRow="0" w:lastRow="0" w:firstColumn="0" w:lastColumn="0" w:oddVBand="0" w:evenVBand="0" w:oddHBand="1" w:evenHBand="0" w:firstRowFirstColumn="0" w:firstRowLastColumn="0" w:lastRowFirstColumn="0" w:lastRowLastColumn="0"/>
          <w:trHeight w:val="300"/>
          <w:del w:id="13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64A45129" w:rsidR="00E16572" w:rsidRPr="00B21582" w:rsidDel="009C19DC" w:rsidRDefault="00E16572" w:rsidP="00E16572">
            <w:pPr>
              <w:spacing w:line="240" w:lineRule="auto"/>
              <w:ind w:firstLine="0"/>
              <w:rPr>
                <w:del w:id="1360" w:author="Nate Bachmeier [AWS-SA]" w:date="2023-05-04T18:11:00Z"/>
                <w:rFonts w:ascii="Calibri" w:eastAsia="Times New Roman" w:hAnsi="Calibri" w:cs="Calibri"/>
                <w:b w:val="0"/>
                <w:bCs w:val="0"/>
                <w:color w:val="000000"/>
                <w:sz w:val="22"/>
              </w:rPr>
            </w:pPr>
            <w:del w:id="1361" w:author="Nate Bachmeier [AWS-SA]" w:date="2023-05-04T18:11:00Z">
              <w:r w:rsidRPr="00E16572" w:rsidDel="009C19DC">
                <w:rPr>
                  <w:rFonts w:ascii="Calibri" w:eastAsia="Times New Roman" w:hAnsi="Calibri" w:cs="Calibri"/>
                  <w:color w:val="000000"/>
                  <w:sz w:val="22"/>
                </w:rPr>
                <w:delText>dunking basketball</w:delText>
              </w:r>
            </w:del>
          </w:p>
        </w:tc>
        <w:tc>
          <w:tcPr>
            <w:tcW w:w="5348" w:type="dxa"/>
            <w:noWrap/>
            <w:hideMark/>
          </w:tcPr>
          <w:p w14:paraId="700051D7" w14:textId="0BB861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62" w:author="Nate Bachmeier [AWS-SA]" w:date="2023-05-04T18:11:00Z"/>
                <w:rFonts w:ascii="Calibri" w:eastAsia="Times New Roman" w:hAnsi="Calibri" w:cs="Calibri"/>
                <w:color w:val="000000"/>
                <w:sz w:val="22"/>
              </w:rPr>
            </w:pPr>
            <w:del w:id="1363" w:author="Nate Bachmeier [AWS-SA]" w:date="2023-05-04T18:11:00Z">
              <w:r w:rsidRPr="00E16572" w:rsidDel="009C19DC">
                <w:rPr>
                  <w:rFonts w:ascii="Calibri" w:eastAsia="Times New Roman" w:hAnsi="Calibri" w:cs="Calibri"/>
                  <w:color w:val="000000"/>
                  <w:sz w:val="22"/>
                </w:rPr>
                <w:delText>808</w:delText>
              </w:r>
            </w:del>
          </w:p>
        </w:tc>
      </w:tr>
      <w:tr w:rsidR="00E16572" w:rsidRPr="00E16572" w:rsidDel="009C19DC" w14:paraId="7E569485" w14:textId="4BD5669C" w:rsidTr="00B21582">
        <w:trPr>
          <w:trHeight w:val="300"/>
          <w:del w:id="13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630362E" w:rsidR="00E16572" w:rsidRPr="00B21582" w:rsidDel="009C19DC" w:rsidRDefault="00E16572" w:rsidP="00E16572">
            <w:pPr>
              <w:spacing w:line="240" w:lineRule="auto"/>
              <w:ind w:firstLine="0"/>
              <w:rPr>
                <w:del w:id="1365" w:author="Nate Bachmeier [AWS-SA]" w:date="2023-05-04T18:11:00Z"/>
                <w:rFonts w:ascii="Calibri" w:eastAsia="Times New Roman" w:hAnsi="Calibri" w:cs="Calibri"/>
                <w:b w:val="0"/>
                <w:bCs w:val="0"/>
                <w:color w:val="000000"/>
                <w:sz w:val="22"/>
              </w:rPr>
            </w:pPr>
            <w:del w:id="1366" w:author="Nate Bachmeier [AWS-SA]" w:date="2023-05-04T18:11:00Z">
              <w:r w:rsidRPr="00E16572" w:rsidDel="009C19DC">
                <w:rPr>
                  <w:rFonts w:ascii="Calibri" w:eastAsia="Times New Roman" w:hAnsi="Calibri" w:cs="Calibri"/>
                  <w:color w:val="000000"/>
                  <w:sz w:val="22"/>
                </w:rPr>
                <w:delText>dyeing eyebrows</w:delText>
              </w:r>
            </w:del>
          </w:p>
        </w:tc>
        <w:tc>
          <w:tcPr>
            <w:tcW w:w="5348" w:type="dxa"/>
            <w:noWrap/>
            <w:hideMark/>
          </w:tcPr>
          <w:p w14:paraId="5946707F" w14:textId="10EC145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67" w:author="Nate Bachmeier [AWS-SA]" w:date="2023-05-04T18:11:00Z"/>
                <w:rFonts w:ascii="Calibri" w:eastAsia="Times New Roman" w:hAnsi="Calibri" w:cs="Calibri"/>
                <w:color w:val="000000"/>
                <w:sz w:val="22"/>
              </w:rPr>
            </w:pPr>
            <w:del w:id="1368" w:author="Nate Bachmeier [AWS-SA]" w:date="2023-05-04T18:11:00Z">
              <w:r w:rsidRPr="00E16572" w:rsidDel="009C19DC">
                <w:rPr>
                  <w:rFonts w:ascii="Calibri" w:eastAsia="Times New Roman" w:hAnsi="Calibri" w:cs="Calibri"/>
                  <w:color w:val="000000"/>
                  <w:sz w:val="22"/>
                </w:rPr>
                <w:delText>441</w:delText>
              </w:r>
            </w:del>
          </w:p>
        </w:tc>
      </w:tr>
      <w:tr w:rsidR="00E16572" w:rsidRPr="00E16572" w:rsidDel="009C19DC" w14:paraId="691A0C60" w14:textId="44E383AC" w:rsidTr="00B21582">
        <w:trPr>
          <w:cnfStyle w:val="000000100000" w:firstRow="0" w:lastRow="0" w:firstColumn="0" w:lastColumn="0" w:oddVBand="0" w:evenVBand="0" w:oddHBand="1" w:evenHBand="0" w:firstRowFirstColumn="0" w:firstRowLastColumn="0" w:lastRowFirstColumn="0" w:lastRowLastColumn="0"/>
          <w:trHeight w:val="300"/>
          <w:del w:id="13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083C6137" w:rsidR="00E16572" w:rsidRPr="00B21582" w:rsidDel="009C19DC" w:rsidRDefault="00E16572" w:rsidP="00E16572">
            <w:pPr>
              <w:spacing w:line="240" w:lineRule="auto"/>
              <w:ind w:firstLine="0"/>
              <w:rPr>
                <w:del w:id="1370" w:author="Nate Bachmeier [AWS-SA]" w:date="2023-05-04T18:11:00Z"/>
                <w:rFonts w:ascii="Calibri" w:eastAsia="Times New Roman" w:hAnsi="Calibri" w:cs="Calibri"/>
                <w:b w:val="0"/>
                <w:bCs w:val="0"/>
                <w:color w:val="000000"/>
                <w:sz w:val="22"/>
              </w:rPr>
            </w:pPr>
            <w:del w:id="1371" w:author="Nate Bachmeier [AWS-SA]" w:date="2023-05-04T18:11:00Z">
              <w:r w:rsidRPr="00E16572" w:rsidDel="009C19DC">
                <w:rPr>
                  <w:rFonts w:ascii="Calibri" w:eastAsia="Times New Roman" w:hAnsi="Calibri" w:cs="Calibri"/>
                  <w:color w:val="000000"/>
                  <w:sz w:val="22"/>
                </w:rPr>
                <w:delText>dyeing hair</w:delText>
              </w:r>
            </w:del>
          </w:p>
        </w:tc>
        <w:tc>
          <w:tcPr>
            <w:tcW w:w="5348" w:type="dxa"/>
            <w:noWrap/>
            <w:hideMark/>
          </w:tcPr>
          <w:p w14:paraId="6272CC72" w14:textId="771D94D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72" w:author="Nate Bachmeier [AWS-SA]" w:date="2023-05-04T18:11:00Z"/>
                <w:rFonts w:ascii="Calibri" w:eastAsia="Times New Roman" w:hAnsi="Calibri" w:cs="Calibri"/>
                <w:color w:val="000000"/>
                <w:sz w:val="22"/>
              </w:rPr>
            </w:pPr>
            <w:del w:id="1373" w:author="Nate Bachmeier [AWS-SA]" w:date="2023-05-04T18:11:00Z">
              <w:r w:rsidRPr="00E16572" w:rsidDel="009C19DC">
                <w:rPr>
                  <w:rFonts w:ascii="Calibri" w:eastAsia="Times New Roman" w:hAnsi="Calibri" w:cs="Calibri"/>
                  <w:color w:val="000000"/>
                  <w:sz w:val="22"/>
                </w:rPr>
                <w:delText>507</w:delText>
              </w:r>
            </w:del>
          </w:p>
        </w:tc>
      </w:tr>
      <w:tr w:rsidR="00E16572" w:rsidRPr="00E16572" w:rsidDel="009C19DC" w14:paraId="4085EEE9" w14:textId="51E8A9A4" w:rsidTr="00B21582">
        <w:trPr>
          <w:trHeight w:val="300"/>
          <w:del w:id="13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0139E5CF" w:rsidR="00E16572" w:rsidRPr="00B21582" w:rsidDel="009C19DC" w:rsidRDefault="00E16572" w:rsidP="00E16572">
            <w:pPr>
              <w:spacing w:line="240" w:lineRule="auto"/>
              <w:ind w:firstLine="0"/>
              <w:rPr>
                <w:del w:id="1375" w:author="Nate Bachmeier [AWS-SA]" w:date="2023-05-04T18:11:00Z"/>
                <w:rFonts w:ascii="Calibri" w:eastAsia="Times New Roman" w:hAnsi="Calibri" w:cs="Calibri"/>
                <w:b w:val="0"/>
                <w:bCs w:val="0"/>
                <w:color w:val="000000"/>
                <w:sz w:val="22"/>
              </w:rPr>
            </w:pPr>
            <w:del w:id="1376" w:author="Nate Bachmeier [AWS-SA]" w:date="2023-05-04T18:11:00Z">
              <w:r w:rsidRPr="00E16572" w:rsidDel="009C19DC">
                <w:rPr>
                  <w:rFonts w:ascii="Calibri" w:eastAsia="Times New Roman" w:hAnsi="Calibri" w:cs="Calibri"/>
                  <w:color w:val="000000"/>
                  <w:sz w:val="22"/>
                </w:rPr>
                <w:delText>eating burger</w:delText>
              </w:r>
            </w:del>
          </w:p>
        </w:tc>
        <w:tc>
          <w:tcPr>
            <w:tcW w:w="5348" w:type="dxa"/>
            <w:noWrap/>
            <w:hideMark/>
          </w:tcPr>
          <w:p w14:paraId="36359445" w14:textId="061AEC5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77" w:author="Nate Bachmeier [AWS-SA]" w:date="2023-05-04T18:11:00Z"/>
                <w:rFonts w:ascii="Calibri" w:eastAsia="Times New Roman" w:hAnsi="Calibri" w:cs="Calibri"/>
                <w:color w:val="000000"/>
                <w:sz w:val="22"/>
              </w:rPr>
            </w:pPr>
            <w:del w:id="1378" w:author="Nate Bachmeier [AWS-SA]" w:date="2023-05-04T18:11:00Z">
              <w:r w:rsidRPr="00E16572" w:rsidDel="009C19DC">
                <w:rPr>
                  <w:rFonts w:ascii="Calibri" w:eastAsia="Times New Roman" w:hAnsi="Calibri" w:cs="Calibri"/>
                  <w:color w:val="000000"/>
                  <w:sz w:val="22"/>
                </w:rPr>
                <w:delText>742</w:delText>
              </w:r>
            </w:del>
          </w:p>
        </w:tc>
      </w:tr>
      <w:tr w:rsidR="00E16572" w:rsidRPr="00E16572" w:rsidDel="009C19DC" w14:paraId="737F33FB" w14:textId="1125C2DE" w:rsidTr="00B21582">
        <w:trPr>
          <w:cnfStyle w:val="000000100000" w:firstRow="0" w:lastRow="0" w:firstColumn="0" w:lastColumn="0" w:oddVBand="0" w:evenVBand="0" w:oddHBand="1" w:evenHBand="0" w:firstRowFirstColumn="0" w:firstRowLastColumn="0" w:lastRowFirstColumn="0" w:lastRowLastColumn="0"/>
          <w:trHeight w:val="300"/>
          <w:del w:id="13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33B7F906" w:rsidR="00E16572" w:rsidRPr="00B21582" w:rsidDel="009C19DC" w:rsidRDefault="00E16572" w:rsidP="00E16572">
            <w:pPr>
              <w:spacing w:line="240" w:lineRule="auto"/>
              <w:ind w:firstLine="0"/>
              <w:rPr>
                <w:del w:id="1380" w:author="Nate Bachmeier [AWS-SA]" w:date="2023-05-04T18:11:00Z"/>
                <w:rFonts w:ascii="Calibri" w:eastAsia="Times New Roman" w:hAnsi="Calibri" w:cs="Calibri"/>
                <w:b w:val="0"/>
                <w:bCs w:val="0"/>
                <w:color w:val="000000"/>
                <w:sz w:val="22"/>
              </w:rPr>
            </w:pPr>
            <w:del w:id="1381" w:author="Nate Bachmeier [AWS-SA]" w:date="2023-05-04T18:11:00Z">
              <w:r w:rsidRPr="00E16572" w:rsidDel="009C19DC">
                <w:rPr>
                  <w:rFonts w:ascii="Calibri" w:eastAsia="Times New Roman" w:hAnsi="Calibri" w:cs="Calibri"/>
                  <w:color w:val="000000"/>
                  <w:sz w:val="22"/>
                </w:rPr>
                <w:delText>eating cake</w:delText>
              </w:r>
            </w:del>
          </w:p>
        </w:tc>
        <w:tc>
          <w:tcPr>
            <w:tcW w:w="5348" w:type="dxa"/>
            <w:noWrap/>
            <w:hideMark/>
          </w:tcPr>
          <w:p w14:paraId="2FE807C7" w14:textId="2F3B4DD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82" w:author="Nate Bachmeier [AWS-SA]" w:date="2023-05-04T18:11:00Z"/>
                <w:rFonts w:ascii="Calibri" w:eastAsia="Times New Roman" w:hAnsi="Calibri" w:cs="Calibri"/>
                <w:color w:val="000000"/>
                <w:sz w:val="22"/>
              </w:rPr>
            </w:pPr>
            <w:del w:id="1383" w:author="Nate Bachmeier [AWS-SA]" w:date="2023-05-04T18:11:00Z">
              <w:r w:rsidRPr="00E16572" w:rsidDel="009C19DC">
                <w:rPr>
                  <w:rFonts w:ascii="Calibri" w:eastAsia="Times New Roman" w:hAnsi="Calibri" w:cs="Calibri"/>
                  <w:color w:val="000000"/>
                  <w:sz w:val="22"/>
                </w:rPr>
                <w:delText>853</w:delText>
              </w:r>
            </w:del>
          </w:p>
        </w:tc>
      </w:tr>
      <w:tr w:rsidR="00E16572" w:rsidRPr="00E16572" w:rsidDel="009C19DC" w14:paraId="793CB6D2" w14:textId="6E18CCF0" w:rsidTr="00B21582">
        <w:trPr>
          <w:trHeight w:val="300"/>
          <w:del w:id="13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62BBE410" w:rsidR="00E16572" w:rsidRPr="00B21582" w:rsidDel="009C19DC" w:rsidRDefault="00E16572" w:rsidP="00E16572">
            <w:pPr>
              <w:spacing w:line="240" w:lineRule="auto"/>
              <w:ind w:firstLine="0"/>
              <w:rPr>
                <w:del w:id="1385" w:author="Nate Bachmeier [AWS-SA]" w:date="2023-05-04T18:11:00Z"/>
                <w:rFonts w:ascii="Calibri" w:eastAsia="Times New Roman" w:hAnsi="Calibri" w:cs="Calibri"/>
                <w:b w:val="0"/>
                <w:bCs w:val="0"/>
                <w:color w:val="000000"/>
                <w:sz w:val="22"/>
              </w:rPr>
            </w:pPr>
            <w:del w:id="1386" w:author="Nate Bachmeier [AWS-SA]" w:date="2023-05-04T18:11:00Z">
              <w:r w:rsidRPr="00E16572" w:rsidDel="009C19DC">
                <w:rPr>
                  <w:rFonts w:ascii="Calibri" w:eastAsia="Times New Roman" w:hAnsi="Calibri" w:cs="Calibri"/>
                  <w:color w:val="000000"/>
                  <w:sz w:val="22"/>
                </w:rPr>
                <w:delText>eating carrots</w:delText>
              </w:r>
            </w:del>
          </w:p>
        </w:tc>
        <w:tc>
          <w:tcPr>
            <w:tcW w:w="5348" w:type="dxa"/>
            <w:noWrap/>
            <w:hideMark/>
          </w:tcPr>
          <w:p w14:paraId="253B912A" w14:textId="0DA42B2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87" w:author="Nate Bachmeier [AWS-SA]" w:date="2023-05-04T18:11:00Z"/>
                <w:rFonts w:ascii="Calibri" w:eastAsia="Times New Roman" w:hAnsi="Calibri" w:cs="Calibri"/>
                <w:color w:val="000000"/>
                <w:sz w:val="22"/>
              </w:rPr>
            </w:pPr>
            <w:del w:id="1388"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5E9F9405" w14:textId="7B6CB31B" w:rsidTr="00B21582">
        <w:trPr>
          <w:cnfStyle w:val="000000100000" w:firstRow="0" w:lastRow="0" w:firstColumn="0" w:lastColumn="0" w:oddVBand="0" w:evenVBand="0" w:oddHBand="1" w:evenHBand="0" w:firstRowFirstColumn="0" w:firstRowLastColumn="0" w:lastRowFirstColumn="0" w:lastRowLastColumn="0"/>
          <w:trHeight w:val="300"/>
          <w:del w:id="13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3028C89A" w:rsidR="00E16572" w:rsidRPr="00B21582" w:rsidDel="009C19DC" w:rsidRDefault="00E16572" w:rsidP="00E16572">
            <w:pPr>
              <w:spacing w:line="240" w:lineRule="auto"/>
              <w:ind w:firstLine="0"/>
              <w:rPr>
                <w:del w:id="1390" w:author="Nate Bachmeier [AWS-SA]" w:date="2023-05-04T18:11:00Z"/>
                <w:rFonts w:ascii="Calibri" w:eastAsia="Times New Roman" w:hAnsi="Calibri" w:cs="Calibri"/>
                <w:b w:val="0"/>
                <w:bCs w:val="0"/>
                <w:color w:val="000000"/>
                <w:sz w:val="22"/>
              </w:rPr>
            </w:pPr>
            <w:del w:id="1391" w:author="Nate Bachmeier [AWS-SA]" w:date="2023-05-04T18:11:00Z">
              <w:r w:rsidRPr="00E16572" w:rsidDel="009C19DC">
                <w:rPr>
                  <w:rFonts w:ascii="Calibri" w:eastAsia="Times New Roman" w:hAnsi="Calibri" w:cs="Calibri"/>
                  <w:color w:val="000000"/>
                  <w:sz w:val="22"/>
                </w:rPr>
                <w:delText>eating chips</w:delText>
              </w:r>
            </w:del>
          </w:p>
        </w:tc>
        <w:tc>
          <w:tcPr>
            <w:tcW w:w="5348" w:type="dxa"/>
            <w:noWrap/>
            <w:hideMark/>
          </w:tcPr>
          <w:p w14:paraId="5F3A6773" w14:textId="6F35BBA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392" w:author="Nate Bachmeier [AWS-SA]" w:date="2023-05-04T18:11:00Z"/>
                <w:rFonts w:ascii="Calibri" w:eastAsia="Times New Roman" w:hAnsi="Calibri" w:cs="Calibri"/>
                <w:color w:val="000000"/>
                <w:sz w:val="22"/>
              </w:rPr>
            </w:pPr>
            <w:del w:id="1393" w:author="Nate Bachmeier [AWS-SA]" w:date="2023-05-04T18:11:00Z">
              <w:r w:rsidRPr="00E16572" w:rsidDel="009C19DC">
                <w:rPr>
                  <w:rFonts w:ascii="Calibri" w:eastAsia="Times New Roman" w:hAnsi="Calibri" w:cs="Calibri"/>
                  <w:color w:val="000000"/>
                  <w:sz w:val="22"/>
                </w:rPr>
                <w:delText>708</w:delText>
              </w:r>
            </w:del>
          </w:p>
        </w:tc>
      </w:tr>
      <w:tr w:rsidR="00E16572" w:rsidRPr="00E16572" w:rsidDel="009C19DC" w14:paraId="0C355335" w14:textId="69BECB17" w:rsidTr="00B21582">
        <w:trPr>
          <w:trHeight w:val="300"/>
          <w:del w:id="13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2D35AF76" w:rsidR="00E16572" w:rsidRPr="00B21582" w:rsidDel="009C19DC" w:rsidRDefault="00E16572" w:rsidP="00E16572">
            <w:pPr>
              <w:spacing w:line="240" w:lineRule="auto"/>
              <w:ind w:firstLine="0"/>
              <w:rPr>
                <w:del w:id="1395" w:author="Nate Bachmeier [AWS-SA]" w:date="2023-05-04T18:11:00Z"/>
                <w:rFonts w:ascii="Calibri" w:eastAsia="Times New Roman" w:hAnsi="Calibri" w:cs="Calibri"/>
                <w:b w:val="0"/>
                <w:bCs w:val="0"/>
                <w:color w:val="000000"/>
                <w:sz w:val="22"/>
              </w:rPr>
            </w:pPr>
            <w:del w:id="1396" w:author="Nate Bachmeier [AWS-SA]" w:date="2023-05-04T18:11:00Z">
              <w:r w:rsidRPr="00E16572" w:rsidDel="009C19DC">
                <w:rPr>
                  <w:rFonts w:ascii="Calibri" w:eastAsia="Times New Roman" w:hAnsi="Calibri" w:cs="Calibri"/>
                  <w:color w:val="000000"/>
                  <w:sz w:val="22"/>
                </w:rPr>
                <w:delText>eating doughnuts</w:delText>
              </w:r>
            </w:del>
          </w:p>
        </w:tc>
        <w:tc>
          <w:tcPr>
            <w:tcW w:w="5348" w:type="dxa"/>
            <w:noWrap/>
            <w:hideMark/>
          </w:tcPr>
          <w:p w14:paraId="0024509D" w14:textId="2B0E96E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397" w:author="Nate Bachmeier [AWS-SA]" w:date="2023-05-04T18:11:00Z"/>
                <w:rFonts w:ascii="Calibri" w:eastAsia="Times New Roman" w:hAnsi="Calibri" w:cs="Calibri"/>
                <w:color w:val="000000"/>
                <w:sz w:val="22"/>
              </w:rPr>
            </w:pPr>
            <w:del w:id="1398" w:author="Nate Bachmeier [AWS-SA]" w:date="2023-05-04T18:11:00Z">
              <w:r w:rsidRPr="00E16572" w:rsidDel="009C19DC">
                <w:rPr>
                  <w:rFonts w:ascii="Calibri" w:eastAsia="Times New Roman" w:hAnsi="Calibri" w:cs="Calibri"/>
                  <w:color w:val="000000"/>
                  <w:sz w:val="22"/>
                </w:rPr>
                <w:delText>670</w:delText>
              </w:r>
            </w:del>
          </w:p>
        </w:tc>
      </w:tr>
      <w:tr w:rsidR="00E16572" w:rsidRPr="00E16572" w:rsidDel="009C19DC" w14:paraId="4422EAEA" w14:textId="402B3089" w:rsidTr="00B21582">
        <w:trPr>
          <w:cnfStyle w:val="000000100000" w:firstRow="0" w:lastRow="0" w:firstColumn="0" w:lastColumn="0" w:oddVBand="0" w:evenVBand="0" w:oddHBand="1" w:evenHBand="0" w:firstRowFirstColumn="0" w:firstRowLastColumn="0" w:lastRowFirstColumn="0" w:lastRowLastColumn="0"/>
          <w:trHeight w:val="300"/>
          <w:del w:id="13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375DFC03" w:rsidR="00E16572" w:rsidRPr="00B21582" w:rsidDel="009C19DC" w:rsidRDefault="00E16572" w:rsidP="00E16572">
            <w:pPr>
              <w:spacing w:line="240" w:lineRule="auto"/>
              <w:ind w:firstLine="0"/>
              <w:rPr>
                <w:del w:id="1400" w:author="Nate Bachmeier [AWS-SA]" w:date="2023-05-04T18:11:00Z"/>
                <w:rFonts w:ascii="Calibri" w:eastAsia="Times New Roman" w:hAnsi="Calibri" w:cs="Calibri"/>
                <w:b w:val="0"/>
                <w:bCs w:val="0"/>
                <w:color w:val="000000"/>
                <w:sz w:val="22"/>
              </w:rPr>
            </w:pPr>
            <w:del w:id="1401" w:author="Nate Bachmeier [AWS-SA]" w:date="2023-05-04T18:11:00Z">
              <w:r w:rsidRPr="00E16572" w:rsidDel="009C19DC">
                <w:rPr>
                  <w:rFonts w:ascii="Calibri" w:eastAsia="Times New Roman" w:hAnsi="Calibri" w:cs="Calibri"/>
                  <w:color w:val="000000"/>
                  <w:sz w:val="22"/>
                </w:rPr>
                <w:delText>eating hotdog</w:delText>
              </w:r>
            </w:del>
          </w:p>
        </w:tc>
        <w:tc>
          <w:tcPr>
            <w:tcW w:w="5348" w:type="dxa"/>
            <w:noWrap/>
            <w:hideMark/>
          </w:tcPr>
          <w:p w14:paraId="6253CE6C" w14:textId="46D3A34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02" w:author="Nate Bachmeier [AWS-SA]" w:date="2023-05-04T18:11:00Z"/>
                <w:rFonts w:ascii="Calibri" w:eastAsia="Times New Roman" w:hAnsi="Calibri" w:cs="Calibri"/>
                <w:color w:val="000000"/>
                <w:sz w:val="22"/>
              </w:rPr>
            </w:pPr>
            <w:del w:id="1403" w:author="Nate Bachmeier [AWS-SA]" w:date="2023-05-04T18:11:00Z">
              <w:r w:rsidRPr="00E16572" w:rsidDel="009C19DC">
                <w:rPr>
                  <w:rFonts w:ascii="Calibri" w:eastAsia="Times New Roman" w:hAnsi="Calibri" w:cs="Calibri"/>
                  <w:color w:val="000000"/>
                  <w:sz w:val="22"/>
                </w:rPr>
                <w:delText>650</w:delText>
              </w:r>
            </w:del>
          </w:p>
        </w:tc>
      </w:tr>
      <w:tr w:rsidR="00E16572" w:rsidRPr="00E16572" w:rsidDel="009C19DC" w14:paraId="32E4EF02" w14:textId="2E5942E0" w:rsidTr="00B21582">
        <w:trPr>
          <w:trHeight w:val="300"/>
          <w:del w:id="14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C73BCD4" w:rsidR="00E16572" w:rsidRPr="00B21582" w:rsidDel="009C19DC" w:rsidRDefault="00E16572" w:rsidP="00E16572">
            <w:pPr>
              <w:spacing w:line="240" w:lineRule="auto"/>
              <w:ind w:firstLine="0"/>
              <w:rPr>
                <w:del w:id="1405" w:author="Nate Bachmeier [AWS-SA]" w:date="2023-05-04T18:11:00Z"/>
                <w:rFonts w:ascii="Calibri" w:eastAsia="Times New Roman" w:hAnsi="Calibri" w:cs="Calibri"/>
                <w:b w:val="0"/>
                <w:bCs w:val="0"/>
                <w:color w:val="000000"/>
                <w:sz w:val="22"/>
              </w:rPr>
            </w:pPr>
            <w:del w:id="1406" w:author="Nate Bachmeier [AWS-SA]" w:date="2023-05-04T18:11:00Z">
              <w:r w:rsidRPr="00E16572" w:rsidDel="009C19DC">
                <w:rPr>
                  <w:rFonts w:ascii="Calibri" w:eastAsia="Times New Roman" w:hAnsi="Calibri" w:cs="Calibri"/>
                  <w:color w:val="000000"/>
                  <w:sz w:val="22"/>
                </w:rPr>
                <w:delText>eating ice cream</w:delText>
              </w:r>
            </w:del>
          </w:p>
        </w:tc>
        <w:tc>
          <w:tcPr>
            <w:tcW w:w="5348" w:type="dxa"/>
            <w:noWrap/>
            <w:hideMark/>
          </w:tcPr>
          <w:p w14:paraId="71891484" w14:textId="0944C57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07" w:author="Nate Bachmeier [AWS-SA]" w:date="2023-05-04T18:11:00Z"/>
                <w:rFonts w:ascii="Calibri" w:eastAsia="Times New Roman" w:hAnsi="Calibri" w:cs="Calibri"/>
                <w:color w:val="000000"/>
                <w:sz w:val="22"/>
              </w:rPr>
            </w:pPr>
            <w:del w:id="1408" w:author="Nate Bachmeier [AWS-SA]" w:date="2023-05-04T18:11:00Z">
              <w:r w:rsidRPr="00E16572" w:rsidDel="009C19DC">
                <w:rPr>
                  <w:rFonts w:ascii="Calibri" w:eastAsia="Times New Roman" w:hAnsi="Calibri" w:cs="Calibri"/>
                  <w:color w:val="000000"/>
                  <w:sz w:val="22"/>
                </w:rPr>
                <w:delText>850</w:delText>
              </w:r>
            </w:del>
          </w:p>
        </w:tc>
      </w:tr>
      <w:tr w:rsidR="00E16572" w:rsidRPr="00E16572" w:rsidDel="009C19DC" w14:paraId="04B4AD4A" w14:textId="06133485" w:rsidTr="00B21582">
        <w:trPr>
          <w:cnfStyle w:val="000000100000" w:firstRow="0" w:lastRow="0" w:firstColumn="0" w:lastColumn="0" w:oddVBand="0" w:evenVBand="0" w:oddHBand="1" w:evenHBand="0" w:firstRowFirstColumn="0" w:firstRowLastColumn="0" w:lastRowFirstColumn="0" w:lastRowLastColumn="0"/>
          <w:trHeight w:val="300"/>
          <w:del w:id="14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61E2D75B" w:rsidR="00E16572" w:rsidRPr="00B21582" w:rsidDel="009C19DC" w:rsidRDefault="00E16572" w:rsidP="00E16572">
            <w:pPr>
              <w:spacing w:line="240" w:lineRule="auto"/>
              <w:ind w:firstLine="0"/>
              <w:rPr>
                <w:del w:id="1410" w:author="Nate Bachmeier [AWS-SA]" w:date="2023-05-04T18:11:00Z"/>
                <w:rFonts w:ascii="Calibri" w:eastAsia="Times New Roman" w:hAnsi="Calibri" w:cs="Calibri"/>
                <w:b w:val="0"/>
                <w:bCs w:val="0"/>
                <w:color w:val="000000"/>
                <w:sz w:val="22"/>
              </w:rPr>
            </w:pPr>
            <w:del w:id="1411" w:author="Nate Bachmeier [AWS-SA]" w:date="2023-05-04T18:11:00Z">
              <w:r w:rsidRPr="00E16572" w:rsidDel="009C19DC">
                <w:rPr>
                  <w:rFonts w:ascii="Calibri" w:eastAsia="Times New Roman" w:hAnsi="Calibri" w:cs="Calibri"/>
                  <w:color w:val="000000"/>
                  <w:sz w:val="22"/>
                </w:rPr>
                <w:delText>eating nachos</w:delText>
              </w:r>
            </w:del>
          </w:p>
        </w:tc>
        <w:tc>
          <w:tcPr>
            <w:tcW w:w="5348" w:type="dxa"/>
            <w:noWrap/>
            <w:hideMark/>
          </w:tcPr>
          <w:p w14:paraId="2E83788E" w14:textId="2181A7E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12" w:author="Nate Bachmeier [AWS-SA]" w:date="2023-05-04T18:11:00Z"/>
                <w:rFonts w:ascii="Calibri" w:eastAsia="Times New Roman" w:hAnsi="Calibri" w:cs="Calibri"/>
                <w:color w:val="000000"/>
                <w:sz w:val="22"/>
              </w:rPr>
            </w:pPr>
            <w:del w:id="1413"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791E41E1" w14:textId="73218B6E" w:rsidTr="00B21582">
        <w:trPr>
          <w:trHeight w:val="300"/>
          <w:del w:id="14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0B721949" w:rsidR="00E16572" w:rsidRPr="00B21582" w:rsidDel="009C19DC" w:rsidRDefault="00E16572" w:rsidP="00E16572">
            <w:pPr>
              <w:spacing w:line="240" w:lineRule="auto"/>
              <w:ind w:firstLine="0"/>
              <w:rPr>
                <w:del w:id="1415" w:author="Nate Bachmeier [AWS-SA]" w:date="2023-05-04T18:11:00Z"/>
                <w:rFonts w:ascii="Calibri" w:eastAsia="Times New Roman" w:hAnsi="Calibri" w:cs="Calibri"/>
                <w:b w:val="0"/>
                <w:bCs w:val="0"/>
                <w:color w:val="000000"/>
                <w:sz w:val="22"/>
              </w:rPr>
            </w:pPr>
            <w:del w:id="1416" w:author="Nate Bachmeier [AWS-SA]" w:date="2023-05-04T18:11:00Z">
              <w:r w:rsidRPr="00E16572" w:rsidDel="009C19DC">
                <w:rPr>
                  <w:rFonts w:ascii="Calibri" w:eastAsia="Times New Roman" w:hAnsi="Calibri" w:cs="Calibri"/>
                  <w:color w:val="000000"/>
                  <w:sz w:val="22"/>
                </w:rPr>
                <w:delText>eating spaghetti</w:delText>
              </w:r>
            </w:del>
          </w:p>
        </w:tc>
        <w:tc>
          <w:tcPr>
            <w:tcW w:w="5348" w:type="dxa"/>
            <w:noWrap/>
            <w:hideMark/>
          </w:tcPr>
          <w:p w14:paraId="25639A2C" w14:textId="55171F8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17" w:author="Nate Bachmeier [AWS-SA]" w:date="2023-05-04T18:11:00Z"/>
                <w:rFonts w:ascii="Calibri" w:eastAsia="Times New Roman" w:hAnsi="Calibri" w:cs="Calibri"/>
                <w:color w:val="000000"/>
                <w:sz w:val="22"/>
              </w:rPr>
            </w:pPr>
            <w:del w:id="1418" w:author="Nate Bachmeier [AWS-SA]" w:date="2023-05-04T18:11:00Z">
              <w:r w:rsidRPr="00E16572" w:rsidDel="009C19DC">
                <w:rPr>
                  <w:rFonts w:ascii="Calibri" w:eastAsia="Times New Roman" w:hAnsi="Calibri" w:cs="Calibri"/>
                  <w:color w:val="000000"/>
                  <w:sz w:val="22"/>
                </w:rPr>
                <w:delText>859</w:delText>
              </w:r>
            </w:del>
          </w:p>
        </w:tc>
      </w:tr>
      <w:tr w:rsidR="00E16572" w:rsidRPr="00E16572" w:rsidDel="009C19DC" w14:paraId="46A3FABD" w14:textId="26CCB945" w:rsidTr="00B21582">
        <w:trPr>
          <w:cnfStyle w:val="000000100000" w:firstRow="0" w:lastRow="0" w:firstColumn="0" w:lastColumn="0" w:oddVBand="0" w:evenVBand="0" w:oddHBand="1" w:evenHBand="0" w:firstRowFirstColumn="0" w:firstRowLastColumn="0" w:lastRowFirstColumn="0" w:lastRowLastColumn="0"/>
          <w:trHeight w:val="300"/>
          <w:del w:id="14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31BEFC3F" w:rsidR="00E16572" w:rsidRPr="00B21582" w:rsidDel="009C19DC" w:rsidRDefault="00E16572" w:rsidP="00E16572">
            <w:pPr>
              <w:spacing w:line="240" w:lineRule="auto"/>
              <w:ind w:firstLine="0"/>
              <w:rPr>
                <w:del w:id="1420" w:author="Nate Bachmeier [AWS-SA]" w:date="2023-05-04T18:11:00Z"/>
                <w:rFonts w:ascii="Calibri" w:eastAsia="Times New Roman" w:hAnsi="Calibri" w:cs="Calibri"/>
                <w:b w:val="0"/>
                <w:bCs w:val="0"/>
                <w:color w:val="000000"/>
                <w:sz w:val="22"/>
              </w:rPr>
            </w:pPr>
            <w:del w:id="1421" w:author="Nate Bachmeier [AWS-SA]" w:date="2023-05-04T18:11:00Z">
              <w:r w:rsidRPr="00E16572" w:rsidDel="009C19DC">
                <w:rPr>
                  <w:rFonts w:ascii="Calibri" w:eastAsia="Times New Roman" w:hAnsi="Calibri" w:cs="Calibri"/>
                  <w:color w:val="000000"/>
                  <w:sz w:val="22"/>
                </w:rPr>
                <w:delText>eating watermelon</w:delText>
              </w:r>
            </w:del>
          </w:p>
        </w:tc>
        <w:tc>
          <w:tcPr>
            <w:tcW w:w="5348" w:type="dxa"/>
            <w:noWrap/>
            <w:hideMark/>
          </w:tcPr>
          <w:p w14:paraId="55375425" w14:textId="52F89DD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22" w:author="Nate Bachmeier [AWS-SA]" w:date="2023-05-04T18:11:00Z"/>
                <w:rFonts w:ascii="Calibri" w:eastAsia="Times New Roman" w:hAnsi="Calibri" w:cs="Calibri"/>
                <w:color w:val="000000"/>
                <w:sz w:val="22"/>
              </w:rPr>
            </w:pPr>
            <w:del w:id="1423" w:author="Nate Bachmeier [AWS-SA]" w:date="2023-05-04T18:11:00Z">
              <w:r w:rsidRPr="00E16572" w:rsidDel="009C19DC">
                <w:rPr>
                  <w:rFonts w:ascii="Calibri" w:eastAsia="Times New Roman" w:hAnsi="Calibri" w:cs="Calibri"/>
                  <w:color w:val="000000"/>
                  <w:sz w:val="22"/>
                </w:rPr>
                <w:delText>631</w:delText>
              </w:r>
            </w:del>
          </w:p>
        </w:tc>
      </w:tr>
      <w:tr w:rsidR="00E16572" w:rsidRPr="00E16572" w:rsidDel="009C19DC" w14:paraId="6C6E0940" w14:textId="02A4DC5B" w:rsidTr="00B21582">
        <w:trPr>
          <w:trHeight w:val="300"/>
          <w:del w:id="14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03B861DB" w:rsidR="00E16572" w:rsidRPr="00B21582" w:rsidDel="009C19DC" w:rsidRDefault="00E16572" w:rsidP="00E16572">
            <w:pPr>
              <w:spacing w:line="240" w:lineRule="auto"/>
              <w:ind w:firstLine="0"/>
              <w:rPr>
                <w:del w:id="1425" w:author="Nate Bachmeier [AWS-SA]" w:date="2023-05-04T18:11:00Z"/>
                <w:rFonts w:ascii="Calibri" w:eastAsia="Times New Roman" w:hAnsi="Calibri" w:cs="Calibri"/>
                <w:b w:val="0"/>
                <w:bCs w:val="0"/>
                <w:color w:val="000000"/>
                <w:sz w:val="22"/>
              </w:rPr>
            </w:pPr>
            <w:del w:id="1426" w:author="Nate Bachmeier [AWS-SA]" w:date="2023-05-04T18:11:00Z">
              <w:r w:rsidRPr="00E16572" w:rsidDel="009C19DC">
                <w:rPr>
                  <w:rFonts w:ascii="Calibri" w:eastAsia="Times New Roman" w:hAnsi="Calibri" w:cs="Calibri"/>
                  <w:color w:val="000000"/>
                  <w:sz w:val="22"/>
                </w:rPr>
                <w:delText>egg hunting</w:delText>
              </w:r>
            </w:del>
          </w:p>
        </w:tc>
        <w:tc>
          <w:tcPr>
            <w:tcW w:w="5348" w:type="dxa"/>
            <w:noWrap/>
            <w:hideMark/>
          </w:tcPr>
          <w:p w14:paraId="228F3EEF" w14:textId="289F4E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27" w:author="Nate Bachmeier [AWS-SA]" w:date="2023-05-04T18:11:00Z"/>
                <w:rFonts w:ascii="Calibri" w:eastAsia="Times New Roman" w:hAnsi="Calibri" w:cs="Calibri"/>
                <w:color w:val="000000"/>
                <w:sz w:val="22"/>
              </w:rPr>
            </w:pPr>
            <w:del w:id="1428" w:author="Nate Bachmeier [AWS-SA]" w:date="2023-05-04T18:11:00Z">
              <w:r w:rsidRPr="00E16572" w:rsidDel="009C19DC">
                <w:rPr>
                  <w:rFonts w:ascii="Calibri" w:eastAsia="Times New Roman" w:hAnsi="Calibri" w:cs="Calibri"/>
                  <w:color w:val="000000"/>
                  <w:sz w:val="22"/>
                </w:rPr>
                <w:delText>738</w:delText>
              </w:r>
            </w:del>
          </w:p>
        </w:tc>
      </w:tr>
      <w:tr w:rsidR="00E16572" w:rsidRPr="00E16572" w:rsidDel="009C19DC" w14:paraId="57AA3444" w14:textId="4116CF51" w:rsidTr="00B21582">
        <w:trPr>
          <w:cnfStyle w:val="000000100000" w:firstRow="0" w:lastRow="0" w:firstColumn="0" w:lastColumn="0" w:oddVBand="0" w:evenVBand="0" w:oddHBand="1" w:evenHBand="0" w:firstRowFirstColumn="0" w:firstRowLastColumn="0" w:lastRowFirstColumn="0" w:lastRowLastColumn="0"/>
          <w:trHeight w:val="300"/>
          <w:del w:id="14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4C615BC7" w:rsidR="00E16572" w:rsidRPr="00B21582" w:rsidDel="009C19DC" w:rsidRDefault="00E16572" w:rsidP="00E16572">
            <w:pPr>
              <w:spacing w:line="240" w:lineRule="auto"/>
              <w:ind w:firstLine="0"/>
              <w:rPr>
                <w:del w:id="1430" w:author="Nate Bachmeier [AWS-SA]" w:date="2023-05-04T18:11:00Z"/>
                <w:rFonts w:ascii="Calibri" w:eastAsia="Times New Roman" w:hAnsi="Calibri" w:cs="Calibri"/>
                <w:b w:val="0"/>
                <w:bCs w:val="0"/>
                <w:color w:val="000000"/>
                <w:sz w:val="22"/>
              </w:rPr>
            </w:pPr>
            <w:del w:id="1431" w:author="Nate Bachmeier [AWS-SA]" w:date="2023-05-04T18:11:00Z">
              <w:r w:rsidRPr="00E16572" w:rsidDel="009C19DC">
                <w:rPr>
                  <w:rFonts w:ascii="Calibri" w:eastAsia="Times New Roman" w:hAnsi="Calibri" w:cs="Calibri"/>
                  <w:color w:val="000000"/>
                  <w:sz w:val="22"/>
                </w:rPr>
                <w:delText>embroidering</w:delText>
              </w:r>
            </w:del>
          </w:p>
        </w:tc>
        <w:tc>
          <w:tcPr>
            <w:tcW w:w="5348" w:type="dxa"/>
            <w:noWrap/>
            <w:hideMark/>
          </w:tcPr>
          <w:p w14:paraId="5E6EB1DC" w14:textId="0C5201A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32" w:author="Nate Bachmeier [AWS-SA]" w:date="2023-05-04T18:11:00Z"/>
                <w:rFonts w:ascii="Calibri" w:eastAsia="Times New Roman" w:hAnsi="Calibri" w:cs="Calibri"/>
                <w:color w:val="000000"/>
                <w:sz w:val="22"/>
              </w:rPr>
            </w:pPr>
            <w:del w:id="1433" w:author="Nate Bachmeier [AWS-SA]" w:date="2023-05-04T18:11:00Z">
              <w:r w:rsidRPr="00E16572" w:rsidDel="009C19DC">
                <w:rPr>
                  <w:rFonts w:ascii="Calibri" w:eastAsia="Times New Roman" w:hAnsi="Calibri" w:cs="Calibri"/>
                  <w:color w:val="000000"/>
                  <w:sz w:val="22"/>
                </w:rPr>
                <w:delText>745</w:delText>
              </w:r>
            </w:del>
          </w:p>
        </w:tc>
      </w:tr>
      <w:tr w:rsidR="00E16572" w:rsidRPr="00E16572" w:rsidDel="009C19DC" w14:paraId="25CF179B" w14:textId="1DD2F64B" w:rsidTr="00B21582">
        <w:trPr>
          <w:trHeight w:val="300"/>
          <w:del w:id="14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0CF2C12E" w:rsidR="00E16572" w:rsidRPr="00B21582" w:rsidDel="009C19DC" w:rsidRDefault="00E16572" w:rsidP="00E16572">
            <w:pPr>
              <w:spacing w:line="240" w:lineRule="auto"/>
              <w:ind w:firstLine="0"/>
              <w:rPr>
                <w:del w:id="1435" w:author="Nate Bachmeier [AWS-SA]" w:date="2023-05-04T18:11:00Z"/>
                <w:rFonts w:ascii="Calibri" w:eastAsia="Times New Roman" w:hAnsi="Calibri" w:cs="Calibri"/>
                <w:b w:val="0"/>
                <w:bCs w:val="0"/>
                <w:color w:val="000000"/>
                <w:sz w:val="22"/>
              </w:rPr>
            </w:pPr>
            <w:del w:id="1436" w:author="Nate Bachmeier [AWS-SA]" w:date="2023-05-04T18:11:00Z">
              <w:r w:rsidRPr="00E16572" w:rsidDel="009C19DC">
                <w:rPr>
                  <w:rFonts w:ascii="Calibri" w:eastAsia="Times New Roman" w:hAnsi="Calibri" w:cs="Calibri"/>
                  <w:color w:val="000000"/>
                  <w:sz w:val="22"/>
                </w:rPr>
                <w:delText>entering church</w:delText>
              </w:r>
            </w:del>
          </w:p>
        </w:tc>
        <w:tc>
          <w:tcPr>
            <w:tcW w:w="5348" w:type="dxa"/>
            <w:noWrap/>
            <w:hideMark/>
          </w:tcPr>
          <w:p w14:paraId="268A619A" w14:textId="3A20F7E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37" w:author="Nate Bachmeier [AWS-SA]" w:date="2023-05-04T18:11:00Z"/>
                <w:rFonts w:ascii="Calibri" w:eastAsia="Times New Roman" w:hAnsi="Calibri" w:cs="Calibri"/>
                <w:color w:val="000000"/>
                <w:sz w:val="22"/>
              </w:rPr>
            </w:pPr>
            <w:del w:id="1438"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5000E59E" w14:textId="1AA7811C" w:rsidTr="00B21582">
        <w:trPr>
          <w:cnfStyle w:val="000000100000" w:firstRow="0" w:lastRow="0" w:firstColumn="0" w:lastColumn="0" w:oddVBand="0" w:evenVBand="0" w:oddHBand="1" w:evenHBand="0" w:firstRowFirstColumn="0" w:firstRowLastColumn="0" w:lastRowFirstColumn="0" w:lastRowLastColumn="0"/>
          <w:trHeight w:val="300"/>
          <w:del w:id="14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35E6D36E" w:rsidR="00E16572" w:rsidRPr="00B21582" w:rsidDel="009C19DC" w:rsidRDefault="00E16572" w:rsidP="00E16572">
            <w:pPr>
              <w:spacing w:line="240" w:lineRule="auto"/>
              <w:ind w:firstLine="0"/>
              <w:rPr>
                <w:del w:id="1440" w:author="Nate Bachmeier [AWS-SA]" w:date="2023-05-04T18:11:00Z"/>
                <w:rFonts w:ascii="Calibri" w:eastAsia="Times New Roman" w:hAnsi="Calibri" w:cs="Calibri"/>
                <w:b w:val="0"/>
                <w:bCs w:val="0"/>
                <w:color w:val="000000"/>
                <w:sz w:val="22"/>
              </w:rPr>
            </w:pPr>
            <w:del w:id="1441" w:author="Nate Bachmeier [AWS-SA]" w:date="2023-05-04T18:11:00Z">
              <w:r w:rsidRPr="00E16572" w:rsidDel="009C19DC">
                <w:rPr>
                  <w:rFonts w:ascii="Calibri" w:eastAsia="Times New Roman" w:hAnsi="Calibri" w:cs="Calibri"/>
                  <w:color w:val="000000"/>
                  <w:sz w:val="22"/>
                </w:rPr>
                <w:delText>exercising arm</w:delText>
              </w:r>
            </w:del>
          </w:p>
        </w:tc>
        <w:tc>
          <w:tcPr>
            <w:tcW w:w="5348" w:type="dxa"/>
            <w:noWrap/>
            <w:hideMark/>
          </w:tcPr>
          <w:p w14:paraId="0AA0A5AF" w14:textId="7765E24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42" w:author="Nate Bachmeier [AWS-SA]" w:date="2023-05-04T18:11:00Z"/>
                <w:rFonts w:ascii="Calibri" w:eastAsia="Times New Roman" w:hAnsi="Calibri" w:cs="Calibri"/>
                <w:color w:val="000000"/>
                <w:sz w:val="22"/>
              </w:rPr>
            </w:pPr>
            <w:del w:id="1443" w:author="Nate Bachmeier [AWS-SA]" w:date="2023-05-04T18:11:00Z">
              <w:r w:rsidRPr="00E16572" w:rsidDel="009C19DC">
                <w:rPr>
                  <w:rFonts w:ascii="Calibri" w:eastAsia="Times New Roman" w:hAnsi="Calibri" w:cs="Calibri"/>
                  <w:color w:val="000000"/>
                  <w:sz w:val="22"/>
                </w:rPr>
                <w:delText>602</w:delText>
              </w:r>
            </w:del>
          </w:p>
        </w:tc>
      </w:tr>
      <w:tr w:rsidR="00E16572" w:rsidRPr="00E16572" w:rsidDel="009C19DC" w14:paraId="017E5E56" w14:textId="566485D2" w:rsidTr="00B21582">
        <w:trPr>
          <w:trHeight w:val="300"/>
          <w:del w:id="14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4D85F83F" w:rsidR="00E16572" w:rsidRPr="00B21582" w:rsidDel="009C19DC" w:rsidRDefault="00E16572" w:rsidP="00E16572">
            <w:pPr>
              <w:spacing w:line="240" w:lineRule="auto"/>
              <w:ind w:firstLine="0"/>
              <w:rPr>
                <w:del w:id="1445" w:author="Nate Bachmeier [AWS-SA]" w:date="2023-05-04T18:11:00Z"/>
                <w:rFonts w:ascii="Calibri" w:eastAsia="Times New Roman" w:hAnsi="Calibri" w:cs="Calibri"/>
                <w:b w:val="0"/>
                <w:bCs w:val="0"/>
                <w:color w:val="000000"/>
                <w:sz w:val="22"/>
              </w:rPr>
            </w:pPr>
            <w:del w:id="1446" w:author="Nate Bachmeier [AWS-SA]" w:date="2023-05-04T18:11:00Z">
              <w:r w:rsidRPr="00E16572" w:rsidDel="009C19DC">
                <w:rPr>
                  <w:rFonts w:ascii="Calibri" w:eastAsia="Times New Roman" w:hAnsi="Calibri" w:cs="Calibri"/>
                  <w:color w:val="000000"/>
                  <w:sz w:val="22"/>
                </w:rPr>
                <w:delText>exercising with an exercise ball</w:delText>
              </w:r>
            </w:del>
          </w:p>
        </w:tc>
        <w:tc>
          <w:tcPr>
            <w:tcW w:w="5348" w:type="dxa"/>
            <w:noWrap/>
            <w:hideMark/>
          </w:tcPr>
          <w:p w14:paraId="38ED450A" w14:textId="0FA209F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47" w:author="Nate Bachmeier [AWS-SA]" w:date="2023-05-04T18:11:00Z"/>
                <w:rFonts w:ascii="Calibri" w:eastAsia="Times New Roman" w:hAnsi="Calibri" w:cs="Calibri"/>
                <w:color w:val="000000"/>
                <w:sz w:val="22"/>
              </w:rPr>
            </w:pPr>
            <w:del w:id="1448" w:author="Nate Bachmeier [AWS-SA]" w:date="2023-05-04T18:11:00Z">
              <w:r w:rsidRPr="00E16572" w:rsidDel="009C19DC">
                <w:rPr>
                  <w:rFonts w:ascii="Calibri" w:eastAsia="Times New Roman" w:hAnsi="Calibri" w:cs="Calibri"/>
                  <w:color w:val="000000"/>
                  <w:sz w:val="22"/>
                </w:rPr>
                <w:delText>807</w:delText>
              </w:r>
            </w:del>
          </w:p>
        </w:tc>
      </w:tr>
      <w:tr w:rsidR="00E16572" w:rsidRPr="00E16572" w:rsidDel="009C19DC" w14:paraId="78442294" w14:textId="0BF16DF9" w:rsidTr="00B21582">
        <w:trPr>
          <w:cnfStyle w:val="000000100000" w:firstRow="0" w:lastRow="0" w:firstColumn="0" w:lastColumn="0" w:oddVBand="0" w:evenVBand="0" w:oddHBand="1" w:evenHBand="0" w:firstRowFirstColumn="0" w:firstRowLastColumn="0" w:lastRowFirstColumn="0" w:lastRowLastColumn="0"/>
          <w:trHeight w:val="300"/>
          <w:del w:id="14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5347283D" w:rsidR="00E16572" w:rsidRPr="00B21582" w:rsidDel="009C19DC" w:rsidRDefault="00E16572" w:rsidP="00E16572">
            <w:pPr>
              <w:spacing w:line="240" w:lineRule="auto"/>
              <w:ind w:firstLine="0"/>
              <w:rPr>
                <w:del w:id="1450" w:author="Nate Bachmeier [AWS-SA]" w:date="2023-05-04T18:11:00Z"/>
                <w:rFonts w:ascii="Calibri" w:eastAsia="Times New Roman" w:hAnsi="Calibri" w:cs="Calibri"/>
                <w:b w:val="0"/>
                <w:bCs w:val="0"/>
                <w:color w:val="000000"/>
                <w:sz w:val="22"/>
              </w:rPr>
            </w:pPr>
            <w:del w:id="1451" w:author="Nate Bachmeier [AWS-SA]" w:date="2023-05-04T18:11:00Z">
              <w:r w:rsidRPr="00E16572" w:rsidDel="009C19DC">
                <w:rPr>
                  <w:rFonts w:ascii="Calibri" w:eastAsia="Times New Roman" w:hAnsi="Calibri" w:cs="Calibri"/>
                  <w:color w:val="000000"/>
                  <w:sz w:val="22"/>
                </w:rPr>
                <w:delText>extinguishing fire</w:delText>
              </w:r>
            </w:del>
          </w:p>
        </w:tc>
        <w:tc>
          <w:tcPr>
            <w:tcW w:w="5348" w:type="dxa"/>
            <w:noWrap/>
            <w:hideMark/>
          </w:tcPr>
          <w:p w14:paraId="5B697897" w14:textId="7AAE4DF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52" w:author="Nate Bachmeier [AWS-SA]" w:date="2023-05-04T18:11:00Z"/>
                <w:rFonts w:ascii="Calibri" w:eastAsia="Times New Roman" w:hAnsi="Calibri" w:cs="Calibri"/>
                <w:color w:val="000000"/>
                <w:sz w:val="22"/>
              </w:rPr>
            </w:pPr>
            <w:del w:id="1453" w:author="Nate Bachmeier [AWS-SA]" w:date="2023-05-04T18:11:00Z">
              <w:r w:rsidRPr="00E16572" w:rsidDel="009C19DC">
                <w:rPr>
                  <w:rFonts w:ascii="Calibri" w:eastAsia="Times New Roman" w:hAnsi="Calibri" w:cs="Calibri"/>
                  <w:color w:val="000000"/>
                  <w:sz w:val="22"/>
                </w:rPr>
                <w:delText>550</w:delText>
              </w:r>
            </w:del>
          </w:p>
        </w:tc>
      </w:tr>
      <w:tr w:rsidR="00E16572" w:rsidRPr="00E16572" w:rsidDel="009C19DC" w14:paraId="5A0AD3CE" w14:textId="280AD026" w:rsidTr="00B21582">
        <w:trPr>
          <w:trHeight w:val="300"/>
          <w:del w:id="14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5B174003" w:rsidR="00E16572" w:rsidRPr="00B21582" w:rsidDel="009C19DC" w:rsidRDefault="00E16572" w:rsidP="00E16572">
            <w:pPr>
              <w:spacing w:line="240" w:lineRule="auto"/>
              <w:ind w:firstLine="0"/>
              <w:rPr>
                <w:del w:id="1455" w:author="Nate Bachmeier [AWS-SA]" w:date="2023-05-04T18:11:00Z"/>
                <w:rFonts w:ascii="Calibri" w:eastAsia="Times New Roman" w:hAnsi="Calibri" w:cs="Calibri"/>
                <w:b w:val="0"/>
                <w:bCs w:val="0"/>
                <w:color w:val="000000"/>
                <w:sz w:val="22"/>
              </w:rPr>
            </w:pPr>
            <w:del w:id="1456" w:author="Nate Bachmeier [AWS-SA]" w:date="2023-05-04T18:11:00Z">
              <w:r w:rsidRPr="00E16572" w:rsidDel="009C19DC">
                <w:rPr>
                  <w:rFonts w:ascii="Calibri" w:eastAsia="Times New Roman" w:hAnsi="Calibri" w:cs="Calibri"/>
                  <w:color w:val="000000"/>
                  <w:sz w:val="22"/>
                </w:rPr>
                <w:delText>faceplanting</w:delText>
              </w:r>
            </w:del>
          </w:p>
        </w:tc>
        <w:tc>
          <w:tcPr>
            <w:tcW w:w="5348" w:type="dxa"/>
            <w:noWrap/>
            <w:hideMark/>
          </w:tcPr>
          <w:p w14:paraId="4432559A" w14:textId="578F1AF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57" w:author="Nate Bachmeier [AWS-SA]" w:date="2023-05-04T18:11:00Z"/>
                <w:rFonts w:ascii="Calibri" w:eastAsia="Times New Roman" w:hAnsi="Calibri" w:cs="Calibri"/>
                <w:color w:val="000000"/>
                <w:sz w:val="22"/>
              </w:rPr>
            </w:pPr>
            <w:del w:id="1458" w:author="Nate Bachmeier [AWS-SA]" w:date="2023-05-04T18:11:00Z">
              <w:r w:rsidRPr="00E16572" w:rsidDel="009C19DC">
                <w:rPr>
                  <w:rFonts w:ascii="Calibri" w:eastAsia="Times New Roman" w:hAnsi="Calibri" w:cs="Calibri"/>
                  <w:color w:val="000000"/>
                  <w:sz w:val="22"/>
                </w:rPr>
                <w:delText>769</w:delText>
              </w:r>
            </w:del>
          </w:p>
        </w:tc>
      </w:tr>
      <w:tr w:rsidR="00E16572" w:rsidRPr="00E16572" w:rsidDel="009C19DC" w14:paraId="42944B1D" w14:textId="760B529E" w:rsidTr="00B21582">
        <w:trPr>
          <w:cnfStyle w:val="000000100000" w:firstRow="0" w:lastRow="0" w:firstColumn="0" w:lastColumn="0" w:oddVBand="0" w:evenVBand="0" w:oddHBand="1" w:evenHBand="0" w:firstRowFirstColumn="0" w:firstRowLastColumn="0" w:lastRowFirstColumn="0" w:lastRowLastColumn="0"/>
          <w:trHeight w:val="300"/>
          <w:del w:id="14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4A979CE2" w:rsidR="00E16572" w:rsidRPr="00B21582" w:rsidDel="009C19DC" w:rsidRDefault="00E16572" w:rsidP="00E16572">
            <w:pPr>
              <w:spacing w:line="240" w:lineRule="auto"/>
              <w:ind w:firstLine="0"/>
              <w:rPr>
                <w:del w:id="1460" w:author="Nate Bachmeier [AWS-SA]" w:date="2023-05-04T18:11:00Z"/>
                <w:rFonts w:ascii="Calibri" w:eastAsia="Times New Roman" w:hAnsi="Calibri" w:cs="Calibri"/>
                <w:b w:val="0"/>
                <w:bCs w:val="0"/>
                <w:color w:val="000000"/>
                <w:sz w:val="22"/>
              </w:rPr>
            </w:pPr>
            <w:del w:id="1461" w:author="Nate Bachmeier [AWS-SA]" w:date="2023-05-04T18:11:00Z">
              <w:r w:rsidRPr="00E16572" w:rsidDel="009C19DC">
                <w:rPr>
                  <w:rFonts w:ascii="Calibri" w:eastAsia="Times New Roman" w:hAnsi="Calibri" w:cs="Calibri"/>
                  <w:color w:val="000000"/>
                  <w:sz w:val="22"/>
                </w:rPr>
                <w:delText>falling off bike</w:delText>
              </w:r>
            </w:del>
          </w:p>
        </w:tc>
        <w:tc>
          <w:tcPr>
            <w:tcW w:w="5348" w:type="dxa"/>
            <w:noWrap/>
            <w:hideMark/>
          </w:tcPr>
          <w:p w14:paraId="1460045E" w14:textId="5026A81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62" w:author="Nate Bachmeier [AWS-SA]" w:date="2023-05-04T18:11:00Z"/>
                <w:rFonts w:ascii="Calibri" w:eastAsia="Times New Roman" w:hAnsi="Calibri" w:cs="Calibri"/>
                <w:color w:val="000000"/>
                <w:sz w:val="22"/>
              </w:rPr>
            </w:pPr>
            <w:del w:id="1463"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0FBFD43A" w14:textId="76927288" w:rsidTr="00B21582">
        <w:trPr>
          <w:trHeight w:val="300"/>
          <w:del w:id="14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2169E281" w:rsidR="00E16572" w:rsidRPr="00B21582" w:rsidDel="009C19DC" w:rsidRDefault="00E16572" w:rsidP="00E16572">
            <w:pPr>
              <w:spacing w:line="240" w:lineRule="auto"/>
              <w:ind w:firstLine="0"/>
              <w:rPr>
                <w:del w:id="1465" w:author="Nate Bachmeier [AWS-SA]" w:date="2023-05-04T18:11:00Z"/>
                <w:rFonts w:ascii="Calibri" w:eastAsia="Times New Roman" w:hAnsi="Calibri" w:cs="Calibri"/>
                <w:b w:val="0"/>
                <w:bCs w:val="0"/>
                <w:color w:val="000000"/>
                <w:sz w:val="22"/>
              </w:rPr>
            </w:pPr>
            <w:del w:id="1466" w:author="Nate Bachmeier [AWS-SA]" w:date="2023-05-04T18:11:00Z">
              <w:r w:rsidRPr="00E16572" w:rsidDel="009C19DC">
                <w:rPr>
                  <w:rFonts w:ascii="Calibri" w:eastAsia="Times New Roman" w:hAnsi="Calibri" w:cs="Calibri"/>
                  <w:color w:val="000000"/>
                  <w:sz w:val="22"/>
                </w:rPr>
                <w:delText>falling off chair</w:delText>
              </w:r>
            </w:del>
          </w:p>
        </w:tc>
        <w:tc>
          <w:tcPr>
            <w:tcW w:w="5348" w:type="dxa"/>
            <w:noWrap/>
            <w:hideMark/>
          </w:tcPr>
          <w:p w14:paraId="319A83D2" w14:textId="40C8E8A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67" w:author="Nate Bachmeier [AWS-SA]" w:date="2023-05-04T18:11:00Z"/>
                <w:rFonts w:ascii="Calibri" w:eastAsia="Times New Roman" w:hAnsi="Calibri" w:cs="Calibri"/>
                <w:color w:val="000000"/>
                <w:sz w:val="22"/>
              </w:rPr>
            </w:pPr>
            <w:del w:id="1468" w:author="Nate Bachmeier [AWS-SA]" w:date="2023-05-04T18:11:00Z">
              <w:r w:rsidRPr="00E16572" w:rsidDel="009C19DC">
                <w:rPr>
                  <w:rFonts w:ascii="Calibri" w:eastAsia="Times New Roman" w:hAnsi="Calibri" w:cs="Calibri"/>
                  <w:color w:val="000000"/>
                  <w:sz w:val="22"/>
                </w:rPr>
                <w:delText>684</w:delText>
              </w:r>
            </w:del>
          </w:p>
        </w:tc>
      </w:tr>
      <w:tr w:rsidR="00E16572" w:rsidRPr="00E16572" w:rsidDel="009C19DC" w14:paraId="2D1628AD" w14:textId="62502F37" w:rsidTr="00B21582">
        <w:trPr>
          <w:cnfStyle w:val="000000100000" w:firstRow="0" w:lastRow="0" w:firstColumn="0" w:lastColumn="0" w:oddVBand="0" w:evenVBand="0" w:oddHBand="1" w:evenHBand="0" w:firstRowFirstColumn="0" w:firstRowLastColumn="0" w:lastRowFirstColumn="0" w:lastRowLastColumn="0"/>
          <w:trHeight w:val="300"/>
          <w:del w:id="14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313D0112" w:rsidR="00E16572" w:rsidRPr="00B21582" w:rsidDel="009C19DC" w:rsidRDefault="00E16572" w:rsidP="00E16572">
            <w:pPr>
              <w:spacing w:line="240" w:lineRule="auto"/>
              <w:ind w:firstLine="0"/>
              <w:rPr>
                <w:del w:id="1470" w:author="Nate Bachmeier [AWS-SA]" w:date="2023-05-04T18:11:00Z"/>
                <w:rFonts w:ascii="Calibri" w:eastAsia="Times New Roman" w:hAnsi="Calibri" w:cs="Calibri"/>
                <w:b w:val="0"/>
                <w:bCs w:val="0"/>
                <w:color w:val="000000"/>
                <w:sz w:val="22"/>
              </w:rPr>
            </w:pPr>
            <w:del w:id="1471" w:author="Nate Bachmeier [AWS-SA]" w:date="2023-05-04T18:11:00Z">
              <w:r w:rsidRPr="00E16572" w:rsidDel="009C19DC">
                <w:rPr>
                  <w:rFonts w:ascii="Calibri" w:eastAsia="Times New Roman" w:hAnsi="Calibri" w:cs="Calibri"/>
                  <w:color w:val="000000"/>
                  <w:sz w:val="22"/>
                </w:rPr>
                <w:delText>feeding birds</w:delText>
              </w:r>
            </w:del>
          </w:p>
        </w:tc>
        <w:tc>
          <w:tcPr>
            <w:tcW w:w="5348" w:type="dxa"/>
            <w:noWrap/>
            <w:hideMark/>
          </w:tcPr>
          <w:p w14:paraId="48818D4A" w14:textId="2E82930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72" w:author="Nate Bachmeier [AWS-SA]" w:date="2023-05-04T18:11:00Z"/>
                <w:rFonts w:ascii="Calibri" w:eastAsia="Times New Roman" w:hAnsi="Calibri" w:cs="Calibri"/>
                <w:color w:val="000000"/>
                <w:sz w:val="22"/>
              </w:rPr>
            </w:pPr>
            <w:del w:id="1473" w:author="Nate Bachmeier [AWS-SA]" w:date="2023-05-04T18:11:00Z">
              <w:r w:rsidRPr="00E16572" w:rsidDel="009C19DC">
                <w:rPr>
                  <w:rFonts w:ascii="Calibri" w:eastAsia="Times New Roman" w:hAnsi="Calibri" w:cs="Calibri"/>
                  <w:color w:val="000000"/>
                  <w:sz w:val="22"/>
                </w:rPr>
                <w:delText>838</w:delText>
              </w:r>
            </w:del>
          </w:p>
        </w:tc>
      </w:tr>
      <w:tr w:rsidR="00E16572" w:rsidRPr="00E16572" w:rsidDel="009C19DC" w14:paraId="6983315F" w14:textId="7C2E48BD" w:rsidTr="00B21582">
        <w:trPr>
          <w:trHeight w:val="300"/>
          <w:del w:id="14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095A5B48" w:rsidR="00E16572" w:rsidRPr="00B21582" w:rsidDel="009C19DC" w:rsidRDefault="00E16572" w:rsidP="00E16572">
            <w:pPr>
              <w:spacing w:line="240" w:lineRule="auto"/>
              <w:ind w:firstLine="0"/>
              <w:rPr>
                <w:del w:id="1475" w:author="Nate Bachmeier [AWS-SA]" w:date="2023-05-04T18:11:00Z"/>
                <w:rFonts w:ascii="Calibri" w:eastAsia="Times New Roman" w:hAnsi="Calibri" w:cs="Calibri"/>
                <w:b w:val="0"/>
                <w:bCs w:val="0"/>
                <w:color w:val="000000"/>
                <w:sz w:val="22"/>
              </w:rPr>
            </w:pPr>
            <w:del w:id="1476" w:author="Nate Bachmeier [AWS-SA]" w:date="2023-05-04T18:11:00Z">
              <w:r w:rsidRPr="00E16572" w:rsidDel="009C19DC">
                <w:rPr>
                  <w:rFonts w:ascii="Calibri" w:eastAsia="Times New Roman" w:hAnsi="Calibri" w:cs="Calibri"/>
                  <w:color w:val="000000"/>
                  <w:sz w:val="22"/>
                </w:rPr>
                <w:delText>feeding fish</w:delText>
              </w:r>
            </w:del>
          </w:p>
        </w:tc>
        <w:tc>
          <w:tcPr>
            <w:tcW w:w="5348" w:type="dxa"/>
            <w:noWrap/>
            <w:hideMark/>
          </w:tcPr>
          <w:p w14:paraId="4F3619A8" w14:textId="621C8BD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77" w:author="Nate Bachmeier [AWS-SA]" w:date="2023-05-04T18:11:00Z"/>
                <w:rFonts w:ascii="Calibri" w:eastAsia="Times New Roman" w:hAnsi="Calibri" w:cs="Calibri"/>
                <w:color w:val="000000"/>
                <w:sz w:val="22"/>
              </w:rPr>
            </w:pPr>
            <w:del w:id="1478" w:author="Nate Bachmeier [AWS-SA]" w:date="2023-05-04T18:11:00Z">
              <w:r w:rsidRPr="00E16572" w:rsidDel="009C19DC">
                <w:rPr>
                  <w:rFonts w:ascii="Calibri" w:eastAsia="Times New Roman" w:hAnsi="Calibri" w:cs="Calibri"/>
                  <w:color w:val="000000"/>
                  <w:sz w:val="22"/>
                </w:rPr>
                <w:delText>836</w:delText>
              </w:r>
            </w:del>
          </w:p>
        </w:tc>
      </w:tr>
      <w:tr w:rsidR="00E16572" w:rsidRPr="00E16572" w:rsidDel="009C19DC" w14:paraId="72DDE926" w14:textId="7FA45235" w:rsidTr="00B21582">
        <w:trPr>
          <w:cnfStyle w:val="000000100000" w:firstRow="0" w:lastRow="0" w:firstColumn="0" w:lastColumn="0" w:oddVBand="0" w:evenVBand="0" w:oddHBand="1" w:evenHBand="0" w:firstRowFirstColumn="0" w:firstRowLastColumn="0" w:lastRowFirstColumn="0" w:lastRowLastColumn="0"/>
          <w:trHeight w:val="300"/>
          <w:del w:id="14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00E0AAC2" w:rsidR="00E16572" w:rsidRPr="00B21582" w:rsidDel="009C19DC" w:rsidRDefault="00E16572" w:rsidP="00E16572">
            <w:pPr>
              <w:spacing w:line="240" w:lineRule="auto"/>
              <w:ind w:firstLine="0"/>
              <w:rPr>
                <w:del w:id="1480" w:author="Nate Bachmeier [AWS-SA]" w:date="2023-05-04T18:11:00Z"/>
                <w:rFonts w:ascii="Calibri" w:eastAsia="Times New Roman" w:hAnsi="Calibri" w:cs="Calibri"/>
                <w:b w:val="0"/>
                <w:bCs w:val="0"/>
                <w:color w:val="000000"/>
                <w:sz w:val="22"/>
              </w:rPr>
            </w:pPr>
            <w:del w:id="1481" w:author="Nate Bachmeier [AWS-SA]" w:date="2023-05-04T18:11:00Z">
              <w:r w:rsidRPr="00E16572" w:rsidDel="009C19DC">
                <w:rPr>
                  <w:rFonts w:ascii="Calibri" w:eastAsia="Times New Roman" w:hAnsi="Calibri" w:cs="Calibri"/>
                  <w:color w:val="000000"/>
                  <w:sz w:val="22"/>
                </w:rPr>
                <w:delText>feeding goats</w:delText>
              </w:r>
            </w:del>
          </w:p>
        </w:tc>
        <w:tc>
          <w:tcPr>
            <w:tcW w:w="5348" w:type="dxa"/>
            <w:noWrap/>
            <w:hideMark/>
          </w:tcPr>
          <w:p w14:paraId="40AAC896" w14:textId="0F8F184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82" w:author="Nate Bachmeier [AWS-SA]" w:date="2023-05-04T18:11:00Z"/>
                <w:rFonts w:ascii="Calibri" w:eastAsia="Times New Roman" w:hAnsi="Calibri" w:cs="Calibri"/>
                <w:color w:val="000000"/>
                <w:sz w:val="22"/>
              </w:rPr>
            </w:pPr>
            <w:del w:id="1483" w:author="Nate Bachmeier [AWS-SA]" w:date="2023-05-04T18:11:00Z">
              <w:r w:rsidRPr="00E16572" w:rsidDel="009C19DC">
                <w:rPr>
                  <w:rFonts w:ascii="Calibri" w:eastAsia="Times New Roman" w:hAnsi="Calibri" w:cs="Calibri"/>
                  <w:color w:val="000000"/>
                  <w:sz w:val="22"/>
                </w:rPr>
                <w:delText>747</w:delText>
              </w:r>
            </w:del>
          </w:p>
        </w:tc>
      </w:tr>
      <w:tr w:rsidR="00E16572" w:rsidRPr="00E16572" w:rsidDel="009C19DC" w14:paraId="2B6A1D18" w14:textId="161832A5" w:rsidTr="00B21582">
        <w:trPr>
          <w:trHeight w:val="300"/>
          <w:del w:id="14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42173FCF" w:rsidR="00E16572" w:rsidRPr="00B21582" w:rsidDel="009C19DC" w:rsidRDefault="00E16572" w:rsidP="00E16572">
            <w:pPr>
              <w:spacing w:line="240" w:lineRule="auto"/>
              <w:ind w:firstLine="0"/>
              <w:rPr>
                <w:del w:id="1485" w:author="Nate Bachmeier [AWS-SA]" w:date="2023-05-04T18:11:00Z"/>
                <w:rFonts w:ascii="Calibri" w:eastAsia="Times New Roman" w:hAnsi="Calibri" w:cs="Calibri"/>
                <w:b w:val="0"/>
                <w:bCs w:val="0"/>
                <w:color w:val="000000"/>
                <w:sz w:val="22"/>
              </w:rPr>
            </w:pPr>
            <w:del w:id="1486" w:author="Nate Bachmeier [AWS-SA]" w:date="2023-05-04T18:11:00Z">
              <w:r w:rsidRPr="00E16572" w:rsidDel="009C19DC">
                <w:rPr>
                  <w:rFonts w:ascii="Calibri" w:eastAsia="Times New Roman" w:hAnsi="Calibri" w:cs="Calibri"/>
                  <w:color w:val="000000"/>
                  <w:sz w:val="22"/>
                </w:rPr>
                <w:delText>fencing (sport)</w:delText>
              </w:r>
            </w:del>
          </w:p>
        </w:tc>
        <w:tc>
          <w:tcPr>
            <w:tcW w:w="5348" w:type="dxa"/>
            <w:noWrap/>
            <w:hideMark/>
          </w:tcPr>
          <w:p w14:paraId="0F6B88C1" w14:textId="0AA2796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87" w:author="Nate Bachmeier [AWS-SA]" w:date="2023-05-04T18:11:00Z"/>
                <w:rFonts w:ascii="Calibri" w:eastAsia="Times New Roman" w:hAnsi="Calibri" w:cs="Calibri"/>
                <w:color w:val="000000"/>
                <w:sz w:val="22"/>
              </w:rPr>
            </w:pPr>
            <w:del w:id="1488" w:author="Nate Bachmeier [AWS-SA]" w:date="2023-05-04T18:11:00Z">
              <w:r w:rsidRPr="00E16572" w:rsidDel="009C19DC">
                <w:rPr>
                  <w:rFonts w:ascii="Calibri" w:eastAsia="Times New Roman" w:hAnsi="Calibri" w:cs="Calibri"/>
                  <w:color w:val="000000"/>
                  <w:sz w:val="22"/>
                </w:rPr>
                <w:delText>655</w:delText>
              </w:r>
            </w:del>
          </w:p>
        </w:tc>
      </w:tr>
      <w:tr w:rsidR="00E16572" w:rsidRPr="00E16572" w:rsidDel="009C19DC" w14:paraId="0D3043BF" w14:textId="5C778D9B" w:rsidTr="00B21582">
        <w:trPr>
          <w:cnfStyle w:val="000000100000" w:firstRow="0" w:lastRow="0" w:firstColumn="0" w:lastColumn="0" w:oddVBand="0" w:evenVBand="0" w:oddHBand="1" w:evenHBand="0" w:firstRowFirstColumn="0" w:firstRowLastColumn="0" w:lastRowFirstColumn="0" w:lastRowLastColumn="0"/>
          <w:trHeight w:val="300"/>
          <w:del w:id="14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0D700BA5" w:rsidR="00E16572" w:rsidRPr="00B21582" w:rsidDel="009C19DC" w:rsidRDefault="00E16572" w:rsidP="00E16572">
            <w:pPr>
              <w:spacing w:line="240" w:lineRule="auto"/>
              <w:ind w:firstLine="0"/>
              <w:rPr>
                <w:del w:id="1490" w:author="Nate Bachmeier [AWS-SA]" w:date="2023-05-04T18:11:00Z"/>
                <w:rFonts w:ascii="Calibri" w:eastAsia="Times New Roman" w:hAnsi="Calibri" w:cs="Calibri"/>
                <w:b w:val="0"/>
                <w:bCs w:val="0"/>
                <w:color w:val="000000"/>
                <w:sz w:val="22"/>
              </w:rPr>
            </w:pPr>
            <w:del w:id="1491" w:author="Nate Bachmeier [AWS-SA]" w:date="2023-05-04T18:11:00Z">
              <w:r w:rsidRPr="00E16572" w:rsidDel="009C19DC">
                <w:rPr>
                  <w:rFonts w:ascii="Calibri" w:eastAsia="Times New Roman" w:hAnsi="Calibri" w:cs="Calibri"/>
                  <w:color w:val="000000"/>
                  <w:sz w:val="22"/>
                </w:rPr>
                <w:delText>fidgeting</w:delText>
              </w:r>
            </w:del>
          </w:p>
        </w:tc>
        <w:tc>
          <w:tcPr>
            <w:tcW w:w="5348" w:type="dxa"/>
            <w:noWrap/>
            <w:hideMark/>
          </w:tcPr>
          <w:p w14:paraId="7148B40D" w14:textId="01094A6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492" w:author="Nate Bachmeier [AWS-SA]" w:date="2023-05-04T18:11:00Z"/>
                <w:rFonts w:ascii="Calibri" w:eastAsia="Times New Roman" w:hAnsi="Calibri" w:cs="Calibri"/>
                <w:color w:val="000000"/>
                <w:sz w:val="22"/>
              </w:rPr>
            </w:pPr>
            <w:del w:id="1493" w:author="Nate Bachmeier [AWS-SA]" w:date="2023-05-04T18:11:00Z">
              <w:r w:rsidRPr="00E16572" w:rsidDel="009C19DC">
                <w:rPr>
                  <w:rFonts w:ascii="Calibri" w:eastAsia="Times New Roman" w:hAnsi="Calibri" w:cs="Calibri"/>
                  <w:color w:val="000000"/>
                  <w:sz w:val="22"/>
                </w:rPr>
                <w:delText>539</w:delText>
              </w:r>
            </w:del>
          </w:p>
        </w:tc>
      </w:tr>
      <w:tr w:rsidR="00E16572" w:rsidRPr="00E16572" w:rsidDel="009C19DC" w14:paraId="3F554C36" w14:textId="2DEF58C3" w:rsidTr="00B21582">
        <w:trPr>
          <w:trHeight w:val="300"/>
          <w:del w:id="14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65A5FF33" w:rsidR="00E16572" w:rsidRPr="00B21582" w:rsidDel="009C19DC" w:rsidRDefault="00E16572" w:rsidP="00E16572">
            <w:pPr>
              <w:spacing w:line="240" w:lineRule="auto"/>
              <w:ind w:firstLine="0"/>
              <w:rPr>
                <w:del w:id="1495" w:author="Nate Bachmeier [AWS-SA]" w:date="2023-05-04T18:11:00Z"/>
                <w:rFonts w:ascii="Calibri" w:eastAsia="Times New Roman" w:hAnsi="Calibri" w:cs="Calibri"/>
                <w:b w:val="0"/>
                <w:bCs w:val="0"/>
                <w:color w:val="000000"/>
                <w:sz w:val="22"/>
              </w:rPr>
            </w:pPr>
            <w:del w:id="1496" w:author="Nate Bachmeier [AWS-SA]" w:date="2023-05-04T18:11:00Z">
              <w:r w:rsidRPr="00E16572" w:rsidDel="009C19DC">
                <w:rPr>
                  <w:rFonts w:ascii="Calibri" w:eastAsia="Times New Roman" w:hAnsi="Calibri" w:cs="Calibri"/>
                  <w:color w:val="000000"/>
                  <w:sz w:val="22"/>
                </w:rPr>
                <w:delText>filling cake</w:delText>
              </w:r>
            </w:del>
          </w:p>
        </w:tc>
        <w:tc>
          <w:tcPr>
            <w:tcW w:w="5348" w:type="dxa"/>
            <w:noWrap/>
            <w:hideMark/>
          </w:tcPr>
          <w:p w14:paraId="1661C1D2" w14:textId="1F48263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497" w:author="Nate Bachmeier [AWS-SA]" w:date="2023-05-04T18:11:00Z"/>
                <w:rFonts w:ascii="Calibri" w:eastAsia="Times New Roman" w:hAnsi="Calibri" w:cs="Calibri"/>
                <w:color w:val="000000"/>
                <w:sz w:val="22"/>
              </w:rPr>
            </w:pPr>
            <w:del w:id="1498" w:author="Nate Bachmeier [AWS-SA]" w:date="2023-05-04T18:11:00Z">
              <w:r w:rsidRPr="00E16572" w:rsidDel="009C19DC">
                <w:rPr>
                  <w:rFonts w:ascii="Calibri" w:eastAsia="Times New Roman" w:hAnsi="Calibri" w:cs="Calibri"/>
                  <w:color w:val="000000"/>
                  <w:sz w:val="22"/>
                </w:rPr>
                <w:delText>517</w:delText>
              </w:r>
            </w:del>
          </w:p>
        </w:tc>
      </w:tr>
      <w:tr w:rsidR="00E16572" w:rsidRPr="00E16572" w:rsidDel="009C19DC" w14:paraId="74F330C1" w14:textId="2FCDDAE6" w:rsidTr="00B21582">
        <w:trPr>
          <w:cnfStyle w:val="000000100000" w:firstRow="0" w:lastRow="0" w:firstColumn="0" w:lastColumn="0" w:oddVBand="0" w:evenVBand="0" w:oddHBand="1" w:evenHBand="0" w:firstRowFirstColumn="0" w:firstRowLastColumn="0" w:lastRowFirstColumn="0" w:lastRowLastColumn="0"/>
          <w:trHeight w:val="300"/>
          <w:del w:id="14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21AF8D09" w:rsidR="00E16572" w:rsidRPr="00B21582" w:rsidDel="009C19DC" w:rsidRDefault="00E16572" w:rsidP="00E16572">
            <w:pPr>
              <w:spacing w:line="240" w:lineRule="auto"/>
              <w:ind w:firstLine="0"/>
              <w:rPr>
                <w:del w:id="1500" w:author="Nate Bachmeier [AWS-SA]" w:date="2023-05-04T18:11:00Z"/>
                <w:rFonts w:ascii="Calibri" w:eastAsia="Times New Roman" w:hAnsi="Calibri" w:cs="Calibri"/>
                <w:b w:val="0"/>
                <w:bCs w:val="0"/>
                <w:color w:val="000000"/>
                <w:sz w:val="22"/>
              </w:rPr>
            </w:pPr>
            <w:del w:id="1501" w:author="Nate Bachmeier [AWS-SA]" w:date="2023-05-04T18:11:00Z">
              <w:r w:rsidRPr="00E16572" w:rsidDel="009C19DC">
                <w:rPr>
                  <w:rFonts w:ascii="Calibri" w:eastAsia="Times New Roman" w:hAnsi="Calibri" w:cs="Calibri"/>
                  <w:color w:val="000000"/>
                  <w:sz w:val="22"/>
                </w:rPr>
                <w:delText>filling eyebrows</w:delText>
              </w:r>
            </w:del>
          </w:p>
        </w:tc>
        <w:tc>
          <w:tcPr>
            <w:tcW w:w="5348" w:type="dxa"/>
            <w:noWrap/>
            <w:hideMark/>
          </w:tcPr>
          <w:p w14:paraId="756669BB" w14:textId="49DFF52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02" w:author="Nate Bachmeier [AWS-SA]" w:date="2023-05-04T18:11:00Z"/>
                <w:rFonts w:ascii="Calibri" w:eastAsia="Times New Roman" w:hAnsi="Calibri" w:cs="Calibri"/>
                <w:color w:val="000000"/>
                <w:sz w:val="22"/>
              </w:rPr>
            </w:pPr>
            <w:del w:id="1503" w:author="Nate Bachmeier [AWS-SA]" w:date="2023-05-04T18:11:00Z">
              <w:r w:rsidRPr="00E16572" w:rsidDel="009C19DC">
                <w:rPr>
                  <w:rFonts w:ascii="Calibri" w:eastAsia="Times New Roman" w:hAnsi="Calibri" w:cs="Calibri"/>
                  <w:color w:val="000000"/>
                  <w:sz w:val="22"/>
                </w:rPr>
                <w:delText>488</w:delText>
              </w:r>
            </w:del>
          </w:p>
        </w:tc>
      </w:tr>
      <w:tr w:rsidR="00E16572" w:rsidRPr="00E16572" w:rsidDel="009C19DC" w14:paraId="1E649E25" w14:textId="70253B63" w:rsidTr="00B21582">
        <w:trPr>
          <w:trHeight w:val="300"/>
          <w:del w:id="15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2A6305AD" w:rsidR="00E16572" w:rsidRPr="00B21582" w:rsidDel="009C19DC" w:rsidRDefault="00E16572" w:rsidP="00E16572">
            <w:pPr>
              <w:spacing w:line="240" w:lineRule="auto"/>
              <w:ind w:firstLine="0"/>
              <w:rPr>
                <w:del w:id="1505" w:author="Nate Bachmeier [AWS-SA]" w:date="2023-05-04T18:11:00Z"/>
                <w:rFonts w:ascii="Calibri" w:eastAsia="Times New Roman" w:hAnsi="Calibri" w:cs="Calibri"/>
                <w:b w:val="0"/>
                <w:bCs w:val="0"/>
                <w:color w:val="000000"/>
                <w:sz w:val="22"/>
              </w:rPr>
            </w:pPr>
            <w:del w:id="1506" w:author="Nate Bachmeier [AWS-SA]" w:date="2023-05-04T18:11:00Z">
              <w:r w:rsidRPr="00E16572" w:rsidDel="009C19DC">
                <w:rPr>
                  <w:rFonts w:ascii="Calibri" w:eastAsia="Times New Roman" w:hAnsi="Calibri" w:cs="Calibri"/>
                  <w:color w:val="000000"/>
                  <w:sz w:val="22"/>
                </w:rPr>
                <w:delText>finger snapping</w:delText>
              </w:r>
            </w:del>
          </w:p>
        </w:tc>
        <w:tc>
          <w:tcPr>
            <w:tcW w:w="5348" w:type="dxa"/>
            <w:noWrap/>
            <w:hideMark/>
          </w:tcPr>
          <w:p w14:paraId="5C5E07F8" w14:textId="52D27D7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07" w:author="Nate Bachmeier [AWS-SA]" w:date="2023-05-04T18:11:00Z"/>
                <w:rFonts w:ascii="Calibri" w:eastAsia="Times New Roman" w:hAnsi="Calibri" w:cs="Calibri"/>
                <w:color w:val="000000"/>
                <w:sz w:val="22"/>
              </w:rPr>
            </w:pPr>
            <w:del w:id="1508" w:author="Nate Bachmeier [AWS-SA]" w:date="2023-05-04T18:11:00Z">
              <w:r w:rsidRPr="00E16572" w:rsidDel="009C19DC">
                <w:rPr>
                  <w:rFonts w:ascii="Calibri" w:eastAsia="Times New Roman" w:hAnsi="Calibri" w:cs="Calibri"/>
                  <w:color w:val="000000"/>
                  <w:sz w:val="22"/>
                </w:rPr>
                <w:delText>799</w:delText>
              </w:r>
            </w:del>
          </w:p>
        </w:tc>
      </w:tr>
      <w:tr w:rsidR="00E16572" w:rsidRPr="00E16572" w:rsidDel="009C19DC" w14:paraId="1E4F576F" w14:textId="36603A64" w:rsidTr="00B21582">
        <w:trPr>
          <w:cnfStyle w:val="000000100000" w:firstRow="0" w:lastRow="0" w:firstColumn="0" w:lastColumn="0" w:oddVBand="0" w:evenVBand="0" w:oddHBand="1" w:evenHBand="0" w:firstRowFirstColumn="0" w:firstRowLastColumn="0" w:lastRowFirstColumn="0" w:lastRowLastColumn="0"/>
          <w:trHeight w:val="300"/>
          <w:del w:id="15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24C6F40F" w:rsidR="00E16572" w:rsidRPr="00B21582" w:rsidDel="009C19DC" w:rsidRDefault="00E16572" w:rsidP="00E16572">
            <w:pPr>
              <w:spacing w:line="240" w:lineRule="auto"/>
              <w:ind w:firstLine="0"/>
              <w:rPr>
                <w:del w:id="1510" w:author="Nate Bachmeier [AWS-SA]" w:date="2023-05-04T18:11:00Z"/>
                <w:rFonts w:ascii="Calibri" w:eastAsia="Times New Roman" w:hAnsi="Calibri" w:cs="Calibri"/>
                <w:b w:val="0"/>
                <w:bCs w:val="0"/>
                <w:color w:val="000000"/>
                <w:sz w:val="22"/>
              </w:rPr>
            </w:pPr>
            <w:del w:id="1511" w:author="Nate Bachmeier [AWS-SA]" w:date="2023-05-04T18:11:00Z">
              <w:r w:rsidRPr="00E16572" w:rsidDel="009C19DC">
                <w:rPr>
                  <w:rFonts w:ascii="Calibri" w:eastAsia="Times New Roman" w:hAnsi="Calibri" w:cs="Calibri"/>
                  <w:color w:val="000000"/>
                  <w:sz w:val="22"/>
                </w:rPr>
                <w:delText>fixing bicycle</w:delText>
              </w:r>
            </w:del>
          </w:p>
        </w:tc>
        <w:tc>
          <w:tcPr>
            <w:tcW w:w="5348" w:type="dxa"/>
            <w:noWrap/>
            <w:hideMark/>
          </w:tcPr>
          <w:p w14:paraId="31763155" w14:textId="760EF1D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12" w:author="Nate Bachmeier [AWS-SA]" w:date="2023-05-04T18:11:00Z"/>
                <w:rFonts w:ascii="Calibri" w:eastAsia="Times New Roman" w:hAnsi="Calibri" w:cs="Calibri"/>
                <w:color w:val="000000"/>
                <w:sz w:val="22"/>
              </w:rPr>
            </w:pPr>
            <w:del w:id="1513" w:author="Nate Bachmeier [AWS-SA]" w:date="2023-05-04T18:11:00Z">
              <w:r w:rsidRPr="00E16572" w:rsidDel="009C19DC">
                <w:rPr>
                  <w:rFonts w:ascii="Calibri" w:eastAsia="Times New Roman" w:hAnsi="Calibri" w:cs="Calibri"/>
                  <w:color w:val="000000"/>
                  <w:sz w:val="22"/>
                </w:rPr>
                <w:delText>435</w:delText>
              </w:r>
            </w:del>
          </w:p>
        </w:tc>
      </w:tr>
      <w:tr w:rsidR="00E16572" w:rsidRPr="00E16572" w:rsidDel="009C19DC" w14:paraId="27668CF1" w14:textId="2292EDF9" w:rsidTr="00B21582">
        <w:trPr>
          <w:trHeight w:val="300"/>
          <w:del w:id="15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187BC97C" w:rsidR="00E16572" w:rsidRPr="00B21582" w:rsidDel="009C19DC" w:rsidRDefault="00E16572" w:rsidP="00E16572">
            <w:pPr>
              <w:spacing w:line="240" w:lineRule="auto"/>
              <w:ind w:firstLine="0"/>
              <w:rPr>
                <w:del w:id="1515" w:author="Nate Bachmeier [AWS-SA]" w:date="2023-05-04T18:11:00Z"/>
                <w:rFonts w:ascii="Calibri" w:eastAsia="Times New Roman" w:hAnsi="Calibri" w:cs="Calibri"/>
                <w:b w:val="0"/>
                <w:bCs w:val="0"/>
                <w:color w:val="000000"/>
                <w:sz w:val="22"/>
              </w:rPr>
            </w:pPr>
            <w:del w:id="1516" w:author="Nate Bachmeier [AWS-SA]" w:date="2023-05-04T18:11:00Z">
              <w:r w:rsidRPr="00E16572" w:rsidDel="009C19DC">
                <w:rPr>
                  <w:rFonts w:ascii="Calibri" w:eastAsia="Times New Roman" w:hAnsi="Calibri" w:cs="Calibri"/>
                  <w:color w:val="000000"/>
                  <w:sz w:val="22"/>
                </w:rPr>
                <w:delText>fixing hair</w:delText>
              </w:r>
            </w:del>
          </w:p>
        </w:tc>
        <w:tc>
          <w:tcPr>
            <w:tcW w:w="5348" w:type="dxa"/>
            <w:noWrap/>
            <w:hideMark/>
          </w:tcPr>
          <w:p w14:paraId="17F4DA47" w14:textId="308CBF4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17" w:author="Nate Bachmeier [AWS-SA]" w:date="2023-05-04T18:11:00Z"/>
                <w:rFonts w:ascii="Calibri" w:eastAsia="Times New Roman" w:hAnsi="Calibri" w:cs="Calibri"/>
                <w:color w:val="000000"/>
                <w:sz w:val="22"/>
              </w:rPr>
            </w:pPr>
            <w:del w:id="1518"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37E62BE2" w14:textId="51C9D238" w:rsidTr="00B21582">
        <w:trPr>
          <w:cnfStyle w:val="000000100000" w:firstRow="0" w:lastRow="0" w:firstColumn="0" w:lastColumn="0" w:oddVBand="0" w:evenVBand="0" w:oddHBand="1" w:evenHBand="0" w:firstRowFirstColumn="0" w:firstRowLastColumn="0" w:lastRowFirstColumn="0" w:lastRowLastColumn="0"/>
          <w:trHeight w:val="300"/>
          <w:del w:id="15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5AD2269B" w:rsidR="00E16572" w:rsidRPr="00B21582" w:rsidDel="009C19DC" w:rsidRDefault="00E16572" w:rsidP="00E16572">
            <w:pPr>
              <w:spacing w:line="240" w:lineRule="auto"/>
              <w:ind w:firstLine="0"/>
              <w:rPr>
                <w:del w:id="1520" w:author="Nate Bachmeier [AWS-SA]" w:date="2023-05-04T18:11:00Z"/>
                <w:rFonts w:ascii="Calibri" w:eastAsia="Times New Roman" w:hAnsi="Calibri" w:cs="Calibri"/>
                <w:b w:val="0"/>
                <w:bCs w:val="0"/>
                <w:color w:val="000000"/>
                <w:sz w:val="22"/>
              </w:rPr>
            </w:pPr>
            <w:del w:id="1521" w:author="Nate Bachmeier [AWS-SA]" w:date="2023-05-04T18:11:00Z">
              <w:r w:rsidRPr="00E16572" w:rsidDel="009C19DC">
                <w:rPr>
                  <w:rFonts w:ascii="Calibri" w:eastAsia="Times New Roman" w:hAnsi="Calibri" w:cs="Calibri"/>
                  <w:color w:val="000000"/>
                  <w:sz w:val="22"/>
                </w:rPr>
                <w:delText>flint knapping</w:delText>
              </w:r>
            </w:del>
          </w:p>
        </w:tc>
        <w:tc>
          <w:tcPr>
            <w:tcW w:w="5348" w:type="dxa"/>
            <w:noWrap/>
            <w:hideMark/>
          </w:tcPr>
          <w:p w14:paraId="57A389B1" w14:textId="23B7808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22" w:author="Nate Bachmeier [AWS-SA]" w:date="2023-05-04T18:11:00Z"/>
                <w:rFonts w:ascii="Calibri" w:eastAsia="Times New Roman" w:hAnsi="Calibri" w:cs="Calibri"/>
                <w:color w:val="000000"/>
                <w:sz w:val="22"/>
              </w:rPr>
            </w:pPr>
            <w:del w:id="1523"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3030478E" w14:textId="3114830A" w:rsidTr="00B21582">
        <w:trPr>
          <w:trHeight w:val="300"/>
          <w:del w:id="15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DD5AC5F" w:rsidR="00E16572" w:rsidRPr="00B21582" w:rsidDel="009C19DC" w:rsidRDefault="00E16572" w:rsidP="00E16572">
            <w:pPr>
              <w:spacing w:line="240" w:lineRule="auto"/>
              <w:ind w:firstLine="0"/>
              <w:rPr>
                <w:del w:id="1525" w:author="Nate Bachmeier [AWS-SA]" w:date="2023-05-04T18:11:00Z"/>
                <w:rFonts w:ascii="Calibri" w:eastAsia="Times New Roman" w:hAnsi="Calibri" w:cs="Calibri"/>
                <w:b w:val="0"/>
                <w:bCs w:val="0"/>
                <w:color w:val="000000"/>
                <w:sz w:val="22"/>
              </w:rPr>
            </w:pPr>
            <w:del w:id="1526" w:author="Nate Bachmeier [AWS-SA]" w:date="2023-05-04T18:11:00Z">
              <w:r w:rsidRPr="00E16572" w:rsidDel="009C19DC">
                <w:rPr>
                  <w:rFonts w:ascii="Calibri" w:eastAsia="Times New Roman" w:hAnsi="Calibri" w:cs="Calibri"/>
                  <w:color w:val="000000"/>
                  <w:sz w:val="22"/>
                </w:rPr>
                <w:delText>flipping bottle</w:delText>
              </w:r>
            </w:del>
          </w:p>
        </w:tc>
        <w:tc>
          <w:tcPr>
            <w:tcW w:w="5348" w:type="dxa"/>
            <w:noWrap/>
            <w:hideMark/>
          </w:tcPr>
          <w:p w14:paraId="5190844C" w14:textId="619520B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27" w:author="Nate Bachmeier [AWS-SA]" w:date="2023-05-04T18:11:00Z"/>
                <w:rFonts w:ascii="Calibri" w:eastAsia="Times New Roman" w:hAnsi="Calibri" w:cs="Calibri"/>
                <w:color w:val="000000"/>
                <w:sz w:val="22"/>
              </w:rPr>
            </w:pPr>
            <w:del w:id="1528" w:author="Nate Bachmeier [AWS-SA]" w:date="2023-05-04T18:11:00Z">
              <w:r w:rsidRPr="00E16572" w:rsidDel="009C19DC">
                <w:rPr>
                  <w:rFonts w:ascii="Calibri" w:eastAsia="Times New Roman" w:hAnsi="Calibri" w:cs="Calibri"/>
                  <w:color w:val="000000"/>
                  <w:sz w:val="22"/>
                </w:rPr>
                <w:delText>393</w:delText>
              </w:r>
            </w:del>
          </w:p>
        </w:tc>
      </w:tr>
      <w:tr w:rsidR="00E16572" w:rsidRPr="00E16572" w:rsidDel="009C19DC" w14:paraId="607976A9" w14:textId="4B4FFBC1" w:rsidTr="00B21582">
        <w:trPr>
          <w:cnfStyle w:val="000000100000" w:firstRow="0" w:lastRow="0" w:firstColumn="0" w:lastColumn="0" w:oddVBand="0" w:evenVBand="0" w:oddHBand="1" w:evenHBand="0" w:firstRowFirstColumn="0" w:firstRowLastColumn="0" w:lastRowFirstColumn="0" w:lastRowLastColumn="0"/>
          <w:trHeight w:val="300"/>
          <w:del w:id="15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C03DC20" w:rsidR="00E16572" w:rsidRPr="00B21582" w:rsidDel="009C19DC" w:rsidRDefault="00E16572" w:rsidP="00E16572">
            <w:pPr>
              <w:spacing w:line="240" w:lineRule="auto"/>
              <w:ind w:firstLine="0"/>
              <w:rPr>
                <w:del w:id="1530" w:author="Nate Bachmeier [AWS-SA]" w:date="2023-05-04T18:11:00Z"/>
                <w:rFonts w:ascii="Calibri" w:eastAsia="Times New Roman" w:hAnsi="Calibri" w:cs="Calibri"/>
                <w:b w:val="0"/>
                <w:bCs w:val="0"/>
                <w:color w:val="000000"/>
                <w:sz w:val="22"/>
              </w:rPr>
            </w:pPr>
            <w:del w:id="1531" w:author="Nate Bachmeier [AWS-SA]" w:date="2023-05-04T18:11:00Z">
              <w:r w:rsidRPr="00E16572" w:rsidDel="009C19DC">
                <w:rPr>
                  <w:rFonts w:ascii="Calibri" w:eastAsia="Times New Roman" w:hAnsi="Calibri" w:cs="Calibri"/>
                  <w:color w:val="000000"/>
                  <w:sz w:val="22"/>
                </w:rPr>
                <w:delText>flipping pancake</w:delText>
              </w:r>
            </w:del>
          </w:p>
        </w:tc>
        <w:tc>
          <w:tcPr>
            <w:tcW w:w="5348" w:type="dxa"/>
            <w:noWrap/>
            <w:hideMark/>
          </w:tcPr>
          <w:p w14:paraId="771E4CE9" w14:textId="6FD4A1C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32" w:author="Nate Bachmeier [AWS-SA]" w:date="2023-05-04T18:11:00Z"/>
                <w:rFonts w:ascii="Calibri" w:eastAsia="Times New Roman" w:hAnsi="Calibri" w:cs="Calibri"/>
                <w:color w:val="000000"/>
                <w:sz w:val="22"/>
              </w:rPr>
            </w:pPr>
            <w:del w:id="1533" w:author="Nate Bachmeier [AWS-SA]" w:date="2023-05-04T18:11:00Z">
              <w:r w:rsidRPr="00E16572" w:rsidDel="009C19DC">
                <w:rPr>
                  <w:rFonts w:ascii="Calibri" w:eastAsia="Times New Roman" w:hAnsi="Calibri" w:cs="Calibri"/>
                  <w:color w:val="000000"/>
                  <w:sz w:val="22"/>
                </w:rPr>
                <w:delText>830</w:delText>
              </w:r>
            </w:del>
          </w:p>
        </w:tc>
      </w:tr>
      <w:tr w:rsidR="00E16572" w:rsidRPr="00E16572" w:rsidDel="009C19DC" w14:paraId="20A423EF" w14:textId="57185A39" w:rsidTr="00B21582">
        <w:trPr>
          <w:trHeight w:val="300"/>
          <w:del w:id="15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21EA6CF7" w:rsidR="00E16572" w:rsidRPr="00B21582" w:rsidDel="009C19DC" w:rsidRDefault="00E16572" w:rsidP="00E16572">
            <w:pPr>
              <w:spacing w:line="240" w:lineRule="auto"/>
              <w:ind w:firstLine="0"/>
              <w:rPr>
                <w:del w:id="1535" w:author="Nate Bachmeier [AWS-SA]" w:date="2023-05-04T18:11:00Z"/>
                <w:rFonts w:ascii="Calibri" w:eastAsia="Times New Roman" w:hAnsi="Calibri" w:cs="Calibri"/>
                <w:b w:val="0"/>
                <w:bCs w:val="0"/>
                <w:color w:val="000000"/>
                <w:sz w:val="22"/>
              </w:rPr>
            </w:pPr>
            <w:del w:id="1536" w:author="Nate Bachmeier [AWS-SA]" w:date="2023-05-04T18:11:00Z">
              <w:r w:rsidRPr="00E16572" w:rsidDel="009C19DC">
                <w:rPr>
                  <w:rFonts w:ascii="Calibri" w:eastAsia="Times New Roman" w:hAnsi="Calibri" w:cs="Calibri"/>
                  <w:color w:val="000000"/>
                  <w:sz w:val="22"/>
                </w:rPr>
                <w:delText>fly tying</w:delText>
              </w:r>
            </w:del>
          </w:p>
        </w:tc>
        <w:tc>
          <w:tcPr>
            <w:tcW w:w="5348" w:type="dxa"/>
            <w:noWrap/>
            <w:hideMark/>
          </w:tcPr>
          <w:p w14:paraId="1B4E29BE" w14:textId="29770C1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37" w:author="Nate Bachmeier [AWS-SA]" w:date="2023-05-04T18:11:00Z"/>
                <w:rFonts w:ascii="Calibri" w:eastAsia="Times New Roman" w:hAnsi="Calibri" w:cs="Calibri"/>
                <w:color w:val="000000"/>
                <w:sz w:val="22"/>
              </w:rPr>
            </w:pPr>
            <w:del w:id="1538" w:author="Nate Bachmeier [AWS-SA]" w:date="2023-05-04T18:11:00Z">
              <w:r w:rsidRPr="00E16572" w:rsidDel="009C19DC">
                <w:rPr>
                  <w:rFonts w:ascii="Calibri" w:eastAsia="Times New Roman" w:hAnsi="Calibri" w:cs="Calibri"/>
                  <w:color w:val="000000"/>
                  <w:sz w:val="22"/>
                </w:rPr>
                <w:delText>750</w:delText>
              </w:r>
            </w:del>
          </w:p>
        </w:tc>
      </w:tr>
      <w:tr w:rsidR="00E16572" w:rsidRPr="00E16572" w:rsidDel="009C19DC" w14:paraId="3EE2A4FB" w14:textId="56E05CFF" w:rsidTr="00B21582">
        <w:trPr>
          <w:cnfStyle w:val="000000100000" w:firstRow="0" w:lastRow="0" w:firstColumn="0" w:lastColumn="0" w:oddVBand="0" w:evenVBand="0" w:oddHBand="1" w:evenHBand="0" w:firstRowFirstColumn="0" w:firstRowLastColumn="0" w:lastRowFirstColumn="0" w:lastRowLastColumn="0"/>
          <w:trHeight w:val="300"/>
          <w:del w:id="15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23695259" w:rsidR="00E16572" w:rsidRPr="00B21582" w:rsidDel="009C19DC" w:rsidRDefault="00E16572" w:rsidP="00E16572">
            <w:pPr>
              <w:spacing w:line="240" w:lineRule="auto"/>
              <w:ind w:firstLine="0"/>
              <w:rPr>
                <w:del w:id="1540" w:author="Nate Bachmeier [AWS-SA]" w:date="2023-05-04T18:11:00Z"/>
                <w:rFonts w:ascii="Calibri" w:eastAsia="Times New Roman" w:hAnsi="Calibri" w:cs="Calibri"/>
                <w:b w:val="0"/>
                <w:bCs w:val="0"/>
                <w:color w:val="000000"/>
                <w:sz w:val="22"/>
              </w:rPr>
            </w:pPr>
            <w:del w:id="1541" w:author="Nate Bachmeier [AWS-SA]" w:date="2023-05-04T18:11:00Z">
              <w:r w:rsidRPr="00E16572" w:rsidDel="009C19DC">
                <w:rPr>
                  <w:rFonts w:ascii="Calibri" w:eastAsia="Times New Roman" w:hAnsi="Calibri" w:cs="Calibri"/>
                  <w:color w:val="000000"/>
                  <w:sz w:val="22"/>
                </w:rPr>
                <w:delText>flying kite</w:delText>
              </w:r>
            </w:del>
          </w:p>
        </w:tc>
        <w:tc>
          <w:tcPr>
            <w:tcW w:w="5348" w:type="dxa"/>
            <w:noWrap/>
            <w:hideMark/>
          </w:tcPr>
          <w:p w14:paraId="1DBB8B7B" w14:textId="135FA24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42" w:author="Nate Bachmeier [AWS-SA]" w:date="2023-05-04T18:11:00Z"/>
                <w:rFonts w:ascii="Calibri" w:eastAsia="Times New Roman" w:hAnsi="Calibri" w:cs="Calibri"/>
                <w:color w:val="000000"/>
                <w:sz w:val="22"/>
              </w:rPr>
            </w:pPr>
            <w:del w:id="1543" w:author="Nate Bachmeier [AWS-SA]" w:date="2023-05-04T18:11:00Z">
              <w:r w:rsidRPr="00E16572" w:rsidDel="009C19DC">
                <w:rPr>
                  <w:rFonts w:ascii="Calibri" w:eastAsia="Times New Roman" w:hAnsi="Calibri" w:cs="Calibri"/>
                  <w:color w:val="000000"/>
                  <w:sz w:val="22"/>
                </w:rPr>
                <w:delText>704</w:delText>
              </w:r>
            </w:del>
          </w:p>
        </w:tc>
      </w:tr>
      <w:tr w:rsidR="00E16572" w:rsidRPr="00E16572" w:rsidDel="009C19DC" w14:paraId="078163BF" w14:textId="7A40D3EF" w:rsidTr="00B21582">
        <w:trPr>
          <w:trHeight w:val="300"/>
          <w:del w:id="15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104558CE" w:rsidR="00E16572" w:rsidRPr="00B21582" w:rsidDel="009C19DC" w:rsidRDefault="00E16572" w:rsidP="00E16572">
            <w:pPr>
              <w:spacing w:line="240" w:lineRule="auto"/>
              <w:ind w:firstLine="0"/>
              <w:rPr>
                <w:del w:id="1545" w:author="Nate Bachmeier [AWS-SA]" w:date="2023-05-04T18:11:00Z"/>
                <w:rFonts w:ascii="Calibri" w:eastAsia="Times New Roman" w:hAnsi="Calibri" w:cs="Calibri"/>
                <w:b w:val="0"/>
                <w:bCs w:val="0"/>
                <w:color w:val="000000"/>
                <w:sz w:val="22"/>
              </w:rPr>
            </w:pPr>
            <w:del w:id="1546" w:author="Nate Bachmeier [AWS-SA]" w:date="2023-05-04T18:11:00Z">
              <w:r w:rsidRPr="00E16572" w:rsidDel="009C19DC">
                <w:rPr>
                  <w:rFonts w:ascii="Calibri" w:eastAsia="Times New Roman" w:hAnsi="Calibri" w:cs="Calibri"/>
                  <w:color w:val="000000"/>
                  <w:sz w:val="22"/>
                </w:rPr>
                <w:delText>folding clothes</w:delText>
              </w:r>
            </w:del>
          </w:p>
        </w:tc>
        <w:tc>
          <w:tcPr>
            <w:tcW w:w="5348" w:type="dxa"/>
            <w:noWrap/>
            <w:hideMark/>
          </w:tcPr>
          <w:p w14:paraId="095E737E" w14:textId="1230EEA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47" w:author="Nate Bachmeier [AWS-SA]" w:date="2023-05-04T18:11:00Z"/>
                <w:rFonts w:ascii="Calibri" w:eastAsia="Times New Roman" w:hAnsi="Calibri" w:cs="Calibri"/>
                <w:color w:val="000000"/>
                <w:sz w:val="22"/>
              </w:rPr>
            </w:pPr>
            <w:del w:id="1548" w:author="Nate Bachmeier [AWS-SA]" w:date="2023-05-04T18:11:00Z">
              <w:r w:rsidRPr="00E16572" w:rsidDel="009C19DC">
                <w:rPr>
                  <w:rFonts w:ascii="Calibri" w:eastAsia="Times New Roman" w:hAnsi="Calibri" w:cs="Calibri"/>
                  <w:color w:val="000000"/>
                  <w:sz w:val="22"/>
                </w:rPr>
                <w:delText>705</w:delText>
              </w:r>
            </w:del>
          </w:p>
        </w:tc>
      </w:tr>
      <w:tr w:rsidR="00E16572" w:rsidRPr="00E16572" w:rsidDel="009C19DC" w14:paraId="5E555D20" w14:textId="0586C48F" w:rsidTr="00B21582">
        <w:trPr>
          <w:cnfStyle w:val="000000100000" w:firstRow="0" w:lastRow="0" w:firstColumn="0" w:lastColumn="0" w:oddVBand="0" w:evenVBand="0" w:oddHBand="1" w:evenHBand="0" w:firstRowFirstColumn="0" w:firstRowLastColumn="0" w:lastRowFirstColumn="0" w:lastRowLastColumn="0"/>
          <w:trHeight w:val="300"/>
          <w:del w:id="15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FA4DFE9" w:rsidR="00E16572" w:rsidRPr="00B21582" w:rsidDel="009C19DC" w:rsidRDefault="00E16572" w:rsidP="00E16572">
            <w:pPr>
              <w:spacing w:line="240" w:lineRule="auto"/>
              <w:ind w:firstLine="0"/>
              <w:rPr>
                <w:del w:id="1550" w:author="Nate Bachmeier [AWS-SA]" w:date="2023-05-04T18:11:00Z"/>
                <w:rFonts w:ascii="Calibri" w:eastAsia="Times New Roman" w:hAnsi="Calibri" w:cs="Calibri"/>
                <w:b w:val="0"/>
                <w:bCs w:val="0"/>
                <w:color w:val="000000"/>
                <w:sz w:val="22"/>
              </w:rPr>
            </w:pPr>
            <w:del w:id="1551" w:author="Nate Bachmeier [AWS-SA]" w:date="2023-05-04T18:11:00Z">
              <w:r w:rsidRPr="00E16572" w:rsidDel="009C19DC">
                <w:rPr>
                  <w:rFonts w:ascii="Calibri" w:eastAsia="Times New Roman" w:hAnsi="Calibri" w:cs="Calibri"/>
                  <w:color w:val="000000"/>
                  <w:sz w:val="22"/>
                </w:rPr>
                <w:delText>folding napkins</w:delText>
              </w:r>
            </w:del>
          </w:p>
        </w:tc>
        <w:tc>
          <w:tcPr>
            <w:tcW w:w="5348" w:type="dxa"/>
            <w:noWrap/>
            <w:hideMark/>
          </w:tcPr>
          <w:p w14:paraId="62C29830" w14:textId="6AA98CA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52" w:author="Nate Bachmeier [AWS-SA]" w:date="2023-05-04T18:11:00Z"/>
                <w:rFonts w:ascii="Calibri" w:eastAsia="Times New Roman" w:hAnsi="Calibri" w:cs="Calibri"/>
                <w:color w:val="000000"/>
                <w:sz w:val="22"/>
              </w:rPr>
            </w:pPr>
            <w:del w:id="1553" w:author="Nate Bachmeier [AWS-SA]" w:date="2023-05-04T18:11:00Z">
              <w:r w:rsidRPr="00E16572" w:rsidDel="009C19DC">
                <w:rPr>
                  <w:rFonts w:ascii="Calibri" w:eastAsia="Times New Roman" w:hAnsi="Calibri" w:cs="Calibri"/>
                  <w:color w:val="000000"/>
                  <w:sz w:val="22"/>
                </w:rPr>
                <w:delText>749</w:delText>
              </w:r>
            </w:del>
          </w:p>
        </w:tc>
      </w:tr>
      <w:tr w:rsidR="00E16572" w:rsidRPr="00E16572" w:rsidDel="009C19DC" w14:paraId="03C419F2" w14:textId="72A7F3A7" w:rsidTr="00B21582">
        <w:trPr>
          <w:trHeight w:val="300"/>
          <w:del w:id="15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18492FA5" w:rsidR="00E16572" w:rsidRPr="00B21582" w:rsidDel="009C19DC" w:rsidRDefault="00E16572" w:rsidP="00E16572">
            <w:pPr>
              <w:spacing w:line="240" w:lineRule="auto"/>
              <w:ind w:firstLine="0"/>
              <w:rPr>
                <w:del w:id="1555" w:author="Nate Bachmeier [AWS-SA]" w:date="2023-05-04T18:11:00Z"/>
                <w:rFonts w:ascii="Calibri" w:eastAsia="Times New Roman" w:hAnsi="Calibri" w:cs="Calibri"/>
                <w:b w:val="0"/>
                <w:bCs w:val="0"/>
                <w:color w:val="000000"/>
                <w:sz w:val="22"/>
              </w:rPr>
            </w:pPr>
            <w:del w:id="1556" w:author="Nate Bachmeier [AWS-SA]" w:date="2023-05-04T18:11:00Z">
              <w:r w:rsidRPr="00E16572" w:rsidDel="009C19DC">
                <w:rPr>
                  <w:rFonts w:ascii="Calibri" w:eastAsia="Times New Roman" w:hAnsi="Calibri" w:cs="Calibri"/>
                  <w:color w:val="000000"/>
                  <w:sz w:val="22"/>
                </w:rPr>
                <w:delText>folding paper</w:delText>
              </w:r>
            </w:del>
          </w:p>
        </w:tc>
        <w:tc>
          <w:tcPr>
            <w:tcW w:w="5348" w:type="dxa"/>
            <w:noWrap/>
            <w:hideMark/>
          </w:tcPr>
          <w:p w14:paraId="0B4F7EE7" w14:textId="30B0332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57" w:author="Nate Bachmeier [AWS-SA]" w:date="2023-05-04T18:11:00Z"/>
                <w:rFonts w:ascii="Calibri" w:eastAsia="Times New Roman" w:hAnsi="Calibri" w:cs="Calibri"/>
                <w:color w:val="000000"/>
                <w:sz w:val="22"/>
              </w:rPr>
            </w:pPr>
            <w:del w:id="1558" w:author="Nate Bachmeier [AWS-SA]" w:date="2023-05-04T18:11:00Z">
              <w:r w:rsidRPr="00E16572" w:rsidDel="009C19DC">
                <w:rPr>
                  <w:rFonts w:ascii="Calibri" w:eastAsia="Times New Roman" w:hAnsi="Calibri" w:cs="Calibri"/>
                  <w:color w:val="000000"/>
                  <w:sz w:val="22"/>
                </w:rPr>
                <w:delText>791</w:delText>
              </w:r>
            </w:del>
          </w:p>
        </w:tc>
      </w:tr>
      <w:tr w:rsidR="00E16572" w:rsidRPr="00E16572" w:rsidDel="009C19DC" w14:paraId="0FAA3F78" w14:textId="0FBE8C02" w:rsidTr="00B21582">
        <w:trPr>
          <w:cnfStyle w:val="000000100000" w:firstRow="0" w:lastRow="0" w:firstColumn="0" w:lastColumn="0" w:oddVBand="0" w:evenVBand="0" w:oddHBand="1" w:evenHBand="0" w:firstRowFirstColumn="0" w:firstRowLastColumn="0" w:lastRowFirstColumn="0" w:lastRowLastColumn="0"/>
          <w:trHeight w:val="300"/>
          <w:del w:id="15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69DD2729" w:rsidR="00E16572" w:rsidRPr="00B21582" w:rsidDel="009C19DC" w:rsidRDefault="00E16572" w:rsidP="00E16572">
            <w:pPr>
              <w:spacing w:line="240" w:lineRule="auto"/>
              <w:ind w:firstLine="0"/>
              <w:rPr>
                <w:del w:id="1560" w:author="Nate Bachmeier [AWS-SA]" w:date="2023-05-04T18:11:00Z"/>
                <w:rFonts w:ascii="Calibri" w:eastAsia="Times New Roman" w:hAnsi="Calibri" w:cs="Calibri"/>
                <w:b w:val="0"/>
                <w:bCs w:val="0"/>
                <w:color w:val="000000"/>
                <w:sz w:val="22"/>
              </w:rPr>
            </w:pPr>
            <w:del w:id="1561" w:author="Nate Bachmeier [AWS-SA]" w:date="2023-05-04T18:11:00Z">
              <w:r w:rsidRPr="00E16572" w:rsidDel="009C19DC">
                <w:rPr>
                  <w:rFonts w:ascii="Calibri" w:eastAsia="Times New Roman" w:hAnsi="Calibri" w:cs="Calibri"/>
                  <w:color w:val="000000"/>
                  <w:sz w:val="22"/>
                </w:rPr>
                <w:delText>front raises</w:delText>
              </w:r>
            </w:del>
          </w:p>
        </w:tc>
        <w:tc>
          <w:tcPr>
            <w:tcW w:w="5348" w:type="dxa"/>
            <w:noWrap/>
            <w:hideMark/>
          </w:tcPr>
          <w:p w14:paraId="22C58C76" w14:textId="415FB56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62" w:author="Nate Bachmeier [AWS-SA]" w:date="2023-05-04T18:11:00Z"/>
                <w:rFonts w:ascii="Calibri" w:eastAsia="Times New Roman" w:hAnsi="Calibri" w:cs="Calibri"/>
                <w:color w:val="000000"/>
                <w:sz w:val="22"/>
              </w:rPr>
            </w:pPr>
            <w:del w:id="1563" w:author="Nate Bachmeier [AWS-SA]" w:date="2023-05-04T18:11:00Z">
              <w:r w:rsidRPr="00E16572" w:rsidDel="009C19DC">
                <w:rPr>
                  <w:rFonts w:ascii="Calibri" w:eastAsia="Times New Roman" w:hAnsi="Calibri" w:cs="Calibri"/>
                  <w:color w:val="000000"/>
                  <w:sz w:val="22"/>
                </w:rPr>
                <w:delText>825</w:delText>
              </w:r>
            </w:del>
          </w:p>
        </w:tc>
      </w:tr>
      <w:tr w:rsidR="00E16572" w:rsidRPr="00E16572" w:rsidDel="009C19DC" w14:paraId="5935E65C" w14:textId="6E868AC0" w:rsidTr="00B21582">
        <w:trPr>
          <w:trHeight w:val="300"/>
          <w:del w:id="15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592D5AED" w:rsidR="00E16572" w:rsidRPr="00B21582" w:rsidDel="009C19DC" w:rsidRDefault="00E16572" w:rsidP="00E16572">
            <w:pPr>
              <w:spacing w:line="240" w:lineRule="auto"/>
              <w:ind w:firstLine="0"/>
              <w:rPr>
                <w:del w:id="1565" w:author="Nate Bachmeier [AWS-SA]" w:date="2023-05-04T18:11:00Z"/>
                <w:rFonts w:ascii="Calibri" w:eastAsia="Times New Roman" w:hAnsi="Calibri" w:cs="Calibri"/>
                <w:b w:val="0"/>
                <w:bCs w:val="0"/>
                <w:color w:val="000000"/>
                <w:sz w:val="22"/>
              </w:rPr>
            </w:pPr>
            <w:del w:id="1566" w:author="Nate Bachmeier [AWS-SA]" w:date="2023-05-04T18:11:00Z">
              <w:r w:rsidRPr="00E16572" w:rsidDel="009C19DC">
                <w:rPr>
                  <w:rFonts w:ascii="Calibri" w:eastAsia="Times New Roman" w:hAnsi="Calibri" w:cs="Calibri"/>
                  <w:color w:val="000000"/>
                  <w:sz w:val="22"/>
                </w:rPr>
                <w:delText>frying vegetables</w:delText>
              </w:r>
            </w:del>
          </w:p>
        </w:tc>
        <w:tc>
          <w:tcPr>
            <w:tcW w:w="5348" w:type="dxa"/>
            <w:noWrap/>
            <w:hideMark/>
          </w:tcPr>
          <w:p w14:paraId="044EAC55" w14:textId="5102ABD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67" w:author="Nate Bachmeier [AWS-SA]" w:date="2023-05-04T18:11:00Z"/>
                <w:rFonts w:ascii="Calibri" w:eastAsia="Times New Roman" w:hAnsi="Calibri" w:cs="Calibri"/>
                <w:color w:val="000000"/>
                <w:sz w:val="22"/>
              </w:rPr>
            </w:pPr>
            <w:del w:id="1568" w:author="Nate Bachmeier [AWS-SA]" w:date="2023-05-04T18:11:00Z">
              <w:r w:rsidRPr="00E16572" w:rsidDel="009C19DC">
                <w:rPr>
                  <w:rFonts w:ascii="Calibri" w:eastAsia="Times New Roman" w:hAnsi="Calibri" w:cs="Calibri"/>
                  <w:color w:val="000000"/>
                  <w:sz w:val="22"/>
                </w:rPr>
                <w:delText>720</w:delText>
              </w:r>
            </w:del>
          </w:p>
        </w:tc>
      </w:tr>
      <w:tr w:rsidR="00E16572" w:rsidRPr="00E16572" w:rsidDel="009C19DC" w14:paraId="4009E128" w14:textId="68F24E8E" w:rsidTr="00B21582">
        <w:trPr>
          <w:cnfStyle w:val="000000100000" w:firstRow="0" w:lastRow="0" w:firstColumn="0" w:lastColumn="0" w:oddVBand="0" w:evenVBand="0" w:oddHBand="1" w:evenHBand="0" w:firstRowFirstColumn="0" w:firstRowLastColumn="0" w:lastRowFirstColumn="0" w:lastRowLastColumn="0"/>
          <w:trHeight w:val="300"/>
          <w:del w:id="15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3D993364" w:rsidR="00E16572" w:rsidRPr="00B21582" w:rsidDel="009C19DC" w:rsidRDefault="00E16572" w:rsidP="00E16572">
            <w:pPr>
              <w:spacing w:line="240" w:lineRule="auto"/>
              <w:ind w:firstLine="0"/>
              <w:rPr>
                <w:del w:id="1570" w:author="Nate Bachmeier [AWS-SA]" w:date="2023-05-04T18:11:00Z"/>
                <w:rFonts w:ascii="Calibri" w:eastAsia="Times New Roman" w:hAnsi="Calibri" w:cs="Calibri"/>
                <w:b w:val="0"/>
                <w:bCs w:val="0"/>
                <w:color w:val="000000"/>
                <w:sz w:val="22"/>
              </w:rPr>
            </w:pPr>
            <w:del w:id="1571" w:author="Nate Bachmeier [AWS-SA]" w:date="2023-05-04T18:11:00Z">
              <w:r w:rsidRPr="00E16572" w:rsidDel="009C19DC">
                <w:rPr>
                  <w:rFonts w:ascii="Calibri" w:eastAsia="Times New Roman" w:hAnsi="Calibri" w:cs="Calibri"/>
                  <w:color w:val="000000"/>
                  <w:sz w:val="22"/>
                </w:rPr>
                <w:delText>gargling</w:delText>
              </w:r>
            </w:del>
          </w:p>
        </w:tc>
        <w:tc>
          <w:tcPr>
            <w:tcW w:w="5348" w:type="dxa"/>
            <w:noWrap/>
            <w:hideMark/>
          </w:tcPr>
          <w:p w14:paraId="598E3812" w14:textId="1B1AA9D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72" w:author="Nate Bachmeier [AWS-SA]" w:date="2023-05-04T18:11:00Z"/>
                <w:rFonts w:ascii="Calibri" w:eastAsia="Times New Roman" w:hAnsi="Calibri" w:cs="Calibri"/>
                <w:color w:val="000000"/>
                <w:sz w:val="22"/>
              </w:rPr>
            </w:pPr>
            <w:del w:id="1573" w:author="Nate Bachmeier [AWS-SA]" w:date="2023-05-04T18:11:00Z">
              <w:r w:rsidRPr="00E16572" w:rsidDel="009C19DC">
                <w:rPr>
                  <w:rFonts w:ascii="Calibri" w:eastAsia="Times New Roman" w:hAnsi="Calibri" w:cs="Calibri"/>
                  <w:color w:val="000000"/>
                  <w:sz w:val="22"/>
                </w:rPr>
                <w:delText>493</w:delText>
              </w:r>
            </w:del>
          </w:p>
        </w:tc>
      </w:tr>
      <w:tr w:rsidR="00E16572" w:rsidRPr="00E16572" w:rsidDel="009C19DC" w14:paraId="0AEC00C7" w14:textId="705AEC78" w:rsidTr="00B21582">
        <w:trPr>
          <w:trHeight w:val="300"/>
          <w:del w:id="15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0851A7D1" w:rsidR="00E16572" w:rsidRPr="00B21582" w:rsidDel="009C19DC" w:rsidRDefault="00E16572" w:rsidP="00E16572">
            <w:pPr>
              <w:spacing w:line="240" w:lineRule="auto"/>
              <w:ind w:firstLine="0"/>
              <w:rPr>
                <w:del w:id="1575" w:author="Nate Bachmeier [AWS-SA]" w:date="2023-05-04T18:11:00Z"/>
                <w:rFonts w:ascii="Calibri" w:eastAsia="Times New Roman" w:hAnsi="Calibri" w:cs="Calibri"/>
                <w:b w:val="0"/>
                <w:bCs w:val="0"/>
                <w:color w:val="000000"/>
                <w:sz w:val="22"/>
              </w:rPr>
            </w:pPr>
            <w:del w:id="1576" w:author="Nate Bachmeier [AWS-SA]" w:date="2023-05-04T18:11:00Z">
              <w:r w:rsidRPr="00E16572" w:rsidDel="009C19DC">
                <w:rPr>
                  <w:rFonts w:ascii="Calibri" w:eastAsia="Times New Roman" w:hAnsi="Calibri" w:cs="Calibri"/>
                  <w:color w:val="000000"/>
                  <w:sz w:val="22"/>
                </w:rPr>
                <w:delText>geocaching</w:delText>
              </w:r>
            </w:del>
          </w:p>
        </w:tc>
        <w:tc>
          <w:tcPr>
            <w:tcW w:w="5348" w:type="dxa"/>
            <w:noWrap/>
            <w:hideMark/>
          </w:tcPr>
          <w:p w14:paraId="2EBFB0BD" w14:textId="6EBD546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77" w:author="Nate Bachmeier [AWS-SA]" w:date="2023-05-04T18:11:00Z"/>
                <w:rFonts w:ascii="Calibri" w:eastAsia="Times New Roman" w:hAnsi="Calibri" w:cs="Calibri"/>
                <w:color w:val="000000"/>
                <w:sz w:val="22"/>
              </w:rPr>
            </w:pPr>
            <w:del w:id="1578"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3C41DF14" w14:textId="1BC7D51F" w:rsidTr="00B21582">
        <w:trPr>
          <w:cnfStyle w:val="000000100000" w:firstRow="0" w:lastRow="0" w:firstColumn="0" w:lastColumn="0" w:oddVBand="0" w:evenVBand="0" w:oddHBand="1" w:evenHBand="0" w:firstRowFirstColumn="0" w:firstRowLastColumn="0" w:lastRowFirstColumn="0" w:lastRowLastColumn="0"/>
          <w:trHeight w:val="300"/>
          <w:del w:id="15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98A67A6" w:rsidR="00E16572" w:rsidRPr="00B21582" w:rsidDel="009C19DC" w:rsidRDefault="00E16572" w:rsidP="00E16572">
            <w:pPr>
              <w:spacing w:line="240" w:lineRule="auto"/>
              <w:ind w:firstLine="0"/>
              <w:rPr>
                <w:del w:id="1580" w:author="Nate Bachmeier [AWS-SA]" w:date="2023-05-04T18:11:00Z"/>
                <w:rFonts w:ascii="Calibri" w:eastAsia="Times New Roman" w:hAnsi="Calibri" w:cs="Calibri"/>
                <w:b w:val="0"/>
                <w:bCs w:val="0"/>
                <w:color w:val="000000"/>
                <w:sz w:val="22"/>
              </w:rPr>
            </w:pPr>
            <w:del w:id="1581" w:author="Nate Bachmeier [AWS-SA]" w:date="2023-05-04T18:11:00Z">
              <w:r w:rsidRPr="00E16572" w:rsidDel="009C19DC">
                <w:rPr>
                  <w:rFonts w:ascii="Calibri" w:eastAsia="Times New Roman" w:hAnsi="Calibri" w:cs="Calibri"/>
                  <w:color w:val="000000"/>
                  <w:sz w:val="22"/>
                </w:rPr>
                <w:delText>getting a haircut</w:delText>
              </w:r>
            </w:del>
          </w:p>
        </w:tc>
        <w:tc>
          <w:tcPr>
            <w:tcW w:w="5348" w:type="dxa"/>
            <w:noWrap/>
            <w:hideMark/>
          </w:tcPr>
          <w:p w14:paraId="1BFC61D5" w14:textId="08D62EA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82" w:author="Nate Bachmeier [AWS-SA]" w:date="2023-05-04T18:11:00Z"/>
                <w:rFonts w:ascii="Calibri" w:eastAsia="Times New Roman" w:hAnsi="Calibri" w:cs="Calibri"/>
                <w:color w:val="000000"/>
                <w:sz w:val="22"/>
              </w:rPr>
            </w:pPr>
            <w:del w:id="1583" w:author="Nate Bachmeier [AWS-SA]" w:date="2023-05-04T18:11:00Z">
              <w:r w:rsidRPr="00E16572" w:rsidDel="009C19DC">
                <w:rPr>
                  <w:rFonts w:ascii="Calibri" w:eastAsia="Times New Roman" w:hAnsi="Calibri" w:cs="Calibri"/>
                  <w:color w:val="000000"/>
                  <w:sz w:val="22"/>
                </w:rPr>
                <w:delText>601</w:delText>
              </w:r>
            </w:del>
          </w:p>
        </w:tc>
      </w:tr>
      <w:tr w:rsidR="00E16572" w:rsidRPr="00E16572" w:rsidDel="009C19DC" w14:paraId="7E8C1798" w14:textId="43F235FC" w:rsidTr="00B21582">
        <w:trPr>
          <w:trHeight w:val="300"/>
          <w:del w:id="15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46851B24" w:rsidR="00E16572" w:rsidRPr="00B21582" w:rsidDel="009C19DC" w:rsidRDefault="00E16572" w:rsidP="00E16572">
            <w:pPr>
              <w:spacing w:line="240" w:lineRule="auto"/>
              <w:ind w:firstLine="0"/>
              <w:rPr>
                <w:del w:id="1585" w:author="Nate Bachmeier [AWS-SA]" w:date="2023-05-04T18:11:00Z"/>
                <w:rFonts w:ascii="Calibri" w:eastAsia="Times New Roman" w:hAnsi="Calibri" w:cs="Calibri"/>
                <w:b w:val="0"/>
                <w:bCs w:val="0"/>
                <w:color w:val="000000"/>
                <w:sz w:val="22"/>
              </w:rPr>
            </w:pPr>
            <w:del w:id="1586" w:author="Nate Bachmeier [AWS-SA]" w:date="2023-05-04T18:11:00Z">
              <w:r w:rsidRPr="00E16572" w:rsidDel="009C19DC">
                <w:rPr>
                  <w:rFonts w:ascii="Calibri" w:eastAsia="Times New Roman" w:hAnsi="Calibri" w:cs="Calibri"/>
                  <w:color w:val="000000"/>
                  <w:sz w:val="22"/>
                </w:rPr>
                <w:delText>getting a piercing</w:delText>
              </w:r>
            </w:del>
          </w:p>
        </w:tc>
        <w:tc>
          <w:tcPr>
            <w:tcW w:w="5348" w:type="dxa"/>
            <w:noWrap/>
            <w:hideMark/>
          </w:tcPr>
          <w:p w14:paraId="1A13A420" w14:textId="714A217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87" w:author="Nate Bachmeier [AWS-SA]" w:date="2023-05-04T18:11:00Z"/>
                <w:rFonts w:ascii="Calibri" w:eastAsia="Times New Roman" w:hAnsi="Calibri" w:cs="Calibri"/>
                <w:color w:val="000000"/>
                <w:sz w:val="22"/>
              </w:rPr>
            </w:pPr>
            <w:del w:id="1588" w:author="Nate Bachmeier [AWS-SA]" w:date="2023-05-04T18:11:00Z">
              <w:r w:rsidRPr="00E16572" w:rsidDel="009C19DC">
                <w:rPr>
                  <w:rFonts w:ascii="Calibri" w:eastAsia="Times New Roman" w:hAnsi="Calibri" w:cs="Calibri"/>
                  <w:color w:val="000000"/>
                  <w:sz w:val="22"/>
                </w:rPr>
                <w:delText>756</w:delText>
              </w:r>
            </w:del>
          </w:p>
        </w:tc>
      </w:tr>
      <w:tr w:rsidR="00E16572" w:rsidRPr="00E16572" w:rsidDel="009C19DC" w14:paraId="7A2C7703" w14:textId="52B36C7C" w:rsidTr="00B21582">
        <w:trPr>
          <w:cnfStyle w:val="000000100000" w:firstRow="0" w:lastRow="0" w:firstColumn="0" w:lastColumn="0" w:oddVBand="0" w:evenVBand="0" w:oddHBand="1" w:evenHBand="0" w:firstRowFirstColumn="0" w:firstRowLastColumn="0" w:lastRowFirstColumn="0" w:lastRowLastColumn="0"/>
          <w:trHeight w:val="300"/>
          <w:del w:id="15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325BED31" w:rsidR="00E16572" w:rsidRPr="00B21582" w:rsidDel="009C19DC" w:rsidRDefault="00E16572" w:rsidP="00E16572">
            <w:pPr>
              <w:spacing w:line="240" w:lineRule="auto"/>
              <w:ind w:firstLine="0"/>
              <w:rPr>
                <w:del w:id="1590" w:author="Nate Bachmeier [AWS-SA]" w:date="2023-05-04T18:11:00Z"/>
                <w:rFonts w:ascii="Calibri" w:eastAsia="Times New Roman" w:hAnsi="Calibri" w:cs="Calibri"/>
                <w:b w:val="0"/>
                <w:bCs w:val="0"/>
                <w:color w:val="000000"/>
                <w:sz w:val="22"/>
              </w:rPr>
            </w:pPr>
            <w:del w:id="1591" w:author="Nate Bachmeier [AWS-SA]" w:date="2023-05-04T18:11:00Z">
              <w:r w:rsidRPr="00E16572" w:rsidDel="009C19DC">
                <w:rPr>
                  <w:rFonts w:ascii="Calibri" w:eastAsia="Times New Roman" w:hAnsi="Calibri" w:cs="Calibri"/>
                  <w:color w:val="000000"/>
                  <w:sz w:val="22"/>
                </w:rPr>
                <w:delText>getting a tattoo</w:delText>
              </w:r>
            </w:del>
          </w:p>
        </w:tc>
        <w:tc>
          <w:tcPr>
            <w:tcW w:w="5348" w:type="dxa"/>
            <w:noWrap/>
            <w:hideMark/>
          </w:tcPr>
          <w:p w14:paraId="36D08FE1" w14:textId="2D0C7A0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592" w:author="Nate Bachmeier [AWS-SA]" w:date="2023-05-04T18:11:00Z"/>
                <w:rFonts w:ascii="Calibri" w:eastAsia="Times New Roman" w:hAnsi="Calibri" w:cs="Calibri"/>
                <w:color w:val="000000"/>
                <w:sz w:val="22"/>
              </w:rPr>
            </w:pPr>
            <w:del w:id="1593" w:author="Nate Bachmeier [AWS-SA]" w:date="2023-05-04T18:11:00Z">
              <w:r w:rsidRPr="00E16572" w:rsidDel="009C19DC">
                <w:rPr>
                  <w:rFonts w:ascii="Calibri" w:eastAsia="Times New Roman" w:hAnsi="Calibri" w:cs="Calibri"/>
                  <w:color w:val="000000"/>
                  <w:sz w:val="22"/>
                </w:rPr>
                <w:delText>775</w:delText>
              </w:r>
            </w:del>
          </w:p>
        </w:tc>
      </w:tr>
      <w:tr w:rsidR="00E16572" w:rsidRPr="00E16572" w:rsidDel="009C19DC" w14:paraId="61A99DA9" w14:textId="6CF0CF03" w:rsidTr="00B21582">
        <w:trPr>
          <w:trHeight w:val="300"/>
          <w:del w:id="15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1D860A3A" w:rsidR="00E16572" w:rsidRPr="00B21582" w:rsidDel="009C19DC" w:rsidRDefault="00E16572" w:rsidP="00E16572">
            <w:pPr>
              <w:spacing w:line="240" w:lineRule="auto"/>
              <w:ind w:firstLine="0"/>
              <w:rPr>
                <w:del w:id="1595" w:author="Nate Bachmeier [AWS-SA]" w:date="2023-05-04T18:11:00Z"/>
                <w:rFonts w:ascii="Calibri" w:eastAsia="Times New Roman" w:hAnsi="Calibri" w:cs="Calibri"/>
                <w:b w:val="0"/>
                <w:bCs w:val="0"/>
                <w:color w:val="000000"/>
                <w:sz w:val="22"/>
              </w:rPr>
            </w:pPr>
            <w:del w:id="1596" w:author="Nate Bachmeier [AWS-SA]" w:date="2023-05-04T18:11:00Z">
              <w:r w:rsidRPr="00E16572" w:rsidDel="009C19DC">
                <w:rPr>
                  <w:rFonts w:ascii="Calibri" w:eastAsia="Times New Roman" w:hAnsi="Calibri" w:cs="Calibri"/>
                  <w:color w:val="000000"/>
                  <w:sz w:val="22"/>
                </w:rPr>
                <w:delText>giving or receiving award</w:delText>
              </w:r>
            </w:del>
          </w:p>
        </w:tc>
        <w:tc>
          <w:tcPr>
            <w:tcW w:w="5348" w:type="dxa"/>
            <w:noWrap/>
            <w:hideMark/>
          </w:tcPr>
          <w:p w14:paraId="774D0AF0" w14:textId="3D47220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597" w:author="Nate Bachmeier [AWS-SA]" w:date="2023-05-04T18:11:00Z"/>
                <w:rFonts w:ascii="Calibri" w:eastAsia="Times New Roman" w:hAnsi="Calibri" w:cs="Calibri"/>
                <w:color w:val="000000"/>
                <w:sz w:val="22"/>
              </w:rPr>
            </w:pPr>
            <w:del w:id="1598" w:author="Nate Bachmeier [AWS-SA]" w:date="2023-05-04T18:11:00Z">
              <w:r w:rsidRPr="00E16572" w:rsidDel="009C19DC">
                <w:rPr>
                  <w:rFonts w:ascii="Calibri" w:eastAsia="Times New Roman" w:hAnsi="Calibri" w:cs="Calibri"/>
                  <w:color w:val="000000"/>
                  <w:sz w:val="22"/>
                </w:rPr>
                <w:delText>715</w:delText>
              </w:r>
            </w:del>
          </w:p>
        </w:tc>
      </w:tr>
      <w:tr w:rsidR="00E16572" w:rsidRPr="00E16572" w:rsidDel="009C19DC" w14:paraId="17BD361D" w14:textId="15C9D462" w:rsidTr="00B21582">
        <w:trPr>
          <w:cnfStyle w:val="000000100000" w:firstRow="0" w:lastRow="0" w:firstColumn="0" w:lastColumn="0" w:oddVBand="0" w:evenVBand="0" w:oddHBand="1" w:evenHBand="0" w:firstRowFirstColumn="0" w:firstRowLastColumn="0" w:lastRowFirstColumn="0" w:lastRowLastColumn="0"/>
          <w:trHeight w:val="300"/>
          <w:del w:id="15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30BE9F52" w:rsidR="00E16572" w:rsidRPr="00B21582" w:rsidDel="009C19DC" w:rsidRDefault="00E16572" w:rsidP="00E16572">
            <w:pPr>
              <w:spacing w:line="240" w:lineRule="auto"/>
              <w:ind w:firstLine="0"/>
              <w:rPr>
                <w:del w:id="1600" w:author="Nate Bachmeier [AWS-SA]" w:date="2023-05-04T18:11:00Z"/>
                <w:rFonts w:ascii="Calibri" w:eastAsia="Times New Roman" w:hAnsi="Calibri" w:cs="Calibri"/>
                <w:b w:val="0"/>
                <w:bCs w:val="0"/>
                <w:color w:val="000000"/>
                <w:sz w:val="22"/>
              </w:rPr>
            </w:pPr>
            <w:del w:id="1601" w:author="Nate Bachmeier [AWS-SA]" w:date="2023-05-04T18:11:00Z">
              <w:r w:rsidRPr="00E16572" w:rsidDel="009C19DC">
                <w:rPr>
                  <w:rFonts w:ascii="Calibri" w:eastAsia="Times New Roman" w:hAnsi="Calibri" w:cs="Calibri"/>
                  <w:color w:val="000000"/>
                  <w:sz w:val="22"/>
                </w:rPr>
                <w:delText>gold panning</w:delText>
              </w:r>
            </w:del>
          </w:p>
        </w:tc>
        <w:tc>
          <w:tcPr>
            <w:tcW w:w="5348" w:type="dxa"/>
            <w:noWrap/>
            <w:hideMark/>
          </w:tcPr>
          <w:p w14:paraId="2D866429" w14:textId="5121B92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02" w:author="Nate Bachmeier [AWS-SA]" w:date="2023-05-04T18:11:00Z"/>
                <w:rFonts w:ascii="Calibri" w:eastAsia="Times New Roman" w:hAnsi="Calibri" w:cs="Calibri"/>
                <w:color w:val="000000"/>
                <w:sz w:val="22"/>
              </w:rPr>
            </w:pPr>
            <w:del w:id="1603"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4A970BD1" w14:textId="771DAB59" w:rsidTr="00B21582">
        <w:trPr>
          <w:trHeight w:val="300"/>
          <w:del w:id="16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4EFACD10" w:rsidR="00E16572" w:rsidRPr="00B21582" w:rsidDel="009C19DC" w:rsidRDefault="00E16572" w:rsidP="00E16572">
            <w:pPr>
              <w:spacing w:line="240" w:lineRule="auto"/>
              <w:ind w:firstLine="0"/>
              <w:rPr>
                <w:del w:id="1605" w:author="Nate Bachmeier [AWS-SA]" w:date="2023-05-04T18:11:00Z"/>
                <w:rFonts w:ascii="Calibri" w:eastAsia="Times New Roman" w:hAnsi="Calibri" w:cs="Calibri"/>
                <w:b w:val="0"/>
                <w:bCs w:val="0"/>
                <w:color w:val="000000"/>
                <w:sz w:val="22"/>
              </w:rPr>
            </w:pPr>
            <w:del w:id="1606" w:author="Nate Bachmeier [AWS-SA]" w:date="2023-05-04T18:11:00Z">
              <w:r w:rsidRPr="00E16572" w:rsidDel="009C19DC">
                <w:rPr>
                  <w:rFonts w:ascii="Calibri" w:eastAsia="Times New Roman" w:hAnsi="Calibri" w:cs="Calibri"/>
                  <w:color w:val="000000"/>
                  <w:sz w:val="22"/>
                </w:rPr>
                <w:delText>golf chipping</w:delText>
              </w:r>
            </w:del>
          </w:p>
        </w:tc>
        <w:tc>
          <w:tcPr>
            <w:tcW w:w="5348" w:type="dxa"/>
            <w:noWrap/>
            <w:hideMark/>
          </w:tcPr>
          <w:p w14:paraId="18C14C41" w14:textId="55F6C62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07" w:author="Nate Bachmeier [AWS-SA]" w:date="2023-05-04T18:11:00Z"/>
                <w:rFonts w:ascii="Calibri" w:eastAsia="Times New Roman" w:hAnsi="Calibri" w:cs="Calibri"/>
                <w:color w:val="000000"/>
                <w:sz w:val="22"/>
              </w:rPr>
            </w:pPr>
            <w:del w:id="1608" w:author="Nate Bachmeier [AWS-SA]" w:date="2023-05-04T18:11:00Z">
              <w:r w:rsidRPr="00E16572" w:rsidDel="009C19DC">
                <w:rPr>
                  <w:rFonts w:ascii="Calibri" w:eastAsia="Times New Roman" w:hAnsi="Calibri" w:cs="Calibri"/>
                  <w:color w:val="000000"/>
                  <w:sz w:val="22"/>
                </w:rPr>
                <w:delText>600</w:delText>
              </w:r>
            </w:del>
          </w:p>
        </w:tc>
      </w:tr>
      <w:tr w:rsidR="00E16572" w:rsidRPr="00E16572" w:rsidDel="009C19DC" w14:paraId="733E2199" w14:textId="0396B185" w:rsidTr="00B21582">
        <w:trPr>
          <w:cnfStyle w:val="000000100000" w:firstRow="0" w:lastRow="0" w:firstColumn="0" w:lastColumn="0" w:oddVBand="0" w:evenVBand="0" w:oddHBand="1" w:evenHBand="0" w:firstRowFirstColumn="0" w:firstRowLastColumn="0" w:lastRowFirstColumn="0" w:lastRowLastColumn="0"/>
          <w:trHeight w:val="300"/>
          <w:del w:id="16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5E51827B" w:rsidR="00E16572" w:rsidRPr="00B21582" w:rsidDel="009C19DC" w:rsidRDefault="00E16572" w:rsidP="00E16572">
            <w:pPr>
              <w:spacing w:line="240" w:lineRule="auto"/>
              <w:ind w:firstLine="0"/>
              <w:rPr>
                <w:del w:id="1610" w:author="Nate Bachmeier [AWS-SA]" w:date="2023-05-04T18:11:00Z"/>
                <w:rFonts w:ascii="Calibri" w:eastAsia="Times New Roman" w:hAnsi="Calibri" w:cs="Calibri"/>
                <w:b w:val="0"/>
                <w:bCs w:val="0"/>
                <w:color w:val="000000"/>
                <w:sz w:val="22"/>
              </w:rPr>
            </w:pPr>
            <w:del w:id="1611" w:author="Nate Bachmeier [AWS-SA]" w:date="2023-05-04T18:11:00Z">
              <w:r w:rsidRPr="00E16572" w:rsidDel="009C19DC">
                <w:rPr>
                  <w:rFonts w:ascii="Calibri" w:eastAsia="Times New Roman" w:hAnsi="Calibri" w:cs="Calibri"/>
                  <w:color w:val="000000"/>
                  <w:sz w:val="22"/>
                </w:rPr>
                <w:delText>golf driving</w:delText>
              </w:r>
            </w:del>
          </w:p>
        </w:tc>
        <w:tc>
          <w:tcPr>
            <w:tcW w:w="5348" w:type="dxa"/>
            <w:noWrap/>
            <w:hideMark/>
          </w:tcPr>
          <w:p w14:paraId="4F93C6CA" w14:textId="529A46B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12" w:author="Nate Bachmeier [AWS-SA]" w:date="2023-05-04T18:11:00Z"/>
                <w:rFonts w:ascii="Calibri" w:eastAsia="Times New Roman" w:hAnsi="Calibri" w:cs="Calibri"/>
                <w:color w:val="000000"/>
                <w:sz w:val="22"/>
              </w:rPr>
            </w:pPr>
            <w:del w:id="1613" w:author="Nate Bachmeier [AWS-SA]" w:date="2023-05-04T18:11:00Z">
              <w:r w:rsidRPr="00E16572" w:rsidDel="009C19DC">
                <w:rPr>
                  <w:rFonts w:ascii="Calibri" w:eastAsia="Times New Roman" w:hAnsi="Calibri" w:cs="Calibri"/>
                  <w:color w:val="000000"/>
                  <w:sz w:val="22"/>
                </w:rPr>
                <w:delText>845</w:delText>
              </w:r>
            </w:del>
          </w:p>
        </w:tc>
      </w:tr>
      <w:tr w:rsidR="00E16572" w:rsidRPr="00E16572" w:rsidDel="009C19DC" w14:paraId="23CDFC9C" w14:textId="274125D1" w:rsidTr="00B21582">
        <w:trPr>
          <w:trHeight w:val="300"/>
          <w:del w:id="16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136F8E7" w:rsidR="00E16572" w:rsidRPr="00B21582" w:rsidDel="009C19DC" w:rsidRDefault="00E16572" w:rsidP="00E16572">
            <w:pPr>
              <w:spacing w:line="240" w:lineRule="auto"/>
              <w:ind w:firstLine="0"/>
              <w:rPr>
                <w:del w:id="1615" w:author="Nate Bachmeier [AWS-SA]" w:date="2023-05-04T18:11:00Z"/>
                <w:rFonts w:ascii="Calibri" w:eastAsia="Times New Roman" w:hAnsi="Calibri" w:cs="Calibri"/>
                <w:b w:val="0"/>
                <w:bCs w:val="0"/>
                <w:color w:val="000000"/>
                <w:sz w:val="22"/>
              </w:rPr>
            </w:pPr>
            <w:del w:id="1616" w:author="Nate Bachmeier [AWS-SA]" w:date="2023-05-04T18:11:00Z">
              <w:r w:rsidRPr="00E16572" w:rsidDel="009C19DC">
                <w:rPr>
                  <w:rFonts w:ascii="Calibri" w:eastAsia="Times New Roman" w:hAnsi="Calibri" w:cs="Calibri"/>
                  <w:color w:val="000000"/>
                  <w:sz w:val="22"/>
                </w:rPr>
                <w:delText>golf putting</w:delText>
              </w:r>
            </w:del>
          </w:p>
        </w:tc>
        <w:tc>
          <w:tcPr>
            <w:tcW w:w="5348" w:type="dxa"/>
            <w:noWrap/>
            <w:hideMark/>
          </w:tcPr>
          <w:p w14:paraId="46A7860A" w14:textId="0DE1B74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17" w:author="Nate Bachmeier [AWS-SA]" w:date="2023-05-04T18:11:00Z"/>
                <w:rFonts w:ascii="Calibri" w:eastAsia="Times New Roman" w:hAnsi="Calibri" w:cs="Calibri"/>
                <w:color w:val="000000"/>
                <w:sz w:val="22"/>
              </w:rPr>
            </w:pPr>
            <w:del w:id="1618" w:author="Nate Bachmeier [AWS-SA]" w:date="2023-05-04T18:11:00Z">
              <w:r w:rsidRPr="00E16572" w:rsidDel="009C19DC">
                <w:rPr>
                  <w:rFonts w:ascii="Calibri" w:eastAsia="Times New Roman" w:hAnsi="Calibri" w:cs="Calibri"/>
                  <w:color w:val="000000"/>
                  <w:sz w:val="22"/>
                </w:rPr>
                <w:delText>548</w:delText>
              </w:r>
            </w:del>
          </w:p>
        </w:tc>
      </w:tr>
      <w:tr w:rsidR="00E16572" w:rsidRPr="00E16572" w:rsidDel="009C19DC" w14:paraId="758B7B8F" w14:textId="1414B391" w:rsidTr="00B21582">
        <w:trPr>
          <w:cnfStyle w:val="000000100000" w:firstRow="0" w:lastRow="0" w:firstColumn="0" w:lastColumn="0" w:oddVBand="0" w:evenVBand="0" w:oddHBand="1" w:evenHBand="0" w:firstRowFirstColumn="0" w:firstRowLastColumn="0" w:lastRowFirstColumn="0" w:lastRowLastColumn="0"/>
          <w:trHeight w:val="300"/>
          <w:del w:id="16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0A20CA25" w:rsidR="00E16572" w:rsidRPr="00B21582" w:rsidDel="009C19DC" w:rsidRDefault="00E16572" w:rsidP="00E16572">
            <w:pPr>
              <w:spacing w:line="240" w:lineRule="auto"/>
              <w:ind w:firstLine="0"/>
              <w:rPr>
                <w:del w:id="1620" w:author="Nate Bachmeier [AWS-SA]" w:date="2023-05-04T18:11:00Z"/>
                <w:rFonts w:ascii="Calibri" w:eastAsia="Times New Roman" w:hAnsi="Calibri" w:cs="Calibri"/>
                <w:b w:val="0"/>
                <w:bCs w:val="0"/>
                <w:color w:val="000000"/>
                <w:sz w:val="22"/>
              </w:rPr>
            </w:pPr>
            <w:del w:id="1621" w:author="Nate Bachmeier [AWS-SA]" w:date="2023-05-04T18:11:00Z">
              <w:r w:rsidRPr="00E16572" w:rsidDel="009C19DC">
                <w:rPr>
                  <w:rFonts w:ascii="Calibri" w:eastAsia="Times New Roman" w:hAnsi="Calibri" w:cs="Calibri"/>
                  <w:color w:val="000000"/>
                  <w:sz w:val="22"/>
                </w:rPr>
                <w:delText>gospel singing in church</w:delText>
              </w:r>
            </w:del>
          </w:p>
        </w:tc>
        <w:tc>
          <w:tcPr>
            <w:tcW w:w="5348" w:type="dxa"/>
            <w:noWrap/>
            <w:hideMark/>
          </w:tcPr>
          <w:p w14:paraId="0881C5BC" w14:textId="0283C47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22" w:author="Nate Bachmeier [AWS-SA]" w:date="2023-05-04T18:11:00Z"/>
                <w:rFonts w:ascii="Calibri" w:eastAsia="Times New Roman" w:hAnsi="Calibri" w:cs="Calibri"/>
                <w:color w:val="000000"/>
                <w:sz w:val="22"/>
              </w:rPr>
            </w:pPr>
            <w:del w:id="1623" w:author="Nate Bachmeier [AWS-SA]" w:date="2023-05-04T18:11:00Z">
              <w:r w:rsidRPr="00E16572" w:rsidDel="009C19DC">
                <w:rPr>
                  <w:rFonts w:ascii="Calibri" w:eastAsia="Times New Roman" w:hAnsi="Calibri" w:cs="Calibri"/>
                  <w:color w:val="000000"/>
                  <w:sz w:val="22"/>
                </w:rPr>
                <w:delText>565</w:delText>
              </w:r>
            </w:del>
          </w:p>
        </w:tc>
      </w:tr>
      <w:tr w:rsidR="00E16572" w:rsidRPr="00E16572" w:rsidDel="009C19DC" w14:paraId="2825FC69" w14:textId="377EB404" w:rsidTr="00B21582">
        <w:trPr>
          <w:trHeight w:val="300"/>
          <w:del w:id="16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2FEAF855" w:rsidR="00E16572" w:rsidRPr="00B21582" w:rsidDel="009C19DC" w:rsidRDefault="00E16572" w:rsidP="00E16572">
            <w:pPr>
              <w:spacing w:line="240" w:lineRule="auto"/>
              <w:ind w:firstLine="0"/>
              <w:rPr>
                <w:del w:id="1625" w:author="Nate Bachmeier [AWS-SA]" w:date="2023-05-04T18:11:00Z"/>
                <w:rFonts w:ascii="Calibri" w:eastAsia="Times New Roman" w:hAnsi="Calibri" w:cs="Calibri"/>
                <w:b w:val="0"/>
                <w:bCs w:val="0"/>
                <w:color w:val="000000"/>
                <w:sz w:val="22"/>
              </w:rPr>
            </w:pPr>
            <w:del w:id="1626" w:author="Nate Bachmeier [AWS-SA]" w:date="2023-05-04T18:11:00Z">
              <w:r w:rsidRPr="00E16572" w:rsidDel="009C19DC">
                <w:rPr>
                  <w:rFonts w:ascii="Calibri" w:eastAsia="Times New Roman" w:hAnsi="Calibri" w:cs="Calibri"/>
                  <w:color w:val="000000"/>
                  <w:sz w:val="22"/>
                </w:rPr>
                <w:delText>grinding meat</w:delText>
              </w:r>
            </w:del>
          </w:p>
        </w:tc>
        <w:tc>
          <w:tcPr>
            <w:tcW w:w="5348" w:type="dxa"/>
            <w:noWrap/>
            <w:hideMark/>
          </w:tcPr>
          <w:p w14:paraId="1BE7D6BE" w14:textId="5C1F4AA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27" w:author="Nate Bachmeier [AWS-SA]" w:date="2023-05-04T18:11:00Z"/>
                <w:rFonts w:ascii="Calibri" w:eastAsia="Times New Roman" w:hAnsi="Calibri" w:cs="Calibri"/>
                <w:color w:val="000000"/>
                <w:sz w:val="22"/>
              </w:rPr>
            </w:pPr>
            <w:del w:id="1628" w:author="Nate Bachmeier [AWS-SA]" w:date="2023-05-04T18:11:00Z">
              <w:r w:rsidRPr="00E16572" w:rsidDel="009C19DC">
                <w:rPr>
                  <w:rFonts w:ascii="Calibri" w:eastAsia="Times New Roman" w:hAnsi="Calibri" w:cs="Calibri"/>
                  <w:color w:val="000000"/>
                  <w:sz w:val="22"/>
                </w:rPr>
                <w:delText>465</w:delText>
              </w:r>
            </w:del>
          </w:p>
        </w:tc>
      </w:tr>
      <w:tr w:rsidR="00E16572" w:rsidRPr="00E16572" w:rsidDel="009C19DC" w14:paraId="584EACFE" w14:textId="55CB031B" w:rsidTr="00B21582">
        <w:trPr>
          <w:cnfStyle w:val="000000100000" w:firstRow="0" w:lastRow="0" w:firstColumn="0" w:lastColumn="0" w:oddVBand="0" w:evenVBand="0" w:oddHBand="1" w:evenHBand="0" w:firstRowFirstColumn="0" w:firstRowLastColumn="0" w:lastRowFirstColumn="0" w:lastRowLastColumn="0"/>
          <w:trHeight w:val="300"/>
          <w:del w:id="16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57CB05A6" w:rsidR="00E16572" w:rsidRPr="00B21582" w:rsidDel="009C19DC" w:rsidRDefault="00E16572" w:rsidP="00E16572">
            <w:pPr>
              <w:spacing w:line="240" w:lineRule="auto"/>
              <w:ind w:firstLine="0"/>
              <w:rPr>
                <w:del w:id="1630" w:author="Nate Bachmeier [AWS-SA]" w:date="2023-05-04T18:11:00Z"/>
                <w:rFonts w:ascii="Calibri" w:eastAsia="Times New Roman" w:hAnsi="Calibri" w:cs="Calibri"/>
                <w:b w:val="0"/>
                <w:bCs w:val="0"/>
                <w:color w:val="000000"/>
                <w:sz w:val="22"/>
              </w:rPr>
            </w:pPr>
            <w:del w:id="1631" w:author="Nate Bachmeier [AWS-SA]" w:date="2023-05-04T18:11:00Z">
              <w:r w:rsidRPr="00E16572" w:rsidDel="009C19DC">
                <w:rPr>
                  <w:rFonts w:ascii="Calibri" w:eastAsia="Times New Roman" w:hAnsi="Calibri" w:cs="Calibri"/>
                  <w:color w:val="000000"/>
                  <w:sz w:val="22"/>
                </w:rPr>
                <w:delText>grooming cat</w:delText>
              </w:r>
            </w:del>
          </w:p>
        </w:tc>
        <w:tc>
          <w:tcPr>
            <w:tcW w:w="5348" w:type="dxa"/>
            <w:noWrap/>
            <w:hideMark/>
          </w:tcPr>
          <w:p w14:paraId="46697F8A" w14:textId="20075EC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32" w:author="Nate Bachmeier [AWS-SA]" w:date="2023-05-04T18:11:00Z"/>
                <w:rFonts w:ascii="Calibri" w:eastAsia="Times New Roman" w:hAnsi="Calibri" w:cs="Calibri"/>
                <w:color w:val="000000"/>
                <w:sz w:val="22"/>
              </w:rPr>
            </w:pPr>
            <w:del w:id="1633"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75908FEF" w14:textId="06C937EF" w:rsidTr="00B21582">
        <w:trPr>
          <w:trHeight w:val="300"/>
          <w:del w:id="16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6C64C3AA" w:rsidR="00E16572" w:rsidRPr="00B21582" w:rsidDel="009C19DC" w:rsidRDefault="00E16572" w:rsidP="00E16572">
            <w:pPr>
              <w:spacing w:line="240" w:lineRule="auto"/>
              <w:ind w:firstLine="0"/>
              <w:rPr>
                <w:del w:id="1635" w:author="Nate Bachmeier [AWS-SA]" w:date="2023-05-04T18:11:00Z"/>
                <w:rFonts w:ascii="Calibri" w:eastAsia="Times New Roman" w:hAnsi="Calibri" w:cs="Calibri"/>
                <w:b w:val="0"/>
                <w:bCs w:val="0"/>
                <w:color w:val="000000"/>
                <w:sz w:val="22"/>
              </w:rPr>
            </w:pPr>
            <w:del w:id="1636" w:author="Nate Bachmeier [AWS-SA]" w:date="2023-05-04T18:11:00Z">
              <w:r w:rsidRPr="00E16572" w:rsidDel="009C19DC">
                <w:rPr>
                  <w:rFonts w:ascii="Calibri" w:eastAsia="Times New Roman" w:hAnsi="Calibri" w:cs="Calibri"/>
                  <w:color w:val="000000"/>
                  <w:sz w:val="22"/>
                </w:rPr>
                <w:delText>grooming dog</w:delText>
              </w:r>
            </w:del>
          </w:p>
        </w:tc>
        <w:tc>
          <w:tcPr>
            <w:tcW w:w="5348" w:type="dxa"/>
            <w:noWrap/>
            <w:hideMark/>
          </w:tcPr>
          <w:p w14:paraId="4E06CA6D" w14:textId="289211F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37" w:author="Nate Bachmeier [AWS-SA]" w:date="2023-05-04T18:11:00Z"/>
                <w:rFonts w:ascii="Calibri" w:eastAsia="Times New Roman" w:hAnsi="Calibri" w:cs="Calibri"/>
                <w:color w:val="000000"/>
                <w:sz w:val="22"/>
              </w:rPr>
            </w:pPr>
            <w:del w:id="1638" w:author="Nate Bachmeier [AWS-SA]" w:date="2023-05-04T18:11:00Z">
              <w:r w:rsidRPr="00E16572" w:rsidDel="009C19DC">
                <w:rPr>
                  <w:rFonts w:ascii="Calibri" w:eastAsia="Times New Roman" w:hAnsi="Calibri" w:cs="Calibri"/>
                  <w:color w:val="000000"/>
                  <w:sz w:val="22"/>
                </w:rPr>
                <w:delText>747</w:delText>
              </w:r>
            </w:del>
          </w:p>
        </w:tc>
      </w:tr>
      <w:tr w:rsidR="00E16572" w:rsidRPr="00E16572" w:rsidDel="009C19DC" w14:paraId="70FF0E79" w14:textId="327289C4" w:rsidTr="00B21582">
        <w:trPr>
          <w:cnfStyle w:val="000000100000" w:firstRow="0" w:lastRow="0" w:firstColumn="0" w:lastColumn="0" w:oddVBand="0" w:evenVBand="0" w:oddHBand="1" w:evenHBand="0" w:firstRowFirstColumn="0" w:firstRowLastColumn="0" w:lastRowFirstColumn="0" w:lastRowLastColumn="0"/>
          <w:trHeight w:val="300"/>
          <w:del w:id="16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1BE447C2" w:rsidR="00E16572" w:rsidRPr="00B21582" w:rsidDel="009C19DC" w:rsidRDefault="00E16572" w:rsidP="00E16572">
            <w:pPr>
              <w:spacing w:line="240" w:lineRule="auto"/>
              <w:ind w:firstLine="0"/>
              <w:rPr>
                <w:del w:id="1640" w:author="Nate Bachmeier [AWS-SA]" w:date="2023-05-04T18:11:00Z"/>
                <w:rFonts w:ascii="Calibri" w:eastAsia="Times New Roman" w:hAnsi="Calibri" w:cs="Calibri"/>
                <w:b w:val="0"/>
                <w:bCs w:val="0"/>
                <w:color w:val="000000"/>
                <w:sz w:val="22"/>
              </w:rPr>
            </w:pPr>
            <w:del w:id="1641" w:author="Nate Bachmeier [AWS-SA]" w:date="2023-05-04T18:11:00Z">
              <w:r w:rsidRPr="00E16572" w:rsidDel="009C19DC">
                <w:rPr>
                  <w:rFonts w:ascii="Calibri" w:eastAsia="Times New Roman" w:hAnsi="Calibri" w:cs="Calibri"/>
                  <w:color w:val="000000"/>
                  <w:sz w:val="22"/>
                </w:rPr>
                <w:delText>grooming horse</w:delText>
              </w:r>
            </w:del>
          </w:p>
        </w:tc>
        <w:tc>
          <w:tcPr>
            <w:tcW w:w="5348" w:type="dxa"/>
            <w:noWrap/>
            <w:hideMark/>
          </w:tcPr>
          <w:p w14:paraId="74C62825" w14:textId="142033D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42" w:author="Nate Bachmeier [AWS-SA]" w:date="2023-05-04T18:11:00Z"/>
                <w:rFonts w:ascii="Calibri" w:eastAsia="Times New Roman" w:hAnsi="Calibri" w:cs="Calibri"/>
                <w:color w:val="000000"/>
                <w:sz w:val="22"/>
              </w:rPr>
            </w:pPr>
            <w:del w:id="1643" w:author="Nate Bachmeier [AWS-SA]" w:date="2023-05-04T18:11:00Z">
              <w:r w:rsidRPr="00E16572" w:rsidDel="009C19DC">
                <w:rPr>
                  <w:rFonts w:ascii="Calibri" w:eastAsia="Times New Roman" w:hAnsi="Calibri" w:cs="Calibri"/>
                  <w:color w:val="000000"/>
                  <w:sz w:val="22"/>
                </w:rPr>
                <w:delText>701</w:delText>
              </w:r>
            </w:del>
          </w:p>
        </w:tc>
      </w:tr>
      <w:tr w:rsidR="00E16572" w:rsidRPr="00E16572" w:rsidDel="009C19DC" w14:paraId="387E9B7C" w14:textId="4576AC3C" w:rsidTr="00B21582">
        <w:trPr>
          <w:trHeight w:val="300"/>
          <w:del w:id="16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1D83B97A" w:rsidR="00E16572" w:rsidRPr="00B21582" w:rsidDel="009C19DC" w:rsidRDefault="00E16572" w:rsidP="00E16572">
            <w:pPr>
              <w:spacing w:line="240" w:lineRule="auto"/>
              <w:ind w:firstLine="0"/>
              <w:rPr>
                <w:del w:id="1645" w:author="Nate Bachmeier [AWS-SA]" w:date="2023-05-04T18:11:00Z"/>
                <w:rFonts w:ascii="Calibri" w:eastAsia="Times New Roman" w:hAnsi="Calibri" w:cs="Calibri"/>
                <w:b w:val="0"/>
                <w:bCs w:val="0"/>
                <w:color w:val="000000"/>
                <w:sz w:val="22"/>
              </w:rPr>
            </w:pPr>
            <w:del w:id="1646" w:author="Nate Bachmeier [AWS-SA]" w:date="2023-05-04T18:11:00Z">
              <w:r w:rsidRPr="00E16572" w:rsidDel="009C19DC">
                <w:rPr>
                  <w:rFonts w:ascii="Calibri" w:eastAsia="Times New Roman" w:hAnsi="Calibri" w:cs="Calibri"/>
                  <w:color w:val="000000"/>
                  <w:sz w:val="22"/>
                </w:rPr>
                <w:delText>gymnastics tumbling</w:delText>
              </w:r>
            </w:del>
          </w:p>
        </w:tc>
        <w:tc>
          <w:tcPr>
            <w:tcW w:w="5348" w:type="dxa"/>
            <w:noWrap/>
            <w:hideMark/>
          </w:tcPr>
          <w:p w14:paraId="07C1FFCA" w14:textId="022E4E1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47" w:author="Nate Bachmeier [AWS-SA]" w:date="2023-05-04T18:11:00Z"/>
                <w:rFonts w:ascii="Calibri" w:eastAsia="Times New Roman" w:hAnsi="Calibri" w:cs="Calibri"/>
                <w:color w:val="000000"/>
                <w:sz w:val="22"/>
              </w:rPr>
            </w:pPr>
            <w:del w:id="1648" w:author="Nate Bachmeier [AWS-SA]" w:date="2023-05-04T18:11:00Z">
              <w:r w:rsidRPr="00E16572" w:rsidDel="009C19DC">
                <w:rPr>
                  <w:rFonts w:ascii="Calibri" w:eastAsia="Times New Roman" w:hAnsi="Calibri" w:cs="Calibri"/>
                  <w:color w:val="000000"/>
                  <w:sz w:val="22"/>
                </w:rPr>
                <w:delText>699</w:delText>
              </w:r>
            </w:del>
          </w:p>
        </w:tc>
      </w:tr>
      <w:tr w:rsidR="00E16572" w:rsidRPr="00E16572" w:rsidDel="009C19DC" w14:paraId="104095E3" w14:textId="71E0DCC9" w:rsidTr="00B21582">
        <w:trPr>
          <w:cnfStyle w:val="000000100000" w:firstRow="0" w:lastRow="0" w:firstColumn="0" w:lastColumn="0" w:oddVBand="0" w:evenVBand="0" w:oddHBand="1" w:evenHBand="0" w:firstRowFirstColumn="0" w:firstRowLastColumn="0" w:lastRowFirstColumn="0" w:lastRowLastColumn="0"/>
          <w:trHeight w:val="300"/>
          <w:del w:id="16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2BE2547C" w:rsidR="00E16572" w:rsidRPr="00B21582" w:rsidDel="009C19DC" w:rsidRDefault="00E16572" w:rsidP="00E16572">
            <w:pPr>
              <w:spacing w:line="240" w:lineRule="auto"/>
              <w:ind w:firstLine="0"/>
              <w:rPr>
                <w:del w:id="1650" w:author="Nate Bachmeier [AWS-SA]" w:date="2023-05-04T18:11:00Z"/>
                <w:rFonts w:ascii="Calibri" w:eastAsia="Times New Roman" w:hAnsi="Calibri" w:cs="Calibri"/>
                <w:b w:val="0"/>
                <w:bCs w:val="0"/>
                <w:color w:val="000000"/>
                <w:sz w:val="22"/>
              </w:rPr>
            </w:pPr>
            <w:del w:id="1651" w:author="Nate Bachmeier [AWS-SA]" w:date="2023-05-04T18:11:00Z">
              <w:r w:rsidRPr="00E16572" w:rsidDel="009C19DC">
                <w:rPr>
                  <w:rFonts w:ascii="Calibri" w:eastAsia="Times New Roman" w:hAnsi="Calibri" w:cs="Calibri"/>
                  <w:color w:val="000000"/>
                  <w:sz w:val="22"/>
                </w:rPr>
                <w:delText>hammer throw</w:delText>
              </w:r>
            </w:del>
          </w:p>
        </w:tc>
        <w:tc>
          <w:tcPr>
            <w:tcW w:w="5348" w:type="dxa"/>
            <w:noWrap/>
            <w:hideMark/>
          </w:tcPr>
          <w:p w14:paraId="18124728" w14:textId="57584F2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52" w:author="Nate Bachmeier [AWS-SA]" w:date="2023-05-04T18:11:00Z"/>
                <w:rFonts w:ascii="Calibri" w:eastAsia="Times New Roman" w:hAnsi="Calibri" w:cs="Calibri"/>
                <w:color w:val="000000"/>
                <w:sz w:val="22"/>
              </w:rPr>
            </w:pPr>
            <w:del w:id="1653" w:author="Nate Bachmeier [AWS-SA]" w:date="2023-05-04T18:11:00Z">
              <w:r w:rsidRPr="00E16572" w:rsidDel="009C19DC">
                <w:rPr>
                  <w:rFonts w:ascii="Calibri" w:eastAsia="Times New Roman" w:hAnsi="Calibri" w:cs="Calibri"/>
                  <w:color w:val="000000"/>
                  <w:sz w:val="22"/>
                </w:rPr>
                <w:delText>849</w:delText>
              </w:r>
            </w:del>
          </w:p>
        </w:tc>
      </w:tr>
      <w:tr w:rsidR="00E16572" w:rsidRPr="00E16572" w:rsidDel="009C19DC" w14:paraId="70B73FF4" w14:textId="545E8BB0" w:rsidTr="00B21582">
        <w:trPr>
          <w:trHeight w:val="300"/>
          <w:del w:id="16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6DD15837" w:rsidR="00E16572" w:rsidRPr="00B21582" w:rsidDel="009C19DC" w:rsidRDefault="00E16572" w:rsidP="00E16572">
            <w:pPr>
              <w:spacing w:line="240" w:lineRule="auto"/>
              <w:ind w:firstLine="0"/>
              <w:rPr>
                <w:del w:id="1655" w:author="Nate Bachmeier [AWS-SA]" w:date="2023-05-04T18:11:00Z"/>
                <w:rFonts w:ascii="Calibri" w:eastAsia="Times New Roman" w:hAnsi="Calibri" w:cs="Calibri"/>
                <w:b w:val="0"/>
                <w:bCs w:val="0"/>
                <w:color w:val="000000"/>
                <w:sz w:val="22"/>
              </w:rPr>
            </w:pPr>
            <w:del w:id="1656" w:author="Nate Bachmeier [AWS-SA]" w:date="2023-05-04T18:11:00Z">
              <w:r w:rsidRPr="00E16572" w:rsidDel="009C19DC">
                <w:rPr>
                  <w:rFonts w:ascii="Calibri" w:eastAsia="Times New Roman" w:hAnsi="Calibri" w:cs="Calibri"/>
                  <w:color w:val="000000"/>
                  <w:sz w:val="22"/>
                </w:rPr>
                <w:delText>hand washing clothes</w:delText>
              </w:r>
            </w:del>
          </w:p>
        </w:tc>
        <w:tc>
          <w:tcPr>
            <w:tcW w:w="5348" w:type="dxa"/>
            <w:noWrap/>
            <w:hideMark/>
          </w:tcPr>
          <w:p w14:paraId="06908126" w14:textId="08021EA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57" w:author="Nate Bachmeier [AWS-SA]" w:date="2023-05-04T18:11:00Z"/>
                <w:rFonts w:ascii="Calibri" w:eastAsia="Times New Roman" w:hAnsi="Calibri" w:cs="Calibri"/>
                <w:color w:val="000000"/>
                <w:sz w:val="22"/>
              </w:rPr>
            </w:pPr>
            <w:del w:id="1658" w:author="Nate Bachmeier [AWS-SA]" w:date="2023-05-04T18:11:00Z">
              <w:r w:rsidRPr="00E16572" w:rsidDel="009C19DC">
                <w:rPr>
                  <w:rFonts w:ascii="Calibri" w:eastAsia="Times New Roman" w:hAnsi="Calibri" w:cs="Calibri"/>
                  <w:color w:val="000000"/>
                  <w:sz w:val="22"/>
                </w:rPr>
                <w:delText>548</w:delText>
              </w:r>
            </w:del>
          </w:p>
        </w:tc>
      </w:tr>
      <w:tr w:rsidR="00E16572" w:rsidRPr="00E16572" w:rsidDel="009C19DC" w14:paraId="50A6F097" w14:textId="7FAA09CC" w:rsidTr="00B21582">
        <w:trPr>
          <w:cnfStyle w:val="000000100000" w:firstRow="0" w:lastRow="0" w:firstColumn="0" w:lastColumn="0" w:oddVBand="0" w:evenVBand="0" w:oddHBand="1" w:evenHBand="0" w:firstRowFirstColumn="0" w:firstRowLastColumn="0" w:lastRowFirstColumn="0" w:lastRowLastColumn="0"/>
          <w:trHeight w:val="300"/>
          <w:del w:id="16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0BDFAEC7" w:rsidR="00E16572" w:rsidRPr="00B21582" w:rsidDel="009C19DC" w:rsidRDefault="00E16572" w:rsidP="00E16572">
            <w:pPr>
              <w:spacing w:line="240" w:lineRule="auto"/>
              <w:ind w:firstLine="0"/>
              <w:rPr>
                <w:del w:id="1660" w:author="Nate Bachmeier [AWS-SA]" w:date="2023-05-04T18:11:00Z"/>
                <w:rFonts w:ascii="Calibri" w:eastAsia="Times New Roman" w:hAnsi="Calibri" w:cs="Calibri"/>
                <w:b w:val="0"/>
                <w:bCs w:val="0"/>
                <w:color w:val="000000"/>
                <w:sz w:val="22"/>
              </w:rPr>
            </w:pPr>
            <w:del w:id="1661" w:author="Nate Bachmeier [AWS-SA]" w:date="2023-05-04T18:11:00Z">
              <w:r w:rsidRPr="00E16572" w:rsidDel="009C19DC">
                <w:rPr>
                  <w:rFonts w:ascii="Calibri" w:eastAsia="Times New Roman" w:hAnsi="Calibri" w:cs="Calibri"/>
                  <w:color w:val="000000"/>
                  <w:sz w:val="22"/>
                </w:rPr>
                <w:delText>head stand</w:delText>
              </w:r>
            </w:del>
          </w:p>
        </w:tc>
        <w:tc>
          <w:tcPr>
            <w:tcW w:w="5348" w:type="dxa"/>
            <w:noWrap/>
            <w:hideMark/>
          </w:tcPr>
          <w:p w14:paraId="22D7ECDF" w14:textId="119E442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62" w:author="Nate Bachmeier [AWS-SA]" w:date="2023-05-04T18:11:00Z"/>
                <w:rFonts w:ascii="Calibri" w:eastAsia="Times New Roman" w:hAnsi="Calibri" w:cs="Calibri"/>
                <w:color w:val="000000"/>
                <w:sz w:val="22"/>
              </w:rPr>
            </w:pPr>
            <w:del w:id="1663" w:author="Nate Bachmeier [AWS-SA]" w:date="2023-05-04T18:11:00Z">
              <w:r w:rsidRPr="00E16572" w:rsidDel="009C19DC">
                <w:rPr>
                  <w:rFonts w:ascii="Calibri" w:eastAsia="Times New Roman" w:hAnsi="Calibri" w:cs="Calibri"/>
                  <w:color w:val="000000"/>
                  <w:sz w:val="22"/>
                </w:rPr>
                <w:delText>734</w:delText>
              </w:r>
            </w:del>
          </w:p>
        </w:tc>
      </w:tr>
      <w:tr w:rsidR="00E16572" w:rsidRPr="00E16572" w:rsidDel="009C19DC" w14:paraId="021893DD" w14:textId="04B1EE15" w:rsidTr="00B21582">
        <w:trPr>
          <w:trHeight w:val="300"/>
          <w:del w:id="16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6CE7536E" w:rsidR="00E16572" w:rsidRPr="00B21582" w:rsidDel="009C19DC" w:rsidRDefault="00E16572" w:rsidP="00E16572">
            <w:pPr>
              <w:spacing w:line="240" w:lineRule="auto"/>
              <w:ind w:firstLine="0"/>
              <w:rPr>
                <w:del w:id="1665" w:author="Nate Bachmeier [AWS-SA]" w:date="2023-05-04T18:11:00Z"/>
                <w:rFonts w:ascii="Calibri" w:eastAsia="Times New Roman" w:hAnsi="Calibri" w:cs="Calibri"/>
                <w:b w:val="0"/>
                <w:bCs w:val="0"/>
                <w:color w:val="000000"/>
                <w:sz w:val="22"/>
              </w:rPr>
            </w:pPr>
            <w:del w:id="1666" w:author="Nate Bachmeier [AWS-SA]" w:date="2023-05-04T18:11:00Z">
              <w:r w:rsidRPr="00E16572" w:rsidDel="009C19DC">
                <w:rPr>
                  <w:rFonts w:ascii="Calibri" w:eastAsia="Times New Roman" w:hAnsi="Calibri" w:cs="Calibri"/>
                  <w:color w:val="000000"/>
                  <w:sz w:val="22"/>
                </w:rPr>
                <w:delText>headbanging</w:delText>
              </w:r>
            </w:del>
          </w:p>
        </w:tc>
        <w:tc>
          <w:tcPr>
            <w:tcW w:w="5348" w:type="dxa"/>
            <w:noWrap/>
            <w:hideMark/>
          </w:tcPr>
          <w:p w14:paraId="5F8B67C3" w14:textId="0C5A711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67" w:author="Nate Bachmeier [AWS-SA]" w:date="2023-05-04T18:11:00Z"/>
                <w:rFonts w:ascii="Calibri" w:eastAsia="Times New Roman" w:hAnsi="Calibri" w:cs="Calibri"/>
                <w:color w:val="000000"/>
                <w:sz w:val="22"/>
              </w:rPr>
            </w:pPr>
            <w:del w:id="1668" w:author="Nate Bachmeier [AWS-SA]" w:date="2023-05-04T18:11:00Z">
              <w:r w:rsidRPr="00E16572" w:rsidDel="009C19DC">
                <w:rPr>
                  <w:rFonts w:ascii="Calibri" w:eastAsia="Times New Roman" w:hAnsi="Calibri" w:cs="Calibri"/>
                  <w:color w:val="000000"/>
                  <w:sz w:val="22"/>
                </w:rPr>
                <w:delText>732</w:delText>
              </w:r>
            </w:del>
          </w:p>
        </w:tc>
      </w:tr>
      <w:tr w:rsidR="00E16572" w:rsidRPr="00E16572" w:rsidDel="009C19DC" w14:paraId="117E7304" w14:textId="790F7D95" w:rsidTr="00B21582">
        <w:trPr>
          <w:cnfStyle w:val="000000100000" w:firstRow="0" w:lastRow="0" w:firstColumn="0" w:lastColumn="0" w:oddVBand="0" w:evenVBand="0" w:oddHBand="1" w:evenHBand="0" w:firstRowFirstColumn="0" w:firstRowLastColumn="0" w:lastRowFirstColumn="0" w:lastRowLastColumn="0"/>
          <w:trHeight w:val="300"/>
          <w:del w:id="16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687CA007" w:rsidR="00E16572" w:rsidRPr="00B21582" w:rsidDel="009C19DC" w:rsidRDefault="00E16572" w:rsidP="00E16572">
            <w:pPr>
              <w:spacing w:line="240" w:lineRule="auto"/>
              <w:ind w:firstLine="0"/>
              <w:rPr>
                <w:del w:id="1670" w:author="Nate Bachmeier [AWS-SA]" w:date="2023-05-04T18:11:00Z"/>
                <w:rFonts w:ascii="Calibri" w:eastAsia="Times New Roman" w:hAnsi="Calibri" w:cs="Calibri"/>
                <w:b w:val="0"/>
                <w:bCs w:val="0"/>
                <w:color w:val="000000"/>
                <w:sz w:val="22"/>
              </w:rPr>
            </w:pPr>
            <w:del w:id="1671" w:author="Nate Bachmeier [AWS-SA]" w:date="2023-05-04T18:11:00Z">
              <w:r w:rsidRPr="00E16572" w:rsidDel="009C19DC">
                <w:rPr>
                  <w:rFonts w:ascii="Calibri" w:eastAsia="Times New Roman" w:hAnsi="Calibri" w:cs="Calibri"/>
                  <w:color w:val="000000"/>
                  <w:sz w:val="22"/>
                </w:rPr>
                <w:delText>headbutting</w:delText>
              </w:r>
            </w:del>
          </w:p>
        </w:tc>
        <w:tc>
          <w:tcPr>
            <w:tcW w:w="5348" w:type="dxa"/>
            <w:noWrap/>
            <w:hideMark/>
          </w:tcPr>
          <w:p w14:paraId="3C152021" w14:textId="6BE987E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72" w:author="Nate Bachmeier [AWS-SA]" w:date="2023-05-04T18:11:00Z"/>
                <w:rFonts w:ascii="Calibri" w:eastAsia="Times New Roman" w:hAnsi="Calibri" w:cs="Calibri"/>
                <w:color w:val="000000"/>
                <w:sz w:val="22"/>
              </w:rPr>
            </w:pPr>
            <w:del w:id="1673" w:author="Nate Bachmeier [AWS-SA]" w:date="2023-05-04T18:11:00Z">
              <w:r w:rsidRPr="00E16572" w:rsidDel="009C19DC">
                <w:rPr>
                  <w:rFonts w:ascii="Calibri" w:eastAsia="Times New Roman" w:hAnsi="Calibri" w:cs="Calibri"/>
                  <w:color w:val="000000"/>
                  <w:sz w:val="22"/>
                </w:rPr>
                <w:delText>695</w:delText>
              </w:r>
            </w:del>
          </w:p>
        </w:tc>
      </w:tr>
      <w:tr w:rsidR="00E16572" w:rsidRPr="00E16572" w:rsidDel="009C19DC" w14:paraId="0479187A" w14:textId="039E30BF" w:rsidTr="00B21582">
        <w:trPr>
          <w:trHeight w:val="300"/>
          <w:del w:id="16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654A68D" w:rsidR="00E16572" w:rsidRPr="00B21582" w:rsidDel="009C19DC" w:rsidRDefault="00E16572" w:rsidP="00E16572">
            <w:pPr>
              <w:spacing w:line="240" w:lineRule="auto"/>
              <w:ind w:firstLine="0"/>
              <w:rPr>
                <w:del w:id="1675" w:author="Nate Bachmeier [AWS-SA]" w:date="2023-05-04T18:11:00Z"/>
                <w:rFonts w:ascii="Calibri" w:eastAsia="Times New Roman" w:hAnsi="Calibri" w:cs="Calibri"/>
                <w:b w:val="0"/>
                <w:bCs w:val="0"/>
                <w:color w:val="000000"/>
                <w:sz w:val="22"/>
              </w:rPr>
            </w:pPr>
            <w:del w:id="1676" w:author="Nate Bachmeier [AWS-SA]" w:date="2023-05-04T18:11:00Z">
              <w:r w:rsidRPr="00E16572" w:rsidDel="009C19DC">
                <w:rPr>
                  <w:rFonts w:ascii="Calibri" w:eastAsia="Times New Roman" w:hAnsi="Calibri" w:cs="Calibri"/>
                  <w:color w:val="000000"/>
                  <w:sz w:val="22"/>
                </w:rPr>
                <w:delText>helmet diving</w:delText>
              </w:r>
            </w:del>
          </w:p>
        </w:tc>
        <w:tc>
          <w:tcPr>
            <w:tcW w:w="5348" w:type="dxa"/>
            <w:noWrap/>
            <w:hideMark/>
          </w:tcPr>
          <w:p w14:paraId="4B7C8EA4" w14:textId="485F1B1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77" w:author="Nate Bachmeier [AWS-SA]" w:date="2023-05-04T18:11:00Z"/>
                <w:rFonts w:ascii="Calibri" w:eastAsia="Times New Roman" w:hAnsi="Calibri" w:cs="Calibri"/>
                <w:color w:val="000000"/>
                <w:sz w:val="22"/>
              </w:rPr>
            </w:pPr>
            <w:del w:id="1678" w:author="Nate Bachmeier [AWS-SA]" w:date="2023-05-04T18:11:00Z">
              <w:r w:rsidRPr="00E16572" w:rsidDel="009C19DC">
                <w:rPr>
                  <w:rFonts w:ascii="Calibri" w:eastAsia="Times New Roman" w:hAnsi="Calibri" w:cs="Calibri"/>
                  <w:color w:val="000000"/>
                  <w:sz w:val="22"/>
                </w:rPr>
                <w:delText>652</w:delText>
              </w:r>
            </w:del>
          </w:p>
        </w:tc>
      </w:tr>
      <w:tr w:rsidR="00E16572" w:rsidRPr="00E16572" w:rsidDel="009C19DC" w14:paraId="6B2AEDAA" w14:textId="53B5140A" w:rsidTr="00B21582">
        <w:trPr>
          <w:cnfStyle w:val="000000100000" w:firstRow="0" w:lastRow="0" w:firstColumn="0" w:lastColumn="0" w:oddVBand="0" w:evenVBand="0" w:oddHBand="1" w:evenHBand="0" w:firstRowFirstColumn="0" w:firstRowLastColumn="0" w:lastRowFirstColumn="0" w:lastRowLastColumn="0"/>
          <w:trHeight w:val="300"/>
          <w:del w:id="16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0E7E8D40" w:rsidR="00E16572" w:rsidRPr="00B21582" w:rsidDel="009C19DC" w:rsidRDefault="00E16572" w:rsidP="00E16572">
            <w:pPr>
              <w:spacing w:line="240" w:lineRule="auto"/>
              <w:ind w:firstLine="0"/>
              <w:rPr>
                <w:del w:id="1680" w:author="Nate Bachmeier [AWS-SA]" w:date="2023-05-04T18:11:00Z"/>
                <w:rFonts w:ascii="Calibri" w:eastAsia="Times New Roman" w:hAnsi="Calibri" w:cs="Calibri"/>
                <w:b w:val="0"/>
                <w:bCs w:val="0"/>
                <w:color w:val="000000"/>
                <w:sz w:val="22"/>
              </w:rPr>
            </w:pPr>
            <w:del w:id="1681" w:author="Nate Bachmeier [AWS-SA]" w:date="2023-05-04T18:11:00Z">
              <w:r w:rsidRPr="00E16572" w:rsidDel="009C19DC">
                <w:rPr>
                  <w:rFonts w:ascii="Calibri" w:eastAsia="Times New Roman" w:hAnsi="Calibri" w:cs="Calibri"/>
                  <w:color w:val="000000"/>
                  <w:sz w:val="22"/>
                </w:rPr>
                <w:delText>herding cattle</w:delText>
              </w:r>
            </w:del>
          </w:p>
        </w:tc>
        <w:tc>
          <w:tcPr>
            <w:tcW w:w="5348" w:type="dxa"/>
            <w:noWrap/>
            <w:hideMark/>
          </w:tcPr>
          <w:p w14:paraId="5F7D7629" w14:textId="44823EE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82" w:author="Nate Bachmeier [AWS-SA]" w:date="2023-05-04T18:11:00Z"/>
                <w:rFonts w:ascii="Calibri" w:eastAsia="Times New Roman" w:hAnsi="Calibri" w:cs="Calibri"/>
                <w:color w:val="000000"/>
                <w:sz w:val="22"/>
              </w:rPr>
            </w:pPr>
            <w:del w:id="1683" w:author="Nate Bachmeier [AWS-SA]" w:date="2023-05-04T18:11:00Z">
              <w:r w:rsidRPr="00E16572" w:rsidDel="009C19DC">
                <w:rPr>
                  <w:rFonts w:ascii="Calibri" w:eastAsia="Times New Roman" w:hAnsi="Calibri" w:cs="Calibri"/>
                  <w:color w:val="000000"/>
                  <w:sz w:val="22"/>
                </w:rPr>
                <w:delText>502</w:delText>
              </w:r>
            </w:del>
          </w:p>
        </w:tc>
      </w:tr>
      <w:tr w:rsidR="00E16572" w:rsidRPr="00E16572" w:rsidDel="009C19DC" w14:paraId="12C9391A" w14:textId="20CB0421" w:rsidTr="00B21582">
        <w:trPr>
          <w:trHeight w:val="300"/>
          <w:del w:id="16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67C9421D" w:rsidR="00E16572" w:rsidRPr="00B21582" w:rsidDel="009C19DC" w:rsidRDefault="00E16572" w:rsidP="00E16572">
            <w:pPr>
              <w:spacing w:line="240" w:lineRule="auto"/>
              <w:ind w:firstLine="0"/>
              <w:rPr>
                <w:del w:id="1685" w:author="Nate Bachmeier [AWS-SA]" w:date="2023-05-04T18:11:00Z"/>
                <w:rFonts w:ascii="Calibri" w:eastAsia="Times New Roman" w:hAnsi="Calibri" w:cs="Calibri"/>
                <w:b w:val="0"/>
                <w:bCs w:val="0"/>
                <w:color w:val="000000"/>
                <w:sz w:val="22"/>
              </w:rPr>
            </w:pPr>
            <w:del w:id="1686" w:author="Nate Bachmeier [AWS-SA]" w:date="2023-05-04T18:11:00Z">
              <w:r w:rsidRPr="00E16572" w:rsidDel="009C19DC">
                <w:rPr>
                  <w:rFonts w:ascii="Calibri" w:eastAsia="Times New Roman" w:hAnsi="Calibri" w:cs="Calibri"/>
                  <w:color w:val="000000"/>
                  <w:sz w:val="22"/>
                </w:rPr>
                <w:delText>high fiving</w:delText>
              </w:r>
            </w:del>
          </w:p>
        </w:tc>
        <w:tc>
          <w:tcPr>
            <w:tcW w:w="5348" w:type="dxa"/>
            <w:noWrap/>
            <w:hideMark/>
          </w:tcPr>
          <w:p w14:paraId="55E023C6" w14:textId="5414108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87" w:author="Nate Bachmeier [AWS-SA]" w:date="2023-05-04T18:11:00Z"/>
                <w:rFonts w:ascii="Calibri" w:eastAsia="Times New Roman" w:hAnsi="Calibri" w:cs="Calibri"/>
                <w:color w:val="000000"/>
                <w:sz w:val="22"/>
              </w:rPr>
            </w:pPr>
            <w:del w:id="1688" w:author="Nate Bachmeier [AWS-SA]" w:date="2023-05-04T18:11:00Z">
              <w:r w:rsidRPr="00E16572" w:rsidDel="009C19DC">
                <w:rPr>
                  <w:rFonts w:ascii="Calibri" w:eastAsia="Times New Roman" w:hAnsi="Calibri" w:cs="Calibri"/>
                  <w:color w:val="000000"/>
                  <w:sz w:val="22"/>
                </w:rPr>
                <w:delText>584</w:delText>
              </w:r>
            </w:del>
          </w:p>
        </w:tc>
      </w:tr>
      <w:tr w:rsidR="00E16572" w:rsidRPr="00E16572" w:rsidDel="009C19DC" w14:paraId="1C58F984" w14:textId="1B76CE38" w:rsidTr="00B21582">
        <w:trPr>
          <w:cnfStyle w:val="000000100000" w:firstRow="0" w:lastRow="0" w:firstColumn="0" w:lastColumn="0" w:oddVBand="0" w:evenVBand="0" w:oddHBand="1" w:evenHBand="0" w:firstRowFirstColumn="0" w:firstRowLastColumn="0" w:lastRowFirstColumn="0" w:lastRowLastColumn="0"/>
          <w:trHeight w:val="300"/>
          <w:del w:id="16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2F6D98BA" w:rsidR="00E16572" w:rsidRPr="00B21582" w:rsidDel="009C19DC" w:rsidRDefault="00E16572" w:rsidP="00E16572">
            <w:pPr>
              <w:spacing w:line="240" w:lineRule="auto"/>
              <w:ind w:firstLine="0"/>
              <w:rPr>
                <w:del w:id="1690" w:author="Nate Bachmeier [AWS-SA]" w:date="2023-05-04T18:11:00Z"/>
                <w:rFonts w:ascii="Calibri" w:eastAsia="Times New Roman" w:hAnsi="Calibri" w:cs="Calibri"/>
                <w:b w:val="0"/>
                <w:bCs w:val="0"/>
                <w:color w:val="000000"/>
                <w:sz w:val="22"/>
              </w:rPr>
            </w:pPr>
            <w:del w:id="1691" w:author="Nate Bachmeier [AWS-SA]" w:date="2023-05-04T18:11:00Z">
              <w:r w:rsidRPr="00E16572" w:rsidDel="009C19DC">
                <w:rPr>
                  <w:rFonts w:ascii="Calibri" w:eastAsia="Times New Roman" w:hAnsi="Calibri" w:cs="Calibri"/>
                  <w:color w:val="000000"/>
                  <w:sz w:val="22"/>
                </w:rPr>
                <w:delText>high jump</w:delText>
              </w:r>
            </w:del>
          </w:p>
        </w:tc>
        <w:tc>
          <w:tcPr>
            <w:tcW w:w="5348" w:type="dxa"/>
            <w:noWrap/>
            <w:hideMark/>
          </w:tcPr>
          <w:p w14:paraId="3C336FE8" w14:textId="114EEA1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692" w:author="Nate Bachmeier [AWS-SA]" w:date="2023-05-04T18:11:00Z"/>
                <w:rFonts w:ascii="Calibri" w:eastAsia="Times New Roman" w:hAnsi="Calibri" w:cs="Calibri"/>
                <w:color w:val="000000"/>
                <w:sz w:val="22"/>
              </w:rPr>
            </w:pPr>
            <w:del w:id="1693" w:author="Nate Bachmeier [AWS-SA]" w:date="2023-05-04T18:11:00Z">
              <w:r w:rsidRPr="00E16572" w:rsidDel="009C19DC">
                <w:rPr>
                  <w:rFonts w:ascii="Calibri" w:eastAsia="Times New Roman" w:hAnsi="Calibri" w:cs="Calibri"/>
                  <w:color w:val="000000"/>
                  <w:sz w:val="22"/>
                </w:rPr>
                <w:delText>825</w:delText>
              </w:r>
            </w:del>
          </w:p>
        </w:tc>
      </w:tr>
      <w:tr w:rsidR="00E16572" w:rsidRPr="00E16572" w:rsidDel="009C19DC" w14:paraId="023A3FEB" w14:textId="35F1AD18" w:rsidTr="00B21582">
        <w:trPr>
          <w:trHeight w:val="300"/>
          <w:del w:id="16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0EBF5EE2" w:rsidR="00E16572" w:rsidRPr="00B21582" w:rsidDel="009C19DC" w:rsidRDefault="00E16572" w:rsidP="00E16572">
            <w:pPr>
              <w:spacing w:line="240" w:lineRule="auto"/>
              <w:ind w:firstLine="0"/>
              <w:rPr>
                <w:del w:id="1695" w:author="Nate Bachmeier [AWS-SA]" w:date="2023-05-04T18:11:00Z"/>
                <w:rFonts w:ascii="Calibri" w:eastAsia="Times New Roman" w:hAnsi="Calibri" w:cs="Calibri"/>
                <w:b w:val="0"/>
                <w:bCs w:val="0"/>
                <w:color w:val="000000"/>
                <w:sz w:val="22"/>
              </w:rPr>
            </w:pPr>
            <w:del w:id="1696" w:author="Nate Bachmeier [AWS-SA]" w:date="2023-05-04T18:11:00Z">
              <w:r w:rsidRPr="00E16572" w:rsidDel="009C19DC">
                <w:rPr>
                  <w:rFonts w:ascii="Calibri" w:eastAsia="Times New Roman" w:hAnsi="Calibri" w:cs="Calibri"/>
                  <w:color w:val="000000"/>
                  <w:sz w:val="22"/>
                </w:rPr>
                <w:delText>high kick</w:delText>
              </w:r>
            </w:del>
          </w:p>
        </w:tc>
        <w:tc>
          <w:tcPr>
            <w:tcW w:w="5348" w:type="dxa"/>
            <w:noWrap/>
            <w:hideMark/>
          </w:tcPr>
          <w:p w14:paraId="019D14F9" w14:textId="6354594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697" w:author="Nate Bachmeier [AWS-SA]" w:date="2023-05-04T18:11:00Z"/>
                <w:rFonts w:ascii="Calibri" w:eastAsia="Times New Roman" w:hAnsi="Calibri" w:cs="Calibri"/>
                <w:color w:val="000000"/>
                <w:sz w:val="22"/>
              </w:rPr>
            </w:pPr>
            <w:del w:id="1698" w:author="Nate Bachmeier [AWS-SA]" w:date="2023-05-04T18:11:00Z">
              <w:r w:rsidRPr="00E16572" w:rsidDel="009C19DC">
                <w:rPr>
                  <w:rFonts w:ascii="Calibri" w:eastAsia="Times New Roman" w:hAnsi="Calibri" w:cs="Calibri"/>
                  <w:color w:val="000000"/>
                  <w:sz w:val="22"/>
                </w:rPr>
                <w:delText>813</w:delText>
              </w:r>
            </w:del>
          </w:p>
        </w:tc>
      </w:tr>
      <w:tr w:rsidR="00E16572" w:rsidRPr="00E16572" w:rsidDel="009C19DC" w14:paraId="0853FAB9" w14:textId="00E5FCDC" w:rsidTr="00B21582">
        <w:trPr>
          <w:cnfStyle w:val="000000100000" w:firstRow="0" w:lastRow="0" w:firstColumn="0" w:lastColumn="0" w:oddVBand="0" w:evenVBand="0" w:oddHBand="1" w:evenHBand="0" w:firstRowFirstColumn="0" w:firstRowLastColumn="0" w:lastRowFirstColumn="0" w:lastRowLastColumn="0"/>
          <w:trHeight w:val="300"/>
          <w:del w:id="16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3A454CD9" w:rsidR="00E16572" w:rsidRPr="00B21582" w:rsidDel="009C19DC" w:rsidRDefault="00E16572" w:rsidP="00E16572">
            <w:pPr>
              <w:spacing w:line="240" w:lineRule="auto"/>
              <w:ind w:firstLine="0"/>
              <w:rPr>
                <w:del w:id="1700" w:author="Nate Bachmeier [AWS-SA]" w:date="2023-05-04T18:11:00Z"/>
                <w:rFonts w:ascii="Calibri" w:eastAsia="Times New Roman" w:hAnsi="Calibri" w:cs="Calibri"/>
                <w:b w:val="0"/>
                <w:bCs w:val="0"/>
                <w:color w:val="000000"/>
                <w:sz w:val="22"/>
              </w:rPr>
            </w:pPr>
            <w:del w:id="1701" w:author="Nate Bachmeier [AWS-SA]" w:date="2023-05-04T18:11:00Z">
              <w:r w:rsidRPr="00E16572" w:rsidDel="009C19DC">
                <w:rPr>
                  <w:rFonts w:ascii="Calibri" w:eastAsia="Times New Roman" w:hAnsi="Calibri" w:cs="Calibri"/>
                  <w:color w:val="000000"/>
                  <w:sz w:val="22"/>
                </w:rPr>
                <w:delText>historical reenactment</w:delText>
              </w:r>
            </w:del>
          </w:p>
        </w:tc>
        <w:tc>
          <w:tcPr>
            <w:tcW w:w="5348" w:type="dxa"/>
            <w:noWrap/>
            <w:hideMark/>
          </w:tcPr>
          <w:p w14:paraId="5B9543B9" w14:textId="52FAF71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02" w:author="Nate Bachmeier [AWS-SA]" w:date="2023-05-04T18:11:00Z"/>
                <w:rFonts w:ascii="Calibri" w:eastAsia="Times New Roman" w:hAnsi="Calibri" w:cs="Calibri"/>
                <w:color w:val="000000"/>
                <w:sz w:val="22"/>
              </w:rPr>
            </w:pPr>
            <w:del w:id="1703" w:author="Nate Bachmeier [AWS-SA]" w:date="2023-05-04T18:11:00Z">
              <w:r w:rsidRPr="00E16572" w:rsidDel="009C19DC">
                <w:rPr>
                  <w:rFonts w:ascii="Calibri" w:eastAsia="Times New Roman" w:hAnsi="Calibri" w:cs="Calibri"/>
                  <w:color w:val="000000"/>
                  <w:sz w:val="22"/>
                </w:rPr>
                <w:delText>743</w:delText>
              </w:r>
            </w:del>
          </w:p>
        </w:tc>
      </w:tr>
      <w:tr w:rsidR="00E16572" w:rsidRPr="00E16572" w:rsidDel="009C19DC" w14:paraId="6D3EAE01" w14:textId="4DAC537C" w:rsidTr="00B21582">
        <w:trPr>
          <w:trHeight w:val="300"/>
          <w:del w:id="17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44190839" w:rsidR="00E16572" w:rsidRPr="00B21582" w:rsidDel="009C19DC" w:rsidRDefault="00E16572" w:rsidP="00E16572">
            <w:pPr>
              <w:spacing w:line="240" w:lineRule="auto"/>
              <w:ind w:firstLine="0"/>
              <w:rPr>
                <w:del w:id="1705" w:author="Nate Bachmeier [AWS-SA]" w:date="2023-05-04T18:11:00Z"/>
                <w:rFonts w:ascii="Calibri" w:eastAsia="Times New Roman" w:hAnsi="Calibri" w:cs="Calibri"/>
                <w:b w:val="0"/>
                <w:bCs w:val="0"/>
                <w:color w:val="000000"/>
                <w:sz w:val="22"/>
              </w:rPr>
            </w:pPr>
            <w:del w:id="1706" w:author="Nate Bachmeier [AWS-SA]" w:date="2023-05-04T18:11:00Z">
              <w:r w:rsidRPr="00E16572" w:rsidDel="009C19DC">
                <w:rPr>
                  <w:rFonts w:ascii="Calibri" w:eastAsia="Times New Roman" w:hAnsi="Calibri" w:cs="Calibri"/>
                  <w:color w:val="000000"/>
                  <w:sz w:val="22"/>
                </w:rPr>
                <w:delText>hitting baseball</w:delText>
              </w:r>
            </w:del>
          </w:p>
        </w:tc>
        <w:tc>
          <w:tcPr>
            <w:tcW w:w="5348" w:type="dxa"/>
            <w:noWrap/>
            <w:hideMark/>
          </w:tcPr>
          <w:p w14:paraId="06A7C509" w14:textId="074A6FB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07" w:author="Nate Bachmeier [AWS-SA]" w:date="2023-05-04T18:11:00Z"/>
                <w:rFonts w:ascii="Calibri" w:eastAsia="Times New Roman" w:hAnsi="Calibri" w:cs="Calibri"/>
                <w:color w:val="000000"/>
                <w:sz w:val="22"/>
              </w:rPr>
            </w:pPr>
            <w:del w:id="1708" w:author="Nate Bachmeier [AWS-SA]" w:date="2023-05-04T18:11:00Z">
              <w:r w:rsidRPr="00E16572" w:rsidDel="009C19DC">
                <w:rPr>
                  <w:rFonts w:ascii="Calibri" w:eastAsia="Times New Roman" w:hAnsi="Calibri" w:cs="Calibri"/>
                  <w:color w:val="000000"/>
                  <w:sz w:val="22"/>
                </w:rPr>
                <w:delText>693</w:delText>
              </w:r>
            </w:del>
          </w:p>
        </w:tc>
      </w:tr>
      <w:tr w:rsidR="00E16572" w:rsidRPr="00E16572" w:rsidDel="009C19DC" w14:paraId="27C36434" w14:textId="7A2E891D" w:rsidTr="00B21582">
        <w:trPr>
          <w:cnfStyle w:val="000000100000" w:firstRow="0" w:lastRow="0" w:firstColumn="0" w:lastColumn="0" w:oddVBand="0" w:evenVBand="0" w:oddHBand="1" w:evenHBand="0" w:firstRowFirstColumn="0" w:firstRowLastColumn="0" w:lastRowFirstColumn="0" w:lastRowLastColumn="0"/>
          <w:trHeight w:val="300"/>
          <w:del w:id="17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455EF629" w:rsidR="00E16572" w:rsidRPr="00B21582" w:rsidDel="009C19DC" w:rsidRDefault="00E16572" w:rsidP="00E16572">
            <w:pPr>
              <w:spacing w:line="240" w:lineRule="auto"/>
              <w:ind w:firstLine="0"/>
              <w:rPr>
                <w:del w:id="1710" w:author="Nate Bachmeier [AWS-SA]" w:date="2023-05-04T18:11:00Z"/>
                <w:rFonts w:ascii="Calibri" w:eastAsia="Times New Roman" w:hAnsi="Calibri" w:cs="Calibri"/>
                <w:b w:val="0"/>
                <w:bCs w:val="0"/>
                <w:color w:val="000000"/>
                <w:sz w:val="22"/>
              </w:rPr>
            </w:pPr>
            <w:del w:id="1711" w:author="Nate Bachmeier [AWS-SA]" w:date="2023-05-04T18:11:00Z">
              <w:r w:rsidRPr="00E16572" w:rsidDel="009C19DC">
                <w:rPr>
                  <w:rFonts w:ascii="Calibri" w:eastAsia="Times New Roman" w:hAnsi="Calibri" w:cs="Calibri"/>
                  <w:color w:val="000000"/>
                  <w:sz w:val="22"/>
                </w:rPr>
                <w:delText>hockey stop</w:delText>
              </w:r>
            </w:del>
          </w:p>
        </w:tc>
        <w:tc>
          <w:tcPr>
            <w:tcW w:w="5348" w:type="dxa"/>
            <w:noWrap/>
            <w:hideMark/>
          </w:tcPr>
          <w:p w14:paraId="3CA52D30" w14:textId="5D9D64B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12" w:author="Nate Bachmeier [AWS-SA]" w:date="2023-05-04T18:11:00Z"/>
                <w:rFonts w:ascii="Calibri" w:eastAsia="Times New Roman" w:hAnsi="Calibri" w:cs="Calibri"/>
                <w:color w:val="000000"/>
                <w:sz w:val="22"/>
              </w:rPr>
            </w:pPr>
            <w:del w:id="1713" w:author="Nate Bachmeier [AWS-SA]" w:date="2023-05-04T18:11:00Z">
              <w:r w:rsidRPr="00E16572" w:rsidDel="009C19DC">
                <w:rPr>
                  <w:rFonts w:ascii="Calibri" w:eastAsia="Times New Roman" w:hAnsi="Calibri" w:cs="Calibri"/>
                  <w:color w:val="000000"/>
                  <w:sz w:val="22"/>
                </w:rPr>
                <w:delText>551</w:delText>
              </w:r>
            </w:del>
          </w:p>
        </w:tc>
      </w:tr>
      <w:tr w:rsidR="00E16572" w:rsidRPr="00E16572" w:rsidDel="009C19DC" w14:paraId="3A8E58C9" w14:textId="010360F5" w:rsidTr="00B21582">
        <w:trPr>
          <w:trHeight w:val="300"/>
          <w:del w:id="17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025782E1" w:rsidR="00E16572" w:rsidRPr="00B21582" w:rsidDel="009C19DC" w:rsidRDefault="00E16572" w:rsidP="00E16572">
            <w:pPr>
              <w:spacing w:line="240" w:lineRule="auto"/>
              <w:ind w:firstLine="0"/>
              <w:rPr>
                <w:del w:id="1715" w:author="Nate Bachmeier [AWS-SA]" w:date="2023-05-04T18:11:00Z"/>
                <w:rFonts w:ascii="Calibri" w:eastAsia="Times New Roman" w:hAnsi="Calibri" w:cs="Calibri"/>
                <w:b w:val="0"/>
                <w:bCs w:val="0"/>
                <w:color w:val="000000"/>
                <w:sz w:val="22"/>
              </w:rPr>
            </w:pPr>
            <w:del w:id="1716" w:author="Nate Bachmeier [AWS-SA]" w:date="2023-05-04T18:11:00Z">
              <w:r w:rsidRPr="00E16572" w:rsidDel="009C19DC">
                <w:rPr>
                  <w:rFonts w:ascii="Calibri" w:eastAsia="Times New Roman" w:hAnsi="Calibri" w:cs="Calibri"/>
                  <w:color w:val="000000"/>
                  <w:sz w:val="22"/>
                </w:rPr>
                <w:delText>holding snake</w:delText>
              </w:r>
            </w:del>
          </w:p>
        </w:tc>
        <w:tc>
          <w:tcPr>
            <w:tcW w:w="5348" w:type="dxa"/>
            <w:noWrap/>
            <w:hideMark/>
          </w:tcPr>
          <w:p w14:paraId="14F949BB" w14:textId="4E85E08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17" w:author="Nate Bachmeier [AWS-SA]" w:date="2023-05-04T18:11:00Z"/>
                <w:rFonts w:ascii="Calibri" w:eastAsia="Times New Roman" w:hAnsi="Calibri" w:cs="Calibri"/>
                <w:color w:val="000000"/>
                <w:sz w:val="22"/>
              </w:rPr>
            </w:pPr>
            <w:del w:id="1718" w:author="Nate Bachmeier [AWS-SA]" w:date="2023-05-04T18:11:00Z">
              <w:r w:rsidRPr="00E16572" w:rsidDel="009C19DC">
                <w:rPr>
                  <w:rFonts w:ascii="Calibri" w:eastAsia="Times New Roman" w:hAnsi="Calibri" w:cs="Calibri"/>
                  <w:color w:val="000000"/>
                  <w:sz w:val="22"/>
                </w:rPr>
                <w:delText>590</w:delText>
              </w:r>
            </w:del>
          </w:p>
        </w:tc>
      </w:tr>
      <w:tr w:rsidR="00E16572" w:rsidRPr="00E16572" w:rsidDel="009C19DC" w14:paraId="012FC308" w14:textId="3561BA2C" w:rsidTr="00B21582">
        <w:trPr>
          <w:cnfStyle w:val="000000100000" w:firstRow="0" w:lastRow="0" w:firstColumn="0" w:lastColumn="0" w:oddVBand="0" w:evenVBand="0" w:oddHBand="1" w:evenHBand="0" w:firstRowFirstColumn="0" w:firstRowLastColumn="0" w:lastRowFirstColumn="0" w:lastRowLastColumn="0"/>
          <w:trHeight w:val="300"/>
          <w:del w:id="17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384A2568" w:rsidR="00E16572" w:rsidRPr="00B21582" w:rsidDel="009C19DC" w:rsidRDefault="00E16572" w:rsidP="00E16572">
            <w:pPr>
              <w:spacing w:line="240" w:lineRule="auto"/>
              <w:ind w:firstLine="0"/>
              <w:rPr>
                <w:del w:id="1720" w:author="Nate Bachmeier [AWS-SA]" w:date="2023-05-04T18:11:00Z"/>
                <w:rFonts w:ascii="Calibri" w:eastAsia="Times New Roman" w:hAnsi="Calibri" w:cs="Calibri"/>
                <w:b w:val="0"/>
                <w:bCs w:val="0"/>
                <w:color w:val="000000"/>
                <w:sz w:val="22"/>
              </w:rPr>
            </w:pPr>
            <w:del w:id="1721" w:author="Nate Bachmeier [AWS-SA]" w:date="2023-05-04T18:11:00Z">
              <w:r w:rsidRPr="00E16572" w:rsidDel="009C19DC">
                <w:rPr>
                  <w:rFonts w:ascii="Calibri" w:eastAsia="Times New Roman" w:hAnsi="Calibri" w:cs="Calibri"/>
                  <w:color w:val="000000"/>
                  <w:sz w:val="22"/>
                </w:rPr>
                <w:delText>home roasting coffee</w:delText>
              </w:r>
            </w:del>
          </w:p>
        </w:tc>
        <w:tc>
          <w:tcPr>
            <w:tcW w:w="5348" w:type="dxa"/>
            <w:noWrap/>
            <w:hideMark/>
          </w:tcPr>
          <w:p w14:paraId="11BFABD5" w14:textId="340B6D0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22" w:author="Nate Bachmeier [AWS-SA]" w:date="2023-05-04T18:11:00Z"/>
                <w:rFonts w:ascii="Calibri" w:eastAsia="Times New Roman" w:hAnsi="Calibri" w:cs="Calibri"/>
                <w:color w:val="000000"/>
                <w:sz w:val="22"/>
              </w:rPr>
            </w:pPr>
            <w:del w:id="1723" w:author="Nate Bachmeier [AWS-SA]" w:date="2023-05-04T18:11:00Z">
              <w:r w:rsidRPr="00E16572" w:rsidDel="009C19DC">
                <w:rPr>
                  <w:rFonts w:ascii="Calibri" w:eastAsia="Times New Roman" w:hAnsi="Calibri" w:cs="Calibri"/>
                  <w:color w:val="000000"/>
                  <w:sz w:val="22"/>
                </w:rPr>
                <w:delText>525</w:delText>
              </w:r>
            </w:del>
          </w:p>
        </w:tc>
      </w:tr>
      <w:tr w:rsidR="00E16572" w:rsidRPr="00E16572" w:rsidDel="009C19DC" w14:paraId="09F2AECF" w14:textId="3C0D3521" w:rsidTr="00B21582">
        <w:trPr>
          <w:trHeight w:val="300"/>
          <w:del w:id="17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28633A98" w:rsidR="00E16572" w:rsidRPr="00B21582" w:rsidDel="009C19DC" w:rsidRDefault="00E16572" w:rsidP="00E16572">
            <w:pPr>
              <w:spacing w:line="240" w:lineRule="auto"/>
              <w:ind w:firstLine="0"/>
              <w:rPr>
                <w:del w:id="1725" w:author="Nate Bachmeier [AWS-SA]" w:date="2023-05-04T18:11:00Z"/>
                <w:rFonts w:ascii="Calibri" w:eastAsia="Times New Roman" w:hAnsi="Calibri" w:cs="Calibri"/>
                <w:b w:val="0"/>
                <w:bCs w:val="0"/>
                <w:color w:val="000000"/>
                <w:sz w:val="22"/>
              </w:rPr>
            </w:pPr>
            <w:del w:id="1726" w:author="Nate Bachmeier [AWS-SA]" w:date="2023-05-04T18:11:00Z">
              <w:r w:rsidRPr="00E16572" w:rsidDel="009C19DC">
                <w:rPr>
                  <w:rFonts w:ascii="Calibri" w:eastAsia="Times New Roman" w:hAnsi="Calibri" w:cs="Calibri"/>
                  <w:color w:val="000000"/>
                  <w:sz w:val="22"/>
                </w:rPr>
                <w:delText>hopscotch</w:delText>
              </w:r>
            </w:del>
          </w:p>
        </w:tc>
        <w:tc>
          <w:tcPr>
            <w:tcW w:w="5348" w:type="dxa"/>
            <w:noWrap/>
            <w:hideMark/>
          </w:tcPr>
          <w:p w14:paraId="2D4D4F94" w14:textId="7E98840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27" w:author="Nate Bachmeier [AWS-SA]" w:date="2023-05-04T18:11:00Z"/>
                <w:rFonts w:ascii="Calibri" w:eastAsia="Times New Roman" w:hAnsi="Calibri" w:cs="Calibri"/>
                <w:color w:val="000000"/>
                <w:sz w:val="22"/>
              </w:rPr>
            </w:pPr>
            <w:del w:id="1728" w:author="Nate Bachmeier [AWS-SA]" w:date="2023-05-04T18:11:00Z">
              <w:r w:rsidRPr="00E16572" w:rsidDel="009C19DC">
                <w:rPr>
                  <w:rFonts w:ascii="Calibri" w:eastAsia="Times New Roman" w:hAnsi="Calibri" w:cs="Calibri"/>
                  <w:color w:val="000000"/>
                  <w:sz w:val="22"/>
                </w:rPr>
                <w:delText>729</w:delText>
              </w:r>
            </w:del>
          </w:p>
        </w:tc>
      </w:tr>
      <w:tr w:rsidR="00E16572" w:rsidRPr="00E16572" w:rsidDel="009C19DC" w14:paraId="7401A0A7" w14:textId="32FD38EA" w:rsidTr="00B21582">
        <w:trPr>
          <w:cnfStyle w:val="000000100000" w:firstRow="0" w:lastRow="0" w:firstColumn="0" w:lastColumn="0" w:oddVBand="0" w:evenVBand="0" w:oddHBand="1" w:evenHBand="0" w:firstRowFirstColumn="0" w:firstRowLastColumn="0" w:lastRowFirstColumn="0" w:lastRowLastColumn="0"/>
          <w:trHeight w:val="300"/>
          <w:del w:id="17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07E2E011" w:rsidR="00E16572" w:rsidRPr="00B21582" w:rsidDel="009C19DC" w:rsidRDefault="00E16572" w:rsidP="00E16572">
            <w:pPr>
              <w:spacing w:line="240" w:lineRule="auto"/>
              <w:ind w:firstLine="0"/>
              <w:rPr>
                <w:del w:id="1730" w:author="Nate Bachmeier [AWS-SA]" w:date="2023-05-04T18:11:00Z"/>
                <w:rFonts w:ascii="Calibri" w:eastAsia="Times New Roman" w:hAnsi="Calibri" w:cs="Calibri"/>
                <w:b w:val="0"/>
                <w:bCs w:val="0"/>
                <w:color w:val="000000"/>
                <w:sz w:val="22"/>
              </w:rPr>
            </w:pPr>
            <w:del w:id="1731" w:author="Nate Bachmeier [AWS-SA]" w:date="2023-05-04T18:11:00Z">
              <w:r w:rsidRPr="00E16572" w:rsidDel="009C19DC">
                <w:rPr>
                  <w:rFonts w:ascii="Calibri" w:eastAsia="Times New Roman" w:hAnsi="Calibri" w:cs="Calibri"/>
                  <w:color w:val="000000"/>
                  <w:sz w:val="22"/>
                </w:rPr>
                <w:delText>hoverboarding</w:delText>
              </w:r>
            </w:del>
          </w:p>
        </w:tc>
        <w:tc>
          <w:tcPr>
            <w:tcW w:w="5348" w:type="dxa"/>
            <w:noWrap/>
            <w:hideMark/>
          </w:tcPr>
          <w:p w14:paraId="418059CB" w14:textId="068838F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32" w:author="Nate Bachmeier [AWS-SA]" w:date="2023-05-04T18:11:00Z"/>
                <w:rFonts w:ascii="Calibri" w:eastAsia="Times New Roman" w:hAnsi="Calibri" w:cs="Calibri"/>
                <w:color w:val="000000"/>
                <w:sz w:val="22"/>
              </w:rPr>
            </w:pPr>
            <w:del w:id="1733" w:author="Nate Bachmeier [AWS-SA]" w:date="2023-05-04T18:11:00Z">
              <w:r w:rsidRPr="00E16572" w:rsidDel="009C19DC">
                <w:rPr>
                  <w:rFonts w:ascii="Calibri" w:eastAsia="Times New Roman" w:hAnsi="Calibri" w:cs="Calibri"/>
                  <w:color w:val="000000"/>
                  <w:sz w:val="22"/>
                </w:rPr>
                <w:delText>577</w:delText>
              </w:r>
            </w:del>
          </w:p>
        </w:tc>
      </w:tr>
      <w:tr w:rsidR="00E16572" w:rsidRPr="00E16572" w:rsidDel="009C19DC" w14:paraId="57C4B0E6" w14:textId="1A4D7CBA" w:rsidTr="00B21582">
        <w:trPr>
          <w:trHeight w:val="300"/>
          <w:del w:id="17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576C9F30" w:rsidR="00E16572" w:rsidRPr="00B21582" w:rsidDel="009C19DC" w:rsidRDefault="00E16572" w:rsidP="00E16572">
            <w:pPr>
              <w:spacing w:line="240" w:lineRule="auto"/>
              <w:ind w:firstLine="0"/>
              <w:rPr>
                <w:del w:id="1735" w:author="Nate Bachmeier [AWS-SA]" w:date="2023-05-04T18:11:00Z"/>
                <w:rFonts w:ascii="Calibri" w:eastAsia="Times New Roman" w:hAnsi="Calibri" w:cs="Calibri"/>
                <w:b w:val="0"/>
                <w:bCs w:val="0"/>
                <w:color w:val="000000"/>
                <w:sz w:val="22"/>
              </w:rPr>
            </w:pPr>
            <w:del w:id="1736" w:author="Nate Bachmeier [AWS-SA]" w:date="2023-05-04T18:11:00Z">
              <w:r w:rsidRPr="00E16572" w:rsidDel="009C19DC">
                <w:rPr>
                  <w:rFonts w:ascii="Calibri" w:eastAsia="Times New Roman" w:hAnsi="Calibri" w:cs="Calibri"/>
                  <w:color w:val="000000"/>
                  <w:sz w:val="22"/>
                </w:rPr>
                <w:delText>huddling</w:delText>
              </w:r>
            </w:del>
          </w:p>
        </w:tc>
        <w:tc>
          <w:tcPr>
            <w:tcW w:w="5348" w:type="dxa"/>
            <w:noWrap/>
            <w:hideMark/>
          </w:tcPr>
          <w:p w14:paraId="42692BDE" w14:textId="6616F8A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37" w:author="Nate Bachmeier [AWS-SA]" w:date="2023-05-04T18:11:00Z"/>
                <w:rFonts w:ascii="Calibri" w:eastAsia="Times New Roman" w:hAnsi="Calibri" w:cs="Calibri"/>
                <w:color w:val="000000"/>
                <w:sz w:val="22"/>
              </w:rPr>
            </w:pPr>
            <w:del w:id="1738" w:author="Nate Bachmeier [AWS-SA]" w:date="2023-05-04T18:11:00Z">
              <w:r w:rsidRPr="00E16572" w:rsidDel="009C19DC">
                <w:rPr>
                  <w:rFonts w:ascii="Calibri" w:eastAsia="Times New Roman" w:hAnsi="Calibri" w:cs="Calibri"/>
                  <w:color w:val="000000"/>
                  <w:sz w:val="22"/>
                </w:rPr>
                <w:delText>630</w:delText>
              </w:r>
            </w:del>
          </w:p>
        </w:tc>
      </w:tr>
      <w:tr w:rsidR="00E16572" w:rsidRPr="00E16572" w:rsidDel="009C19DC" w14:paraId="2100F4FB" w14:textId="307EBBEB" w:rsidTr="00B21582">
        <w:trPr>
          <w:cnfStyle w:val="000000100000" w:firstRow="0" w:lastRow="0" w:firstColumn="0" w:lastColumn="0" w:oddVBand="0" w:evenVBand="0" w:oddHBand="1" w:evenHBand="0" w:firstRowFirstColumn="0" w:firstRowLastColumn="0" w:lastRowFirstColumn="0" w:lastRowLastColumn="0"/>
          <w:trHeight w:val="300"/>
          <w:del w:id="17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621F5191" w:rsidR="00E16572" w:rsidRPr="00B21582" w:rsidDel="009C19DC" w:rsidRDefault="00E16572" w:rsidP="00E16572">
            <w:pPr>
              <w:spacing w:line="240" w:lineRule="auto"/>
              <w:ind w:firstLine="0"/>
              <w:rPr>
                <w:del w:id="1740" w:author="Nate Bachmeier [AWS-SA]" w:date="2023-05-04T18:11:00Z"/>
                <w:rFonts w:ascii="Calibri" w:eastAsia="Times New Roman" w:hAnsi="Calibri" w:cs="Calibri"/>
                <w:b w:val="0"/>
                <w:bCs w:val="0"/>
                <w:color w:val="000000"/>
                <w:sz w:val="22"/>
              </w:rPr>
            </w:pPr>
            <w:del w:id="1741" w:author="Nate Bachmeier [AWS-SA]" w:date="2023-05-04T18:11:00Z">
              <w:r w:rsidRPr="00E16572" w:rsidDel="009C19DC">
                <w:rPr>
                  <w:rFonts w:ascii="Calibri" w:eastAsia="Times New Roman" w:hAnsi="Calibri" w:cs="Calibri"/>
                  <w:color w:val="000000"/>
                  <w:sz w:val="22"/>
                </w:rPr>
                <w:delText>hugging (not baby)</w:delText>
              </w:r>
            </w:del>
          </w:p>
        </w:tc>
        <w:tc>
          <w:tcPr>
            <w:tcW w:w="5348" w:type="dxa"/>
            <w:noWrap/>
            <w:hideMark/>
          </w:tcPr>
          <w:p w14:paraId="72401F62" w14:textId="344AB14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42" w:author="Nate Bachmeier [AWS-SA]" w:date="2023-05-04T18:11:00Z"/>
                <w:rFonts w:ascii="Calibri" w:eastAsia="Times New Roman" w:hAnsi="Calibri" w:cs="Calibri"/>
                <w:color w:val="000000"/>
                <w:sz w:val="22"/>
              </w:rPr>
            </w:pPr>
            <w:del w:id="1743" w:author="Nate Bachmeier [AWS-SA]" w:date="2023-05-04T18:11:00Z">
              <w:r w:rsidRPr="00E16572" w:rsidDel="009C19DC">
                <w:rPr>
                  <w:rFonts w:ascii="Calibri" w:eastAsia="Times New Roman" w:hAnsi="Calibri" w:cs="Calibri"/>
                  <w:color w:val="000000"/>
                  <w:sz w:val="22"/>
                </w:rPr>
                <w:delText>803</w:delText>
              </w:r>
            </w:del>
          </w:p>
        </w:tc>
      </w:tr>
      <w:tr w:rsidR="00E16572" w:rsidRPr="00E16572" w:rsidDel="009C19DC" w14:paraId="6051FF81" w14:textId="2D574003" w:rsidTr="00B21582">
        <w:trPr>
          <w:trHeight w:val="300"/>
          <w:del w:id="17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43DDC91A" w:rsidR="00E16572" w:rsidRPr="00B21582" w:rsidDel="009C19DC" w:rsidRDefault="00E16572" w:rsidP="00E16572">
            <w:pPr>
              <w:spacing w:line="240" w:lineRule="auto"/>
              <w:ind w:firstLine="0"/>
              <w:rPr>
                <w:del w:id="1745" w:author="Nate Bachmeier [AWS-SA]" w:date="2023-05-04T18:11:00Z"/>
                <w:rFonts w:ascii="Calibri" w:eastAsia="Times New Roman" w:hAnsi="Calibri" w:cs="Calibri"/>
                <w:b w:val="0"/>
                <w:bCs w:val="0"/>
                <w:color w:val="000000"/>
                <w:sz w:val="22"/>
              </w:rPr>
            </w:pPr>
            <w:del w:id="1746" w:author="Nate Bachmeier [AWS-SA]" w:date="2023-05-04T18:11:00Z">
              <w:r w:rsidRPr="00E16572" w:rsidDel="009C19DC">
                <w:rPr>
                  <w:rFonts w:ascii="Calibri" w:eastAsia="Times New Roman" w:hAnsi="Calibri" w:cs="Calibri"/>
                  <w:color w:val="000000"/>
                  <w:sz w:val="22"/>
                </w:rPr>
                <w:delText>hugging baby</w:delText>
              </w:r>
            </w:del>
          </w:p>
        </w:tc>
        <w:tc>
          <w:tcPr>
            <w:tcW w:w="5348" w:type="dxa"/>
            <w:noWrap/>
            <w:hideMark/>
          </w:tcPr>
          <w:p w14:paraId="1E814573" w14:textId="6C705AC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47" w:author="Nate Bachmeier [AWS-SA]" w:date="2023-05-04T18:11:00Z"/>
                <w:rFonts w:ascii="Calibri" w:eastAsia="Times New Roman" w:hAnsi="Calibri" w:cs="Calibri"/>
                <w:color w:val="000000"/>
                <w:sz w:val="22"/>
              </w:rPr>
            </w:pPr>
            <w:del w:id="1748" w:author="Nate Bachmeier [AWS-SA]" w:date="2023-05-04T18:11:00Z">
              <w:r w:rsidRPr="00E16572" w:rsidDel="009C19DC">
                <w:rPr>
                  <w:rFonts w:ascii="Calibri" w:eastAsia="Times New Roman" w:hAnsi="Calibri" w:cs="Calibri"/>
                  <w:color w:val="000000"/>
                  <w:sz w:val="22"/>
                </w:rPr>
                <w:delText>551</w:delText>
              </w:r>
            </w:del>
          </w:p>
        </w:tc>
      </w:tr>
      <w:tr w:rsidR="00E16572" w:rsidRPr="00E16572" w:rsidDel="009C19DC" w14:paraId="6891E2D7" w14:textId="7386D975" w:rsidTr="00B21582">
        <w:trPr>
          <w:cnfStyle w:val="000000100000" w:firstRow="0" w:lastRow="0" w:firstColumn="0" w:lastColumn="0" w:oddVBand="0" w:evenVBand="0" w:oddHBand="1" w:evenHBand="0" w:firstRowFirstColumn="0" w:firstRowLastColumn="0" w:lastRowFirstColumn="0" w:lastRowLastColumn="0"/>
          <w:trHeight w:val="300"/>
          <w:del w:id="17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2ABB2765" w:rsidR="00E16572" w:rsidRPr="00B21582" w:rsidDel="009C19DC" w:rsidRDefault="00E16572" w:rsidP="00E16572">
            <w:pPr>
              <w:spacing w:line="240" w:lineRule="auto"/>
              <w:ind w:firstLine="0"/>
              <w:rPr>
                <w:del w:id="1750" w:author="Nate Bachmeier [AWS-SA]" w:date="2023-05-04T18:11:00Z"/>
                <w:rFonts w:ascii="Calibri" w:eastAsia="Times New Roman" w:hAnsi="Calibri" w:cs="Calibri"/>
                <w:b w:val="0"/>
                <w:bCs w:val="0"/>
                <w:color w:val="000000"/>
                <w:sz w:val="22"/>
              </w:rPr>
            </w:pPr>
            <w:del w:id="1751" w:author="Nate Bachmeier [AWS-SA]" w:date="2023-05-04T18:11:00Z">
              <w:r w:rsidRPr="00E16572" w:rsidDel="009C19DC">
                <w:rPr>
                  <w:rFonts w:ascii="Calibri" w:eastAsia="Times New Roman" w:hAnsi="Calibri" w:cs="Calibri"/>
                  <w:color w:val="000000"/>
                  <w:sz w:val="22"/>
                </w:rPr>
                <w:delText>hula hooping</w:delText>
              </w:r>
            </w:del>
          </w:p>
        </w:tc>
        <w:tc>
          <w:tcPr>
            <w:tcW w:w="5348" w:type="dxa"/>
            <w:noWrap/>
            <w:hideMark/>
          </w:tcPr>
          <w:p w14:paraId="27259A01" w14:textId="6B81F45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52" w:author="Nate Bachmeier [AWS-SA]" w:date="2023-05-04T18:11:00Z"/>
                <w:rFonts w:ascii="Calibri" w:eastAsia="Times New Roman" w:hAnsi="Calibri" w:cs="Calibri"/>
                <w:color w:val="000000"/>
                <w:sz w:val="22"/>
              </w:rPr>
            </w:pPr>
            <w:del w:id="1753" w:author="Nate Bachmeier [AWS-SA]" w:date="2023-05-04T18:11:00Z">
              <w:r w:rsidRPr="00E16572" w:rsidDel="009C19DC">
                <w:rPr>
                  <w:rFonts w:ascii="Calibri" w:eastAsia="Times New Roman" w:hAnsi="Calibri" w:cs="Calibri"/>
                  <w:color w:val="000000"/>
                  <w:sz w:val="22"/>
                </w:rPr>
                <w:delText>667</w:delText>
              </w:r>
            </w:del>
          </w:p>
        </w:tc>
      </w:tr>
      <w:tr w:rsidR="00E16572" w:rsidRPr="00E16572" w:rsidDel="009C19DC" w14:paraId="52FF5D0C" w14:textId="352A5C70" w:rsidTr="00B21582">
        <w:trPr>
          <w:trHeight w:val="300"/>
          <w:del w:id="17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27A17936" w:rsidR="00E16572" w:rsidRPr="00B21582" w:rsidDel="009C19DC" w:rsidRDefault="00E16572" w:rsidP="00E16572">
            <w:pPr>
              <w:spacing w:line="240" w:lineRule="auto"/>
              <w:ind w:firstLine="0"/>
              <w:rPr>
                <w:del w:id="1755" w:author="Nate Bachmeier [AWS-SA]" w:date="2023-05-04T18:11:00Z"/>
                <w:rFonts w:ascii="Calibri" w:eastAsia="Times New Roman" w:hAnsi="Calibri" w:cs="Calibri"/>
                <w:b w:val="0"/>
                <w:bCs w:val="0"/>
                <w:color w:val="000000"/>
                <w:sz w:val="22"/>
              </w:rPr>
            </w:pPr>
            <w:del w:id="1756" w:author="Nate Bachmeier [AWS-SA]" w:date="2023-05-04T18:11:00Z">
              <w:r w:rsidRPr="00E16572" w:rsidDel="009C19DC">
                <w:rPr>
                  <w:rFonts w:ascii="Calibri" w:eastAsia="Times New Roman" w:hAnsi="Calibri" w:cs="Calibri"/>
                  <w:color w:val="000000"/>
                  <w:sz w:val="22"/>
                </w:rPr>
                <w:delText>hurdling</w:delText>
              </w:r>
            </w:del>
          </w:p>
        </w:tc>
        <w:tc>
          <w:tcPr>
            <w:tcW w:w="5348" w:type="dxa"/>
            <w:noWrap/>
            <w:hideMark/>
          </w:tcPr>
          <w:p w14:paraId="1AA5501E" w14:textId="236A040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57" w:author="Nate Bachmeier [AWS-SA]" w:date="2023-05-04T18:11:00Z"/>
                <w:rFonts w:ascii="Calibri" w:eastAsia="Times New Roman" w:hAnsi="Calibri" w:cs="Calibri"/>
                <w:color w:val="000000"/>
                <w:sz w:val="22"/>
              </w:rPr>
            </w:pPr>
            <w:del w:id="1758" w:author="Nate Bachmeier [AWS-SA]" w:date="2023-05-04T18:11:00Z">
              <w:r w:rsidRPr="00E16572" w:rsidDel="009C19DC">
                <w:rPr>
                  <w:rFonts w:ascii="Calibri" w:eastAsia="Times New Roman" w:hAnsi="Calibri" w:cs="Calibri"/>
                  <w:color w:val="000000"/>
                  <w:sz w:val="22"/>
                </w:rPr>
                <w:delText>704</w:delText>
              </w:r>
            </w:del>
          </w:p>
        </w:tc>
      </w:tr>
      <w:tr w:rsidR="00E16572" w:rsidRPr="00E16572" w:rsidDel="009C19DC" w14:paraId="2C440FA9" w14:textId="435CB383" w:rsidTr="00B21582">
        <w:trPr>
          <w:cnfStyle w:val="000000100000" w:firstRow="0" w:lastRow="0" w:firstColumn="0" w:lastColumn="0" w:oddVBand="0" w:evenVBand="0" w:oddHBand="1" w:evenHBand="0" w:firstRowFirstColumn="0" w:firstRowLastColumn="0" w:lastRowFirstColumn="0" w:lastRowLastColumn="0"/>
          <w:trHeight w:val="300"/>
          <w:del w:id="17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F6D6D42" w:rsidR="00E16572" w:rsidRPr="00B21582" w:rsidDel="009C19DC" w:rsidRDefault="00E16572" w:rsidP="00E16572">
            <w:pPr>
              <w:spacing w:line="240" w:lineRule="auto"/>
              <w:ind w:firstLine="0"/>
              <w:rPr>
                <w:del w:id="1760" w:author="Nate Bachmeier [AWS-SA]" w:date="2023-05-04T18:11:00Z"/>
                <w:rFonts w:ascii="Calibri" w:eastAsia="Times New Roman" w:hAnsi="Calibri" w:cs="Calibri"/>
                <w:b w:val="0"/>
                <w:bCs w:val="0"/>
                <w:color w:val="000000"/>
                <w:sz w:val="22"/>
              </w:rPr>
            </w:pPr>
            <w:del w:id="1761" w:author="Nate Bachmeier [AWS-SA]" w:date="2023-05-04T18:11:00Z">
              <w:r w:rsidRPr="00E16572" w:rsidDel="009C19DC">
                <w:rPr>
                  <w:rFonts w:ascii="Calibri" w:eastAsia="Times New Roman" w:hAnsi="Calibri" w:cs="Calibri"/>
                  <w:color w:val="000000"/>
                  <w:sz w:val="22"/>
                </w:rPr>
                <w:delText>hurling (sport)</w:delText>
              </w:r>
            </w:del>
          </w:p>
        </w:tc>
        <w:tc>
          <w:tcPr>
            <w:tcW w:w="5348" w:type="dxa"/>
            <w:noWrap/>
            <w:hideMark/>
          </w:tcPr>
          <w:p w14:paraId="33CBCB53" w14:textId="0385E98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62" w:author="Nate Bachmeier [AWS-SA]" w:date="2023-05-04T18:11:00Z"/>
                <w:rFonts w:ascii="Calibri" w:eastAsia="Times New Roman" w:hAnsi="Calibri" w:cs="Calibri"/>
                <w:color w:val="000000"/>
                <w:sz w:val="22"/>
              </w:rPr>
            </w:pPr>
            <w:del w:id="1763" w:author="Nate Bachmeier [AWS-SA]" w:date="2023-05-04T18:11:00Z">
              <w:r w:rsidRPr="00E16572" w:rsidDel="009C19DC">
                <w:rPr>
                  <w:rFonts w:ascii="Calibri" w:eastAsia="Times New Roman" w:hAnsi="Calibri" w:cs="Calibri"/>
                  <w:color w:val="000000"/>
                  <w:sz w:val="22"/>
                </w:rPr>
                <w:delText>733</w:delText>
              </w:r>
            </w:del>
          </w:p>
        </w:tc>
      </w:tr>
      <w:tr w:rsidR="00E16572" w:rsidRPr="00E16572" w:rsidDel="009C19DC" w14:paraId="5169BA9B" w14:textId="025DCC30" w:rsidTr="00B21582">
        <w:trPr>
          <w:trHeight w:val="300"/>
          <w:del w:id="17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2B1B309D" w:rsidR="00E16572" w:rsidRPr="00B21582" w:rsidDel="009C19DC" w:rsidRDefault="00E16572" w:rsidP="00E16572">
            <w:pPr>
              <w:spacing w:line="240" w:lineRule="auto"/>
              <w:ind w:firstLine="0"/>
              <w:rPr>
                <w:del w:id="1765" w:author="Nate Bachmeier [AWS-SA]" w:date="2023-05-04T18:11:00Z"/>
                <w:rFonts w:ascii="Calibri" w:eastAsia="Times New Roman" w:hAnsi="Calibri" w:cs="Calibri"/>
                <w:b w:val="0"/>
                <w:bCs w:val="0"/>
                <w:color w:val="000000"/>
                <w:sz w:val="22"/>
              </w:rPr>
            </w:pPr>
            <w:del w:id="1766" w:author="Nate Bachmeier [AWS-SA]" w:date="2023-05-04T18:11:00Z">
              <w:r w:rsidRPr="00E16572" w:rsidDel="009C19DC">
                <w:rPr>
                  <w:rFonts w:ascii="Calibri" w:eastAsia="Times New Roman" w:hAnsi="Calibri" w:cs="Calibri"/>
                  <w:color w:val="000000"/>
                  <w:sz w:val="22"/>
                </w:rPr>
                <w:delText>ice climbing</w:delText>
              </w:r>
            </w:del>
          </w:p>
        </w:tc>
        <w:tc>
          <w:tcPr>
            <w:tcW w:w="5348" w:type="dxa"/>
            <w:noWrap/>
            <w:hideMark/>
          </w:tcPr>
          <w:p w14:paraId="53DFF292" w14:textId="17AA7BD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67" w:author="Nate Bachmeier [AWS-SA]" w:date="2023-05-04T18:11:00Z"/>
                <w:rFonts w:ascii="Calibri" w:eastAsia="Times New Roman" w:hAnsi="Calibri" w:cs="Calibri"/>
                <w:color w:val="000000"/>
                <w:sz w:val="22"/>
              </w:rPr>
            </w:pPr>
            <w:del w:id="1768" w:author="Nate Bachmeier [AWS-SA]" w:date="2023-05-04T18:11:00Z">
              <w:r w:rsidRPr="00E16572" w:rsidDel="009C19DC">
                <w:rPr>
                  <w:rFonts w:ascii="Calibri" w:eastAsia="Times New Roman" w:hAnsi="Calibri" w:cs="Calibri"/>
                  <w:color w:val="000000"/>
                  <w:sz w:val="22"/>
                </w:rPr>
                <w:delText>732</w:delText>
              </w:r>
            </w:del>
          </w:p>
        </w:tc>
      </w:tr>
      <w:tr w:rsidR="00E16572" w:rsidRPr="00E16572" w:rsidDel="009C19DC" w14:paraId="23F316CD" w14:textId="28B17D72" w:rsidTr="00B21582">
        <w:trPr>
          <w:cnfStyle w:val="000000100000" w:firstRow="0" w:lastRow="0" w:firstColumn="0" w:lastColumn="0" w:oddVBand="0" w:evenVBand="0" w:oddHBand="1" w:evenHBand="0" w:firstRowFirstColumn="0" w:firstRowLastColumn="0" w:lastRowFirstColumn="0" w:lastRowLastColumn="0"/>
          <w:trHeight w:val="300"/>
          <w:del w:id="17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34B3C07C" w:rsidR="00E16572" w:rsidRPr="00B21582" w:rsidDel="009C19DC" w:rsidRDefault="00E16572" w:rsidP="00E16572">
            <w:pPr>
              <w:spacing w:line="240" w:lineRule="auto"/>
              <w:ind w:firstLine="0"/>
              <w:rPr>
                <w:del w:id="1770" w:author="Nate Bachmeier [AWS-SA]" w:date="2023-05-04T18:11:00Z"/>
                <w:rFonts w:ascii="Calibri" w:eastAsia="Times New Roman" w:hAnsi="Calibri" w:cs="Calibri"/>
                <w:b w:val="0"/>
                <w:bCs w:val="0"/>
                <w:color w:val="000000"/>
                <w:sz w:val="22"/>
              </w:rPr>
            </w:pPr>
            <w:del w:id="1771" w:author="Nate Bachmeier [AWS-SA]" w:date="2023-05-04T18:11:00Z">
              <w:r w:rsidRPr="00E16572" w:rsidDel="009C19DC">
                <w:rPr>
                  <w:rFonts w:ascii="Calibri" w:eastAsia="Times New Roman" w:hAnsi="Calibri" w:cs="Calibri"/>
                  <w:color w:val="000000"/>
                  <w:sz w:val="22"/>
                </w:rPr>
                <w:delText>ice fishing</w:delText>
              </w:r>
            </w:del>
          </w:p>
        </w:tc>
        <w:tc>
          <w:tcPr>
            <w:tcW w:w="5348" w:type="dxa"/>
            <w:noWrap/>
            <w:hideMark/>
          </w:tcPr>
          <w:p w14:paraId="152412D4" w14:textId="7470DBE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72" w:author="Nate Bachmeier [AWS-SA]" w:date="2023-05-04T18:11:00Z"/>
                <w:rFonts w:ascii="Calibri" w:eastAsia="Times New Roman" w:hAnsi="Calibri" w:cs="Calibri"/>
                <w:color w:val="000000"/>
                <w:sz w:val="22"/>
              </w:rPr>
            </w:pPr>
            <w:del w:id="1773" w:author="Nate Bachmeier [AWS-SA]" w:date="2023-05-04T18:11:00Z">
              <w:r w:rsidRPr="00E16572" w:rsidDel="009C19DC">
                <w:rPr>
                  <w:rFonts w:ascii="Calibri" w:eastAsia="Times New Roman" w:hAnsi="Calibri" w:cs="Calibri"/>
                  <w:color w:val="000000"/>
                  <w:sz w:val="22"/>
                </w:rPr>
                <w:delText>738</w:delText>
              </w:r>
            </w:del>
          </w:p>
        </w:tc>
      </w:tr>
      <w:tr w:rsidR="00E16572" w:rsidRPr="00E16572" w:rsidDel="009C19DC" w14:paraId="57819F02" w14:textId="637081C7" w:rsidTr="00B21582">
        <w:trPr>
          <w:trHeight w:val="300"/>
          <w:del w:id="17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234027E1" w:rsidR="00E16572" w:rsidRPr="00B21582" w:rsidDel="009C19DC" w:rsidRDefault="00E16572" w:rsidP="00E16572">
            <w:pPr>
              <w:spacing w:line="240" w:lineRule="auto"/>
              <w:ind w:firstLine="0"/>
              <w:rPr>
                <w:del w:id="1775" w:author="Nate Bachmeier [AWS-SA]" w:date="2023-05-04T18:11:00Z"/>
                <w:rFonts w:ascii="Calibri" w:eastAsia="Times New Roman" w:hAnsi="Calibri" w:cs="Calibri"/>
                <w:b w:val="0"/>
                <w:bCs w:val="0"/>
                <w:color w:val="000000"/>
                <w:sz w:val="22"/>
              </w:rPr>
            </w:pPr>
            <w:del w:id="1776" w:author="Nate Bachmeier [AWS-SA]" w:date="2023-05-04T18:11:00Z">
              <w:r w:rsidRPr="00E16572" w:rsidDel="009C19DC">
                <w:rPr>
                  <w:rFonts w:ascii="Calibri" w:eastAsia="Times New Roman" w:hAnsi="Calibri" w:cs="Calibri"/>
                  <w:color w:val="000000"/>
                  <w:sz w:val="22"/>
                </w:rPr>
                <w:delText>ice skating</w:delText>
              </w:r>
            </w:del>
          </w:p>
        </w:tc>
        <w:tc>
          <w:tcPr>
            <w:tcW w:w="5348" w:type="dxa"/>
            <w:noWrap/>
            <w:hideMark/>
          </w:tcPr>
          <w:p w14:paraId="0704A02D" w14:textId="0253C9C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77" w:author="Nate Bachmeier [AWS-SA]" w:date="2023-05-04T18:11:00Z"/>
                <w:rFonts w:ascii="Calibri" w:eastAsia="Times New Roman" w:hAnsi="Calibri" w:cs="Calibri"/>
                <w:color w:val="000000"/>
                <w:sz w:val="22"/>
              </w:rPr>
            </w:pPr>
            <w:del w:id="1778"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1F021069" w14:textId="6DEFEADC" w:rsidTr="00B21582">
        <w:trPr>
          <w:cnfStyle w:val="000000100000" w:firstRow="0" w:lastRow="0" w:firstColumn="0" w:lastColumn="0" w:oddVBand="0" w:evenVBand="0" w:oddHBand="1" w:evenHBand="0" w:firstRowFirstColumn="0" w:firstRowLastColumn="0" w:lastRowFirstColumn="0" w:lastRowLastColumn="0"/>
          <w:trHeight w:val="300"/>
          <w:del w:id="17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309E66AD" w:rsidR="00E16572" w:rsidRPr="00B21582" w:rsidDel="009C19DC" w:rsidRDefault="00E16572" w:rsidP="00E16572">
            <w:pPr>
              <w:spacing w:line="240" w:lineRule="auto"/>
              <w:ind w:firstLine="0"/>
              <w:rPr>
                <w:del w:id="1780" w:author="Nate Bachmeier [AWS-SA]" w:date="2023-05-04T18:11:00Z"/>
                <w:rFonts w:ascii="Calibri" w:eastAsia="Times New Roman" w:hAnsi="Calibri" w:cs="Calibri"/>
                <w:b w:val="0"/>
                <w:bCs w:val="0"/>
                <w:color w:val="000000"/>
                <w:sz w:val="22"/>
              </w:rPr>
            </w:pPr>
            <w:del w:id="1781" w:author="Nate Bachmeier [AWS-SA]" w:date="2023-05-04T18:11:00Z">
              <w:r w:rsidRPr="00E16572" w:rsidDel="009C19DC">
                <w:rPr>
                  <w:rFonts w:ascii="Calibri" w:eastAsia="Times New Roman" w:hAnsi="Calibri" w:cs="Calibri"/>
                  <w:color w:val="000000"/>
                  <w:sz w:val="22"/>
                </w:rPr>
                <w:delText>ice swimming</w:delText>
              </w:r>
            </w:del>
          </w:p>
        </w:tc>
        <w:tc>
          <w:tcPr>
            <w:tcW w:w="5348" w:type="dxa"/>
            <w:noWrap/>
            <w:hideMark/>
          </w:tcPr>
          <w:p w14:paraId="6F0E9F4C" w14:textId="6D36E4A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82" w:author="Nate Bachmeier [AWS-SA]" w:date="2023-05-04T18:11:00Z"/>
                <w:rFonts w:ascii="Calibri" w:eastAsia="Times New Roman" w:hAnsi="Calibri" w:cs="Calibri"/>
                <w:color w:val="000000"/>
                <w:sz w:val="22"/>
              </w:rPr>
            </w:pPr>
            <w:del w:id="1783" w:author="Nate Bachmeier [AWS-SA]" w:date="2023-05-04T18:11:00Z">
              <w:r w:rsidRPr="00E16572" w:rsidDel="009C19DC">
                <w:rPr>
                  <w:rFonts w:ascii="Calibri" w:eastAsia="Times New Roman" w:hAnsi="Calibri" w:cs="Calibri"/>
                  <w:color w:val="000000"/>
                  <w:sz w:val="22"/>
                </w:rPr>
                <w:delText>480</w:delText>
              </w:r>
            </w:del>
          </w:p>
        </w:tc>
      </w:tr>
      <w:tr w:rsidR="00E16572" w:rsidRPr="00E16572" w:rsidDel="009C19DC" w14:paraId="02D8D10A" w14:textId="12C03769" w:rsidTr="00B21582">
        <w:trPr>
          <w:trHeight w:val="300"/>
          <w:del w:id="17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4FCA6804" w:rsidR="00E16572" w:rsidRPr="00B21582" w:rsidDel="009C19DC" w:rsidRDefault="00E16572" w:rsidP="00E16572">
            <w:pPr>
              <w:spacing w:line="240" w:lineRule="auto"/>
              <w:ind w:firstLine="0"/>
              <w:rPr>
                <w:del w:id="1785" w:author="Nate Bachmeier [AWS-SA]" w:date="2023-05-04T18:11:00Z"/>
                <w:rFonts w:ascii="Calibri" w:eastAsia="Times New Roman" w:hAnsi="Calibri" w:cs="Calibri"/>
                <w:b w:val="0"/>
                <w:bCs w:val="0"/>
                <w:color w:val="000000"/>
                <w:sz w:val="22"/>
              </w:rPr>
            </w:pPr>
            <w:del w:id="1786" w:author="Nate Bachmeier [AWS-SA]" w:date="2023-05-04T18:11:00Z">
              <w:r w:rsidRPr="00E16572" w:rsidDel="009C19DC">
                <w:rPr>
                  <w:rFonts w:ascii="Calibri" w:eastAsia="Times New Roman" w:hAnsi="Calibri" w:cs="Calibri"/>
                  <w:color w:val="000000"/>
                  <w:sz w:val="22"/>
                </w:rPr>
                <w:delText>inflating balloons</w:delText>
              </w:r>
            </w:del>
          </w:p>
        </w:tc>
        <w:tc>
          <w:tcPr>
            <w:tcW w:w="5348" w:type="dxa"/>
            <w:noWrap/>
            <w:hideMark/>
          </w:tcPr>
          <w:p w14:paraId="7E1EE8E0" w14:textId="1C054F4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87" w:author="Nate Bachmeier [AWS-SA]" w:date="2023-05-04T18:11:00Z"/>
                <w:rFonts w:ascii="Calibri" w:eastAsia="Times New Roman" w:hAnsi="Calibri" w:cs="Calibri"/>
                <w:color w:val="000000"/>
                <w:sz w:val="22"/>
              </w:rPr>
            </w:pPr>
            <w:del w:id="1788" w:author="Nate Bachmeier [AWS-SA]" w:date="2023-05-04T18:11:00Z">
              <w:r w:rsidRPr="00E16572" w:rsidDel="009C19DC">
                <w:rPr>
                  <w:rFonts w:ascii="Calibri" w:eastAsia="Times New Roman" w:hAnsi="Calibri" w:cs="Calibri"/>
                  <w:color w:val="000000"/>
                  <w:sz w:val="22"/>
                </w:rPr>
                <w:delText>785</w:delText>
              </w:r>
            </w:del>
          </w:p>
        </w:tc>
      </w:tr>
      <w:tr w:rsidR="00E16572" w:rsidRPr="00E16572" w:rsidDel="009C19DC" w14:paraId="09ABE546" w14:textId="21158405" w:rsidTr="00B21582">
        <w:trPr>
          <w:cnfStyle w:val="000000100000" w:firstRow="0" w:lastRow="0" w:firstColumn="0" w:lastColumn="0" w:oddVBand="0" w:evenVBand="0" w:oddHBand="1" w:evenHBand="0" w:firstRowFirstColumn="0" w:firstRowLastColumn="0" w:lastRowFirstColumn="0" w:lastRowLastColumn="0"/>
          <w:trHeight w:val="300"/>
          <w:del w:id="17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5653F4A0" w:rsidR="00E16572" w:rsidRPr="00B21582" w:rsidDel="009C19DC" w:rsidRDefault="00E16572" w:rsidP="00E16572">
            <w:pPr>
              <w:spacing w:line="240" w:lineRule="auto"/>
              <w:ind w:firstLine="0"/>
              <w:rPr>
                <w:del w:id="1790" w:author="Nate Bachmeier [AWS-SA]" w:date="2023-05-04T18:11:00Z"/>
                <w:rFonts w:ascii="Calibri" w:eastAsia="Times New Roman" w:hAnsi="Calibri" w:cs="Calibri"/>
                <w:b w:val="0"/>
                <w:bCs w:val="0"/>
                <w:color w:val="000000"/>
                <w:sz w:val="22"/>
              </w:rPr>
            </w:pPr>
            <w:del w:id="1791" w:author="Nate Bachmeier [AWS-SA]" w:date="2023-05-04T18:11:00Z">
              <w:r w:rsidRPr="00E16572" w:rsidDel="009C19DC">
                <w:rPr>
                  <w:rFonts w:ascii="Calibri" w:eastAsia="Times New Roman" w:hAnsi="Calibri" w:cs="Calibri"/>
                  <w:color w:val="000000"/>
                  <w:sz w:val="22"/>
                </w:rPr>
                <w:delText>installing carpet</w:delText>
              </w:r>
            </w:del>
          </w:p>
        </w:tc>
        <w:tc>
          <w:tcPr>
            <w:tcW w:w="5348" w:type="dxa"/>
            <w:noWrap/>
            <w:hideMark/>
          </w:tcPr>
          <w:p w14:paraId="48CD5E6A" w14:textId="3DA2940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792" w:author="Nate Bachmeier [AWS-SA]" w:date="2023-05-04T18:11:00Z"/>
                <w:rFonts w:ascii="Calibri" w:eastAsia="Times New Roman" w:hAnsi="Calibri" w:cs="Calibri"/>
                <w:color w:val="000000"/>
                <w:sz w:val="22"/>
              </w:rPr>
            </w:pPr>
            <w:del w:id="1793" w:author="Nate Bachmeier [AWS-SA]" w:date="2023-05-04T18:11:00Z">
              <w:r w:rsidRPr="00E16572" w:rsidDel="009C19DC">
                <w:rPr>
                  <w:rFonts w:ascii="Calibri" w:eastAsia="Times New Roman" w:hAnsi="Calibri" w:cs="Calibri"/>
                  <w:color w:val="000000"/>
                  <w:sz w:val="22"/>
                </w:rPr>
                <w:delText>594</w:delText>
              </w:r>
            </w:del>
          </w:p>
        </w:tc>
      </w:tr>
      <w:tr w:rsidR="00E16572" w:rsidRPr="00E16572" w:rsidDel="009C19DC" w14:paraId="0B596740" w14:textId="4BA0D9A2" w:rsidTr="00B21582">
        <w:trPr>
          <w:trHeight w:val="300"/>
          <w:del w:id="17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4AEBE5CD" w:rsidR="00E16572" w:rsidRPr="00B21582" w:rsidDel="009C19DC" w:rsidRDefault="00E16572" w:rsidP="00E16572">
            <w:pPr>
              <w:spacing w:line="240" w:lineRule="auto"/>
              <w:ind w:firstLine="0"/>
              <w:rPr>
                <w:del w:id="1795" w:author="Nate Bachmeier [AWS-SA]" w:date="2023-05-04T18:11:00Z"/>
                <w:rFonts w:ascii="Calibri" w:eastAsia="Times New Roman" w:hAnsi="Calibri" w:cs="Calibri"/>
                <w:b w:val="0"/>
                <w:bCs w:val="0"/>
                <w:color w:val="000000"/>
                <w:sz w:val="22"/>
              </w:rPr>
            </w:pPr>
            <w:del w:id="1796" w:author="Nate Bachmeier [AWS-SA]" w:date="2023-05-04T18:11:00Z">
              <w:r w:rsidRPr="00E16572" w:rsidDel="009C19DC">
                <w:rPr>
                  <w:rFonts w:ascii="Calibri" w:eastAsia="Times New Roman" w:hAnsi="Calibri" w:cs="Calibri"/>
                  <w:color w:val="000000"/>
                  <w:sz w:val="22"/>
                </w:rPr>
                <w:delText>ironing</w:delText>
              </w:r>
            </w:del>
          </w:p>
        </w:tc>
        <w:tc>
          <w:tcPr>
            <w:tcW w:w="5348" w:type="dxa"/>
            <w:noWrap/>
            <w:hideMark/>
          </w:tcPr>
          <w:p w14:paraId="3E061B7D" w14:textId="462319C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797" w:author="Nate Bachmeier [AWS-SA]" w:date="2023-05-04T18:11:00Z"/>
                <w:rFonts w:ascii="Calibri" w:eastAsia="Times New Roman" w:hAnsi="Calibri" w:cs="Calibri"/>
                <w:color w:val="000000"/>
                <w:sz w:val="22"/>
              </w:rPr>
            </w:pPr>
            <w:del w:id="1798" w:author="Nate Bachmeier [AWS-SA]" w:date="2023-05-04T18:11:00Z">
              <w:r w:rsidRPr="00E16572" w:rsidDel="009C19DC">
                <w:rPr>
                  <w:rFonts w:ascii="Calibri" w:eastAsia="Times New Roman" w:hAnsi="Calibri" w:cs="Calibri"/>
                  <w:color w:val="000000"/>
                  <w:sz w:val="22"/>
                </w:rPr>
                <w:delText>744</w:delText>
              </w:r>
            </w:del>
          </w:p>
        </w:tc>
      </w:tr>
      <w:tr w:rsidR="00E16572" w:rsidRPr="00E16572" w:rsidDel="009C19DC" w14:paraId="09EAB90A" w14:textId="50BF2FE3" w:rsidTr="00B21582">
        <w:trPr>
          <w:cnfStyle w:val="000000100000" w:firstRow="0" w:lastRow="0" w:firstColumn="0" w:lastColumn="0" w:oddVBand="0" w:evenVBand="0" w:oddHBand="1" w:evenHBand="0" w:firstRowFirstColumn="0" w:firstRowLastColumn="0" w:lastRowFirstColumn="0" w:lastRowLastColumn="0"/>
          <w:trHeight w:val="300"/>
          <w:del w:id="17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03F18CD2" w:rsidR="00E16572" w:rsidRPr="00B21582" w:rsidDel="009C19DC" w:rsidRDefault="00E16572" w:rsidP="00E16572">
            <w:pPr>
              <w:spacing w:line="240" w:lineRule="auto"/>
              <w:ind w:firstLine="0"/>
              <w:rPr>
                <w:del w:id="1800" w:author="Nate Bachmeier [AWS-SA]" w:date="2023-05-04T18:11:00Z"/>
                <w:rFonts w:ascii="Calibri" w:eastAsia="Times New Roman" w:hAnsi="Calibri" w:cs="Calibri"/>
                <w:b w:val="0"/>
                <w:bCs w:val="0"/>
                <w:color w:val="000000"/>
                <w:sz w:val="22"/>
              </w:rPr>
            </w:pPr>
            <w:del w:id="1801" w:author="Nate Bachmeier [AWS-SA]" w:date="2023-05-04T18:11:00Z">
              <w:r w:rsidRPr="00E16572" w:rsidDel="009C19DC">
                <w:rPr>
                  <w:rFonts w:ascii="Calibri" w:eastAsia="Times New Roman" w:hAnsi="Calibri" w:cs="Calibri"/>
                  <w:color w:val="000000"/>
                  <w:sz w:val="22"/>
                </w:rPr>
                <w:delText>ironing hair</w:delText>
              </w:r>
            </w:del>
          </w:p>
        </w:tc>
        <w:tc>
          <w:tcPr>
            <w:tcW w:w="5348" w:type="dxa"/>
            <w:noWrap/>
            <w:hideMark/>
          </w:tcPr>
          <w:p w14:paraId="04C80EC1" w14:textId="68F9C31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02" w:author="Nate Bachmeier [AWS-SA]" w:date="2023-05-04T18:11:00Z"/>
                <w:rFonts w:ascii="Calibri" w:eastAsia="Times New Roman" w:hAnsi="Calibri" w:cs="Calibri"/>
                <w:color w:val="000000"/>
                <w:sz w:val="22"/>
              </w:rPr>
            </w:pPr>
            <w:del w:id="1803" w:author="Nate Bachmeier [AWS-SA]" w:date="2023-05-04T18:11:00Z">
              <w:r w:rsidRPr="00E16572" w:rsidDel="009C19DC">
                <w:rPr>
                  <w:rFonts w:ascii="Calibri" w:eastAsia="Times New Roman" w:hAnsi="Calibri" w:cs="Calibri"/>
                  <w:color w:val="000000"/>
                  <w:sz w:val="22"/>
                </w:rPr>
                <w:delText>523</w:delText>
              </w:r>
            </w:del>
          </w:p>
        </w:tc>
      </w:tr>
      <w:tr w:rsidR="00E16572" w:rsidRPr="00E16572" w:rsidDel="009C19DC" w14:paraId="3CCC28E1" w14:textId="05AC78CC" w:rsidTr="00B21582">
        <w:trPr>
          <w:trHeight w:val="300"/>
          <w:del w:id="18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0DBF650E" w:rsidR="00E16572" w:rsidRPr="00B21582" w:rsidDel="009C19DC" w:rsidRDefault="00E16572" w:rsidP="00E16572">
            <w:pPr>
              <w:spacing w:line="240" w:lineRule="auto"/>
              <w:ind w:firstLine="0"/>
              <w:rPr>
                <w:del w:id="1805" w:author="Nate Bachmeier [AWS-SA]" w:date="2023-05-04T18:11:00Z"/>
                <w:rFonts w:ascii="Calibri" w:eastAsia="Times New Roman" w:hAnsi="Calibri" w:cs="Calibri"/>
                <w:b w:val="0"/>
                <w:bCs w:val="0"/>
                <w:color w:val="000000"/>
                <w:sz w:val="22"/>
              </w:rPr>
            </w:pPr>
            <w:del w:id="1806" w:author="Nate Bachmeier [AWS-SA]" w:date="2023-05-04T18:11:00Z">
              <w:r w:rsidRPr="00E16572" w:rsidDel="009C19DC">
                <w:rPr>
                  <w:rFonts w:ascii="Calibri" w:eastAsia="Times New Roman" w:hAnsi="Calibri" w:cs="Calibri"/>
                  <w:color w:val="000000"/>
                  <w:sz w:val="22"/>
                </w:rPr>
                <w:delText>javelin throw</w:delText>
              </w:r>
            </w:del>
          </w:p>
        </w:tc>
        <w:tc>
          <w:tcPr>
            <w:tcW w:w="5348" w:type="dxa"/>
            <w:noWrap/>
            <w:hideMark/>
          </w:tcPr>
          <w:p w14:paraId="267DA268" w14:textId="140101B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07" w:author="Nate Bachmeier [AWS-SA]" w:date="2023-05-04T18:11:00Z"/>
                <w:rFonts w:ascii="Calibri" w:eastAsia="Times New Roman" w:hAnsi="Calibri" w:cs="Calibri"/>
                <w:color w:val="000000"/>
                <w:sz w:val="22"/>
              </w:rPr>
            </w:pPr>
            <w:del w:id="1808" w:author="Nate Bachmeier [AWS-SA]" w:date="2023-05-04T18:11:00Z">
              <w:r w:rsidRPr="00E16572" w:rsidDel="009C19DC">
                <w:rPr>
                  <w:rFonts w:ascii="Calibri" w:eastAsia="Times New Roman" w:hAnsi="Calibri" w:cs="Calibri"/>
                  <w:color w:val="000000"/>
                  <w:sz w:val="22"/>
                </w:rPr>
                <w:delText>688</w:delText>
              </w:r>
            </w:del>
          </w:p>
        </w:tc>
      </w:tr>
      <w:tr w:rsidR="00E16572" w:rsidRPr="00E16572" w:rsidDel="009C19DC" w14:paraId="2076FB19" w14:textId="29DF3EBA" w:rsidTr="00B21582">
        <w:trPr>
          <w:cnfStyle w:val="000000100000" w:firstRow="0" w:lastRow="0" w:firstColumn="0" w:lastColumn="0" w:oddVBand="0" w:evenVBand="0" w:oddHBand="1" w:evenHBand="0" w:firstRowFirstColumn="0" w:firstRowLastColumn="0" w:lastRowFirstColumn="0" w:lastRowLastColumn="0"/>
          <w:trHeight w:val="300"/>
          <w:del w:id="18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366C3D0E" w:rsidR="00E16572" w:rsidRPr="00B21582" w:rsidDel="009C19DC" w:rsidRDefault="00E16572" w:rsidP="00E16572">
            <w:pPr>
              <w:spacing w:line="240" w:lineRule="auto"/>
              <w:ind w:firstLine="0"/>
              <w:rPr>
                <w:del w:id="1810" w:author="Nate Bachmeier [AWS-SA]" w:date="2023-05-04T18:11:00Z"/>
                <w:rFonts w:ascii="Calibri" w:eastAsia="Times New Roman" w:hAnsi="Calibri" w:cs="Calibri"/>
                <w:b w:val="0"/>
                <w:bCs w:val="0"/>
                <w:color w:val="000000"/>
                <w:sz w:val="22"/>
              </w:rPr>
            </w:pPr>
            <w:del w:id="1811" w:author="Nate Bachmeier [AWS-SA]" w:date="2023-05-04T18:11:00Z">
              <w:r w:rsidRPr="00E16572" w:rsidDel="009C19DC">
                <w:rPr>
                  <w:rFonts w:ascii="Calibri" w:eastAsia="Times New Roman" w:hAnsi="Calibri" w:cs="Calibri"/>
                  <w:color w:val="000000"/>
                  <w:sz w:val="22"/>
                </w:rPr>
                <w:delText>jaywalking</w:delText>
              </w:r>
            </w:del>
          </w:p>
        </w:tc>
        <w:tc>
          <w:tcPr>
            <w:tcW w:w="5348" w:type="dxa"/>
            <w:noWrap/>
            <w:hideMark/>
          </w:tcPr>
          <w:p w14:paraId="2F02FB7F" w14:textId="4BEBA32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12" w:author="Nate Bachmeier [AWS-SA]" w:date="2023-05-04T18:11:00Z"/>
                <w:rFonts w:ascii="Calibri" w:eastAsia="Times New Roman" w:hAnsi="Calibri" w:cs="Calibri"/>
                <w:color w:val="000000"/>
                <w:sz w:val="22"/>
              </w:rPr>
            </w:pPr>
            <w:del w:id="1813"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70C66546" w14:textId="2C776A96" w:rsidTr="00B21582">
        <w:trPr>
          <w:trHeight w:val="300"/>
          <w:del w:id="18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5072C5C" w:rsidR="00E16572" w:rsidRPr="00B21582" w:rsidDel="009C19DC" w:rsidRDefault="00E16572" w:rsidP="00E16572">
            <w:pPr>
              <w:spacing w:line="240" w:lineRule="auto"/>
              <w:ind w:firstLine="0"/>
              <w:rPr>
                <w:del w:id="1815" w:author="Nate Bachmeier [AWS-SA]" w:date="2023-05-04T18:11:00Z"/>
                <w:rFonts w:ascii="Calibri" w:eastAsia="Times New Roman" w:hAnsi="Calibri" w:cs="Calibri"/>
                <w:b w:val="0"/>
                <w:bCs w:val="0"/>
                <w:color w:val="000000"/>
                <w:sz w:val="22"/>
              </w:rPr>
            </w:pPr>
            <w:del w:id="1816" w:author="Nate Bachmeier [AWS-SA]" w:date="2023-05-04T18:11:00Z">
              <w:r w:rsidRPr="00E16572" w:rsidDel="009C19DC">
                <w:rPr>
                  <w:rFonts w:ascii="Calibri" w:eastAsia="Times New Roman" w:hAnsi="Calibri" w:cs="Calibri"/>
                  <w:color w:val="000000"/>
                  <w:sz w:val="22"/>
                </w:rPr>
                <w:delText>jetskiing</w:delText>
              </w:r>
            </w:del>
          </w:p>
        </w:tc>
        <w:tc>
          <w:tcPr>
            <w:tcW w:w="5348" w:type="dxa"/>
            <w:noWrap/>
            <w:hideMark/>
          </w:tcPr>
          <w:p w14:paraId="7F0EAB16" w14:textId="6F15A56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17" w:author="Nate Bachmeier [AWS-SA]" w:date="2023-05-04T18:11:00Z"/>
                <w:rFonts w:ascii="Calibri" w:eastAsia="Times New Roman" w:hAnsi="Calibri" w:cs="Calibri"/>
                <w:color w:val="000000"/>
                <w:sz w:val="22"/>
              </w:rPr>
            </w:pPr>
            <w:del w:id="1818"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3B78836E" w14:textId="3794C28B" w:rsidTr="00B21582">
        <w:trPr>
          <w:cnfStyle w:val="000000100000" w:firstRow="0" w:lastRow="0" w:firstColumn="0" w:lastColumn="0" w:oddVBand="0" w:evenVBand="0" w:oddHBand="1" w:evenHBand="0" w:firstRowFirstColumn="0" w:firstRowLastColumn="0" w:lastRowFirstColumn="0" w:lastRowLastColumn="0"/>
          <w:trHeight w:val="300"/>
          <w:del w:id="18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5E1AD02C" w:rsidR="00E16572" w:rsidRPr="00B21582" w:rsidDel="009C19DC" w:rsidRDefault="00E16572" w:rsidP="00E16572">
            <w:pPr>
              <w:spacing w:line="240" w:lineRule="auto"/>
              <w:ind w:firstLine="0"/>
              <w:rPr>
                <w:del w:id="1820" w:author="Nate Bachmeier [AWS-SA]" w:date="2023-05-04T18:11:00Z"/>
                <w:rFonts w:ascii="Calibri" w:eastAsia="Times New Roman" w:hAnsi="Calibri" w:cs="Calibri"/>
                <w:b w:val="0"/>
                <w:bCs w:val="0"/>
                <w:color w:val="000000"/>
                <w:sz w:val="22"/>
              </w:rPr>
            </w:pPr>
            <w:del w:id="1821" w:author="Nate Bachmeier [AWS-SA]" w:date="2023-05-04T18:11:00Z">
              <w:r w:rsidRPr="00E16572" w:rsidDel="009C19DC">
                <w:rPr>
                  <w:rFonts w:ascii="Calibri" w:eastAsia="Times New Roman" w:hAnsi="Calibri" w:cs="Calibri"/>
                  <w:color w:val="000000"/>
                  <w:sz w:val="22"/>
                </w:rPr>
                <w:delText>jogging</w:delText>
              </w:r>
            </w:del>
          </w:p>
        </w:tc>
        <w:tc>
          <w:tcPr>
            <w:tcW w:w="5348" w:type="dxa"/>
            <w:noWrap/>
            <w:hideMark/>
          </w:tcPr>
          <w:p w14:paraId="4B55F3D8" w14:textId="329FCD5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22" w:author="Nate Bachmeier [AWS-SA]" w:date="2023-05-04T18:11:00Z"/>
                <w:rFonts w:ascii="Calibri" w:eastAsia="Times New Roman" w:hAnsi="Calibri" w:cs="Calibri"/>
                <w:color w:val="000000"/>
                <w:sz w:val="22"/>
              </w:rPr>
            </w:pPr>
            <w:del w:id="1823" w:author="Nate Bachmeier [AWS-SA]" w:date="2023-05-04T18:11:00Z">
              <w:r w:rsidRPr="00E16572" w:rsidDel="009C19DC">
                <w:rPr>
                  <w:rFonts w:ascii="Calibri" w:eastAsia="Times New Roman" w:hAnsi="Calibri" w:cs="Calibri"/>
                  <w:color w:val="000000"/>
                  <w:sz w:val="22"/>
                </w:rPr>
                <w:delText>585</w:delText>
              </w:r>
            </w:del>
          </w:p>
        </w:tc>
      </w:tr>
      <w:tr w:rsidR="00E16572" w:rsidRPr="00E16572" w:rsidDel="009C19DC" w14:paraId="7A7FAB4B" w14:textId="658570B6" w:rsidTr="00B21582">
        <w:trPr>
          <w:trHeight w:val="300"/>
          <w:del w:id="18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2972B0F6" w:rsidR="00E16572" w:rsidRPr="00B21582" w:rsidDel="009C19DC" w:rsidRDefault="00E16572" w:rsidP="00E16572">
            <w:pPr>
              <w:spacing w:line="240" w:lineRule="auto"/>
              <w:ind w:firstLine="0"/>
              <w:rPr>
                <w:del w:id="1825" w:author="Nate Bachmeier [AWS-SA]" w:date="2023-05-04T18:11:00Z"/>
                <w:rFonts w:ascii="Calibri" w:eastAsia="Times New Roman" w:hAnsi="Calibri" w:cs="Calibri"/>
                <w:b w:val="0"/>
                <w:bCs w:val="0"/>
                <w:color w:val="000000"/>
                <w:sz w:val="22"/>
              </w:rPr>
            </w:pPr>
            <w:del w:id="1826" w:author="Nate Bachmeier [AWS-SA]" w:date="2023-05-04T18:11:00Z">
              <w:r w:rsidRPr="00E16572" w:rsidDel="009C19DC">
                <w:rPr>
                  <w:rFonts w:ascii="Calibri" w:eastAsia="Times New Roman" w:hAnsi="Calibri" w:cs="Calibri"/>
                  <w:color w:val="000000"/>
                  <w:sz w:val="22"/>
                </w:rPr>
                <w:delText>juggling balls</w:delText>
              </w:r>
            </w:del>
          </w:p>
        </w:tc>
        <w:tc>
          <w:tcPr>
            <w:tcW w:w="5348" w:type="dxa"/>
            <w:noWrap/>
            <w:hideMark/>
          </w:tcPr>
          <w:p w14:paraId="357F94E3" w14:textId="6236A5D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27" w:author="Nate Bachmeier [AWS-SA]" w:date="2023-05-04T18:11:00Z"/>
                <w:rFonts w:ascii="Calibri" w:eastAsia="Times New Roman" w:hAnsi="Calibri" w:cs="Calibri"/>
                <w:color w:val="000000"/>
                <w:sz w:val="22"/>
              </w:rPr>
            </w:pPr>
            <w:del w:id="1828" w:author="Nate Bachmeier [AWS-SA]" w:date="2023-05-04T18:11:00Z">
              <w:r w:rsidRPr="00E16572" w:rsidDel="009C19DC">
                <w:rPr>
                  <w:rFonts w:ascii="Calibri" w:eastAsia="Times New Roman" w:hAnsi="Calibri" w:cs="Calibri"/>
                  <w:color w:val="000000"/>
                  <w:sz w:val="22"/>
                </w:rPr>
                <w:delText>680</w:delText>
              </w:r>
            </w:del>
          </w:p>
        </w:tc>
      </w:tr>
      <w:tr w:rsidR="00E16572" w:rsidRPr="00E16572" w:rsidDel="009C19DC" w14:paraId="6B8DAF32" w14:textId="4B5A48FB" w:rsidTr="00B21582">
        <w:trPr>
          <w:cnfStyle w:val="000000100000" w:firstRow="0" w:lastRow="0" w:firstColumn="0" w:lastColumn="0" w:oddVBand="0" w:evenVBand="0" w:oddHBand="1" w:evenHBand="0" w:firstRowFirstColumn="0" w:firstRowLastColumn="0" w:lastRowFirstColumn="0" w:lastRowLastColumn="0"/>
          <w:trHeight w:val="300"/>
          <w:del w:id="18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3BF280B4" w:rsidR="00E16572" w:rsidRPr="00B21582" w:rsidDel="009C19DC" w:rsidRDefault="00E16572" w:rsidP="00E16572">
            <w:pPr>
              <w:spacing w:line="240" w:lineRule="auto"/>
              <w:ind w:firstLine="0"/>
              <w:rPr>
                <w:del w:id="1830" w:author="Nate Bachmeier [AWS-SA]" w:date="2023-05-04T18:11:00Z"/>
                <w:rFonts w:ascii="Calibri" w:eastAsia="Times New Roman" w:hAnsi="Calibri" w:cs="Calibri"/>
                <w:b w:val="0"/>
                <w:bCs w:val="0"/>
                <w:color w:val="000000"/>
                <w:sz w:val="22"/>
              </w:rPr>
            </w:pPr>
            <w:del w:id="1831" w:author="Nate Bachmeier [AWS-SA]" w:date="2023-05-04T18:11:00Z">
              <w:r w:rsidRPr="00E16572" w:rsidDel="009C19DC">
                <w:rPr>
                  <w:rFonts w:ascii="Calibri" w:eastAsia="Times New Roman" w:hAnsi="Calibri" w:cs="Calibri"/>
                  <w:color w:val="000000"/>
                  <w:sz w:val="22"/>
                </w:rPr>
                <w:delText>juggling fire</w:delText>
              </w:r>
            </w:del>
          </w:p>
        </w:tc>
        <w:tc>
          <w:tcPr>
            <w:tcW w:w="5348" w:type="dxa"/>
            <w:noWrap/>
            <w:hideMark/>
          </w:tcPr>
          <w:p w14:paraId="0E123526" w14:textId="7BCB8FD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32" w:author="Nate Bachmeier [AWS-SA]" w:date="2023-05-04T18:11:00Z"/>
                <w:rFonts w:ascii="Calibri" w:eastAsia="Times New Roman" w:hAnsi="Calibri" w:cs="Calibri"/>
                <w:color w:val="000000"/>
                <w:sz w:val="22"/>
              </w:rPr>
            </w:pPr>
            <w:del w:id="1833" w:author="Nate Bachmeier [AWS-SA]" w:date="2023-05-04T18:11:00Z">
              <w:r w:rsidRPr="00E16572" w:rsidDel="009C19DC">
                <w:rPr>
                  <w:rFonts w:ascii="Calibri" w:eastAsia="Times New Roman" w:hAnsi="Calibri" w:cs="Calibri"/>
                  <w:color w:val="000000"/>
                  <w:sz w:val="22"/>
                </w:rPr>
                <w:delText>605</w:delText>
              </w:r>
            </w:del>
          </w:p>
        </w:tc>
      </w:tr>
      <w:tr w:rsidR="00E16572" w:rsidRPr="00E16572" w:rsidDel="009C19DC" w14:paraId="0FADE302" w14:textId="5B2672F6" w:rsidTr="00B21582">
        <w:trPr>
          <w:trHeight w:val="300"/>
          <w:del w:id="18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01798D7B" w:rsidR="00E16572" w:rsidRPr="00B21582" w:rsidDel="009C19DC" w:rsidRDefault="00E16572" w:rsidP="00E16572">
            <w:pPr>
              <w:spacing w:line="240" w:lineRule="auto"/>
              <w:ind w:firstLine="0"/>
              <w:rPr>
                <w:del w:id="1835" w:author="Nate Bachmeier [AWS-SA]" w:date="2023-05-04T18:11:00Z"/>
                <w:rFonts w:ascii="Calibri" w:eastAsia="Times New Roman" w:hAnsi="Calibri" w:cs="Calibri"/>
                <w:b w:val="0"/>
                <w:bCs w:val="0"/>
                <w:color w:val="000000"/>
                <w:sz w:val="22"/>
              </w:rPr>
            </w:pPr>
            <w:del w:id="1836" w:author="Nate Bachmeier [AWS-SA]" w:date="2023-05-04T18:11:00Z">
              <w:r w:rsidRPr="00E16572" w:rsidDel="009C19DC">
                <w:rPr>
                  <w:rFonts w:ascii="Calibri" w:eastAsia="Times New Roman" w:hAnsi="Calibri" w:cs="Calibri"/>
                  <w:color w:val="000000"/>
                  <w:sz w:val="22"/>
                </w:rPr>
                <w:delText>juggling soccer ball</w:delText>
              </w:r>
            </w:del>
          </w:p>
        </w:tc>
        <w:tc>
          <w:tcPr>
            <w:tcW w:w="5348" w:type="dxa"/>
            <w:noWrap/>
            <w:hideMark/>
          </w:tcPr>
          <w:p w14:paraId="16427C79" w14:textId="29D7E98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37" w:author="Nate Bachmeier [AWS-SA]" w:date="2023-05-04T18:11:00Z"/>
                <w:rFonts w:ascii="Calibri" w:eastAsia="Times New Roman" w:hAnsi="Calibri" w:cs="Calibri"/>
                <w:color w:val="000000"/>
                <w:sz w:val="22"/>
              </w:rPr>
            </w:pPr>
            <w:del w:id="1838" w:author="Nate Bachmeier [AWS-SA]" w:date="2023-05-04T18:11:00Z">
              <w:r w:rsidRPr="00E16572" w:rsidDel="009C19DC">
                <w:rPr>
                  <w:rFonts w:ascii="Calibri" w:eastAsia="Times New Roman" w:hAnsi="Calibri" w:cs="Calibri"/>
                  <w:color w:val="000000"/>
                  <w:sz w:val="22"/>
                </w:rPr>
                <w:delText>771</w:delText>
              </w:r>
            </w:del>
          </w:p>
        </w:tc>
      </w:tr>
      <w:tr w:rsidR="00E16572" w:rsidRPr="00E16572" w:rsidDel="009C19DC" w14:paraId="4470EF07" w14:textId="57244FF7" w:rsidTr="00B21582">
        <w:trPr>
          <w:cnfStyle w:val="000000100000" w:firstRow="0" w:lastRow="0" w:firstColumn="0" w:lastColumn="0" w:oddVBand="0" w:evenVBand="0" w:oddHBand="1" w:evenHBand="0" w:firstRowFirstColumn="0" w:firstRowLastColumn="0" w:lastRowFirstColumn="0" w:lastRowLastColumn="0"/>
          <w:trHeight w:val="300"/>
          <w:del w:id="18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60BFD7C4" w:rsidR="00E16572" w:rsidRPr="00B21582" w:rsidDel="009C19DC" w:rsidRDefault="00E16572" w:rsidP="00E16572">
            <w:pPr>
              <w:spacing w:line="240" w:lineRule="auto"/>
              <w:ind w:firstLine="0"/>
              <w:rPr>
                <w:del w:id="1840" w:author="Nate Bachmeier [AWS-SA]" w:date="2023-05-04T18:11:00Z"/>
                <w:rFonts w:ascii="Calibri" w:eastAsia="Times New Roman" w:hAnsi="Calibri" w:cs="Calibri"/>
                <w:b w:val="0"/>
                <w:bCs w:val="0"/>
                <w:color w:val="000000"/>
                <w:sz w:val="22"/>
              </w:rPr>
            </w:pPr>
            <w:del w:id="1841" w:author="Nate Bachmeier [AWS-SA]" w:date="2023-05-04T18:11:00Z">
              <w:r w:rsidRPr="00E16572" w:rsidDel="009C19DC">
                <w:rPr>
                  <w:rFonts w:ascii="Calibri" w:eastAsia="Times New Roman" w:hAnsi="Calibri" w:cs="Calibri"/>
                  <w:color w:val="000000"/>
                  <w:sz w:val="22"/>
                </w:rPr>
                <w:delText>jumping bicycle</w:delText>
              </w:r>
            </w:del>
          </w:p>
        </w:tc>
        <w:tc>
          <w:tcPr>
            <w:tcW w:w="5348" w:type="dxa"/>
            <w:noWrap/>
            <w:hideMark/>
          </w:tcPr>
          <w:p w14:paraId="6D612FBA" w14:textId="4432423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42" w:author="Nate Bachmeier [AWS-SA]" w:date="2023-05-04T18:11:00Z"/>
                <w:rFonts w:ascii="Calibri" w:eastAsia="Times New Roman" w:hAnsi="Calibri" w:cs="Calibri"/>
                <w:color w:val="000000"/>
                <w:sz w:val="22"/>
              </w:rPr>
            </w:pPr>
            <w:del w:id="1843" w:author="Nate Bachmeier [AWS-SA]" w:date="2023-05-04T18:11:00Z">
              <w:r w:rsidRPr="00E16572" w:rsidDel="009C19DC">
                <w:rPr>
                  <w:rFonts w:ascii="Calibri" w:eastAsia="Times New Roman" w:hAnsi="Calibri" w:cs="Calibri"/>
                  <w:color w:val="000000"/>
                  <w:sz w:val="22"/>
                </w:rPr>
                <w:delText>513</w:delText>
              </w:r>
            </w:del>
          </w:p>
        </w:tc>
      </w:tr>
      <w:tr w:rsidR="00E16572" w:rsidRPr="00E16572" w:rsidDel="009C19DC" w14:paraId="149D6939" w14:textId="08BF612B" w:rsidTr="00B21582">
        <w:trPr>
          <w:trHeight w:val="300"/>
          <w:del w:id="18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0E13E084" w:rsidR="00E16572" w:rsidRPr="00B21582" w:rsidDel="009C19DC" w:rsidRDefault="00E16572" w:rsidP="00E16572">
            <w:pPr>
              <w:spacing w:line="240" w:lineRule="auto"/>
              <w:ind w:firstLine="0"/>
              <w:rPr>
                <w:del w:id="1845" w:author="Nate Bachmeier [AWS-SA]" w:date="2023-05-04T18:11:00Z"/>
                <w:rFonts w:ascii="Calibri" w:eastAsia="Times New Roman" w:hAnsi="Calibri" w:cs="Calibri"/>
                <w:b w:val="0"/>
                <w:bCs w:val="0"/>
                <w:color w:val="000000"/>
                <w:sz w:val="22"/>
              </w:rPr>
            </w:pPr>
            <w:del w:id="1846" w:author="Nate Bachmeier [AWS-SA]" w:date="2023-05-04T18:11:00Z">
              <w:r w:rsidRPr="00E16572" w:rsidDel="009C19DC">
                <w:rPr>
                  <w:rFonts w:ascii="Calibri" w:eastAsia="Times New Roman" w:hAnsi="Calibri" w:cs="Calibri"/>
                  <w:color w:val="000000"/>
                  <w:sz w:val="22"/>
                </w:rPr>
                <w:delText>jumping into pool</w:delText>
              </w:r>
            </w:del>
          </w:p>
        </w:tc>
        <w:tc>
          <w:tcPr>
            <w:tcW w:w="5348" w:type="dxa"/>
            <w:noWrap/>
            <w:hideMark/>
          </w:tcPr>
          <w:p w14:paraId="6BBB89AC" w14:textId="231571E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47" w:author="Nate Bachmeier [AWS-SA]" w:date="2023-05-04T18:11:00Z"/>
                <w:rFonts w:ascii="Calibri" w:eastAsia="Times New Roman" w:hAnsi="Calibri" w:cs="Calibri"/>
                <w:color w:val="000000"/>
                <w:sz w:val="22"/>
              </w:rPr>
            </w:pPr>
            <w:del w:id="1848" w:author="Nate Bachmeier [AWS-SA]" w:date="2023-05-04T18:11:00Z">
              <w:r w:rsidRPr="00E16572" w:rsidDel="009C19DC">
                <w:rPr>
                  <w:rFonts w:ascii="Calibri" w:eastAsia="Times New Roman" w:hAnsi="Calibri" w:cs="Calibri"/>
                  <w:color w:val="000000"/>
                  <w:sz w:val="22"/>
                </w:rPr>
                <w:delText>711</w:delText>
              </w:r>
            </w:del>
          </w:p>
        </w:tc>
      </w:tr>
      <w:tr w:rsidR="00E16572" w:rsidRPr="00E16572" w:rsidDel="009C19DC" w14:paraId="3598C2CE" w14:textId="4446300C" w:rsidTr="00B21582">
        <w:trPr>
          <w:cnfStyle w:val="000000100000" w:firstRow="0" w:lastRow="0" w:firstColumn="0" w:lastColumn="0" w:oddVBand="0" w:evenVBand="0" w:oddHBand="1" w:evenHBand="0" w:firstRowFirstColumn="0" w:firstRowLastColumn="0" w:lastRowFirstColumn="0" w:lastRowLastColumn="0"/>
          <w:trHeight w:val="300"/>
          <w:del w:id="18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534E8921" w:rsidR="00E16572" w:rsidRPr="00B21582" w:rsidDel="009C19DC" w:rsidRDefault="00E16572" w:rsidP="00E16572">
            <w:pPr>
              <w:spacing w:line="240" w:lineRule="auto"/>
              <w:ind w:firstLine="0"/>
              <w:rPr>
                <w:del w:id="1850" w:author="Nate Bachmeier [AWS-SA]" w:date="2023-05-04T18:11:00Z"/>
                <w:rFonts w:ascii="Calibri" w:eastAsia="Times New Roman" w:hAnsi="Calibri" w:cs="Calibri"/>
                <w:b w:val="0"/>
                <w:bCs w:val="0"/>
                <w:color w:val="000000"/>
                <w:sz w:val="22"/>
              </w:rPr>
            </w:pPr>
            <w:del w:id="1851" w:author="Nate Bachmeier [AWS-SA]" w:date="2023-05-04T18:11:00Z">
              <w:r w:rsidRPr="00E16572" w:rsidDel="009C19DC">
                <w:rPr>
                  <w:rFonts w:ascii="Calibri" w:eastAsia="Times New Roman" w:hAnsi="Calibri" w:cs="Calibri"/>
                  <w:color w:val="000000"/>
                  <w:sz w:val="22"/>
                </w:rPr>
                <w:delText>jumping jacks</w:delText>
              </w:r>
            </w:del>
          </w:p>
        </w:tc>
        <w:tc>
          <w:tcPr>
            <w:tcW w:w="5348" w:type="dxa"/>
            <w:noWrap/>
            <w:hideMark/>
          </w:tcPr>
          <w:p w14:paraId="5774C43A" w14:textId="2FEA22C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52" w:author="Nate Bachmeier [AWS-SA]" w:date="2023-05-04T18:11:00Z"/>
                <w:rFonts w:ascii="Calibri" w:eastAsia="Times New Roman" w:hAnsi="Calibri" w:cs="Calibri"/>
                <w:color w:val="000000"/>
                <w:sz w:val="22"/>
              </w:rPr>
            </w:pPr>
            <w:del w:id="1853" w:author="Nate Bachmeier [AWS-SA]" w:date="2023-05-04T18:11:00Z">
              <w:r w:rsidRPr="00E16572" w:rsidDel="009C19DC">
                <w:rPr>
                  <w:rFonts w:ascii="Calibri" w:eastAsia="Times New Roman" w:hAnsi="Calibri" w:cs="Calibri"/>
                  <w:color w:val="000000"/>
                  <w:sz w:val="22"/>
                </w:rPr>
                <w:delText>662</w:delText>
              </w:r>
            </w:del>
          </w:p>
        </w:tc>
      </w:tr>
      <w:tr w:rsidR="00E16572" w:rsidRPr="00E16572" w:rsidDel="009C19DC" w14:paraId="28DA48B2" w14:textId="031EBE92" w:rsidTr="00B21582">
        <w:trPr>
          <w:trHeight w:val="300"/>
          <w:del w:id="18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588814D8" w:rsidR="00E16572" w:rsidRPr="00B21582" w:rsidDel="009C19DC" w:rsidRDefault="00E16572" w:rsidP="00E16572">
            <w:pPr>
              <w:spacing w:line="240" w:lineRule="auto"/>
              <w:ind w:firstLine="0"/>
              <w:rPr>
                <w:del w:id="1855" w:author="Nate Bachmeier [AWS-SA]" w:date="2023-05-04T18:11:00Z"/>
                <w:rFonts w:ascii="Calibri" w:eastAsia="Times New Roman" w:hAnsi="Calibri" w:cs="Calibri"/>
                <w:b w:val="0"/>
                <w:bCs w:val="0"/>
                <w:color w:val="000000"/>
                <w:sz w:val="22"/>
              </w:rPr>
            </w:pPr>
            <w:del w:id="1856" w:author="Nate Bachmeier [AWS-SA]" w:date="2023-05-04T18:11:00Z">
              <w:r w:rsidRPr="00E16572" w:rsidDel="009C19DC">
                <w:rPr>
                  <w:rFonts w:ascii="Calibri" w:eastAsia="Times New Roman" w:hAnsi="Calibri" w:cs="Calibri"/>
                  <w:color w:val="000000"/>
                  <w:sz w:val="22"/>
                </w:rPr>
                <w:delText>jumping sofa</w:delText>
              </w:r>
            </w:del>
          </w:p>
        </w:tc>
        <w:tc>
          <w:tcPr>
            <w:tcW w:w="5348" w:type="dxa"/>
            <w:noWrap/>
            <w:hideMark/>
          </w:tcPr>
          <w:p w14:paraId="12D8F922" w14:textId="1976F19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57" w:author="Nate Bachmeier [AWS-SA]" w:date="2023-05-04T18:11:00Z"/>
                <w:rFonts w:ascii="Calibri" w:eastAsia="Times New Roman" w:hAnsi="Calibri" w:cs="Calibri"/>
                <w:color w:val="000000"/>
                <w:sz w:val="22"/>
              </w:rPr>
            </w:pPr>
            <w:del w:id="1858"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5E1F0508" w14:textId="304D946A" w:rsidTr="00B21582">
        <w:trPr>
          <w:cnfStyle w:val="000000100000" w:firstRow="0" w:lastRow="0" w:firstColumn="0" w:lastColumn="0" w:oddVBand="0" w:evenVBand="0" w:oddHBand="1" w:evenHBand="0" w:firstRowFirstColumn="0" w:firstRowLastColumn="0" w:lastRowFirstColumn="0" w:lastRowLastColumn="0"/>
          <w:trHeight w:val="300"/>
          <w:del w:id="18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D3A4C58" w:rsidR="00E16572" w:rsidRPr="00B21582" w:rsidDel="009C19DC" w:rsidRDefault="00E16572" w:rsidP="00E16572">
            <w:pPr>
              <w:spacing w:line="240" w:lineRule="auto"/>
              <w:ind w:firstLine="0"/>
              <w:rPr>
                <w:del w:id="1860" w:author="Nate Bachmeier [AWS-SA]" w:date="2023-05-04T18:11:00Z"/>
                <w:rFonts w:ascii="Calibri" w:eastAsia="Times New Roman" w:hAnsi="Calibri" w:cs="Calibri"/>
                <w:b w:val="0"/>
                <w:bCs w:val="0"/>
                <w:color w:val="000000"/>
                <w:sz w:val="22"/>
              </w:rPr>
            </w:pPr>
            <w:del w:id="1861" w:author="Nate Bachmeier [AWS-SA]" w:date="2023-05-04T18:11:00Z">
              <w:r w:rsidRPr="00E16572" w:rsidDel="009C19DC">
                <w:rPr>
                  <w:rFonts w:ascii="Calibri" w:eastAsia="Times New Roman" w:hAnsi="Calibri" w:cs="Calibri"/>
                  <w:color w:val="000000"/>
                  <w:sz w:val="22"/>
                </w:rPr>
                <w:delText>jumpstyle dancing</w:delText>
              </w:r>
            </w:del>
          </w:p>
        </w:tc>
        <w:tc>
          <w:tcPr>
            <w:tcW w:w="5348" w:type="dxa"/>
            <w:noWrap/>
            <w:hideMark/>
          </w:tcPr>
          <w:p w14:paraId="481B65D9" w14:textId="663F954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62" w:author="Nate Bachmeier [AWS-SA]" w:date="2023-05-04T18:11:00Z"/>
                <w:rFonts w:ascii="Calibri" w:eastAsia="Times New Roman" w:hAnsi="Calibri" w:cs="Calibri"/>
                <w:color w:val="000000"/>
                <w:sz w:val="22"/>
              </w:rPr>
            </w:pPr>
            <w:del w:id="1863" w:author="Nate Bachmeier [AWS-SA]" w:date="2023-05-04T18:11:00Z">
              <w:r w:rsidRPr="00E16572" w:rsidDel="009C19DC">
                <w:rPr>
                  <w:rFonts w:ascii="Calibri" w:eastAsia="Times New Roman" w:hAnsi="Calibri" w:cs="Calibri"/>
                  <w:color w:val="000000"/>
                  <w:sz w:val="22"/>
                </w:rPr>
                <w:delText>602</w:delText>
              </w:r>
            </w:del>
          </w:p>
        </w:tc>
      </w:tr>
      <w:tr w:rsidR="00E16572" w:rsidRPr="00E16572" w:rsidDel="009C19DC" w14:paraId="17766D2B" w14:textId="73793265" w:rsidTr="00B21582">
        <w:trPr>
          <w:trHeight w:val="300"/>
          <w:del w:id="18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54470E8B" w:rsidR="00E16572" w:rsidRPr="00B21582" w:rsidDel="009C19DC" w:rsidRDefault="00E16572" w:rsidP="00E16572">
            <w:pPr>
              <w:spacing w:line="240" w:lineRule="auto"/>
              <w:ind w:firstLine="0"/>
              <w:rPr>
                <w:del w:id="1865" w:author="Nate Bachmeier [AWS-SA]" w:date="2023-05-04T18:11:00Z"/>
                <w:rFonts w:ascii="Calibri" w:eastAsia="Times New Roman" w:hAnsi="Calibri" w:cs="Calibri"/>
                <w:b w:val="0"/>
                <w:bCs w:val="0"/>
                <w:color w:val="000000"/>
                <w:sz w:val="22"/>
              </w:rPr>
            </w:pPr>
            <w:del w:id="1866" w:author="Nate Bachmeier [AWS-SA]" w:date="2023-05-04T18:11:00Z">
              <w:r w:rsidRPr="00E16572" w:rsidDel="009C19DC">
                <w:rPr>
                  <w:rFonts w:ascii="Calibri" w:eastAsia="Times New Roman" w:hAnsi="Calibri" w:cs="Calibri"/>
                  <w:color w:val="000000"/>
                  <w:sz w:val="22"/>
                </w:rPr>
                <w:delText>karaoke</w:delText>
              </w:r>
            </w:del>
          </w:p>
        </w:tc>
        <w:tc>
          <w:tcPr>
            <w:tcW w:w="5348" w:type="dxa"/>
            <w:noWrap/>
            <w:hideMark/>
          </w:tcPr>
          <w:p w14:paraId="0D0F1A73" w14:textId="0949E8E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67" w:author="Nate Bachmeier [AWS-SA]" w:date="2023-05-04T18:11:00Z"/>
                <w:rFonts w:ascii="Calibri" w:eastAsia="Times New Roman" w:hAnsi="Calibri" w:cs="Calibri"/>
                <w:color w:val="000000"/>
                <w:sz w:val="22"/>
              </w:rPr>
            </w:pPr>
            <w:del w:id="1868" w:author="Nate Bachmeier [AWS-SA]" w:date="2023-05-04T18:11:00Z">
              <w:r w:rsidRPr="00E16572" w:rsidDel="009C19DC">
                <w:rPr>
                  <w:rFonts w:ascii="Calibri" w:eastAsia="Times New Roman" w:hAnsi="Calibri" w:cs="Calibri"/>
                  <w:color w:val="000000"/>
                  <w:sz w:val="22"/>
                </w:rPr>
                <w:delText>583</w:delText>
              </w:r>
            </w:del>
          </w:p>
        </w:tc>
      </w:tr>
      <w:tr w:rsidR="00E16572" w:rsidRPr="00E16572" w:rsidDel="009C19DC" w14:paraId="0870BA1D" w14:textId="3BFFD276" w:rsidTr="00B21582">
        <w:trPr>
          <w:cnfStyle w:val="000000100000" w:firstRow="0" w:lastRow="0" w:firstColumn="0" w:lastColumn="0" w:oddVBand="0" w:evenVBand="0" w:oddHBand="1" w:evenHBand="0" w:firstRowFirstColumn="0" w:firstRowLastColumn="0" w:lastRowFirstColumn="0" w:lastRowLastColumn="0"/>
          <w:trHeight w:val="300"/>
          <w:del w:id="18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11C832E9" w:rsidR="00E16572" w:rsidRPr="00B21582" w:rsidDel="009C19DC" w:rsidRDefault="00E16572" w:rsidP="00E16572">
            <w:pPr>
              <w:spacing w:line="240" w:lineRule="auto"/>
              <w:ind w:firstLine="0"/>
              <w:rPr>
                <w:del w:id="1870" w:author="Nate Bachmeier [AWS-SA]" w:date="2023-05-04T18:11:00Z"/>
                <w:rFonts w:ascii="Calibri" w:eastAsia="Times New Roman" w:hAnsi="Calibri" w:cs="Calibri"/>
                <w:b w:val="0"/>
                <w:bCs w:val="0"/>
                <w:color w:val="000000"/>
                <w:sz w:val="22"/>
              </w:rPr>
            </w:pPr>
            <w:del w:id="1871" w:author="Nate Bachmeier [AWS-SA]" w:date="2023-05-04T18:11:00Z">
              <w:r w:rsidRPr="00E16572" w:rsidDel="009C19DC">
                <w:rPr>
                  <w:rFonts w:ascii="Calibri" w:eastAsia="Times New Roman" w:hAnsi="Calibri" w:cs="Calibri"/>
                  <w:color w:val="000000"/>
                  <w:sz w:val="22"/>
                </w:rPr>
                <w:delText>kicking field goal</w:delText>
              </w:r>
            </w:del>
          </w:p>
        </w:tc>
        <w:tc>
          <w:tcPr>
            <w:tcW w:w="5348" w:type="dxa"/>
            <w:noWrap/>
            <w:hideMark/>
          </w:tcPr>
          <w:p w14:paraId="79CEAA85" w14:textId="219714A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72" w:author="Nate Bachmeier [AWS-SA]" w:date="2023-05-04T18:11:00Z"/>
                <w:rFonts w:ascii="Calibri" w:eastAsia="Times New Roman" w:hAnsi="Calibri" w:cs="Calibri"/>
                <w:color w:val="000000"/>
                <w:sz w:val="22"/>
              </w:rPr>
            </w:pPr>
            <w:del w:id="1873" w:author="Nate Bachmeier [AWS-SA]" w:date="2023-05-04T18:11:00Z">
              <w:r w:rsidRPr="00E16572" w:rsidDel="009C19DC">
                <w:rPr>
                  <w:rFonts w:ascii="Calibri" w:eastAsia="Times New Roman" w:hAnsi="Calibri" w:cs="Calibri"/>
                  <w:color w:val="000000"/>
                  <w:sz w:val="22"/>
                </w:rPr>
                <w:delText>771</w:delText>
              </w:r>
            </w:del>
          </w:p>
        </w:tc>
      </w:tr>
      <w:tr w:rsidR="00E16572" w:rsidRPr="00E16572" w:rsidDel="009C19DC" w14:paraId="58561A0B" w14:textId="29410ACE" w:rsidTr="00B21582">
        <w:trPr>
          <w:trHeight w:val="300"/>
          <w:del w:id="18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24B442AC" w:rsidR="00E16572" w:rsidRPr="00B21582" w:rsidDel="009C19DC" w:rsidRDefault="00E16572" w:rsidP="00E16572">
            <w:pPr>
              <w:spacing w:line="240" w:lineRule="auto"/>
              <w:ind w:firstLine="0"/>
              <w:rPr>
                <w:del w:id="1875" w:author="Nate Bachmeier [AWS-SA]" w:date="2023-05-04T18:11:00Z"/>
                <w:rFonts w:ascii="Calibri" w:eastAsia="Times New Roman" w:hAnsi="Calibri" w:cs="Calibri"/>
                <w:b w:val="0"/>
                <w:bCs w:val="0"/>
                <w:color w:val="000000"/>
                <w:sz w:val="22"/>
              </w:rPr>
            </w:pPr>
            <w:del w:id="1876" w:author="Nate Bachmeier [AWS-SA]" w:date="2023-05-04T18:11:00Z">
              <w:r w:rsidRPr="00E16572" w:rsidDel="009C19DC">
                <w:rPr>
                  <w:rFonts w:ascii="Calibri" w:eastAsia="Times New Roman" w:hAnsi="Calibri" w:cs="Calibri"/>
                  <w:color w:val="000000"/>
                  <w:sz w:val="22"/>
                </w:rPr>
                <w:delText>kicking soccer ball</w:delText>
              </w:r>
            </w:del>
          </w:p>
        </w:tc>
        <w:tc>
          <w:tcPr>
            <w:tcW w:w="5348" w:type="dxa"/>
            <w:noWrap/>
            <w:hideMark/>
          </w:tcPr>
          <w:p w14:paraId="1814282E" w14:textId="526935C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77" w:author="Nate Bachmeier [AWS-SA]" w:date="2023-05-04T18:11:00Z"/>
                <w:rFonts w:ascii="Calibri" w:eastAsia="Times New Roman" w:hAnsi="Calibri" w:cs="Calibri"/>
                <w:color w:val="000000"/>
                <w:sz w:val="22"/>
              </w:rPr>
            </w:pPr>
            <w:del w:id="1878" w:author="Nate Bachmeier [AWS-SA]" w:date="2023-05-04T18:11:00Z">
              <w:r w:rsidRPr="00E16572" w:rsidDel="009C19DC">
                <w:rPr>
                  <w:rFonts w:ascii="Calibri" w:eastAsia="Times New Roman" w:hAnsi="Calibri" w:cs="Calibri"/>
                  <w:color w:val="000000"/>
                  <w:sz w:val="22"/>
                </w:rPr>
                <w:delText>798</w:delText>
              </w:r>
            </w:del>
          </w:p>
        </w:tc>
      </w:tr>
      <w:tr w:rsidR="00E16572" w:rsidRPr="00E16572" w:rsidDel="009C19DC" w14:paraId="121FABFD" w14:textId="09E7F470" w:rsidTr="00B21582">
        <w:trPr>
          <w:cnfStyle w:val="000000100000" w:firstRow="0" w:lastRow="0" w:firstColumn="0" w:lastColumn="0" w:oddVBand="0" w:evenVBand="0" w:oddHBand="1" w:evenHBand="0" w:firstRowFirstColumn="0" w:firstRowLastColumn="0" w:lastRowFirstColumn="0" w:lastRowLastColumn="0"/>
          <w:trHeight w:val="300"/>
          <w:del w:id="18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542AA345" w:rsidR="00E16572" w:rsidRPr="00B21582" w:rsidDel="009C19DC" w:rsidRDefault="00E16572" w:rsidP="00E16572">
            <w:pPr>
              <w:spacing w:line="240" w:lineRule="auto"/>
              <w:ind w:firstLine="0"/>
              <w:rPr>
                <w:del w:id="1880" w:author="Nate Bachmeier [AWS-SA]" w:date="2023-05-04T18:11:00Z"/>
                <w:rFonts w:ascii="Calibri" w:eastAsia="Times New Roman" w:hAnsi="Calibri" w:cs="Calibri"/>
                <w:b w:val="0"/>
                <w:bCs w:val="0"/>
                <w:color w:val="000000"/>
                <w:sz w:val="22"/>
              </w:rPr>
            </w:pPr>
            <w:del w:id="1881" w:author="Nate Bachmeier [AWS-SA]" w:date="2023-05-04T18:11:00Z">
              <w:r w:rsidRPr="00E16572" w:rsidDel="009C19DC">
                <w:rPr>
                  <w:rFonts w:ascii="Calibri" w:eastAsia="Times New Roman" w:hAnsi="Calibri" w:cs="Calibri"/>
                  <w:color w:val="000000"/>
                  <w:sz w:val="22"/>
                </w:rPr>
                <w:delText>kissing</w:delText>
              </w:r>
            </w:del>
          </w:p>
        </w:tc>
        <w:tc>
          <w:tcPr>
            <w:tcW w:w="5348" w:type="dxa"/>
            <w:noWrap/>
            <w:hideMark/>
          </w:tcPr>
          <w:p w14:paraId="68795786" w14:textId="13CBBB9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82" w:author="Nate Bachmeier [AWS-SA]" w:date="2023-05-04T18:11:00Z"/>
                <w:rFonts w:ascii="Calibri" w:eastAsia="Times New Roman" w:hAnsi="Calibri" w:cs="Calibri"/>
                <w:color w:val="000000"/>
                <w:sz w:val="22"/>
              </w:rPr>
            </w:pPr>
            <w:del w:id="1883" w:author="Nate Bachmeier [AWS-SA]" w:date="2023-05-04T18:11:00Z">
              <w:r w:rsidRPr="00E16572" w:rsidDel="009C19DC">
                <w:rPr>
                  <w:rFonts w:ascii="Calibri" w:eastAsia="Times New Roman" w:hAnsi="Calibri" w:cs="Calibri"/>
                  <w:color w:val="000000"/>
                  <w:sz w:val="22"/>
                </w:rPr>
                <w:delText>373</w:delText>
              </w:r>
            </w:del>
          </w:p>
        </w:tc>
      </w:tr>
      <w:tr w:rsidR="00E16572" w:rsidRPr="00E16572" w:rsidDel="009C19DC" w14:paraId="55F9F078" w14:textId="19DBC880" w:rsidTr="00B21582">
        <w:trPr>
          <w:trHeight w:val="300"/>
          <w:del w:id="18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6823150A" w:rsidR="00E16572" w:rsidRPr="00B21582" w:rsidDel="009C19DC" w:rsidRDefault="00E16572" w:rsidP="00E16572">
            <w:pPr>
              <w:spacing w:line="240" w:lineRule="auto"/>
              <w:ind w:firstLine="0"/>
              <w:rPr>
                <w:del w:id="1885" w:author="Nate Bachmeier [AWS-SA]" w:date="2023-05-04T18:11:00Z"/>
                <w:rFonts w:ascii="Calibri" w:eastAsia="Times New Roman" w:hAnsi="Calibri" w:cs="Calibri"/>
                <w:b w:val="0"/>
                <w:bCs w:val="0"/>
                <w:color w:val="000000"/>
                <w:sz w:val="22"/>
              </w:rPr>
            </w:pPr>
            <w:del w:id="1886" w:author="Nate Bachmeier [AWS-SA]" w:date="2023-05-04T18:11:00Z">
              <w:r w:rsidRPr="00E16572" w:rsidDel="009C19DC">
                <w:rPr>
                  <w:rFonts w:ascii="Calibri" w:eastAsia="Times New Roman" w:hAnsi="Calibri" w:cs="Calibri"/>
                  <w:color w:val="000000"/>
                  <w:sz w:val="22"/>
                </w:rPr>
                <w:delText>kitesurfing</w:delText>
              </w:r>
            </w:del>
          </w:p>
        </w:tc>
        <w:tc>
          <w:tcPr>
            <w:tcW w:w="5348" w:type="dxa"/>
            <w:noWrap/>
            <w:hideMark/>
          </w:tcPr>
          <w:p w14:paraId="32DFFD01" w14:textId="6818C8C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87" w:author="Nate Bachmeier [AWS-SA]" w:date="2023-05-04T18:11:00Z"/>
                <w:rFonts w:ascii="Calibri" w:eastAsia="Times New Roman" w:hAnsi="Calibri" w:cs="Calibri"/>
                <w:color w:val="000000"/>
                <w:sz w:val="22"/>
              </w:rPr>
            </w:pPr>
            <w:del w:id="1888" w:author="Nate Bachmeier [AWS-SA]" w:date="2023-05-04T18:11:00Z">
              <w:r w:rsidRPr="00E16572" w:rsidDel="009C19DC">
                <w:rPr>
                  <w:rFonts w:ascii="Calibri" w:eastAsia="Times New Roman" w:hAnsi="Calibri" w:cs="Calibri"/>
                  <w:color w:val="000000"/>
                  <w:sz w:val="22"/>
                </w:rPr>
                <w:delText>676</w:delText>
              </w:r>
            </w:del>
          </w:p>
        </w:tc>
      </w:tr>
      <w:tr w:rsidR="00E16572" w:rsidRPr="00E16572" w:rsidDel="009C19DC" w14:paraId="2805CD70" w14:textId="64AC920D" w:rsidTr="00B21582">
        <w:trPr>
          <w:cnfStyle w:val="000000100000" w:firstRow="0" w:lastRow="0" w:firstColumn="0" w:lastColumn="0" w:oddVBand="0" w:evenVBand="0" w:oddHBand="1" w:evenHBand="0" w:firstRowFirstColumn="0" w:firstRowLastColumn="0" w:lastRowFirstColumn="0" w:lastRowLastColumn="0"/>
          <w:trHeight w:val="300"/>
          <w:del w:id="18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8AD15C4" w:rsidR="00E16572" w:rsidRPr="00B21582" w:rsidDel="009C19DC" w:rsidRDefault="00E16572" w:rsidP="00E16572">
            <w:pPr>
              <w:spacing w:line="240" w:lineRule="auto"/>
              <w:ind w:firstLine="0"/>
              <w:rPr>
                <w:del w:id="1890" w:author="Nate Bachmeier [AWS-SA]" w:date="2023-05-04T18:11:00Z"/>
                <w:rFonts w:ascii="Calibri" w:eastAsia="Times New Roman" w:hAnsi="Calibri" w:cs="Calibri"/>
                <w:b w:val="0"/>
                <w:bCs w:val="0"/>
                <w:color w:val="000000"/>
                <w:sz w:val="22"/>
              </w:rPr>
            </w:pPr>
            <w:del w:id="1891" w:author="Nate Bachmeier [AWS-SA]" w:date="2023-05-04T18:11:00Z">
              <w:r w:rsidRPr="00E16572" w:rsidDel="009C19DC">
                <w:rPr>
                  <w:rFonts w:ascii="Calibri" w:eastAsia="Times New Roman" w:hAnsi="Calibri" w:cs="Calibri"/>
                  <w:color w:val="000000"/>
                  <w:sz w:val="22"/>
                </w:rPr>
                <w:delText>knitting</w:delText>
              </w:r>
            </w:del>
          </w:p>
        </w:tc>
        <w:tc>
          <w:tcPr>
            <w:tcW w:w="5348" w:type="dxa"/>
            <w:noWrap/>
            <w:hideMark/>
          </w:tcPr>
          <w:p w14:paraId="22B22A19" w14:textId="7638309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892" w:author="Nate Bachmeier [AWS-SA]" w:date="2023-05-04T18:11:00Z"/>
                <w:rFonts w:ascii="Calibri" w:eastAsia="Times New Roman" w:hAnsi="Calibri" w:cs="Calibri"/>
                <w:color w:val="000000"/>
                <w:sz w:val="22"/>
              </w:rPr>
            </w:pPr>
            <w:del w:id="1893" w:author="Nate Bachmeier [AWS-SA]" w:date="2023-05-04T18:11:00Z">
              <w:r w:rsidRPr="00E16572" w:rsidDel="009C19DC">
                <w:rPr>
                  <w:rFonts w:ascii="Calibri" w:eastAsia="Times New Roman" w:hAnsi="Calibri" w:cs="Calibri"/>
                  <w:color w:val="000000"/>
                  <w:sz w:val="22"/>
                </w:rPr>
                <w:delText>831</w:delText>
              </w:r>
            </w:del>
          </w:p>
        </w:tc>
      </w:tr>
      <w:tr w:rsidR="00E16572" w:rsidRPr="00E16572" w:rsidDel="009C19DC" w14:paraId="602E7DB6" w14:textId="3438C57A" w:rsidTr="00B21582">
        <w:trPr>
          <w:trHeight w:val="300"/>
          <w:del w:id="18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0848E7FB" w:rsidR="00E16572" w:rsidRPr="00B21582" w:rsidDel="009C19DC" w:rsidRDefault="00E16572" w:rsidP="00E16572">
            <w:pPr>
              <w:spacing w:line="240" w:lineRule="auto"/>
              <w:ind w:firstLine="0"/>
              <w:rPr>
                <w:del w:id="1895" w:author="Nate Bachmeier [AWS-SA]" w:date="2023-05-04T18:11:00Z"/>
                <w:rFonts w:ascii="Calibri" w:eastAsia="Times New Roman" w:hAnsi="Calibri" w:cs="Calibri"/>
                <w:b w:val="0"/>
                <w:bCs w:val="0"/>
                <w:color w:val="000000"/>
                <w:sz w:val="22"/>
              </w:rPr>
            </w:pPr>
            <w:del w:id="1896" w:author="Nate Bachmeier [AWS-SA]" w:date="2023-05-04T18:11:00Z">
              <w:r w:rsidRPr="00E16572" w:rsidDel="009C19DC">
                <w:rPr>
                  <w:rFonts w:ascii="Calibri" w:eastAsia="Times New Roman" w:hAnsi="Calibri" w:cs="Calibri"/>
                  <w:color w:val="000000"/>
                  <w:sz w:val="22"/>
                </w:rPr>
                <w:delText>krumping</w:delText>
              </w:r>
            </w:del>
          </w:p>
        </w:tc>
        <w:tc>
          <w:tcPr>
            <w:tcW w:w="5348" w:type="dxa"/>
            <w:noWrap/>
            <w:hideMark/>
          </w:tcPr>
          <w:p w14:paraId="7D9F37D9" w14:textId="21EA4A8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897" w:author="Nate Bachmeier [AWS-SA]" w:date="2023-05-04T18:11:00Z"/>
                <w:rFonts w:ascii="Calibri" w:eastAsia="Times New Roman" w:hAnsi="Calibri" w:cs="Calibri"/>
                <w:color w:val="000000"/>
                <w:sz w:val="22"/>
              </w:rPr>
            </w:pPr>
            <w:del w:id="1898" w:author="Nate Bachmeier [AWS-SA]" w:date="2023-05-04T18:11:00Z">
              <w:r w:rsidRPr="00E16572" w:rsidDel="009C19DC">
                <w:rPr>
                  <w:rFonts w:ascii="Calibri" w:eastAsia="Times New Roman" w:hAnsi="Calibri" w:cs="Calibri"/>
                  <w:color w:val="000000"/>
                  <w:sz w:val="22"/>
                </w:rPr>
                <w:delText>800</w:delText>
              </w:r>
            </w:del>
          </w:p>
        </w:tc>
      </w:tr>
      <w:tr w:rsidR="00E16572" w:rsidRPr="00E16572" w:rsidDel="009C19DC" w14:paraId="6EA5C0A6" w14:textId="3D78E1AA" w:rsidTr="00B21582">
        <w:trPr>
          <w:cnfStyle w:val="000000100000" w:firstRow="0" w:lastRow="0" w:firstColumn="0" w:lastColumn="0" w:oddVBand="0" w:evenVBand="0" w:oddHBand="1" w:evenHBand="0" w:firstRowFirstColumn="0" w:firstRowLastColumn="0" w:lastRowFirstColumn="0" w:lastRowLastColumn="0"/>
          <w:trHeight w:val="300"/>
          <w:del w:id="18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61C43F9" w:rsidR="00E16572" w:rsidRPr="00B21582" w:rsidDel="009C19DC" w:rsidRDefault="00E16572" w:rsidP="00E16572">
            <w:pPr>
              <w:spacing w:line="240" w:lineRule="auto"/>
              <w:ind w:firstLine="0"/>
              <w:rPr>
                <w:del w:id="1900" w:author="Nate Bachmeier [AWS-SA]" w:date="2023-05-04T18:11:00Z"/>
                <w:rFonts w:ascii="Calibri" w:eastAsia="Times New Roman" w:hAnsi="Calibri" w:cs="Calibri"/>
                <w:b w:val="0"/>
                <w:bCs w:val="0"/>
                <w:color w:val="000000"/>
                <w:sz w:val="22"/>
              </w:rPr>
            </w:pPr>
            <w:del w:id="1901" w:author="Nate Bachmeier [AWS-SA]" w:date="2023-05-04T18:11:00Z">
              <w:r w:rsidRPr="00E16572" w:rsidDel="009C19DC">
                <w:rPr>
                  <w:rFonts w:ascii="Calibri" w:eastAsia="Times New Roman" w:hAnsi="Calibri" w:cs="Calibri"/>
                  <w:color w:val="000000"/>
                  <w:sz w:val="22"/>
                </w:rPr>
                <w:delText>land sailing</w:delText>
              </w:r>
            </w:del>
          </w:p>
        </w:tc>
        <w:tc>
          <w:tcPr>
            <w:tcW w:w="5348" w:type="dxa"/>
            <w:noWrap/>
            <w:hideMark/>
          </w:tcPr>
          <w:p w14:paraId="09C8926B" w14:textId="0A56C2B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02" w:author="Nate Bachmeier [AWS-SA]" w:date="2023-05-04T18:11:00Z"/>
                <w:rFonts w:ascii="Calibri" w:eastAsia="Times New Roman" w:hAnsi="Calibri" w:cs="Calibri"/>
                <w:color w:val="000000"/>
                <w:sz w:val="22"/>
              </w:rPr>
            </w:pPr>
            <w:del w:id="1903" w:author="Nate Bachmeier [AWS-SA]" w:date="2023-05-04T18:11:00Z">
              <w:r w:rsidRPr="00E16572" w:rsidDel="009C19DC">
                <w:rPr>
                  <w:rFonts w:ascii="Calibri" w:eastAsia="Times New Roman" w:hAnsi="Calibri" w:cs="Calibri"/>
                  <w:color w:val="000000"/>
                  <w:sz w:val="22"/>
                </w:rPr>
                <w:delText>661</w:delText>
              </w:r>
            </w:del>
          </w:p>
        </w:tc>
      </w:tr>
      <w:tr w:rsidR="00E16572" w:rsidRPr="00E16572" w:rsidDel="009C19DC" w14:paraId="2F1893AC" w14:textId="56E08649" w:rsidTr="00B21582">
        <w:trPr>
          <w:trHeight w:val="300"/>
          <w:del w:id="19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0734289B" w:rsidR="00E16572" w:rsidRPr="00B21582" w:rsidDel="009C19DC" w:rsidRDefault="00E16572" w:rsidP="00E16572">
            <w:pPr>
              <w:spacing w:line="240" w:lineRule="auto"/>
              <w:ind w:firstLine="0"/>
              <w:rPr>
                <w:del w:id="1905" w:author="Nate Bachmeier [AWS-SA]" w:date="2023-05-04T18:11:00Z"/>
                <w:rFonts w:ascii="Calibri" w:eastAsia="Times New Roman" w:hAnsi="Calibri" w:cs="Calibri"/>
                <w:b w:val="0"/>
                <w:bCs w:val="0"/>
                <w:color w:val="000000"/>
                <w:sz w:val="22"/>
              </w:rPr>
            </w:pPr>
            <w:del w:id="1906" w:author="Nate Bachmeier [AWS-SA]" w:date="2023-05-04T18:11:00Z">
              <w:r w:rsidRPr="00E16572" w:rsidDel="009C19DC">
                <w:rPr>
                  <w:rFonts w:ascii="Calibri" w:eastAsia="Times New Roman" w:hAnsi="Calibri" w:cs="Calibri"/>
                  <w:color w:val="000000"/>
                  <w:sz w:val="22"/>
                </w:rPr>
                <w:delText>laughing</w:delText>
              </w:r>
            </w:del>
          </w:p>
        </w:tc>
        <w:tc>
          <w:tcPr>
            <w:tcW w:w="5348" w:type="dxa"/>
            <w:noWrap/>
            <w:hideMark/>
          </w:tcPr>
          <w:p w14:paraId="15EC8E37" w14:textId="4E20AED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07" w:author="Nate Bachmeier [AWS-SA]" w:date="2023-05-04T18:11:00Z"/>
                <w:rFonts w:ascii="Calibri" w:eastAsia="Times New Roman" w:hAnsi="Calibri" w:cs="Calibri"/>
                <w:color w:val="000000"/>
                <w:sz w:val="22"/>
              </w:rPr>
            </w:pPr>
            <w:del w:id="1908" w:author="Nate Bachmeier [AWS-SA]" w:date="2023-05-04T18:11:00Z">
              <w:r w:rsidRPr="00E16572" w:rsidDel="009C19DC">
                <w:rPr>
                  <w:rFonts w:ascii="Calibri" w:eastAsia="Times New Roman" w:hAnsi="Calibri" w:cs="Calibri"/>
                  <w:color w:val="000000"/>
                  <w:sz w:val="22"/>
                </w:rPr>
                <w:delText>781</w:delText>
              </w:r>
            </w:del>
          </w:p>
        </w:tc>
      </w:tr>
      <w:tr w:rsidR="00E16572" w:rsidRPr="00E16572" w:rsidDel="009C19DC" w14:paraId="268159F0" w14:textId="12F303F8" w:rsidTr="00B21582">
        <w:trPr>
          <w:cnfStyle w:val="000000100000" w:firstRow="0" w:lastRow="0" w:firstColumn="0" w:lastColumn="0" w:oddVBand="0" w:evenVBand="0" w:oddHBand="1" w:evenHBand="0" w:firstRowFirstColumn="0" w:firstRowLastColumn="0" w:lastRowFirstColumn="0" w:lastRowLastColumn="0"/>
          <w:trHeight w:val="300"/>
          <w:del w:id="19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6D70D8E9" w:rsidR="00E16572" w:rsidRPr="00B21582" w:rsidDel="009C19DC" w:rsidRDefault="00E16572" w:rsidP="00E16572">
            <w:pPr>
              <w:spacing w:line="240" w:lineRule="auto"/>
              <w:ind w:firstLine="0"/>
              <w:rPr>
                <w:del w:id="1910" w:author="Nate Bachmeier [AWS-SA]" w:date="2023-05-04T18:11:00Z"/>
                <w:rFonts w:ascii="Calibri" w:eastAsia="Times New Roman" w:hAnsi="Calibri" w:cs="Calibri"/>
                <w:b w:val="0"/>
                <w:bCs w:val="0"/>
                <w:color w:val="000000"/>
                <w:sz w:val="22"/>
              </w:rPr>
            </w:pPr>
            <w:del w:id="1911" w:author="Nate Bachmeier [AWS-SA]" w:date="2023-05-04T18:11:00Z">
              <w:r w:rsidRPr="00E16572" w:rsidDel="009C19DC">
                <w:rPr>
                  <w:rFonts w:ascii="Calibri" w:eastAsia="Times New Roman" w:hAnsi="Calibri" w:cs="Calibri"/>
                  <w:color w:val="000000"/>
                  <w:sz w:val="22"/>
                </w:rPr>
                <w:delText>lawn mower racing</w:delText>
              </w:r>
            </w:del>
          </w:p>
        </w:tc>
        <w:tc>
          <w:tcPr>
            <w:tcW w:w="5348" w:type="dxa"/>
            <w:noWrap/>
            <w:hideMark/>
          </w:tcPr>
          <w:p w14:paraId="7C38B4E9" w14:textId="7C603C3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12" w:author="Nate Bachmeier [AWS-SA]" w:date="2023-05-04T18:11:00Z"/>
                <w:rFonts w:ascii="Calibri" w:eastAsia="Times New Roman" w:hAnsi="Calibri" w:cs="Calibri"/>
                <w:color w:val="000000"/>
                <w:sz w:val="22"/>
              </w:rPr>
            </w:pPr>
            <w:del w:id="1913"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1B8D15BE" w14:textId="45A13548" w:rsidTr="00B21582">
        <w:trPr>
          <w:trHeight w:val="300"/>
          <w:del w:id="19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6868E9D9" w:rsidR="00E16572" w:rsidRPr="00B21582" w:rsidDel="009C19DC" w:rsidRDefault="00E16572" w:rsidP="00E16572">
            <w:pPr>
              <w:spacing w:line="240" w:lineRule="auto"/>
              <w:ind w:firstLine="0"/>
              <w:rPr>
                <w:del w:id="1915" w:author="Nate Bachmeier [AWS-SA]" w:date="2023-05-04T18:11:00Z"/>
                <w:rFonts w:ascii="Calibri" w:eastAsia="Times New Roman" w:hAnsi="Calibri" w:cs="Calibri"/>
                <w:b w:val="0"/>
                <w:bCs w:val="0"/>
                <w:color w:val="000000"/>
                <w:sz w:val="22"/>
              </w:rPr>
            </w:pPr>
            <w:del w:id="1916" w:author="Nate Bachmeier [AWS-SA]" w:date="2023-05-04T18:11:00Z">
              <w:r w:rsidRPr="00E16572" w:rsidDel="009C19DC">
                <w:rPr>
                  <w:rFonts w:ascii="Calibri" w:eastAsia="Times New Roman" w:hAnsi="Calibri" w:cs="Calibri"/>
                  <w:color w:val="000000"/>
                  <w:sz w:val="22"/>
                </w:rPr>
                <w:delText>laying bricks</w:delText>
              </w:r>
            </w:del>
          </w:p>
        </w:tc>
        <w:tc>
          <w:tcPr>
            <w:tcW w:w="5348" w:type="dxa"/>
            <w:noWrap/>
            <w:hideMark/>
          </w:tcPr>
          <w:p w14:paraId="5A30C1F1" w14:textId="0112B47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17" w:author="Nate Bachmeier [AWS-SA]" w:date="2023-05-04T18:11:00Z"/>
                <w:rFonts w:ascii="Calibri" w:eastAsia="Times New Roman" w:hAnsi="Calibri" w:cs="Calibri"/>
                <w:color w:val="000000"/>
                <w:sz w:val="22"/>
              </w:rPr>
            </w:pPr>
            <w:del w:id="1918" w:author="Nate Bachmeier [AWS-SA]" w:date="2023-05-04T18:11:00Z">
              <w:r w:rsidRPr="00E16572" w:rsidDel="009C19DC">
                <w:rPr>
                  <w:rFonts w:ascii="Calibri" w:eastAsia="Times New Roman" w:hAnsi="Calibri" w:cs="Calibri"/>
                  <w:color w:val="000000"/>
                  <w:sz w:val="22"/>
                </w:rPr>
                <w:delText>637</w:delText>
              </w:r>
            </w:del>
          </w:p>
        </w:tc>
      </w:tr>
      <w:tr w:rsidR="00E16572" w:rsidRPr="00E16572" w:rsidDel="009C19DC" w14:paraId="51A66534" w14:textId="3CDB28A1" w:rsidTr="00B21582">
        <w:trPr>
          <w:cnfStyle w:val="000000100000" w:firstRow="0" w:lastRow="0" w:firstColumn="0" w:lastColumn="0" w:oddVBand="0" w:evenVBand="0" w:oddHBand="1" w:evenHBand="0" w:firstRowFirstColumn="0" w:firstRowLastColumn="0" w:lastRowFirstColumn="0" w:lastRowLastColumn="0"/>
          <w:trHeight w:val="300"/>
          <w:del w:id="19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306F7F1C" w:rsidR="00E16572" w:rsidRPr="00B21582" w:rsidDel="009C19DC" w:rsidRDefault="00E16572" w:rsidP="00E16572">
            <w:pPr>
              <w:spacing w:line="240" w:lineRule="auto"/>
              <w:ind w:firstLine="0"/>
              <w:rPr>
                <w:del w:id="1920" w:author="Nate Bachmeier [AWS-SA]" w:date="2023-05-04T18:11:00Z"/>
                <w:rFonts w:ascii="Calibri" w:eastAsia="Times New Roman" w:hAnsi="Calibri" w:cs="Calibri"/>
                <w:b w:val="0"/>
                <w:bCs w:val="0"/>
                <w:color w:val="000000"/>
                <w:sz w:val="22"/>
              </w:rPr>
            </w:pPr>
            <w:del w:id="1921" w:author="Nate Bachmeier [AWS-SA]" w:date="2023-05-04T18:11:00Z">
              <w:r w:rsidRPr="00E16572" w:rsidDel="009C19DC">
                <w:rPr>
                  <w:rFonts w:ascii="Calibri" w:eastAsia="Times New Roman" w:hAnsi="Calibri" w:cs="Calibri"/>
                  <w:color w:val="000000"/>
                  <w:sz w:val="22"/>
                </w:rPr>
                <w:delText>laying concrete</w:delText>
              </w:r>
            </w:del>
          </w:p>
        </w:tc>
        <w:tc>
          <w:tcPr>
            <w:tcW w:w="5348" w:type="dxa"/>
            <w:noWrap/>
            <w:hideMark/>
          </w:tcPr>
          <w:p w14:paraId="0B36D56D" w14:textId="0EED337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22" w:author="Nate Bachmeier [AWS-SA]" w:date="2023-05-04T18:11:00Z"/>
                <w:rFonts w:ascii="Calibri" w:eastAsia="Times New Roman" w:hAnsi="Calibri" w:cs="Calibri"/>
                <w:color w:val="000000"/>
                <w:sz w:val="22"/>
              </w:rPr>
            </w:pPr>
            <w:del w:id="1923" w:author="Nate Bachmeier [AWS-SA]" w:date="2023-05-04T18:11:00Z">
              <w:r w:rsidRPr="00E16572" w:rsidDel="009C19DC">
                <w:rPr>
                  <w:rFonts w:ascii="Calibri" w:eastAsia="Times New Roman" w:hAnsi="Calibri" w:cs="Calibri"/>
                  <w:color w:val="000000"/>
                  <w:sz w:val="22"/>
                </w:rPr>
                <w:delText>717</w:delText>
              </w:r>
            </w:del>
          </w:p>
        </w:tc>
      </w:tr>
      <w:tr w:rsidR="00E16572" w:rsidRPr="00E16572" w:rsidDel="009C19DC" w14:paraId="6C94C8CA" w14:textId="42B7681C" w:rsidTr="00B21582">
        <w:trPr>
          <w:trHeight w:val="300"/>
          <w:del w:id="19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5EFCDC2E" w:rsidR="00E16572" w:rsidRPr="00B21582" w:rsidDel="009C19DC" w:rsidRDefault="00E16572" w:rsidP="00E16572">
            <w:pPr>
              <w:spacing w:line="240" w:lineRule="auto"/>
              <w:ind w:firstLine="0"/>
              <w:rPr>
                <w:del w:id="1925" w:author="Nate Bachmeier [AWS-SA]" w:date="2023-05-04T18:11:00Z"/>
                <w:rFonts w:ascii="Calibri" w:eastAsia="Times New Roman" w:hAnsi="Calibri" w:cs="Calibri"/>
                <w:b w:val="0"/>
                <w:bCs w:val="0"/>
                <w:color w:val="000000"/>
                <w:sz w:val="22"/>
              </w:rPr>
            </w:pPr>
            <w:del w:id="1926" w:author="Nate Bachmeier [AWS-SA]" w:date="2023-05-04T18:11:00Z">
              <w:r w:rsidRPr="00E16572" w:rsidDel="009C19DC">
                <w:rPr>
                  <w:rFonts w:ascii="Calibri" w:eastAsia="Times New Roman" w:hAnsi="Calibri" w:cs="Calibri"/>
                  <w:color w:val="000000"/>
                  <w:sz w:val="22"/>
                </w:rPr>
                <w:delText>laying decking</w:delText>
              </w:r>
            </w:del>
          </w:p>
        </w:tc>
        <w:tc>
          <w:tcPr>
            <w:tcW w:w="5348" w:type="dxa"/>
            <w:noWrap/>
            <w:hideMark/>
          </w:tcPr>
          <w:p w14:paraId="5119F9E6" w14:textId="49CC6E7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27" w:author="Nate Bachmeier [AWS-SA]" w:date="2023-05-04T18:11:00Z"/>
                <w:rFonts w:ascii="Calibri" w:eastAsia="Times New Roman" w:hAnsi="Calibri" w:cs="Calibri"/>
                <w:color w:val="000000"/>
                <w:sz w:val="22"/>
              </w:rPr>
            </w:pPr>
            <w:del w:id="1928" w:author="Nate Bachmeier [AWS-SA]" w:date="2023-05-04T18:11:00Z">
              <w:r w:rsidRPr="00E16572" w:rsidDel="009C19DC">
                <w:rPr>
                  <w:rFonts w:ascii="Calibri" w:eastAsia="Times New Roman" w:hAnsi="Calibri" w:cs="Calibri"/>
                  <w:color w:val="000000"/>
                  <w:sz w:val="22"/>
                </w:rPr>
                <w:delText>502</w:delText>
              </w:r>
            </w:del>
          </w:p>
        </w:tc>
      </w:tr>
      <w:tr w:rsidR="00E16572" w:rsidRPr="00E16572" w:rsidDel="009C19DC" w14:paraId="5AE2C9CD" w14:textId="2DB24C23" w:rsidTr="00B21582">
        <w:trPr>
          <w:cnfStyle w:val="000000100000" w:firstRow="0" w:lastRow="0" w:firstColumn="0" w:lastColumn="0" w:oddVBand="0" w:evenVBand="0" w:oddHBand="1" w:evenHBand="0" w:firstRowFirstColumn="0" w:firstRowLastColumn="0" w:lastRowFirstColumn="0" w:lastRowLastColumn="0"/>
          <w:trHeight w:val="300"/>
          <w:del w:id="19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577F2367" w:rsidR="00E16572" w:rsidRPr="00B21582" w:rsidDel="009C19DC" w:rsidRDefault="00E16572" w:rsidP="00E16572">
            <w:pPr>
              <w:spacing w:line="240" w:lineRule="auto"/>
              <w:ind w:firstLine="0"/>
              <w:rPr>
                <w:del w:id="1930" w:author="Nate Bachmeier [AWS-SA]" w:date="2023-05-04T18:11:00Z"/>
                <w:rFonts w:ascii="Calibri" w:eastAsia="Times New Roman" w:hAnsi="Calibri" w:cs="Calibri"/>
                <w:b w:val="0"/>
                <w:bCs w:val="0"/>
                <w:color w:val="000000"/>
                <w:sz w:val="22"/>
              </w:rPr>
            </w:pPr>
            <w:del w:id="1931" w:author="Nate Bachmeier [AWS-SA]" w:date="2023-05-04T18:11:00Z">
              <w:r w:rsidRPr="00E16572" w:rsidDel="009C19DC">
                <w:rPr>
                  <w:rFonts w:ascii="Calibri" w:eastAsia="Times New Roman" w:hAnsi="Calibri" w:cs="Calibri"/>
                  <w:color w:val="000000"/>
                  <w:sz w:val="22"/>
                </w:rPr>
                <w:delText>laying stone</w:delText>
              </w:r>
            </w:del>
          </w:p>
        </w:tc>
        <w:tc>
          <w:tcPr>
            <w:tcW w:w="5348" w:type="dxa"/>
            <w:noWrap/>
            <w:hideMark/>
          </w:tcPr>
          <w:p w14:paraId="34451FD4" w14:textId="54892DE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32" w:author="Nate Bachmeier [AWS-SA]" w:date="2023-05-04T18:11:00Z"/>
                <w:rFonts w:ascii="Calibri" w:eastAsia="Times New Roman" w:hAnsi="Calibri" w:cs="Calibri"/>
                <w:color w:val="000000"/>
                <w:sz w:val="22"/>
              </w:rPr>
            </w:pPr>
            <w:del w:id="1933" w:author="Nate Bachmeier [AWS-SA]" w:date="2023-05-04T18:11:00Z">
              <w:r w:rsidRPr="00E16572" w:rsidDel="009C19DC">
                <w:rPr>
                  <w:rFonts w:ascii="Calibri" w:eastAsia="Times New Roman" w:hAnsi="Calibri" w:cs="Calibri"/>
                  <w:color w:val="000000"/>
                  <w:sz w:val="22"/>
                </w:rPr>
                <w:delText>489</w:delText>
              </w:r>
            </w:del>
          </w:p>
        </w:tc>
      </w:tr>
      <w:tr w:rsidR="00E16572" w:rsidRPr="00E16572" w:rsidDel="009C19DC" w14:paraId="25DF2BCB" w14:textId="10071836" w:rsidTr="00B21582">
        <w:trPr>
          <w:trHeight w:val="300"/>
          <w:del w:id="19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533F8CB8" w:rsidR="00E16572" w:rsidRPr="00B21582" w:rsidDel="009C19DC" w:rsidRDefault="00E16572" w:rsidP="00E16572">
            <w:pPr>
              <w:spacing w:line="240" w:lineRule="auto"/>
              <w:ind w:firstLine="0"/>
              <w:rPr>
                <w:del w:id="1935" w:author="Nate Bachmeier [AWS-SA]" w:date="2023-05-04T18:11:00Z"/>
                <w:rFonts w:ascii="Calibri" w:eastAsia="Times New Roman" w:hAnsi="Calibri" w:cs="Calibri"/>
                <w:b w:val="0"/>
                <w:bCs w:val="0"/>
                <w:color w:val="000000"/>
                <w:sz w:val="22"/>
              </w:rPr>
            </w:pPr>
            <w:del w:id="1936" w:author="Nate Bachmeier [AWS-SA]" w:date="2023-05-04T18:11:00Z">
              <w:r w:rsidRPr="00E16572" w:rsidDel="009C19DC">
                <w:rPr>
                  <w:rFonts w:ascii="Calibri" w:eastAsia="Times New Roman" w:hAnsi="Calibri" w:cs="Calibri"/>
                  <w:color w:val="000000"/>
                  <w:sz w:val="22"/>
                </w:rPr>
                <w:delText>laying tiles</w:delText>
              </w:r>
            </w:del>
          </w:p>
        </w:tc>
        <w:tc>
          <w:tcPr>
            <w:tcW w:w="5348" w:type="dxa"/>
            <w:noWrap/>
            <w:hideMark/>
          </w:tcPr>
          <w:p w14:paraId="35D0C9EC" w14:textId="367DB7F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37" w:author="Nate Bachmeier [AWS-SA]" w:date="2023-05-04T18:11:00Z"/>
                <w:rFonts w:ascii="Calibri" w:eastAsia="Times New Roman" w:hAnsi="Calibri" w:cs="Calibri"/>
                <w:color w:val="000000"/>
                <w:sz w:val="22"/>
              </w:rPr>
            </w:pPr>
            <w:del w:id="1938" w:author="Nate Bachmeier [AWS-SA]" w:date="2023-05-04T18:11:00Z">
              <w:r w:rsidRPr="00E16572" w:rsidDel="009C19DC">
                <w:rPr>
                  <w:rFonts w:ascii="Calibri" w:eastAsia="Times New Roman" w:hAnsi="Calibri" w:cs="Calibri"/>
                  <w:color w:val="000000"/>
                  <w:sz w:val="22"/>
                </w:rPr>
                <w:delText>564</w:delText>
              </w:r>
            </w:del>
          </w:p>
        </w:tc>
      </w:tr>
      <w:tr w:rsidR="00E16572" w:rsidRPr="00E16572" w:rsidDel="009C19DC" w14:paraId="693F1520" w14:textId="4BDA7F51" w:rsidTr="00B21582">
        <w:trPr>
          <w:cnfStyle w:val="000000100000" w:firstRow="0" w:lastRow="0" w:firstColumn="0" w:lastColumn="0" w:oddVBand="0" w:evenVBand="0" w:oddHBand="1" w:evenHBand="0" w:firstRowFirstColumn="0" w:firstRowLastColumn="0" w:lastRowFirstColumn="0" w:lastRowLastColumn="0"/>
          <w:trHeight w:val="300"/>
          <w:del w:id="19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40A5916D" w:rsidR="00E16572" w:rsidRPr="00B21582" w:rsidDel="009C19DC" w:rsidRDefault="00E16572" w:rsidP="00E16572">
            <w:pPr>
              <w:spacing w:line="240" w:lineRule="auto"/>
              <w:ind w:firstLine="0"/>
              <w:rPr>
                <w:del w:id="1940" w:author="Nate Bachmeier [AWS-SA]" w:date="2023-05-04T18:11:00Z"/>
                <w:rFonts w:ascii="Calibri" w:eastAsia="Times New Roman" w:hAnsi="Calibri" w:cs="Calibri"/>
                <w:b w:val="0"/>
                <w:bCs w:val="0"/>
                <w:color w:val="000000"/>
                <w:sz w:val="22"/>
              </w:rPr>
            </w:pPr>
            <w:del w:id="1941" w:author="Nate Bachmeier [AWS-SA]" w:date="2023-05-04T18:11:00Z">
              <w:r w:rsidRPr="00E16572" w:rsidDel="009C19DC">
                <w:rPr>
                  <w:rFonts w:ascii="Calibri" w:eastAsia="Times New Roman" w:hAnsi="Calibri" w:cs="Calibri"/>
                  <w:color w:val="000000"/>
                  <w:sz w:val="22"/>
                </w:rPr>
                <w:delText>leatherworking</w:delText>
              </w:r>
            </w:del>
          </w:p>
        </w:tc>
        <w:tc>
          <w:tcPr>
            <w:tcW w:w="5348" w:type="dxa"/>
            <w:noWrap/>
            <w:hideMark/>
          </w:tcPr>
          <w:p w14:paraId="74E3FBC8" w14:textId="788971A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42" w:author="Nate Bachmeier [AWS-SA]" w:date="2023-05-04T18:11:00Z"/>
                <w:rFonts w:ascii="Calibri" w:eastAsia="Times New Roman" w:hAnsi="Calibri" w:cs="Calibri"/>
                <w:color w:val="000000"/>
                <w:sz w:val="22"/>
              </w:rPr>
            </w:pPr>
            <w:del w:id="1943" w:author="Nate Bachmeier [AWS-SA]" w:date="2023-05-04T18:11:00Z">
              <w:r w:rsidRPr="00E16572" w:rsidDel="009C19DC">
                <w:rPr>
                  <w:rFonts w:ascii="Calibri" w:eastAsia="Times New Roman" w:hAnsi="Calibri" w:cs="Calibri"/>
                  <w:color w:val="000000"/>
                  <w:sz w:val="22"/>
                </w:rPr>
                <w:delText>609</w:delText>
              </w:r>
            </w:del>
          </w:p>
        </w:tc>
      </w:tr>
      <w:tr w:rsidR="00E16572" w:rsidRPr="00E16572" w:rsidDel="009C19DC" w14:paraId="1BA0FA19" w14:textId="70DDBDCE" w:rsidTr="00B21582">
        <w:trPr>
          <w:trHeight w:val="300"/>
          <w:del w:id="19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498AD10C" w:rsidR="00E16572" w:rsidRPr="00B21582" w:rsidDel="009C19DC" w:rsidRDefault="00E16572" w:rsidP="00E16572">
            <w:pPr>
              <w:spacing w:line="240" w:lineRule="auto"/>
              <w:ind w:firstLine="0"/>
              <w:rPr>
                <w:del w:id="1945" w:author="Nate Bachmeier [AWS-SA]" w:date="2023-05-04T18:11:00Z"/>
                <w:rFonts w:ascii="Calibri" w:eastAsia="Times New Roman" w:hAnsi="Calibri" w:cs="Calibri"/>
                <w:b w:val="0"/>
                <w:bCs w:val="0"/>
                <w:color w:val="000000"/>
                <w:sz w:val="22"/>
              </w:rPr>
            </w:pPr>
            <w:del w:id="1946" w:author="Nate Bachmeier [AWS-SA]" w:date="2023-05-04T18:11:00Z">
              <w:r w:rsidRPr="00E16572" w:rsidDel="009C19DC">
                <w:rPr>
                  <w:rFonts w:ascii="Calibri" w:eastAsia="Times New Roman" w:hAnsi="Calibri" w:cs="Calibri"/>
                  <w:color w:val="000000"/>
                  <w:sz w:val="22"/>
                </w:rPr>
                <w:delText>letting go of balloon</w:delText>
              </w:r>
            </w:del>
          </w:p>
        </w:tc>
        <w:tc>
          <w:tcPr>
            <w:tcW w:w="5348" w:type="dxa"/>
            <w:noWrap/>
            <w:hideMark/>
          </w:tcPr>
          <w:p w14:paraId="713BBBCF" w14:textId="42FFF81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47" w:author="Nate Bachmeier [AWS-SA]" w:date="2023-05-04T18:11:00Z"/>
                <w:rFonts w:ascii="Calibri" w:eastAsia="Times New Roman" w:hAnsi="Calibri" w:cs="Calibri"/>
                <w:color w:val="000000"/>
                <w:sz w:val="22"/>
              </w:rPr>
            </w:pPr>
            <w:del w:id="1948" w:author="Nate Bachmeier [AWS-SA]" w:date="2023-05-04T18:11:00Z">
              <w:r w:rsidRPr="00E16572" w:rsidDel="009C19DC">
                <w:rPr>
                  <w:rFonts w:ascii="Calibri" w:eastAsia="Times New Roman" w:hAnsi="Calibri" w:cs="Calibri"/>
                  <w:color w:val="000000"/>
                  <w:sz w:val="22"/>
                </w:rPr>
                <w:delText>517</w:delText>
              </w:r>
            </w:del>
          </w:p>
        </w:tc>
      </w:tr>
      <w:tr w:rsidR="00E16572" w:rsidRPr="00E16572" w:rsidDel="009C19DC" w14:paraId="4D15B2EA" w14:textId="003BA3CE" w:rsidTr="00B21582">
        <w:trPr>
          <w:cnfStyle w:val="000000100000" w:firstRow="0" w:lastRow="0" w:firstColumn="0" w:lastColumn="0" w:oddVBand="0" w:evenVBand="0" w:oddHBand="1" w:evenHBand="0" w:firstRowFirstColumn="0" w:firstRowLastColumn="0" w:lastRowFirstColumn="0" w:lastRowLastColumn="0"/>
          <w:trHeight w:val="300"/>
          <w:del w:id="19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52E5D784" w:rsidR="00E16572" w:rsidRPr="00B21582" w:rsidDel="009C19DC" w:rsidRDefault="00E16572" w:rsidP="00E16572">
            <w:pPr>
              <w:spacing w:line="240" w:lineRule="auto"/>
              <w:ind w:firstLine="0"/>
              <w:rPr>
                <w:del w:id="1950" w:author="Nate Bachmeier [AWS-SA]" w:date="2023-05-04T18:11:00Z"/>
                <w:rFonts w:ascii="Calibri" w:eastAsia="Times New Roman" w:hAnsi="Calibri" w:cs="Calibri"/>
                <w:b w:val="0"/>
                <w:bCs w:val="0"/>
                <w:color w:val="000000"/>
                <w:sz w:val="22"/>
              </w:rPr>
            </w:pPr>
            <w:del w:id="1951" w:author="Nate Bachmeier [AWS-SA]" w:date="2023-05-04T18:11:00Z">
              <w:r w:rsidRPr="00E16572" w:rsidDel="009C19DC">
                <w:rPr>
                  <w:rFonts w:ascii="Calibri" w:eastAsia="Times New Roman" w:hAnsi="Calibri" w:cs="Calibri"/>
                  <w:color w:val="000000"/>
                  <w:sz w:val="22"/>
                </w:rPr>
                <w:delText>licking</w:delText>
              </w:r>
            </w:del>
          </w:p>
        </w:tc>
        <w:tc>
          <w:tcPr>
            <w:tcW w:w="5348" w:type="dxa"/>
            <w:noWrap/>
            <w:hideMark/>
          </w:tcPr>
          <w:p w14:paraId="7467CC4E" w14:textId="7B9E3A9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52" w:author="Nate Bachmeier [AWS-SA]" w:date="2023-05-04T18:11:00Z"/>
                <w:rFonts w:ascii="Calibri" w:eastAsia="Times New Roman" w:hAnsi="Calibri" w:cs="Calibri"/>
                <w:color w:val="000000"/>
                <w:sz w:val="22"/>
              </w:rPr>
            </w:pPr>
            <w:del w:id="1953"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73774ED6" w14:textId="04E0021C" w:rsidTr="00B21582">
        <w:trPr>
          <w:trHeight w:val="300"/>
          <w:del w:id="19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470D395A" w:rsidR="00E16572" w:rsidRPr="00B21582" w:rsidDel="009C19DC" w:rsidRDefault="00E16572" w:rsidP="00E16572">
            <w:pPr>
              <w:spacing w:line="240" w:lineRule="auto"/>
              <w:ind w:firstLine="0"/>
              <w:rPr>
                <w:del w:id="1955" w:author="Nate Bachmeier [AWS-SA]" w:date="2023-05-04T18:11:00Z"/>
                <w:rFonts w:ascii="Calibri" w:eastAsia="Times New Roman" w:hAnsi="Calibri" w:cs="Calibri"/>
                <w:b w:val="0"/>
                <w:bCs w:val="0"/>
                <w:color w:val="000000"/>
                <w:sz w:val="22"/>
              </w:rPr>
            </w:pPr>
            <w:del w:id="1956" w:author="Nate Bachmeier [AWS-SA]" w:date="2023-05-04T18:11:00Z">
              <w:r w:rsidRPr="00E16572" w:rsidDel="009C19DC">
                <w:rPr>
                  <w:rFonts w:ascii="Calibri" w:eastAsia="Times New Roman" w:hAnsi="Calibri" w:cs="Calibri"/>
                  <w:color w:val="000000"/>
                  <w:sz w:val="22"/>
                </w:rPr>
                <w:delText>lifting hat</w:delText>
              </w:r>
            </w:del>
          </w:p>
        </w:tc>
        <w:tc>
          <w:tcPr>
            <w:tcW w:w="5348" w:type="dxa"/>
            <w:noWrap/>
            <w:hideMark/>
          </w:tcPr>
          <w:p w14:paraId="6EDB707D" w14:textId="72821EA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57" w:author="Nate Bachmeier [AWS-SA]" w:date="2023-05-04T18:11:00Z"/>
                <w:rFonts w:ascii="Calibri" w:eastAsia="Times New Roman" w:hAnsi="Calibri" w:cs="Calibri"/>
                <w:color w:val="000000"/>
                <w:sz w:val="22"/>
              </w:rPr>
            </w:pPr>
            <w:del w:id="1958" w:author="Nate Bachmeier [AWS-SA]" w:date="2023-05-04T18:11:00Z">
              <w:r w:rsidRPr="00E16572" w:rsidDel="009C19DC">
                <w:rPr>
                  <w:rFonts w:ascii="Calibri" w:eastAsia="Times New Roman" w:hAnsi="Calibri" w:cs="Calibri"/>
                  <w:color w:val="000000"/>
                  <w:sz w:val="22"/>
                </w:rPr>
                <w:delText>504</w:delText>
              </w:r>
            </w:del>
          </w:p>
        </w:tc>
      </w:tr>
      <w:tr w:rsidR="00E16572" w:rsidRPr="00E16572" w:rsidDel="009C19DC" w14:paraId="6DCCF990" w14:textId="20E2DCA8" w:rsidTr="00B21582">
        <w:trPr>
          <w:cnfStyle w:val="000000100000" w:firstRow="0" w:lastRow="0" w:firstColumn="0" w:lastColumn="0" w:oddVBand="0" w:evenVBand="0" w:oddHBand="1" w:evenHBand="0" w:firstRowFirstColumn="0" w:firstRowLastColumn="0" w:lastRowFirstColumn="0" w:lastRowLastColumn="0"/>
          <w:trHeight w:val="300"/>
          <w:del w:id="19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24D37E4A" w:rsidR="00E16572" w:rsidRPr="00B21582" w:rsidDel="009C19DC" w:rsidRDefault="00E16572" w:rsidP="00E16572">
            <w:pPr>
              <w:spacing w:line="240" w:lineRule="auto"/>
              <w:ind w:firstLine="0"/>
              <w:rPr>
                <w:del w:id="1960" w:author="Nate Bachmeier [AWS-SA]" w:date="2023-05-04T18:11:00Z"/>
                <w:rFonts w:ascii="Calibri" w:eastAsia="Times New Roman" w:hAnsi="Calibri" w:cs="Calibri"/>
                <w:b w:val="0"/>
                <w:bCs w:val="0"/>
                <w:color w:val="000000"/>
                <w:sz w:val="22"/>
              </w:rPr>
            </w:pPr>
            <w:del w:id="1961" w:author="Nate Bachmeier [AWS-SA]" w:date="2023-05-04T18:11:00Z">
              <w:r w:rsidRPr="00E16572" w:rsidDel="009C19DC">
                <w:rPr>
                  <w:rFonts w:ascii="Calibri" w:eastAsia="Times New Roman" w:hAnsi="Calibri" w:cs="Calibri"/>
                  <w:color w:val="000000"/>
                  <w:sz w:val="22"/>
                </w:rPr>
                <w:delText>lighting candle</w:delText>
              </w:r>
            </w:del>
          </w:p>
        </w:tc>
        <w:tc>
          <w:tcPr>
            <w:tcW w:w="5348" w:type="dxa"/>
            <w:noWrap/>
            <w:hideMark/>
          </w:tcPr>
          <w:p w14:paraId="1A91FE14" w14:textId="0EF67B3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62" w:author="Nate Bachmeier [AWS-SA]" w:date="2023-05-04T18:11:00Z"/>
                <w:rFonts w:ascii="Calibri" w:eastAsia="Times New Roman" w:hAnsi="Calibri" w:cs="Calibri"/>
                <w:color w:val="000000"/>
                <w:sz w:val="22"/>
              </w:rPr>
            </w:pPr>
            <w:del w:id="1963" w:author="Nate Bachmeier [AWS-SA]" w:date="2023-05-04T18:11:00Z">
              <w:r w:rsidRPr="00E16572" w:rsidDel="009C19DC">
                <w:rPr>
                  <w:rFonts w:ascii="Calibri" w:eastAsia="Times New Roman" w:hAnsi="Calibri" w:cs="Calibri"/>
                  <w:color w:val="000000"/>
                  <w:sz w:val="22"/>
                </w:rPr>
                <w:delText>501</w:delText>
              </w:r>
            </w:del>
          </w:p>
        </w:tc>
      </w:tr>
      <w:tr w:rsidR="00E16572" w:rsidRPr="00E16572" w:rsidDel="009C19DC" w14:paraId="2E66D97D" w14:textId="3A505680" w:rsidTr="00B21582">
        <w:trPr>
          <w:trHeight w:val="300"/>
          <w:del w:id="19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0B767457" w:rsidR="00E16572" w:rsidRPr="00B21582" w:rsidDel="009C19DC" w:rsidRDefault="00E16572" w:rsidP="00E16572">
            <w:pPr>
              <w:spacing w:line="240" w:lineRule="auto"/>
              <w:ind w:firstLine="0"/>
              <w:rPr>
                <w:del w:id="1965" w:author="Nate Bachmeier [AWS-SA]" w:date="2023-05-04T18:11:00Z"/>
                <w:rFonts w:ascii="Calibri" w:eastAsia="Times New Roman" w:hAnsi="Calibri" w:cs="Calibri"/>
                <w:b w:val="0"/>
                <w:bCs w:val="0"/>
                <w:color w:val="000000"/>
                <w:sz w:val="22"/>
              </w:rPr>
            </w:pPr>
            <w:del w:id="1966" w:author="Nate Bachmeier [AWS-SA]" w:date="2023-05-04T18:11:00Z">
              <w:r w:rsidRPr="00E16572" w:rsidDel="009C19DC">
                <w:rPr>
                  <w:rFonts w:ascii="Calibri" w:eastAsia="Times New Roman" w:hAnsi="Calibri" w:cs="Calibri"/>
                  <w:color w:val="000000"/>
                  <w:sz w:val="22"/>
                </w:rPr>
                <w:delText>lighting fire</w:delText>
              </w:r>
            </w:del>
          </w:p>
        </w:tc>
        <w:tc>
          <w:tcPr>
            <w:tcW w:w="5348" w:type="dxa"/>
            <w:noWrap/>
            <w:hideMark/>
          </w:tcPr>
          <w:p w14:paraId="6830ACEC" w14:textId="44959A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67" w:author="Nate Bachmeier [AWS-SA]" w:date="2023-05-04T18:11:00Z"/>
                <w:rFonts w:ascii="Calibri" w:eastAsia="Times New Roman" w:hAnsi="Calibri" w:cs="Calibri"/>
                <w:color w:val="000000"/>
                <w:sz w:val="22"/>
              </w:rPr>
            </w:pPr>
            <w:del w:id="1968" w:author="Nate Bachmeier [AWS-SA]" w:date="2023-05-04T18:11:00Z">
              <w:r w:rsidRPr="00E16572" w:rsidDel="009C19DC">
                <w:rPr>
                  <w:rFonts w:ascii="Calibri" w:eastAsia="Times New Roman" w:hAnsi="Calibri" w:cs="Calibri"/>
                  <w:color w:val="000000"/>
                  <w:sz w:val="22"/>
                </w:rPr>
                <w:delText>381</w:delText>
              </w:r>
            </w:del>
          </w:p>
        </w:tc>
      </w:tr>
      <w:tr w:rsidR="00E16572" w:rsidRPr="00E16572" w:rsidDel="009C19DC" w14:paraId="65791C12" w14:textId="1F673F9E" w:rsidTr="00B21582">
        <w:trPr>
          <w:cnfStyle w:val="000000100000" w:firstRow="0" w:lastRow="0" w:firstColumn="0" w:lastColumn="0" w:oddVBand="0" w:evenVBand="0" w:oddHBand="1" w:evenHBand="0" w:firstRowFirstColumn="0" w:firstRowLastColumn="0" w:lastRowFirstColumn="0" w:lastRowLastColumn="0"/>
          <w:trHeight w:val="300"/>
          <w:del w:id="19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ADCF97F" w:rsidR="00E16572" w:rsidRPr="00B21582" w:rsidDel="009C19DC" w:rsidRDefault="00E16572" w:rsidP="00E16572">
            <w:pPr>
              <w:spacing w:line="240" w:lineRule="auto"/>
              <w:ind w:firstLine="0"/>
              <w:rPr>
                <w:del w:id="1970" w:author="Nate Bachmeier [AWS-SA]" w:date="2023-05-04T18:11:00Z"/>
                <w:rFonts w:ascii="Calibri" w:eastAsia="Times New Roman" w:hAnsi="Calibri" w:cs="Calibri"/>
                <w:b w:val="0"/>
                <w:bCs w:val="0"/>
                <w:color w:val="000000"/>
                <w:sz w:val="22"/>
              </w:rPr>
            </w:pPr>
            <w:del w:id="1971" w:author="Nate Bachmeier [AWS-SA]" w:date="2023-05-04T18:11:00Z">
              <w:r w:rsidRPr="00E16572" w:rsidDel="009C19DC">
                <w:rPr>
                  <w:rFonts w:ascii="Calibri" w:eastAsia="Times New Roman" w:hAnsi="Calibri" w:cs="Calibri"/>
                  <w:color w:val="000000"/>
                  <w:sz w:val="22"/>
                </w:rPr>
                <w:delText>listening with headphones</w:delText>
              </w:r>
            </w:del>
          </w:p>
        </w:tc>
        <w:tc>
          <w:tcPr>
            <w:tcW w:w="5348" w:type="dxa"/>
            <w:noWrap/>
            <w:hideMark/>
          </w:tcPr>
          <w:p w14:paraId="67E55EF7" w14:textId="1894CC1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72" w:author="Nate Bachmeier [AWS-SA]" w:date="2023-05-04T18:11:00Z"/>
                <w:rFonts w:ascii="Calibri" w:eastAsia="Times New Roman" w:hAnsi="Calibri" w:cs="Calibri"/>
                <w:color w:val="000000"/>
                <w:sz w:val="22"/>
              </w:rPr>
            </w:pPr>
            <w:del w:id="1973" w:author="Nate Bachmeier [AWS-SA]" w:date="2023-05-04T18:11:00Z">
              <w:r w:rsidRPr="00E16572" w:rsidDel="009C19DC">
                <w:rPr>
                  <w:rFonts w:ascii="Calibri" w:eastAsia="Times New Roman" w:hAnsi="Calibri" w:cs="Calibri"/>
                  <w:color w:val="000000"/>
                  <w:sz w:val="22"/>
                </w:rPr>
                <w:delText>416</w:delText>
              </w:r>
            </w:del>
          </w:p>
        </w:tc>
      </w:tr>
      <w:tr w:rsidR="00E16572" w:rsidRPr="00E16572" w:rsidDel="009C19DC" w14:paraId="5C24CFC1" w14:textId="3C1C8750" w:rsidTr="00B21582">
        <w:trPr>
          <w:trHeight w:val="300"/>
          <w:del w:id="19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403E79CA" w:rsidR="00E16572" w:rsidRPr="00B21582" w:rsidDel="009C19DC" w:rsidRDefault="00E16572" w:rsidP="00E16572">
            <w:pPr>
              <w:spacing w:line="240" w:lineRule="auto"/>
              <w:ind w:firstLine="0"/>
              <w:rPr>
                <w:del w:id="1975" w:author="Nate Bachmeier [AWS-SA]" w:date="2023-05-04T18:11:00Z"/>
                <w:rFonts w:ascii="Calibri" w:eastAsia="Times New Roman" w:hAnsi="Calibri" w:cs="Calibri"/>
                <w:b w:val="0"/>
                <w:bCs w:val="0"/>
                <w:color w:val="000000"/>
                <w:sz w:val="22"/>
              </w:rPr>
            </w:pPr>
            <w:del w:id="1976" w:author="Nate Bachmeier [AWS-SA]" w:date="2023-05-04T18:11:00Z">
              <w:r w:rsidRPr="00E16572" w:rsidDel="009C19DC">
                <w:rPr>
                  <w:rFonts w:ascii="Calibri" w:eastAsia="Times New Roman" w:hAnsi="Calibri" w:cs="Calibri"/>
                  <w:color w:val="000000"/>
                  <w:sz w:val="22"/>
                </w:rPr>
                <w:delText>lock picking</w:delText>
              </w:r>
            </w:del>
          </w:p>
        </w:tc>
        <w:tc>
          <w:tcPr>
            <w:tcW w:w="5348" w:type="dxa"/>
            <w:noWrap/>
            <w:hideMark/>
          </w:tcPr>
          <w:p w14:paraId="395A66C1" w14:textId="366E2F6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77" w:author="Nate Bachmeier [AWS-SA]" w:date="2023-05-04T18:11:00Z"/>
                <w:rFonts w:ascii="Calibri" w:eastAsia="Times New Roman" w:hAnsi="Calibri" w:cs="Calibri"/>
                <w:color w:val="000000"/>
                <w:sz w:val="22"/>
              </w:rPr>
            </w:pPr>
            <w:del w:id="1978" w:author="Nate Bachmeier [AWS-SA]" w:date="2023-05-04T18:11:00Z">
              <w:r w:rsidRPr="00E16572" w:rsidDel="009C19DC">
                <w:rPr>
                  <w:rFonts w:ascii="Calibri" w:eastAsia="Times New Roman" w:hAnsi="Calibri" w:cs="Calibri"/>
                  <w:color w:val="000000"/>
                  <w:sz w:val="22"/>
                </w:rPr>
                <w:delText>835</w:delText>
              </w:r>
            </w:del>
          </w:p>
        </w:tc>
      </w:tr>
      <w:tr w:rsidR="00E16572" w:rsidRPr="00E16572" w:rsidDel="009C19DC" w14:paraId="51E67403" w14:textId="4BE41213" w:rsidTr="00B21582">
        <w:trPr>
          <w:cnfStyle w:val="000000100000" w:firstRow="0" w:lastRow="0" w:firstColumn="0" w:lastColumn="0" w:oddVBand="0" w:evenVBand="0" w:oddHBand="1" w:evenHBand="0" w:firstRowFirstColumn="0" w:firstRowLastColumn="0" w:lastRowFirstColumn="0" w:lastRowLastColumn="0"/>
          <w:trHeight w:val="300"/>
          <w:del w:id="19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1B89296F" w:rsidR="00E16572" w:rsidRPr="00B21582" w:rsidDel="009C19DC" w:rsidRDefault="00E16572" w:rsidP="00E16572">
            <w:pPr>
              <w:spacing w:line="240" w:lineRule="auto"/>
              <w:ind w:firstLine="0"/>
              <w:rPr>
                <w:del w:id="1980" w:author="Nate Bachmeier [AWS-SA]" w:date="2023-05-04T18:11:00Z"/>
                <w:rFonts w:ascii="Calibri" w:eastAsia="Times New Roman" w:hAnsi="Calibri" w:cs="Calibri"/>
                <w:b w:val="0"/>
                <w:bCs w:val="0"/>
                <w:color w:val="000000"/>
                <w:sz w:val="22"/>
              </w:rPr>
            </w:pPr>
            <w:del w:id="1981" w:author="Nate Bachmeier [AWS-SA]" w:date="2023-05-04T18:11:00Z">
              <w:r w:rsidRPr="00E16572" w:rsidDel="009C19DC">
                <w:rPr>
                  <w:rFonts w:ascii="Calibri" w:eastAsia="Times New Roman" w:hAnsi="Calibri" w:cs="Calibri"/>
                  <w:color w:val="000000"/>
                  <w:sz w:val="22"/>
                </w:rPr>
                <w:delText>long jump</w:delText>
              </w:r>
            </w:del>
          </w:p>
        </w:tc>
        <w:tc>
          <w:tcPr>
            <w:tcW w:w="5348" w:type="dxa"/>
            <w:noWrap/>
            <w:hideMark/>
          </w:tcPr>
          <w:p w14:paraId="26DEF194" w14:textId="48143FE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82" w:author="Nate Bachmeier [AWS-SA]" w:date="2023-05-04T18:11:00Z"/>
                <w:rFonts w:ascii="Calibri" w:eastAsia="Times New Roman" w:hAnsi="Calibri" w:cs="Calibri"/>
                <w:color w:val="000000"/>
                <w:sz w:val="22"/>
              </w:rPr>
            </w:pPr>
            <w:del w:id="1983" w:author="Nate Bachmeier [AWS-SA]" w:date="2023-05-04T18:11:00Z">
              <w:r w:rsidRPr="00E16572" w:rsidDel="009C19DC">
                <w:rPr>
                  <w:rFonts w:ascii="Calibri" w:eastAsia="Times New Roman" w:hAnsi="Calibri" w:cs="Calibri"/>
                  <w:color w:val="000000"/>
                  <w:sz w:val="22"/>
                </w:rPr>
                <w:delText>840</w:delText>
              </w:r>
            </w:del>
          </w:p>
        </w:tc>
      </w:tr>
      <w:tr w:rsidR="00E16572" w:rsidRPr="00E16572" w:rsidDel="009C19DC" w14:paraId="38DBF26D" w14:textId="70CCEF5B" w:rsidTr="00B21582">
        <w:trPr>
          <w:trHeight w:val="300"/>
          <w:del w:id="19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2D11CF41" w:rsidR="00E16572" w:rsidRPr="00B21582" w:rsidDel="009C19DC" w:rsidRDefault="00E16572" w:rsidP="00E16572">
            <w:pPr>
              <w:spacing w:line="240" w:lineRule="auto"/>
              <w:ind w:firstLine="0"/>
              <w:rPr>
                <w:del w:id="1985" w:author="Nate Bachmeier [AWS-SA]" w:date="2023-05-04T18:11:00Z"/>
                <w:rFonts w:ascii="Calibri" w:eastAsia="Times New Roman" w:hAnsi="Calibri" w:cs="Calibri"/>
                <w:b w:val="0"/>
                <w:bCs w:val="0"/>
                <w:color w:val="000000"/>
                <w:sz w:val="22"/>
              </w:rPr>
            </w:pPr>
            <w:del w:id="1986" w:author="Nate Bachmeier [AWS-SA]" w:date="2023-05-04T18:11:00Z">
              <w:r w:rsidRPr="00E16572" w:rsidDel="009C19DC">
                <w:rPr>
                  <w:rFonts w:ascii="Calibri" w:eastAsia="Times New Roman" w:hAnsi="Calibri" w:cs="Calibri"/>
                  <w:color w:val="000000"/>
                  <w:sz w:val="22"/>
                </w:rPr>
                <w:delText>longboarding</w:delText>
              </w:r>
            </w:del>
          </w:p>
        </w:tc>
        <w:tc>
          <w:tcPr>
            <w:tcW w:w="5348" w:type="dxa"/>
            <w:noWrap/>
            <w:hideMark/>
          </w:tcPr>
          <w:p w14:paraId="6494BB22" w14:textId="421669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87" w:author="Nate Bachmeier [AWS-SA]" w:date="2023-05-04T18:11:00Z"/>
                <w:rFonts w:ascii="Calibri" w:eastAsia="Times New Roman" w:hAnsi="Calibri" w:cs="Calibri"/>
                <w:color w:val="000000"/>
                <w:sz w:val="22"/>
              </w:rPr>
            </w:pPr>
            <w:del w:id="1988" w:author="Nate Bachmeier [AWS-SA]" w:date="2023-05-04T18:11:00Z">
              <w:r w:rsidRPr="00E16572" w:rsidDel="009C19DC">
                <w:rPr>
                  <w:rFonts w:ascii="Calibri" w:eastAsia="Times New Roman" w:hAnsi="Calibri" w:cs="Calibri"/>
                  <w:color w:val="000000"/>
                  <w:sz w:val="22"/>
                </w:rPr>
                <w:delText>702</w:delText>
              </w:r>
            </w:del>
          </w:p>
        </w:tc>
      </w:tr>
      <w:tr w:rsidR="00E16572" w:rsidRPr="00E16572" w:rsidDel="009C19DC" w14:paraId="1859F832" w14:textId="4D18F6CD" w:rsidTr="00B21582">
        <w:trPr>
          <w:cnfStyle w:val="000000100000" w:firstRow="0" w:lastRow="0" w:firstColumn="0" w:lastColumn="0" w:oddVBand="0" w:evenVBand="0" w:oddHBand="1" w:evenHBand="0" w:firstRowFirstColumn="0" w:firstRowLastColumn="0" w:lastRowFirstColumn="0" w:lastRowLastColumn="0"/>
          <w:trHeight w:val="300"/>
          <w:del w:id="19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154845FD" w:rsidR="00E16572" w:rsidRPr="00B21582" w:rsidDel="009C19DC" w:rsidRDefault="00E16572" w:rsidP="00E16572">
            <w:pPr>
              <w:spacing w:line="240" w:lineRule="auto"/>
              <w:ind w:firstLine="0"/>
              <w:rPr>
                <w:del w:id="1990" w:author="Nate Bachmeier [AWS-SA]" w:date="2023-05-04T18:11:00Z"/>
                <w:rFonts w:ascii="Calibri" w:eastAsia="Times New Roman" w:hAnsi="Calibri" w:cs="Calibri"/>
                <w:b w:val="0"/>
                <w:bCs w:val="0"/>
                <w:color w:val="000000"/>
                <w:sz w:val="22"/>
              </w:rPr>
            </w:pPr>
            <w:del w:id="1991" w:author="Nate Bachmeier [AWS-SA]" w:date="2023-05-04T18:11:00Z">
              <w:r w:rsidRPr="00E16572" w:rsidDel="009C19DC">
                <w:rPr>
                  <w:rFonts w:ascii="Calibri" w:eastAsia="Times New Roman" w:hAnsi="Calibri" w:cs="Calibri"/>
                  <w:color w:val="000000"/>
                  <w:sz w:val="22"/>
                </w:rPr>
                <w:delText>looking at phone</w:delText>
              </w:r>
            </w:del>
          </w:p>
        </w:tc>
        <w:tc>
          <w:tcPr>
            <w:tcW w:w="5348" w:type="dxa"/>
            <w:noWrap/>
            <w:hideMark/>
          </w:tcPr>
          <w:p w14:paraId="5B8BAC33" w14:textId="0BC985A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1992" w:author="Nate Bachmeier [AWS-SA]" w:date="2023-05-04T18:11:00Z"/>
                <w:rFonts w:ascii="Calibri" w:eastAsia="Times New Roman" w:hAnsi="Calibri" w:cs="Calibri"/>
                <w:color w:val="000000"/>
                <w:sz w:val="22"/>
              </w:rPr>
            </w:pPr>
            <w:del w:id="1993" w:author="Nate Bachmeier [AWS-SA]" w:date="2023-05-04T18:11:00Z">
              <w:r w:rsidRPr="00E16572" w:rsidDel="009C19DC">
                <w:rPr>
                  <w:rFonts w:ascii="Calibri" w:eastAsia="Times New Roman" w:hAnsi="Calibri" w:cs="Calibri"/>
                  <w:color w:val="000000"/>
                  <w:sz w:val="22"/>
                </w:rPr>
                <w:delText>447</w:delText>
              </w:r>
            </w:del>
          </w:p>
        </w:tc>
      </w:tr>
      <w:tr w:rsidR="00E16572" w:rsidRPr="00E16572" w:rsidDel="009C19DC" w14:paraId="7F5D798D" w14:textId="13158523" w:rsidTr="00B21582">
        <w:trPr>
          <w:trHeight w:val="300"/>
          <w:del w:id="19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1A650A5" w:rsidR="00E16572" w:rsidRPr="00B21582" w:rsidDel="009C19DC" w:rsidRDefault="00E16572" w:rsidP="00E16572">
            <w:pPr>
              <w:spacing w:line="240" w:lineRule="auto"/>
              <w:ind w:firstLine="0"/>
              <w:rPr>
                <w:del w:id="1995" w:author="Nate Bachmeier [AWS-SA]" w:date="2023-05-04T18:11:00Z"/>
                <w:rFonts w:ascii="Calibri" w:eastAsia="Times New Roman" w:hAnsi="Calibri" w:cs="Calibri"/>
                <w:b w:val="0"/>
                <w:bCs w:val="0"/>
                <w:color w:val="000000"/>
                <w:sz w:val="22"/>
              </w:rPr>
            </w:pPr>
            <w:del w:id="1996" w:author="Nate Bachmeier [AWS-SA]" w:date="2023-05-04T18:11:00Z">
              <w:r w:rsidRPr="00E16572" w:rsidDel="009C19DC">
                <w:rPr>
                  <w:rFonts w:ascii="Calibri" w:eastAsia="Times New Roman" w:hAnsi="Calibri" w:cs="Calibri"/>
                  <w:color w:val="000000"/>
                  <w:sz w:val="22"/>
                </w:rPr>
                <w:delText>looking in mirror</w:delText>
              </w:r>
            </w:del>
          </w:p>
        </w:tc>
        <w:tc>
          <w:tcPr>
            <w:tcW w:w="5348" w:type="dxa"/>
            <w:noWrap/>
            <w:hideMark/>
          </w:tcPr>
          <w:p w14:paraId="067987DA" w14:textId="43F1173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1997" w:author="Nate Bachmeier [AWS-SA]" w:date="2023-05-04T18:11:00Z"/>
                <w:rFonts w:ascii="Calibri" w:eastAsia="Times New Roman" w:hAnsi="Calibri" w:cs="Calibri"/>
                <w:color w:val="000000"/>
                <w:sz w:val="22"/>
              </w:rPr>
            </w:pPr>
            <w:del w:id="1998" w:author="Nate Bachmeier [AWS-SA]" w:date="2023-05-04T18:11:00Z">
              <w:r w:rsidRPr="00E16572" w:rsidDel="009C19DC">
                <w:rPr>
                  <w:rFonts w:ascii="Calibri" w:eastAsia="Times New Roman" w:hAnsi="Calibri" w:cs="Calibri"/>
                  <w:color w:val="000000"/>
                  <w:sz w:val="22"/>
                </w:rPr>
                <w:delText>535</w:delText>
              </w:r>
            </w:del>
          </w:p>
        </w:tc>
      </w:tr>
      <w:tr w:rsidR="00E16572" w:rsidRPr="00E16572" w:rsidDel="009C19DC" w14:paraId="318AD6B0" w14:textId="46C349E6" w:rsidTr="00B21582">
        <w:trPr>
          <w:cnfStyle w:val="000000100000" w:firstRow="0" w:lastRow="0" w:firstColumn="0" w:lastColumn="0" w:oddVBand="0" w:evenVBand="0" w:oddHBand="1" w:evenHBand="0" w:firstRowFirstColumn="0" w:firstRowLastColumn="0" w:lastRowFirstColumn="0" w:lastRowLastColumn="0"/>
          <w:trHeight w:val="300"/>
          <w:del w:id="19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334E0F7A" w:rsidR="00E16572" w:rsidRPr="00B21582" w:rsidDel="009C19DC" w:rsidRDefault="00E16572" w:rsidP="00E16572">
            <w:pPr>
              <w:spacing w:line="240" w:lineRule="auto"/>
              <w:ind w:firstLine="0"/>
              <w:rPr>
                <w:del w:id="2000" w:author="Nate Bachmeier [AWS-SA]" w:date="2023-05-04T18:11:00Z"/>
                <w:rFonts w:ascii="Calibri" w:eastAsia="Times New Roman" w:hAnsi="Calibri" w:cs="Calibri"/>
                <w:b w:val="0"/>
                <w:bCs w:val="0"/>
                <w:color w:val="000000"/>
                <w:sz w:val="22"/>
              </w:rPr>
            </w:pPr>
            <w:del w:id="2001" w:author="Nate Bachmeier [AWS-SA]" w:date="2023-05-04T18:11:00Z">
              <w:r w:rsidRPr="00E16572" w:rsidDel="009C19DC">
                <w:rPr>
                  <w:rFonts w:ascii="Calibri" w:eastAsia="Times New Roman" w:hAnsi="Calibri" w:cs="Calibri"/>
                  <w:color w:val="000000"/>
                  <w:sz w:val="22"/>
                </w:rPr>
                <w:delText>luge</w:delText>
              </w:r>
            </w:del>
          </w:p>
        </w:tc>
        <w:tc>
          <w:tcPr>
            <w:tcW w:w="5348" w:type="dxa"/>
            <w:noWrap/>
            <w:hideMark/>
          </w:tcPr>
          <w:p w14:paraId="52D431E4" w14:textId="2BA07C0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02" w:author="Nate Bachmeier [AWS-SA]" w:date="2023-05-04T18:11:00Z"/>
                <w:rFonts w:ascii="Calibri" w:eastAsia="Times New Roman" w:hAnsi="Calibri" w:cs="Calibri"/>
                <w:color w:val="000000"/>
                <w:sz w:val="22"/>
              </w:rPr>
            </w:pPr>
            <w:del w:id="2003" w:author="Nate Bachmeier [AWS-SA]" w:date="2023-05-04T18:11:00Z">
              <w:r w:rsidRPr="00E16572" w:rsidDel="009C19DC">
                <w:rPr>
                  <w:rFonts w:ascii="Calibri" w:eastAsia="Times New Roman" w:hAnsi="Calibri" w:cs="Calibri"/>
                  <w:color w:val="000000"/>
                  <w:sz w:val="22"/>
                </w:rPr>
                <w:delText>519</w:delText>
              </w:r>
            </w:del>
          </w:p>
        </w:tc>
      </w:tr>
      <w:tr w:rsidR="00E16572" w:rsidRPr="00E16572" w:rsidDel="009C19DC" w14:paraId="729AE986" w14:textId="7D039487" w:rsidTr="00B21582">
        <w:trPr>
          <w:trHeight w:val="300"/>
          <w:del w:id="20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3438561D" w:rsidR="00E16572" w:rsidRPr="00B21582" w:rsidDel="009C19DC" w:rsidRDefault="00E16572" w:rsidP="00E16572">
            <w:pPr>
              <w:spacing w:line="240" w:lineRule="auto"/>
              <w:ind w:firstLine="0"/>
              <w:rPr>
                <w:del w:id="2005" w:author="Nate Bachmeier [AWS-SA]" w:date="2023-05-04T18:11:00Z"/>
                <w:rFonts w:ascii="Calibri" w:eastAsia="Times New Roman" w:hAnsi="Calibri" w:cs="Calibri"/>
                <w:b w:val="0"/>
                <w:bCs w:val="0"/>
                <w:color w:val="000000"/>
                <w:sz w:val="22"/>
              </w:rPr>
            </w:pPr>
            <w:del w:id="2006" w:author="Nate Bachmeier [AWS-SA]" w:date="2023-05-04T18:11:00Z">
              <w:r w:rsidRPr="00E16572" w:rsidDel="009C19DC">
                <w:rPr>
                  <w:rFonts w:ascii="Calibri" w:eastAsia="Times New Roman" w:hAnsi="Calibri" w:cs="Calibri"/>
                  <w:color w:val="000000"/>
                  <w:sz w:val="22"/>
                </w:rPr>
                <w:delText>lunge</w:delText>
              </w:r>
            </w:del>
          </w:p>
        </w:tc>
        <w:tc>
          <w:tcPr>
            <w:tcW w:w="5348" w:type="dxa"/>
            <w:noWrap/>
            <w:hideMark/>
          </w:tcPr>
          <w:p w14:paraId="5AA121CF" w14:textId="40183DB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07" w:author="Nate Bachmeier [AWS-SA]" w:date="2023-05-04T18:11:00Z"/>
                <w:rFonts w:ascii="Calibri" w:eastAsia="Times New Roman" w:hAnsi="Calibri" w:cs="Calibri"/>
                <w:color w:val="000000"/>
                <w:sz w:val="22"/>
              </w:rPr>
            </w:pPr>
            <w:del w:id="2008" w:author="Nate Bachmeier [AWS-SA]" w:date="2023-05-04T18:11:00Z">
              <w:r w:rsidRPr="00E16572" w:rsidDel="009C19DC">
                <w:rPr>
                  <w:rFonts w:ascii="Calibri" w:eastAsia="Times New Roman" w:hAnsi="Calibri" w:cs="Calibri"/>
                  <w:color w:val="000000"/>
                  <w:sz w:val="22"/>
                </w:rPr>
                <w:delText>827</w:delText>
              </w:r>
            </w:del>
          </w:p>
        </w:tc>
      </w:tr>
      <w:tr w:rsidR="00E16572" w:rsidRPr="00E16572" w:rsidDel="009C19DC" w14:paraId="35077C09" w14:textId="1020B585" w:rsidTr="00B21582">
        <w:trPr>
          <w:cnfStyle w:val="000000100000" w:firstRow="0" w:lastRow="0" w:firstColumn="0" w:lastColumn="0" w:oddVBand="0" w:evenVBand="0" w:oddHBand="1" w:evenHBand="0" w:firstRowFirstColumn="0" w:firstRowLastColumn="0" w:lastRowFirstColumn="0" w:lastRowLastColumn="0"/>
          <w:trHeight w:val="300"/>
          <w:del w:id="20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1985ADAC" w:rsidR="00E16572" w:rsidRPr="00B21582" w:rsidDel="009C19DC" w:rsidRDefault="00E16572" w:rsidP="00E16572">
            <w:pPr>
              <w:spacing w:line="240" w:lineRule="auto"/>
              <w:ind w:firstLine="0"/>
              <w:rPr>
                <w:del w:id="2010" w:author="Nate Bachmeier [AWS-SA]" w:date="2023-05-04T18:11:00Z"/>
                <w:rFonts w:ascii="Calibri" w:eastAsia="Times New Roman" w:hAnsi="Calibri" w:cs="Calibri"/>
                <w:b w:val="0"/>
                <w:bCs w:val="0"/>
                <w:color w:val="000000"/>
                <w:sz w:val="22"/>
              </w:rPr>
            </w:pPr>
            <w:del w:id="2011" w:author="Nate Bachmeier [AWS-SA]" w:date="2023-05-04T18:11:00Z">
              <w:r w:rsidRPr="00E16572" w:rsidDel="009C19DC">
                <w:rPr>
                  <w:rFonts w:ascii="Calibri" w:eastAsia="Times New Roman" w:hAnsi="Calibri" w:cs="Calibri"/>
                  <w:color w:val="000000"/>
                  <w:sz w:val="22"/>
                </w:rPr>
                <w:delText>making a cake</w:delText>
              </w:r>
            </w:del>
          </w:p>
        </w:tc>
        <w:tc>
          <w:tcPr>
            <w:tcW w:w="5348" w:type="dxa"/>
            <w:noWrap/>
            <w:hideMark/>
          </w:tcPr>
          <w:p w14:paraId="0CD72733" w14:textId="7EF174F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12" w:author="Nate Bachmeier [AWS-SA]" w:date="2023-05-04T18:11:00Z"/>
                <w:rFonts w:ascii="Calibri" w:eastAsia="Times New Roman" w:hAnsi="Calibri" w:cs="Calibri"/>
                <w:color w:val="000000"/>
                <w:sz w:val="22"/>
              </w:rPr>
            </w:pPr>
            <w:del w:id="2013" w:author="Nate Bachmeier [AWS-SA]" w:date="2023-05-04T18:11:00Z">
              <w:r w:rsidRPr="00E16572" w:rsidDel="009C19DC">
                <w:rPr>
                  <w:rFonts w:ascii="Calibri" w:eastAsia="Times New Roman" w:hAnsi="Calibri" w:cs="Calibri"/>
                  <w:color w:val="000000"/>
                  <w:sz w:val="22"/>
                </w:rPr>
                <w:delText>457</w:delText>
              </w:r>
            </w:del>
          </w:p>
        </w:tc>
      </w:tr>
      <w:tr w:rsidR="00E16572" w:rsidRPr="00E16572" w:rsidDel="009C19DC" w14:paraId="10C56FC4" w14:textId="39E6F2CE" w:rsidTr="00B21582">
        <w:trPr>
          <w:trHeight w:val="300"/>
          <w:del w:id="20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FD055A4" w:rsidR="00E16572" w:rsidRPr="00B21582" w:rsidDel="009C19DC" w:rsidRDefault="00E16572" w:rsidP="00E16572">
            <w:pPr>
              <w:spacing w:line="240" w:lineRule="auto"/>
              <w:ind w:firstLine="0"/>
              <w:rPr>
                <w:del w:id="2015" w:author="Nate Bachmeier [AWS-SA]" w:date="2023-05-04T18:11:00Z"/>
                <w:rFonts w:ascii="Calibri" w:eastAsia="Times New Roman" w:hAnsi="Calibri" w:cs="Calibri"/>
                <w:b w:val="0"/>
                <w:bCs w:val="0"/>
                <w:color w:val="000000"/>
                <w:sz w:val="22"/>
              </w:rPr>
            </w:pPr>
            <w:del w:id="2016" w:author="Nate Bachmeier [AWS-SA]" w:date="2023-05-04T18:11:00Z">
              <w:r w:rsidRPr="00E16572" w:rsidDel="009C19DC">
                <w:rPr>
                  <w:rFonts w:ascii="Calibri" w:eastAsia="Times New Roman" w:hAnsi="Calibri" w:cs="Calibri"/>
                  <w:color w:val="000000"/>
                  <w:sz w:val="22"/>
                </w:rPr>
                <w:delText>making a sandwich</w:delText>
              </w:r>
            </w:del>
          </w:p>
        </w:tc>
        <w:tc>
          <w:tcPr>
            <w:tcW w:w="5348" w:type="dxa"/>
            <w:noWrap/>
            <w:hideMark/>
          </w:tcPr>
          <w:p w14:paraId="379CADD4" w14:textId="1EDA5B2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17" w:author="Nate Bachmeier [AWS-SA]" w:date="2023-05-04T18:11:00Z"/>
                <w:rFonts w:ascii="Calibri" w:eastAsia="Times New Roman" w:hAnsi="Calibri" w:cs="Calibri"/>
                <w:color w:val="000000"/>
                <w:sz w:val="22"/>
              </w:rPr>
            </w:pPr>
            <w:del w:id="2018" w:author="Nate Bachmeier [AWS-SA]" w:date="2023-05-04T18:11:00Z">
              <w:r w:rsidRPr="00E16572" w:rsidDel="009C19DC">
                <w:rPr>
                  <w:rFonts w:ascii="Calibri" w:eastAsia="Times New Roman" w:hAnsi="Calibri" w:cs="Calibri"/>
                  <w:color w:val="000000"/>
                  <w:sz w:val="22"/>
                </w:rPr>
                <w:delText>603</w:delText>
              </w:r>
            </w:del>
          </w:p>
        </w:tc>
      </w:tr>
      <w:tr w:rsidR="00E16572" w:rsidRPr="00E16572" w:rsidDel="009C19DC" w14:paraId="18FAD4FC" w14:textId="7EFD2717" w:rsidTr="00B21582">
        <w:trPr>
          <w:cnfStyle w:val="000000100000" w:firstRow="0" w:lastRow="0" w:firstColumn="0" w:lastColumn="0" w:oddVBand="0" w:evenVBand="0" w:oddHBand="1" w:evenHBand="0" w:firstRowFirstColumn="0" w:firstRowLastColumn="0" w:lastRowFirstColumn="0" w:lastRowLastColumn="0"/>
          <w:trHeight w:val="300"/>
          <w:del w:id="20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BD53E56" w:rsidR="00E16572" w:rsidRPr="00B21582" w:rsidDel="009C19DC" w:rsidRDefault="00E16572" w:rsidP="00E16572">
            <w:pPr>
              <w:spacing w:line="240" w:lineRule="auto"/>
              <w:ind w:firstLine="0"/>
              <w:rPr>
                <w:del w:id="2020" w:author="Nate Bachmeier [AWS-SA]" w:date="2023-05-04T18:11:00Z"/>
                <w:rFonts w:ascii="Calibri" w:eastAsia="Times New Roman" w:hAnsi="Calibri" w:cs="Calibri"/>
                <w:b w:val="0"/>
                <w:bCs w:val="0"/>
                <w:color w:val="000000"/>
                <w:sz w:val="22"/>
              </w:rPr>
            </w:pPr>
            <w:del w:id="2021" w:author="Nate Bachmeier [AWS-SA]" w:date="2023-05-04T18:11:00Z">
              <w:r w:rsidRPr="00E16572" w:rsidDel="009C19DC">
                <w:rPr>
                  <w:rFonts w:ascii="Calibri" w:eastAsia="Times New Roman" w:hAnsi="Calibri" w:cs="Calibri"/>
                  <w:color w:val="000000"/>
                  <w:sz w:val="22"/>
                </w:rPr>
                <w:delText>making balloon shapes</w:delText>
              </w:r>
            </w:del>
          </w:p>
        </w:tc>
        <w:tc>
          <w:tcPr>
            <w:tcW w:w="5348" w:type="dxa"/>
            <w:noWrap/>
            <w:hideMark/>
          </w:tcPr>
          <w:p w14:paraId="780CAAA1" w14:textId="356857C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22" w:author="Nate Bachmeier [AWS-SA]" w:date="2023-05-04T18:11:00Z"/>
                <w:rFonts w:ascii="Calibri" w:eastAsia="Times New Roman" w:hAnsi="Calibri" w:cs="Calibri"/>
                <w:color w:val="000000"/>
                <w:sz w:val="22"/>
              </w:rPr>
            </w:pPr>
            <w:del w:id="2023" w:author="Nate Bachmeier [AWS-SA]" w:date="2023-05-04T18:11:00Z">
              <w:r w:rsidRPr="00E16572" w:rsidDel="009C19DC">
                <w:rPr>
                  <w:rFonts w:ascii="Calibri" w:eastAsia="Times New Roman" w:hAnsi="Calibri" w:cs="Calibri"/>
                  <w:color w:val="000000"/>
                  <w:sz w:val="22"/>
                </w:rPr>
                <w:delText>784</w:delText>
              </w:r>
            </w:del>
          </w:p>
        </w:tc>
      </w:tr>
      <w:tr w:rsidR="00E16572" w:rsidRPr="00E16572" w:rsidDel="009C19DC" w14:paraId="72DF4F1C" w14:textId="018A470A" w:rsidTr="00B21582">
        <w:trPr>
          <w:trHeight w:val="300"/>
          <w:del w:id="20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12ECDBD7" w:rsidR="00E16572" w:rsidRPr="00B21582" w:rsidDel="009C19DC" w:rsidRDefault="00E16572" w:rsidP="00E16572">
            <w:pPr>
              <w:spacing w:line="240" w:lineRule="auto"/>
              <w:ind w:firstLine="0"/>
              <w:rPr>
                <w:del w:id="2025" w:author="Nate Bachmeier [AWS-SA]" w:date="2023-05-04T18:11:00Z"/>
                <w:rFonts w:ascii="Calibri" w:eastAsia="Times New Roman" w:hAnsi="Calibri" w:cs="Calibri"/>
                <w:b w:val="0"/>
                <w:bCs w:val="0"/>
                <w:color w:val="000000"/>
                <w:sz w:val="22"/>
              </w:rPr>
            </w:pPr>
            <w:del w:id="2026" w:author="Nate Bachmeier [AWS-SA]" w:date="2023-05-04T18:11:00Z">
              <w:r w:rsidRPr="00E16572" w:rsidDel="009C19DC">
                <w:rPr>
                  <w:rFonts w:ascii="Calibri" w:eastAsia="Times New Roman" w:hAnsi="Calibri" w:cs="Calibri"/>
                  <w:color w:val="000000"/>
                  <w:sz w:val="22"/>
                </w:rPr>
                <w:delText>making bubbles</w:delText>
              </w:r>
            </w:del>
          </w:p>
        </w:tc>
        <w:tc>
          <w:tcPr>
            <w:tcW w:w="5348" w:type="dxa"/>
            <w:noWrap/>
            <w:hideMark/>
          </w:tcPr>
          <w:p w14:paraId="70A130F0" w14:textId="4462134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27" w:author="Nate Bachmeier [AWS-SA]" w:date="2023-05-04T18:11:00Z"/>
                <w:rFonts w:ascii="Calibri" w:eastAsia="Times New Roman" w:hAnsi="Calibri" w:cs="Calibri"/>
                <w:color w:val="000000"/>
                <w:sz w:val="22"/>
              </w:rPr>
            </w:pPr>
            <w:del w:id="2028" w:author="Nate Bachmeier [AWS-SA]" w:date="2023-05-04T18:11:00Z">
              <w:r w:rsidRPr="00E16572" w:rsidDel="009C19DC">
                <w:rPr>
                  <w:rFonts w:ascii="Calibri" w:eastAsia="Times New Roman" w:hAnsi="Calibri" w:cs="Calibri"/>
                  <w:color w:val="000000"/>
                  <w:sz w:val="22"/>
                </w:rPr>
                <w:delText>633</w:delText>
              </w:r>
            </w:del>
          </w:p>
        </w:tc>
      </w:tr>
      <w:tr w:rsidR="00E16572" w:rsidRPr="00E16572" w:rsidDel="009C19DC" w14:paraId="467028B1" w14:textId="5DEEC916" w:rsidTr="00B21582">
        <w:trPr>
          <w:cnfStyle w:val="000000100000" w:firstRow="0" w:lastRow="0" w:firstColumn="0" w:lastColumn="0" w:oddVBand="0" w:evenVBand="0" w:oddHBand="1" w:evenHBand="0" w:firstRowFirstColumn="0" w:firstRowLastColumn="0" w:lastRowFirstColumn="0" w:lastRowLastColumn="0"/>
          <w:trHeight w:val="300"/>
          <w:del w:id="20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5001C742" w:rsidR="00E16572" w:rsidRPr="00B21582" w:rsidDel="009C19DC" w:rsidRDefault="00E16572" w:rsidP="00E16572">
            <w:pPr>
              <w:spacing w:line="240" w:lineRule="auto"/>
              <w:ind w:firstLine="0"/>
              <w:rPr>
                <w:del w:id="2030" w:author="Nate Bachmeier [AWS-SA]" w:date="2023-05-04T18:11:00Z"/>
                <w:rFonts w:ascii="Calibri" w:eastAsia="Times New Roman" w:hAnsi="Calibri" w:cs="Calibri"/>
                <w:b w:val="0"/>
                <w:bCs w:val="0"/>
                <w:color w:val="000000"/>
                <w:sz w:val="22"/>
              </w:rPr>
            </w:pPr>
            <w:del w:id="2031" w:author="Nate Bachmeier [AWS-SA]" w:date="2023-05-04T18:11:00Z">
              <w:r w:rsidRPr="00E16572" w:rsidDel="009C19DC">
                <w:rPr>
                  <w:rFonts w:ascii="Calibri" w:eastAsia="Times New Roman" w:hAnsi="Calibri" w:cs="Calibri"/>
                  <w:color w:val="000000"/>
                  <w:sz w:val="22"/>
                </w:rPr>
                <w:delText>making cheese</w:delText>
              </w:r>
            </w:del>
          </w:p>
        </w:tc>
        <w:tc>
          <w:tcPr>
            <w:tcW w:w="5348" w:type="dxa"/>
            <w:noWrap/>
            <w:hideMark/>
          </w:tcPr>
          <w:p w14:paraId="7D1269C2" w14:textId="6D9A926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32" w:author="Nate Bachmeier [AWS-SA]" w:date="2023-05-04T18:11:00Z"/>
                <w:rFonts w:ascii="Calibri" w:eastAsia="Times New Roman" w:hAnsi="Calibri" w:cs="Calibri"/>
                <w:color w:val="000000"/>
                <w:sz w:val="22"/>
              </w:rPr>
            </w:pPr>
            <w:del w:id="2033"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48F00356" w14:textId="73F368FF" w:rsidTr="00B21582">
        <w:trPr>
          <w:trHeight w:val="300"/>
          <w:del w:id="20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5C42C72E" w:rsidR="00E16572" w:rsidRPr="00B21582" w:rsidDel="009C19DC" w:rsidRDefault="00E16572" w:rsidP="00E16572">
            <w:pPr>
              <w:spacing w:line="240" w:lineRule="auto"/>
              <w:ind w:firstLine="0"/>
              <w:rPr>
                <w:del w:id="2035" w:author="Nate Bachmeier [AWS-SA]" w:date="2023-05-04T18:11:00Z"/>
                <w:rFonts w:ascii="Calibri" w:eastAsia="Times New Roman" w:hAnsi="Calibri" w:cs="Calibri"/>
                <w:b w:val="0"/>
                <w:bCs w:val="0"/>
                <w:color w:val="000000"/>
                <w:sz w:val="22"/>
              </w:rPr>
            </w:pPr>
            <w:del w:id="2036" w:author="Nate Bachmeier [AWS-SA]" w:date="2023-05-04T18:11:00Z">
              <w:r w:rsidRPr="00E16572" w:rsidDel="009C19DC">
                <w:rPr>
                  <w:rFonts w:ascii="Calibri" w:eastAsia="Times New Roman" w:hAnsi="Calibri" w:cs="Calibri"/>
                  <w:color w:val="000000"/>
                  <w:sz w:val="22"/>
                </w:rPr>
                <w:delText>making horseshoes</w:delText>
              </w:r>
            </w:del>
          </w:p>
        </w:tc>
        <w:tc>
          <w:tcPr>
            <w:tcW w:w="5348" w:type="dxa"/>
            <w:noWrap/>
            <w:hideMark/>
          </w:tcPr>
          <w:p w14:paraId="46DDE03B" w14:textId="1933D1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37" w:author="Nate Bachmeier [AWS-SA]" w:date="2023-05-04T18:11:00Z"/>
                <w:rFonts w:ascii="Calibri" w:eastAsia="Times New Roman" w:hAnsi="Calibri" w:cs="Calibri"/>
                <w:color w:val="000000"/>
                <w:sz w:val="22"/>
              </w:rPr>
            </w:pPr>
            <w:del w:id="2038"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6F9BFC40" w14:textId="799B6476" w:rsidTr="00B21582">
        <w:trPr>
          <w:cnfStyle w:val="000000100000" w:firstRow="0" w:lastRow="0" w:firstColumn="0" w:lastColumn="0" w:oddVBand="0" w:evenVBand="0" w:oddHBand="1" w:evenHBand="0" w:firstRowFirstColumn="0" w:firstRowLastColumn="0" w:lastRowFirstColumn="0" w:lastRowLastColumn="0"/>
          <w:trHeight w:val="300"/>
          <w:del w:id="20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6A6E89EB" w:rsidR="00E16572" w:rsidRPr="00B21582" w:rsidDel="009C19DC" w:rsidRDefault="00E16572" w:rsidP="00E16572">
            <w:pPr>
              <w:spacing w:line="240" w:lineRule="auto"/>
              <w:ind w:firstLine="0"/>
              <w:rPr>
                <w:del w:id="2040" w:author="Nate Bachmeier [AWS-SA]" w:date="2023-05-04T18:11:00Z"/>
                <w:rFonts w:ascii="Calibri" w:eastAsia="Times New Roman" w:hAnsi="Calibri" w:cs="Calibri"/>
                <w:b w:val="0"/>
                <w:bCs w:val="0"/>
                <w:color w:val="000000"/>
                <w:sz w:val="22"/>
              </w:rPr>
            </w:pPr>
            <w:del w:id="2041" w:author="Nate Bachmeier [AWS-SA]" w:date="2023-05-04T18:11:00Z">
              <w:r w:rsidRPr="00E16572" w:rsidDel="009C19DC">
                <w:rPr>
                  <w:rFonts w:ascii="Calibri" w:eastAsia="Times New Roman" w:hAnsi="Calibri" w:cs="Calibri"/>
                  <w:color w:val="000000"/>
                  <w:sz w:val="22"/>
                </w:rPr>
                <w:delText>making jewelry</w:delText>
              </w:r>
            </w:del>
          </w:p>
        </w:tc>
        <w:tc>
          <w:tcPr>
            <w:tcW w:w="5348" w:type="dxa"/>
            <w:noWrap/>
            <w:hideMark/>
          </w:tcPr>
          <w:p w14:paraId="7923DB2B" w14:textId="066C08D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42" w:author="Nate Bachmeier [AWS-SA]" w:date="2023-05-04T18:11:00Z"/>
                <w:rFonts w:ascii="Calibri" w:eastAsia="Times New Roman" w:hAnsi="Calibri" w:cs="Calibri"/>
                <w:color w:val="000000"/>
                <w:sz w:val="22"/>
              </w:rPr>
            </w:pPr>
            <w:del w:id="2043" w:author="Nate Bachmeier [AWS-SA]" w:date="2023-05-04T18:11:00Z">
              <w:r w:rsidRPr="00E16572" w:rsidDel="009C19DC">
                <w:rPr>
                  <w:rFonts w:ascii="Calibri" w:eastAsia="Times New Roman" w:hAnsi="Calibri" w:cs="Calibri"/>
                  <w:color w:val="000000"/>
                  <w:sz w:val="22"/>
                </w:rPr>
                <w:delText>736</w:delText>
              </w:r>
            </w:del>
          </w:p>
        </w:tc>
      </w:tr>
      <w:tr w:rsidR="00E16572" w:rsidRPr="00E16572" w:rsidDel="009C19DC" w14:paraId="0A27AF02" w14:textId="212CFBE6" w:rsidTr="00B21582">
        <w:trPr>
          <w:trHeight w:val="300"/>
          <w:del w:id="20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4FA64215" w:rsidR="00E16572" w:rsidRPr="00B21582" w:rsidDel="009C19DC" w:rsidRDefault="00E16572" w:rsidP="00E16572">
            <w:pPr>
              <w:spacing w:line="240" w:lineRule="auto"/>
              <w:ind w:firstLine="0"/>
              <w:rPr>
                <w:del w:id="2045" w:author="Nate Bachmeier [AWS-SA]" w:date="2023-05-04T18:11:00Z"/>
                <w:rFonts w:ascii="Calibri" w:eastAsia="Times New Roman" w:hAnsi="Calibri" w:cs="Calibri"/>
                <w:b w:val="0"/>
                <w:bCs w:val="0"/>
                <w:color w:val="000000"/>
                <w:sz w:val="22"/>
              </w:rPr>
            </w:pPr>
            <w:del w:id="2046" w:author="Nate Bachmeier [AWS-SA]" w:date="2023-05-04T18:11:00Z">
              <w:r w:rsidRPr="00E16572" w:rsidDel="009C19DC">
                <w:rPr>
                  <w:rFonts w:ascii="Calibri" w:eastAsia="Times New Roman" w:hAnsi="Calibri" w:cs="Calibri"/>
                  <w:color w:val="000000"/>
                  <w:sz w:val="22"/>
                </w:rPr>
                <w:delText>making latte art</w:delText>
              </w:r>
            </w:del>
          </w:p>
        </w:tc>
        <w:tc>
          <w:tcPr>
            <w:tcW w:w="5348" w:type="dxa"/>
            <w:noWrap/>
            <w:hideMark/>
          </w:tcPr>
          <w:p w14:paraId="19987E08" w14:textId="5853C80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47" w:author="Nate Bachmeier [AWS-SA]" w:date="2023-05-04T18:11:00Z"/>
                <w:rFonts w:ascii="Calibri" w:eastAsia="Times New Roman" w:hAnsi="Calibri" w:cs="Calibri"/>
                <w:color w:val="000000"/>
                <w:sz w:val="22"/>
              </w:rPr>
            </w:pPr>
            <w:del w:id="2048" w:author="Nate Bachmeier [AWS-SA]" w:date="2023-05-04T18:11:00Z">
              <w:r w:rsidRPr="00E16572" w:rsidDel="009C19DC">
                <w:rPr>
                  <w:rFonts w:ascii="Calibri" w:eastAsia="Times New Roman" w:hAnsi="Calibri" w:cs="Calibri"/>
                  <w:color w:val="000000"/>
                  <w:sz w:val="22"/>
                </w:rPr>
                <w:delText>575</w:delText>
              </w:r>
            </w:del>
          </w:p>
        </w:tc>
      </w:tr>
      <w:tr w:rsidR="00E16572" w:rsidRPr="00E16572" w:rsidDel="009C19DC" w14:paraId="27D5209D" w14:textId="4CC3CBA4" w:rsidTr="00B21582">
        <w:trPr>
          <w:cnfStyle w:val="000000100000" w:firstRow="0" w:lastRow="0" w:firstColumn="0" w:lastColumn="0" w:oddVBand="0" w:evenVBand="0" w:oddHBand="1" w:evenHBand="0" w:firstRowFirstColumn="0" w:firstRowLastColumn="0" w:lastRowFirstColumn="0" w:lastRowLastColumn="0"/>
          <w:trHeight w:val="300"/>
          <w:del w:id="20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061B0994" w:rsidR="00E16572" w:rsidRPr="00B21582" w:rsidDel="009C19DC" w:rsidRDefault="00E16572" w:rsidP="00E16572">
            <w:pPr>
              <w:spacing w:line="240" w:lineRule="auto"/>
              <w:ind w:firstLine="0"/>
              <w:rPr>
                <w:del w:id="2050" w:author="Nate Bachmeier [AWS-SA]" w:date="2023-05-04T18:11:00Z"/>
                <w:rFonts w:ascii="Calibri" w:eastAsia="Times New Roman" w:hAnsi="Calibri" w:cs="Calibri"/>
                <w:b w:val="0"/>
                <w:bCs w:val="0"/>
                <w:color w:val="000000"/>
                <w:sz w:val="22"/>
              </w:rPr>
            </w:pPr>
            <w:del w:id="2051" w:author="Nate Bachmeier [AWS-SA]" w:date="2023-05-04T18:11:00Z">
              <w:r w:rsidRPr="00E16572" w:rsidDel="009C19DC">
                <w:rPr>
                  <w:rFonts w:ascii="Calibri" w:eastAsia="Times New Roman" w:hAnsi="Calibri" w:cs="Calibri"/>
                  <w:color w:val="000000"/>
                  <w:sz w:val="22"/>
                </w:rPr>
                <w:delText>making paper aeroplanes</w:delText>
              </w:r>
            </w:del>
          </w:p>
        </w:tc>
        <w:tc>
          <w:tcPr>
            <w:tcW w:w="5348" w:type="dxa"/>
            <w:noWrap/>
            <w:hideMark/>
          </w:tcPr>
          <w:p w14:paraId="33FDB9FE" w14:textId="19C2445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52" w:author="Nate Bachmeier [AWS-SA]" w:date="2023-05-04T18:11:00Z"/>
                <w:rFonts w:ascii="Calibri" w:eastAsia="Times New Roman" w:hAnsi="Calibri" w:cs="Calibri"/>
                <w:color w:val="000000"/>
                <w:sz w:val="22"/>
              </w:rPr>
            </w:pPr>
            <w:del w:id="2053"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6082C338" w14:textId="71890006" w:rsidTr="00B21582">
        <w:trPr>
          <w:trHeight w:val="300"/>
          <w:del w:id="20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4BE788C7" w:rsidR="00E16572" w:rsidRPr="00B21582" w:rsidDel="009C19DC" w:rsidRDefault="00E16572" w:rsidP="00E16572">
            <w:pPr>
              <w:spacing w:line="240" w:lineRule="auto"/>
              <w:ind w:firstLine="0"/>
              <w:rPr>
                <w:del w:id="2055" w:author="Nate Bachmeier [AWS-SA]" w:date="2023-05-04T18:11:00Z"/>
                <w:rFonts w:ascii="Calibri" w:eastAsia="Times New Roman" w:hAnsi="Calibri" w:cs="Calibri"/>
                <w:b w:val="0"/>
                <w:bCs w:val="0"/>
                <w:color w:val="000000"/>
                <w:sz w:val="22"/>
              </w:rPr>
            </w:pPr>
            <w:del w:id="2056" w:author="Nate Bachmeier [AWS-SA]" w:date="2023-05-04T18:11:00Z">
              <w:r w:rsidRPr="00E16572" w:rsidDel="009C19DC">
                <w:rPr>
                  <w:rFonts w:ascii="Calibri" w:eastAsia="Times New Roman" w:hAnsi="Calibri" w:cs="Calibri"/>
                  <w:color w:val="000000"/>
                  <w:sz w:val="22"/>
                </w:rPr>
                <w:delText>making pizza</w:delText>
              </w:r>
            </w:del>
          </w:p>
        </w:tc>
        <w:tc>
          <w:tcPr>
            <w:tcW w:w="5348" w:type="dxa"/>
            <w:noWrap/>
            <w:hideMark/>
          </w:tcPr>
          <w:p w14:paraId="5945A975" w14:textId="5012851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57" w:author="Nate Bachmeier [AWS-SA]" w:date="2023-05-04T18:11:00Z"/>
                <w:rFonts w:ascii="Calibri" w:eastAsia="Times New Roman" w:hAnsi="Calibri" w:cs="Calibri"/>
                <w:color w:val="000000"/>
                <w:sz w:val="22"/>
              </w:rPr>
            </w:pPr>
            <w:del w:id="2058" w:author="Nate Bachmeier [AWS-SA]" w:date="2023-05-04T18:11:00Z">
              <w:r w:rsidRPr="00E16572" w:rsidDel="009C19DC">
                <w:rPr>
                  <w:rFonts w:ascii="Calibri" w:eastAsia="Times New Roman" w:hAnsi="Calibri" w:cs="Calibri"/>
                  <w:color w:val="000000"/>
                  <w:sz w:val="22"/>
                </w:rPr>
                <w:delText>796</w:delText>
              </w:r>
            </w:del>
          </w:p>
        </w:tc>
      </w:tr>
      <w:tr w:rsidR="00E16572" w:rsidRPr="00E16572" w:rsidDel="009C19DC" w14:paraId="1C9AA52B" w14:textId="60713E17" w:rsidTr="00B21582">
        <w:trPr>
          <w:cnfStyle w:val="000000100000" w:firstRow="0" w:lastRow="0" w:firstColumn="0" w:lastColumn="0" w:oddVBand="0" w:evenVBand="0" w:oddHBand="1" w:evenHBand="0" w:firstRowFirstColumn="0" w:firstRowLastColumn="0" w:lastRowFirstColumn="0" w:lastRowLastColumn="0"/>
          <w:trHeight w:val="300"/>
          <w:del w:id="20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453F78FE" w:rsidR="00E16572" w:rsidRPr="00B21582" w:rsidDel="009C19DC" w:rsidRDefault="00E16572" w:rsidP="00E16572">
            <w:pPr>
              <w:spacing w:line="240" w:lineRule="auto"/>
              <w:ind w:firstLine="0"/>
              <w:rPr>
                <w:del w:id="2060" w:author="Nate Bachmeier [AWS-SA]" w:date="2023-05-04T18:11:00Z"/>
                <w:rFonts w:ascii="Calibri" w:eastAsia="Times New Roman" w:hAnsi="Calibri" w:cs="Calibri"/>
                <w:b w:val="0"/>
                <w:bCs w:val="0"/>
                <w:color w:val="000000"/>
                <w:sz w:val="22"/>
              </w:rPr>
            </w:pPr>
            <w:del w:id="2061" w:author="Nate Bachmeier [AWS-SA]" w:date="2023-05-04T18:11:00Z">
              <w:r w:rsidRPr="00E16572" w:rsidDel="009C19DC">
                <w:rPr>
                  <w:rFonts w:ascii="Calibri" w:eastAsia="Times New Roman" w:hAnsi="Calibri" w:cs="Calibri"/>
                  <w:color w:val="000000"/>
                  <w:sz w:val="22"/>
                </w:rPr>
                <w:delText>making slime</w:delText>
              </w:r>
            </w:del>
          </w:p>
        </w:tc>
        <w:tc>
          <w:tcPr>
            <w:tcW w:w="5348" w:type="dxa"/>
            <w:noWrap/>
            <w:hideMark/>
          </w:tcPr>
          <w:p w14:paraId="6B3648FB" w14:textId="4C57D41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62" w:author="Nate Bachmeier [AWS-SA]" w:date="2023-05-04T18:11:00Z"/>
                <w:rFonts w:ascii="Calibri" w:eastAsia="Times New Roman" w:hAnsi="Calibri" w:cs="Calibri"/>
                <w:color w:val="000000"/>
                <w:sz w:val="22"/>
              </w:rPr>
            </w:pPr>
            <w:del w:id="2063" w:author="Nate Bachmeier [AWS-SA]" w:date="2023-05-04T18:11:00Z">
              <w:r w:rsidRPr="00E16572" w:rsidDel="009C19DC">
                <w:rPr>
                  <w:rFonts w:ascii="Calibri" w:eastAsia="Times New Roman" w:hAnsi="Calibri" w:cs="Calibri"/>
                  <w:color w:val="000000"/>
                  <w:sz w:val="22"/>
                </w:rPr>
                <w:delText>490</w:delText>
              </w:r>
            </w:del>
          </w:p>
        </w:tc>
      </w:tr>
      <w:tr w:rsidR="00E16572" w:rsidRPr="00E16572" w:rsidDel="009C19DC" w14:paraId="0819213D" w14:textId="4081971D" w:rsidTr="00B21582">
        <w:trPr>
          <w:trHeight w:val="300"/>
          <w:del w:id="20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3D1B8FC" w:rsidR="00E16572" w:rsidRPr="00B21582" w:rsidDel="009C19DC" w:rsidRDefault="00E16572" w:rsidP="00E16572">
            <w:pPr>
              <w:spacing w:line="240" w:lineRule="auto"/>
              <w:ind w:firstLine="0"/>
              <w:rPr>
                <w:del w:id="2065" w:author="Nate Bachmeier [AWS-SA]" w:date="2023-05-04T18:11:00Z"/>
                <w:rFonts w:ascii="Calibri" w:eastAsia="Times New Roman" w:hAnsi="Calibri" w:cs="Calibri"/>
                <w:b w:val="0"/>
                <w:bCs w:val="0"/>
                <w:color w:val="000000"/>
                <w:sz w:val="22"/>
              </w:rPr>
            </w:pPr>
            <w:del w:id="2066" w:author="Nate Bachmeier [AWS-SA]" w:date="2023-05-04T18:11:00Z">
              <w:r w:rsidRPr="00E16572" w:rsidDel="009C19DC">
                <w:rPr>
                  <w:rFonts w:ascii="Calibri" w:eastAsia="Times New Roman" w:hAnsi="Calibri" w:cs="Calibri"/>
                  <w:color w:val="000000"/>
                  <w:sz w:val="22"/>
                </w:rPr>
                <w:delText>making snowman</w:delText>
              </w:r>
            </w:del>
          </w:p>
        </w:tc>
        <w:tc>
          <w:tcPr>
            <w:tcW w:w="5348" w:type="dxa"/>
            <w:noWrap/>
            <w:hideMark/>
          </w:tcPr>
          <w:p w14:paraId="08ADA17E" w14:textId="1058FA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67" w:author="Nate Bachmeier [AWS-SA]" w:date="2023-05-04T18:11:00Z"/>
                <w:rFonts w:ascii="Calibri" w:eastAsia="Times New Roman" w:hAnsi="Calibri" w:cs="Calibri"/>
                <w:color w:val="000000"/>
                <w:sz w:val="22"/>
              </w:rPr>
            </w:pPr>
            <w:del w:id="2068" w:author="Nate Bachmeier [AWS-SA]" w:date="2023-05-04T18:11:00Z">
              <w:r w:rsidRPr="00E16572" w:rsidDel="009C19DC">
                <w:rPr>
                  <w:rFonts w:ascii="Calibri" w:eastAsia="Times New Roman" w:hAnsi="Calibri" w:cs="Calibri"/>
                  <w:color w:val="000000"/>
                  <w:sz w:val="22"/>
                </w:rPr>
                <w:delText>556</w:delText>
              </w:r>
            </w:del>
          </w:p>
        </w:tc>
      </w:tr>
      <w:tr w:rsidR="00E16572" w:rsidRPr="00E16572" w:rsidDel="009C19DC" w14:paraId="334B3F68" w14:textId="0B7027F3" w:rsidTr="00B21582">
        <w:trPr>
          <w:cnfStyle w:val="000000100000" w:firstRow="0" w:lastRow="0" w:firstColumn="0" w:lastColumn="0" w:oddVBand="0" w:evenVBand="0" w:oddHBand="1" w:evenHBand="0" w:firstRowFirstColumn="0" w:firstRowLastColumn="0" w:lastRowFirstColumn="0" w:lastRowLastColumn="0"/>
          <w:trHeight w:val="300"/>
          <w:del w:id="20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99C268F" w:rsidR="00E16572" w:rsidRPr="00B21582" w:rsidDel="009C19DC" w:rsidRDefault="00E16572" w:rsidP="00E16572">
            <w:pPr>
              <w:spacing w:line="240" w:lineRule="auto"/>
              <w:ind w:firstLine="0"/>
              <w:rPr>
                <w:del w:id="2070" w:author="Nate Bachmeier [AWS-SA]" w:date="2023-05-04T18:11:00Z"/>
                <w:rFonts w:ascii="Calibri" w:eastAsia="Times New Roman" w:hAnsi="Calibri" w:cs="Calibri"/>
                <w:b w:val="0"/>
                <w:bCs w:val="0"/>
                <w:color w:val="000000"/>
                <w:sz w:val="22"/>
              </w:rPr>
            </w:pPr>
            <w:del w:id="2071" w:author="Nate Bachmeier [AWS-SA]" w:date="2023-05-04T18:11:00Z">
              <w:r w:rsidRPr="00E16572" w:rsidDel="009C19DC">
                <w:rPr>
                  <w:rFonts w:ascii="Calibri" w:eastAsia="Times New Roman" w:hAnsi="Calibri" w:cs="Calibri"/>
                  <w:color w:val="000000"/>
                  <w:sz w:val="22"/>
                </w:rPr>
                <w:delText>making sushi</w:delText>
              </w:r>
            </w:del>
          </w:p>
        </w:tc>
        <w:tc>
          <w:tcPr>
            <w:tcW w:w="5348" w:type="dxa"/>
            <w:noWrap/>
            <w:hideMark/>
          </w:tcPr>
          <w:p w14:paraId="38BFDB42" w14:textId="31A4698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72" w:author="Nate Bachmeier [AWS-SA]" w:date="2023-05-04T18:11:00Z"/>
                <w:rFonts w:ascii="Calibri" w:eastAsia="Times New Roman" w:hAnsi="Calibri" w:cs="Calibri"/>
                <w:color w:val="000000"/>
                <w:sz w:val="22"/>
              </w:rPr>
            </w:pPr>
            <w:del w:id="2073" w:author="Nate Bachmeier [AWS-SA]" w:date="2023-05-04T18:11:00Z">
              <w:r w:rsidRPr="00E16572" w:rsidDel="009C19DC">
                <w:rPr>
                  <w:rFonts w:ascii="Calibri" w:eastAsia="Times New Roman" w:hAnsi="Calibri" w:cs="Calibri"/>
                  <w:color w:val="000000"/>
                  <w:sz w:val="22"/>
                </w:rPr>
                <w:delText>687</w:delText>
              </w:r>
            </w:del>
          </w:p>
        </w:tc>
      </w:tr>
      <w:tr w:rsidR="00E16572" w:rsidRPr="00E16572" w:rsidDel="009C19DC" w14:paraId="788FEF62" w14:textId="60E10148" w:rsidTr="00B21582">
        <w:trPr>
          <w:trHeight w:val="300"/>
          <w:del w:id="20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257C990E" w:rsidR="00E16572" w:rsidRPr="00B21582" w:rsidDel="009C19DC" w:rsidRDefault="00E16572" w:rsidP="00E16572">
            <w:pPr>
              <w:spacing w:line="240" w:lineRule="auto"/>
              <w:ind w:firstLine="0"/>
              <w:rPr>
                <w:del w:id="2075" w:author="Nate Bachmeier [AWS-SA]" w:date="2023-05-04T18:11:00Z"/>
                <w:rFonts w:ascii="Calibri" w:eastAsia="Times New Roman" w:hAnsi="Calibri" w:cs="Calibri"/>
                <w:b w:val="0"/>
                <w:bCs w:val="0"/>
                <w:color w:val="000000"/>
                <w:sz w:val="22"/>
              </w:rPr>
            </w:pPr>
            <w:del w:id="2076" w:author="Nate Bachmeier [AWS-SA]" w:date="2023-05-04T18:11:00Z">
              <w:r w:rsidRPr="00E16572" w:rsidDel="009C19DC">
                <w:rPr>
                  <w:rFonts w:ascii="Calibri" w:eastAsia="Times New Roman" w:hAnsi="Calibri" w:cs="Calibri"/>
                  <w:color w:val="000000"/>
                  <w:sz w:val="22"/>
                </w:rPr>
                <w:delText>making tea</w:delText>
              </w:r>
            </w:del>
          </w:p>
        </w:tc>
        <w:tc>
          <w:tcPr>
            <w:tcW w:w="5348" w:type="dxa"/>
            <w:noWrap/>
            <w:hideMark/>
          </w:tcPr>
          <w:p w14:paraId="7D5D1F8A" w14:textId="3A4AC1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77" w:author="Nate Bachmeier [AWS-SA]" w:date="2023-05-04T18:11:00Z"/>
                <w:rFonts w:ascii="Calibri" w:eastAsia="Times New Roman" w:hAnsi="Calibri" w:cs="Calibri"/>
                <w:color w:val="000000"/>
                <w:sz w:val="22"/>
              </w:rPr>
            </w:pPr>
            <w:del w:id="2078" w:author="Nate Bachmeier [AWS-SA]" w:date="2023-05-04T18:11:00Z">
              <w:r w:rsidRPr="00E16572" w:rsidDel="009C19DC">
                <w:rPr>
                  <w:rFonts w:ascii="Calibri" w:eastAsia="Times New Roman" w:hAnsi="Calibri" w:cs="Calibri"/>
                  <w:color w:val="000000"/>
                  <w:sz w:val="22"/>
                </w:rPr>
                <w:delText>530</w:delText>
              </w:r>
            </w:del>
          </w:p>
        </w:tc>
      </w:tr>
      <w:tr w:rsidR="00E16572" w:rsidRPr="00E16572" w:rsidDel="009C19DC" w14:paraId="2FF346C5" w14:textId="1EE67015" w:rsidTr="00B21582">
        <w:trPr>
          <w:cnfStyle w:val="000000100000" w:firstRow="0" w:lastRow="0" w:firstColumn="0" w:lastColumn="0" w:oddVBand="0" w:evenVBand="0" w:oddHBand="1" w:evenHBand="0" w:firstRowFirstColumn="0" w:firstRowLastColumn="0" w:lastRowFirstColumn="0" w:lastRowLastColumn="0"/>
          <w:trHeight w:val="300"/>
          <w:del w:id="20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66391C14" w:rsidR="00E16572" w:rsidRPr="00B21582" w:rsidDel="009C19DC" w:rsidRDefault="00E16572" w:rsidP="00E16572">
            <w:pPr>
              <w:spacing w:line="240" w:lineRule="auto"/>
              <w:ind w:firstLine="0"/>
              <w:rPr>
                <w:del w:id="2080" w:author="Nate Bachmeier [AWS-SA]" w:date="2023-05-04T18:11:00Z"/>
                <w:rFonts w:ascii="Calibri" w:eastAsia="Times New Roman" w:hAnsi="Calibri" w:cs="Calibri"/>
                <w:b w:val="0"/>
                <w:bCs w:val="0"/>
                <w:color w:val="000000"/>
                <w:sz w:val="22"/>
              </w:rPr>
            </w:pPr>
            <w:del w:id="2081" w:author="Nate Bachmeier [AWS-SA]" w:date="2023-05-04T18:11:00Z">
              <w:r w:rsidRPr="00E16572" w:rsidDel="009C19DC">
                <w:rPr>
                  <w:rFonts w:ascii="Calibri" w:eastAsia="Times New Roman" w:hAnsi="Calibri" w:cs="Calibri"/>
                  <w:color w:val="000000"/>
                  <w:sz w:val="22"/>
                </w:rPr>
                <w:delText>making the bed</w:delText>
              </w:r>
            </w:del>
          </w:p>
        </w:tc>
        <w:tc>
          <w:tcPr>
            <w:tcW w:w="5348" w:type="dxa"/>
            <w:noWrap/>
            <w:hideMark/>
          </w:tcPr>
          <w:p w14:paraId="4E0BA62F" w14:textId="1BFB9DE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82" w:author="Nate Bachmeier [AWS-SA]" w:date="2023-05-04T18:11:00Z"/>
                <w:rFonts w:ascii="Calibri" w:eastAsia="Times New Roman" w:hAnsi="Calibri" w:cs="Calibri"/>
                <w:color w:val="000000"/>
                <w:sz w:val="22"/>
              </w:rPr>
            </w:pPr>
            <w:del w:id="2083" w:author="Nate Bachmeier [AWS-SA]" w:date="2023-05-04T18:11:00Z">
              <w:r w:rsidRPr="00E16572" w:rsidDel="009C19DC">
                <w:rPr>
                  <w:rFonts w:ascii="Calibri" w:eastAsia="Times New Roman" w:hAnsi="Calibri" w:cs="Calibri"/>
                  <w:color w:val="000000"/>
                  <w:sz w:val="22"/>
                </w:rPr>
                <w:delText>762</w:delText>
              </w:r>
            </w:del>
          </w:p>
        </w:tc>
      </w:tr>
      <w:tr w:rsidR="00E16572" w:rsidRPr="00E16572" w:rsidDel="009C19DC" w14:paraId="1E910FE8" w14:textId="141D63C8" w:rsidTr="00B21582">
        <w:trPr>
          <w:trHeight w:val="300"/>
          <w:del w:id="20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3D5905F9" w:rsidR="00E16572" w:rsidRPr="00B21582" w:rsidDel="009C19DC" w:rsidRDefault="00E16572" w:rsidP="00E16572">
            <w:pPr>
              <w:spacing w:line="240" w:lineRule="auto"/>
              <w:ind w:firstLine="0"/>
              <w:rPr>
                <w:del w:id="2085" w:author="Nate Bachmeier [AWS-SA]" w:date="2023-05-04T18:11:00Z"/>
                <w:rFonts w:ascii="Calibri" w:eastAsia="Times New Roman" w:hAnsi="Calibri" w:cs="Calibri"/>
                <w:b w:val="0"/>
                <w:bCs w:val="0"/>
                <w:color w:val="000000"/>
                <w:sz w:val="22"/>
              </w:rPr>
            </w:pPr>
            <w:del w:id="2086" w:author="Nate Bachmeier [AWS-SA]" w:date="2023-05-04T18:11:00Z">
              <w:r w:rsidRPr="00E16572" w:rsidDel="009C19DC">
                <w:rPr>
                  <w:rFonts w:ascii="Calibri" w:eastAsia="Times New Roman" w:hAnsi="Calibri" w:cs="Calibri"/>
                  <w:color w:val="000000"/>
                  <w:sz w:val="22"/>
                </w:rPr>
                <w:delText>marching</w:delText>
              </w:r>
            </w:del>
          </w:p>
        </w:tc>
        <w:tc>
          <w:tcPr>
            <w:tcW w:w="5348" w:type="dxa"/>
            <w:noWrap/>
            <w:hideMark/>
          </w:tcPr>
          <w:p w14:paraId="3DD7E5A0" w14:textId="0C7F8BA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87" w:author="Nate Bachmeier [AWS-SA]" w:date="2023-05-04T18:11:00Z"/>
                <w:rFonts w:ascii="Calibri" w:eastAsia="Times New Roman" w:hAnsi="Calibri" w:cs="Calibri"/>
                <w:color w:val="000000"/>
                <w:sz w:val="22"/>
              </w:rPr>
            </w:pPr>
            <w:del w:id="2088" w:author="Nate Bachmeier [AWS-SA]" w:date="2023-05-04T18:11:00Z">
              <w:r w:rsidRPr="00E16572" w:rsidDel="009C19DC">
                <w:rPr>
                  <w:rFonts w:ascii="Calibri" w:eastAsia="Times New Roman" w:hAnsi="Calibri" w:cs="Calibri"/>
                  <w:color w:val="000000"/>
                  <w:sz w:val="22"/>
                </w:rPr>
                <w:delText>815</w:delText>
              </w:r>
            </w:del>
          </w:p>
        </w:tc>
      </w:tr>
      <w:tr w:rsidR="00E16572" w:rsidRPr="00E16572" w:rsidDel="009C19DC" w14:paraId="47FE0A07" w14:textId="19D1BE07" w:rsidTr="00B21582">
        <w:trPr>
          <w:cnfStyle w:val="000000100000" w:firstRow="0" w:lastRow="0" w:firstColumn="0" w:lastColumn="0" w:oddVBand="0" w:evenVBand="0" w:oddHBand="1" w:evenHBand="0" w:firstRowFirstColumn="0" w:firstRowLastColumn="0" w:lastRowFirstColumn="0" w:lastRowLastColumn="0"/>
          <w:trHeight w:val="300"/>
          <w:del w:id="20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2A1317B7" w:rsidR="00E16572" w:rsidRPr="00B21582" w:rsidDel="009C19DC" w:rsidRDefault="00E16572" w:rsidP="00E16572">
            <w:pPr>
              <w:spacing w:line="240" w:lineRule="auto"/>
              <w:ind w:firstLine="0"/>
              <w:rPr>
                <w:del w:id="2090" w:author="Nate Bachmeier [AWS-SA]" w:date="2023-05-04T18:11:00Z"/>
                <w:rFonts w:ascii="Calibri" w:eastAsia="Times New Roman" w:hAnsi="Calibri" w:cs="Calibri"/>
                <w:b w:val="0"/>
                <w:bCs w:val="0"/>
                <w:color w:val="000000"/>
                <w:sz w:val="22"/>
              </w:rPr>
            </w:pPr>
            <w:del w:id="2091" w:author="Nate Bachmeier [AWS-SA]" w:date="2023-05-04T18:11:00Z">
              <w:r w:rsidRPr="00E16572" w:rsidDel="009C19DC">
                <w:rPr>
                  <w:rFonts w:ascii="Calibri" w:eastAsia="Times New Roman" w:hAnsi="Calibri" w:cs="Calibri"/>
                  <w:color w:val="000000"/>
                  <w:sz w:val="22"/>
                </w:rPr>
                <w:delText>marriage proposal</w:delText>
              </w:r>
            </w:del>
          </w:p>
        </w:tc>
        <w:tc>
          <w:tcPr>
            <w:tcW w:w="5348" w:type="dxa"/>
            <w:noWrap/>
            <w:hideMark/>
          </w:tcPr>
          <w:p w14:paraId="51CD31D8" w14:textId="38CC89D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092" w:author="Nate Bachmeier [AWS-SA]" w:date="2023-05-04T18:11:00Z"/>
                <w:rFonts w:ascii="Calibri" w:eastAsia="Times New Roman" w:hAnsi="Calibri" w:cs="Calibri"/>
                <w:color w:val="000000"/>
                <w:sz w:val="22"/>
              </w:rPr>
            </w:pPr>
            <w:del w:id="2093" w:author="Nate Bachmeier [AWS-SA]" w:date="2023-05-04T18:11:00Z">
              <w:r w:rsidRPr="00E16572" w:rsidDel="009C19DC">
                <w:rPr>
                  <w:rFonts w:ascii="Calibri" w:eastAsia="Times New Roman" w:hAnsi="Calibri" w:cs="Calibri"/>
                  <w:color w:val="000000"/>
                  <w:sz w:val="22"/>
                </w:rPr>
                <w:delText>565</w:delText>
              </w:r>
            </w:del>
          </w:p>
        </w:tc>
      </w:tr>
      <w:tr w:rsidR="00E16572" w:rsidRPr="00E16572" w:rsidDel="009C19DC" w14:paraId="162DCAEC" w14:textId="5BF6AE81" w:rsidTr="00B21582">
        <w:trPr>
          <w:trHeight w:val="300"/>
          <w:del w:id="20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5A4FA1AF" w:rsidR="00E16572" w:rsidRPr="00B21582" w:rsidDel="009C19DC" w:rsidRDefault="00E16572" w:rsidP="00E16572">
            <w:pPr>
              <w:spacing w:line="240" w:lineRule="auto"/>
              <w:ind w:firstLine="0"/>
              <w:rPr>
                <w:del w:id="2095" w:author="Nate Bachmeier [AWS-SA]" w:date="2023-05-04T18:11:00Z"/>
                <w:rFonts w:ascii="Calibri" w:eastAsia="Times New Roman" w:hAnsi="Calibri" w:cs="Calibri"/>
                <w:b w:val="0"/>
                <w:bCs w:val="0"/>
                <w:color w:val="000000"/>
                <w:sz w:val="22"/>
              </w:rPr>
            </w:pPr>
            <w:del w:id="2096" w:author="Nate Bachmeier [AWS-SA]" w:date="2023-05-04T18:11:00Z">
              <w:r w:rsidRPr="00E16572" w:rsidDel="009C19DC">
                <w:rPr>
                  <w:rFonts w:ascii="Calibri" w:eastAsia="Times New Roman" w:hAnsi="Calibri" w:cs="Calibri"/>
                  <w:color w:val="000000"/>
                  <w:sz w:val="22"/>
                </w:rPr>
                <w:delText>massaging back</w:delText>
              </w:r>
            </w:del>
          </w:p>
        </w:tc>
        <w:tc>
          <w:tcPr>
            <w:tcW w:w="5348" w:type="dxa"/>
            <w:noWrap/>
            <w:hideMark/>
          </w:tcPr>
          <w:p w14:paraId="0A771A04" w14:textId="1B31AE4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097" w:author="Nate Bachmeier [AWS-SA]" w:date="2023-05-04T18:11:00Z"/>
                <w:rFonts w:ascii="Calibri" w:eastAsia="Times New Roman" w:hAnsi="Calibri" w:cs="Calibri"/>
                <w:color w:val="000000"/>
                <w:sz w:val="22"/>
              </w:rPr>
            </w:pPr>
            <w:del w:id="2098" w:author="Nate Bachmeier [AWS-SA]" w:date="2023-05-04T18:11:00Z">
              <w:r w:rsidRPr="00E16572" w:rsidDel="009C19DC">
                <w:rPr>
                  <w:rFonts w:ascii="Calibri" w:eastAsia="Times New Roman" w:hAnsi="Calibri" w:cs="Calibri"/>
                  <w:color w:val="000000"/>
                  <w:sz w:val="22"/>
                </w:rPr>
                <w:delText>537</w:delText>
              </w:r>
            </w:del>
          </w:p>
        </w:tc>
      </w:tr>
      <w:tr w:rsidR="00E16572" w:rsidRPr="00E16572" w:rsidDel="009C19DC" w14:paraId="181806C5" w14:textId="0B97690A" w:rsidTr="00B21582">
        <w:trPr>
          <w:cnfStyle w:val="000000100000" w:firstRow="0" w:lastRow="0" w:firstColumn="0" w:lastColumn="0" w:oddVBand="0" w:evenVBand="0" w:oddHBand="1" w:evenHBand="0" w:firstRowFirstColumn="0" w:firstRowLastColumn="0" w:lastRowFirstColumn="0" w:lastRowLastColumn="0"/>
          <w:trHeight w:val="300"/>
          <w:del w:id="20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663DAC1B" w:rsidR="00E16572" w:rsidRPr="00B21582" w:rsidDel="009C19DC" w:rsidRDefault="00E16572" w:rsidP="00E16572">
            <w:pPr>
              <w:spacing w:line="240" w:lineRule="auto"/>
              <w:ind w:firstLine="0"/>
              <w:rPr>
                <w:del w:id="2100" w:author="Nate Bachmeier [AWS-SA]" w:date="2023-05-04T18:11:00Z"/>
                <w:rFonts w:ascii="Calibri" w:eastAsia="Times New Roman" w:hAnsi="Calibri" w:cs="Calibri"/>
                <w:b w:val="0"/>
                <w:bCs w:val="0"/>
                <w:color w:val="000000"/>
                <w:sz w:val="22"/>
              </w:rPr>
            </w:pPr>
            <w:del w:id="2101" w:author="Nate Bachmeier [AWS-SA]" w:date="2023-05-04T18:11:00Z">
              <w:r w:rsidRPr="00E16572" w:rsidDel="009C19DC">
                <w:rPr>
                  <w:rFonts w:ascii="Calibri" w:eastAsia="Times New Roman" w:hAnsi="Calibri" w:cs="Calibri"/>
                  <w:color w:val="000000"/>
                  <w:sz w:val="22"/>
                </w:rPr>
                <w:delText>massaging feet</w:delText>
              </w:r>
            </w:del>
          </w:p>
        </w:tc>
        <w:tc>
          <w:tcPr>
            <w:tcW w:w="5348" w:type="dxa"/>
            <w:noWrap/>
            <w:hideMark/>
          </w:tcPr>
          <w:p w14:paraId="0B495A40" w14:textId="1880430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02" w:author="Nate Bachmeier [AWS-SA]" w:date="2023-05-04T18:11:00Z"/>
                <w:rFonts w:ascii="Calibri" w:eastAsia="Times New Roman" w:hAnsi="Calibri" w:cs="Calibri"/>
                <w:color w:val="000000"/>
                <w:sz w:val="22"/>
              </w:rPr>
            </w:pPr>
            <w:del w:id="2103" w:author="Nate Bachmeier [AWS-SA]" w:date="2023-05-04T18:11:00Z">
              <w:r w:rsidRPr="00E16572" w:rsidDel="009C19DC">
                <w:rPr>
                  <w:rFonts w:ascii="Calibri" w:eastAsia="Times New Roman" w:hAnsi="Calibri" w:cs="Calibri"/>
                  <w:color w:val="000000"/>
                  <w:sz w:val="22"/>
                </w:rPr>
                <w:delText>459</w:delText>
              </w:r>
            </w:del>
          </w:p>
        </w:tc>
      </w:tr>
      <w:tr w:rsidR="00E16572" w:rsidRPr="00E16572" w:rsidDel="009C19DC" w14:paraId="4B56767A" w14:textId="04EC13E2" w:rsidTr="00B21582">
        <w:trPr>
          <w:trHeight w:val="300"/>
          <w:del w:id="21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444BDAAE" w:rsidR="00E16572" w:rsidRPr="00B21582" w:rsidDel="009C19DC" w:rsidRDefault="00E16572" w:rsidP="00E16572">
            <w:pPr>
              <w:spacing w:line="240" w:lineRule="auto"/>
              <w:ind w:firstLine="0"/>
              <w:rPr>
                <w:del w:id="2105" w:author="Nate Bachmeier [AWS-SA]" w:date="2023-05-04T18:11:00Z"/>
                <w:rFonts w:ascii="Calibri" w:eastAsia="Times New Roman" w:hAnsi="Calibri" w:cs="Calibri"/>
                <w:b w:val="0"/>
                <w:bCs w:val="0"/>
                <w:color w:val="000000"/>
                <w:sz w:val="22"/>
              </w:rPr>
            </w:pPr>
            <w:del w:id="2106" w:author="Nate Bachmeier [AWS-SA]" w:date="2023-05-04T18:11:00Z">
              <w:r w:rsidRPr="00E16572" w:rsidDel="009C19DC">
                <w:rPr>
                  <w:rFonts w:ascii="Calibri" w:eastAsia="Times New Roman" w:hAnsi="Calibri" w:cs="Calibri"/>
                  <w:color w:val="000000"/>
                  <w:sz w:val="22"/>
                </w:rPr>
                <w:delText>massaging legs</w:delText>
              </w:r>
            </w:del>
          </w:p>
        </w:tc>
        <w:tc>
          <w:tcPr>
            <w:tcW w:w="5348" w:type="dxa"/>
            <w:noWrap/>
            <w:hideMark/>
          </w:tcPr>
          <w:p w14:paraId="5FE0BA43" w14:textId="0500A5F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07" w:author="Nate Bachmeier [AWS-SA]" w:date="2023-05-04T18:11:00Z"/>
                <w:rFonts w:ascii="Calibri" w:eastAsia="Times New Roman" w:hAnsi="Calibri" w:cs="Calibri"/>
                <w:color w:val="000000"/>
                <w:sz w:val="22"/>
              </w:rPr>
            </w:pPr>
            <w:del w:id="2108" w:author="Nate Bachmeier [AWS-SA]" w:date="2023-05-04T18:11:00Z">
              <w:r w:rsidRPr="00E16572" w:rsidDel="009C19DC">
                <w:rPr>
                  <w:rFonts w:ascii="Calibri" w:eastAsia="Times New Roman" w:hAnsi="Calibri" w:cs="Calibri"/>
                  <w:color w:val="000000"/>
                  <w:sz w:val="22"/>
                </w:rPr>
                <w:delText>481</w:delText>
              </w:r>
            </w:del>
          </w:p>
        </w:tc>
      </w:tr>
      <w:tr w:rsidR="00E16572" w:rsidRPr="00E16572" w:rsidDel="009C19DC" w14:paraId="784CBB4E" w14:textId="06A5FE69" w:rsidTr="00B21582">
        <w:trPr>
          <w:cnfStyle w:val="000000100000" w:firstRow="0" w:lastRow="0" w:firstColumn="0" w:lastColumn="0" w:oddVBand="0" w:evenVBand="0" w:oddHBand="1" w:evenHBand="0" w:firstRowFirstColumn="0" w:firstRowLastColumn="0" w:lastRowFirstColumn="0" w:lastRowLastColumn="0"/>
          <w:trHeight w:val="300"/>
          <w:del w:id="21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37D6245F" w:rsidR="00E16572" w:rsidRPr="00B21582" w:rsidDel="009C19DC" w:rsidRDefault="00E16572" w:rsidP="00E16572">
            <w:pPr>
              <w:spacing w:line="240" w:lineRule="auto"/>
              <w:ind w:firstLine="0"/>
              <w:rPr>
                <w:del w:id="2110" w:author="Nate Bachmeier [AWS-SA]" w:date="2023-05-04T18:11:00Z"/>
                <w:rFonts w:ascii="Calibri" w:eastAsia="Times New Roman" w:hAnsi="Calibri" w:cs="Calibri"/>
                <w:b w:val="0"/>
                <w:bCs w:val="0"/>
                <w:color w:val="000000"/>
                <w:sz w:val="22"/>
              </w:rPr>
            </w:pPr>
            <w:del w:id="2111" w:author="Nate Bachmeier [AWS-SA]" w:date="2023-05-04T18:11:00Z">
              <w:r w:rsidRPr="00E16572" w:rsidDel="009C19DC">
                <w:rPr>
                  <w:rFonts w:ascii="Calibri" w:eastAsia="Times New Roman" w:hAnsi="Calibri" w:cs="Calibri"/>
                  <w:color w:val="000000"/>
                  <w:sz w:val="22"/>
                </w:rPr>
                <w:delText>massaging neck</w:delText>
              </w:r>
            </w:del>
          </w:p>
        </w:tc>
        <w:tc>
          <w:tcPr>
            <w:tcW w:w="5348" w:type="dxa"/>
            <w:noWrap/>
            <w:hideMark/>
          </w:tcPr>
          <w:p w14:paraId="1D62F48E" w14:textId="4364A1F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12" w:author="Nate Bachmeier [AWS-SA]" w:date="2023-05-04T18:11:00Z"/>
                <w:rFonts w:ascii="Calibri" w:eastAsia="Times New Roman" w:hAnsi="Calibri" w:cs="Calibri"/>
                <w:color w:val="000000"/>
                <w:sz w:val="22"/>
              </w:rPr>
            </w:pPr>
            <w:del w:id="2113" w:author="Nate Bachmeier [AWS-SA]" w:date="2023-05-04T18:11:00Z">
              <w:r w:rsidRPr="00E16572" w:rsidDel="009C19DC">
                <w:rPr>
                  <w:rFonts w:ascii="Calibri" w:eastAsia="Times New Roman" w:hAnsi="Calibri" w:cs="Calibri"/>
                  <w:color w:val="000000"/>
                  <w:sz w:val="22"/>
                </w:rPr>
                <w:delText>439</w:delText>
              </w:r>
            </w:del>
          </w:p>
        </w:tc>
      </w:tr>
      <w:tr w:rsidR="00E16572" w:rsidRPr="00E16572" w:rsidDel="009C19DC" w14:paraId="4185D33A" w14:textId="75CD4EFC" w:rsidTr="00B21582">
        <w:trPr>
          <w:trHeight w:val="300"/>
          <w:del w:id="21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5ECADFD" w:rsidR="00E16572" w:rsidRPr="00B21582" w:rsidDel="009C19DC" w:rsidRDefault="00E16572" w:rsidP="00E16572">
            <w:pPr>
              <w:spacing w:line="240" w:lineRule="auto"/>
              <w:ind w:firstLine="0"/>
              <w:rPr>
                <w:del w:id="2115" w:author="Nate Bachmeier [AWS-SA]" w:date="2023-05-04T18:11:00Z"/>
                <w:rFonts w:ascii="Calibri" w:eastAsia="Times New Roman" w:hAnsi="Calibri" w:cs="Calibri"/>
                <w:b w:val="0"/>
                <w:bCs w:val="0"/>
                <w:color w:val="000000"/>
                <w:sz w:val="22"/>
              </w:rPr>
            </w:pPr>
            <w:del w:id="2116" w:author="Nate Bachmeier [AWS-SA]" w:date="2023-05-04T18:11:00Z">
              <w:r w:rsidRPr="00E16572" w:rsidDel="009C19DC">
                <w:rPr>
                  <w:rFonts w:ascii="Calibri" w:eastAsia="Times New Roman" w:hAnsi="Calibri" w:cs="Calibri"/>
                  <w:color w:val="000000"/>
                  <w:sz w:val="22"/>
                </w:rPr>
                <w:delText>massaging person's head</w:delText>
              </w:r>
            </w:del>
          </w:p>
        </w:tc>
        <w:tc>
          <w:tcPr>
            <w:tcW w:w="5348" w:type="dxa"/>
            <w:noWrap/>
            <w:hideMark/>
          </w:tcPr>
          <w:p w14:paraId="3E0E314B" w14:textId="6F0A362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17" w:author="Nate Bachmeier [AWS-SA]" w:date="2023-05-04T18:11:00Z"/>
                <w:rFonts w:ascii="Calibri" w:eastAsia="Times New Roman" w:hAnsi="Calibri" w:cs="Calibri"/>
                <w:color w:val="000000"/>
                <w:sz w:val="22"/>
              </w:rPr>
            </w:pPr>
            <w:del w:id="2118"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580B6268" w14:textId="5188E07D" w:rsidTr="00B21582">
        <w:trPr>
          <w:cnfStyle w:val="000000100000" w:firstRow="0" w:lastRow="0" w:firstColumn="0" w:lastColumn="0" w:oddVBand="0" w:evenVBand="0" w:oddHBand="1" w:evenHBand="0" w:firstRowFirstColumn="0" w:firstRowLastColumn="0" w:lastRowFirstColumn="0" w:lastRowLastColumn="0"/>
          <w:trHeight w:val="300"/>
          <w:del w:id="21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47D63230" w:rsidR="00E16572" w:rsidRPr="00B21582" w:rsidDel="009C19DC" w:rsidRDefault="00E16572" w:rsidP="00E16572">
            <w:pPr>
              <w:spacing w:line="240" w:lineRule="auto"/>
              <w:ind w:firstLine="0"/>
              <w:rPr>
                <w:del w:id="2120" w:author="Nate Bachmeier [AWS-SA]" w:date="2023-05-04T18:11:00Z"/>
                <w:rFonts w:ascii="Calibri" w:eastAsia="Times New Roman" w:hAnsi="Calibri" w:cs="Calibri"/>
                <w:b w:val="0"/>
                <w:bCs w:val="0"/>
                <w:color w:val="000000"/>
                <w:sz w:val="22"/>
              </w:rPr>
            </w:pPr>
            <w:del w:id="2121" w:author="Nate Bachmeier [AWS-SA]" w:date="2023-05-04T18:11:00Z">
              <w:r w:rsidRPr="00E16572" w:rsidDel="009C19DC">
                <w:rPr>
                  <w:rFonts w:ascii="Calibri" w:eastAsia="Times New Roman" w:hAnsi="Calibri" w:cs="Calibri"/>
                  <w:color w:val="000000"/>
                  <w:sz w:val="22"/>
                </w:rPr>
                <w:delText>metal detecting</w:delText>
              </w:r>
            </w:del>
          </w:p>
        </w:tc>
        <w:tc>
          <w:tcPr>
            <w:tcW w:w="5348" w:type="dxa"/>
            <w:noWrap/>
            <w:hideMark/>
          </w:tcPr>
          <w:p w14:paraId="4FDFCEBF" w14:textId="42805D5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22" w:author="Nate Bachmeier [AWS-SA]" w:date="2023-05-04T18:11:00Z"/>
                <w:rFonts w:ascii="Calibri" w:eastAsia="Times New Roman" w:hAnsi="Calibri" w:cs="Calibri"/>
                <w:color w:val="000000"/>
                <w:sz w:val="22"/>
              </w:rPr>
            </w:pPr>
            <w:del w:id="2123" w:author="Nate Bachmeier [AWS-SA]" w:date="2023-05-04T18:11:00Z">
              <w:r w:rsidRPr="00E16572" w:rsidDel="009C19DC">
                <w:rPr>
                  <w:rFonts w:ascii="Calibri" w:eastAsia="Times New Roman" w:hAnsi="Calibri" w:cs="Calibri"/>
                  <w:color w:val="000000"/>
                  <w:sz w:val="22"/>
                </w:rPr>
                <w:delText>457</w:delText>
              </w:r>
            </w:del>
          </w:p>
        </w:tc>
      </w:tr>
      <w:tr w:rsidR="00E16572" w:rsidRPr="00E16572" w:rsidDel="009C19DC" w14:paraId="35694BA4" w14:textId="4C9CEB36" w:rsidTr="00B21582">
        <w:trPr>
          <w:trHeight w:val="300"/>
          <w:del w:id="21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599931FF" w:rsidR="00E16572" w:rsidRPr="00B21582" w:rsidDel="009C19DC" w:rsidRDefault="00E16572" w:rsidP="00E16572">
            <w:pPr>
              <w:spacing w:line="240" w:lineRule="auto"/>
              <w:ind w:firstLine="0"/>
              <w:rPr>
                <w:del w:id="2125" w:author="Nate Bachmeier [AWS-SA]" w:date="2023-05-04T18:11:00Z"/>
                <w:rFonts w:ascii="Calibri" w:eastAsia="Times New Roman" w:hAnsi="Calibri" w:cs="Calibri"/>
                <w:b w:val="0"/>
                <w:bCs w:val="0"/>
                <w:color w:val="000000"/>
                <w:sz w:val="22"/>
              </w:rPr>
            </w:pPr>
            <w:del w:id="2126" w:author="Nate Bachmeier [AWS-SA]" w:date="2023-05-04T18:11:00Z">
              <w:r w:rsidRPr="00E16572" w:rsidDel="009C19DC">
                <w:rPr>
                  <w:rFonts w:ascii="Calibri" w:eastAsia="Times New Roman" w:hAnsi="Calibri" w:cs="Calibri"/>
                  <w:color w:val="000000"/>
                  <w:sz w:val="22"/>
                </w:rPr>
                <w:delText>milking cow</w:delText>
              </w:r>
            </w:del>
          </w:p>
        </w:tc>
        <w:tc>
          <w:tcPr>
            <w:tcW w:w="5348" w:type="dxa"/>
            <w:noWrap/>
            <w:hideMark/>
          </w:tcPr>
          <w:p w14:paraId="54E3776C" w14:textId="1329FB5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27" w:author="Nate Bachmeier [AWS-SA]" w:date="2023-05-04T18:11:00Z"/>
                <w:rFonts w:ascii="Calibri" w:eastAsia="Times New Roman" w:hAnsi="Calibri" w:cs="Calibri"/>
                <w:color w:val="000000"/>
                <w:sz w:val="22"/>
              </w:rPr>
            </w:pPr>
            <w:del w:id="2128" w:author="Nate Bachmeier [AWS-SA]" w:date="2023-05-04T18:11:00Z">
              <w:r w:rsidRPr="00E16572" w:rsidDel="009C19DC">
                <w:rPr>
                  <w:rFonts w:ascii="Calibri" w:eastAsia="Times New Roman" w:hAnsi="Calibri" w:cs="Calibri"/>
                  <w:color w:val="000000"/>
                  <w:sz w:val="22"/>
                </w:rPr>
                <w:delText>844</w:delText>
              </w:r>
            </w:del>
          </w:p>
        </w:tc>
      </w:tr>
      <w:tr w:rsidR="00E16572" w:rsidRPr="00E16572" w:rsidDel="009C19DC" w14:paraId="6B2F0C73" w14:textId="0E82D8E1" w:rsidTr="00B21582">
        <w:trPr>
          <w:cnfStyle w:val="000000100000" w:firstRow="0" w:lastRow="0" w:firstColumn="0" w:lastColumn="0" w:oddVBand="0" w:evenVBand="0" w:oddHBand="1" w:evenHBand="0" w:firstRowFirstColumn="0" w:firstRowLastColumn="0" w:lastRowFirstColumn="0" w:lastRowLastColumn="0"/>
          <w:trHeight w:val="300"/>
          <w:del w:id="21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64C5D811" w:rsidR="00E16572" w:rsidRPr="00B21582" w:rsidDel="009C19DC" w:rsidRDefault="00E16572" w:rsidP="00E16572">
            <w:pPr>
              <w:spacing w:line="240" w:lineRule="auto"/>
              <w:ind w:firstLine="0"/>
              <w:rPr>
                <w:del w:id="2130" w:author="Nate Bachmeier [AWS-SA]" w:date="2023-05-04T18:11:00Z"/>
                <w:rFonts w:ascii="Calibri" w:eastAsia="Times New Roman" w:hAnsi="Calibri" w:cs="Calibri"/>
                <w:b w:val="0"/>
                <w:bCs w:val="0"/>
                <w:color w:val="000000"/>
                <w:sz w:val="22"/>
              </w:rPr>
            </w:pPr>
            <w:del w:id="2131" w:author="Nate Bachmeier [AWS-SA]" w:date="2023-05-04T18:11:00Z">
              <w:r w:rsidRPr="00E16572" w:rsidDel="009C19DC">
                <w:rPr>
                  <w:rFonts w:ascii="Calibri" w:eastAsia="Times New Roman" w:hAnsi="Calibri" w:cs="Calibri"/>
                  <w:color w:val="000000"/>
                  <w:sz w:val="22"/>
                </w:rPr>
                <w:delText>milking goat</w:delText>
              </w:r>
            </w:del>
          </w:p>
        </w:tc>
        <w:tc>
          <w:tcPr>
            <w:tcW w:w="5348" w:type="dxa"/>
            <w:noWrap/>
            <w:hideMark/>
          </w:tcPr>
          <w:p w14:paraId="27B1CDC0" w14:textId="160D124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32" w:author="Nate Bachmeier [AWS-SA]" w:date="2023-05-04T18:11:00Z"/>
                <w:rFonts w:ascii="Calibri" w:eastAsia="Times New Roman" w:hAnsi="Calibri" w:cs="Calibri"/>
                <w:color w:val="000000"/>
                <w:sz w:val="22"/>
              </w:rPr>
            </w:pPr>
            <w:del w:id="2133" w:author="Nate Bachmeier [AWS-SA]" w:date="2023-05-04T18:11:00Z">
              <w:r w:rsidRPr="00E16572" w:rsidDel="009C19DC">
                <w:rPr>
                  <w:rFonts w:ascii="Calibri" w:eastAsia="Times New Roman" w:hAnsi="Calibri" w:cs="Calibri"/>
                  <w:color w:val="000000"/>
                  <w:sz w:val="22"/>
                </w:rPr>
                <w:delText>520</w:delText>
              </w:r>
            </w:del>
          </w:p>
        </w:tc>
      </w:tr>
      <w:tr w:rsidR="00E16572" w:rsidRPr="00E16572" w:rsidDel="009C19DC" w14:paraId="7B78EDB3" w14:textId="196806D6" w:rsidTr="00B21582">
        <w:trPr>
          <w:trHeight w:val="300"/>
          <w:del w:id="21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5535733D" w:rsidR="00E16572" w:rsidRPr="00B21582" w:rsidDel="009C19DC" w:rsidRDefault="00E16572" w:rsidP="00E16572">
            <w:pPr>
              <w:spacing w:line="240" w:lineRule="auto"/>
              <w:ind w:firstLine="0"/>
              <w:rPr>
                <w:del w:id="2135" w:author="Nate Bachmeier [AWS-SA]" w:date="2023-05-04T18:11:00Z"/>
                <w:rFonts w:ascii="Calibri" w:eastAsia="Times New Roman" w:hAnsi="Calibri" w:cs="Calibri"/>
                <w:b w:val="0"/>
                <w:bCs w:val="0"/>
                <w:color w:val="000000"/>
                <w:sz w:val="22"/>
              </w:rPr>
            </w:pPr>
            <w:del w:id="2136" w:author="Nate Bachmeier [AWS-SA]" w:date="2023-05-04T18:11:00Z">
              <w:r w:rsidRPr="00E16572" w:rsidDel="009C19DC">
                <w:rPr>
                  <w:rFonts w:ascii="Calibri" w:eastAsia="Times New Roman" w:hAnsi="Calibri" w:cs="Calibri"/>
                  <w:color w:val="000000"/>
                  <w:sz w:val="22"/>
                </w:rPr>
                <w:delText>mixing colours</w:delText>
              </w:r>
            </w:del>
          </w:p>
        </w:tc>
        <w:tc>
          <w:tcPr>
            <w:tcW w:w="5348" w:type="dxa"/>
            <w:noWrap/>
            <w:hideMark/>
          </w:tcPr>
          <w:p w14:paraId="46105425" w14:textId="5F1DE8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37" w:author="Nate Bachmeier [AWS-SA]" w:date="2023-05-04T18:11:00Z"/>
                <w:rFonts w:ascii="Calibri" w:eastAsia="Times New Roman" w:hAnsi="Calibri" w:cs="Calibri"/>
                <w:color w:val="000000"/>
                <w:sz w:val="22"/>
              </w:rPr>
            </w:pPr>
            <w:del w:id="2138" w:author="Nate Bachmeier [AWS-SA]" w:date="2023-05-04T18:11:00Z">
              <w:r w:rsidRPr="00E16572" w:rsidDel="009C19DC">
                <w:rPr>
                  <w:rFonts w:ascii="Calibri" w:eastAsia="Times New Roman" w:hAnsi="Calibri" w:cs="Calibri"/>
                  <w:color w:val="000000"/>
                  <w:sz w:val="22"/>
                </w:rPr>
                <w:delText>492</w:delText>
              </w:r>
            </w:del>
          </w:p>
        </w:tc>
      </w:tr>
      <w:tr w:rsidR="00E16572" w:rsidRPr="00E16572" w:rsidDel="009C19DC" w14:paraId="1EBB65D8" w14:textId="30E0239A" w:rsidTr="00B21582">
        <w:trPr>
          <w:cnfStyle w:val="000000100000" w:firstRow="0" w:lastRow="0" w:firstColumn="0" w:lastColumn="0" w:oddVBand="0" w:evenVBand="0" w:oddHBand="1" w:evenHBand="0" w:firstRowFirstColumn="0" w:firstRowLastColumn="0" w:lastRowFirstColumn="0" w:lastRowLastColumn="0"/>
          <w:trHeight w:val="300"/>
          <w:del w:id="21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5C51F33E" w:rsidR="00E16572" w:rsidRPr="00B21582" w:rsidDel="009C19DC" w:rsidRDefault="00E16572" w:rsidP="00E16572">
            <w:pPr>
              <w:spacing w:line="240" w:lineRule="auto"/>
              <w:ind w:firstLine="0"/>
              <w:rPr>
                <w:del w:id="2140" w:author="Nate Bachmeier [AWS-SA]" w:date="2023-05-04T18:11:00Z"/>
                <w:rFonts w:ascii="Calibri" w:eastAsia="Times New Roman" w:hAnsi="Calibri" w:cs="Calibri"/>
                <w:b w:val="0"/>
                <w:bCs w:val="0"/>
                <w:color w:val="000000"/>
                <w:sz w:val="22"/>
              </w:rPr>
            </w:pPr>
            <w:del w:id="2141" w:author="Nate Bachmeier [AWS-SA]" w:date="2023-05-04T18:11:00Z">
              <w:r w:rsidRPr="00E16572" w:rsidDel="009C19DC">
                <w:rPr>
                  <w:rFonts w:ascii="Calibri" w:eastAsia="Times New Roman" w:hAnsi="Calibri" w:cs="Calibri"/>
                  <w:color w:val="000000"/>
                  <w:sz w:val="22"/>
                </w:rPr>
                <w:delText>moon walking</w:delText>
              </w:r>
            </w:del>
          </w:p>
        </w:tc>
        <w:tc>
          <w:tcPr>
            <w:tcW w:w="5348" w:type="dxa"/>
            <w:noWrap/>
            <w:hideMark/>
          </w:tcPr>
          <w:p w14:paraId="6AF04607" w14:textId="06E8ED3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42" w:author="Nate Bachmeier [AWS-SA]" w:date="2023-05-04T18:11:00Z"/>
                <w:rFonts w:ascii="Calibri" w:eastAsia="Times New Roman" w:hAnsi="Calibri" w:cs="Calibri"/>
                <w:color w:val="000000"/>
                <w:sz w:val="22"/>
              </w:rPr>
            </w:pPr>
            <w:del w:id="2143" w:author="Nate Bachmeier [AWS-SA]" w:date="2023-05-04T18:11:00Z">
              <w:r w:rsidRPr="00E16572" w:rsidDel="009C19DC">
                <w:rPr>
                  <w:rFonts w:ascii="Calibri" w:eastAsia="Times New Roman" w:hAnsi="Calibri" w:cs="Calibri"/>
                  <w:color w:val="000000"/>
                  <w:sz w:val="22"/>
                </w:rPr>
                <w:delText>585</w:delText>
              </w:r>
            </w:del>
          </w:p>
        </w:tc>
      </w:tr>
      <w:tr w:rsidR="00E16572" w:rsidRPr="00E16572" w:rsidDel="009C19DC" w14:paraId="6EFD70C2" w14:textId="5B2B5493" w:rsidTr="00B21582">
        <w:trPr>
          <w:trHeight w:val="300"/>
          <w:del w:id="21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4418BA9B" w:rsidR="00E16572" w:rsidRPr="00B21582" w:rsidDel="009C19DC" w:rsidRDefault="00E16572" w:rsidP="00E16572">
            <w:pPr>
              <w:spacing w:line="240" w:lineRule="auto"/>
              <w:ind w:firstLine="0"/>
              <w:rPr>
                <w:del w:id="2145" w:author="Nate Bachmeier [AWS-SA]" w:date="2023-05-04T18:11:00Z"/>
                <w:rFonts w:ascii="Calibri" w:eastAsia="Times New Roman" w:hAnsi="Calibri" w:cs="Calibri"/>
                <w:b w:val="0"/>
                <w:bCs w:val="0"/>
                <w:color w:val="000000"/>
                <w:sz w:val="22"/>
              </w:rPr>
            </w:pPr>
            <w:del w:id="2146" w:author="Nate Bachmeier [AWS-SA]" w:date="2023-05-04T18:11:00Z">
              <w:r w:rsidRPr="00E16572" w:rsidDel="009C19DC">
                <w:rPr>
                  <w:rFonts w:ascii="Calibri" w:eastAsia="Times New Roman" w:hAnsi="Calibri" w:cs="Calibri"/>
                  <w:color w:val="000000"/>
                  <w:sz w:val="22"/>
                </w:rPr>
                <w:delText>mopping floor</w:delText>
              </w:r>
            </w:del>
          </w:p>
        </w:tc>
        <w:tc>
          <w:tcPr>
            <w:tcW w:w="5348" w:type="dxa"/>
            <w:noWrap/>
            <w:hideMark/>
          </w:tcPr>
          <w:p w14:paraId="016A8859" w14:textId="4EA2EB5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47" w:author="Nate Bachmeier [AWS-SA]" w:date="2023-05-04T18:11:00Z"/>
                <w:rFonts w:ascii="Calibri" w:eastAsia="Times New Roman" w:hAnsi="Calibri" w:cs="Calibri"/>
                <w:color w:val="000000"/>
                <w:sz w:val="22"/>
              </w:rPr>
            </w:pPr>
            <w:del w:id="2148" w:author="Nate Bachmeier [AWS-SA]" w:date="2023-05-04T18:11:00Z">
              <w:r w:rsidRPr="00E16572" w:rsidDel="009C19DC">
                <w:rPr>
                  <w:rFonts w:ascii="Calibri" w:eastAsia="Times New Roman" w:hAnsi="Calibri" w:cs="Calibri"/>
                  <w:color w:val="000000"/>
                  <w:sz w:val="22"/>
                </w:rPr>
                <w:delText>737</w:delText>
              </w:r>
            </w:del>
          </w:p>
        </w:tc>
      </w:tr>
      <w:tr w:rsidR="00E16572" w:rsidRPr="00E16572" w:rsidDel="009C19DC" w14:paraId="573575E3" w14:textId="155B6FE8" w:rsidTr="00B21582">
        <w:trPr>
          <w:cnfStyle w:val="000000100000" w:firstRow="0" w:lastRow="0" w:firstColumn="0" w:lastColumn="0" w:oddVBand="0" w:evenVBand="0" w:oddHBand="1" w:evenHBand="0" w:firstRowFirstColumn="0" w:firstRowLastColumn="0" w:lastRowFirstColumn="0" w:lastRowLastColumn="0"/>
          <w:trHeight w:val="300"/>
          <w:del w:id="21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6677FBEC" w:rsidR="00E16572" w:rsidRPr="00B21582" w:rsidDel="009C19DC" w:rsidRDefault="00E16572" w:rsidP="00E16572">
            <w:pPr>
              <w:spacing w:line="240" w:lineRule="auto"/>
              <w:ind w:firstLine="0"/>
              <w:rPr>
                <w:del w:id="2150" w:author="Nate Bachmeier [AWS-SA]" w:date="2023-05-04T18:11:00Z"/>
                <w:rFonts w:ascii="Calibri" w:eastAsia="Times New Roman" w:hAnsi="Calibri" w:cs="Calibri"/>
                <w:b w:val="0"/>
                <w:bCs w:val="0"/>
                <w:color w:val="000000"/>
                <w:sz w:val="22"/>
              </w:rPr>
            </w:pPr>
            <w:del w:id="2151" w:author="Nate Bachmeier [AWS-SA]" w:date="2023-05-04T18:11:00Z">
              <w:r w:rsidRPr="00E16572" w:rsidDel="009C19DC">
                <w:rPr>
                  <w:rFonts w:ascii="Calibri" w:eastAsia="Times New Roman" w:hAnsi="Calibri" w:cs="Calibri"/>
                  <w:color w:val="000000"/>
                  <w:sz w:val="22"/>
                </w:rPr>
                <w:delText>mosh pit dancing</w:delText>
              </w:r>
            </w:del>
          </w:p>
        </w:tc>
        <w:tc>
          <w:tcPr>
            <w:tcW w:w="5348" w:type="dxa"/>
            <w:noWrap/>
            <w:hideMark/>
          </w:tcPr>
          <w:p w14:paraId="046FFC7A" w14:textId="71AD031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52" w:author="Nate Bachmeier [AWS-SA]" w:date="2023-05-04T18:11:00Z"/>
                <w:rFonts w:ascii="Calibri" w:eastAsia="Times New Roman" w:hAnsi="Calibri" w:cs="Calibri"/>
                <w:color w:val="000000"/>
                <w:sz w:val="22"/>
              </w:rPr>
            </w:pPr>
            <w:del w:id="2153" w:author="Nate Bachmeier [AWS-SA]" w:date="2023-05-04T18:11:00Z">
              <w:r w:rsidRPr="00E16572" w:rsidDel="009C19DC">
                <w:rPr>
                  <w:rFonts w:ascii="Calibri" w:eastAsia="Times New Roman" w:hAnsi="Calibri" w:cs="Calibri"/>
                  <w:color w:val="000000"/>
                  <w:sz w:val="22"/>
                </w:rPr>
                <w:delText>537</w:delText>
              </w:r>
            </w:del>
          </w:p>
        </w:tc>
      </w:tr>
      <w:tr w:rsidR="00E16572" w:rsidRPr="00E16572" w:rsidDel="009C19DC" w14:paraId="45356220" w14:textId="2E3AB8DD" w:rsidTr="00B21582">
        <w:trPr>
          <w:trHeight w:val="300"/>
          <w:del w:id="21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1DCF4627" w:rsidR="00E16572" w:rsidRPr="00B21582" w:rsidDel="009C19DC" w:rsidRDefault="00E16572" w:rsidP="00E16572">
            <w:pPr>
              <w:spacing w:line="240" w:lineRule="auto"/>
              <w:ind w:firstLine="0"/>
              <w:rPr>
                <w:del w:id="2155" w:author="Nate Bachmeier [AWS-SA]" w:date="2023-05-04T18:11:00Z"/>
                <w:rFonts w:ascii="Calibri" w:eastAsia="Times New Roman" w:hAnsi="Calibri" w:cs="Calibri"/>
                <w:b w:val="0"/>
                <w:bCs w:val="0"/>
                <w:color w:val="000000"/>
                <w:sz w:val="22"/>
              </w:rPr>
            </w:pPr>
            <w:del w:id="2156" w:author="Nate Bachmeier [AWS-SA]" w:date="2023-05-04T18:11:00Z">
              <w:r w:rsidRPr="00E16572" w:rsidDel="009C19DC">
                <w:rPr>
                  <w:rFonts w:ascii="Calibri" w:eastAsia="Times New Roman" w:hAnsi="Calibri" w:cs="Calibri"/>
                  <w:color w:val="000000"/>
                  <w:sz w:val="22"/>
                </w:rPr>
                <w:delText>motorcycling</w:delText>
              </w:r>
            </w:del>
          </w:p>
        </w:tc>
        <w:tc>
          <w:tcPr>
            <w:tcW w:w="5348" w:type="dxa"/>
            <w:noWrap/>
            <w:hideMark/>
          </w:tcPr>
          <w:p w14:paraId="2D94EC2E" w14:textId="59E4812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57" w:author="Nate Bachmeier [AWS-SA]" w:date="2023-05-04T18:11:00Z"/>
                <w:rFonts w:ascii="Calibri" w:eastAsia="Times New Roman" w:hAnsi="Calibri" w:cs="Calibri"/>
                <w:color w:val="000000"/>
                <w:sz w:val="22"/>
              </w:rPr>
            </w:pPr>
            <w:del w:id="2158" w:author="Nate Bachmeier [AWS-SA]" w:date="2023-05-04T18:11:00Z">
              <w:r w:rsidRPr="00E16572" w:rsidDel="009C19DC">
                <w:rPr>
                  <w:rFonts w:ascii="Calibri" w:eastAsia="Times New Roman" w:hAnsi="Calibri" w:cs="Calibri"/>
                  <w:color w:val="000000"/>
                  <w:sz w:val="22"/>
                </w:rPr>
                <w:delText>670</w:delText>
              </w:r>
            </w:del>
          </w:p>
        </w:tc>
      </w:tr>
      <w:tr w:rsidR="00E16572" w:rsidRPr="00E16572" w:rsidDel="009C19DC" w14:paraId="62FFA640" w14:textId="5739DF3F" w:rsidTr="00B21582">
        <w:trPr>
          <w:cnfStyle w:val="000000100000" w:firstRow="0" w:lastRow="0" w:firstColumn="0" w:lastColumn="0" w:oddVBand="0" w:evenVBand="0" w:oddHBand="1" w:evenHBand="0" w:firstRowFirstColumn="0" w:firstRowLastColumn="0" w:lastRowFirstColumn="0" w:lastRowLastColumn="0"/>
          <w:trHeight w:val="300"/>
          <w:del w:id="21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399023EE" w:rsidR="00E16572" w:rsidRPr="00B21582" w:rsidDel="009C19DC" w:rsidRDefault="00E16572" w:rsidP="00E16572">
            <w:pPr>
              <w:spacing w:line="240" w:lineRule="auto"/>
              <w:ind w:firstLine="0"/>
              <w:rPr>
                <w:del w:id="2160" w:author="Nate Bachmeier [AWS-SA]" w:date="2023-05-04T18:11:00Z"/>
                <w:rFonts w:ascii="Calibri" w:eastAsia="Times New Roman" w:hAnsi="Calibri" w:cs="Calibri"/>
                <w:b w:val="0"/>
                <w:bCs w:val="0"/>
                <w:color w:val="000000"/>
                <w:sz w:val="22"/>
              </w:rPr>
            </w:pPr>
            <w:del w:id="2161" w:author="Nate Bachmeier [AWS-SA]" w:date="2023-05-04T18:11:00Z">
              <w:r w:rsidRPr="00E16572" w:rsidDel="009C19DC">
                <w:rPr>
                  <w:rFonts w:ascii="Calibri" w:eastAsia="Times New Roman" w:hAnsi="Calibri" w:cs="Calibri"/>
                  <w:color w:val="000000"/>
                  <w:sz w:val="22"/>
                </w:rPr>
                <w:delText>mountain climber (exercise)</w:delText>
              </w:r>
            </w:del>
          </w:p>
        </w:tc>
        <w:tc>
          <w:tcPr>
            <w:tcW w:w="5348" w:type="dxa"/>
            <w:noWrap/>
            <w:hideMark/>
          </w:tcPr>
          <w:p w14:paraId="6AD40639" w14:textId="671978B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62" w:author="Nate Bachmeier [AWS-SA]" w:date="2023-05-04T18:11:00Z"/>
                <w:rFonts w:ascii="Calibri" w:eastAsia="Times New Roman" w:hAnsi="Calibri" w:cs="Calibri"/>
                <w:color w:val="000000"/>
                <w:sz w:val="22"/>
              </w:rPr>
            </w:pPr>
            <w:del w:id="2163" w:author="Nate Bachmeier [AWS-SA]" w:date="2023-05-04T18:11:00Z">
              <w:r w:rsidRPr="00E16572" w:rsidDel="009C19DC">
                <w:rPr>
                  <w:rFonts w:ascii="Calibri" w:eastAsia="Times New Roman" w:hAnsi="Calibri" w:cs="Calibri"/>
                  <w:color w:val="000000"/>
                  <w:sz w:val="22"/>
                </w:rPr>
                <w:delText>816</w:delText>
              </w:r>
            </w:del>
          </w:p>
        </w:tc>
      </w:tr>
      <w:tr w:rsidR="00E16572" w:rsidRPr="00E16572" w:rsidDel="009C19DC" w14:paraId="08FFB172" w14:textId="0FC02D1B" w:rsidTr="00B21582">
        <w:trPr>
          <w:trHeight w:val="300"/>
          <w:del w:id="21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5BF40057" w:rsidR="00E16572" w:rsidRPr="00B21582" w:rsidDel="009C19DC" w:rsidRDefault="00E16572" w:rsidP="00E16572">
            <w:pPr>
              <w:spacing w:line="240" w:lineRule="auto"/>
              <w:ind w:firstLine="0"/>
              <w:rPr>
                <w:del w:id="2165" w:author="Nate Bachmeier [AWS-SA]" w:date="2023-05-04T18:11:00Z"/>
                <w:rFonts w:ascii="Calibri" w:eastAsia="Times New Roman" w:hAnsi="Calibri" w:cs="Calibri"/>
                <w:b w:val="0"/>
                <w:bCs w:val="0"/>
                <w:color w:val="000000"/>
                <w:sz w:val="22"/>
              </w:rPr>
            </w:pPr>
            <w:del w:id="2166" w:author="Nate Bachmeier [AWS-SA]" w:date="2023-05-04T18:11:00Z">
              <w:r w:rsidRPr="00E16572" w:rsidDel="009C19DC">
                <w:rPr>
                  <w:rFonts w:ascii="Calibri" w:eastAsia="Times New Roman" w:hAnsi="Calibri" w:cs="Calibri"/>
                  <w:color w:val="000000"/>
                  <w:sz w:val="22"/>
                </w:rPr>
                <w:delText>moving baby</w:delText>
              </w:r>
            </w:del>
          </w:p>
        </w:tc>
        <w:tc>
          <w:tcPr>
            <w:tcW w:w="5348" w:type="dxa"/>
            <w:noWrap/>
            <w:hideMark/>
          </w:tcPr>
          <w:p w14:paraId="1C8081C9" w14:textId="22D991E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67" w:author="Nate Bachmeier [AWS-SA]" w:date="2023-05-04T18:11:00Z"/>
                <w:rFonts w:ascii="Calibri" w:eastAsia="Times New Roman" w:hAnsi="Calibri" w:cs="Calibri"/>
                <w:color w:val="000000"/>
                <w:sz w:val="22"/>
              </w:rPr>
            </w:pPr>
            <w:del w:id="2168" w:author="Nate Bachmeier [AWS-SA]" w:date="2023-05-04T18:11:00Z">
              <w:r w:rsidRPr="00E16572" w:rsidDel="009C19DC">
                <w:rPr>
                  <w:rFonts w:ascii="Calibri" w:eastAsia="Times New Roman" w:hAnsi="Calibri" w:cs="Calibri"/>
                  <w:color w:val="000000"/>
                  <w:sz w:val="22"/>
                </w:rPr>
                <w:delText>493</w:delText>
              </w:r>
            </w:del>
          </w:p>
        </w:tc>
      </w:tr>
      <w:tr w:rsidR="00E16572" w:rsidRPr="00E16572" w:rsidDel="009C19DC" w14:paraId="33B4065B" w14:textId="4F758287" w:rsidTr="00B21582">
        <w:trPr>
          <w:cnfStyle w:val="000000100000" w:firstRow="0" w:lastRow="0" w:firstColumn="0" w:lastColumn="0" w:oddVBand="0" w:evenVBand="0" w:oddHBand="1" w:evenHBand="0" w:firstRowFirstColumn="0" w:firstRowLastColumn="0" w:lastRowFirstColumn="0" w:lastRowLastColumn="0"/>
          <w:trHeight w:val="300"/>
          <w:del w:id="21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422CF174" w:rsidR="00E16572" w:rsidRPr="00B21582" w:rsidDel="009C19DC" w:rsidRDefault="00E16572" w:rsidP="00E16572">
            <w:pPr>
              <w:spacing w:line="240" w:lineRule="auto"/>
              <w:ind w:firstLine="0"/>
              <w:rPr>
                <w:del w:id="2170" w:author="Nate Bachmeier [AWS-SA]" w:date="2023-05-04T18:11:00Z"/>
                <w:rFonts w:ascii="Calibri" w:eastAsia="Times New Roman" w:hAnsi="Calibri" w:cs="Calibri"/>
                <w:b w:val="0"/>
                <w:bCs w:val="0"/>
                <w:color w:val="000000"/>
                <w:sz w:val="22"/>
              </w:rPr>
            </w:pPr>
            <w:del w:id="2171" w:author="Nate Bachmeier [AWS-SA]" w:date="2023-05-04T18:11:00Z">
              <w:r w:rsidRPr="00E16572" w:rsidDel="009C19DC">
                <w:rPr>
                  <w:rFonts w:ascii="Calibri" w:eastAsia="Times New Roman" w:hAnsi="Calibri" w:cs="Calibri"/>
                  <w:color w:val="000000"/>
                  <w:sz w:val="22"/>
                </w:rPr>
                <w:delText>moving child</w:delText>
              </w:r>
            </w:del>
          </w:p>
        </w:tc>
        <w:tc>
          <w:tcPr>
            <w:tcW w:w="5348" w:type="dxa"/>
            <w:noWrap/>
            <w:hideMark/>
          </w:tcPr>
          <w:p w14:paraId="490DDBBF" w14:textId="65036CE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72" w:author="Nate Bachmeier [AWS-SA]" w:date="2023-05-04T18:11:00Z"/>
                <w:rFonts w:ascii="Calibri" w:eastAsia="Times New Roman" w:hAnsi="Calibri" w:cs="Calibri"/>
                <w:color w:val="000000"/>
                <w:sz w:val="22"/>
              </w:rPr>
            </w:pPr>
            <w:del w:id="2173" w:author="Nate Bachmeier [AWS-SA]" w:date="2023-05-04T18:11:00Z">
              <w:r w:rsidRPr="00E16572" w:rsidDel="009C19DC">
                <w:rPr>
                  <w:rFonts w:ascii="Calibri" w:eastAsia="Times New Roman" w:hAnsi="Calibri" w:cs="Calibri"/>
                  <w:color w:val="000000"/>
                  <w:sz w:val="22"/>
                </w:rPr>
                <w:delText>544</w:delText>
              </w:r>
            </w:del>
          </w:p>
        </w:tc>
      </w:tr>
      <w:tr w:rsidR="00E16572" w:rsidRPr="00E16572" w:rsidDel="009C19DC" w14:paraId="2C78DFAA" w14:textId="7EC02212" w:rsidTr="00B21582">
        <w:trPr>
          <w:trHeight w:val="300"/>
          <w:del w:id="21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03FD2808" w:rsidR="00E16572" w:rsidRPr="00B21582" w:rsidDel="009C19DC" w:rsidRDefault="00E16572" w:rsidP="00E16572">
            <w:pPr>
              <w:spacing w:line="240" w:lineRule="auto"/>
              <w:ind w:firstLine="0"/>
              <w:rPr>
                <w:del w:id="2175" w:author="Nate Bachmeier [AWS-SA]" w:date="2023-05-04T18:11:00Z"/>
                <w:rFonts w:ascii="Calibri" w:eastAsia="Times New Roman" w:hAnsi="Calibri" w:cs="Calibri"/>
                <w:b w:val="0"/>
                <w:bCs w:val="0"/>
                <w:color w:val="000000"/>
                <w:sz w:val="22"/>
              </w:rPr>
            </w:pPr>
            <w:del w:id="2176" w:author="Nate Bachmeier [AWS-SA]" w:date="2023-05-04T18:11:00Z">
              <w:r w:rsidRPr="00E16572" w:rsidDel="009C19DC">
                <w:rPr>
                  <w:rFonts w:ascii="Calibri" w:eastAsia="Times New Roman" w:hAnsi="Calibri" w:cs="Calibri"/>
                  <w:color w:val="000000"/>
                  <w:sz w:val="22"/>
                </w:rPr>
                <w:delText>moving furniture</w:delText>
              </w:r>
            </w:del>
          </w:p>
        </w:tc>
        <w:tc>
          <w:tcPr>
            <w:tcW w:w="5348" w:type="dxa"/>
            <w:noWrap/>
            <w:hideMark/>
          </w:tcPr>
          <w:p w14:paraId="58A77D25" w14:textId="613664A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77" w:author="Nate Bachmeier [AWS-SA]" w:date="2023-05-04T18:11:00Z"/>
                <w:rFonts w:ascii="Calibri" w:eastAsia="Times New Roman" w:hAnsi="Calibri" w:cs="Calibri"/>
                <w:color w:val="000000"/>
                <w:sz w:val="22"/>
              </w:rPr>
            </w:pPr>
            <w:del w:id="2178" w:author="Nate Bachmeier [AWS-SA]" w:date="2023-05-04T18:11:00Z">
              <w:r w:rsidRPr="00E16572" w:rsidDel="009C19DC">
                <w:rPr>
                  <w:rFonts w:ascii="Calibri" w:eastAsia="Times New Roman" w:hAnsi="Calibri" w:cs="Calibri"/>
                  <w:color w:val="000000"/>
                  <w:sz w:val="22"/>
                </w:rPr>
                <w:delText>611</w:delText>
              </w:r>
            </w:del>
          </w:p>
        </w:tc>
      </w:tr>
      <w:tr w:rsidR="00E16572" w:rsidRPr="00E16572" w:rsidDel="009C19DC" w14:paraId="7832320C" w14:textId="7BF3C9DF" w:rsidTr="00B21582">
        <w:trPr>
          <w:cnfStyle w:val="000000100000" w:firstRow="0" w:lastRow="0" w:firstColumn="0" w:lastColumn="0" w:oddVBand="0" w:evenVBand="0" w:oddHBand="1" w:evenHBand="0" w:firstRowFirstColumn="0" w:firstRowLastColumn="0" w:lastRowFirstColumn="0" w:lastRowLastColumn="0"/>
          <w:trHeight w:val="300"/>
          <w:del w:id="21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00D5FFD8" w:rsidR="00E16572" w:rsidRPr="00B21582" w:rsidDel="009C19DC" w:rsidRDefault="00E16572" w:rsidP="00E16572">
            <w:pPr>
              <w:spacing w:line="240" w:lineRule="auto"/>
              <w:ind w:firstLine="0"/>
              <w:rPr>
                <w:del w:id="2180" w:author="Nate Bachmeier [AWS-SA]" w:date="2023-05-04T18:11:00Z"/>
                <w:rFonts w:ascii="Calibri" w:eastAsia="Times New Roman" w:hAnsi="Calibri" w:cs="Calibri"/>
                <w:b w:val="0"/>
                <w:bCs w:val="0"/>
                <w:color w:val="000000"/>
                <w:sz w:val="22"/>
              </w:rPr>
            </w:pPr>
            <w:del w:id="2181" w:author="Nate Bachmeier [AWS-SA]" w:date="2023-05-04T18:11:00Z">
              <w:r w:rsidRPr="00E16572" w:rsidDel="009C19DC">
                <w:rPr>
                  <w:rFonts w:ascii="Calibri" w:eastAsia="Times New Roman" w:hAnsi="Calibri" w:cs="Calibri"/>
                  <w:color w:val="000000"/>
                  <w:sz w:val="22"/>
                </w:rPr>
                <w:delText>mowing lawn</w:delText>
              </w:r>
            </w:del>
          </w:p>
        </w:tc>
        <w:tc>
          <w:tcPr>
            <w:tcW w:w="5348" w:type="dxa"/>
            <w:noWrap/>
            <w:hideMark/>
          </w:tcPr>
          <w:p w14:paraId="3081A20A" w14:textId="1310861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82" w:author="Nate Bachmeier [AWS-SA]" w:date="2023-05-04T18:11:00Z"/>
                <w:rFonts w:ascii="Calibri" w:eastAsia="Times New Roman" w:hAnsi="Calibri" w:cs="Calibri"/>
                <w:color w:val="000000"/>
                <w:sz w:val="22"/>
              </w:rPr>
            </w:pPr>
            <w:del w:id="2183" w:author="Nate Bachmeier [AWS-SA]" w:date="2023-05-04T18:11:00Z">
              <w:r w:rsidRPr="00E16572" w:rsidDel="009C19DC">
                <w:rPr>
                  <w:rFonts w:ascii="Calibri" w:eastAsia="Times New Roman" w:hAnsi="Calibri" w:cs="Calibri"/>
                  <w:color w:val="000000"/>
                  <w:sz w:val="22"/>
                </w:rPr>
                <w:delText>841</w:delText>
              </w:r>
            </w:del>
          </w:p>
        </w:tc>
      </w:tr>
      <w:tr w:rsidR="00E16572" w:rsidRPr="00E16572" w:rsidDel="009C19DC" w14:paraId="4172B0FB" w14:textId="696C4916" w:rsidTr="00B21582">
        <w:trPr>
          <w:trHeight w:val="300"/>
          <w:del w:id="21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2110ED51" w:rsidR="00E16572" w:rsidRPr="00B21582" w:rsidDel="009C19DC" w:rsidRDefault="00E16572" w:rsidP="00E16572">
            <w:pPr>
              <w:spacing w:line="240" w:lineRule="auto"/>
              <w:ind w:firstLine="0"/>
              <w:rPr>
                <w:del w:id="2185" w:author="Nate Bachmeier [AWS-SA]" w:date="2023-05-04T18:11:00Z"/>
                <w:rFonts w:ascii="Calibri" w:eastAsia="Times New Roman" w:hAnsi="Calibri" w:cs="Calibri"/>
                <w:b w:val="0"/>
                <w:bCs w:val="0"/>
                <w:color w:val="000000"/>
                <w:sz w:val="22"/>
              </w:rPr>
            </w:pPr>
            <w:del w:id="2186" w:author="Nate Bachmeier [AWS-SA]" w:date="2023-05-04T18:11:00Z">
              <w:r w:rsidRPr="00E16572" w:rsidDel="009C19DC">
                <w:rPr>
                  <w:rFonts w:ascii="Calibri" w:eastAsia="Times New Roman" w:hAnsi="Calibri" w:cs="Calibri"/>
                  <w:color w:val="000000"/>
                  <w:sz w:val="22"/>
                </w:rPr>
                <w:delText>mushroom foraging</w:delText>
              </w:r>
            </w:del>
          </w:p>
        </w:tc>
        <w:tc>
          <w:tcPr>
            <w:tcW w:w="5348" w:type="dxa"/>
            <w:noWrap/>
            <w:hideMark/>
          </w:tcPr>
          <w:p w14:paraId="5A4C7007" w14:textId="6FDF6D2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87" w:author="Nate Bachmeier [AWS-SA]" w:date="2023-05-04T18:11:00Z"/>
                <w:rFonts w:ascii="Calibri" w:eastAsia="Times New Roman" w:hAnsi="Calibri" w:cs="Calibri"/>
                <w:color w:val="000000"/>
                <w:sz w:val="22"/>
              </w:rPr>
            </w:pPr>
            <w:del w:id="2188"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407FF37F" w14:textId="2A80A01E" w:rsidTr="00B21582">
        <w:trPr>
          <w:cnfStyle w:val="000000100000" w:firstRow="0" w:lastRow="0" w:firstColumn="0" w:lastColumn="0" w:oddVBand="0" w:evenVBand="0" w:oddHBand="1" w:evenHBand="0" w:firstRowFirstColumn="0" w:firstRowLastColumn="0" w:lastRowFirstColumn="0" w:lastRowLastColumn="0"/>
          <w:trHeight w:val="300"/>
          <w:del w:id="21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08AB4E6E" w:rsidR="00E16572" w:rsidRPr="00B21582" w:rsidDel="009C19DC" w:rsidRDefault="00E16572" w:rsidP="00E16572">
            <w:pPr>
              <w:spacing w:line="240" w:lineRule="auto"/>
              <w:ind w:firstLine="0"/>
              <w:rPr>
                <w:del w:id="2190" w:author="Nate Bachmeier [AWS-SA]" w:date="2023-05-04T18:11:00Z"/>
                <w:rFonts w:ascii="Calibri" w:eastAsia="Times New Roman" w:hAnsi="Calibri" w:cs="Calibri"/>
                <w:b w:val="0"/>
                <w:bCs w:val="0"/>
                <w:color w:val="000000"/>
                <w:sz w:val="22"/>
              </w:rPr>
            </w:pPr>
            <w:del w:id="2191" w:author="Nate Bachmeier [AWS-SA]" w:date="2023-05-04T18:11:00Z">
              <w:r w:rsidRPr="00E16572" w:rsidDel="009C19DC">
                <w:rPr>
                  <w:rFonts w:ascii="Calibri" w:eastAsia="Times New Roman" w:hAnsi="Calibri" w:cs="Calibri"/>
                  <w:color w:val="000000"/>
                  <w:sz w:val="22"/>
                </w:rPr>
                <w:delText>needle felting</w:delText>
              </w:r>
            </w:del>
          </w:p>
        </w:tc>
        <w:tc>
          <w:tcPr>
            <w:tcW w:w="5348" w:type="dxa"/>
            <w:noWrap/>
            <w:hideMark/>
          </w:tcPr>
          <w:p w14:paraId="5A95D101" w14:textId="407D85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192" w:author="Nate Bachmeier [AWS-SA]" w:date="2023-05-04T18:11:00Z"/>
                <w:rFonts w:ascii="Calibri" w:eastAsia="Times New Roman" w:hAnsi="Calibri" w:cs="Calibri"/>
                <w:color w:val="000000"/>
                <w:sz w:val="22"/>
              </w:rPr>
            </w:pPr>
            <w:del w:id="2193" w:author="Nate Bachmeier [AWS-SA]" w:date="2023-05-04T18:11:00Z">
              <w:r w:rsidRPr="00E16572" w:rsidDel="009C19DC">
                <w:rPr>
                  <w:rFonts w:ascii="Calibri" w:eastAsia="Times New Roman" w:hAnsi="Calibri" w:cs="Calibri"/>
                  <w:color w:val="000000"/>
                  <w:sz w:val="22"/>
                </w:rPr>
                <w:delText>532</w:delText>
              </w:r>
            </w:del>
          </w:p>
        </w:tc>
      </w:tr>
      <w:tr w:rsidR="00E16572" w:rsidRPr="00E16572" w:rsidDel="009C19DC" w14:paraId="10E3CEA7" w14:textId="0B4CF10E" w:rsidTr="00B21582">
        <w:trPr>
          <w:trHeight w:val="300"/>
          <w:del w:id="21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0F46CC7" w:rsidR="00E16572" w:rsidRPr="00B21582" w:rsidDel="009C19DC" w:rsidRDefault="00E16572" w:rsidP="00E16572">
            <w:pPr>
              <w:spacing w:line="240" w:lineRule="auto"/>
              <w:ind w:firstLine="0"/>
              <w:rPr>
                <w:del w:id="2195" w:author="Nate Bachmeier [AWS-SA]" w:date="2023-05-04T18:11:00Z"/>
                <w:rFonts w:ascii="Calibri" w:eastAsia="Times New Roman" w:hAnsi="Calibri" w:cs="Calibri"/>
                <w:b w:val="0"/>
                <w:bCs w:val="0"/>
                <w:color w:val="000000"/>
                <w:sz w:val="22"/>
              </w:rPr>
            </w:pPr>
            <w:del w:id="2196" w:author="Nate Bachmeier [AWS-SA]" w:date="2023-05-04T18:11:00Z">
              <w:r w:rsidRPr="00E16572" w:rsidDel="009C19DC">
                <w:rPr>
                  <w:rFonts w:ascii="Calibri" w:eastAsia="Times New Roman" w:hAnsi="Calibri" w:cs="Calibri"/>
                  <w:color w:val="000000"/>
                  <w:sz w:val="22"/>
                </w:rPr>
                <w:delText>news anchoring</w:delText>
              </w:r>
            </w:del>
          </w:p>
        </w:tc>
        <w:tc>
          <w:tcPr>
            <w:tcW w:w="5348" w:type="dxa"/>
            <w:noWrap/>
            <w:hideMark/>
          </w:tcPr>
          <w:p w14:paraId="194BED85" w14:textId="0806E3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197" w:author="Nate Bachmeier [AWS-SA]" w:date="2023-05-04T18:11:00Z"/>
                <w:rFonts w:ascii="Calibri" w:eastAsia="Times New Roman" w:hAnsi="Calibri" w:cs="Calibri"/>
                <w:color w:val="000000"/>
                <w:sz w:val="22"/>
              </w:rPr>
            </w:pPr>
            <w:del w:id="2198" w:author="Nate Bachmeier [AWS-SA]" w:date="2023-05-04T18:11:00Z">
              <w:r w:rsidRPr="00E16572" w:rsidDel="009C19DC">
                <w:rPr>
                  <w:rFonts w:ascii="Calibri" w:eastAsia="Times New Roman" w:hAnsi="Calibri" w:cs="Calibri"/>
                  <w:color w:val="000000"/>
                  <w:sz w:val="22"/>
                </w:rPr>
                <w:delText>613</w:delText>
              </w:r>
            </w:del>
          </w:p>
        </w:tc>
      </w:tr>
      <w:tr w:rsidR="00E16572" w:rsidRPr="00E16572" w:rsidDel="009C19DC" w14:paraId="77DE7F4C" w14:textId="43DCBA91" w:rsidTr="00B21582">
        <w:trPr>
          <w:cnfStyle w:val="000000100000" w:firstRow="0" w:lastRow="0" w:firstColumn="0" w:lastColumn="0" w:oddVBand="0" w:evenVBand="0" w:oddHBand="1" w:evenHBand="0" w:firstRowFirstColumn="0" w:firstRowLastColumn="0" w:lastRowFirstColumn="0" w:lastRowLastColumn="0"/>
          <w:trHeight w:val="300"/>
          <w:del w:id="21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1D77229E" w:rsidR="00E16572" w:rsidRPr="00B21582" w:rsidDel="009C19DC" w:rsidRDefault="00E16572" w:rsidP="00E16572">
            <w:pPr>
              <w:spacing w:line="240" w:lineRule="auto"/>
              <w:ind w:firstLine="0"/>
              <w:rPr>
                <w:del w:id="2200" w:author="Nate Bachmeier [AWS-SA]" w:date="2023-05-04T18:11:00Z"/>
                <w:rFonts w:ascii="Calibri" w:eastAsia="Times New Roman" w:hAnsi="Calibri" w:cs="Calibri"/>
                <w:b w:val="0"/>
                <w:bCs w:val="0"/>
                <w:color w:val="000000"/>
                <w:sz w:val="22"/>
              </w:rPr>
            </w:pPr>
            <w:del w:id="2201" w:author="Nate Bachmeier [AWS-SA]" w:date="2023-05-04T18:11:00Z">
              <w:r w:rsidRPr="00E16572" w:rsidDel="009C19DC">
                <w:rPr>
                  <w:rFonts w:ascii="Calibri" w:eastAsia="Times New Roman" w:hAnsi="Calibri" w:cs="Calibri"/>
                  <w:color w:val="000000"/>
                  <w:sz w:val="22"/>
                </w:rPr>
                <w:delText>opening bottle (not wine)</w:delText>
              </w:r>
            </w:del>
          </w:p>
        </w:tc>
        <w:tc>
          <w:tcPr>
            <w:tcW w:w="5348" w:type="dxa"/>
            <w:noWrap/>
            <w:hideMark/>
          </w:tcPr>
          <w:p w14:paraId="34E2B24A" w14:textId="5428FF7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02" w:author="Nate Bachmeier [AWS-SA]" w:date="2023-05-04T18:11:00Z"/>
                <w:rFonts w:ascii="Calibri" w:eastAsia="Times New Roman" w:hAnsi="Calibri" w:cs="Calibri"/>
                <w:color w:val="000000"/>
                <w:sz w:val="22"/>
              </w:rPr>
            </w:pPr>
            <w:del w:id="2203" w:author="Nate Bachmeier [AWS-SA]" w:date="2023-05-04T18:11:00Z">
              <w:r w:rsidRPr="00E16572" w:rsidDel="009C19DC">
                <w:rPr>
                  <w:rFonts w:ascii="Calibri" w:eastAsia="Times New Roman" w:hAnsi="Calibri" w:cs="Calibri"/>
                  <w:color w:val="000000"/>
                  <w:sz w:val="22"/>
                </w:rPr>
                <w:delText>824</w:delText>
              </w:r>
            </w:del>
          </w:p>
        </w:tc>
      </w:tr>
      <w:tr w:rsidR="00E16572" w:rsidRPr="00E16572" w:rsidDel="009C19DC" w14:paraId="11C71F01" w14:textId="3C0DB2D9" w:rsidTr="00B21582">
        <w:trPr>
          <w:trHeight w:val="300"/>
          <w:del w:id="22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1976E817" w:rsidR="00E16572" w:rsidRPr="00B21582" w:rsidDel="009C19DC" w:rsidRDefault="00E16572" w:rsidP="00E16572">
            <w:pPr>
              <w:spacing w:line="240" w:lineRule="auto"/>
              <w:ind w:firstLine="0"/>
              <w:rPr>
                <w:del w:id="2205" w:author="Nate Bachmeier [AWS-SA]" w:date="2023-05-04T18:11:00Z"/>
                <w:rFonts w:ascii="Calibri" w:eastAsia="Times New Roman" w:hAnsi="Calibri" w:cs="Calibri"/>
                <w:b w:val="0"/>
                <w:bCs w:val="0"/>
                <w:color w:val="000000"/>
                <w:sz w:val="22"/>
              </w:rPr>
            </w:pPr>
            <w:del w:id="2206" w:author="Nate Bachmeier [AWS-SA]" w:date="2023-05-04T18:11:00Z">
              <w:r w:rsidRPr="00E16572" w:rsidDel="009C19DC">
                <w:rPr>
                  <w:rFonts w:ascii="Calibri" w:eastAsia="Times New Roman" w:hAnsi="Calibri" w:cs="Calibri"/>
                  <w:color w:val="000000"/>
                  <w:sz w:val="22"/>
                </w:rPr>
                <w:delText>opening coconuts</w:delText>
              </w:r>
            </w:del>
          </w:p>
        </w:tc>
        <w:tc>
          <w:tcPr>
            <w:tcW w:w="5348" w:type="dxa"/>
            <w:noWrap/>
            <w:hideMark/>
          </w:tcPr>
          <w:p w14:paraId="30323925" w14:textId="34E4794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07" w:author="Nate Bachmeier [AWS-SA]" w:date="2023-05-04T18:11:00Z"/>
                <w:rFonts w:ascii="Calibri" w:eastAsia="Times New Roman" w:hAnsi="Calibri" w:cs="Calibri"/>
                <w:color w:val="000000"/>
                <w:sz w:val="22"/>
              </w:rPr>
            </w:pPr>
            <w:del w:id="2208" w:author="Nate Bachmeier [AWS-SA]" w:date="2023-05-04T18:11:00Z">
              <w:r w:rsidRPr="00E16572" w:rsidDel="009C19DC">
                <w:rPr>
                  <w:rFonts w:ascii="Calibri" w:eastAsia="Times New Roman" w:hAnsi="Calibri" w:cs="Calibri"/>
                  <w:color w:val="000000"/>
                  <w:sz w:val="22"/>
                </w:rPr>
                <w:delText>641</w:delText>
              </w:r>
            </w:del>
          </w:p>
        </w:tc>
      </w:tr>
      <w:tr w:rsidR="00E16572" w:rsidRPr="00E16572" w:rsidDel="009C19DC" w14:paraId="14B8BBC9" w14:textId="2198B7FA" w:rsidTr="00B21582">
        <w:trPr>
          <w:cnfStyle w:val="000000100000" w:firstRow="0" w:lastRow="0" w:firstColumn="0" w:lastColumn="0" w:oddVBand="0" w:evenVBand="0" w:oddHBand="1" w:evenHBand="0" w:firstRowFirstColumn="0" w:firstRowLastColumn="0" w:lastRowFirstColumn="0" w:lastRowLastColumn="0"/>
          <w:trHeight w:val="300"/>
          <w:del w:id="22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480E1CAA" w:rsidR="00E16572" w:rsidRPr="00B21582" w:rsidDel="009C19DC" w:rsidRDefault="00E16572" w:rsidP="00E16572">
            <w:pPr>
              <w:spacing w:line="240" w:lineRule="auto"/>
              <w:ind w:firstLine="0"/>
              <w:rPr>
                <w:del w:id="2210" w:author="Nate Bachmeier [AWS-SA]" w:date="2023-05-04T18:11:00Z"/>
                <w:rFonts w:ascii="Calibri" w:eastAsia="Times New Roman" w:hAnsi="Calibri" w:cs="Calibri"/>
                <w:b w:val="0"/>
                <w:bCs w:val="0"/>
                <w:color w:val="000000"/>
                <w:sz w:val="22"/>
              </w:rPr>
            </w:pPr>
            <w:del w:id="2211" w:author="Nate Bachmeier [AWS-SA]" w:date="2023-05-04T18:11:00Z">
              <w:r w:rsidRPr="00E16572" w:rsidDel="009C19DC">
                <w:rPr>
                  <w:rFonts w:ascii="Calibri" w:eastAsia="Times New Roman" w:hAnsi="Calibri" w:cs="Calibri"/>
                  <w:color w:val="000000"/>
                  <w:sz w:val="22"/>
                </w:rPr>
                <w:delText>opening door</w:delText>
              </w:r>
            </w:del>
          </w:p>
        </w:tc>
        <w:tc>
          <w:tcPr>
            <w:tcW w:w="5348" w:type="dxa"/>
            <w:noWrap/>
            <w:hideMark/>
          </w:tcPr>
          <w:p w14:paraId="709B6684" w14:textId="0AA61C4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12" w:author="Nate Bachmeier [AWS-SA]" w:date="2023-05-04T18:11:00Z"/>
                <w:rFonts w:ascii="Calibri" w:eastAsia="Times New Roman" w:hAnsi="Calibri" w:cs="Calibri"/>
                <w:color w:val="000000"/>
                <w:sz w:val="22"/>
              </w:rPr>
            </w:pPr>
            <w:del w:id="2213"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6D68CCE5" w14:textId="14F85850" w:rsidTr="00B21582">
        <w:trPr>
          <w:trHeight w:val="300"/>
          <w:del w:id="22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1867BC96" w:rsidR="00E16572" w:rsidRPr="00B21582" w:rsidDel="009C19DC" w:rsidRDefault="00E16572" w:rsidP="00E16572">
            <w:pPr>
              <w:spacing w:line="240" w:lineRule="auto"/>
              <w:ind w:firstLine="0"/>
              <w:rPr>
                <w:del w:id="2215" w:author="Nate Bachmeier [AWS-SA]" w:date="2023-05-04T18:11:00Z"/>
                <w:rFonts w:ascii="Calibri" w:eastAsia="Times New Roman" w:hAnsi="Calibri" w:cs="Calibri"/>
                <w:b w:val="0"/>
                <w:bCs w:val="0"/>
                <w:color w:val="000000"/>
                <w:sz w:val="22"/>
              </w:rPr>
            </w:pPr>
            <w:del w:id="2216" w:author="Nate Bachmeier [AWS-SA]" w:date="2023-05-04T18:11:00Z">
              <w:r w:rsidRPr="00E16572" w:rsidDel="009C19DC">
                <w:rPr>
                  <w:rFonts w:ascii="Calibri" w:eastAsia="Times New Roman" w:hAnsi="Calibri" w:cs="Calibri"/>
                  <w:color w:val="000000"/>
                  <w:sz w:val="22"/>
                </w:rPr>
                <w:delText>opening present</w:delText>
              </w:r>
            </w:del>
          </w:p>
        </w:tc>
        <w:tc>
          <w:tcPr>
            <w:tcW w:w="5348" w:type="dxa"/>
            <w:noWrap/>
            <w:hideMark/>
          </w:tcPr>
          <w:p w14:paraId="001980A4" w14:textId="3284352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17" w:author="Nate Bachmeier [AWS-SA]" w:date="2023-05-04T18:11:00Z"/>
                <w:rFonts w:ascii="Calibri" w:eastAsia="Times New Roman" w:hAnsi="Calibri" w:cs="Calibri"/>
                <w:color w:val="000000"/>
                <w:sz w:val="22"/>
              </w:rPr>
            </w:pPr>
            <w:del w:id="2218" w:author="Nate Bachmeier [AWS-SA]" w:date="2023-05-04T18:11:00Z">
              <w:r w:rsidRPr="00E16572" w:rsidDel="009C19DC">
                <w:rPr>
                  <w:rFonts w:ascii="Calibri" w:eastAsia="Times New Roman" w:hAnsi="Calibri" w:cs="Calibri"/>
                  <w:color w:val="000000"/>
                  <w:sz w:val="22"/>
                </w:rPr>
                <w:delText>856</w:delText>
              </w:r>
            </w:del>
          </w:p>
        </w:tc>
      </w:tr>
      <w:tr w:rsidR="00E16572" w:rsidRPr="00E16572" w:rsidDel="009C19DC" w14:paraId="109766E6" w14:textId="66CABF5D" w:rsidTr="00B21582">
        <w:trPr>
          <w:cnfStyle w:val="000000100000" w:firstRow="0" w:lastRow="0" w:firstColumn="0" w:lastColumn="0" w:oddVBand="0" w:evenVBand="0" w:oddHBand="1" w:evenHBand="0" w:firstRowFirstColumn="0" w:firstRowLastColumn="0" w:lastRowFirstColumn="0" w:lastRowLastColumn="0"/>
          <w:trHeight w:val="300"/>
          <w:del w:id="22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17480FA0" w:rsidR="00E16572" w:rsidRPr="00B21582" w:rsidDel="009C19DC" w:rsidRDefault="00E16572" w:rsidP="00E16572">
            <w:pPr>
              <w:spacing w:line="240" w:lineRule="auto"/>
              <w:ind w:firstLine="0"/>
              <w:rPr>
                <w:del w:id="2220" w:author="Nate Bachmeier [AWS-SA]" w:date="2023-05-04T18:11:00Z"/>
                <w:rFonts w:ascii="Calibri" w:eastAsia="Times New Roman" w:hAnsi="Calibri" w:cs="Calibri"/>
                <w:b w:val="0"/>
                <w:bCs w:val="0"/>
                <w:color w:val="000000"/>
                <w:sz w:val="22"/>
              </w:rPr>
            </w:pPr>
            <w:del w:id="2221" w:author="Nate Bachmeier [AWS-SA]" w:date="2023-05-04T18:11:00Z">
              <w:r w:rsidRPr="00E16572" w:rsidDel="009C19DC">
                <w:rPr>
                  <w:rFonts w:ascii="Calibri" w:eastAsia="Times New Roman" w:hAnsi="Calibri" w:cs="Calibri"/>
                  <w:color w:val="000000"/>
                  <w:sz w:val="22"/>
                </w:rPr>
                <w:delText>opening refrigerator</w:delText>
              </w:r>
            </w:del>
          </w:p>
        </w:tc>
        <w:tc>
          <w:tcPr>
            <w:tcW w:w="5348" w:type="dxa"/>
            <w:noWrap/>
            <w:hideMark/>
          </w:tcPr>
          <w:p w14:paraId="7AF47E1F" w14:textId="1438EC3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22" w:author="Nate Bachmeier [AWS-SA]" w:date="2023-05-04T18:11:00Z"/>
                <w:rFonts w:ascii="Calibri" w:eastAsia="Times New Roman" w:hAnsi="Calibri" w:cs="Calibri"/>
                <w:color w:val="000000"/>
                <w:sz w:val="22"/>
              </w:rPr>
            </w:pPr>
            <w:del w:id="2223" w:author="Nate Bachmeier [AWS-SA]" w:date="2023-05-04T18:11:00Z">
              <w:r w:rsidRPr="00E16572" w:rsidDel="009C19DC">
                <w:rPr>
                  <w:rFonts w:ascii="Calibri" w:eastAsia="Times New Roman" w:hAnsi="Calibri" w:cs="Calibri"/>
                  <w:color w:val="000000"/>
                  <w:sz w:val="22"/>
                </w:rPr>
                <w:delText>568</w:delText>
              </w:r>
            </w:del>
          </w:p>
        </w:tc>
      </w:tr>
      <w:tr w:rsidR="00E16572" w:rsidRPr="00E16572" w:rsidDel="009C19DC" w14:paraId="2F8A0457" w14:textId="105EECF7" w:rsidTr="00B21582">
        <w:trPr>
          <w:trHeight w:val="300"/>
          <w:del w:id="22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540DFA9B" w:rsidR="00E16572" w:rsidRPr="00B21582" w:rsidDel="009C19DC" w:rsidRDefault="00E16572" w:rsidP="00E16572">
            <w:pPr>
              <w:spacing w:line="240" w:lineRule="auto"/>
              <w:ind w:firstLine="0"/>
              <w:rPr>
                <w:del w:id="2225" w:author="Nate Bachmeier [AWS-SA]" w:date="2023-05-04T18:11:00Z"/>
                <w:rFonts w:ascii="Calibri" w:eastAsia="Times New Roman" w:hAnsi="Calibri" w:cs="Calibri"/>
                <w:b w:val="0"/>
                <w:bCs w:val="0"/>
                <w:color w:val="000000"/>
                <w:sz w:val="22"/>
              </w:rPr>
            </w:pPr>
            <w:del w:id="2226" w:author="Nate Bachmeier [AWS-SA]" w:date="2023-05-04T18:11:00Z">
              <w:r w:rsidRPr="00E16572" w:rsidDel="009C19DC">
                <w:rPr>
                  <w:rFonts w:ascii="Calibri" w:eastAsia="Times New Roman" w:hAnsi="Calibri" w:cs="Calibri"/>
                  <w:color w:val="000000"/>
                  <w:sz w:val="22"/>
                </w:rPr>
                <w:delText>opening wine bottle</w:delText>
              </w:r>
            </w:del>
          </w:p>
        </w:tc>
        <w:tc>
          <w:tcPr>
            <w:tcW w:w="5348" w:type="dxa"/>
            <w:noWrap/>
            <w:hideMark/>
          </w:tcPr>
          <w:p w14:paraId="61164CB7" w14:textId="28DF0F6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27" w:author="Nate Bachmeier [AWS-SA]" w:date="2023-05-04T18:11:00Z"/>
                <w:rFonts w:ascii="Calibri" w:eastAsia="Times New Roman" w:hAnsi="Calibri" w:cs="Calibri"/>
                <w:color w:val="000000"/>
                <w:sz w:val="22"/>
              </w:rPr>
            </w:pPr>
            <w:del w:id="2228" w:author="Nate Bachmeier [AWS-SA]" w:date="2023-05-04T18:11:00Z">
              <w:r w:rsidRPr="00E16572" w:rsidDel="009C19DC">
                <w:rPr>
                  <w:rFonts w:ascii="Calibri" w:eastAsia="Times New Roman" w:hAnsi="Calibri" w:cs="Calibri"/>
                  <w:color w:val="000000"/>
                  <w:sz w:val="22"/>
                </w:rPr>
                <w:delText>589</w:delText>
              </w:r>
            </w:del>
          </w:p>
        </w:tc>
      </w:tr>
      <w:tr w:rsidR="00E16572" w:rsidRPr="00E16572" w:rsidDel="009C19DC" w14:paraId="379AF342" w14:textId="21D2974B" w:rsidTr="00B21582">
        <w:trPr>
          <w:cnfStyle w:val="000000100000" w:firstRow="0" w:lastRow="0" w:firstColumn="0" w:lastColumn="0" w:oddVBand="0" w:evenVBand="0" w:oddHBand="1" w:evenHBand="0" w:firstRowFirstColumn="0" w:firstRowLastColumn="0" w:lastRowFirstColumn="0" w:lastRowLastColumn="0"/>
          <w:trHeight w:val="300"/>
          <w:del w:id="22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5F39F3A0" w:rsidR="00E16572" w:rsidRPr="00B21582" w:rsidDel="009C19DC" w:rsidRDefault="00E16572" w:rsidP="00E16572">
            <w:pPr>
              <w:spacing w:line="240" w:lineRule="auto"/>
              <w:ind w:firstLine="0"/>
              <w:rPr>
                <w:del w:id="2230" w:author="Nate Bachmeier [AWS-SA]" w:date="2023-05-04T18:11:00Z"/>
                <w:rFonts w:ascii="Calibri" w:eastAsia="Times New Roman" w:hAnsi="Calibri" w:cs="Calibri"/>
                <w:b w:val="0"/>
                <w:bCs w:val="0"/>
                <w:color w:val="000000"/>
                <w:sz w:val="22"/>
              </w:rPr>
            </w:pPr>
            <w:del w:id="2231" w:author="Nate Bachmeier [AWS-SA]" w:date="2023-05-04T18:11:00Z">
              <w:r w:rsidRPr="00E16572" w:rsidDel="009C19DC">
                <w:rPr>
                  <w:rFonts w:ascii="Calibri" w:eastAsia="Times New Roman" w:hAnsi="Calibri" w:cs="Calibri"/>
                  <w:color w:val="000000"/>
                  <w:sz w:val="22"/>
                </w:rPr>
                <w:delText>packing</w:delText>
              </w:r>
            </w:del>
          </w:p>
        </w:tc>
        <w:tc>
          <w:tcPr>
            <w:tcW w:w="5348" w:type="dxa"/>
            <w:noWrap/>
            <w:hideMark/>
          </w:tcPr>
          <w:p w14:paraId="7B3B939D" w14:textId="490D646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32" w:author="Nate Bachmeier [AWS-SA]" w:date="2023-05-04T18:11:00Z"/>
                <w:rFonts w:ascii="Calibri" w:eastAsia="Times New Roman" w:hAnsi="Calibri" w:cs="Calibri"/>
                <w:color w:val="000000"/>
                <w:sz w:val="22"/>
              </w:rPr>
            </w:pPr>
            <w:del w:id="2233" w:author="Nate Bachmeier [AWS-SA]" w:date="2023-05-04T18:11:00Z">
              <w:r w:rsidRPr="00E16572" w:rsidDel="009C19DC">
                <w:rPr>
                  <w:rFonts w:ascii="Calibri" w:eastAsia="Times New Roman" w:hAnsi="Calibri" w:cs="Calibri"/>
                  <w:color w:val="000000"/>
                  <w:sz w:val="22"/>
                </w:rPr>
                <w:delText>627</w:delText>
              </w:r>
            </w:del>
          </w:p>
        </w:tc>
      </w:tr>
      <w:tr w:rsidR="00E16572" w:rsidRPr="00E16572" w:rsidDel="009C19DC" w14:paraId="68205C28" w14:textId="7DC125E5" w:rsidTr="00B21582">
        <w:trPr>
          <w:trHeight w:val="300"/>
          <w:del w:id="22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369B0CD7" w:rsidR="00E16572" w:rsidRPr="00B21582" w:rsidDel="009C19DC" w:rsidRDefault="00E16572" w:rsidP="00E16572">
            <w:pPr>
              <w:spacing w:line="240" w:lineRule="auto"/>
              <w:ind w:firstLine="0"/>
              <w:rPr>
                <w:del w:id="2235" w:author="Nate Bachmeier [AWS-SA]" w:date="2023-05-04T18:11:00Z"/>
                <w:rFonts w:ascii="Calibri" w:eastAsia="Times New Roman" w:hAnsi="Calibri" w:cs="Calibri"/>
                <w:b w:val="0"/>
                <w:bCs w:val="0"/>
                <w:color w:val="000000"/>
                <w:sz w:val="22"/>
              </w:rPr>
            </w:pPr>
            <w:del w:id="2236" w:author="Nate Bachmeier [AWS-SA]" w:date="2023-05-04T18:11:00Z">
              <w:r w:rsidRPr="00E16572" w:rsidDel="009C19DC">
                <w:rPr>
                  <w:rFonts w:ascii="Calibri" w:eastAsia="Times New Roman" w:hAnsi="Calibri" w:cs="Calibri"/>
                  <w:color w:val="000000"/>
                  <w:sz w:val="22"/>
                </w:rPr>
                <w:delText>paragliding</w:delText>
              </w:r>
            </w:del>
          </w:p>
        </w:tc>
        <w:tc>
          <w:tcPr>
            <w:tcW w:w="5348" w:type="dxa"/>
            <w:noWrap/>
            <w:hideMark/>
          </w:tcPr>
          <w:p w14:paraId="2D531A30" w14:textId="72929DE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37" w:author="Nate Bachmeier [AWS-SA]" w:date="2023-05-04T18:11:00Z"/>
                <w:rFonts w:ascii="Calibri" w:eastAsia="Times New Roman" w:hAnsi="Calibri" w:cs="Calibri"/>
                <w:color w:val="000000"/>
                <w:sz w:val="22"/>
              </w:rPr>
            </w:pPr>
            <w:del w:id="2238" w:author="Nate Bachmeier [AWS-SA]" w:date="2023-05-04T18:11:00Z">
              <w:r w:rsidRPr="00E16572" w:rsidDel="009C19DC">
                <w:rPr>
                  <w:rFonts w:ascii="Calibri" w:eastAsia="Times New Roman" w:hAnsi="Calibri" w:cs="Calibri"/>
                  <w:color w:val="000000"/>
                  <w:sz w:val="22"/>
                </w:rPr>
                <w:delText>726</w:delText>
              </w:r>
            </w:del>
          </w:p>
        </w:tc>
      </w:tr>
      <w:tr w:rsidR="00E16572" w:rsidRPr="00E16572" w:rsidDel="009C19DC" w14:paraId="2471AC5E" w14:textId="359C17BC" w:rsidTr="00B21582">
        <w:trPr>
          <w:cnfStyle w:val="000000100000" w:firstRow="0" w:lastRow="0" w:firstColumn="0" w:lastColumn="0" w:oddVBand="0" w:evenVBand="0" w:oddHBand="1" w:evenHBand="0" w:firstRowFirstColumn="0" w:firstRowLastColumn="0" w:lastRowFirstColumn="0" w:lastRowLastColumn="0"/>
          <w:trHeight w:val="300"/>
          <w:del w:id="22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2016629" w:rsidR="00E16572" w:rsidRPr="00B21582" w:rsidDel="009C19DC" w:rsidRDefault="00E16572" w:rsidP="00E16572">
            <w:pPr>
              <w:spacing w:line="240" w:lineRule="auto"/>
              <w:ind w:firstLine="0"/>
              <w:rPr>
                <w:del w:id="2240" w:author="Nate Bachmeier [AWS-SA]" w:date="2023-05-04T18:11:00Z"/>
                <w:rFonts w:ascii="Calibri" w:eastAsia="Times New Roman" w:hAnsi="Calibri" w:cs="Calibri"/>
                <w:b w:val="0"/>
                <w:bCs w:val="0"/>
                <w:color w:val="000000"/>
                <w:sz w:val="22"/>
              </w:rPr>
            </w:pPr>
            <w:del w:id="2241" w:author="Nate Bachmeier [AWS-SA]" w:date="2023-05-04T18:11:00Z">
              <w:r w:rsidRPr="00E16572" w:rsidDel="009C19DC">
                <w:rPr>
                  <w:rFonts w:ascii="Calibri" w:eastAsia="Times New Roman" w:hAnsi="Calibri" w:cs="Calibri"/>
                  <w:color w:val="000000"/>
                  <w:sz w:val="22"/>
                </w:rPr>
                <w:delText>parasailing</w:delText>
              </w:r>
            </w:del>
          </w:p>
        </w:tc>
        <w:tc>
          <w:tcPr>
            <w:tcW w:w="5348" w:type="dxa"/>
            <w:noWrap/>
            <w:hideMark/>
          </w:tcPr>
          <w:p w14:paraId="093A80F3" w14:textId="69DF466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42" w:author="Nate Bachmeier [AWS-SA]" w:date="2023-05-04T18:11:00Z"/>
                <w:rFonts w:ascii="Calibri" w:eastAsia="Times New Roman" w:hAnsi="Calibri" w:cs="Calibri"/>
                <w:color w:val="000000"/>
                <w:sz w:val="22"/>
              </w:rPr>
            </w:pPr>
            <w:del w:id="2243" w:author="Nate Bachmeier [AWS-SA]" w:date="2023-05-04T18:11:00Z">
              <w:r w:rsidRPr="00E16572" w:rsidDel="009C19DC">
                <w:rPr>
                  <w:rFonts w:ascii="Calibri" w:eastAsia="Times New Roman" w:hAnsi="Calibri" w:cs="Calibri"/>
                  <w:color w:val="000000"/>
                  <w:sz w:val="22"/>
                </w:rPr>
                <w:delText>798</w:delText>
              </w:r>
            </w:del>
          </w:p>
        </w:tc>
      </w:tr>
      <w:tr w:rsidR="00E16572" w:rsidRPr="00E16572" w:rsidDel="009C19DC" w14:paraId="64D82FE8" w14:textId="4C6FA94B" w:rsidTr="00B21582">
        <w:trPr>
          <w:trHeight w:val="300"/>
          <w:del w:id="22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0DD3887A" w:rsidR="00E16572" w:rsidRPr="00B21582" w:rsidDel="009C19DC" w:rsidRDefault="00E16572" w:rsidP="00E16572">
            <w:pPr>
              <w:spacing w:line="240" w:lineRule="auto"/>
              <w:ind w:firstLine="0"/>
              <w:rPr>
                <w:del w:id="2245" w:author="Nate Bachmeier [AWS-SA]" w:date="2023-05-04T18:11:00Z"/>
                <w:rFonts w:ascii="Calibri" w:eastAsia="Times New Roman" w:hAnsi="Calibri" w:cs="Calibri"/>
                <w:b w:val="0"/>
                <w:bCs w:val="0"/>
                <w:color w:val="000000"/>
                <w:sz w:val="22"/>
              </w:rPr>
            </w:pPr>
            <w:del w:id="2246" w:author="Nate Bachmeier [AWS-SA]" w:date="2023-05-04T18:11:00Z">
              <w:r w:rsidRPr="00E16572" w:rsidDel="009C19DC">
                <w:rPr>
                  <w:rFonts w:ascii="Calibri" w:eastAsia="Times New Roman" w:hAnsi="Calibri" w:cs="Calibri"/>
                  <w:color w:val="000000"/>
                  <w:sz w:val="22"/>
                </w:rPr>
                <w:delText>parkour</w:delText>
              </w:r>
            </w:del>
          </w:p>
        </w:tc>
        <w:tc>
          <w:tcPr>
            <w:tcW w:w="5348" w:type="dxa"/>
            <w:noWrap/>
            <w:hideMark/>
          </w:tcPr>
          <w:p w14:paraId="4C228F16" w14:textId="0CA260F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47" w:author="Nate Bachmeier [AWS-SA]" w:date="2023-05-04T18:11:00Z"/>
                <w:rFonts w:ascii="Calibri" w:eastAsia="Times New Roman" w:hAnsi="Calibri" w:cs="Calibri"/>
                <w:color w:val="000000"/>
                <w:sz w:val="22"/>
              </w:rPr>
            </w:pPr>
            <w:del w:id="2248" w:author="Nate Bachmeier [AWS-SA]" w:date="2023-05-04T18:11:00Z">
              <w:r w:rsidRPr="00E16572" w:rsidDel="009C19DC">
                <w:rPr>
                  <w:rFonts w:ascii="Calibri" w:eastAsia="Times New Roman" w:hAnsi="Calibri" w:cs="Calibri"/>
                  <w:color w:val="000000"/>
                  <w:sz w:val="22"/>
                </w:rPr>
                <w:delText>451</w:delText>
              </w:r>
            </w:del>
          </w:p>
        </w:tc>
      </w:tr>
      <w:tr w:rsidR="00E16572" w:rsidRPr="00E16572" w:rsidDel="009C19DC" w14:paraId="0D2B9E37" w14:textId="01D7A160" w:rsidTr="00B21582">
        <w:trPr>
          <w:cnfStyle w:val="000000100000" w:firstRow="0" w:lastRow="0" w:firstColumn="0" w:lastColumn="0" w:oddVBand="0" w:evenVBand="0" w:oddHBand="1" w:evenHBand="0" w:firstRowFirstColumn="0" w:firstRowLastColumn="0" w:lastRowFirstColumn="0" w:lastRowLastColumn="0"/>
          <w:trHeight w:val="300"/>
          <w:del w:id="22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989D6D" w:rsidR="00E16572" w:rsidRPr="00B21582" w:rsidDel="009C19DC" w:rsidRDefault="00E16572" w:rsidP="00E16572">
            <w:pPr>
              <w:spacing w:line="240" w:lineRule="auto"/>
              <w:ind w:firstLine="0"/>
              <w:rPr>
                <w:del w:id="2250" w:author="Nate Bachmeier [AWS-SA]" w:date="2023-05-04T18:11:00Z"/>
                <w:rFonts w:ascii="Calibri" w:eastAsia="Times New Roman" w:hAnsi="Calibri" w:cs="Calibri"/>
                <w:b w:val="0"/>
                <w:bCs w:val="0"/>
                <w:color w:val="000000"/>
                <w:sz w:val="22"/>
              </w:rPr>
            </w:pPr>
            <w:del w:id="2251" w:author="Nate Bachmeier [AWS-SA]" w:date="2023-05-04T18:11:00Z">
              <w:r w:rsidRPr="00E16572" w:rsidDel="009C19DC">
                <w:rPr>
                  <w:rFonts w:ascii="Calibri" w:eastAsia="Times New Roman" w:hAnsi="Calibri" w:cs="Calibri"/>
                  <w:color w:val="000000"/>
                  <w:sz w:val="22"/>
                </w:rPr>
                <w:delText>passing American football (in game)</w:delText>
              </w:r>
            </w:del>
          </w:p>
        </w:tc>
        <w:tc>
          <w:tcPr>
            <w:tcW w:w="5348" w:type="dxa"/>
            <w:noWrap/>
            <w:hideMark/>
          </w:tcPr>
          <w:p w14:paraId="6A77B36F" w14:textId="054D4EE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52" w:author="Nate Bachmeier [AWS-SA]" w:date="2023-05-04T18:11:00Z"/>
                <w:rFonts w:ascii="Calibri" w:eastAsia="Times New Roman" w:hAnsi="Calibri" w:cs="Calibri"/>
                <w:color w:val="000000"/>
                <w:sz w:val="22"/>
              </w:rPr>
            </w:pPr>
            <w:del w:id="2253" w:author="Nate Bachmeier [AWS-SA]" w:date="2023-05-04T18:11:00Z">
              <w:r w:rsidRPr="00E16572" w:rsidDel="009C19DC">
                <w:rPr>
                  <w:rFonts w:ascii="Calibri" w:eastAsia="Times New Roman" w:hAnsi="Calibri" w:cs="Calibri"/>
                  <w:color w:val="000000"/>
                  <w:sz w:val="22"/>
                </w:rPr>
                <w:delText>557</w:delText>
              </w:r>
            </w:del>
          </w:p>
        </w:tc>
      </w:tr>
      <w:tr w:rsidR="00E16572" w:rsidRPr="00E16572" w:rsidDel="009C19DC" w14:paraId="50BAB49E" w14:textId="5B0C221E" w:rsidTr="00B21582">
        <w:trPr>
          <w:trHeight w:val="300"/>
          <w:del w:id="22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3A041087" w:rsidR="00E16572" w:rsidRPr="00B21582" w:rsidDel="009C19DC" w:rsidRDefault="00E16572" w:rsidP="00E16572">
            <w:pPr>
              <w:spacing w:line="240" w:lineRule="auto"/>
              <w:ind w:firstLine="0"/>
              <w:rPr>
                <w:del w:id="2255" w:author="Nate Bachmeier [AWS-SA]" w:date="2023-05-04T18:11:00Z"/>
                <w:rFonts w:ascii="Calibri" w:eastAsia="Times New Roman" w:hAnsi="Calibri" w:cs="Calibri"/>
                <w:b w:val="0"/>
                <w:bCs w:val="0"/>
                <w:color w:val="000000"/>
                <w:sz w:val="22"/>
              </w:rPr>
            </w:pPr>
            <w:del w:id="2256" w:author="Nate Bachmeier [AWS-SA]" w:date="2023-05-04T18:11:00Z">
              <w:r w:rsidRPr="00E16572" w:rsidDel="009C19DC">
                <w:rPr>
                  <w:rFonts w:ascii="Calibri" w:eastAsia="Times New Roman" w:hAnsi="Calibri" w:cs="Calibri"/>
                  <w:color w:val="000000"/>
                  <w:sz w:val="22"/>
                </w:rPr>
                <w:delText>passing American football (not in game)</w:delText>
              </w:r>
            </w:del>
          </w:p>
        </w:tc>
        <w:tc>
          <w:tcPr>
            <w:tcW w:w="5348" w:type="dxa"/>
            <w:noWrap/>
            <w:hideMark/>
          </w:tcPr>
          <w:p w14:paraId="7C75DD60" w14:textId="5D031A1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57" w:author="Nate Bachmeier [AWS-SA]" w:date="2023-05-04T18:11:00Z"/>
                <w:rFonts w:ascii="Calibri" w:eastAsia="Times New Roman" w:hAnsi="Calibri" w:cs="Calibri"/>
                <w:color w:val="000000"/>
                <w:sz w:val="22"/>
              </w:rPr>
            </w:pPr>
            <w:del w:id="2258" w:author="Nate Bachmeier [AWS-SA]" w:date="2023-05-04T18:11:00Z">
              <w:r w:rsidRPr="00E16572" w:rsidDel="009C19DC">
                <w:rPr>
                  <w:rFonts w:ascii="Calibri" w:eastAsia="Times New Roman" w:hAnsi="Calibri" w:cs="Calibri"/>
                  <w:color w:val="000000"/>
                  <w:sz w:val="22"/>
                </w:rPr>
                <w:delText>803</w:delText>
              </w:r>
            </w:del>
          </w:p>
        </w:tc>
      </w:tr>
      <w:tr w:rsidR="00E16572" w:rsidRPr="00E16572" w:rsidDel="009C19DC" w14:paraId="6B0058FF" w14:textId="404B2EF6" w:rsidTr="00B21582">
        <w:trPr>
          <w:cnfStyle w:val="000000100000" w:firstRow="0" w:lastRow="0" w:firstColumn="0" w:lastColumn="0" w:oddVBand="0" w:evenVBand="0" w:oddHBand="1" w:evenHBand="0" w:firstRowFirstColumn="0" w:firstRowLastColumn="0" w:lastRowFirstColumn="0" w:lastRowLastColumn="0"/>
          <w:trHeight w:val="300"/>
          <w:del w:id="22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559F31E1" w:rsidR="00E16572" w:rsidRPr="00B21582" w:rsidDel="009C19DC" w:rsidRDefault="00E16572" w:rsidP="00E16572">
            <w:pPr>
              <w:spacing w:line="240" w:lineRule="auto"/>
              <w:ind w:firstLine="0"/>
              <w:rPr>
                <w:del w:id="2260" w:author="Nate Bachmeier [AWS-SA]" w:date="2023-05-04T18:11:00Z"/>
                <w:rFonts w:ascii="Calibri" w:eastAsia="Times New Roman" w:hAnsi="Calibri" w:cs="Calibri"/>
                <w:b w:val="0"/>
                <w:bCs w:val="0"/>
                <w:color w:val="000000"/>
                <w:sz w:val="22"/>
              </w:rPr>
            </w:pPr>
            <w:del w:id="2261" w:author="Nate Bachmeier [AWS-SA]" w:date="2023-05-04T18:11:00Z">
              <w:r w:rsidRPr="00E16572" w:rsidDel="009C19DC">
                <w:rPr>
                  <w:rFonts w:ascii="Calibri" w:eastAsia="Times New Roman" w:hAnsi="Calibri" w:cs="Calibri"/>
                  <w:color w:val="000000"/>
                  <w:sz w:val="22"/>
                </w:rPr>
                <w:delText>passing soccer ball</w:delText>
              </w:r>
            </w:del>
          </w:p>
        </w:tc>
        <w:tc>
          <w:tcPr>
            <w:tcW w:w="5348" w:type="dxa"/>
            <w:noWrap/>
            <w:hideMark/>
          </w:tcPr>
          <w:p w14:paraId="6BBA73FB" w14:textId="36CF0DA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62" w:author="Nate Bachmeier [AWS-SA]" w:date="2023-05-04T18:11:00Z"/>
                <w:rFonts w:ascii="Calibri" w:eastAsia="Times New Roman" w:hAnsi="Calibri" w:cs="Calibri"/>
                <w:color w:val="000000"/>
                <w:sz w:val="22"/>
              </w:rPr>
            </w:pPr>
            <w:del w:id="2263" w:author="Nate Bachmeier [AWS-SA]" w:date="2023-05-04T18:11:00Z">
              <w:r w:rsidRPr="00E16572" w:rsidDel="009C19DC">
                <w:rPr>
                  <w:rFonts w:ascii="Calibri" w:eastAsia="Times New Roman" w:hAnsi="Calibri" w:cs="Calibri"/>
                  <w:color w:val="000000"/>
                  <w:sz w:val="22"/>
                </w:rPr>
                <w:delText>531</w:delText>
              </w:r>
            </w:del>
          </w:p>
        </w:tc>
      </w:tr>
      <w:tr w:rsidR="00E16572" w:rsidRPr="00E16572" w:rsidDel="009C19DC" w14:paraId="162F347A" w14:textId="1868E57A" w:rsidTr="00B21582">
        <w:trPr>
          <w:trHeight w:val="300"/>
          <w:del w:id="22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2862DD6C" w:rsidR="00E16572" w:rsidRPr="00B21582" w:rsidDel="009C19DC" w:rsidRDefault="00E16572" w:rsidP="00E16572">
            <w:pPr>
              <w:spacing w:line="240" w:lineRule="auto"/>
              <w:ind w:firstLine="0"/>
              <w:rPr>
                <w:del w:id="2265" w:author="Nate Bachmeier [AWS-SA]" w:date="2023-05-04T18:11:00Z"/>
                <w:rFonts w:ascii="Calibri" w:eastAsia="Times New Roman" w:hAnsi="Calibri" w:cs="Calibri"/>
                <w:b w:val="0"/>
                <w:bCs w:val="0"/>
                <w:color w:val="000000"/>
                <w:sz w:val="22"/>
              </w:rPr>
            </w:pPr>
            <w:del w:id="2266" w:author="Nate Bachmeier [AWS-SA]" w:date="2023-05-04T18:11:00Z">
              <w:r w:rsidRPr="00E16572" w:rsidDel="009C19DC">
                <w:rPr>
                  <w:rFonts w:ascii="Calibri" w:eastAsia="Times New Roman" w:hAnsi="Calibri" w:cs="Calibri"/>
                  <w:color w:val="000000"/>
                  <w:sz w:val="22"/>
                </w:rPr>
                <w:delText>peeling apples</w:delText>
              </w:r>
            </w:del>
          </w:p>
        </w:tc>
        <w:tc>
          <w:tcPr>
            <w:tcW w:w="5348" w:type="dxa"/>
            <w:noWrap/>
            <w:hideMark/>
          </w:tcPr>
          <w:p w14:paraId="7E51762A" w14:textId="58A3A11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67" w:author="Nate Bachmeier [AWS-SA]" w:date="2023-05-04T18:11:00Z"/>
                <w:rFonts w:ascii="Calibri" w:eastAsia="Times New Roman" w:hAnsi="Calibri" w:cs="Calibri"/>
                <w:color w:val="000000"/>
                <w:sz w:val="22"/>
              </w:rPr>
            </w:pPr>
            <w:del w:id="2268"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131E1C7F" w14:textId="1AB98368" w:rsidTr="00B21582">
        <w:trPr>
          <w:cnfStyle w:val="000000100000" w:firstRow="0" w:lastRow="0" w:firstColumn="0" w:lastColumn="0" w:oddVBand="0" w:evenVBand="0" w:oddHBand="1" w:evenHBand="0" w:firstRowFirstColumn="0" w:firstRowLastColumn="0" w:lastRowFirstColumn="0" w:lastRowLastColumn="0"/>
          <w:trHeight w:val="300"/>
          <w:del w:id="22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04B6C450" w:rsidR="00E16572" w:rsidRPr="00B21582" w:rsidDel="009C19DC" w:rsidRDefault="00E16572" w:rsidP="00E16572">
            <w:pPr>
              <w:spacing w:line="240" w:lineRule="auto"/>
              <w:ind w:firstLine="0"/>
              <w:rPr>
                <w:del w:id="2270" w:author="Nate Bachmeier [AWS-SA]" w:date="2023-05-04T18:11:00Z"/>
                <w:rFonts w:ascii="Calibri" w:eastAsia="Times New Roman" w:hAnsi="Calibri" w:cs="Calibri"/>
                <w:b w:val="0"/>
                <w:bCs w:val="0"/>
                <w:color w:val="000000"/>
                <w:sz w:val="22"/>
              </w:rPr>
            </w:pPr>
            <w:del w:id="2271" w:author="Nate Bachmeier [AWS-SA]" w:date="2023-05-04T18:11:00Z">
              <w:r w:rsidRPr="00E16572" w:rsidDel="009C19DC">
                <w:rPr>
                  <w:rFonts w:ascii="Calibri" w:eastAsia="Times New Roman" w:hAnsi="Calibri" w:cs="Calibri"/>
                  <w:color w:val="000000"/>
                  <w:sz w:val="22"/>
                </w:rPr>
                <w:delText>peeling banana</w:delText>
              </w:r>
            </w:del>
          </w:p>
        </w:tc>
        <w:tc>
          <w:tcPr>
            <w:tcW w:w="5348" w:type="dxa"/>
            <w:noWrap/>
            <w:hideMark/>
          </w:tcPr>
          <w:p w14:paraId="21F6C631" w14:textId="79FA847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72" w:author="Nate Bachmeier [AWS-SA]" w:date="2023-05-04T18:11:00Z"/>
                <w:rFonts w:ascii="Calibri" w:eastAsia="Times New Roman" w:hAnsi="Calibri" w:cs="Calibri"/>
                <w:color w:val="000000"/>
                <w:sz w:val="22"/>
              </w:rPr>
            </w:pPr>
            <w:del w:id="2273" w:author="Nate Bachmeier [AWS-SA]" w:date="2023-05-04T18:11:00Z">
              <w:r w:rsidRPr="00E16572" w:rsidDel="009C19DC">
                <w:rPr>
                  <w:rFonts w:ascii="Calibri" w:eastAsia="Times New Roman" w:hAnsi="Calibri" w:cs="Calibri"/>
                  <w:color w:val="000000"/>
                  <w:sz w:val="22"/>
                </w:rPr>
                <w:delText>447</w:delText>
              </w:r>
            </w:del>
          </w:p>
        </w:tc>
      </w:tr>
      <w:tr w:rsidR="00E16572" w:rsidRPr="00E16572" w:rsidDel="009C19DC" w14:paraId="7822D149" w14:textId="5CE379EB" w:rsidTr="00B21582">
        <w:trPr>
          <w:trHeight w:val="300"/>
          <w:del w:id="22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59242C86" w:rsidR="00E16572" w:rsidRPr="00B21582" w:rsidDel="009C19DC" w:rsidRDefault="00E16572" w:rsidP="00E16572">
            <w:pPr>
              <w:spacing w:line="240" w:lineRule="auto"/>
              <w:ind w:firstLine="0"/>
              <w:rPr>
                <w:del w:id="2275" w:author="Nate Bachmeier [AWS-SA]" w:date="2023-05-04T18:11:00Z"/>
                <w:rFonts w:ascii="Calibri" w:eastAsia="Times New Roman" w:hAnsi="Calibri" w:cs="Calibri"/>
                <w:b w:val="0"/>
                <w:bCs w:val="0"/>
                <w:color w:val="000000"/>
                <w:sz w:val="22"/>
              </w:rPr>
            </w:pPr>
            <w:del w:id="2276" w:author="Nate Bachmeier [AWS-SA]" w:date="2023-05-04T18:11:00Z">
              <w:r w:rsidRPr="00E16572" w:rsidDel="009C19DC">
                <w:rPr>
                  <w:rFonts w:ascii="Calibri" w:eastAsia="Times New Roman" w:hAnsi="Calibri" w:cs="Calibri"/>
                  <w:color w:val="000000"/>
                  <w:sz w:val="22"/>
                </w:rPr>
                <w:delText>peeling potatoes</w:delText>
              </w:r>
            </w:del>
          </w:p>
        </w:tc>
        <w:tc>
          <w:tcPr>
            <w:tcW w:w="5348" w:type="dxa"/>
            <w:noWrap/>
            <w:hideMark/>
          </w:tcPr>
          <w:p w14:paraId="4DA6193B" w14:textId="5E50CD5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77" w:author="Nate Bachmeier [AWS-SA]" w:date="2023-05-04T18:11:00Z"/>
                <w:rFonts w:ascii="Calibri" w:eastAsia="Times New Roman" w:hAnsi="Calibri" w:cs="Calibri"/>
                <w:color w:val="000000"/>
                <w:sz w:val="22"/>
              </w:rPr>
            </w:pPr>
            <w:del w:id="2278"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7248B8A4" w14:textId="603B0415" w:rsidTr="00B21582">
        <w:trPr>
          <w:cnfStyle w:val="000000100000" w:firstRow="0" w:lastRow="0" w:firstColumn="0" w:lastColumn="0" w:oddVBand="0" w:evenVBand="0" w:oddHBand="1" w:evenHBand="0" w:firstRowFirstColumn="0" w:firstRowLastColumn="0" w:lastRowFirstColumn="0" w:lastRowLastColumn="0"/>
          <w:trHeight w:val="300"/>
          <w:del w:id="22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48D13FCF" w:rsidR="00E16572" w:rsidRPr="00B21582" w:rsidDel="009C19DC" w:rsidRDefault="00E16572" w:rsidP="00E16572">
            <w:pPr>
              <w:spacing w:line="240" w:lineRule="auto"/>
              <w:ind w:firstLine="0"/>
              <w:rPr>
                <w:del w:id="2280" w:author="Nate Bachmeier [AWS-SA]" w:date="2023-05-04T18:11:00Z"/>
                <w:rFonts w:ascii="Calibri" w:eastAsia="Times New Roman" w:hAnsi="Calibri" w:cs="Calibri"/>
                <w:b w:val="0"/>
                <w:bCs w:val="0"/>
                <w:color w:val="000000"/>
                <w:sz w:val="22"/>
              </w:rPr>
            </w:pPr>
            <w:del w:id="2281" w:author="Nate Bachmeier [AWS-SA]" w:date="2023-05-04T18:11:00Z">
              <w:r w:rsidRPr="00E16572" w:rsidDel="009C19DC">
                <w:rPr>
                  <w:rFonts w:ascii="Calibri" w:eastAsia="Times New Roman" w:hAnsi="Calibri" w:cs="Calibri"/>
                  <w:color w:val="000000"/>
                  <w:sz w:val="22"/>
                </w:rPr>
                <w:delText>person collecting garbage</w:delText>
              </w:r>
            </w:del>
          </w:p>
        </w:tc>
        <w:tc>
          <w:tcPr>
            <w:tcW w:w="5348" w:type="dxa"/>
            <w:noWrap/>
            <w:hideMark/>
          </w:tcPr>
          <w:p w14:paraId="742CB5D6" w14:textId="2558F1A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82" w:author="Nate Bachmeier [AWS-SA]" w:date="2023-05-04T18:11:00Z"/>
                <w:rFonts w:ascii="Calibri" w:eastAsia="Times New Roman" w:hAnsi="Calibri" w:cs="Calibri"/>
                <w:color w:val="000000"/>
                <w:sz w:val="22"/>
              </w:rPr>
            </w:pPr>
            <w:del w:id="2283" w:author="Nate Bachmeier [AWS-SA]" w:date="2023-05-04T18:11:00Z">
              <w:r w:rsidRPr="00E16572" w:rsidDel="009C19DC">
                <w:rPr>
                  <w:rFonts w:ascii="Calibri" w:eastAsia="Times New Roman" w:hAnsi="Calibri" w:cs="Calibri"/>
                  <w:color w:val="000000"/>
                  <w:sz w:val="22"/>
                </w:rPr>
                <w:delText>675</w:delText>
              </w:r>
            </w:del>
          </w:p>
        </w:tc>
      </w:tr>
      <w:tr w:rsidR="00E16572" w:rsidRPr="00E16572" w:rsidDel="009C19DC" w14:paraId="263D531A" w14:textId="1F20F4DE" w:rsidTr="00B21582">
        <w:trPr>
          <w:trHeight w:val="300"/>
          <w:del w:id="22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6D5485C7" w:rsidR="00E16572" w:rsidRPr="00B21582" w:rsidDel="009C19DC" w:rsidRDefault="00E16572" w:rsidP="00E16572">
            <w:pPr>
              <w:spacing w:line="240" w:lineRule="auto"/>
              <w:ind w:firstLine="0"/>
              <w:rPr>
                <w:del w:id="2285" w:author="Nate Bachmeier [AWS-SA]" w:date="2023-05-04T18:11:00Z"/>
                <w:rFonts w:ascii="Calibri" w:eastAsia="Times New Roman" w:hAnsi="Calibri" w:cs="Calibri"/>
                <w:b w:val="0"/>
                <w:bCs w:val="0"/>
                <w:color w:val="000000"/>
                <w:sz w:val="22"/>
              </w:rPr>
            </w:pPr>
            <w:del w:id="2286" w:author="Nate Bachmeier [AWS-SA]" w:date="2023-05-04T18:11:00Z">
              <w:r w:rsidRPr="00E16572" w:rsidDel="009C19DC">
                <w:rPr>
                  <w:rFonts w:ascii="Calibri" w:eastAsia="Times New Roman" w:hAnsi="Calibri" w:cs="Calibri"/>
                  <w:color w:val="000000"/>
                  <w:sz w:val="22"/>
                </w:rPr>
                <w:delText>petting animal (not cat)</w:delText>
              </w:r>
            </w:del>
          </w:p>
        </w:tc>
        <w:tc>
          <w:tcPr>
            <w:tcW w:w="5348" w:type="dxa"/>
            <w:noWrap/>
            <w:hideMark/>
          </w:tcPr>
          <w:p w14:paraId="3EC1A756" w14:textId="4D2853B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87" w:author="Nate Bachmeier [AWS-SA]" w:date="2023-05-04T18:11:00Z"/>
                <w:rFonts w:ascii="Calibri" w:eastAsia="Times New Roman" w:hAnsi="Calibri" w:cs="Calibri"/>
                <w:color w:val="000000"/>
                <w:sz w:val="22"/>
              </w:rPr>
            </w:pPr>
            <w:del w:id="2288" w:author="Nate Bachmeier [AWS-SA]" w:date="2023-05-04T18:11:00Z">
              <w:r w:rsidRPr="00E16572" w:rsidDel="009C19DC">
                <w:rPr>
                  <w:rFonts w:ascii="Calibri" w:eastAsia="Times New Roman" w:hAnsi="Calibri" w:cs="Calibri"/>
                  <w:color w:val="000000"/>
                  <w:sz w:val="22"/>
                </w:rPr>
                <w:delText>714</w:delText>
              </w:r>
            </w:del>
          </w:p>
        </w:tc>
      </w:tr>
      <w:tr w:rsidR="00E16572" w:rsidRPr="00E16572" w:rsidDel="009C19DC" w14:paraId="3887F33D" w14:textId="39042BAC" w:rsidTr="00B21582">
        <w:trPr>
          <w:cnfStyle w:val="000000100000" w:firstRow="0" w:lastRow="0" w:firstColumn="0" w:lastColumn="0" w:oddVBand="0" w:evenVBand="0" w:oddHBand="1" w:evenHBand="0" w:firstRowFirstColumn="0" w:firstRowLastColumn="0" w:lastRowFirstColumn="0" w:lastRowLastColumn="0"/>
          <w:trHeight w:val="300"/>
          <w:del w:id="22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20C03078" w:rsidR="00E16572" w:rsidRPr="00B21582" w:rsidDel="009C19DC" w:rsidRDefault="00E16572" w:rsidP="00E16572">
            <w:pPr>
              <w:spacing w:line="240" w:lineRule="auto"/>
              <w:ind w:firstLine="0"/>
              <w:rPr>
                <w:del w:id="2290" w:author="Nate Bachmeier [AWS-SA]" w:date="2023-05-04T18:11:00Z"/>
                <w:rFonts w:ascii="Calibri" w:eastAsia="Times New Roman" w:hAnsi="Calibri" w:cs="Calibri"/>
                <w:b w:val="0"/>
                <w:bCs w:val="0"/>
                <w:color w:val="000000"/>
                <w:sz w:val="22"/>
              </w:rPr>
            </w:pPr>
            <w:del w:id="2291" w:author="Nate Bachmeier [AWS-SA]" w:date="2023-05-04T18:11:00Z">
              <w:r w:rsidRPr="00E16572" w:rsidDel="009C19DC">
                <w:rPr>
                  <w:rFonts w:ascii="Calibri" w:eastAsia="Times New Roman" w:hAnsi="Calibri" w:cs="Calibri"/>
                  <w:color w:val="000000"/>
                  <w:sz w:val="22"/>
                </w:rPr>
                <w:delText>petting cat</w:delText>
              </w:r>
            </w:del>
          </w:p>
        </w:tc>
        <w:tc>
          <w:tcPr>
            <w:tcW w:w="5348" w:type="dxa"/>
            <w:noWrap/>
            <w:hideMark/>
          </w:tcPr>
          <w:p w14:paraId="2589F4FA" w14:textId="6F9B6F2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292" w:author="Nate Bachmeier [AWS-SA]" w:date="2023-05-04T18:11:00Z"/>
                <w:rFonts w:ascii="Calibri" w:eastAsia="Times New Roman" w:hAnsi="Calibri" w:cs="Calibri"/>
                <w:color w:val="000000"/>
                <w:sz w:val="22"/>
              </w:rPr>
            </w:pPr>
            <w:del w:id="2293" w:author="Nate Bachmeier [AWS-SA]" w:date="2023-05-04T18:11:00Z">
              <w:r w:rsidRPr="00E16572" w:rsidDel="009C19DC">
                <w:rPr>
                  <w:rFonts w:ascii="Calibri" w:eastAsia="Times New Roman" w:hAnsi="Calibri" w:cs="Calibri"/>
                  <w:color w:val="000000"/>
                  <w:sz w:val="22"/>
                </w:rPr>
                <w:delText>540</w:delText>
              </w:r>
            </w:del>
          </w:p>
        </w:tc>
      </w:tr>
      <w:tr w:rsidR="00E16572" w:rsidRPr="00E16572" w:rsidDel="009C19DC" w14:paraId="7C9A170C" w14:textId="546A96BB" w:rsidTr="00B21582">
        <w:trPr>
          <w:trHeight w:val="300"/>
          <w:del w:id="22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1E1D44E6" w:rsidR="00E16572" w:rsidRPr="00B21582" w:rsidDel="009C19DC" w:rsidRDefault="00E16572" w:rsidP="00E16572">
            <w:pPr>
              <w:spacing w:line="240" w:lineRule="auto"/>
              <w:ind w:firstLine="0"/>
              <w:rPr>
                <w:del w:id="2295" w:author="Nate Bachmeier [AWS-SA]" w:date="2023-05-04T18:11:00Z"/>
                <w:rFonts w:ascii="Calibri" w:eastAsia="Times New Roman" w:hAnsi="Calibri" w:cs="Calibri"/>
                <w:b w:val="0"/>
                <w:bCs w:val="0"/>
                <w:color w:val="000000"/>
                <w:sz w:val="22"/>
              </w:rPr>
            </w:pPr>
            <w:del w:id="2296" w:author="Nate Bachmeier [AWS-SA]" w:date="2023-05-04T18:11:00Z">
              <w:r w:rsidRPr="00E16572" w:rsidDel="009C19DC">
                <w:rPr>
                  <w:rFonts w:ascii="Calibri" w:eastAsia="Times New Roman" w:hAnsi="Calibri" w:cs="Calibri"/>
                  <w:color w:val="000000"/>
                  <w:sz w:val="22"/>
                </w:rPr>
                <w:delText>petting horse</w:delText>
              </w:r>
            </w:del>
          </w:p>
        </w:tc>
        <w:tc>
          <w:tcPr>
            <w:tcW w:w="5348" w:type="dxa"/>
            <w:noWrap/>
            <w:hideMark/>
          </w:tcPr>
          <w:p w14:paraId="40118EA5" w14:textId="7B645DA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297" w:author="Nate Bachmeier [AWS-SA]" w:date="2023-05-04T18:11:00Z"/>
                <w:rFonts w:ascii="Calibri" w:eastAsia="Times New Roman" w:hAnsi="Calibri" w:cs="Calibri"/>
                <w:color w:val="000000"/>
                <w:sz w:val="22"/>
              </w:rPr>
            </w:pPr>
            <w:del w:id="2298" w:author="Nate Bachmeier [AWS-SA]" w:date="2023-05-04T18:11:00Z">
              <w:r w:rsidRPr="00E16572" w:rsidDel="009C19DC">
                <w:rPr>
                  <w:rFonts w:ascii="Calibri" w:eastAsia="Times New Roman" w:hAnsi="Calibri" w:cs="Calibri"/>
                  <w:color w:val="000000"/>
                  <w:sz w:val="22"/>
                </w:rPr>
                <w:delText>485</w:delText>
              </w:r>
            </w:del>
          </w:p>
        </w:tc>
      </w:tr>
      <w:tr w:rsidR="00E16572" w:rsidRPr="00E16572" w:rsidDel="009C19DC" w14:paraId="4D25F9D0" w14:textId="3B588363" w:rsidTr="00B21582">
        <w:trPr>
          <w:cnfStyle w:val="000000100000" w:firstRow="0" w:lastRow="0" w:firstColumn="0" w:lastColumn="0" w:oddVBand="0" w:evenVBand="0" w:oddHBand="1" w:evenHBand="0" w:firstRowFirstColumn="0" w:firstRowLastColumn="0" w:lastRowFirstColumn="0" w:lastRowLastColumn="0"/>
          <w:trHeight w:val="300"/>
          <w:del w:id="22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6BC20FA7" w:rsidR="00E16572" w:rsidRPr="00B21582" w:rsidDel="009C19DC" w:rsidRDefault="00E16572" w:rsidP="00E16572">
            <w:pPr>
              <w:spacing w:line="240" w:lineRule="auto"/>
              <w:ind w:firstLine="0"/>
              <w:rPr>
                <w:del w:id="2300" w:author="Nate Bachmeier [AWS-SA]" w:date="2023-05-04T18:11:00Z"/>
                <w:rFonts w:ascii="Calibri" w:eastAsia="Times New Roman" w:hAnsi="Calibri" w:cs="Calibri"/>
                <w:b w:val="0"/>
                <w:bCs w:val="0"/>
                <w:color w:val="000000"/>
                <w:sz w:val="22"/>
              </w:rPr>
            </w:pPr>
            <w:del w:id="2301" w:author="Nate Bachmeier [AWS-SA]" w:date="2023-05-04T18:11:00Z">
              <w:r w:rsidRPr="00E16572" w:rsidDel="009C19DC">
                <w:rPr>
                  <w:rFonts w:ascii="Calibri" w:eastAsia="Times New Roman" w:hAnsi="Calibri" w:cs="Calibri"/>
                  <w:color w:val="000000"/>
                  <w:sz w:val="22"/>
                </w:rPr>
                <w:delText>photobombing</w:delText>
              </w:r>
            </w:del>
          </w:p>
        </w:tc>
        <w:tc>
          <w:tcPr>
            <w:tcW w:w="5348" w:type="dxa"/>
            <w:noWrap/>
            <w:hideMark/>
          </w:tcPr>
          <w:p w14:paraId="5F2C9A3D" w14:textId="2B7ED25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02" w:author="Nate Bachmeier [AWS-SA]" w:date="2023-05-04T18:11:00Z"/>
                <w:rFonts w:ascii="Calibri" w:eastAsia="Times New Roman" w:hAnsi="Calibri" w:cs="Calibri"/>
                <w:color w:val="000000"/>
                <w:sz w:val="22"/>
              </w:rPr>
            </w:pPr>
            <w:del w:id="2303" w:author="Nate Bachmeier [AWS-SA]" w:date="2023-05-04T18:11:00Z">
              <w:r w:rsidRPr="00E16572" w:rsidDel="009C19DC">
                <w:rPr>
                  <w:rFonts w:ascii="Calibri" w:eastAsia="Times New Roman" w:hAnsi="Calibri" w:cs="Calibri"/>
                  <w:color w:val="000000"/>
                  <w:sz w:val="22"/>
                </w:rPr>
                <w:delText>492</w:delText>
              </w:r>
            </w:del>
          </w:p>
        </w:tc>
      </w:tr>
      <w:tr w:rsidR="00E16572" w:rsidRPr="00E16572" w:rsidDel="009C19DC" w14:paraId="7B77F629" w14:textId="47078562" w:rsidTr="00B21582">
        <w:trPr>
          <w:trHeight w:val="300"/>
          <w:del w:id="23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3F27D5F9" w:rsidR="00E16572" w:rsidRPr="00B21582" w:rsidDel="009C19DC" w:rsidRDefault="00E16572" w:rsidP="00E16572">
            <w:pPr>
              <w:spacing w:line="240" w:lineRule="auto"/>
              <w:ind w:firstLine="0"/>
              <w:rPr>
                <w:del w:id="2305" w:author="Nate Bachmeier [AWS-SA]" w:date="2023-05-04T18:11:00Z"/>
                <w:rFonts w:ascii="Calibri" w:eastAsia="Times New Roman" w:hAnsi="Calibri" w:cs="Calibri"/>
                <w:b w:val="0"/>
                <w:bCs w:val="0"/>
                <w:color w:val="000000"/>
                <w:sz w:val="22"/>
              </w:rPr>
            </w:pPr>
            <w:del w:id="2306" w:author="Nate Bachmeier [AWS-SA]" w:date="2023-05-04T18:11:00Z">
              <w:r w:rsidRPr="00E16572" w:rsidDel="009C19DC">
                <w:rPr>
                  <w:rFonts w:ascii="Calibri" w:eastAsia="Times New Roman" w:hAnsi="Calibri" w:cs="Calibri"/>
                  <w:color w:val="000000"/>
                  <w:sz w:val="22"/>
                </w:rPr>
                <w:delText>photocopying</w:delText>
              </w:r>
            </w:del>
          </w:p>
        </w:tc>
        <w:tc>
          <w:tcPr>
            <w:tcW w:w="5348" w:type="dxa"/>
            <w:noWrap/>
            <w:hideMark/>
          </w:tcPr>
          <w:p w14:paraId="68D62C8C" w14:textId="577F3B0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07" w:author="Nate Bachmeier [AWS-SA]" w:date="2023-05-04T18:11:00Z"/>
                <w:rFonts w:ascii="Calibri" w:eastAsia="Times New Roman" w:hAnsi="Calibri" w:cs="Calibri"/>
                <w:color w:val="000000"/>
                <w:sz w:val="22"/>
              </w:rPr>
            </w:pPr>
            <w:del w:id="2308" w:author="Nate Bachmeier [AWS-SA]" w:date="2023-05-04T18:11:00Z">
              <w:r w:rsidRPr="00E16572" w:rsidDel="009C19DC">
                <w:rPr>
                  <w:rFonts w:ascii="Calibri" w:eastAsia="Times New Roman" w:hAnsi="Calibri" w:cs="Calibri"/>
                  <w:color w:val="000000"/>
                  <w:sz w:val="22"/>
                </w:rPr>
                <w:delText>561</w:delText>
              </w:r>
            </w:del>
          </w:p>
        </w:tc>
      </w:tr>
      <w:tr w:rsidR="00E16572" w:rsidRPr="00E16572" w:rsidDel="009C19DC" w14:paraId="332B8C39" w14:textId="147D7488" w:rsidTr="00B21582">
        <w:trPr>
          <w:cnfStyle w:val="000000100000" w:firstRow="0" w:lastRow="0" w:firstColumn="0" w:lastColumn="0" w:oddVBand="0" w:evenVBand="0" w:oddHBand="1" w:evenHBand="0" w:firstRowFirstColumn="0" w:firstRowLastColumn="0" w:lastRowFirstColumn="0" w:lastRowLastColumn="0"/>
          <w:trHeight w:val="300"/>
          <w:del w:id="23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14FAB057" w:rsidR="00E16572" w:rsidRPr="00B21582" w:rsidDel="009C19DC" w:rsidRDefault="00E16572" w:rsidP="00E16572">
            <w:pPr>
              <w:spacing w:line="240" w:lineRule="auto"/>
              <w:ind w:firstLine="0"/>
              <w:rPr>
                <w:del w:id="2310" w:author="Nate Bachmeier [AWS-SA]" w:date="2023-05-04T18:11:00Z"/>
                <w:rFonts w:ascii="Calibri" w:eastAsia="Times New Roman" w:hAnsi="Calibri" w:cs="Calibri"/>
                <w:b w:val="0"/>
                <w:bCs w:val="0"/>
                <w:color w:val="000000"/>
                <w:sz w:val="22"/>
              </w:rPr>
            </w:pPr>
            <w:del w:id="2311" w:author="Nate Bachmeier [AWS-SA]" w:date="2023-05-04T18:11:00Z">
              <w:r w:rsidRPr="00E16572" w:rsidDel="009C19DC">
                <w:rPr>
                  <w:rFonts w:ascii="Calibri" w:eastAsia="Times New Roman" w:hAnsi="Calibri" w:cs="Calibri"/>
                  <w:color w:val="000000"/>
                  <w:sz w:val="22"/>
                </w:rPr>
                <w:delText>picking apples</w:delText>
              </w:r>
            </w:del>
          </w:p>
        </w:tc>
        <w:tc>
          <w:tcPr>
            <w:tcW w:w="5348" w:type="dxa"/>
            <w:noWrap/>
            <w:hideMark/>
          </w:tcPr>
          <w:p w14:paraId="520F61E6" w14:textId="259D096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12" w:author="Nate Bachmeier [AWS-SA]" w:date="2023-05-04T18:11:00Z"/>
                <w:rFonts w:ascii="Calibri" w:eastAsia="Times New Roman" w:hAnsi="Calibri" w:cs="Calibri"/>
                <w:color w:val="000000"/>
                <w:sz w:val="22"/>
              </w:rPr>
            </w:pPr>
            <w:del w:id="2313" w:author="Nate Bachmeier [AWS-SA]" w:date="2023-05-04T18:11:00Z">
              <w:r w:rsidRPr="00E16572" w:rsidDel="009C19DC">
                <w:rPr>
                  <w:rFonts w:ascii="Calibri" w:eastAsia="Times New Roman" w:hAnsi="Calibri" w:cs="Calibri"/>
                  <w:color w:val="000000"/>
                  <w:sz w:val="22"/>
                </w:rPr>
                <w:delText>501</w:delText>
              </w:r>
            </w:del>
          </w:p>
        </w:tc>
      </w:tr>
      <w:tr w:rsidR="00E16572" w:rsidRPr="00E16572" w:rsidDel="009C19DC" w14:paraId="16DFD5B2" w14:textId="5BE36FE3" w:rsidTr="00B21582">
        <w:trPr>
          <w:trHeight w:val="300"/>
          <w:del w:id="23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1F43B3CE" w:rsidR="00E16572" w:rsidRPr="00B21582" w:rsidDel="009C19DC" w:rsidRDefault="00E16572" w:rsidP="00E16572">
            <w:pPr>
              <w:spacing w:line="240" w:lineRule="auto"/>
              <w:ind w:firstLine="0"/>
              <w:rPr>
                <w:del w:id="2315" w:author="Nate Bachmeier [AWS-SA]" w:date="2023-05-04T18:11:00Z"/>
                <w:rFonts w:ascii="Calibri" w:eastAsia="Times New Roman" w:hAnsi="Calibri" w:cs="Calibri"/>
                <w:b w:val="0"/>
                <w:bCs w:val="0"/>
                <w:color w:val="000000"/>
                <w:sz w:val="22"/>
              </w:rPr>
            </w:pPr>
            <w:del w:id="2316" w:author="Nate Bachmeier [AWS-SA]" w:date="2023-05-04T18:11:00Z">
              <w:r w:rsidRPr="00E16572" w:rsidDel="009C19DC">
                <w:rPr>
                  <w:rFonts w:ascii="Calibri" w:eastAsia="Times New Roman" w:hAnsi="Calibri" w:cs="Calibri"/>
                  <w:color w:val="000000"/>
                  <w:sz w:val="22"/>
                </w:rPr>
                <w:delText>picking blueberries</w:delText>
              </w:r>
            </w:del>
          </w:p>
        </w:tc>
        <w:tc>
          <w:tcPr>
            <w:tcW w:w="5348" w:type="dxa"/>
            <w:noWrap/>
            <w:hideMark/>
          </w:tcPr>
          <w:p w14:paraId="6388EC58" w14:textId="05C7C52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17" w:author="Nate Bachmeier [AWS-SA]" w:date="2023-05-04T18:11:00Z"/>
                <w:rFonts w:ascii="Calibri" w:eastAsia="Times New Roman" w:hAnsi="Calibri" w:cs="Calibri"/>
                <w:color w:val="000000"/>
                <w:sz w:val="22"/>
              </w:rPr>
            </w:pPr>
            <w:del w:id="2318" w:author="Nate Bachmeier [AWS-SA]" w:date="2023-05-04T18:11:00Z">
              <w:r w:rsidRPr="00E16572" w:rsidDel="009C19DC">
                <w:rPr>
                  <w:rFonts w:ascii="Calibri" w:eastAsia="Times New Roman" w:hAnsi="Calibri" w:cs="Calibri"/>
                  <w:color w:val="000000"/>
                  <w:sz w:val="22"/>
                </w:rPr>
                <w:delText>511</w:delText>
              </w:r>
            </w:del>
          </w:p>
        </w:tc>
      </w:tr>
      <w:tr w:rsidR="00E16572" w:rsidRPr="00E16572" w:rsidDel="009C19DC" w14:paraId="13E53BA2" w14:textId="489902D0" w:rsidTr="00B21582">
        <w:trPr>
          <w:cnfStyle w:val="000000100000" w:firstRow="0" w:lastRow="0" w:firstColumn="0" w:lastColumn="0" w:oddVBand="0" w:evenVBand="0" w:oddHBand="1" w:evenHBand="0" w:firstRowFirstColumn="0" w:firstRowLastColumn="0" w:lastRowFirstColumn="0" w:lastRowLastColumn="0"/>
          <w:trHeight w:val="300"/>
          <w:del w:id="23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52FC67F3" w:rsidR="00E16572" w:rsidRPr="00B21582" w:rsidDel="009C19DC" w:rsidRDefault="00E16572" w:rsidP="00E16572">
            <w:pPr>
              <w:spacing w:line="240" w:lineRule="auto"/>
              <w:ind w:firstLine="0"/>
              <w:rPr>
                <w:del w:id="2320" w:author="Nate Bachmeier [AWS-SA]" w:date="2023-05-04T18:11:00Z"/>
                <w:rFonts w:ascii="Calibri" w:eastAsia="Times New Roman" w:hAnsi="Calibri" w:cs="Calibri"/>
                <w:b w:val="0"/>
                <w:bCs w:val="0"/>
                <w:color w:val="000000"/>
                <w:sz w:val="22"/>
              </w:rPr>
            </w:pPr>
            <w:del w:id="2321" w:author="Nate Bachmeier [AWS-SA]" w:date="2023-05-04T18:11:00Z">
              <w:r w:rsidRPr="00E16572" w:rsidDel="009C19DC">
                <w:rPr>
                  <w:rFonts w:ascii="Calibri" w:eastAsia="Times New Roman" w:hAnsi="Calibri" w:cs="Calibri"/>
                  <w:color w:val="000000"/>
                  <w:sz w:val="22"/>
                </w:rPr>
                <w:delText>pillow fight</w:delText>
              </w:r>
            </w:del>
          </w:p>
        </w:tc>
        <w:tc>
          <w:tcPr>
            <w:tcW w:w="5348" w:type="dxa"/>
            <w:noWrap/>
            <w:hideMark/>
          </w:tcPr>
          <w:p w14:paraId="73516038" w14:textId="286BBF5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22" w:author="Nate Bachmeier [AWS-SA]" w:date="2023-05-04T18:11:00Z"/>
                <w:rFonts w:ascii="Calibri" w:eastAsia="Times New Roman" w:hAnsi="Calibri" w:cs="Calibri"/>
                <w:color w:val="000000"/>
                <w:sz w:val="22"/>
              </w:rPr>
            </w:pPr>
            <w:del w:id="2323" w:author="Nate Bachmeier [AWS-SA]" w:date="2023-05-04T18:11:00Z">
              <w:r w:rsidRPr="00E16572" w:rsidDel="009C19DC">
                <w:rPr>
                  <w:rFonts w:ascii="Calibri" w:eastAsia="Times New Roman" w:hAnsi="Calibri" w:cs="Calibri"/>
                  <w:color w:val="000000"/>
                  <w:sz w:val="22"/>
                </w:rPr>
                <w:delText>829</w:delText>
              </w:r>
            </w:del>
          </w:p>
        </w:tc>
      </w:tr>
      <w:tr w:rsidR="00E16572" w:rsidRPr="00E16572" w:rsidDel="009C19DC" w14:paraId="5E1FAA34" w14:textId="35CFAF14" w:rsidTr="00B21582">
        <w:trPr>
          <w:trHeight w:val="300"/>
          <w:del w:id="23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9EFE781" w:rsidR="00E16572" w:rsidRPr="00B21582" w:rsidDel="009C19DC" w:rsidRDefault="00E16572" w:rsidP="00E16572">
            <w:pPr>
              <w:spacing w:line="240" w:lineRule="auto"/>
              <w:ind w:firstLine="0"/>
              <w:rPr>
                <w:del w:id="2325" w:author="Nate Bachmeier [AWS-SA]" w:date="2023-05-04T18:11:00Z"/>
                <w:rFonts w:ascii="Calibri" w:eastAsia="Times New Roman" w:hAnsi="Calibri" w:cs="Calibri"/>
                <w:b w:val="0"/>
                <w:bCs w:val="0"/>
                <w:color w:val="000000"/>
                <w:sz w:val="22"/>
              </w:rPr>
            </w:pPr>
            <w:del w:id="2326" w:author="Nate Bachmeier [AWS-SA]" w:date="2023-05-04T18:11:00Z">
              <w:r w:rsidRPr="00E16572" w:rsidDel="009C19DC">
                <w:rPr>
                  <w:rFonts w:ascii="Calibri" w:eastAsia="Times New Roman" w:hAnsi="Calibri" w:cs="Calibri"/>
                  <w:color w:val="000000"/>
                  <w:sz w:val="22"/>
                </w:rPr>
                <w:delText>pinching</w:delText>
              </w:r>
            </w:del>
          </w:p>
        </w:tc>
        <w:tc>
          <w:tcPr>
            <w:tcW w:w="5348" w:type="dxa"/>
            <w:noWrap/>
            <w:hideMark/>
          </w:tcPr>
          <w:p w14:paraId="562B81CE" w14:textId="77C0AD9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27" w:author="Nate Bachmeier [AWS-SA]" w:date="2023-05-04T18:11:00Z"/>
                <w:rFonts w:ascii="Calibri" w:eastAsia="Times New Roman" w:hAnsi="Calibri" w:cs="Calibri"/>
                <w:color w:val="000000"/>
                <w:sz w:val="22"/>
              </w:rPr>
            </w:pPr>
            <w:del w:id="2328"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5AFF279C" w14:textId="55E159BB" w:rsidTr="00B21582">
        <w:trPr>
          <w:cnfStyle w:val="000000100000" w:firstRow="0" w:lastRow="0" w:firstColumn="0" w:lastColumn="0" w:oddVBand="0" w:evenVBand="0" w:oddHBand="1" w:evenHBand="0" w:firstRowFirstColumn="0" w:firstRowLastColumn="0" w:lastRowFirstColumn="0" w:lastRowLastColumn="0"/>
          <w:trHeight w:val="300"/>
          <w:del w:id="23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6DB9AB95" w:rsidR="00E16572" w:rsidRPr="00B21582" w:rsidDel="009C19DC" w:rsidRDefault="00E16572" w:rsidP="00E16572">
            <w:pPr>
              <w:spacing w:line="240" w:lineRule="auto"/>
              <w:ind w:firstLine="0"/>
              <w:rPr>
                <w:del w:id="2330" w:author="Nate Bachmeier [AWS-SA]" w:date="2023-05-04T18:11:00Z"/>
                <w:rFonts w:ascii="Calibri" w:eastAsia="Times New Roman" w:hAnsi="Calibri" w:cs="Calibri"/>
                <w:b w:val="0"/>
                <w:bCs w:val="0"/>
                <w:color w:val="000000"/>
                <w:sz w:val="22"/>
              </w:rPr>
            </w:pPr>
            <w:del w:id="2331" w:author="Nate Bachmeier [AWS-SA]" w:date="2023-05-04T18:11:00Z">
              <w:r w:rsidRPr="00E16572" w:rsidDel="009C19DC">
                <w:rPr>
                  <w:rFonts w:ascii="Calibri" w:eastAsia="Times New Roman" w:hAnsi="Calibri" w:cs="Calibri"/>
                  <w:color w:val="000000"/>
                  <w:sz w:val="22"/>
                </w:rPr>
                <w:delText>pirouetting</w:delText>
              </w:r>
            </w:del>
          </w:p>
        </w:tc>
        <w:tc>
          <w:tcPr>
            <w:tcW w:w="5348" w:type="dxa"/>
            <w:noWrap/>
            <w:hideMark/>
          </w:tcPr>
          <w:p w14:paraId="229220C0" w14:textId="049B538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32" w:author="Nate Bachmeier [AWS-SA]" w:date="2023-05-04T18:11:00Z"/>
                <w:rFonts w:ascii="Calibri" w:eastAsia="Times New Roman" w:hAnsi="Calibri" w:cs="Calibri"/>
                <w:color w:val="000000"/>
                <w:sz w:val="22"/>
              </w:rPr>
            </w:pPr>
            <w:del w:id="2333" w:author="Nate Bachmeier [AWS-SA]" w:date="2023-05-04T18:11:00Z">
              <w:r w:rsidRPr="00E16572" w:rsidDel="009C19DC">
                <w:rPr>
                  <w:rFonts w:ascii="Calibri" w:eastAsia="Times New Roman" w:hAnsi="Calibri" w:cs="Calibri"/>
                  <w:color w:val="000000"/>
                  <w:sz w:val="22"/>
                </w:rPr>
                <w:delText>692</w:delText>
              </w:r>
            </w:del>
          </w:p>
        </w:tc>
      </w:tr>
      <w:tr w:rsidR="00E16572" w:rsidRPr="00E16572" w:rsidDel="009C19DC" w14:paraId="64E830AA" w14:textId="0B786D4E" w:rsidTr="00B21582">
        <w:trPr>
          <w:trHeight w:val="300"/>
          <w:del w:id="23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420B7033" w:rsidR="00E16572" w:rsidRPr="00B21582" w:rsidDel="009C19DC" w:rsidRDefault="00E16572" w:rsidP="00E16572">
            <w:pPr>
              <w:spacing w:line="240" w:lineRule="auto"/>
              <w:ind w:firstLine="0"/>
              <w:rPr>
                <w:del w:id="2335" w:author="Nate Bachmeier [AWS-SA]" w:date="2023-05-04T18:11:00Z"/>
                <w:rFonts w:ascii="Calibri" w:eastAsia="Times New Roman" w:hAnsi="Calibri" w:cs="Calibri"/>
                <w:b w:val="0"/>
                <w:bCs w:val="0"/>
                <w:color w:val="000000"/>
                <w:sz w:val="22"/>
              </w:rPr>
            </w:pPr>
            <w:del w:id="2336" w:author="Nate Bachmeier [AWS-SA]" w:date="2023-05-04T18:11:00Z">
              <w:r w:rsidRPr="00E16572" w:rsidDel="009C19DC">
                <w:rPr>
                  <w:rFonts w:ascii="Calibri" w:eastAsia="Times New Roman" w:hAnsi="Calibri" w:cs="Calibri"/>
                  <w:color w:val="000000"/>
                  <w:sz w:val="22"/>
                </w:rPr>
                <w:delText>planing wood</w:delText>
              </w:r>
            </w:del>
          </w:p>
        </w:tc>
        <w:tc>
          <w:tcPr>
            <w:tcW w:w="5348" w:type="dxa"/>
            <w:noWrap/>
            <w:hideMark/>
          </w:tcPr>
          <w:p w14:paraId="46D4986C" w14:textId="58A6A0E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37" w:author="Nate Bachmeier [AWS-SA]" w:date="2023-05-04T18:11:00Z"/>
                <w:rFonts w:ascii="Calibri" w:eastAsia="Times New Roman" w:hAnsi="Calibri" w:cs="Calibri"/>
                <w:color w:val="000000"/>
                <w:sz w:val="22"/>
              </w:rPr>
            </w:pPr>
            <w:del w:id="2338" w:author="Nate Bachmeier [AWS-SA]" w:date="2023-05-04T18:11:00Z">
              <w:r w:rsidRPr="00E16572" w:rsidDel="009C19DC">
                <w:rPr>
                  <w:rFonts w:ascii="Calibri" w:eastAsia="Times New Roman" w:hAnsi="Calibri" w:cs="Calibri"/>
                  <w:color w:val="000000"/>
                  <w:sz w:val="22"/>
                </w:rPr>
                <w:delText>604</w:delText>
              </w:r>
            </w:del>
          </w:p>
        </w:tc>
      </w:tr>
      <w:tr w:rsidR="00E16572" w:rsidRPr="00E16572" w:rsidDel="009C19DC" w14:paraId="75EDBC90" w14:textId="38D6C6F7" w:rsidTr="00B21582">
        <w:trPr>
          <w:cnfStyle w:val="000000100000" w:firstRow="0" w:lastRow="0" w:firstColumn="0" w:lastColumn="0" w:oddVBand="0" w:evenVBand="0" w:oddHBand="1" w:evenHBand="0" w:firstRowFirstColumn="0" w:firstRowLastColumn="0" w:lastRowFirstColumn="0" w:lastRowLastColumn="0"/>
          <w:trHeight w:val="300"/>
          <w:del w:id="23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5169CA95" w:rsidR="00E16572" w:rsidRPr="00B21582" w:rsidDel="009C19DC" w:rsidRDefault="00E16572" w:rsidP="00E16572">
            <w:pPr>
              <w:spacing w:line="240" w:lineRule="auto"/>
              <w:ind w:firstLine="0"/>
              <w:rPr>
                <w:del w:id="2340" w:author="Nate Bachmeier [AWS-SA]" w:date="2023-05-04T18:11:00Z"/>
                <w:rFonts w:ascii="Calibri" w:eastAsia="Times New Roman" w:hAnsi="Calibri" w:cs="Calibri"/>
                <w:b w:val="0"/>
                <w:bCs w:val="0"/>
                <w:color w:val="000000"/>
                <w:sz w:val="22"/>
              </w:rPr>
            </w:pPr>
            <w:del w:id="2341" w:author="Nate Bachmeier [AWS-SA]" w:date="2023-05-04T18:11:00Z">
              <w:r w:rsidRPr="00E16572" w:rsidDel="009C19DC">
                <w:rPr>
                  <w:rFonts w:ascii="Calibri" w:eastAsia="Times New Roman" w:hAnsi="Calibri" w:cs="Calibri"/>
                  <w:color w:val="000000"/>
                  <w:sz w:val="22"/>
                </w:rPr>
                <w:delText>planting trees</w:delText>
              </w:r>
            </w:del>
          </w:p>
        </w:tc>
        <w:tc>
          <w:tcPr>
            <w:tcW w:w="5348" w:type="dxa"/>
            <w:noWrap/>
            <w:hideMark/>
          </w:tcPr>
          <w:p w14:paraId="1E2B15BD" w14:textId="6EE3EBB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42" w:author="Nate Bachmeier [AWS-SA]" w:date="2023-05-04T18:11:00Z"/>
                <w:rFonts w:ascii="Calibri" w:eastAsia="Times New Roman" w:hAnsi="Calibri" w:cs="Calibri"/>
                <w:color w:val="000000"/>
                <w:sz w:val="22"/>
              </w:rPr>
            </w:pPr>
            <w:del w:id="2343" w:author="Nate Bachmeier [AWS-SA]" w:date="2023-05-04T18:11:00Z">
              <w:r w:rsidRPr="00E16572" w:rsidDel="009C19DC">
                <w:rPr>
                  <w:rFonts w:ascii="Calibri" w:eastAsia="Times New Roman" w:hAnsi="Calibri" w:cs="Calibri"/>
                  <w:color w:val="000000"/>
                  <w:sz w:val="22"/>
                </w:rPr>
                <w:delText>686</w:delText>
              </w:r>
            </w:del>
          </w:p>
        </w:tc>
      </w:tr>
      <w:tr w:rsidR="00E16572" w:rsidRPr="00E16572" w:rsidDel="009C19DC" w14:paraId="637F7146" w14:textId="489292E9" w:rsidTr="00B21582">
        <w:trPr>
          <w:trHeight w:val="300"/>
          <w:del w:id="23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4A179D2A" w:rsidR="00E16572" w:rsidRPr="00B21582" w:rsidDel="009C19DC" w:rsidRDefault="00E16572" w:rsidP="00E16572">
            <w:pPr>
              <w:spacing w:line="240" w:lineRule="auto"/>
              <w:ind w:firstLine="0"/>
              <w:rPr>
                <w:del w:id="2345" w:author="Nate Bachmeier [AWS-SA]" w:date="2023-05-04T18:11:00Z"/>
                <w:rFonts w:ascii="Calibri" w:eastAsia="Times New Roman" w:hAnsi="Calibri" w:cs="Calibri"/>
                <w:b w:val="0"/>
                <w:bCs w:val="0"/>
                <w:color w:val="000000"/>
                <w:sz w:val="22"/>
              </w:rPr>
            </w:pPr>
            <w:del w:id="2346" w:author="Nate Bachmeier [AWS-SA]" w:date="2023-05-04T18:11:00Z">
              <w:r w:rsidRPr="00E16572" w:rsidDel="009C19DC">
                <w:rPr>
                  <w:rFonts w:ascii="Calibri" w:eastAsia="Times New Roman" w:hAnsi="Calibri" w:cs="Calibri"/>
                  <w:color w:val="000000"/>
                  <w:sz w:val="22"/>
                </w:rPr>
                <w:delText>plastering</w:delText>
              </w:r>
            </w:del>
          </w:p>
        </w:tc>
        <w:tc>
          <w:tcPr>
            <w:tcW w:w="5348" w:type="dxa"/>
            <w:noWrap/>
            <w:hideMark/>
          </w:tcPr>
          <w:p w14:paraId="7698EB15" w14:textId="076F015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47" w:author="Nate Bachmeier [AWS-SA]" w:date="2023-05-04T18:11:00Z"/>
                <w:rFonts w:ascii="Calibri" w:eastAsia="Times New Roman" w:hAnsi="Calibri" w:cs="Calibri"/>
                <w:color w:val="000000"/>
                <w:sz w:val="22"/>
              </w:rPr>
            </w:pPr>
            <w:del w:id="2348" w:author="Nate Bachmeier [AWS-SA]" w:date="2023-05-04T18:11:00Z">
              <w:r w:rsidRPr="00E16572" w:rsidDel="009C19DC">
                <w:rPr>
                  <w:rFonts w:ascii="Calibri" w:eastAsia="Times New Roman" w:hAnsi="Calibri" w:cs="Calibri"/>
                  <w:color w:val="000000"/>
                  <w:sz w:val="22"/>
                </w:rPr>
                <w:delText>830</w:delText>
              </w:r>
            </w:del>
          </w:p>
        </w:tc>
      </w:tr>
      <w:tr w:rsidR="00E16572" w:rsidRPr="00E16572" w:rsidDel="009C19DC" w14:paraId="5EBF4A9E" w14:textId="73590B4D" w:rsidTr="00B21582">
        <w:trPr>
          <w:cnfStyle w:val="000000100000" w:firstRow="0" w:lastRow="0" w:firstColumn="0" w:lastColumn="0" w:oddVBand="0" w:evenVBand="0" w:oddHBand="1" w:evenHBand="0" w:firstRowFirstColumn="0" w:firstRowLastColumn="0" w:lastRowFirstColumn="0" w:lastRowLastColumn="0"/>
          <w:trHeight w:val="300"/>
          <w:del w:id="23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320E559B" w:rsidR="00E16572" w:rsidRPr="00B21582" w:rsidDel="009C19DC" w:rsidRDefault="00E16572" w:rsidP="00E16572">
            <w:pPr>
              <w:spacing w:line="240" w:lineRule="auto"/>
              <w:ind w:firstLine="0"/>
              <w:rPr>
                <w:del w:id="2350" w:author="Nate Bachmeier [AWS-SA]" w:date="2023-05-04T18:11:00Z"/>
                <w:rFonts w:ascii="Calibri" w:eastAsia="Times New Roman" w:hAnsi="Calibri" w:cs="Calibri"/>
                <w:b w:val="0"/>
                <w:bCs w:val="0"/>
                <w:color w:val="000000"/>
                <w:sz w:val="22"/>
              </w:rPr>
            </w:pPr>
            <w:del w:id="2351" w:author="Nate Bachmeier [AWS-SA]" w:date="2023-05-04T18:11:00Z">
              <w:r w:rsidRPr="00E16572" w:rsidDel="009C19DC">
                <w:rPr>
                  <w:rFonts w:ascii="Calibri" w:eastAsia="Times New Roman" w:hAnsi="Calibri" w:cs="Calibri"/>
                  <w:color w:val="000000"/>
                  <w:sz w:val="22"/>
                </w:rPr>
                <w:delText>playing accordion</w:delText>
              </w:r>
            </w:del>
          </w:p>
        </w:tc>
        <w:tc>
          <w:tcPr>
            <w:tcW w:w="5348" w:type="dxa"/>
            <w:noWrap/>
            <w:hideMark/>
          </w:tcPr>
          <w:p w14:paraId="702BE363" w14:textId="1F9D5F2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52" w:author="Nate Bachmeier [AWS-SA]" w:date="2023-05-04T18:11:00Z"/>
                <w:rFonts w:ascii="Calibri" w:eastAsia="Times New Roman" w:hAnsi="Calibri" w:cs="Calibri"/>
                <w:color w:val="000000"/>
                <w:sz w:val="22"/>
              </w:rPr>
            </w:pPr>
            <w:del w:id="2353" w:author="Nate Bachmeier [AWS-SA]" w:date="2023-05-04T18:11:00Z">
              <w:r w:rsidRPr="00E16572" w:rsidDel="009C19DC">
                <w:rPr>
                  <w:rFonts w:ascii="Calibri" w:eastAsia="Times New Roman" w:hAnsi="Calibri" w:cs="Calibri"/>
                  <w:color w:val="000000"/>
                  <w:sz w:val="22"/>
                </w:rPr>
                <w:delText>867</w:delText>
              </w:r>
            </w:del>
          </w:p>
        </w:tc>
      </w:tr>
      <w:tr w:rsidR="00E16572" w:rsidRPr="00E16572" w:rsidDel="009C19DC" w14:paraId="40C81870" w14:textId="535A98AE" w:rsidTr="00B21582">
        <w:trPr>
          <w:trHeight w:val="300"/>
          <w:del w:id="23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165DA4E5" w:rsidR="00E16572" w:rsidRPr="00B21582" w:rsidDel="009C19DC" w:rsidRDefault="00E16572" w:rsidP="00E16572">
            <w:pPr>
              <w:spacing w:line="240" w:lineRule="auto"/>
              <w:ind w:firstLine="0"/>
              <w:rPr>
                <w:del w:id="2355" w:author="Nate Bachmeier [AWS-SA]" w:date="2023-05-04T18:11:00Z"/>
                <w:rFonts w:ascii="Calibri" w:eastAsia="Times New Roman" w:hAnsi="Calibri" w:cs="Calibri"/>
                <w:b w:val="0"/>
                <w:bCs w:val="0"/>
                <w:color w:val="000000"/>
                <w:sz w:val="22"/>
              </w:rPr>
            </w:pPr>
            <w:del w:id="2356" w:author="Nate Bachmeier [AWS-SA]" w:date="2023-05-04T18:11:00Z">
              <w:r w:rsidRPr="00E16572" w:rsidDel="009C19DC">
                <w:rPr>
                  <w:rFonts w:ascii="Calibri" w:eastAsia="Times New Roman" w:hAnsi="Calibri" w:cs="Calibri"/>
                  <w:color w:val="000000"/>
                  <w:sz w:val="22"/>
                </w:rPr>
                <w:delText>playing american football</w:delText>
              </w:r>
            </w:del>
          </w:p>
        </w:tc>
        <w:tc>
          <w:tcPr>
            <w:tcW w:w="5348" w:type="dxa"/>
            <w:noWrap/>
            <w:hideMark/>
          </w:tcPr>
          <w:p w14:paraId="3ABEB239" w14:textId="035E4A7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57" w:author="Nate Bachmeier [AWS-SA]" w:date="2023-05-04T18:11:00Z"/>
                <w:rFonts w:ascii="Calibri" w:eastAsia="Times New Roman" w:hAnsi="Calibri" w:cs="Calibri"/>
                <w:color w:val="000000"/>
                <w:sz w:val="22"/>
              </w:rPr>
            </w:pPr>
            <w:del w:id="2358"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26303F1A" w14:textId="0C8EFCDF" w:rsidTr="00B21582">
        <w:trPr>
          <w:cnfStyle w:val="000000100000" w:firstRow="0" w:lastRow="0" w:firstColumn="0" w:lastColumn="0" w:oddVBand="0" w:evenVBand="0" w:oddHBand="1" w:evenHBand="0" w:firstRowFirstColumn="0" w:firstRowLastColumn="0" w:lastRowFirstColumn="0" w:lastRowLastColumn="0"/>
          <w:trHeight w:val="300"/>
          <w:del w:id="23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34F090C8" w:rsidR="00E16572" w:rsidRPr="00B21582" w:rsidDel="009C19DC" w:rsidRDefault="00E16572" w:rsidP="00E16572">
            <w:pPr>
              <w:spacing w:line="240" w:lineRule="auto"/>
              <w:ind w:firstLine="0"/>
              <w:rPr>
                <w:del w:id="2360" w:author="Nate Bachmeier [AWS-SA]" w:date="2023-05-04T18:11:00Z"/>
                <w:rFonts w:ascii="Calibri" w:eastAsia="Times New Roman" w:hAnsi="Calibri" w:cs="Calibri"/>
                <w:b w:val="0"/>
                <w:bCs w:val="0"/>
                <w:color w:val="000000"/>
                <w:sz w:val="22"/>
              </w:rPr>
            </w:pPr>
            <w:del w:id="2361" w:author="Nate Bachmeier [AWS-SA]" w:date="2023-05-04T18:11:00Z">
              <w:r w:rsidRPr="00E16572" w:rsidDel="009C19DC">
                <w:rPr>
                  <w:rFonts w:ascii="Calibri" w:eastAsia="Times New Roman" w:hAnsi="Calibri" w:cs="Calibri"/>
                  <w:color w:val="000000"/>
                  <w:sz w:val="22"/>
                </w:rPr>
                <w:delText>playing badminton</w:delText>
              </w:r>
            </w:del>
          </w:p>
        </w:tc>
        <w:tc>
          <w:tcPr>
            <w:tcW w:w="5348" w:type="dxa"/>
            <w:noWrap/>
            <w:hideMark/>
          </w:tcPr>
          <w:p w14:paraId="5867EE5D" w14:textId="6FB4F7B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62" w:author="Nate Bachmeier [AWS-SA]" w:date="2023-05-04T18:11:00Z"/>
                <w:rFonts w:ascii="Calibri" w:eastAsia="Times New Roman" w:hAnsi="Calibri" w:cs="Calibri"/>
                <w:color w:val="000000"/>
                <w:sz w:val="22"/>
              </w:rPr>
            </w:pPr>
            <w:del w:id="2363" w:author="Nate Bachmeier [AWS-SA]" w:date="2023-05-04T18:11:00Z">
              <w:r w:rsidRPr="00E16572" w:rsidDel="009C19DC">
                <w:rPr>
                  <w:rFonts w:ascii="Calibri" w:eastAsia="Times New Roman" w:hAnsi="Calibri" w:cs="Calibri"/>
                  <w:color w:val="000000"/>
                  <w:sz w:val="22"/>
                </w:rPr>
                <w:delText>818</w:delText>
              </w:r>
            </w:del>
          </w:p>
        </w:tc>
      </w:tr>
      <w:tr w:rsidR="00E16572" w:rsidRPr="00E16572" w:rsidDel="009C19DC" w14:paraId="209D484F" w14:textId="717DC67F" w:rsidTr="00B21582">
        <w:trPr>
          <w:trHeight w:val="300"/>
          <w:del w:id="23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45FA342F" w:rsidR="00E16572" w:rsidRPr="00B21582" w:rsidDel="009C19DC" w:rsidRDefault="00E16572" w:rsidP="00E16572">
            <w:pPr>
              <w:spacing w:line="240" w:lineRule="auto"/>
              <w:ind w:firstLine="0"/>
              <w:rPr>
                <w:del w:id="2365" w:author="Nate Bachmeier [AWS-SA]" w:date="2023-05-04T18:11:00Z"/>
                <w:rFonts w:ascii="Calibri" w:eastAsia="Times New Roman" w:hAnsi="Calibri" w:cs="Calibri"/>
                <w:b w:val="0"/>
                <w:bCs w:val="0"/>
                <w:color w:val="000000"/>
                <w:sz w:val="22"/>
              </w:rPr>
            </w:pPr>
            <w:del w:id="2366" w:author="Nate Bachmeier [AWS-SA]" w:date="2023-05-04T18:11:00Z">
              <w:r w:rsidRPr="00E16572" w:rsidDel="009C19DC">
                <w:rPr>
                  <w:rFonts w:ascii="Calibri" w:eastAsia="Times New Roman" w:hAnsi="Calibri" w:cs="Calibri"/>
                  <w:color w:val="000000"/>
                  <w:sz w:val="22"/>
                </w:rPr>
                <w:delText>playing bagpipes</w:delText>
              </w:r>
            </w:del>
          </w:p>
        </w:tc>
        <w:tc>
          <w:tcPr>
            <w:tcW w:w="5348" w:type="dxa"/>
            <w:noWrap/>
            <w:hideMark/>
          </w:tcPr>
          <w:p w14:paraId="0522BC45" w14:textId="590D623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67" w:author="Nate Bachmeier [AWS-SA]" w:date="2023-05-04T18:11:00Z"/>
                <w:rFonts w:ascii="Calibri" w:eastAsia="Times New Roman" w:hAnsi="Calibri" w:cs="Calibri"/>
                <w:color w:val="000000"/>
                <w:sz w:val="22"/>
              </w:rPr>
            </w:pPr>
            <w:del w:id="2368" w:author="Nate Bachmeier [AWS-SA]" w:date="2023-05-04T18:11:00Z">
              <w:r w:rsidRPr="00E16572" w:rsidDel="009C19DC">
                <w:rPr>
                  <w:rFonts w:ascii="Calibri" w:eastAsia="Times New Roman" w:hAnsi="Calibri" w:cs="Calibri"/>
                  <w:color w:val="000000"/>
                  <w:sz w:val="22"/>
                </w:rPr>
                <w:delText>866</w:delText>
              </w:r>
            </w:del>
          </w:p>
        </w:tc>
      </w:tr>
      <w:tr w:rsidR="00E16572" w:rsidRPr="00E16572" w:rsidDel="009C19DC" w14:paraId="4AC9FDCA" w14:textId="029C5B38" w:rsidTr="00B21582">
        <w:trPr>
          <w:cnfStyle w:val="000000100000" w:firstRow="0" w:lastRow="0" w:firstColumn="0" w:lastColumn="0" w:oddVBand="0" w:evenVBand="0" w:oddHBand="1" w:evenHBand="0" w:firstRowFirstColumn="0" w:firstRowLastColumn="0" w:lastRowFirstColumn="0" w:lastRowLastColumn="0"/>
          <w:trHeight w:val="300"/>
          <w:del w:id="23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67655EBA" w:rsidR="00E16572" w:rsidRPr="00B21582" w:rsidDel="009C19DC" w:rsidRDefault="00E16572" w:rsidP="00E16572">
            <w:pPr>
              <w:spacing w:line="240" w:lineRule="auto"/>
              <w:ind w:firstLine="0"/>
              <w:rPr>
                <w:del w:id="2370" w:author="Nate Bachmeier [AWS-SA]" w:date="2023-05-04T18:11:00Z"/>
                <w:rFonts w:ascii="Calibri" w:eastAsia="Times New Roman" w:hAnsi="Calibri" w:cs="Calibri"/>
                <w:b w:val="0"/>
                <w:bCs w:val="0"/>
                <w:color w:val="000000"/>
                <w:sz w:val="22"/>
              </w:rPr>
            </w:pPr>
            <w:del w:id="2371" w:author="Nate Bachmeier [AWS-SA]" w:date="2023-05-04T18:11:00Z">
              <w:r w:rsidRPr="00E16572" w:rsidDel="009C19DC">
                <w:rPr>
                  <w:rFonts w:ascii="Calibri" w:eastAsia="Times New Roman" w:hAnsi="Calibri" w:cs="Calibri"/>
                  <w:color w:val="000000"/>
                  <w:sz w:val="22"/>
                </w:rPr>
                <w:delText>playing basketball</w:delText>
              </w:r>
            </w:del>
          </w:p>
        </w:tc>
        <w:tc>
          <w:tcPr>
            <w:tcW w:w="5348" w:type="dxa"/>
            <w:noWrap/>
            <w:hideMark/>
          </w:tcPr>
          <w:p w14:paraId="0AB487CA" w14:textId="2FB30A3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72" w:author="Nate Bachmeier [AWS-SA]" w:date="2023-05-04T18:11:00Z"/>
                <w:rFonts w:ascii="Calibri" w:eastAsia="Times New Roman" w:hAnsi="Calibri" w:cs="Calibri"/>
                <w:color w:val="000000"/>
                <w:sz w:val="22"/>
              </w:rPr>
            </w:pPr>
            <w:del w:id="2373" w:author="Nate Bachmeier [AWS-SA]" w:date="2023-05-04T18:11:00Z">
              <w:r w:rsidRPr="00E16572" w:rsidDel="009C19DC">
                <w:rPr>
                  <w:rFonts w:ascii="Calibri" w:eastAsia="Times New Roman" w:hAnsi="Calibri" w:cs="Calibri"/>
                  <w:color w:val="000000"/>
                  <w:sz w:val="22"/>
                </w:rPr>
                <w:delText>652</w:delText>
              </w:r>
            </w:del>
          </w:p>
        </w:tc>
      </w:tr>
      <w:tr w:rsidR="00E16572" w:rsidRPr="00E16572" w:rsidDel="009C19DC" w14:paraId="1251CE7A" w14:textId="2D9C0533" w:rsidTr="00B21582">
        <w:trPr>
          <w:trHeight w:val="300"/>
          <w:del w:id="23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46E753F" w:rsidR="00E16572" w:rsidRPr="00B21582" w:rsidDel="009C19DC" w:rsidRDefault="00E16572" w:rsidP="00E16572">
            <w:pPr>
              <w:spacing w:line="240" w:lineRule="auto"/>
              <w:ind w:firstLine="0"/>
              <w:rPr>
                <w:del w:id="2375" w:author="Nate Bachmeier [AWS-SA]" w:date="2023-05-04T18:11:00Z"/>
                <w:rFonts w:ascii="Calibri" w:eastAsia="Times New Roman" w:hAnsi="Calibri" w:cs="Calibri"/>
                <w:b w:val="0"/>
                <w:bCs w:val="0"/>
                <w:color w:val="000000"/>
                <w:sz w:val="22"/>
              </w:rPr>
            </w:pPr>
            <w:del w:id="2376" w:author="Nate Bachmeier [AWS-SA]" w:date="2023-05-04T18:11:00Z">
              <w:r w:rsidRPr="00E16572" w:rsidDel="009C19DC">
                <w:rPr>
                  <w:rFonts w:ascii="Calibri" w:eastAsia="Times New Roman" w:hAnsi="Calibri" w:cs="Calibri"/>
                  <w:color w:val="000000"/>
                  <w:sz w:val="22"/>
                </w:rPr>
                <w:delText>playing bass guitar</w:delText>
              </w:r>
            </w:del>
          </w:p>
        </w:tc>
        <w:tc>
          <w:tcPr>
            <w:tcW w:w="5348" w:type="dxa"/>
            <w:noWrap/>
            <w:hideMark/>
          </w:tcPr>
          <w:p w14:paraId="7C277F76" w14:textId="05411A5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77" w:author="Nate Bachmeier [AWS-SA]" w:date="2023-05-04T18:11:00Z"/>
                <w:rFonts w:ascii="Calibri" w:eastAsia="Times New Roman" w:hAnsi="Calibri" w:cs="Calibri"/>
                <w:color w:val="000000"/>
                <w:sz w:val="22"/>
              </w:rPr>
            </w:pPr>
            <w:del w:id="2378" w:author="Nate Bachmeier [AWS-SA]" w:date="2023-05-04T18:11:00Z">
              <w:r w:rsidRPr="00E16572" w:rsidDel="009C19DC">
                <w:rPr>
                  <w:rFonts w:ascii="Calibri" w:eastAsia="Times New Roman" w:hAnsi="Calibri" w:cs="Calibri"/>
                  <w:color w:val="000000"/>
                  <w:sz w:val="22"/>
                </w:rPr>
                <w:delText>394</w:delText>
              </w:r>
            </w:del>
          </w:p>
        </w:tc>
      </w:tr>
      <w:tr w:rsidR="00E16572" w:rsidRPr="00E16572" w:rsidDel="009C19DC" w14:paraId="6AB1C61B" w14:textId="0780DEC0" w:rsidTr="00B21582">
        <w:trPr>
          <w:cnfStyle w:val="000000100000" w:firstRow="0" w:lastRow="0" w:firstColumn="0" w:lastColumn="0" w:oddVBand="0" w:evenVBand="0" w:oddHBand="1" w:evenHBand="0" w:firstRowFirstColumn="0" w:firstRowLastColumn="0" w:lastRowFirstColumn="0" w:lastRowLastColumn="0"/>
          <w:trHeight w:val="300"/>
          <w:del w:id="23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3221CC7C" w:rsidR="00E16572" w:rsidRPr="00B21582" w:rsidDel="009C19DC" w:rsidRDefault="00E16572" w:rsidP="00E16572">
            <w:pPr>
              <w:spacing w:line="240" w:lineRule="auto"/>
              <w:ind w:firstLine="0"/>
              <w:rPr>
                <w:del w:id="2380" w:author="Nate Bachmeier [AWS-SA]" w:date="2023-05-04T18:11:00Z"/>
                <w:rFonts w:ascii="Calibri" w:eastAsia="Times New Roman" w:hAnsi="Calibri" w:cs="Calibri"/>
                <w:b w:val="0"/>
                <w:bCs w:val="0"/>
                <w:color w:val="000000"/>
                <w:sz w:val="22"/>
              </w:rPr>
            </w:pPr>
            <w:del w:id="2381" w:author="Nate Bachmeier [AWS-SA]" w:date="2023-05-04T18:11:00Z">
              <w:r w:rsidRPr="00E16572" w:rsidDel="009C19DC">
                <w:rPr>
                  <w:rFonts w:ascii="Calibri" w:eastAsia="Times New Roman" w:hAnsi="Calibri" w:cs="Calibri"/>
                  <w:color w:val="000000"/>
                  <w:sz w:val="22"/>
                </w:rPr>
                <w:delText>playing beer pong</w:delText>
              </w:r>
            </w:del>
          </w:p>
        </w:tc>
        <w:tc>
          <w:tcPr>
            <w:tcW w:w="5348" w:type="dxa"/>
            <w:noWrap/>
            <w:hideMark/>
          </w:tcPr>
          <w:p w14:paraId="0866CC21" w14:textId="1FB1EA9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82" w:author="Nate Bachmeier [AWS-SA]" w:date="2023-05-04T18:11:00Z"/>
                <w:rFonts w:ascii="Calibri" w:eastAsia="Times New Roman" w:hAnsi="Calibri" w:cs="Calibri"/>
                <w:color w:val="000000"/>
                <w:sz w:val="22"/>
              </w:rPr>
            </w:pPr>
            <w:del w:id="2383" w:author="Nate Bachmeier [AWS-SA]" w:date="2023-05-04T18:11:00Z">
              <w:r w:rsidRPr="00E16572" w:rsidDel="009C19DC">
                <w:rPr>
                  <w:rFonts w:ascii="Calibri" w:eastAsia="Times New Roman" w:hAnsi="Calibri" w:cs="Calibri"/>
                  <w:color w:val="000000"/>
                  <w:sz w:val="22"/>
                </w:rPr>
                <w:delText>674</w:delText>
              </w:r>
            </w:del>
          </w:p>
        </w:tc>
      </w:tr>
      <w:tr w:rsidR="00E16572" w:rsidRPr="00E16572" w:rsidDel="009C19DC" w14:paraId="205B6780" w14:textId="1F0298E9" w:rsidTr="00B21582">
        <w:trPr>
          <w:trHeight w:val="300"/>
          <w:del w:id="23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4A8CED1D" w:rsidR="00E16572" w:rsidRPr="00B21582" w:rsidDel="009C19DC" w:rsidRDefault="00E16572" w:rsidP="00E16572">
            <w:pPr>
              <w:spacing w:line="240" w:lineRule="auto"/>
              <w:ind w:firstLine="0"/>
              <w:rPr>
                <w:del w:id="2385" w:author="Nate Bachmeier [AWS-SA]" w:date="2023-05-04T18:11:00Z"/>
                <w:rFonts w:ascii="Calibri" w:eastAsia="Times New Roman" w:hAnsi="Calibri" w:cs="Calibri"/>
                <w:b w:val="0"/>
                <w:bCs w:val="0"/>
                <w:color w:val="000000"/>
                <w:sz w:val="22"/>
              </w:rPr>
            </w:pPr>
            <w:del w:id="2386" w:author="Nate Bachmeier [AWS-SA]" w:date="2023-05-04T18:11:00Z">
              <w:r w:rsidRPr="00E16572" w:rsidDel="009C19DC">
                <w:rPr>
                  <w:rFonts w:ascii="Calibri" w:eastAsia="Times New Roman" w:hAnsi="Calibri" w:cs="Calibri"/>
                  <w:color w:val="000000"/>
                  <w:sz w:val="22"/>
                </w:rPr>
                <w:delText>playing billiards</w:delText>
              </w:r>
            </w:del>
          </w:p>
        </w:tc>
        <w:tc>
          <w:tcPr>
            <w:tcW w:w="5348" w:type="dxa"/>
            <w:noWrap/>
            <w:hideMark/>
          </w:tcPr>
          <w:p w14:paraId="3710F388" w14:textId="650C2C0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87" w:author="Nate Bachmeier [AWS-SA]" w:date="2023-05-04T18:11:00Z"/>
                <w:rFonts w:ascii="Calibri" w:eastAsia="Times New Roman" w:hAnsi="Calibri" w:cs="Calibri"/>
                <w:color w:val="000000"/>
                <w:sz w:val="22"/>
              </w:rPr>
            </w:pPr>
            <w:del w:id="2388" w:author="Nate Bachmeier [AWS-SA]" w:date="2023-05-04T18:11:00Z">
              <w:r w:rsidRPr="00E16572" w:rsidDel="009C19DC">
                <w:rPr>
                  <w:rFonts w:ascii="Calibri" w:eastAsia="Times New Roman" w:hAnsi="Calibri" w:cs="Calibri"/>
                  <w:color w:val="000000"/>
                  <w:sz w:val="22"/>
                </w:rPr>
                <w:delText>486</w:delText>
              </w:r>
            </w:del>
          </w:p>
        </w:tc>
      </w:tr>
      <w:tr w:rsidR="00E16572" w:rsidRPr="00E16572" w:rsidDel="009C19DC" w14:paraId="2A392672" w14:textId="220B29E6" w:rsidTr="00B21582">
        <w:trPr>
          <w:cnfStyle w:val="000000100000" w:firstRow="0" w:lastRow="0" w:firstColumn="0" w:lastColumn="0" w:oddVBand="0" w:evenVBand="0" w:oddHBand="1" w:evenHBand="0" w:firstRowFirstColumn="0" w:firstRowLastColumn="0" w:lastRowFirstColumn="0" w:lastRowLastColumn="0"/>
          <w:trHeight w:val="300"/>
          <w:del w:id="23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3997437A" w:rsidR="00E16572" w:rsidRPr="00B21582" w:rsidDel="009C19DC" w:rsidRDefault="00E16572" w:rsidP="00E16572">
            <w:pPr>
              <w:spacing w:line="240" w:lineRule="auto"/>
              <w:ind w:firstLine="0"/>
              <w:rPr>
                <w:del w:id="2390" w:author="Nate Bachmeier [AWS-SA]" w:date="2023-05-04T18:11:00Z"/>
                <w:rFonts w:ascii="Calibri" w:eastAsia="Times New Roman" w:hAnsi="Calibri" w:cs="Calibri"/>
                <w:b w:val="0"/>
                <w:bCs w:val="0"/>
                <w:color w:val="000000"/>
                <w:sz w:val="22"/>
              </w:rPr>
            </w:pPr>
            <w:del w:id="2391" w:author="Nate Bachmeier [AWS-SA]" w:date="2023-05-04T18:11:00Z">
              <w:r w:rsidRPr="00E16572" w:rsidDel="009C19DC">
                <w:rPr>
                  <w:rFonts w:ascii="Calibri" w:eastAsia="Times New Roman" w:hAnsi="Calibri" w:cs="Calibri"/>
                  <w:color w:val="000000"/>
                  <w:sz w:val="22"/>
                </w:rPr>
                <w:delText>playing blackjack</w:delText>
              </w:r>
            </w:del>
          </w:p>
        </w:tc>
        <w:tc>
          <w:tcPr>
            <w:tcW w:w="5348" w:type="dxa"/>
            <w:noWrap/>
            <w:hideMark/>
          </w:tcPr>
          <w:p w14:paraId="6CA5A85F" w14:textId="72B4ED9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392" w:author="Nate Bachmeier [AWS-SA]" w:date="2023-05-04T18:11:00Z"/>
                <w:rFonts w:ascii="Calibri" w:eastAsia="Times New Roman" w:hAnsi="Calibri" w:cs="Calibri"/>
                <w:color w:val="000000"/>
                <w:sz w:val="22"/>
              </w:rPr>
            </w:pPr>
            <w:del w:id="2393" w:author="Nate Bachmeier [AWS-SA]" w:date="2023-05-04T18:11:00Z">
              <w:r w:rsidRPr="00E16572" w:rsidDel="009C19DC">
                <w:rPr>
                  <w:rFonts w:ascii="Calibri" w:eastAsia="Times New Roman" w:hAnsi="Calibri" w:cs="Calibri"/>
                  <w:color w:val="000000"/>
                  <w:sz w:val="22"/>
                </w:rPr>
                <w:delText>459</w:delText>
              </w:r>
            </w:del>
          </w:p>
        </w:tc>
      </w:tr>
      <w:tr w:rsidR="00E16572" w:rsidRPr="00E16572" w:rsidDel="009C19DC" w14:paraId="57A7634C" w14:textId="2A1E3845" w:rsidTr="00B21582">
        <w:trPr>
          <w:trHeight w:val="300"/>
          <w:del w:id="23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0C66BFE4" w:rsidR="00E16572" w:rsidRPr="00B21582" w:rsidDel="009C19DC" w:rsidRDefault="00E16572" w:rsidP="00E16572">
            <w:pPr>
              <w:spacing w:line="240" w:lineRule="auto"/>
              <w:ind w:firstLine="0"/>
              <w:rPr>
                <w:del w:id="2395" w:author="Nate Bachmeier [AWS-SA]" w:date="2023-05-04T18:11:00Z"/>
                <w:rFonts w:ascii="Calibri" w:eastAsia="Times New Roman" w:hAnsi="Calibri" w:cs="Calibri"/>
                <w:b w:val="0"/>
                <w:bCs w:val="0"/>
                <w:color w:val="000000"/>
                <w:sz w:val="22"/>
              </w:rPr>
            </w:pPr>
            <w:del w:id="2396" w:author="Nate Bachmeier [AWS-SA]" w:date="2023-05-04T18:11:00Z">
              <w:r w:rsidRPr="00E16572" w:rsidDel="009C19DC">
                <w:rPr>
                  <w:rFonts w:ascii="Calibri" w:eastAsia="Times New Roman" w:hAnsi="Calibri" w:cs="Calibri"/>
                  <w:color w:val="000000"/>
                  <w:sz w:val="22"/>
                </w:rPr>
                <w:delText>playing cards</w:delText>
              </w:r>
            </w:del>
          </w:p>
        </w:tc>
        <w:tc>
          <w:tcPr>
            <w:tcW w:w="5348" w:type="dxa"/>
            <w:noWrap/>
            <w:hideMark/>
          </w:tcPr>
          <w:p w14:paraId="14F35F9A" w14:textId="079CEC3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397" w:author="Nate Bachmeier [AWS-SA]" w:date="2023-05-04T18:11:00Z"/>
                <w:rFonts w:ascii="Calibri" w:eastAsia="Times New Roman" w:hAnsi="Calibri" w:cs="Calibri"/>
                <w:color w:val="000000"/>
                <w:sz w:val="22"/>
              </w:rPr>
            </w:pPr>
            <w:del w:id="2398" w:author="Nate Bachmeier [AWS-SA]" w:date="2023-05-04T18:11:00Z">
              <w:r w:rsidRPr="00E16572" w:rsidDel="009C19DC">
                <w:rPr>
                  <w:rFonts w:ascii="Calibri" w:eastAsia="Times New Roman" w:hAnsi="Calibri" w:cs="Calibri"/>
                  <w:color w:val="000000"/>
                  <w:sz w:val="22"/>
                </w:rPr>
                <w:delText>469</w:delText>
              </w:r>
            </w:del>
          </w:p>
        </w:tc>
      </w:tr>
      <w:tr w:rsidR="00E16572" w:rsidRPr="00E16572" w:rsidDel="009C19DC" w14:paraId="6C921307" w14:textId="2CE9B4B9" w:rsidTr="00B21582">
        <w:trPr>
          <w:cnfStyle w:val="000000100000" w:firstRow="0" w:lastRow="0" w:firstColumn="0" w:lastColumn="0" w:oddVBand="0" w:evenVBand="0" w:oddHBand="1" w:evenHBand="0" w:firstRowFirstColumn="0" w:firstRowLastColumn="0" w:lastRowFirstColumn="0" w:lastRowLastColumn="0"/>
          <w:trHeight w:val="300"/>
          <w:del w:id="23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0B1631BE" w:rsidR="00E16572" w:rsidRPr="00B21582" w:rsidDel="009C19DC" w:rsidRDefault="00E16572" w:rsidP="00E16572">
            <w:pPr>
              <w:spacing w:line="240" w:lineRule="auto"/>
              <w:ind w:firstLine="0"/>
              <w:rPr>
                <w:del w:id="2400" w:author="Nate Bachmeier [AWS-SA]" w:date="2023-05-04T18:11:00Z"/>
                <w:rFonts w:ascii="Calibri" w:eastAsia="Times New Roman" w:hAnsi="Calibri" w:cs="Calibri"/>
                <w:b w:val="0"/>
                <w:bCs w:val="0"/>
                <w:color w:val="000000"/>
                <w:sz w:val="22"/>
              </w:rPr>
            </w:pPr>
            <w:del w:id="2401" w:author="Nate Bachmeier [AWS-SA]" w:date="2023-05-04T18:11:00Z">
              <w:r w:rsidRPr="00E16572" w:rsidDel="009C19DC">
                <w:rPr>
                  <w:rFonts w:ascii="Calibri" w:eastAsia="Times New Roman" w:hAnsi="Calibri" w:cs="Calibri"/>
                  <w:color w:val="000000"/>
                  <w:sz w:val="22"/>
                </w:rPr>
                <w:delText>playing cello</w:delText>
              </w:r>
            </w:del>
          </w:p>
        </w:tc>
        <w:tc>
          <w:tcPr>
            <w:tcW w:w="5348" w:type="dxa"/>
            <w:noWrap/>
            <w:hideMark/>
          </w:tcPr>
          <w:p w14:paraId="50050B5F" w14:textId="3DA6391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02" w:author="Nate Bachmeier [AWS-SA]" w:date="2023-05-04T18:11:00Z"/>
                <w:rFonts w:ascii="Calibri" w:eastAsia="Times New Roman" w:hAnsi="Calibri" w:cs="Calibri"/>
                <w:color w:val="000000"/>
                <w:sz w:val="22"/>
              </w:rPr>
            </w:pPr>
            <w:del w:id="2403" w:author="Nate Bachmeier [AWS-SA]" w:date="2023-05-04T18:11:00Z">
              <w:r w:rsidRPr="00E16572" w:rsidDel="009C19DC">
                <w:rPr>
                  <w:rFonts w:ascii="Calibri" w:eastAsia="Times New Roman" w:hAnsi="Calibri" w:cs="Calibri"/>
                  <w:color w:val="000000"/>
                  <w:sz w:val="22"/>
                </w:rPr>
                <w:delText>670</w:delText>
              </w:r>
            </w:del>
          </w:p>
        </w:tc>
      </w:tr>
      <w:tr w:rsidR="00E16572" w:rsidRPr="00E16572" w:rsidDel="009C19DC" w14:paraId="00A91FF2" w14:textId="2D08FC34" w:rsidTr="00B21582">
        <w:trPr>
          <w:trHeight w:val="300"/>
          <w:del w:id="24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17FD792A" w:rsidR="00E16572" w:rsidRPr="00B21582" w:rsidDel="009C19DC" w:rsidRDefault="00E16572" w:rsidP="00E16572">
            <w:pPr>
              <w:spacing w:line="240" w:lineRule="auto"/>
              <w:ind w:firstLine="0"/>
              <w:rPr>
                <w:del w:id="2405" w:author="Nate Bachmeier [AWS-SA]" w:date="2023-05-04T18:11:00Z"/>
                <w:rFonts w:ascii="Calibri" w:eastAsia="Times New Roman" w:hAnsi="Calibri" w:cs="Calibri"/>
                <w:b w:val="0"/>
                <w:bCs w:val="0"/>
                <w:color w:val="000000"/>
                <w:sz w:val="22"/>
              </w:rPr>
            </w:pPr>
            <w:del w:id="2406" w:author="Nate Bachmeier [AWS-SA]" w:date="2023-05-04T18:11:00Z">
              <w:r w:rsidRPr="00E16572" w:rsidDel="009C19DC">
                <w:rPr>
                  <w:rFonts w:ascii="Calibri" w:eastAsia="Times New Roman" w:hAnsi="Calibri" w:cs="Calibri"/>
                  <w:color w:val="000000"/>
                  <w:sz w:val="22"/>
                </w:rPr>
                <w:delText>playing checkers</w:delText>
              </w:r>
            </w:del>
          </w:p>
        </w:tc>
        <w:tc>
          <w:tcPr>
            <w:tcW w:w="5348" w:type="dxa"/>
            <w:noWrap/>
            <w:hideMark/>
          </w:tcPr>
          <w:p w14:paraId="43E9F001" w14:textId="02A91EA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07" w:author="Nate Bachmeier [AWS-SA]" w:date="2023-05-04T18:11:00Z"/>
                <w:rFonts w:ascii="Calibri" w:eastAsia="Times New Roman" w:hAnsi="Calibri" w:cs="Calibri"/>
                <w:color w:val="000000"/>
                <w:sz w:val="22"/>
              </w:rPr>
            </w:pPr>
            <w:del w:id="2408" w:author="Nate Bachmeier [AWS-SA]" w:date="2023-05-04T18:11:00Z">
              <w:r w:rsidRPr="00E16572" w:rsidDel="009C19DC">
                <w:rPr>
                  <w:rFonts w:ascii="Calibri" w:eastAsia="Times New Roman" w:hAnsi="Calibri" w:cs="Calibri"/>
                  <w:color w:val="000000"/>
                  <w:sz w:val="22"/>
                </w:rPr>
                <w:delText>503</w:delText>
              </w:r>
            </w:del>
          </w:p>
        </w:tc>
      </w:tr>
      <w:tr w:rsidR="00E16572" w:rsidRPr="00E16572" w:rsidDel="009C19DC" w14:paraId="664FDC27" w14:textId="0986C89B" w:rsidTr="00B21582">
        <w:trPr>
          <w:cnfStyle w:val="000000100000" w:firstRow="0" w:lastRow="0" w:firstColumn="0" w:lastColumn="0" w:oddVBand="0" w:evenVBand="0" w:oddHBand="1" w:evenHBand="0" w:firstRowFirstColumn="0" w:firstRowLastColumn="0" w:lastRowFirstColumn="0" w:lastRowLastColumn="0"/>
          <w:trHeight w:val="300"/>
          <w:del w:id="24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0068A929" w:rsidR="00E16572" w:rsidRPr="00B21582" w:rsidDel="009C19DC" w:rsidRDefault="00E16572" w:rsidP="00E16572">
            <w:pPr>
              <w:spacing w:line="240" w:lineRule="auto"/>
              <w:ind w:firstLine="0"/>
              <w:rPr>
                <w:del w:id="2410" w:author="Nate Bachmeier [AWS-SA]" w:date="2023-05-04T18:11:00Z"/>
                <w:rFonts w:ascii="Calibri" w:eastAsia="Times New Roman" w:hAnsi="Calibri" w:cs="Calibri"/>
                <w:b w:val="0"/>
                <w:bCs w:val="0"/>
                <w:color w:val="000000"/>
                <w:sz w:val="22"/>
              </w:rPr>
            </w:pPr>
            <w:del w:id="2411" w:author="Nate Bachmeier [AWS-SA]" w:date="2023-05-04T18:11:00Z">
              <w:r w:rsidRPr="00E16572" w:rsidDel="009C19DC">
                <w:rPr>
                  <w:rFonts w:ascii="Calibri" w:eastAsia="Times New Roman" w:hAnsi="Calibri" w:cs="Calibri"/>
                  <w:color w:val="000000"/>
                  <w:sz w:val="22"/>
                </w:rPr>
                <w:delText>playing chess</w:delText>
              </w:r>
            </w:del>
          </w:p>
        </w:tc>
        <w:tc>
          <w:tcPr>
            <w:tcW w:w="5348" w:type="dxa"/>
            <w:noWrap/>
            <w:hideMark/>
          </w:tcPr>
          <w:p w14:paraId="445E076E" w14:textId="6B7F30F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12" w:author="Nate Bachmeier [AWS-SA]" w:date="2023-05-04T18:11:00Z"/>
                <w:rFonts w:ascii="Calibri" w:eastAsia="Times New Roman" w:hAnsi="Calibri" w:cs="Calibri"/>
                <w:color w:val="000000"/>
                <w:sz w:val="22"/>
              </w:rPr>
            </w:pPr>
            <w:del w:id="2413" w:author="Nate Bachmeier [AWS-SA]" w:date="2023-05-04T18:11:00Z">
              <w:r w:rsidRPr="00E16572" w:rsidDel="009C19DC">
                <w:rPr>
                  <w:rFonts w:ascii="Calibri" w:eastAsia="Times New Roman" w:hAnsi="Calibri" w:cs="Calibri"/>
                  <w:color w:val="000000"/>
                  <w:sz w:val="22"/>
                </w:rPr>
                <w:delText>748</w:delText>
              </w:r>
            </w:del>
          </w:p>
        </w:tc>
      </w:tr>
      <w:tr w:rsidR="00E16572" w:rsidRPr="00E16572" w:rsidDel="009C19DC" w14:paraId="55D85B08" w14:textId="1B07C83E" w:rsidTr="00B21582">
        <w:trPr>
          <w:trHeight w:val="300"/>
          <w:del w:id="24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4F7DA649" w:rsidR="00E16572" w:rsidRPr="00B21582" w:rsidDel="009C19DC" w:rsidRDefault="00E16572" w:rsidP="00E16572">
            <w:pPr>
              <w:spacing w:line="240" w:lineRule="auto"/>
              <w:ind w:firstLine="0"/>
              <w:rPr>
                <w:del w:id="2415" w:author="Nate Bachmeier [AWS-SA]" w:date="2023-05-04T18:11:00Z"/>
                <w:rFonts w:ascii="Calibri" w:eastAsia="Times New Roman" w:hAnsi="Calibri" w:cs="Calibri"/>
                <w:b w:val="0"/>
                <w:bCs w:val="0"/>
                <w:color w:val="000000"/>
                <w:sz w:val="22"/>
              </w:rPr>
            </w:pPr>
            <w:del w:id="2416" w:author="Nate Bachmeier [AWS-SA]" w:date="2023-05-04T18:11:00Z">
              <w:r w:rsidRPr="00E16572" w:rsidDel="009C19DC">
                <w:rPr>
                  <w:rFonts w:ascii="Calibri" w:eastAsia="Times New Roman" w:hAnsi="Calibri" w:cs="Calibri"/>
                  <w:color w:val="000000"/>
                  <w:sz w:val="22"/>
                </w:rPr>
                <w:delText>playing clarinet</w:delText>
              </w:r>
            </w:del>
          </w:p>
        </w:tc>
        <w:tc>
          <w:tcPr>
            <w:tcW w:w="5348" w:type="dxa"/>
            <w:noWrap/>
            <w:hideMark/>
          </w:tcPr>
          <w:p w14:paraId="2868C19D" w14:textId="016F046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17" w:author="Nate Bachmeier [AWS-SA]" w:date="2023-05-04T18:11:00Z"/>
                <w:rFonts w:ascii="Calibri" w:eastAsia="Times New Roman" w:hAnsi="Calibri" w:cs="Calibri"/>
                <w:color w:val="000000"/>
                <w:sz w:val="22"/>
              </w:rPr>
            </w:pPr>
            <w:del w:id="2418" w:author="Nate Bachmeier [AWS-SA]" w:date="2023-05-04T18:11:00Z">
              <w:r w:rsidRPr="00E16572" w:rsidDel="009C19DC">
                <w:rPr>
                  <w:rFonts w:ascii="Calibri" w:eastAsia="Times New Roman" w:hAnsi="Calibri" w:cs="Calibri"/>
                  <w:color w:val="000000"/>
                  <w:sz w:val="22"/>
                </w:rPr>
                <w:delText>653</w:delText>
              </w:r>
            </w:del>
          </w:p>
        </w:tc>
      </w:tr>
      <w:tr w:rsidR="00E16572" w:rsidRPr="00E16572" w:rsidDel="009C19DC" w14:paraId="67C102B0" w14:textId="2451AA3C" w:rsidTr="00B21582">
        <w:trPr>
          <w:cnfStyle w:val="000000100000" w:firstRow="0" w:lastRow="0" w:firstColumn="0" w:lastColumn="0" w:oddVBand="0" w:evenVBand="0" w:oddHBand="1" w:evenHBand="0" w:firstRowFirstColumn="0" w:firstRowLastColumn="0" w:lastRowFirstColumn="0" w:lastRowLastColumn="0"/>
          <w:trHeight w:val="300"/>
          <w:del w:id="24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6A3C54BA" w:rsidR="00E16572" w:rsidRPr="00B21582" w:rsidDel="009C19DC" w:rsidRDefault="00E16572" w:rsidP="00E16572">
            <w:pPr>
              <w:spacing w:line="240" w:lineRule="auto"/>
              <w:ind w:firstLine="0"/>
              <w:rPr>
                <w:del w:id="2420" w:author="Nate Bachmeier [AWS-SA]" w:date="2023-05-04T18:11:00Z"/>
                <w:rFonts w:ascii="Calibri" w:eastAsia="Times New Roman" w:hAnsi="Calibri" w:cs="Calibri"/>
                <w:b w:val="0"/>
                <w:bCs w:val="0"/>
                <w:color w:val="000000"/>
                <w:sz w:val="22"/>
              </w:rPr>
            </w:pPr>
            <w:del w:id="2421" w:author="Nate Bachmeier [AWS-SA]" w:date="2023-05-04T18:11:00Z">
              <w:r w:rsidRPr="00E16572" w:rsidDel="009C19DC">
                <w:rPr>
                  <w:rFonts w:ascii="Calibri" w:eastAsia="Times New Roman" w:hAnsi="Calibri" w:cs="Calibri"/>
                  <w:color w:val="000000"/>
                  <w:sz w:val="22"/>
                </w:rPr>
                <w:delText>playing controller</w:delText>
              </w:r>
            </w:del>
          </w:p>
        </w:tc>
        <w:tc>
          <w:tcPr>
            <w:tcW w:w="5348" w:type="dxa"/>
            <w:noWrap/>
            <w:hideMark/>
          </w:tcPr>
          <w:p w14:paraId="0DF76A98" w14:textId="2495DD2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22" w:author="Nate Bachmeier [AWS-SA]" w:date="2023-05-04T18:11:00Z"/>
                <w:rFonts w:ascii="Calibri" w:eastAsia="Times New Roman" w:hAnsi="Calibri" w:cs="Calibri"/>
                <w:color w:val="000000"/>
                <w:sz w:val="22"/>
              </w:rPr>
            </w:pPr>
            <w:del w:id="2423" w:author="Nate Bachmeier [AWS-SA]" w:date="2023-05-04T18:11:00Z">
              <w:r w:rsidRPr="00E16572" w:rsidDel="009C19DC">
                <w:rPr>
                  <w:rFonts w:ascii="Calibri" w:eastAsia="Times New Roman" w:hAnsi="Calibri" w:cs="Calibri"/>
                  <w:color w:val="000000"/>
                  <w:sz w:val="22"/>
                </w:rPr>
                <w:delText>600</w:delText>
              </w:r>
            </w:del>
          </w:p>
        </w:tc>
      </w:tr>
      <w:tr w:rsidR="00E16572" w:rsidRPr="00E16572" w:rsidDel="009C19DC" w14:paraId="48EC4B5F" w14:textId="5E9B7A9A" w:rsidTr="00B21582">
        <w:trPr>
          <w:trHeight w:val="300"/>
          <w:del w:id="24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547F354F" w:rsidR="00E16572" w:rsidRPr="00B21582" w:rsidDel="009C19DC" w:rsidRDefault="00E16572" w:rsidP="00E16572">
            <w:pPr>
              <w:spacing w:line="240" w:lineRule="auto"/>
              <w:ind w:firstLine="0"/>
              <w:rPr>
                <w:del w:id="2425" w:author="Nate Bachmeier [AWS-SA]" w:date="2023-05-04T18:11:00Z"/>
                <w:rFonts w:ascii="Calibri" w:eastAsia="Times New Roman" w:hAnsi="Calibri" w:cs="Calibri"/>
                <w:b w:val="0"/>
                <w:bCs w:val="0"/>
                <w:color w:val="000000"/>
                <w:sz w:val="22"/>
              </w:rPr>
            </w:pPr>
            <w:del w:id="2426" w:author="Nate Bachmeier [AWS-SA]" w:date="2023-05-04T18:11:00Z">
              <w:r w:rsidRPr="00E16572" w:rsidDel="009C19DC">
                <w:rPr>
                  <w:rFonts w:ascii="Calibri" w:eastAsia="Times New Roman" w:hAnsi="Calibri" w:cs="Calibri"/>
                  <w:color w:val="000000"/>
                  <w:sz w:val="22"/>
                </w:rPr>
                <w:delText>playing cricket</w:delText>
              </w:r>
            </w:del>
          </w:p>
        </w:tc>
        <w:tc>
          <w:tcPr>
            <w:tcW w:w="5348" w:type="dxa"/>
            <w:noWrap/>
            <w:hideMark/>
          </w:tcPr>
          <w:p w14:paraId="3FB975E3" w14:textId="6B38016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27" w:author="Nate Bachmeier [AWS-SA]" w:date="2023-05-04T18:11:00Z"/>
                <w:rFonts w:ascii="Calibri" w:eastAsia="Times New Roman" w:hAnsi="Calibri" w:cs="Calibri"/>
                <w:color w:val="000000"/>
                <w:sz w:val="22"/>
              </w:rPr>
            </w:pPr>
            <w:del w:id="2428" w:author="Nate Bachmeier [AWS-SA]" w:date="2023-05-04T18:11:00Z">
              <w:r w:rsidRPr="00E16572" w:rsidDel="009C19DC">
                <w:rPr>
                  <w:rFonts w:ascii="Calibri" w:eastAsia="Times New Roman" w:hAnsi="Calibri" w:cs="Calibri"/>
                  <w:color w:val="000000"/>
                  <w:sz w:val="22"/>
                </w:rPr>
                <w:delText>715</w:delText>
              </w:r>
            </w:del>
          </w:p>
        </w:tc>
      </w:tr>
      <w:tr w:rsidR="00E16572" w:rsidRPr="00E16572" w:rsidDel="009C19DC" w14:paraId="353EB230" w14:textId="4A2DDC54" w:rsidTr="00B21582">
        <w:trPr>
          <w:cnfStyle w:val="000000100000" w:firstRow="0" w:lastRow="0" w:firstColumn="0" w:lastColumn="0" w:oddVBand="0" w:evenVBand="0" w:oddHBand="1" w:evenHBand="0" w:firstRowFirstColumn="0" w:firstRowLastColumn="0" w:lastRowFirstColumn="0" w:lastRowLastColumn="0"/>
          <w:trHeight w:val="300"/>
          <w:del w:id="24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66C0EEB4" w:rsidR="00E16572" w:rsidRPr="00B21582" w:rsidDel="009C19DC" w:rsidRDefault="00E16572" w:rsidP="00E16572">
            <w:pPr>
              <w:spacing w:line="240" w:lineRule="auto"/>
              <w:ind w:firstLine="0"/>
              <w:rPr>
                <w:del w:id="2430" w:author="Nate Bachmeier [AWS-SA]" w:date="2023-05-04T18:11:00Z"/>
                <w:rFonts w:ascii="Calibri" w:eastAsia="Times New Roman" w:hAnsi="Calibri" w:cs="Calibri"/>
                <w:b w:val="0"/>
                <w:bCs w:val="0"/>
                <w:color w:val="000000"/>
                <w:sz w:val="22"/>
              </w:rPr>
            </w:pPr>
            <w:del w:id="2431" w:author="Nate Bachmeier [AWS-SA]" w:date="2023-05-04T18:11:00Z">
              <w:r w:rsidRPr="00E16572" w:rsidDel="009C19DC">
                <w:rPr>
                  <w:rFonts w:ascii="Calibri" w:eastAsia="Times New Roman" w:hAnsi="Calibri" w:cs="Calibri"/>
                  <w:color w:val="000000"/>
                  <w:sz w:val="22"/>
                </w:rPr>
                <w:delText>playing cymbals</w:delText>
              </w:r>
            </w:del>
          </w:p>
        </w:tc>
        <w:tc>
          <w:tcPr>
            <w:tcW w:w="5348" w:type="dxa"/>
            <w:noWrap/>
            <w:hideMark/>
          </w:tcPr>
          <w:p w14:paraId="25CFF034" w14:textId="12971C8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32" w:author="Nate Bachmeier [AWS-SA]" w:date="2023-05-04T18:11:00Z"/>
                <w:rFonts w:ascii="Calibri" w:eastAsia="Times New Roman" w:hAnsi="Calibri" w:cs="Calibri"/>
                <w:color w:val="000000"/>
                <w:sz w:val="22"/>
              </w:rPr>
            </w:pPr>
            <w:del w:id="2433" w:author="Nate Bachmeier [AWS-SA]" w:date="2023-05-04T18:11:00Z">
              <w:r w:rsidRPr="00E16572" w:rsidDel="009C19DC">
                <w:rPr>
                  <w:rFonts w:ascii="Calibri" w:eastAsia="Times New Roman" w:hAnsi="Calibri" w:cs="Calibri"/>
                  <w:color w:val="000000"/>
                  <w:sz w:val="22"/>
                </w:rPr>
                <w:delText>735</w:delText>
              </w:r>
            </w:del>
          </w:p>
        </w:tc>
      </w:tr>
      <w:tr w:rsidR="00E16572" w:rsidRPr="00E16572" w:rsidDel="009C19DC" w14:paraId="204E0DC8" w14:textId="75630187" w:rsidTr="00B21582">
        <w:trPr>
          <w:trHeight w:val="300"/>
          <w:del w:id="24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8B3F0C" w:rsidR="00E16572" w:rsidRPr="00B21582" w:rsidDel="009C19DC" w:rsidRDefault="00E16572" w:rsidP="00E16572">
            <w:pPr>
              <w:spacing w:line="240" w:lineRule="auto"/>
              <w:ind w:firstLine="0"/>
              <w:rPr>
                <w:del w:id="2435" w:author="Nate Bachmeier [AWS-SA]" w:date="2023-05-04T18:11:00Z"/>
                <w:rFonts w:ascii="Calibri" w:eastAsia="Times New Roman" w:hAnsi="Calibri" w:cs="Calibri"/>
                <w:b w:val="0"/>
                <w:bCs w:val="0"/>
                <w:color w:val="000000"/>
                <w:sz w:val="22"/>
              </w:rPr>
            </w:pPr>
            <w:del w:id="2436" w:author="Nate Bachmeier [AWS-SA]" w:date="2023-05-04T18:11:00Z">
              <w:r w:rsidRPr="00E16572" w:rsidDel="009C19DC">
                <w:rPr>
                  <w:rFonts w:ascii="Calibri" w:eastAsia="Times New Roman" w:hAnsi="Calibri" w:cs="Calibri"/>
                  <w:color w:val="000000"/>
                  <w:sz w:val="22"/>
                </w:rPr>
                <w:delText>playing darts</w:delText>
              </w:r>
            </w:del>
          </w:p>
        </w:tc>
        <w:tc>
          <w:tcPr>
            <w:tcW w:w="5348" w:type="dxa"/>
            <w:noWrap/>
            <w:hideMark/>
          </w:tcPr>
          <w:p w14:paraId="50EFF31A" w14:textId="4A49342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37" w:author="Nate Bachmeier [AWS-SA]" w:date="2023-05-04T18:11:00Z"/>
                <w:rFonts w:ascii="Calibri" w:eastAsia="Times New Roman" w:hAnsi="Calibri" w:cs="Calibri"/>
                <w:color w:val="000000"/>
                <w:sz w:val="22"/>
              </w:rPr>
            </w:pPr>
            <w:del w:id="2438"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5096B760" w14:textId="2DF211B2" w:rsidTr="00B21582">
        <w:trPr>
          <w:cnfStyle w:val="000000100000" w:firstRow="0" w:lastRow="0" w:firstColumn="0" w:lastColumn="0" w:oddVBand="0" w:evenVBand="0" w:oddHBand="1" w:evenHBand="0" w:firstRowFirstColumn="0" w:firstRowLastColumn="0" w:lastRowFirstColumn="0" w:lastRowLastColumn="0"/>
          <w:trHeight w:val="300"/>
          <w:del w:id="24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632D5F9E" w:rsidR="00E16572" w:rsidRPr="00B21582" w:rsidDel="009C19DC" w:rsidRDefault="00E16572" w:rsidP="00E16572">
            <w:pPr>
              <w:spacing w:line="240" w:lineRule="auto"/>
              <w:ind w:firstLine="0"/>
              <w:rPr>
                <w:del w:id="2440" w:author="Nate Bachmeier [AWS-SA]" w:date="2023-05-04T18:11:00Z"/>
                <w:rFonts w:ascii="Calibri" w:eastAsia="Times New Roman" w:hAnsi="Calibri" w:cs="Calibri"/>
                <w:b w:val="0"/>
                <w:bCs w:val="0"/>
                <w:color w:val="000000"/>
                <w:sz w:val="22"/>
              </w:rPr>
            </w:pPr>
            <w:del w:id="2441" w:author="Nate Bachmeier [AWS-SA]" w:date="2023-05-04T18:11:00Z">
              <w:r w:rsidRPr="00E16572" w:rsidDel="009C19DC">
                <w:rPr>
                  <w:rFonts w:ascii="Calibri" w:eastAsia="Times New Roman" w:hAnsi="Calibri" w:cs="Calibri"/>
                  <w:color w:val="000000"/>
                  <w:sz w:val="22"/>
                </w:rPr>
                <w:delText>playing didgeridoo</w:delText>
              </w:r>
            </w:del>
          </w:p>
        </w:tc>
        <w:tc>
          <w:tcPr>
            <w:tcW w:w="5348" w:type="dxa"/>
            <w:noWrap/>
            <w:hideMark/>
          </w:tcPr>
          <w:p w14:paraId="7EB3BE41" w14:textId="274C1C9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42" w:author="Nate Bachmeier [AWS-SA]" w:date="2023-05-04T18:11:00Z"/>
                <w:rFonts w:ascii="Calibri" w:eastAsia="Times New Roman" w:hAnsi="Calibri" w:cs="Calibri"/>
                <w:color w:val="000000"/>
                <w:sz w:val="22"/>
              </w:rPr>
            </w:pPr>
            <w:del w:id="2443" w:author="Nate Bachmeier [AWS-SA]" w:date="2023-05-04T18:11:00Z">
              <w:r w:rsidRPr="00E16572" w:rsidDel="009C19DC">
                <w:rPr>
                  <w:rFonts w:ascii="Calibri" w:eastAsia="Times New Roman" w:hAnsi="Calibri" w:cs="Calibri"/>
                  <w:color w:val="000000"/>
                  <w:sz w:val="22"/>
                </w:rPr>
                <w:delText>879</w:delText>
              </w:r>
            </w:del>
          </w:p>
        </w:tc>
      </w:tr>
      <w:tr w:rsidR="00E16572" w:rsidRPr="00E16572" w:rsidDel="009C19DC" w14:paraId="2E27BEEA" w14:textId="35E73631" w:rsidTr="00B21582">
        <w:trPr>
          <w:trHeight w:val="300"/>
          <w:del w:id="24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4A368480" w:rsidR="00E16572" w:rsidRPr="00B21582" w:rsidDel="009C19DC" w:rsidRDefault="00E16572" w:rsidP="00E16572">
            <w:pPr>
              <w:spacing w:line="240" w:lineRule="auto"/>
              <w:ind w:firstLine="0"/>
              <w:rPr>
                <w:del w:id="2445" w:author="Nate Bachmeier [AWS-SA]" w:date="2023-05-04T18:11:00Z"/>
                <w:rFonts w:ascii="Calibri" w:eastAsia="Times New Roman" w:hAnsi="Calibri" w:cs="Calibri"/>
                <w:b w:val="0"/>
                <w:bCs w:val="0"/>
                <w:color w:val="000000"/>
                <w:sz w:val="22"/>
              </w:rPr>
            </w:pPr>
            <w:del w:id="2446" w:author="Nate Bachmeier [AWS-SA]" w:date="2023-05-04T18:11:00Z">
              <w:r w:rsidRPr="00E16572" w:rsidDel="009C19DC">
                <w:rPr>
                  <w:rFonts w:ascii="Calibri" w:eastAsia="Times New Roman" w:hAnsi="Calibri" w:cs="Calibri"/>
                  <w:color w:val="000000"/>
                  <w:sz w:val="22"/>
                </w:rPr>
                <w:delText>playing dominoes</w:delText>
              </w:r>
            </w:del>
          </w:p>
        </w:tc>
        <w:tc>
          <w:tcPr>
            <w:tcW w:w="5348" w:type="dxa"/>
            <w:noWrap/>
            <w:hideMark/>
          </w:tcPr>
          <w:p w14:paraId="170ECEFF" w14:textId="35205EF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47" w:author="Nate Bachmeier [AWS-SA]" w:date="2023-05-04T18:11:00Z"/>
                <w:rFonts w:ascii="Calibri" w:eastAsia="Times New Roman" w:hAnsi="Calibri" w:cs="Calibri"/>
                <w:color w:val="000000"/>
                <w:sz w:val="22"/>
              </w:rPr>
            </w:pPr>
            <w:del w:id="2448" w:author="Nate Bachmeier [AWS-SA]" w:date="2023-05-04T18:11:00Z">
              <w:r w:rsidRPr="00E16572" w:rsidDel="009C19DC">
                <w:rPr>
                  <w:rFonts w:ascii="Calibri" w:eastAsia="Times New Roman" w:hAnsi="Calibri" w:cs="Calibri"/>
                  <w:color w:val="000000"/>
                  <w:sz w:val="22"/>
                </w:rPr>
                <w:delText>496</w:delText>
              </w:r>
            </w:del>
          </w:p>
        </w:tc>
      </w:tr>
      <w:tr w:rsidR="00E16572" w:rsidRPr="00E16572" w:rsidDel="009C19DC" w14:paraId="4A2CA0EC" w14:textId="7B8A94E9" w:rsidTr="00B21582">
        <w:trPr>
          <w:cnfStyle w:val="000000100000" w:firstRow="0" w:lastRow="0" w:firstColumn="0" w:lastColumn="0" w:oddVBand="0" w:evenVBand="0" w:oddHBand="1" w:evenHBand="0" w:firstRowFirstColumn="0" w:firstRowLastColumn="0" w:lastRowFirstColumn="0" w:lastRowLastColumn="0"/>
          <w:trHeight w:val="300"/>
          <w:del w:id="24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3FA45E33" w:rsidR="00E16572" w:rsidRPr="00B21582" w:rsidDel="009C19DC" w:rsidRDefault="00E16572" w:rsidP="00E16572">
            <w:pPr>
              <w:spacing w:line="240" w:lineRule="auto"/>
              <w:ind w:firstLine="0"/>
              <w:rPr>
                <w:del w:id="2450" w:author="Nate Bachmeier [AWS-SA]" w:date="2023-05-04T18:11:00Z"/>
                <w:rFonts w:ascii="Calibri" w:eastAsia="Times New Roman" w:hAnsi="Calibri" w:cs="Calibri"/>
                <w:b w:val="0"/>
                <w:bCs w:val="0"/>
                <w:color w:val="000000"/>
                <w:sz w:val="22"/>
              </w:rPr>
            </w:pPr>
            <w:del w:id="2451" w:author="Nate Bachmeier [AWS-SA]" w:date="2023-05-04T18:11:00Z">
              <w:r w:rsidRPr="00E16572" w:rsidDel="009C19DC">
                <w:rPr>
                  <w:rFonts w:ascii="Calibri" w:eastAsia="Times New Roman" w:hAnsi="Calibri" w:cs="Calibri"/>
                  <w:color w:val="000000"/>
                  <w:sz w:val="22"/>
                </w:rPr>
                <w:delText>playing drums</w:delText>
              </w:r>
            </w:del>
          </w:p>
        </w:tc>
        <w:tc>
          <w:tcPr>
            <w:tcW w:w="5348" w:type="dxa"/>
            <w:noWrap/>
            <w:hideMark/>
          </w:tcPr>
          <w:p w14:paraId="6E1C2E64" w14:textId="6F4D177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52" w:author="Nate Bachmeier [AWS-SA]" w:date="2023-05-04T18:11:00Z"/>
                <w:rFonts w:ascii="Calibri" w:eastAsia="Times New Roman" w:hAnsi="Calibri" w:cs="Calibri"/>
                <w:color w:val="000000"/>
                <w:sz w:val="22"/>
              </w:rPr>
            </w:pPr>
            <w:del w:id="2453" w:author="Nate Bachmeier [AWS-SA]" w:date="2023-05-04T18:11:00Z">
              <w:r w:rsidRPr="00E16572" w:rsidDel="009C19DC">
                <w:rPr>
                  <w:rFonts w:ascii="Calibri" w:eastAsia="Times New Roman" w:hAnsi="Calibri" w:cs="Calibri"/>
                  <w:color w:val="000000"/>
                  <w:sz w:val="22"/>
                </w:rPr>
                <w:delText>814</w:delText>
              </w:r>
            </w:del>
          </w:p>
        </w:tc>
      </w:tr>
      <w:tr w:rsidR="00E16572" w:rsidRPr="00E16572" w:rsidDel="009C19DC" w14:paraId="3391589B" w14:textId="15471982" w:rsidTr="00B21582">
        <w:trPr>
          <w:trHeight w:val="300"/>
          <w:del w:id="24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4FC0367B" w:rsidR="00E16572" w:rsidRPr="00B21582" w:rsidDel="009C19DC" w:rsidRDefault="00E16572" w:rsidP="00E16572">
            <w:pPr>
              <w:spacing w:line="240" w:lineRule="auto"/>
              <w:ind w:firstLine="0"/>
              <w:rPr>
                <w:del w:id="2455" w:author="Nate Bachmeier [AWS-SA]" w:date="2023-05-04T18:11:00Z"/>
                <w:rFonts w:ascii="Calibri" w:eastAsia="Times New Roman" w:hAnsi="Calibri" w:cs="Calibri"/>
                <w:b w:val="0"/>
                <w:bCs w:val="0"/>
                <w:color w:val="000000"/>
                <w:sz w:val="22"/>
              </w:rPr>
            </w:pPr>
            <w:del w:id="2456" w:author="Nate Bachmeier [AWS-SA]" w:date="2023-05-04T18:11:00Z">
              <w:r w:rsidRPr="00E16572" w:rsidDel="009C19DC">
                <w:rPr>
                  <w:rFonts w:ascii="Calibri" w:eastAsia="Times New Roman" w:hAnsi="Calibri" w:cs="Calibri"/>
                  <w:color w:val="000000"/>
                  <w:sz w:val="22"/>
                </w:rPr>
                <w:delText>playing field hockey</w:delText>
              </w:r>
            </w:del>
          </w:p>
        </w:tc>
        <w:tc>
          <w:tcPr>
            <w:tcW w:w="5348" w:type="dxa"/>
            <w:noWrap/>
            <w:hideMark/>
          </w:tcPr>
          <w:p w14:paraId="338FED5A" w14:textId="69D1160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57" w:author="Nate Bachmeier [AWS-SA]" w:date="2023-05-04T18:11:00Z"/>
                <w:rFonts w:ascii="Calibri" w:eastAsia="Times New Roman" w:hAnsi="Calibri" w:cs="Calibri"/>
                <w:color w:val="000000"/>
                <w:sz w:val="22"/>
              </w:rPr>
            </w:pPr>
            <w:del w:id="2458"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5FDA933A" w14:textId="3F88A866" w:rsidTr="00B21582">
        <w:trPr>
          <w:cnfStyle w:val="000000100000" w:firstRow="0" w:lastRow="0" w:firstColumn="0" w:lastColumn="0" w:oddVBand="0" w:evenVBand="0" w:oddHBand="1" w:evenHBand="0" w:firstRowFirstColumn="0" w:firstRowLastColumn="0" w:lastRowFirstColumn="0" w:lastRowLastColumn="0"/>
          <w:trHeight w:val="300"/>
          <w:del w:id="24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193B7C4D" w:rsidR="00E16572" w:rsidRPr="00B21582" w:rsidDel="009C19DC" w:rsidRDefault="00E16572" w:rsidP="00E16572">
            <w:pPr>
              <w:spacing w:line="240" w:lineRule="auto"/>
              <w:ind w:firstLine="0"/>
              <w:rPr>
                <w:del w:id="2460" w:author="Nate Bachmeier [AWS-SA]" w:date="2023-05-04T18:11:00Z"/>
                <w:rFonts w:ascii="Calibri" w:eastAsia="Times New Roman" w:hAnsi="Calibri" w:cs="Calibri"/>
                <w:b w:val="0"/>
                <w:bCs w:val="0"/>
                <w:color w:val="000000"/>
                <w:sz w:val="22"/>
              </w:rPr>
            </w:pPr>
            <w:del w:id="2461" w:author="Nate Bachmeier [AWS-SA]" w:date="2023-05-04T18:11:00Z">
              <w:r w:rsidRPr="00E16572" w:rsidDel="009C19DC">
                <w:rPr>
                  <w:rFonts w:ascii="Calibri" w:eastAsia="Times New Roman" w:hAnsi="Calibri" w:cs="Calibri"/>
                  <w:color w:val="000000"/>
                  <w:sz w:val="22"/>
                </w:rPr>
                <w:delText>playing flute</w:delText>
              </w:r>
            </w:del>
          </w:p>
        </w:tc>
        <w:tc>
          <w:tcPr>
            <w:tcW w:w="5348" w:type="dxa"/>
            <w:noWrap/>
            <w:hideMark/>
          </w:tcPr>
          <w:p w14:paraId="4669B1E6" w14:textId="4DCCA95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62" w:author="Nate Bachmeier [AWS-SA]" w:date="2023-05-04T18:11:00Z"/>
                <w:rFonts w:ascii="Calibri" w:eastAsia="Times New Roman" w:hAnsi="Calibri" w:cs="Calibri"/>
                <w:color w:val="000000"/>
                <w:sz w:val="22"/>
              </w:rPr>
            </w:pPr>
            <w:del w:id="2463" w:author="Nate Bachmeier [AWS-SA]" w:date="2023-05-04T18:11:00Z">
              <w:r w:rsidRPr="00E16572" w:rsidDel="009C19DC">
                <w:rPr>
                  <w:rFonts w:ascii="Calibri" w:eastAsia="Times New Roman" w:hAnsi="Calibri" w:cs="Calibri"/>
                  <w:color w:val="000000"/>
                  <w:sz w:val="22"/>
                </w:rPr>
                <w:delText>709</w:delText>
              </w:r>
            </w:del>
          </w:p>
        </w:tc>
      </w:tr>
      <w:tr w:rsidR="00E16572" w:rsidRPr="00E16572" w:rsidDel="009C19DC" w14:paraId="5F058D5C" w14:textId="092BE848" w:rsidTr="00B21582">
        <w:trPr>
          <w:trHeight w:val="300"/>
          <w:del w:id="24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3EA511ED" w:rsidR="00E16572" w:rsidRPr="00B21582" w:rsidDel="009C19DC" w:rsidRDefault="00E16572" w:rsidP="00E16572">
            <w:pPr>
              <w:spacing w:line="240" w:lineRule="auto"/>
              <w:ind w:firstLine="0"/>
              <w:rPr>
                <w:del w:id="2465" w:author="Nate Bachmeier [AWS-SA]" w:date="2023-05-04T18:11:00Z"/>
                <w:rFonts w:ascii="Calibri" w:eastAsia="Times New Roman" w:hAnsi="Calibri" w:cs="Calibri"/>
                <w:b w:val="0"/>
                <w:bCs w:val="0"/>
                <w:color w:val="000000"/>
                <w:sz w:val="22"/>
              </w:rPr>
            </w:pPr>
            <w:del w:id="2466" w:author="Nate Bachmeier [AWS-SA]" w:date="2023-05-04T18:11:00Z">
              <w:r w:rsidRPr="00E16572" w:rsidDel="009C19DC">
                <w:rPr>
                  <w:rFonts w:ascii="Calibri" w:eastAsia="Times New Roman" w:hAnsi="Calibri" w:cs="Calibri"/>
                  <w:color w:val="000000"/>
                  <w:sz w:val="22"/>
                </w:rPr>
                <w:delText>playing gong</w:delText>
              </w:r>
            </w:del>
          </w:p>
        </w:tc>
        <w:tc>
          <w:tcPr>
            <w:tcW w:w="5348" w:type="dxa"/>
            <w:noWrap/>
            <w:hideMark/>
          </w:tcPr>
          <w:p w14:paraId="76CAD976" w14:textId="64CC357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67" w:author="Nate Bachmeier [AWS-SA]" w:date="2023-05-04T18:11:00Z"/>
                <w:rFonts w:ascii="Calibri" w:eastAsia="Times New Roman" w:hAnsi="Calibri" w:cs="Calibri"/>
                <w:color w:val="000000"/>
                <w:sz w:val="22"/>
              </w:rPr>
            </w:pPr>
            <w:del w:id="2468" w:author="Nate Bachmeier [AWS-SA]" w:date="2023-05-04T18:11:00Z">
              <w:r w:rsidRPr="00E16572" w:rsidDel="009C19DC">
                <w:rPr>
                  <w:rFonts w:ascii="Calibri" w:eastAsia="Times New Roman" w:hAnsi="Calibri" w:cs="Calibri"/>
                  <w:color w:val="000000"/>
                  <w:sz w:val="22"/>
                </w:rPr>
                <w:delText>608</w:delText>
              </w:r>
            </w:del>
          </w:p>
        </w:tc>
      </w:tr>
      <w:tr w:rsidR="00E16572" w:rsidRPr="00E16572" w:rsidDel="009C19DC" w14:paraId="3A8A2323" w14:textId="624DA94A" w:rsidTr="00B21582">
        <w:trPr>
          <w:cnfStyle w:val="000000100000" w:firstRow="0" w:lastRow="0" w:firstColumn="0" w:lastColumn="0" w:oddVBand="0" w:evenVBand="0" w:oddHBand="1" w:evenHBand="0" w:firstRowFirstColumn="0" w:firstRowLastColumn="0" w:lastRowFirstColumn="0" w:lastRowLastColumn="0"/>
          <w:trHeight w:val="300"/>
          <w:del w:id="24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24645061" w:rsidR="00E16572" w:rsidRPr="00B21582" w:rsidDel="009C19DC" w:rsidRDefault="00E16572" w:rsidP="00E16572">
            <w:pPr>
              <w:spacing w:line="240" w:lineRule="auto"/>
              <w:ind w:firstLine="0"/>
              <w:rPr>
                <w:del w:id="2470" w:author="Nate Bachmeier [AWS-SA]" w:date="2023-05-04T18:11:00Z"/>
                <w:rFonts w:ascii="Calibri" w:eastAsia="Times New Roman" w:hAnsi="Calibri" w:cs="Calibri"/>
                <w:b w:val="0"/>
                <w:bCs w:val="0"/>
                <w:color w:val="000000"/>
                <w:sz w:val="22"/>
              </w:rPr>
            </w:pPr>
            <w:del w:id="2471" w:author="Nate Bachmeier [AWS-SA]" w:date="2023-05-04T18:11:00Z">
              <w:r w:rsidRPr="00E16572" w:rsidDel="009C19DC">
                <w:rPr>
                  <w:rFonts w:ascii="Calibri" w:eastAsia="Times New Roman" w:hAnsi="Calibri" w:cs="Calibri"/>
                  <w:color w:val="000000"/>
                  <w:sz w:val="22"/>
                </w:rPr>
                <w:delText>playing guitar</w:delText>
              </w:r>
            </w:del>
          </w:p>
        </w:tc>
        <w:tc>
          <w:tcPr>
            <w:tcW w:w="5348" w:type="dxa"/>
            <w:noWrap/>
            <w:hideMark/>
          </w:tcPr>
          <w:p w14:paraId="5136B352" w14:textId="54B5ECE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72" w:author="Nate Bachmeier [AWS-SA]" w:date="2023-05-04T18:11:00Z"/>
                <w:rFonts w:ascii="Calibri" w:eastAsia="Times New Roman" w:hAnsi="Calibri" w:cs="Calibri"/>
                <w:color w:val="000000"/>
                <w:sz w:val="22"/>
              </w:rPr>
            </w:pPr>
            <w:del w:id="2473" w:author="Nate Bachmeier [AWS-SA]" w:date="2023-05-04T18:11:00Z">
              <w:r w:rsidRPr="00E16572" w:rsidDel="009C19DC">
                <w:rPr>
                  <w:rFonts w:ascii="Calibri" w:eastAsia="Times New Roman" w:hAnsi="Calibri" w:cs="Calibri"/>
                  <w:color w:val="000000"/>
                  <w:sz w:val="22"/>
                </w:rPr>
                <w:delText>677</w:delText>
              </w:r>
            </w:del>
          </w:p>
        </w:tc>
      </w:tr>
      <w:tr w:rsidR="00E16572" w:rsidRPr="00E16572" w:rsidDel="009C19DC" w14:paraId="51118478" w14:textId="1B6D5C82" w:rsidTr="00B21582">
        <w:trPr>
          <w:trHeight w:val="300"/>
          <w:del w:id="24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1CE30440" w:rsidR="00E16572" w:rsidRPr="00B21582" w:rsidDel="009C19DC" w:rsidRDefault="00E16572" w:rsidP="00E16572">
            <w:pPr>
              <w:spacing w:line="240" w:lineRule="auto"/>
              <w:ind w:firstLine="0"/>
              <w:rPr>
                <w:del w:id="2475" w:author="Nate Bachmeier [AWS-SA]" w:date="2023-05-04T18:11:00Z"/>
                <w:rFonts w:ascii="Calibri" w:eastAsia="Times New Roman" w:hAnsi="Calibri" w:cs="Calibri"/>
                <w:b w:val="0"/>
                <w:bCs w:val="0"/>
                <w:color w:val="000000"/>
                <w:sz w:val="22"/>
              </w:rPr>
            </w:pPr>
            <w:del w:id="2476" w:author="Nate Bachmeier [AWS-SA]" w:date="2023-05-04T18:11:00Z">
              <w:r w:rsidRPr="00E16572" w:rsidDel="009C19DC">
                <w:rPr>
                  <w:rFonts w:ascii="Calibri" w:eastAsia="Times New Roman" w:hAnsi="Calibri" w:cs="Calibri"/>
                  <w:color w:val="000000"/>
                  <w:sz w:val="22"/>
                </w:rPr>
                <w:delText>playing hand clapping games</w:delText>
              </w:r>
            </w:del>
          </w:p>
        </w:tc>
        <w:tc>
          <w:tcPr>
            <w:tcW w:w="5348" w:type="dxa"/>
            <w:noWrap/>
            <w:hideMark/>
          </w:tcPr>
          <w:p w14:paraId="2D668538" w14:textId="092CEC2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77" w:author="Nate Bachmeier [AWS-SA]" w:date="2023-05-04T18:11:00Z"/>
                <w:rFonts w:ascii="Calibri" w:eastAsia="Times New Roman" w:hAnsi="Calibri" w:cs="Calibri"/>
                <w:color w:val="000000"/>
                <w:sz w:val="22"/>
              </w:rPr>
            </w:pPr>
            <w:del w:id="2478" w:author="Nate Bachmeier [AWS-SA]" w:date="2023-05-04T18:11:00Z">
              <w:r w:rsidRPr="00E16572" w:rsidDel="009C19DC">
                <w:rPr>
                  <w:rFonts w:ascii="Calibri" w:eastAsia="Times New Roman" w:hAnsi="Calibri" w:cs="Calibri"/>
                  <w:color w:val="000000"/>
                  <w:sz w:val="22"/>
                </w:rPr>
                <w:delText>534</w:delText>
              </w:r>
            </w:del>
          </w:p>
        </w:tc>
      </w:tr>
      <w:tr w:rsidR="00E16572" w:rsidRPr="00E16572" w:rsidDel="009C19DC" w14:paraId="037DF287" w14:textId="585D280E" w:rsidTr="00B21582">
        <w:trPr>
          <w:cnfStyle w:val="000000100000" w:firstRow="0" w:lastRow="0" w:firstColumn="0" w:lastColumn="0" w:oddVBand="0" w:evenVBand="0" w:oddHBand="1" w:evenHBand="0" w:firstRowFirstColumn="0" w:firstRowLastColumn="0" w:lastRowFirstColumn="0" w:lastRowLastColumn="0"/>
          <w:trHeight w:val="300"/>
          <w:del w:id="24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262B006D" w:rsidR="00E16572" w:rsidRPr="00B21582" w:rsidDel="009C19DC" w:rsidRDefault="00E16572" w:rsidP="00E16572">
            <w:pPr>
              <w:spacing w:line="240" w:lineRule="auto"/>
              <w:ind w:firstLine="0"/>
              <w:rPr>
                <w:del w:id="2480" w:author="Nate Bachmeier [AWS-SA]" w:date="2023-05-04T18:11:00Z"/>
                <w:rFonts w:ascii="Calibri" w:eastAsia="Times New Roman" w:hAnsi="Calibri" w:cs="Calibri"/>
                <w:b w:val="0"/>
                <w:bCs w:val="0"/>
                <w:color w:val="000000"/>
                <w:sz w:val="22"/>
              </w:rPr>
            </w:pPr>
            <w:del w:id="2481" w:author="Nate Bachmeier [AWS-SA]" w:date="2023-05-04T18:11:00Z">
              <w:r w:rsidRPr="00E16572" w:rsidDel="009C19DC">
                <w:rPr>
                  <w:rFonts w:ascii="Calibri" w:eastAsia="Times New Roman" w:hAnsi="Calibri" w:cs="Calibri"/>
                  <w:color w:val="000000"/>
                  <w:sz w:val="22"/>
                </w:rPr>
                <w:delText>playing harmonica</w:delText>
              </w:r>
            </w:del>
          </w:p>
        </w:tc>
        <w:tc>
          <w:tcPr>
            <w:tcW w:w="5348" w:type="dxa"/>
            <w:noWrap/>
            <w:hideMark/>
          </w:tcPr>
          <w:p w14:paraId="190F856A" w14:textId="7F32BBD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82" w:author="Nate Bachmeier [AWS-SA]" w:date="2023-05-04T18:11:00Z"/>
                <w:rFonts w:ascii="Calibri" w:eastAsia="Times New Roman" w:hAnsi="Calibri" w:cs="Calibri"/>
                <w:color w:val="000000"/>
                <w:sz w:val="22"/>
              </w:rPr>
            </w:pPr>
            <w:del w:id="2483" w:author="Nate Bachmeier [AWS-SA]" w:date="2023-05-04T18:11:00Z">
              <w:r w:rsidRPr="00E16572" w:rsidDel="009C19DC">
                <w:rPr>
                  <w:rFonts w:ascii="Calibri" w:eastAsia="Times New Roman" w:hAnsi="Calibri" w:cs="Calibri"/>
                  <w:color w:val="000000"/>
                  <w:sz w:val="22"/>
                </w:rPr>
                <w:delText>714</w:delText>
              </w:r>
            </w:del>
          </w:p>
        </w:tc>
      </w:tr>
      <w:tr w:rsidR="00E16572" w:rsidRPr="00E16572" w:rsidDel="009C19DC" w14:paraId="71B3DDBF" w14:textId="35C8D194" w:rsidTr="00B21582">
        <w:trPr>
          <w:trHeight w:val="300"/>
          <w:del w:id="24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2AB1BFAE" w:rsidR="00E16572" w:rsidRPr="00B21582" w:rsidDel="009C19DC" w:rsidRDefault="00E16572" w:rsidP="00E16572">
            <w:pPr>
              <w:spacing w:line="240" w:lineRule="auto"/>
              <w:ind w:firstLine="0"/>
              <w:rPr>
                <w:del w:id="2485" w:author="Nate Bachmeier [AWS-SA]" w:date="2023-05-04T18:11:00Z"/>
                <w:rFonts w:ascii="Calibri" w:eastAsia="Times New Roman" w:hAnsi="Calibri" w:cs="Calibri"/>
                <w:b w:val="0"/>
                <w:bCs w:val="0"/>
                <w:color w:val="000000"/>
                <w:sz w:val="22"/>
              </w:rPr>
            </w:pPr>
            <w:del w:id="2486" w:author="Nate Bachmeier [AWS-SA]" w:date="2023-05-04T18:11:00Z">
              <w:r w:rsidRPr="00E16572" w:rsidDel="009C19DC">
                <w:rPr>
                  <w:rFonts w:ascii="Calibri" w:eastAsia="Times New Roman" w:hAnsi="Calibri" w:cs="Calibri"/>
                  <w:color w:val="000000"/>
                  <w:sz w:val="22"/>
                </w:rPr>
                <w:delText>playing harp</w:delText>
              </w:r>
            </w:del>
          </w:p>
        </w:tc>
        <w:tc>
          <w:tcPr>
            <w:tcW w:w="5348" w:type="dxa"/>
            <w:noWrap/>
            <w:hideMark/>
          </w:tcPr>
          <w:p w14:paraId="1F96A7E6" w14:textId="7E26E91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87" w:author="Nate Bachmeier [AWS-SA]" w:date="2023-05-04T18:11:00Z"/>
                <w:rFonts w:ascii="Calibri" w:eastAsia="Times New Roman" w:hAnsi="Calibri" w:cs="Calibri"/>
                <w:color w:val="000000"/>
                <w:sz w:val="22"/>
              </w:rPr>
            </w:pPr>
            <w:del w:id="2488" w:author="Nate Bachmeier [AWS-SA]" w:date="2023-05-04T18:11:00Z">
              <w:r w:rsidRPr="00E16572" w:rsidDel="009C19DC">
                <w:rPr>
                  <w:rFonts w:ascii="Calibri" w:eastAsia="Times New Roman" w:hAnsi="Calibri" w:cs="Calibri"/>
                  <w:color w:val="000000"/>
                  <w:sz w:val="22"/>
                </w:rPr>
                <w:delText>816</w:delText>
              </w:r>
            </w:del>
          </w:p>
        </w:tc>
      </w:tr>
      <w:tr w:rsidR="00E16572" w:rsidRPr="00E16572" w:rsidDel="009C19DC" w14:paraId="2A35CE83" w14:textId="1C747616" w:rsidTr="00B21582">
        <w:trPr>
          <w:cnfStyle w:val="000000100000" w:firstRow="0" w:lastRow="0" w:firstColumn="0" w:lastColumn="0" w:oddVBand="0" w:evenVBand="0" w:oddHBand="1" w:evenHBand="0" w:firstRowFirstColumn="0" w:firstRowLastColumn="0" w:lastRowFirstColumn="0" w:lastRowLastColumn="0"/>
          <w:trHeight w:val="300"/>
          <w:del w:id="24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12F5519C" w:rsidR="00E16572" w:rsidRPr="00B21582" w:rsidDel="009C19DC" w:rsidRDefault="00E16572" w:rsidP="00E16572">
            <w:pPr>
              <w:spacing w:line="240" w:lineRule="auto"/>
              <w:ind w:firstLine="0"/>
              <w:rPr>
                <w:del w:id="2490" w:author="Nate Bachmeier [AWS-SA]" w:date="2023-05-04T18:11:00Z"/>
                <w:rFonts w:ascii="Calibri" w:eastAsia="Times New Roman" w:hAnsi="Calibri" w:cs="Calibri"/>
                <w:b w:val="0"/>
                <w:bCs w:val="0"/>
                <w:color w:val="000000"/>
                <w:sz w:val="22"/>
              </w:rPr>
            </w:pPr>
            <w:del w:id="2491" w:author="Nate Bachmeier [AWS-SA]" w:date="2023-05-04T18:11:00Z">
              <w:r w:rsidRPr="00E16572" w:rsidDel="009C19DC">
                <w:rPr>
                  <w:rFonts w:ascii="Calibri" w:eastAsia="Times New Roman" w:hAnsi="Calibri" w:cs="Calibri"/>
                  <w:color w:val="000000"/>
                  <w:sz w:val="22"/>
                </w:rPr>
                <w:delText>playing ice hockey</w:delText>
              </w:r>
            </w:del>
          </w:p>
        </w:tc>
        <w:tc>
          <w:tcPr>
            <w:tcW w:w="5348" w:type="dxa"/>
            <w:noWrap/>
            <w:hideMark/>
          </w:tcPr>
          <w:p w14:paraId="17581BF9" w14:textId="401C65A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492" w:author="Nate Bachmeier [AWS-SA]" w:date="2023-05-04T18:11:00Z"/>
                <w:rFonts w:ascii="Calibri" w:eastAsia="Times New Roman" w:hAnsi="Calibri" w:cs="Calibri"/>
                <w:color w:val="000000"/>
                <w:sz w:val="22"/>
              </w:rPr>
            </w:pPr>
            <w:del w:id="2493" w:author="Nate Bachmeier [AWS-SA]" w:date="2023-05-04T18:11:00Z">
              <w:r w:rsidRPr="00E16572" w:rsidDel="009C19DC">
                <w:rPr>
                  <w:rFonts w:ascii="Calibri" w:eastAsia="Times New Roman" w:hAnsi="Calibri" w:cs="Calibri"/>
                  <w:color w:val="000000"/>
                  <w:sz w:val="22"/>
                </w:rPr>
                <w:delText>792</w:delText>
              </w:r>
            </w:del>
          </w:p>
        </w:tc>
      </w:tr>
      <w:tr w:rsidR="00E16572" w:rsidRPr="00E16572" w:rsidDel="009C19DC" w14:paraId="026B9675" w14:textId="364A7A9A" w:rsidTr="00B21582">
        <w:trPr>
          <w:trHeight w:val="300"/>
          <w:del w:id="24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2E1A61F6" w:rsidR="00E16572" w:rsidRPr="00B21582" w:rsidDel="009C19DC" w:rsidRDefault="00E16572" w:rsidP="00E16572">
            <w:pPr>
              <w:spacing w:line="240" w:lineRule="auto"/>
              <w:ind w:firstLine="0"/>
              <w:rPr>
                <w:del w:id="2495" w:author="Nate Bachmeier [AWS-SA]" w:date="2023-05-04T18:11:00Z"/>
                <w:rFonts w:ascii="Calibri" w:eastAsia="Times New Roman" w:hAnsi="Calibri" w:cs="Calibri"/>
                <w:b w:val="0"/>
                <w:bCs w:val="0"/>
                <w:color w:val="000000"/>
                <w:sz w:val="22"/>
              </w:rPr>
            </w:pPr>
            <w:del w:id="2496" w:author="Nate Bachmeier [AWS-SA]" w:date="2023-05-04T18:11:00Z">
              <w:r w:rsidRPr="00E16572" w:rsidDel="009C19DC">
                <w:rPr>
                  <w:rFonts w:ascii="Calibri" w:eastAsia="Times New Roman" w:hAnsi="Calibri" w:cs="Calibri"/>
                  <w:color w:val="000000"/>
                  <w:sz w:val="22"/>
                </w:rPr>
                <w:delText>playing keyboard</w:delText>
              </w:r>
            </w:del>
          </w:p>
        </w:tc>
        <w:tc>
          <w:tcPr>
            <w:tcW w:w="5348" w:type="dxa"/>
            <w:noWrap/>
            <w:hideMark/>
          </w:tcPr>
          <w:p w14:paraId="57E835FA" w14:textId="69567EC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497" w:author="Nate Bachmeier [AWS-SA]" w:date="2023-05-04T18:11:00Z"/>
                <w:rFonts w:ascii="Calibri" w:eastAsia="Times New Roman" w:hAnsi="Calibri" w:cs="Calibri"/>
                <w:color w:val="000000"/>
                <w:sz w:val="22"/>
              </w:rPr>
            </w:pPr>
            <w:del w:id="2498" w:author="Nate Bachmeier [AWS-SA]" w:date="2023-05-04T18:11:00Z">
              <w:r w:rsidRPr="00E16572" w:rsidDel="009C19DC">
                <w:rPr>
                  <w:rFonts w:ascii="Calibri" w:eastAsia="Times New Roman" w:hAnsi="Calibri" w:cs="Calibri"/>
                  <w:color w:val="000000"/>
                  <w:sz w:val="22"/>
                </w:rPr>
                <w:delText>802</w:delText>
              </w:r>
            </w:del>
          </w:p>
        </w:tc>
      </w:tr>
      <w:tr w:rsidR="00E16572" w:rsidRPr="00E16572" w:rsidDel="009C19DC" w14:paraId="39723FE2" w14:textId="765AFEC7" w:rsidTr="00B21582">
        <w:trPr>
          <w:cnfStyle w:val="000000100000" w:firstRow="0" w:lastRow="0" w:firstColumn="0" w:lastColumn="0" w:oddVBand="0" w:evenVBand="0" w:oddHBand="1" w:evenHBand="0" w:firstRowFirstColumn="0" w:firstRowLastColumn="0" w:lastRowFirstColumn="0" w:lastRowLastColumn="0"/>
          <w:trHeight w:val="300"/>
          <w:del w:id="24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6AFE0136" w:rsidR="00E16572" w:rsidRPr="00B21582" w:rsidDel="009C19DC" w:rsidRDefault="00E16572" w:rsidP="00E16572">
            <w:pPr>
              <w:spacing w:line="240" w:lineRule="auto"/>
              <w:ind w:firstLine="0"/>
              <w:rPr>
                <w:del w:id="2500" w:author="Nate Bachmeier [AWS-SA]" w:date="2023-05-04T18:11:00Z"/>
                <w:rFonts w:ascii="Calibri" w:eastAsia="Times New Roman" w:hAnsi="Calibri" w:cs="Calibri"/>
                <w:b w:val="0"/>
                <w:bCs w:val="0"/>
                <w:color w:val="000000"/>
                <w:sz w:val="22"/>
              </w:rPr>
            </w:pPr>
            <w:del w:id="2501" w:author="Nate Bachmeier [AWS-SA]" w:date="2023-05-04T18:11:00Z">
              <w:r w:rsidRPr="00E16572" w:rsidDel="009C19DC">
                <w:rPr>
                  <w:rFonts w:ascii="Calibri" w:eastAsia="Times New Roman" w:hAnsi="Calibri" w:cs="Calibri"/>
                  <w:color w:val="000000"/>
                  <w:sz w:val="22"/>
                </w:rPr>
                <w:delText>playing kickball</w:delText>
              </w:r>
            </w:del>
          </w:p>
        </w:tc>
        <w:tc>
          <w:tcPr>
            <w:tcW w:w="5348" w:type="dxa"/>
            <w:noWrap/>
            <w:hideMark/>
          </w:tcPr>
          <w:p w14:paraId="32852892" w14:textId="59463B3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02" w:author="Nate Bachmeier [AWS-SA]" w:date="2023-05-04T18:11:00Z"/>
                <w:rFonts w:ascii="Calibri" w:eastAsia="Times New Roman" w:hAnsi="Calibri" w:cs="Calibri"/>
                <w:color w:val="000000"/>
                <w:sz w:val="22"/>
              </w:rPr>
            </w:pPr>
            <w:del w:id="2503" w:author="Nate Bachmeier [AWS-SA]" w:date="2023-05-04T18:11:00Z">
              <w:r w:rsidRPr="00E16572" w:rsidDel="009C19DC">
                <w:rPr>
                  <w:rFonts w:ascii="Calibri" w:eastAsia="Times New Roman" w:hAnsi="Calibri" w:cs="Calibri"/>
                  <w:color w:val="000000"/>
                  <w:sz w:val="22"/>
                </w:rPr>
                <w:delText>509</w:delText>
              </w:r>
            </w:del>
          </w:p>
        </w:tc>
      </w:tr>
      <w:tr w:rsidR="00E16572" w:rsidRPr="00E16572" w:rsidDel="009C19DC" w14:paraId="612EC9F5" w14:textId="29C37AA7" w:rsidTr="00B21582">
        <w:trPr>
          <w:trHeight w:val="300"/>
          <w:del w:id="25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6F7BACC8" w:rsidR="00E16572" w:rsidRPr="00B21582" w:rsidDel="009C19DC" w:rsidRDefault="00E16572" w:rsidP="00E16572">
            <w:pPr>
              <w:spacing w:line="240" w:lineRule="auto"/>
              <w:ind w:firstLine="0"/>
              <w:rPr>
                <w:del w:id="2505" w:author="Nate Bachmeier [AWS-SA]" w:date="2023-05-04T18:11:00Z"/>
                <w:rFonts w:ascii="Calibri" w:eastAsia="Times New Roman" w:hAnsi="Calibri" w:cs="Calibri"/>
                <w:b w:val="0"/>
                <w:bCs w:val="0"/>
                <w:color w:val="000000"/>
                <w:sz w:val="22"/>
              </w:rPr>
            </w:pPr>
            <w:del w:id="2506" w:author="Nate Bachmeier [AWS-SA]" w:date="2023-05-04T18:11:00Z">
              <w:r w:rsidRPr="00E16572" w:rsidDel="009C19DC">
                <w:rPr>
                  <w:rFonts w:ascii="Calibri" w:eastAsia="Times New Roman" w:hAnsi="Calibri" w:cs="Calibri"/>
                  <w:color w:val="000000"/>
                  <w:sz w:val="22"/>
                </w:rPr>
                <w:delText>playing laser tag</w:delText>
              </w:r>
            </w:del>
          </w:p>
        </w:tc>
        <w:tc>
          <w:tcPr>
            <w:tcW w:w="5348" w:type="dxa"/>
            <w:noWrap/>
            <w:hideMark/>
          </w:tcPr>
          <w:p w14:paraId="5BC9A0E8" w14:textId="01E42DF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07" w:author="Nate Bachmeier [AWS-SA]" w:date="2023-05-04T18:11:00Z"/>
                <w:rFonts w:ascii="Calibri" w:eastAsia="Times New Roman" w:hAnsi="Calibri" w:cs="Calibri"/>
                <w:color w:val="000000"/>
                <w:sz w:val="22"/>
              </w:rPr>
            </w:pPr>
            <w:del w:id="2508" w:author="Nate Bachmeier [AWS-SA]" w:date="2023-05-04T18:11:00Z">
              <w:r w:rsidRPr="00E16572" w:rsidDel="009C19DC">
                <w:rPr>
                  <w:rFonts w:ascii="Calibri" w:eastAsia="Times New Roman" w:hAnsi="Calibri" w:cs="Calibri"/>
                  <w:color w:val="000000"/>
                  <w:sz w:val="22"/>
                </w:rPr>
                <w:delText>586</w:delText>
              </w:r>
            </w:del>
          </w:p>
        </w:tc>
      </w:tr>
      <w:tr w:rsidR="00E16572" w:rsidRPr="00E16572" w:rsidDel="009C19DC" w14:paraId="7145AA3D" w14:textId="73FE6736" w:rsidTr="00B21582">
        <w:trPr>
          <w:cnfStyle w:val="000000100000" w:firstRow="0" w:lastRow="0" w:firstColumn="0" w:lastColumn="0" w:oddVBand="0" w:evenVBand="0" w:oddHBand="1" w:evenHBand="0" w:firstRowFirstColumn="0" w:firstRowLastColumn="0" w:lastRowFirstColumn="0" w:lastRowLastColumn="0"/>
          <w:trHeight w:val="300"/>
          <w:del w:id="25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3445E0BA" w:rsidR="00E16572" w:rsidRPr="00B21582" w:rsidDel="009C19DC" w:rsidRDefault="00E16572" w:rsidP="00E16572">
            <w:pPr>
              <w:spacing w:line="240" w:lineRule="auto"/>
              <w:ind w:firstLine="0"/>
              <w:rPr>
                <w:del w:id="2510" w:author="Nate Bachmeier [AWS-SA]" w:date="2023-05-04T18:11:00Z"/>
                <w:rFonts w:ascii="Calibri" w:eastAsia="Times New Roman" w:hAnsi="Calibri" w:cs="Calibri"/>
                <w:b w:val="0"/>
                <w:bCs w:val="0"/>
                <w:color w:val="000000"/>
                <w:sz w:val="22"/>
              </w:rPr>
            </w:pPr>
            <w:del w:id="2511" w:author="Nate Bachmeier [AWS-SA]" w:date="2023-05-04T18:11:00Z">
              <w:r w:rsidRPr="00E16572" w:rsidDel="009C19DC">
                <w:rPr>
                  <w:rFonts w:ascii="Calibri" w:eastAsia="Times New Roman" w:hAnsi="Calibri" w:cs="Calibri"/>
                  <w:color w:val="000000"/>
                  <w:sz w:val="22"/>
                </w:rPr>
                <w:delText>playing lute</w:delText>
              </w:r>
            </w:del>
          </w:p>
        </w:tc>
        <w:tc>
          <w:tcPr>
            <w:tcW w:w="5348" w:type="dxa"/>
            <w:noWrap/>
            <w:hideMark/>
          </w:tcPr>
          <w:p w14:paraId="297B10F1" w14:textId="456CA4E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12" w:author="Nate Bachmeier [AWS-SA]" w:date="2023-05-04T18:11:00Z"/>
                <w:rFonts w:ascii="Calibri" w:eastAsia="Times New Roman" w:hAnsi="Calibri" w:cs="Calibri"/>
                <w:color w:val="000000"/>
                <w:sz w:val="22"/>
              </w:rPr>
            </w:pPr>
            <w:del w:id="2513" w:author="Nate Bachmeier [AWS-SA]" w:date="2023-05-04T18:11:00Z">
              <w:r w:rsidRPr="00E16572" w:rsidDel="009C19DC">
                <w:rPr>
                  <w:rFonts w:ascii="Calibri" w:eastAsia="Times New Roman" w:hAnsi="Calibri" w:cs="Calibri"/>
                  <w:color w:val="000000"/>
                  <w:sz w:val="22"/>
                </w:rPr>
                <w:delText>543</w:delText>
              </w:r>
            </w:del>
          </w:p>
        </w:tc>
      </w:tr>
      <w:tr w:rsidR="00E16572" w:rsidRPr="00E16572" w:rsidDel="009C19DC" w14:paraId="14C9418D" w14:textId="49CD79C4" w:rsidTr="00B21582">
        <w:trPr>
          <w:trHeight w:val="300"/>
          <w:del w:id="25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507CAA72" w:rsidR="00E16572" w:rsidRPr="00B21582" w:rsidDel="009C19DC" w:rsidRDefault="00E16572" w:rsidP="00E16572">
            <w:pPr>
              <w:spacing w:line="240" w:lineRule="auto"/>
              <w:ind w:firstLine="0"/>
              <w:rPr>
                <w:del w:id="2515" w:author="Nate Bachmeier [AWS-SA]" w:date="2023-05-04T18:11:00Z"/>
                <w:rFonts w:ascii="Calibri" w:eastAsia="Times New Roman" w:hAnsi="Calibri" w:cs="Calibri"/>
                <w:b w:val="0"/>
                <w:bCs w:val="0"/>
                <w:color w:val="000000"/>
                <w:sz w:val="22"/>
              </w:rPr>
            </w:pPr>
            <w:del w:id="2516" w:author="Nate Bachmeier [AWS-SA]" w:date="2023-05-04T18:11:00Z">
              <w:r w:rsidRPr="00E16572" w:rsidDel="009C19DC">
                <w:rPr>
                  <w:rFonts w:ascii="Calibri" w:eastAsia="Times New Roman" w:hAnsi="Calibri" w:cs="Calibri"/>
                  <w:color w:val="000000"/>
                  <w:sz w:val="22"/>
                </w:rPr>
                <w:delText>playing mahjong</w:delText>
              </w:r>
            </w:del>
          </w:p>
        </w:tc>
        <w:tc>
          <w:tcPr>
            <w:tcW w:w="5348" w:type="dxa"/>
            <w:noWrap/>
            <w:hideMark/>
          </w:tcPr>
          <w:p w14:paraId="707006FE" w14:textId="7B5D6A8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17" w:author="Nate Bachmeier [AWS-SA]" w:date="2023-05-04T18:11:00Z"/>
                <w:rFonts w:ascii="Calibri" w:eastAsia="Times New Roman" w:hAnsi="Calibri" w:cs="Calibri"/>
                <w:color w:val="000000"/>
                <w:sz w:val="22"/>
              </w:rPr>
            </w:pPr>
            <w:del w:id="2518" w:author="Nate Bachmeier [AWS-SA]" w:date="2023-05-04T18:11:00Z">
              <w:r w:rsidRPr="00E16572" w:rsidDel="009C19DC">
                <w:rPr>
                  <w:rFonts w:ascii="Calibri" w:eastAsia="Times New Roman" w:hAnsi="Calibri" w:cs="Calibri"/>
                  <w:color w:val="000000"/>
                  <w:sz w:val="22"/>
                </w:rPr>
                <w:delText>434</w:delText>
              </w:r>
            </w:del>
          </w:p>
        </w:tc>
      </w:tr>
      <w:tr w:rsidR="00E16572" w:rsidRPr="00E16572" w:rsidDel="009C19DC" w14:paraId="34B19C4C" w14:textId="1AEAA817" w:rsidTr="00B21582">
        <w:trPr>
          <w:cnfStyle w:val="000000100000" w:firstRow="0" w:lastRow="0" w:firstColumn="0" w:lastColumn="0" w:oddVBand="0" w:evenVBand="0" w:oddHBand="1" w:evenHBand="0" w:firstRowFirstColumn="0" w:firstRowLastColumn="0" w:lastRowFirstColumn="0" w:lastRowLastColumn="0"/>
          <w:trHeight w:val="300"/>
          <w:del w:id="25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28593B1F" w:rsidR="00E16572" w:rsidRPr="00B21582" w:rsidDel="009C19DC" w:rsidRDefault="00E16572" w:rsidP="00E16572">
            <w:pPr>
              <w:spacing w:line="240" w:lineRule="auto"/>
              <w:ind w:firstLine="0"/>
              <w:rPr>
                <w:del w:id="2520" w:author="Nate Bachmeier [AWS-SA]" w:date="2023-05-04T18:11:00Z"/>
                <w:rFonts w:ascii="Calibri" w:eastAsia="Times New Roman" w:hAnsi="Calibri" w:cs="Calibri"/>
                <w:b w:val="0"/>
                <w:bCs w:val="0"/>
                <w:color w:val="000000"/>
                <w:sz w:val="22"/>
              </w:rPr>
            </w:pPr>
            <w:del w:id="2521" w:author="Nate Bachmeier [AWS-SA]" w:date="2023-05-04T18:11:00Z">
              <w:r w:rsidRPr="00E16572" w:rsidDel="009C19DC">
                <w:rPr>
                  <w:rFonts w:ascii="Calibri" w:eastAsia="Times New Roman" w:hAnsi="Calibri" w:cs="Calibri"/>
                  <w:color w:val="000000"/>
                  <w:sz w:val="22"/>
                </w:rPr>
                <w:delText>playing maracas</w:delText>
              </w:r>
            </w:del>
          </w:p>
        </w:tc>
        <w:tc>
          <w:tcPr>
            <w:tcW w:w="5348" w:type="dxa"/>
            <w:noWrap/>
            <w:hideMark/>
          </w:tcPr>
          <w:p w14:paraId="6343A22E" w14:textId="1815E47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22" w:author="Nate Bachmeier [AWS-SA]" w:date="2023-05-04T18:11:00Z"/>
                <w:rFonts w:ascii="Calibri" w:eastAsia="Times New Roman" w:hAnsi="Calibri" w:cs="Calibri"/>
                <w:color w:val="000000"/>
                <w:sz w:val="22"/>
              </w:rPr>
            </w:pPr>
            <w:del w:id="2523" w:author="Nate Bachmeier [AWS-SA]" w:date="2023-05-04T18:11:00Z">
              <w:r w:rsidRPr="00E16572" w:rsidDel="009C19DC">
                <w:rPr>
                  <w:rFonts w:ascii="Calibri" w:eastAsia="Times New Roman" w:hAnsi="Calibri" w:cs="Calibri"/>
                  <w:color w:val="000000"/>
                  <w:sz w:val="22"/>
                </w:rPr>
                <w:delText>686</w:delText>
              </w:r>
            </w:del>
          </w:p>
        </w:tc>
      </w:tr>
      <w:tr w:rsidR="00E16572" w:rsidRPr="00E16572" w:rsidDel="009C19DC" w14:paraId="19F2087F" w14:textId="512BE6BB" w:rsidTr="00B21582">
        <w:trPr>
          <w:trHeight w:val="300"/>
          <w:del w:id="25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0E7A8E4B" w:rsidR="00E16572" w:rsidRPr="00B21582" w:rsidDel="009C19DC" w:rsidRDefault="00E16572" w:rsidP="00E16572">
            <w:pPr>
              <w:spacing w:line="240" w:lineRule="auto"/>
              <w:ind w:firstLine="0"/>
              <w:rPr>
                <w:del w:id="2525" w:author="Nate Bachmeier [AWS-SA]" w:date="2023-05-04T18:11:00Z"/>
                <w:rFonts w:ascii="Calibri" w:eastAsia="Times New Roman" w:hAnsi="Calibri" w:cs="Calibri"/>
                <w:b w:val="0"/>
                <w:bCs w:val="0"/>
                <w:color w:val="000000"/>
                <w:sz w:val="22"/>
              </w:rPr>
            </w:pPr>
            <w:del w:id="2526" w:author="Nate Bachmeier [AWS-SA]" w:date="2023-05-04T18:11:00Z">
              <w:r w:rsidRPr="00E16572" w:rsidDel="009C19DC">
                <w:rPr>
                  <w:rFonts w:ascii="Calibri" w:eastAsia="Times New Roman" w:hAnsi="Calibri" w:cs="Calibri"/>
                  <w:color w:val="000000"/>
                  <w:sz w:val="22"/>
                </w:rPr>
                <w:delText>playing marbles</w:delText>
              </w:r>
            </w:del>
          </w:p>
        </w:tc>
        <w:tc>
          <w:tcPr>
            <w:tcW w:w="5348" w:type="dxa"/>
            <w:noWrap/>
            <w:hideMark/>
          </w:tcPr>
          <w:p w14:paraId="6ED91B1D" w14:textId="4EA954E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27" w:author="Nate Bachmeier [AWS-SA]" w:date="2023-05-04T18:11:00Z"/>
                <w:rFonts w:ascii="Calibri" w:eastAsia="Times New Roman" w:hAnsi="Calibri" w:cs="Calibri"/>
                <w:color w:val="000000"/>
                <w:sz w:val="22"/>
              </w:rPr>
            </w:pPr>
            <w:del w:id="2528" w:author="Nate Bachmeier [AWS-SA]" w:date="2023-05-04T18:11:00Z">
              <w:r w:rsidRPr="00E16572" w:rsidDel="009C19DC">
                <w:rPr>
                  <w:rFonts w:ascii="Calibri" w:eastAsia="Times New Roman" w:hAnsi="Calibri" w:cs="Calibri"/>
                  <w:color w:val="000000"/>
                  <w:sz w:val="22"/>
                </w:rPr>
                <w:delText>528</w:delText>
              </w:r>
            </w:del>
          </w:p>
        </w:tc>
      </w:tr>
      <w:tr w:rsidR="00E16572" w:rsidRPr="00E16572" w:rsidDel="009C19DC" w14:paraId="20F8D9AC" w14:textId="57991A34" w:rsidTr="00B21582">
        <w:trPr>
          <w:cnfStyle w:val="000000100000" w:firstRow="0" w:lastRow="0" w:firstColumn="0" w:lastColumn="0" w:oddVBand="0" w:evenVBand="0" w:oddHBand="1" w:evenHBand="0" w:firstRowFirstColumn="0" w:firstRowLastColumn="0" w:lastRowFirstColumn="0" w:lastRowLastColumn="0"/>
          <w:trHeight w:val="300"/>
          <w:del w:id="25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4AC19B50" w:rsidR="00E16572" w:rsidRPr="00B21582" w:rsidDel="009C19DC" w:rsidRDefault="00E16572" w:rsidP="00E16572">
            <w:pPr>
              <w:spacing w:line="240" w:lineRule="auto"/>
              <w:ind w:firstLine="0"/>
              <w:rPr>
                <w:del w:id="2530" w:author="Nate Bachmeier [AWS-SA]" w:date="2023-05-04T18:11:00Z"/>
                <w:rFonts w:ascii="Calibri" w:eastAsia="Times New Roman" w:hAnsi="Calibri" w:cs="Calibri"/>
                <w:b w:val="0"/>
                <w:bCs w:val="0"/>
                <w:color w:val="000000"/>
                <w:sz w:val="22"/>
              </w:rPr>
            </w:pPr>
            <w:del w:id="2531" w:author="Nate Bachmeier [AWS-SA]" w:date="2023-05-04T18:11:00Z">
              <w:r w:rsidRPr="00E16572" w:rsidDel="009C19DC">
                <w:rPr>
                  <w:rFonts w:ascii="Calibri" w:eastAsia="Times New Roman" w:hAnsi="Calibri" w:cs="Calibri"/>
                  <w:color w:val="000000"/>
                  <w:sz w:val="22"/>
                </w:rPr>
                <w:delText>playing monopoly</w:delText>
              </w:r>
            </w:del>
          </w:p>
        </w:tc>
        <w:tc>
          <w:tcPr>
            <w:tcW w:w="5348" w:type="dxa"/>
            <w:noWrap/>
            <w:hideMark/>
          </w:tcPr>
          <w:p w14:paraId="32A28C9B" w14:textId="6B452B4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32" w:author="Nate Bachmeier [AWS-SA]" w:date="2023-05-04T18:11:00Z"/>
                <w:rFonts w:ascii="Calibri" w:eastAsia="Times New Roman" w:hAnsi="Calibri" w:cs="Calibri"/>
                <w:color w:val="000000"/>
                <w:sz w:val="22"/>
              </w:rPr>
            </w:pPr>
            <w:del w:id="2533"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508B9F83" w14:textId="4F31957E" w:rsidTr="00B21582">
        <w:trPr>
          <w:trHeight w:val="300"/>
          <w:del w:id="25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3AE8AD42" w:rsidR="00E16572" w:rsidRPr="00B21582" w:rsidDel="009C19DC" w:rsidRDefault="00E16572" w:rsidP="00E16572">
            <w:pPr>
              <w:spacing w:line="240" w:lineRule="auto"/>
              <w:ind w:firstLine="0"/>
              <w:rPr>
                <w:del w:id="2535" w:author="Nate Bachmeier [AWS-SA]" w:date="2023-05-04T18:11:00Z"/>
                <w:rFonts w:ascii="Calibri" w:eastAsia="Times New Roman" w:hAnsi="Calibri" w:cs="Calibri"/>
                <w:b w:val="0"/>
                <w:bCs w:val="0"/>
                <w:color w:val="000000"/>
                <w:sz w:val="22"/>
              </w:rPr>
            </w:pPr>
            <w:del w:id="2536" w:author="Nate Bachmeier [AWS-SA]" w:date="2023-05-04T18:11:00Z">
              <w:r w:rsidRPr="00E16572" w:rsidDel="009C19DC">
                <w:rPr>
                  <w:rFonts w:ascii="Calibri" w:eastAsia="Times New Roman" w:hAnsi="Calibri" w:cs="Calibri"/>
                  <w:color w:val="000000"/>
                  <w:sz w:val="22"/>
                </w:rPr>
                <w:delText>playing netball</w:delText>
              </w:r>
            </w:del>
          </w:p>
        </w:tc>
        <w:tc>
          <w:tcPr>
            <w:tcW w:w="5348" w:type="dxa"/>
            <w:noWrap/>
            <w:hideMark/>
          </w:tcPr>
          <w:p w14:paraId="326B1183" w14:textId="6ADD848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37" w:author="Nate Bachmeier [AWS-SA]" w:date="2023-05-04T18:11:00Z"/>
                <w:rFonts w:ascii="Calibri" w:eastAsia="Times New Roman" w:hAnsi="Calibri" w:cs="Calibri"/>
                <w:color w:val="000000"/>
                <w:sz w:val="22"/>
              </w:rPr>
            </w:pPr>
            <w:del w:id="2538" w:author="Nate Bachmeier [AWS-SA]" w:date="2023-05-04T18:11:00Z">
              <w:r w:rsidRPr="00E16572" w:rsidDel="009C19DC">
                <w:rPr>
                  <w:rFonts w:ascii="Calibri" w:eastAsia="Times New Roman" w:hAnsi="Calibri" w:cs="Calibri"/>
                  <w:color w:val="000000"/>
                  <w:sz w:val="22"/>
                </w:rPr>
                <w:delText>652</w:delText>
              </w:r>
            </w:del>
          </w:p>
        </w:tc>
      </w:tr>
      <w:tr w:rsidR="00E16572" w:rsidRPr="00E16572" w:rsidDel="009C19DC" w14:paraId="76AE2D9E" w14:textId="584681AE" w:rsidTr="00B21582">
        <w:trPr>
          <w:cnfStyle w:val="000000100000" w:firstRow="0" w:lastRow="0" w:firstColumn="0" w:lastColumn="0" w:oddVBand="0" w:evenVBand="0" w:oddHBand="1" w:evenHBand="0" w:firstRowFirstColumn="0" w:firstRowLastColumn="0" w:lastRowFirstColumn="0" w:lastRowLastColumn="0"/>
          <w:trHeight w:val="300"/>
          <w:del w:id="25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1FB84092" w:rsidR="00E16572" w:rsidRPr="00B21582" w:rsidDel="009C19DC" w:rsidRDefault="00E16572" w:rsidP="00E16572">
            <w:pPr>
              <w:spacing w:line="240" w:lineRule="auto"/>
              <w:ind w:firstLine="0"/>
              <w:rPr>
                <w:del w:id="2540" w:author="Nate Bachmeier [AWS-SA]" w:date="2023-05-04T18:11:00Z"/>
                <w:rFonts w:ascii="Calibri" w:eastAsia="Times New Roman" w:hAnsi="Calibri" w:cs="Calibri"/>
                <w:b w:val="0"/>
                <w:bCs w:val="0"/>
                <w:color w:val="000000"/>
                <w:sz w:val="22"/>
              </w:rPr>
            </w:pPr>
            <w:del w:id="2541" w:author="Nate Bachmeier [AWS-SA]" w:date="2023-05-04T18:11:00Z">
              <w:r w:rsidRPr="00E16572" w:rsidDel="009C19DC">
                <w:rPr>
                  <w:rFonts w:ascii="Calibri" w:eastAsia="Times New Roman" w:hAnsi="Calibri" w:cs="Calibri"/>
                  <w:color w:val="000000"/>
                  <w:sz w:val="22"/>
                </w:rPr>
                <w:delText>playing nose flute</w:delText>
              </w:r>
            </w:del>
          </w:p>
        </w:tc>
        <w:tc>
          <w:tcPr>
            <w:tcW w:w="5348" w:type="dxa"/>
            <w:noWrap/>
            <w:hideMark/>
          </w:tcPr>
          <w:p w14:paraId="3C2BC841" w14:textId="4ABD392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42" w:author="Nate Bachmeier [AWS-SA]" w:date="2023-05-04T18:11:00Z"/>
                <w:rFonts w:ascii="Calibri" w:eastAsia="Times New Roman" w:hAnsi="Calibri" w:cs="Calibri"/>
                <w:color w:val="000000"/>
                <w:sz w:val="22"/>
              </w:rPr>
            </w:pPr>
            <w:del w:id="2543" w:author="Nate Bachmeier [AWS-SA]" w:date="2023-05-04T18:11:00Z">
              <w:r w:rsidRPr="00E16572" w:rsidDel="009C19DC">
                <w:rPr>
                  <w:rFonts w:ascii="Calibri" w:eastAsia="Times New Roman" w:hAnsi="Calibri" w:cs="Calibri"/>
                  <w:color w:val="000000"/>
                  <w:sz w:val="22"/>
                </w:rPr>
                <w:delText>485</w:delText>
              </w:r>
            </w:del>
          </w:p>
        </w:tc>
      </w:tr>
      <w:tr w:rsidR="00E16572" w:rsidRPr="00E16572" w:rsidDel="009C19DC" w14:paraId="74D0889B" w14:textId="7DBFD48C" w:rsidTr="00B21582">
        <w:trPr>
          <w:trHeight w:val="300"/>
          <w:del w:id="25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5D912885" w:rsidR="00E16572" w:rsidRPr="00B21582" w:rsidDel="009C19DC" w:rsidRDefault="00E16572" w:rsidP="00E16572">
            <w:pPr>
              <w:spacing w:line="240" w:lineRule="auto"/>
              <w:ind w:firstLine="0"/>
              <w:rPr>
                <w:del w:id="2545" w:author="Nate Bachmeier [AWS-SA]" w:date="2023-05-04T18:11:00Z"/>
                <w:rFonts w:ascii="Calibri" w:eastAsia="Times New Roman" w:hAnsi="Calibri" w:cs="Calibri"/>
                <w:b w:val="0"/>
                <w:bCs w:val="0"/>
                <w:color w:val="000000"/>
                <w:sz w:val="22"/>
              </w:rPr>
            </w:pPr>
            <w:del w:id="2546" w:author="Nate Bachmeier [AWS-SA]" w:date="2023-05-04T18:11:00Z">
              <w:r w:rsidRPr="00E16572" w:rsidDel="009C19DC">
                <w:rPr>
                  <w:rFonts w:ascii="Calibri" w:eastAsia="Times New Roman" w:hAnsi="Calibri" w:cs="Calibri"/>
                  <w:color w:val="000000"/>
                  <w:sz w:val="22"/>
                </w:rPr>
                <w:delText>playing oboe</w:delText>
              </w:r>
            </w:del>
          </w:p>
        </w:tc>
        <w:tc>
          <w:tcPr>
            <w:tcW w:w="5348" w:type="dxa"/>
            <w:noWrap/>
            <w:hideMark/>
          </w:tcPr>
          <w:p w14:paraId="3F9290F9" w14:textId="4E2BB4B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47" w:author="Nate Bachmeier [AWS-SA]" w:date="2023-05-04T18:11:00Z"/>
                <w:rFonts w:ascii="Calibri" w:eastAsia="Times New Roman" w:hAnsi="Calibri" w:cs="Calibri"/>
                <w:color w:val="000000"/>
                <w:sz w:val="22"/>
              </w:rPr>
            </w:pPr>
            <w:del w:id="2548" w:author="Nate Bachmeier [AWS-SA]" w:date="2023-05-04T18:11:00Z">
              <w:r w:rsidRPr="00E16572" w:rsidDel="009C19DC">
                <w:rPr>
                  <w:rFonts w:ascii="Calibri" w:eastAsia="Times New Roman" w:hAnsi="Calibri" w:cs="Calibri"/>
                  <w:color w:val="000000"/>
                  <w:sz w:val="22"/>
                </w:rPr>
                <w:delText>535</w:delText>
              </w:r>
            </w:del>
          </w:p>
        </w:tc>
      </w:tr>
      <w:tr w:rsidR="00E16572" w:rsidRPr="00E16572" w:rsidDel="009C19DC" w14:paraId="5061B5C2" w14:textId="032E870D" w:rsidTr="00B21582">
        <w:trPr>
          <w:cnfStyle w:val="000000100000" w:firstRow="0" w:lastRow="0" w:firstColumn="0" w:lastColumn="0" w:oddVBand="0" w:evenVBand="0" w:oddHBand="1" w:evenHBand="0" w:firstRowFirstColumn="0" w:firstRowLastColumn="0" w:lastRowFirstColumn="0" w:lastRowLastColumn="0"/>
          <w:trHeight w:val="300"/>
          <w:del w:id="25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064CB746" w:rsidR="00E16572" w:rsidRPr="00B21582" w:rsidDel="009C19DC" w:rsidRDefault="00E16572" w:rsidP="00E16572">
            <w:pPr>
              <w:spacing w:line="240" w:lineRule="auto"/>
              <w:ind w:firstLine="0"/>
              <w:rPr>
                <w:del w:id="2550" w:author="Nate Bachmeier [AWS-SA]" w:date="2023-05-04T18:11:00Z"/>
                <w:rFonts w:ascii="Calibri" w:eastAsia="Times New Roman" w:hAnsi="Calibri" w:cs="Calibri"/>
                <w:b w:val="0"/>
                <w:bCs w:val="0"/>
                <w:color w:val="000000"/>
                <w:sz w:val="22"/>
              </w:rPr>
            </w:pPr>
            <w:del w:id="2551" w:author="Nate Bachmeier [AWS-SA]" w:date="2023-05-04T18:11:00Z">
              <w:r w:rsidRPr="00E16572" w:rsidDel="009C19DC">
                <w:rPr>
                  <w:rFonts w:ascii="Calibri" w:eastAsia="Times New Roman" w:hAnsi="Calibri" w:cs="Calibri"/>
                  <w:color w:val="000000"/>
                  <w:sz w:val="22"/>
                </w:rPr>
                <w:delText>playing ocarina</w:delText>
              </w:r>
            </w:del>
          </w:p>
        </w:tc>
        <w:tc>
          <w:tcPr>
            <w:tcW w:w="5348" w:type="dxa"/>
            <w:noWrap/>
            <w:hideMark/>
          </w:tcPr>
          <w:p w14:paraId="790BAFBC" w14:textId="022C93C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52" w:author="Nate Bachmeier [AWS-SA]" w:date="2023-05-04T18:11:00Z"/>
                <w:rFonts w:ascii="Calibri" w:eastAsia="Times New Roman" w:hAnsi="Calibri" w:cs="Calibri"/>
                <w:color w:val="000000"/>
                <w:sz w:val="22"/>
              </w:rPr>
            </w:pPr>
            <w:del w:id="2553" w:author="Nate Bachmeier [AWS-SA]" w:date="2023-05-04T18:11:00Z">
              <w:r w:rsidRPr="00E16572" w:rsidDel="009C19DC">
                <w:rPr>
                  <w:rFonts w:ascii="Calibri" w:eastAsia="Times New Roman" w:hAnsi="Calibri" w:cs="Calibri"/>
                  <w:color w:val="000000"/>
                  <w:sz w:val="22"/>
                </w:rPr>
                <w:delText>739</w:delText>
              </w:r>
            </w:del>
          </w:p>
        </w:tc>
      </w:tr>
      <w:tr w:rsidR="00E16572" w:rsidRPr="00E16572" w:rsidDel="009C19DC" w14:paraId="5DB7A8A1" w14:textId="41C52921" w:rsidTr="00B21582">
        <w:trPr>
          <w:trHeight w:val="300"/>
          <w:del w:id="25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2D01A86D" w:rsidR="00E16572" w:rsidRPr="00B21582" w:rsidDel="009C19DC" w:rsidRDefault="00E16572" w:rsidP="00E16572">
            <w:pPr>
              <w:spacing w:line="240" w:lineRule="auto"/>
              <w:ind w:firstLine="0"/>
              <w:rPr>
                <w:del w:id="2555" w:author="Nate Bachmeier [AWS-SA]" w:date="2023-05-04T18:11:00Z"/>
                <w:rFonts w:ascii="Calibri" w:eastAsia="Times New Roman" w:hAnsi="Calibri" w:cs="Calibri"/>
                <w:b w:val="0"/>
                <w:bCs w:val="0"/>
                <w:color w:val="000000"/>
                <w:sz w:val="22"/>
              </w:rPr>
            </w:pPr>
            <w:del w:id="2556" w:author="Nate Bachmeier [AWS-SA]" w:date="2023-05-04T18:11:00Z">
              <w:r w:rsidRPr="00E16572" w:rsidDel="009C19DC">
                <w:rPr>
                  <w:rFonts w:ascii="Calibri" w:eastAsia="Times New Roman" w:hAnsi="Calibri" w:cs="Calibri"/>
                  <w:color w:val="000000"/>
                  <w:sz w:val="22"/>
                </w:rPr>
                <w:delText>playing organ</w:delText>
              </w:r>
            </w:del>
          </w:p>
        </w:tc>
        <w:tc>
          <w:tcPr>
            <w:tcW w:w="5348" w:type="dxa"/>
            <w:noWrap/>
            <w:hideMark/>
          </w:tcPr>
          <w:p w14:paraId="7DB68274" w14:textId="2D661F2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57" w:author="Nate Bachmeier [AWS-SA]" w:date="2023-05-04T18:11:00Z"/>
                <w:rFonts w:ascii="Calibri" w:eastAsia="Times New Roman" w:hAnsi="Calibri" w:cs="Calibri"/>
                <w:color w:val="000000"/>
                <w:sz w:val="22"/>
              </w:rPr>
            </w:pPr>
            <w:del w:id="2558" w:author="Nate Bachmeier [AWS-SA]" w:date="2023-05-04T18:11:00Z">
              <w:r w:rsidRPr="00E16572" w:rsidDel="009C19DC">
                <w:rPr>
                  <w:rFonts w:ascii="Calibri" w:eastAsia="Times New Roman" w:hAnsi="Calibri" w:cs="Calibri"/>
                  <w:color w:val="000000"/>
                  <w:sz w:val="22"/>
                </w:rPr>
                <w:delText>860</w:delText>
              </w:r>
            </w:del>
          </w:p>
        </w:tc>
      </w:tr>
      <w:tr w:rsidR="00E16572" w:rsidRPr="00E16572" w:rsidDel="009C19DC" w14:paraId="2499D477" w14:textId="23FC1B6F" w:rsidTr="00B21582">
        <w:trPr>
          <w:cnfStyle w:val="000000100000" w:firstRow="0" w:lastRow="0" w:firstColumn="0" w:lastColumn="0" w:oddVBand="0" w:evenVBand="0" w:oddHBand="1" w:evenHBand="0" w:firstRowFirstColumn="0" w:firstRowLastColumn="0" w:lastRowFirstColumn="0" w:lastRowLastColumn="0"/>
          <w:trHeight w:val="300"/>
          <w:del w:id="25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5C36E4F3" w:rsidR="00E16572" w:rsidRPr="00B21582" w:rsidDel="009C19DC" w:rsidRDefault="00E16572" w:rsidP="00E16572">
            <w:pPr>
              <w:spacing w:line="240" w:lineRule="auto"/>
              <w:ind w:firstLine="0"/>
              <w:rPr>
                <w:del w:id="2560" w:author="Nate Bachmeier [AWS-SA]" w:date="2023-05-04T18:11:00Z"/>
                <w:rFonts w:ascii="Calibri" w:eastAsia="Times New Roman" w:hAnsi="Calibri" w:cs="Calibri"/>
                <w:b w:val="0"/>
                <w:bCs w:val="0"/>
                <w:color w:val="000000"/>
                <w:sz w:val="22"/>
              </w:rPr>
            </w:pPr>
            <w:del w:id="2561" w:author="Nate Bachmeier [AWS-SA]" w:date="2023-05-04T18:11:00Z">
              <w:r w:rsidRPr="00E16572" w:rsidDel="009C19DC">
                <w:rPr>
                  <w:rFonts w:ascii="Calibri" w:eastAsia="Times New Roman" w:hAnsi="Calibri" w:cs="Calibri"/>
                  <w:color w:val="000000"/>
                  <w:sz w:val="22"/>
                </w:rPr>
                <w:delText>playing paintball</w:delText>
              </w:r>
            </w:del>
          </w:p>
        </w:tc>
        <w:tc>
          <w:tcPr>
            <w:tcW w:w="5348" w:type="dxa"/>
            <w:noWrap/>
            <w:hideMark/>
          </w:tcPr>
          <w:p w14:paraId="7C31FBE7" w14:textId="5634004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62" w:author="Nate Bachmeier [AWS-SA]" w:date="2023-05-04T18:11:00Z"/>
                <w:rFonts w:ascii="Calibri" w:eastAsia="Times New Roman" w:hAnsi="Calibri" w:cs="Calibri"/>
                <w:color w:val="000000"/>
                <w:sz w:val="22"/>
              </w:rPr>
            </w:pPr>
            <w:del w:id="2563" w:author="Nate Bachmeier [AWS-SA]" w:date="2023-05-04T18:11:00Z">
              <w:r w:rsidRPr="00E16572" w:rsidDel="009C19DC">
                <w:rPr>
                  <w:rFonts w:ascii="Calibri" w:eastAsia="Times New Roman" w:hAnsi="Calibri" w:cs="Calibri"/>
                  <w:color w:val="000000"/>
                  <w:sz w:val="22"/>
                </w:rPr>
                <w:delText>711</w:delText>
              </w:r>
            </w:del>
          </w:p>
        </w:tc>
      </w:tr>
      <w:tr w:rsidR="00E16572" w:rsidRPr="00E16572" w:rsidDel="009C19DC" w14:paraId="6B7892F7" w14:textId="7CD0A4F1" w:rsidTr="00B21582">
        <w:trPr>
          <w:trHeight w:val="300"/>
          <w:del w:id="25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572BE8CE" w:rsidR="00E16572" w:rsidRPr="00B21582" w:rsidDel="009C19DC" w:rsidRDefault="00E16572" w:rsidP="00E16572">
            <w:pPr>
              <w:spacing w:line="240" w:lineRule="auto"/>
              <w:ind w:firstLine="0"/>
              <w:rPr>
                <w:del w:id="2565" w:author="Nate Bachmeier [AWS-SA]" w:date="2023-05-04T18:11:00Z"/>
                <w:rFonts w:ascii="Calibri" w:eastAsia="Times New Roman" w:hAnsi="Calibri" w:cs="Calibri"/>
                <w:b w:val="0"/>
                <w:bCs w:val="0"/>
                <w:color w:val="000000"/>
                <w:sz w:val="22"/>
              </w:rPr>
            </w:pPr>
            <w:del w:id="2566" w:author="Nate Bachmeier [AWS-SA]" w:date="2023-05-04T18:11:00Z">
              <w:r w:rsidRPr="00E16572" w:rsidDel="009C19DC">
                <w:rPr>
                  <w:rFonts w:ascii="Calibri" w:eastAsia="Times New Roman" w:hAnsi="Calibri" w:cs="Calibri"/>
                  <w:color w:val="000000"/>
                  <w:sz w:val="22"/>
                </w:rPr>
                <w:delText>playing pan pipes</w:delText>
              </w:r>
            </w:del>
          </w:p>
        </w:tc>
        <w:tc>
          <w:tcPr>
            <w:tcW w:w="5348" w:type="dxa"/>
            <w:noWrap/>
            <w:hideMark/>
          </w:tcPr>
          <w:p w14:paraId="7B1EE65E" w14:textId="6C9DCD0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67" w:author="Nate Bachmeier [AWS-SA]" w:date="2023-05-04T18:11:00Z"/>
                <w:rFonts w:ascii="Calibri" w:eastAsia="Times New Roman" w:hAnsi="Calibri" w:cs="Calibri"/>
                <w:color w:val="000000"/>
                <w:sz w:val="22"/>
              </w:rPr>
            </w:pPr>
            <w:del w:id="2568" w:author="Nate Bachmeier [AWS-SA]" w:date="2023-05-04T18:11:00Z">
              <w:r w:rsidRPr="00E16572" w:rsidDel="009C19DC">
                <w:rPr>
                  <w:rFonts w:ascii="Calibri" w:eastAsia="Times New Roman" w:hAnsi="Calibri" w:cs="Calibri"/>
                  <w:color w:val="000000"/>
                  <w:sz w:val="22"/>
                </w:rPr>
                <w:delText>586</w:delText>
              </w:r>
            </w:del>
          </w:p>
        </w:tc>
      </w:tr>
      <w:tr w:rsidR="00E16572" w:rsidRPr="00E16572" w:rsidDel="009C19DC" w14:paraId="4F3D5C14" w14:textId="2B378976" w:rsidTr="00B21582">
        <w:trPr>
          <w:cnfStyle w:val="000000100000" w:firstRow="0" w:lastRow="0" w:firstColumn="0" w:lastColumn="0" w:oddVBand="0" w:evenVBand="0" w:oddHBand="1" w:evenHBand="0" w:firstRowFirstColumn="0" w:firstRowLastColumn="0" w:lastRowFirstColumn="0" w:lastRowLastColumn="0"/>
          <w:trHeight w:val="300"/>
          <w:del w:id="25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2B4B09D4" w:rsidR="00E16572" w:rsidRPr="00B21582" w:rsidDel="009C19DC" w:rsidRDefault="00E16572" w:rsidP="00E16572">
            <w:pPr>
              <w:spacing w:line="240" w:lineRule="auto"/>
              <w:ind w:firstLine="0"/>
              <w:rPr>
                <w:del w:id="2570" w:author="Nate Bachmeier [AWS-SA]" w:date="2023-05-04T18:11:00Z"/>
                <w:rFonts w:ascii="Calibri" w:eastAsia="Times New Roman" w:hAnsi="Calibri" w:cs="Calibri"/>
                <w:b w:val="0"/>
                <w:bCs w:val="0"/>
                <w:color w:val="000000"/>
                <w:sz w:val="22"/>
              </w:rPr>
            </w:pPr>
            <w:del w:id="2571" w:author="Nate Bachmeier [AWS-SA]" w:date="2023-05-04T18:11:00Z">
              <w:r w:rsidRPr="00E16572" w:rsidDel="009C19DC">
                <w:rPr>
                  <w:rFonts w:ascii="Calibri" w:eastAsia="Times New Roman" w:hAnsi="Calibri" w:cs="Calibri"/>
                  <w:color w:val="000000"/>
                  <w:sz w:val="22"/>
                </w:rPr>
                <w:delText>playing piano</w:delText>
              </w:r>
            </w:del>
          </w:p>
        </w:tc>
        <w:tc>
          <w:tcPr>
            <w:tcW w:w="5348" w:type="dxa"/>
            <w:noWrap/>
            <w:hideMark/>
          </w:tcPr>
          <w:p w14:paraId="3A3CF2DA" w14:textId="307247C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72" w:author="Nate Bachmeier [AWS-SA]" w:date="2023-05-04T18:11:00Z"/>
                <w:rFonts w:ascii="Calibri" w:eastAsia="Times New Roman" w:hAnsi="Calibri" w:cs="Calibri"/>
                <w:color w:val="000000"/>
                <w:sz w:val="22"/>
              </w:rPr>
            </w:pPr>
            <w:del w:id="2573" w:author="Nate Bachmeier [AWS-SA]" w:date="2023-05-04T18:11:00Z">
              <w:r w:rsidRPr="00E16572" w:rsidDel="009C19DC">
                <w:rPr>
                  <w:rFonts w:ascii="Calibri" w:eastAsia="Times New Roman" w:hAnsi="Calibri" w:cs="Calibri"/>
                  <w:color w:val="000000"/>
                  <w:sz w:val="22"/>
                </w:rPr>
                <w:delText>814</w:delText>
              </w:r>
            </w:del>
          </w:p>
        </w:tc>
      </w:tr>
      <w:tr w:rsidR="00E16572" w:rsidRPr="00E16572" w:rsidDel="009C19DC" w14:paraId="0F1F2B7B" w14:textId="60263440" w:rsidTr="00B21582">
        <w:trPr>
          <w:trHeight w:val="300"/>
          <w:del w:id="25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21042363" w:rsidR="00E16572" w:rsidRPr="00B21582" w:rsidDel="009C19DC" w:rsidRDefault="00E16572" w:rsidP="00E16572">
            <w:pPr>
              <w:spacing w:line="240" w:lineRule="auto"/>
              <w:ind w:firstLine="0"/>
              <w:rPr>
                <w:del w:id="2575" w:author="Nate Bachmeier [AWS-SA]" w:date="2023-05-04T18:11:00Z"/>
                <w:rFonts w:ascii="Calibri" w:eastAsia="Times New Roman" w:hAnsi="Calibri" w:cs="Calibri"/>
                <w:b w:val="0"/>
                <w:bCs w:val="0"/>
                <w:color w:val="000000"/>
                <w:sz w:val="22"/>
              </w:rPr>
            </w:pPr>
            <w:del w:id="2576" w:author="Nate Bachmeier [AWS-SA]" w:date="2023-05-04T18:11:00Z">
              <w:r w:rsidRPr="00E16572" w:rsidDel="009C19DC">
                <w:rPr>
                  <w:rFonts w:ascii="Calibri" w:eastAsia="Times New Roman" w:hAnsi="Calibri" w:cs="Calibri"/>
                  <w:color w:val="000000"/>
                  <w:sz w:val="22"/>
                </w:rPr>
                <w:delText>playing piccolo</w:delText>
              </w:r>
            </w:del>
          </w:p>
        </w:tc>
        <w:tc>
          <w:tcPr>
            <w:tcW w:w="5348" w:type="dxa"/>
            <w:noWrap/>
            <w:hideMark/>
          </w:tcPr>
          <w:p w14:paraId="712AB99A" w14:textId="25AFB10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77" w:author="Nate Bachmeier [AWS-SA]" w:date="2023-05-04T18:11:00Z"/>
                <w:rFonts w:ascii="Calibri" w:eastAsia="Times New Roman" w:hAnsi="Calibri" w:cs="Calibri"/>
                <w:color w:val="000000"/>
                <w:sz w:val="22"/>
              </w:rPr>
            </w:pPr>
            <w:del w:id="2578" w:author="Nate Bachmeier [AWS-SA]" w:date="2023-05-04T18:11:00Z">
              <w:r w:rsidRPr="00E16572" w:rsidDel="009C19DC">
                <w:rPr>
                  <w:rFonts w:ascii="Calibri" w:eastAsia="Times New Roman" w:hAnsi="Calibri" w:cs="Calibri"/>
                  <w:color w:val="000000"/>
                  <w:sz w:val="22"/>
                </w:rPr>
                <w:delText>467</w:delText>
              </w:r>
            </w:del>
          </w:p>
        </w:tc>
      </w:tr>
      <w:tr w:rsidR="00E16572" w:rsidRPr="00E16572" w:rsidDel="009C19DC" w14:paraId="3C17CED2" w14:textId="01D69674" w:rsidTr="00B21582">
        <w:trPr>
          <w:cnfStyle w:val="000000100000" w:firstRow="0" w:lastRow="0" w:firstColumn="0" w:lastColumn="0" w:oddVBand="0" w:evenVBand="0" w:oddHBand="1" w:evenHBand="0" w:firstRowFirstColumn="0" w:firstRowLastColumn="0" w:lastRowFirstColumn="0" w:lastRowLastColumn="0"/>
          <w:trHeight w:val="300"/>
          <w:del w:id="25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471AD11C" w:rsidR="00E16572" w:rsidRPr="00B21582" w:rsidDel="009C19DC" w:rsidRDefault="00E16572" w:rsidP="00E16572">
            <w:pPr>
              <w:spacing w:line="240" w:lineRule="auto"/>
              <w:ind w:firstLine="0"/>
              <w:rPr>
                <w:del w:id="2580" w:author="Nate Bachmeier [AWS-SA]" w:date="2023-05-04T18:11:00Z"/>
                <w:rFonts w:ascii="Calibri" w:eastAsia="Times New Roman" w:hAnsi="Calibri" w:cs="Calibri"/>
                <w:b w:val="0"/>
                <w:bCs w:val="0"/>
                <w:color w:val="000000"/>
                <w:sz w:val="22"/>
              </w:rPr>
            </w:pPr>
            <w:del w:id="2581" w:author="Nate Bachmeier [AWS-SA]" w:date="2023-05-04T18:11:00Z">
              <w:r w:rsidRPr="00E16572" w:rsidDel="009C19DC">
                <w:rPr>
                  <w:rFonts w:ascii="Calibri" w:eastAsia="Times New Roman" w:hAnsi="Calibri" w:cs="Calibri"/>
                  <w:color w:val="000000"/>
                  <w:sz w:val="22"/>
                </w:rPr>
                <w:delText>playing pinball</w:delText>
              </w:r>
            </w:del>
          </w:p>
        </w:tc>
        <w:tc>
          <w:tcPr>
            <w:tcW w:w="5348" w:type="dxa"/>
            <w:noWrap/>
            <w:hideMark/>
          </w:tcPr>
          <w:p w14:paraId="0CE80516" w14:textId="09F11C4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82" w:author="Nate Bachmeier [AWS-SA]" w:date="2023-05-04T18:11:00Z"/>
                <w:rFonts w:ascii="Calibri" w:eastAsia="Times New Roman" w:hAnsi="Calibri" w:cs="Calibri"/>
                <w:color w:val="000000"/>
                <w:sz w:val="22"/>
              </w:rPr>
            </w:pPr>
            <w:del w:id="2583" w:author="Nate Bachmeier [AWS-SA]" w:date="2023-05-04T18:11:00Z">
              <w:r w:rsidRPr="00E16572" w:rsidDel="009C19DC">
                <w:rPr>
                  <w:rFonts w:ascii="Calibri" w:eastAsia="Times New Roman" w:hAnsi="Calibri" w:cs="Calibri"/>
                  <w:color w:val="000000"/>
                  <w:sz w:val="22"/>
                </w:rPr>
                <w:delText>688</w:delText>
              </w:r>
            </w:del>
          </w:p>
        </w:tc>
      </w:tr>
      <w:tr w:rsidR="00E16572" w:rsidRPr="00E16572" w:rsidDel="009C19DC" w14:paraId="47DB298F" w14:textId="7BF40C5D" w:rsidTr="00B21582">
        <w:trPr>
          <w:trHeight w:val="300"/>
          <w:del w:id="25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36107310" w:rsidR="00E16572" w:rsidRPr="00B21582" w:rsidDel="009C19DC" w:rsidRDefault="00E16572" w:rsidP="00E16572">
            <w:pPr>
              <w:spacing w:line="240" w:lineRule="auto"/>
              <w:ind w:firstLine="0"/>
              <w:rPr>
                <w:del w:id="2585" w:author="Nate Bachmeier [AWS-SA]" w:date="2023-05-04T18:11:00Z"/>
                <w:rFonts w:ascii="Calibri" w:eastAsia="Times New Roman" w:hAnsi="Calibri" w:cs="Calibri"/>
                <w:b w:val="0"/>
                <w:bCs w:val="0"/>
                <w:color w:val="000000"/>
                <w:sz w:val="22"/>
              </w:rPr>
            </w:pPr>
            <w:del w:id="2586" w:author="Nate Bachmeier [AWS-SA]" w:date="2023-05-04T18:11:00Z">
              <w:r w:rsidRPr="00E16572" w:rsidDel="009C19DC">
                <w:rPr>
                  <w:rFonts w:ascii="Calibri" w:eastAsia="Times New Roman" w:hAnsi="Calibri" w:cs="Calibri"/>
                  <w:color w:val="000000"/>
                  <w:sz w:val="22"/>
                </w:rPr>
                <w:delText>playing ping pong</w:delText>
              </w:r>
            </w:del>
          </w:p>
        </w:tc>
        <w:tc>
          <w:tcPr>
            <w:tcW w:w="5348" w:type="dxa"/>
            <w:noWrap/>
            <w:hideMark/>
          </w:tcPr>
          <w:p w14:paraId="00EAB981" w14:textId="16B013C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87" w:author="Nate Bachmeier [AWS-SA]" w:date="2023-05-04T18:11:00Z"/>
                <w:rFonts w:ascii="Calibri" w:eastAsia="Times New Roman" w:hAnsi="Calibri" w:cs="Calibri"/>
                <w:color w:val="000000"/>
                <w:sz w:val="22"/>
              </w:rPr>
            </w:pPr>
            <w:del w:id="2588" w:author="Nate Bachmeier [AWS-SA]" w:date="2023-05-04T18:11:00Z">
              <w:r w:rsidRPr="00E16572" w:rsidDel="009C19DC">
                <w:rPr>
                  <w:rFonts w:ascii="Calibri" w:eastAsia="Times New Roman" w:hAnsi="Calibri" w:cs="Calibri"/>
                  <w:color w:val="000000"/>
                  <w:sz w:val="22"/>
                </w:rPr>
                <w:delText>700</w:delText>
              </w:r>
            </w:del>
          </w:p>
        </w:tc>
      </w:tr>
      <w:tr w:rsidR="00E16572" w:rsidRPr="00E16572" w:rsidDel="009C19DC" w14:paraId="431B7CFB" w14:textId="3757021A" w:rsidTr="00B21582">
        <w:trPr>
          <w:cnfStyle w:val="000000100000" w:firstRow="0" w:lastRow="0" w:firstColumn="0" w:lastColumn="0" w:oddVBand="0" w:evenVBand="0" w:oddHBand="1" w:evenHBand="0" w:firstRowFirstColumn="0" w:firstRowLastColumn="0" w:lastRowFirstColumn="0" w:lastRowLastColumn="0"/>
          <w:trHeight w:val="300"/>
          <w:del w:id="25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651A6FA9" w:rsidR="00E16572" w:rsidRPr="00B21582" w:rsidDel="009C19DC" w:rsidRDefault="00E16572" w:rsidP="00E16572">
            <w:pPr>
              <w:spacing w:line="240" w:lineRule="auto"/>
              <w:ind w:firstLine="0"/>
              <w:rPr>
                <w:del w:id="2590" w:author="Nate Bachmeier [AWS-SA]" w:date="2023-05-04T18:11:00Z"/>
                <w:rFonts w:ascii="Calibri" w:eastAsia="Times New Roman" w:hAnsi="Calibri" w:cs="Calibri"/>
                <w:b w:val="0"/>
                <w:bCs w:val="0"/>
                <w:color w:val="000000"/>
                <w:sz w:val="22"/>
              </w:rPr>
            </w:pPr>
            <w:del w:id="2591" w:author="Nate Bachmeier [AWS-SA]" w:date="2023-05-04T18:11:00Z">
              <w:r w:rsidRPr="00E16572" w:rsidDel="009C19DC">
                <w:rPr>
                  <w:rFonts w:ascii="Calibri" w:eastAsia="Times New Roman" w:hAnsi="Calibri" w:cs="Calibri"/>
                  <w:color w:val="000000"/>
                  <w:sz w:val="22"/>
                </w:rPr>
                <w:delText>playing poker</w:delText>
              </w:r>
            </w:del>
          </w:p>
        </w:tc>
        <w:tc>
          <w:tcPr>
            <w:tcW w:w="5348" w:type="dxa"/>
            <w:noWrap/>
            <w:hideMark/>
          </w:tcPr>
          <w:p w14:paraId="5B8CC983" w14:textId="5C334E7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592" w:author="Nate Bachmeier [AWS-SA]" w:date="2023-05-04T18:11:00Z"/>
                <w:rFonts w:ascii="Calibri" w:eastAsia="Times New Roman" w:hAnsi="Calibri" w:cs="Calibri"/>
                <w:color w:val="000000"/>
                <w:sz w:val="22"/>
              </w:rPr>
            </w:pPr>
            <w:del w:id="2593" w:author="Nate Bachmeier [AWS-SA]" w:date="2023-05-04T18:11:00Z">
              <w:r w:rsidRPr="00E16572" w:rsidDel="009C19DC">
                <w:rPr>
                  <w:rFonts w:ascii="Calibri" w:eastAsia="Times New Roman" w:hAnsi="Calibri" w:cs="Calibri"/>
                  <w:color w:val="000000"/>
                  <w:sz w:val="22"/>
                </w:rPr>
                <w:delText>589</w:delText>
              </w:r>
            </w:del>
          </w:p>
        </w:tc>
      </w:tr>
      <w:tr w:rsidR="00E16572" w:rsidRPr="00E16572" w:rsidDel="009C19DC" w14:paraId="0D00446D" w14:textId="54EC75B8" w:rsidTr="00B21582">
        <w:trPr>
          <w:trHeight w:val="300"/>
          <w:del w:id="25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1B65AAC7" w:rsidR="00E16572" w:rsidRPr="00B21582" w:rsidDel="009C19DC" w:rsidRDefault="00E16572" w:rsidP="00E16572">
            <w:pPr>
              <w:spacing w:line="240" w:lineRule="auto"/>
              <w:ind w:firstLine="0"/>
              <w:rPr>
                <w:del w:id="2595" w:author="Nate Bachmeier [AWS-SA]" w:date="2023-05-04T18:11:00Z"/>
                <w:rFonts w:ascii="Calibri" w:eastAsia="Times New Roman" w:hAnsi="Calibri" w:cs="Calibri"/>
                <w:b w:val="0"/>
                <w:bCs w:val="0"/>
                <w:color w:val="000000"/>
                <w:sz w:val="22"/>
              </w:rPr>
            </w:pPr>
            <w:del w:id="2596" w:author="Nate Bachmeier [AWS-SA]" w:date="2023-05-04T18:11:00Z">
              <w:r w:rsidRPr="00E16572" w:rsidDel="009C19DC">
                <w:rPr>
                  <w:rFonts w:ascii="Calibri" w:eastAsia="Times New Roman" w:hAnsi="Calibri" w:cs="Calibri"/>
                  <w:color w:val="000000"/>
                  <w:sz w:val="22"/>
                </w:rPr>
                <w:delText>playing polo</w:delText>
              </w:r>
            </w:del>
          </w:p>
        </w:tc>
        <w:tc>
          <w:tcPr>
            <w:tcW w:w="5348" w:type="dxa"/>
            <w:noWrap/>
            <w:hideMark/>
          </w:tcPr>
          <w:p w14:paraId="7BA89244" w14:textId="3491B57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597" w:author="Nate Bachmeier [AWS-SA]" w:date="2023-05-04T18:11:00Z"/>
                <w:rFonts w:ascii="Calibri" w:eastAsia="Times New Roman" w:hAnsi="Calibri" w:cs="Calibri"/>
                <w:color w:val="000000"/>
                <w:sz w:val="22"/>
              </w:rPr>
            </w:pPr>
            <w:del w:id="2598" w:author="Nate Bachmeier [AWS-SA]" w:date="2023-05-04T18:11:00Z">
              <w:r w:rsidRPr="00E16572" w:rsidDel="009C19DC">
                <w:rPr>
                  <w:rFonts w:ascii="Calibri" w:eastAsia="Times New Roman" w:hAnsi="Calibri" w:cs="Calibri"/>
                  <w:color w:val="000000"/>
                  <w:sz w:val="22"/>
                </w:rPr>
                <w:delText>603</w:delText>
              </w:r>
            </w:del>
          </w:p>
        </w:tc>
      </w:tr>
      <w:tr w:rsidR="00E16572" w:rsidRPr="00E16572" w:rsidDel="009C19DC" w14:paraId="31D43FAA" w14:textId="32C492F6" w:rsidTr="00B21582">
        <w:trPr>
          <w:cnfStyle w:val="000000100000" w:firstRow="0" w:lastRow="0" w:firstColumn="0" w:lastColumn="0" w:oddVBand="0" w:evenVBand="0" w:oddHBand="1" w:evenHBand="0" w:firstRowFirstColumn="0" w:firstRowLastColumn="0" w:lastRowFirstColumn="0" w:lastRowLastColumn="0"/>
          <w:trHeight w:val="300"/>
          <w:del w:id="25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04573F35" w:rsidR="00E16572" w:rsidRPr="00B21582" w:rsidDel="009C19DC" w:rsidRDefault="00E16572" w:rsidP="00E16572">
            <w:pPr>
              <w:spacing w:line="240" w:lineRule="auto"/>
              <w:ind w:firstLine="0"/>
              <w:rPr>
                <w:del w:id="2600" w:author="Nate Bachmeier [AWS-SA]" w:date="2023-05-04T18:11:00Z"/>
                <w:rFonts w:ascii="Calibri" w:eastAsia="Times New Roman" w:hAnsi="Calibri" w:cs="Calibri"/>
                <w:b w:val="0"/>
                <w:bCs w:val="0"/>
                <w:color w:val="000000"/>
                <w:sz w:val="22"/>
              </w:rPr>
            </w:pPr>
            <w:del w:id="2601" w:author="Nate Bachmeier [AWS-SA]" w:date="2023-05-04T18:11:00Z">
              <w:r w:rsidRPr="00E16572" w:rsidDel="009C19DC">
                <w:rPr>
                  <w:rFonts w:ascii="Calibri" w:eastAsia="Times New Roman" w:hAnsi="Calibri" w:cs="Calibri"/>
                  <w:color w:val="000000"/>
                  <w:sz w:val="22"/>
                </w:rPr>
                <w:delText>playing recorder</w:delText>
              </w:r>
            </w:del>
          </w:p>
        </w:tc>
        <w:tc>
          <w:tcPr>
            <w:tcW w:w="5348" w:type="dxa"/>
            <w:noWrap/>
            <w:hideMark/>
          </w:tcPr>
          <w:p w14:paraId="668C5CE2" w14:textId="53DBCFE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02" w:author="Nate Bachmeier [AWS-SA]" w:date="2023-05-04T18:11:00Z"/>
                <w:rFonts w:ascii="Calibri" w:eastAsia="Times New Roman" w:hAnsi="Calibri" w:cs="Calibri"/>
                <w:color w:val="000000"/>
                <w:sz w:val="22"/>
              </w:rPr>
            </w:pPr>
            <w:del w:id="2603" w:author="Nate Bachmeier [AWS-SA]" w:date="2023-05-04T18:11:00Z">
              <w:r w:rsidRPr="00E16572" w:rsidDel="009C19DC">
                <w:rPr>
                  <w:rFonts w:ascii="Calibri" w:eastAsia="Times New Roman" w:hAnsi="Calibri" w:cs="Calibri"/>
                  <w:color w:val="000000"/>
                  <w:sz w:val="22"/>
                </w:rPr>
                <w:delText>750</w:delText>
              </w:r>
            </w:del>
          </w:p>
        </w:tc>
      </w:tr>
      <w:tr w:rsidR="00E16572" w:rsidRPr="00E16572" w:rsidDel="009C19DC" w14:paraId="3B552255" w14:textId="4DAF71D1" w:rsidTr="00B21582">
        <w:trPr>
          <w:trHeight w:val="300"/>
          <w:del w:id="26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45A8B45C" w:rsidR="00E16572" w:rsidRPr="00B21582" w:rsidDel="009C19DC" w:rsidRDefault="00E16572" w:rsidP="00E16572">
            <w:pPr>
              <w:spacing w:line="240" w:lineRule="auto"/>
              <w:ind w:firstLine="0"/>
              <w:rPr>
                <w:del w:id="2605" w:author="Nate Bachmeier [AWS-SA]" w:date="2023-05-04T18:11:00Z"/>
                <w:rFonts w:ascii="Calibri" w:eastAsia="Times New Roman" w:hAnsi="Calibri" w:cs="Calibri"/>
                <w:b w:val="0"/>
                <w:bCs w:val="0"/>
                <w:color w:val="000000"/>
                <w:sz w:val="22"/>
              </w:rPr>
            </w:pPr>
            <w:del w:id="2606" w:author="Nate Bachmeier [AWS-SA]" w:date="2023-05-04T18:11:00Z">
              <w:r w:rsidRPr="00E16572" w:rsidDel="009C19DC">
                <w:rPr>
                  <w:rFonts w:ascii="Calibri" w:eastAsia="Times New Roman" w:hAnsi="Calibri" w:cs="Calibri"/>
                  <w:color w:val="000000"/>
                  <w:sz w:val="22"/>
                </w:rPr>
                <w:delText>playing road hockey</w:delText>
              </w:r>
            </w:del>
          </w:p>
        </w:tc>
        <w:tc>
          <w:tcPr>
            <w:tcW w:w="5348" w:type="dxa"/>
            <w:noWrap/>
            <w:hideMark/>
          </w:tcPr>
          <w:p w14:paraId="7B81BDA3" w14:textId="7215E99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07" w:author="Nate Bachmeier [AWS-SA]" w:date="2023-05-04T18:11:00Z"/>
                <w:rFonts w:ascii="Calibri" w:eastAsia="Times New Roman" w:hAnsi="Calibri" w:cs="Calibri"/>
                <w:color w:val="000000"/>
                <w:sz w:val="22"/>
              </w:rPr>
            </w:pPr>
            <w:del w:id="2608" w:author="Nate Bachmeier [AWS-SA]" w:date="2023-05-04T18:11:00Z">
              <w:r w:rsidRPr="00E16572" w:rsidDel="009C19DC">
                <w:rPr>
                  <w:rFonts w:ascii="Calibri" w:eastAsia="Times New Roman" w:hAnsi="Calibri" w:cs="Calibri"/>
                  <w:color w:val="000000"/>
                  <w:sz w:val="22"/>
                </w:rPr>
                <w:delText>447</w:delText>
              </w:r>
            </w:del>
          </w:p>
        </w:tc>
      </w:tr>
      <w:tr w:rsidR="00E16572" w:rsidRPr="00E16572" w:rsidDel="009C19DC" w14:paraId="5F7DE7B6" w14:textId="1D2E4DA0" w:rsidTr="00B21582">
        <w:trPr>
          <w:cnfStyle w:val="000000100000" w:firstRow="0" w:lastRow="0" w:firstColumn="0" w:lastColumn="0" w:oddVBand="0" w:evenVBand="0" w:oddHBand="1" w:evenHBand="0" w:firstRowFirstColumn="0" w:firstRowLastColumn="0" w:lastRowFirstColumn="0" w:lastRowLastColumn="0"/>
          <w:trHeight w:val="300"/>
          <w:del w:id="26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5C0111AB" w:rsidR="00E16572" w:rsidRPr="00B21582" w:rsidDel="009C19DC" w:rsidRDefault="00E16572" w:rsidP="00E16572">
            <w:pPr>
              <w:spacing w:line="240" w:lineRule="auto"/>
              <w:ind w:firstLine="0"/>
              <w:rPr>
                <w:del w:id="2610" w:author="Nate Bachmeier [AWS-SA]" w:date="2023-05-04T18:11:00Z"/>
                <w:rFonts w:ascii="Calibri" w:eastAsia="Times New Roman" w:hAnsi="Calibri" w:cs="Calibri"/>
                <w:b w:val="0"/>
                <w:bCs w:val="0"/>
                <w:color w:val="000000"/>
                <w:sz w:val="22"/>
              </w:rPr>
            </w:pPr>
            <w:del w:id="2611" w:author="Nate Bachmeier [AWS-SA]" w:date="2023-05-04T18:11:00Z">
              <w:r w:rsidRPr="00E16572" w:rsidDel="009C19DC">
                <w:rPr>
                  <w:rFonts w:ascii="Calibri" w:eastAsia="Times New Roman" w:hAnsi="Calibri" w:cs="Calibri"/>
                  <w:color w:val="000000"/>
                  <w:sz w:val="22"/>
                </w:rPr>
                <w:delText>playing rounders</w:delText>
              </w:r>
            </w:del>
          </w:p>
        </w:tc>
        <w:tc>
          <w:tcPr>
            <w:tcW w:w="5348" w:type="dxa"/>
            <w:noWrap/>
            <w:hideMark/>
          </w:tcPr>
          <w:p w14:paraId="0BC6AA3F" w14:textId="653429A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12" w:author="Nate Bachmeier [AWS-SA]" w:date="2023-05-04T18:11:00Z"/>
                <w:rFonts w:ascii="Calibri" w:eastAsia="Times New Roman" w:hAnsi="Calibri" w:cs="Calibri"/>
                <w:color w:val="000000"/>
                <w:sz w:val="22"/>
              </w:rPr>
            </w:pPr>
            <w:del w:id="2613" w:author="Nate Bachmeier [AWS-SA]" w:date="2023-05-04T18:11:00Z">
              <w:r w:rsidRPr="00E16572" w:rsidDel="009C19DC">
                <w:rPr>
                  <w:rFonts w:ascii="Calibri" w:eastAsia="Times New Roman" w:hAnsi="Calibri" w:cs="Calibri"/>
                  <w:color w:val="000000"/>
                  <w:sz w:val="22"/>
                </w:rPr>
                <w:delText>521</w:delText>
              </w:r>
            </w:del>
          </w:p>
        </w:tc>
      </w:tr>
      <w:tr w:rsidR="00E16572" w:rsidRPr="00E16572" w:rsidDel="009C19DC" w14:paraId="05A00725" w14:textId="7BEE1C0C" w:rsidTr="00B21582">
        <w:trPr>
          <w:trHeight w:val="300"/>
          <w:del w:id="26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546C8E1" w:rsidR="00E16572" w:rsidRPr="00B21582" w:rsidDel="009C19DC" w:rsidRDefault="00E16572" w:rsidP="00E16572">
            <w:pPr>
              <w:spacing w:line="240" w:lineRule="auto"/>
              <w:ind w:firstLine="0"/>
              <w:rPr>
                <w:del w:id="2615" w:author="Nate Bachmeier [AWS-SA]" w:date="2023-05-04T18:11:00Z"/>
                <w:rFonts w:ascii="Calibri" w:eastAsia="Times New Roman" w:hAnsi="Calibri" w:cs="Calibri"/>
                <w:b w:val="0"/>
                <w:bCs w:val="0"/>
                <w:color w:val="000000"/>
                <w:sz w:val="22"/>
              </w:rPr>
            </w:pPr>
            <w:del w:id="2616" w:author="Nate Bachmeier [AWS-SA]" w:date="2023-05-04T18:11:00Z">
              <w:r w:rsidRPr="00E16572" w:rsidDel="009C19DC">
                <w:rPr>
                  <w:rFonts w:ascii="Calibri" w:eastAsia="Times New Roman" w:hAnsi="Calibri" w:cs="Calibri"/>
                  <w:color w:val="000000"/>
                  <w:sz w:val="22"/>
                </w:rPr>
                <w:delText>playing rubiks cube</w:delText>
              </w:r>
            </w:del>
          </w:p>
        </w:tc>
        <w:tc>
          <w:tcPr>
            <w:tcW w:w="5348" w:type="dxa"/>
            <w:noWrap/>
            <w:hideMark/>
          </w:tcPr>
          <w:p w14:paraId="341786ED" w14:textId="78F8CD6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17" w:author="Nate Bachmeier [AWS-SA]" w:date="2023-05-04T18:11:00Z"/>
                <w:rFonts w:ascii="Calibri" w:eastAsia="Times New Roman" w:hAnsi="Calibri" w:cs="Calibri"/>
                <w:color w:val="000000"/>
                <w:sz w:val="22"/>
              </w:rPr>
            </w:pPr>
            <w:del w:id="2618"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3F5CEA50" w14:textId="6B64D229" w:rsidTr="00B21582">
        <w:trPr>
          <w:cnfStyle w:val="000000100000" w:firstRow="0" w:lastRow="0" w:firstColumn="0" w:lastColumn="0" w:oddVBand="0" w:evenVBand="0" w:oddHBand="1" w:evenHBand="0" w:firstRowFirstColumn="0" w:firstRowLastColumn="0" w:lastRowFirstColumn="0" w:lastRowLastColumn="0"/>
          <w:trHeight w:val="300"/>
          <w:del w:id="26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1EC679EC" w:rsidR="00E16572" w:rsidRPr="00B21582" w:rsidDel="009C19DC" w:rsidRDefault="00E16572" w:rsidP="00E16572">
            <w:pPr>
              <w:spacing w:line="240" w:lineRule="auto"/>
              <w:ind w:firstLine="0"/>
              <w:rPr>
                <w:del w:id="2620" w:author="Nate Bachmeier [AWS-SA]" w:date="2023-05-04T18:11:00Z"/>
                <w:rFonts w:ascii="Calibri" w:eastAsia="Times New Roman" w:hAnsi="Calibri" w:cs="Calibri"/>
                <w:b w:val="0"/>
                <w:bCs w:val="0"/>
                <w:color w:val="000000"/>
                <w:sz w:val="22"/>
              </w:rPr>
            </w:pPr>
            <w:del w:id="2621" w:author="Nate Bachmeier [AWS-SA]" w:date="2023-05-04T18:11:00Z">
              <w:r w:rsidRPr="00E16572" w:rsidDel="009C19DC">
                <w:rPr>
                  <w:rFonts w:ascii="Calibri" w:eastAsia="Times New Roman" w:hAnsi="Calibri" w:cs="Calibri"/>
                  <w:color w:val="000000"/>
                  <w:sz w:val="22"/>
                </w:rPr>
                <w:delText>playing saxophone</w:delText>
              </w:r>
            </w:del>
          </w:p>
        </w:tc>
        <w:tc>
          <w:tcPr>
            <w:tcW w:w="5348" w:type="dxa"/>
            <w:noWrap/>
            <w:hideMark/>
          </w:tcPr>
          <w:p w14:paraId="6FC3A34E" w14:textId="1A73E6A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22" w:author="Nate Bachmeier [AWS-SA]" w:date="2023-05-04T18:11:00Z"/>
                <w:rFonts w:ascii="Calibri" w:eastAsia="Times New Roman" w:hAnsi="Calibri" w:cs="Calibri"/>
                <w:color w:val="000000"/>
                <w:sz w:val="22"/>
              </w:rPr>
            </w:pPr>
            <w:del w:id="2623" w:author="Nate Bachmeier [AWS-SA]" w:date="2023-05-04T18:11:00Z">
              <w:r w:rsidRPr="00E16572" w:rsidDel="009C19DC">
                <w:rPr>
                  <w:rFonts w:ascii="Calibri" w:eastAsia="Times New Roman" w:hAnsi="Calibri" w:cs="Calibri"/>
                  <w:color w:val="000000"/>
                  <w:sz w:val="22"/>
                </w:rPr>
                <w:delText>793</w:delText>
              </w:r>
            </w:del>
          </w:p>
        </w:tc>
      </w:tr>
      <w:tr w:rsidR="00E16572" w:rsidRPr="00E16572" w:rsidDel="009C19DC" w14:paraId="70A728CC" w14:textId="4C2154EC" w:rsidTr="00B21582">
        <w:trPr>
          <w:trHeight w:val="300"/>
          <w:del w:id="26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34156D87" w:rsidR="00E16572" w:rsidRPr="00B21582" w:rsidDel="009C19DC" w:rsidRDefault="00E16572" w:rsidP="00E16572">
            <w:pPr>
              <w:spacing w:line="240" w:lineRule="auto"/>
              <w:ind w:firstLine="0"/>
              <w:rPr>
                <w:del w:id="2625" w:author="Nate Bachmeier [AWS-SA]" w:date="2023-05-04T18:11:00Z"/>
                <w:rFonts w:ascii="Calibri" w:eastAsia="Times New Roman" w:hAnsi="Calibri" w:cs="Calibri"/>
                <w:b w:val="0"/>
                <w:bCs w:val="0"/>
                <w:color w:val="000000"/>
                <w:sz w:val="22"/>
              </w:rPr>
            </w:pPr>
            <w:del w:id="2626" w:author="Nate Bachmeier [AWS-SA]" w:date="2023-05-04T18:11:00Z">
              <w:r w:rsidRPr="00E16572" w:rsidDel="009C19DC">
                <w:rPr>
                  <w:rFonts w:ascii="Calibri" w:eastAsia="Times New Roman" w:hAnsi="Calibri" w:cs="Calibri"/>
                  <w:color w:val="000000"/>
                  <w:sz w:val="22"/>
                </w:rPr>
                <w:delText>playing scrabble</w:delText>
              </w:r>
            </w:del>
          </w:p>
        </w:tc>
        <w:tc>
          <w:tcPr>
            <w:tcW w:w="5348" w:type="dxa"/>
            <w:noWrap/>
            <w:hideMark/>
          </w:tcPr>
          <w:p w14:paraId="0EDA882F" w14:textId="66A7BD9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27" w:author="Nate Bachmeier [AWS-SA]" w:date="2023-05-04T18:11:00Z"/>
                <w:rFonts w:ascii="Calibri" w:eastAsia="Times New Roman" w:hAnsi="Calibri" w:cs="Calibri"/>
                <w:color w:val="000000"/>
                <w:sz w:val="22"/>
              </w:rPr>
            </w:pPr>
            <w:del w:id="2628" w:author="Nate Bachmeier [AWS-SA]" w:date="2023-05-04T18:11:00Z">
              <w:r w:rsidRPr="00E16572" w:rsidDel="009C19DC">
                <w:rPr>
                  <w:rFonts w:ascii="Calibri" w:eastAsia="Times New Roman" w:hAnsi="Calibri" w:cs="Calibri"/>
                  <w:color w:val="000000"/>
                  <w:sz w:val="22"/>
                </w:rPr>
                <w:delText>500</w:delText>
              </w:r>
            </w:del>
          </w:p>
        </w:tc>
      </w:tr>
      <w:tr w:rsidR="00E16572" w:rsidRPr="00E16572" w:rsidDel="009C19DC" w14:paraId="64B78A6F" w14:textId="71AE6E53" w:rsidTr="00B21582">
        <w:trPr>
          <w:cnfStyle w:val="000000100000" w:firstRow="0" w:lastRow="0" w:firstColumn="0" w:lastColumn="0" w:oddVBand="0" w:evenVBand="0" w:oddHBand="1" w:evenHBand="0" w:firstRowFirstColumn="0" w:firstRowLastColumn="0" w:lastRowFirstColumn="0" w:lastRowLastColumn="0"/>
          <w:trHeight w:val="300"/>
          <w:del w:id="26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31B7BFCC" w:rsidR="00E16572" w:rsidRPr="00B21582" w:rsidDel="009C19DC" w:rsidRDefault="00E16572" w:rsidP="00E16572">
            <w:pPr>
              <w:spacing w:line="240" w:lineRule="auto"/>
              <w:ind w:firstLine="0"/>
              <w:rPr>
                <w:del w:id="2630" w:author="Nate Bachmeier [AWS-SA]" w:date="2023-05-04T18:11:00Z"/>
                <w:rFonts w:ascii="Calibri" w:eastAsia="Times New Roman" w:hAnsi="Calibri" w:cs="Calibri"/>
                <w:b w:val="0"/>
                <w:bCs w:val="0"/>
                <w:color w:val="000000"/>
                <w:sz w:val="22"/>
              </w:rPr>
            </w:pPr>
            <w:del w:id="2631" w:author="Nate Bachmeier [AWS-SA]" w:date="2023-05-04T18:11:00Z">
              <w:r w:rsidRPr="00E16572" w:rsidDel="009C19DC">
                <w:rPr>
                  <w:rFonts w:ascii="Calibri" w:eastAsia="Times New Roman" w:hAnsi="Calibri" w:cs="Calibri"/>
                  <w:color w:val="000000"/>
                  <w:sz w:val="22"/>
                </w:rPr>
                <w:delText>playing shuffleboard</w:delText>
              </w:r>
            </w:del>
          </w:p>
        </w:tc>
        <w:tc>
          <w:tcPr>
            <w:tcW w:w="5348" w:type="dxa"/>
            <w:noWrap/>
            <w:hideMark/>
          </w:tcPr>
          <w:p w14:paraId="20FB534E" w14:textId="1EC7CA7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32" w:author="Nate Bachmeier [AWS-SA]" w:date="2023-05-04T18:11:00Z"/>
                <w:rFonts w:ascii="Calibri" w:eastAsia="Times New Roman" w:hAnsi="Calibri" w:cs="Calibri"/>
                <w:color w:val="000000"/>
                <w:sz w:val="22"/>
              </w:rPr>
            </w:pPr>
            <w:del w:id="2633" w:author="Nate Bachmeier [AWS-SA]" w:date="2023-05-04T18:11:00Z">
              <w:r w:rsidRPr="00E16572" w:rsidDel="009C19DC">
                <w:rPr>
                  <w:rFonts w:ascii="Calibri" w:eastAsia="Times New Roman" w:hAnsi="Calibri" w:cs="Calibri"/>
                  <w:color w:val="000000"/>
                  <w:sz w:val="22"/>
                </w:rPr>
                <w:delText>533</w:delText>
              </w:r>
            </w:del>
          </w:p>
        </w:tc>
      </w:tr>
      <w:tr w:rsidR="00E16572" w:rsidRPr="00E16572" w:rsidDel="009C19DC" w14:paraId="4B27E0A6" w14:textId="1C2CF24A" w:rsidTr="00B21582">
        <w:trPr>
          <w:trHeight w:val="300"/>
          <w:del w:id="26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50E6D3A3" w:rsidR="00E16572" w:rsidRPr="00B21582" w:rsidDel="009C19DC" w:rsidRDefault="00E16572" w:rsidP="00E16572">
            <w:pPr>
              <w:spacing w:line="240" w:lineRule="auto"/>
              <w:ind w:firstLine="0"/>
              <w:rPr>
                <w:del w:id="2635" w:author="Nate Bachmeier [AWS-SA]" w:date="2023-05-04T18:11:00Z"/>
                <w:rFonts w:ascii="Calibri" w:eastAsia="Times New Roman" w:hAnsi="Calibri" w:cs="Calibri"/>
                <w:b w:val="0"/>
                <w:bCs w:val="0"/>
                <w:color w:val="000000"/>
                <w:sz w:val="22"/>
              </w:rPr>
            </w:pPr>
            <w:del w:id="2636" w:author="Nate Bachmeier [AWS-SA]" w:date="2023-05-04T18:11:00Z">
              <w:r w:rsidRPr="00E16572" w:rsidDel="009C19DC">
                <w:rPr>
                  <w:rFonts w:ascii="Calibri" w:eastAsia="Times New Roman" w:hAnsi="Calibri" w:cs="Calibri"/>
                  <w:color w:val="000000"/>
                  <w:sz w:val="22"/>
                </w:rPr>
                <w:delText>playing slot machine</w:delText>
              </w:r>
            </w:del>
          </w:p>
        </w:tc>
        <w:tc>
          <w:tcPr>
            <w:tcW w:w="5348" w:type="dxa"/>
            <w:noWrap/>
            <w:hideMark/>
          </w:tcPr>
          <w:p w14:paraId="653C08BB" w14:textId="5B490AB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37" w:author="Nate Bachmeier [AWS-SA]" w:date="2023-05-04T18:11:00Z"/>
                <w:rFonts w:ascii="Calibri" w:eastAsia="Times New Roman" w:hAnsi="Calibri" w:cs="Calibri"/>
                <w:color w:val="000000"/>
                <w:sz w:val="22"/>
              </w:rPr>
            </w:pPr>
            <w:del w:id="2638"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1930D5CA" w14:textId="655A43CA" w:rsidTr="00B21582">
        <w:trPr>
          <w:cnfStyle w:val="000000100000" w:firstRow="0" w:lastRow="0" w:firstColumn="0" w:lastColumn="0" w:oddVBand="0" w:evenVBand="0" w:oddHBand="1" w:evenHBand="0" w:firstRowFirstColumn="0" w:firstRowLastColumn="0" w:lastRowFirstColumn="0" w:lastRowLastColumn="0"/>
          <w:trHeight w:val="300"/>
          <w:del w:id="26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02C9802C" w:rsidR="00E16572" w:rsidRPr="00B21582" w:rsidDel="009C19DC" w:rsidRDefault="00E16572" w:rsidP="00E16572">
            <w:pPr>
              <w:spacing w:line="240" w:lineRule="auto"/>
              <w:ind w:firstLine="0"/>
              <w:rPr>
                <w:del w:id="2640" w:author="Nate Bachmeier [AWS-SA]" w:date="2023-05-04T18:11:00Z"/>
                <w:rFonts w:ascii="Calibri" w:eastAsia="Times New Roman" w:hAnsi="Calibri" w:cs="Calibri"/>
                <w:b w:val="0"/>
                <w:bCs w:val="0"/>
                <w:color w:val="000000"/>
                <w:sz w:val="22"/>
              </w:rPr>
            </w:pPr>
            <w:del w:id="2641" w:author="Nate Bachmeier [AWS-SA]" w:date="2023-05-04T18:11:00Z">
              <w:r w:rsidRPr="00E16572" w:rsidDel="009C19DC">
                <w:rPr>
                  <w:rFonts w:ascii="Calibri" w:eastAsia="Times New Roman" w:hAnsi="Calibri" w:cs="Calibri"/>
                  <w:color w:val="000000"/>
                  <w:sz w:val="22"/>
                </w:rPr>
                <w:delText>playing squash or racquetball</w:delText>
              </w:r>
            </w:del>
          </w:p>
        </w:tc>
        <w:tc>
          <w:tcPr>
            <w:tcW w:w="5348" w:type="dxa"/>
            <w:noWrap/>
            <w:hideMark/>
          </w:tcPr>
          <w:p w14:paraId="2498E909" w14:textId="4468037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42" w:author="Nate Bachmeier [AWS-SA]" w:date="2023-05-04T18:11:00Z"/>
                <w:rFonts w:ascii="Calibri" w:eastAsia="Times New Roman" w:hAnsi="Calibri" w:cs="Calibri"/>
                <w:color w:val="000000"/>
                <w:sz w:val="22"/>
              </w:rPr>
            </w:pPr>
            <w:del w:id="2643" w:author="Nate Bachmeier [AWS-SA]" w:date="2023-05-04T18:11:00Z">
              <w:r w:rsidRPr="00E16572" w:rsidDel="009C19DC">
                <w:rPr>
                  <w:rFonts w:ascii="Calibri" w:eastAsia="Times New Roman" w:hAnsi="Calibri" w:cs="Calibri"/>
                  <w:color w:val="000000"/>
                  <w:sz w:val="22"/>
                </w:rPr>
                <w:delText>824</w:delText>
              </w:r>
            </w:del>
          </w:p>
        </w:tc>
      </w:tr>
      <w:tr w:rsidR="00E16572" w:rsidRPr="00E16572" w:rsidDel="009C19DC" w14:paraId="05CD9DDE" w14:textId="13EAFF8D" w:rsidTr="00B21582">
        <w:trPr>
          <w:trHeight w:val="300"/>
          <w:del w:id="26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15BA8E5B" w:rsidR="00E16572" w:rsidRPr="00B21582" w:rsidDel="009C19DC" w:rsidRDefault="00E16572" w:rsidP="00E16572">
            <w:pPr>
              <w:spacing w:line="240" w:lineRule="auto"/>
              <w:ind w:firstLine="0"/>
              <w:rPr>
                <w:del w:id="2645" w:author="Nate Bachmeier [AWS-SA]" w:date="2023-05-04T18:11:00Z"/>
                <w:rFonts w:ascii="Calibri" w:eastAsia="Times New Roman" w:hAnsi="Calibri" w:cs="Calibri"/>
                <w:b w:val="0"/>
                <w:bCs w:val="0"/>
                <w:color w:val="000000"/>
                <w:sz w:val="22"/>
              </w:rPr>
            </w:pPr>
            <w:del w:id="2646" w:author="Nate Bachmeier [AWS-SA]" w:date="2023-05-04T18:11:00Z">
              <w:r w:rsidRPr="00E16572" w:rsidDel="009C19DC">
                <w:rPr>
                  <w:rFonts w:ascii="Calibri" w:eastAsia="Times New Roman" w:hAnsi="Calibri" w:cs="Calibri"/>
                  <w:color w:val="000000"/>
                  <w:sz w:val="22"/>
                </w:rPr>
                <w:delText>playing tennis</w:delText>
              </w:r>
            </w:del>
          </w:p>
        </w:tc>
        <w:tc>
          <w:tcPr>
            <w:tcW w:w="5348" w:type="dxa"/>
            <w:noWrap/>
            <w:hideMark/>
          </w:tcPr>
          <w:p w14:paraId="1B181440" w14:textId="18C3359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47" w:author="Nate Bachmeier [AWS-SA]" w:date="2023-05-04T18:11:00Z"/>
                <w:rFonts w:ascii="Calibri" w:eastAsia="Times New Roman" w:hAnsi="Calibri" w:cs="Calibri"/>
                <w:color w:val="000000"/>
                <w:sz w:val="22"/>
              </w:rPr>
            </w:pPr>
            <w:del w:id="2648" w:author="Nate Bachmeier [AWS-SA]" w:date="2023-05-04T18:11:00Z">
              <w:r w:rsidRPr="00E16572" w:rsidDel="009C19DC">
                <w:rPr>
                  <w:rFonts w:ascii="Calibri" w:eastAsia="Times New Roman" w:hAnsi="Calibri" w:cs="Calibri"/>
                  <w:color w:val="000000"/>
                  <w:sz w:val="22"/>
                </w:rPr>
                <w:delText>777</w:delText>
              </w:r>
            </w:del>
          </w:p>
        </w:tc>
      </w:tr>
      <w:tr w:rsidR="00E16572" w:rsidRPr="00E16572" w:rsidDel="009C19DC" w14:paraId="1F701C73" w14:textId="0E612EB9" w:rsidTr="00B21582">
        <w:trPr>
          <w:cnfStyle w:val="000000100000" w:firstRow="0" w:lastRow="0" w:firstColumn="0" w:lastColumn="0" w:oddVBand="0" w:evenVBand="0" w:oddHBand="1" w:evenHBand="0" w:firstRowFirstColumn="0" w:firstRowLastColumn="0" w:lastRowFirstColumn="0" w:lastRowLastColumn="0"/>
          <w:trHeight w:val="300"/>
          <w:del w:id="26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62A2B22D" w:rsidR="00E16572" w:rsidRPr="00B21582" w:rsidDel="009C19DC" w:rsidRDefault="00E16572" w:rsidP="00E16572">
            <w:pPr>
              <w:spacing w:line="240" w:lineRule="auto"/>
              <w:ind w:firstLine="0"/>
              <w:rPr>
                <w:del w:id="2650" w:author="Nate Bachmeier [AWS-SA]" w:date="2023-05-04T18:11:00Z"/>
                <w:rFonts w:ascii="Calibri" w:eastAsia="Times New Roman" w:hAnsi="Calibri" w:cs="Calibri"/>
                <w:b w:val="0"/>
                <w:bCs w:val="0"/>
                <w:color w:val="000000"/>
                <w:sz w:val="22"/>
              </w:rPr>
            </w:pPr>
            <w:del w:id="2651" w:author="Nate Bachmeier [AWS-SA]" w:date="2023-05-04T18:11:00Z">
              <w:r w:rsidRPr="00E16572" w:rsidDel="009C19DC">
                <w:rPr>
                  <w:rFonts w:ascii="Calibri" w:eastAsia="Times New Roman" w:hAnsi="Calibri" w:cs="Calibri"/>
                  <w:color w:val="000000"/>
                  <w:sz w:val="22"/>
                </w:rPr>
                <w:delText>playing trombone</w:delText>
              </w:r>
            </w:del>
          </w:p>
        </w:tc>
        <w:tc>
          <w:tcPr>
            <w:tcW w:w="5348" w:type="dxa"/>
            <w:noWrap/>
            <w:hideMark/>
          </w:tcPr>
          <w:p w14:paraId="4AA7B8FA" w14:textId="37ECB17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52" w:author="Nate Bachmeier [AWS-SA]" w:date="2023-05-04T18:11:00Z"/>
                <w:rFonts w:ascii="Calibri" w:eastAsia="Times New Roman" w:hAnsi="Calibri" w:cs="Calibri"/>
                <w:color w:val="000000"/>
                <w:sz w:val="22"/>
              </w:rPr>
            </w:pPr>
            <w:del w:id="2653" w:author="Nate Bachmeier [AWS-SA]" w:date="2023-05-04T18:11:00Z">
              <w:r w:rsidRPr="00E16572" w:rsidDel="009C19DC">
                <w:rPr>
                  <w:rFonts w:ascii="Calibri" w:eastAsia="Times New Roman" w:hAnsi="Calibri" w:cs="Calibri"/>
                  <w:color w:val="000000"/>
                  <w:sz w:val="22"/>
                </w:rPr>
                <w:delText>756</w:delText>
              </w:r>
            </w:del>
          </w:p>
        </w:tc>
      </w:tr>
      <w:tr w:rsidR="00E16572" w:rsidRPr="00E16572" w:rsidDel="009C19DC" w14:paraId="68D5FDD9" w14:textId="7A87366B" w:rsidTr="00B21582">
        <w:trPr>
          <w:trHeight w:val="300"/>
          <w:del w:id="26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57715F18" w:rsidR="00E16572" w:rsidRPr="00B21582" w:rsidDel="009C19DC" w:rsidRDefault="00E16572" w:rsidP="00E16572">
            <w:pPr>
              <w:spacing w:line="240" w:lineRule="auto"/>
              <w:ind w:firstLine="0"/>
              <w:rPr>
                <w:del w:id="2655" w:author="Nate Bachmeier [AWS-SA]" w:date="2023-05-04T18:11:00Z"/>
                <w:rFonts w:ascii="Calibri" w:eastAsia="Times New Roman" w:hAnsi="Calibri" w:cs="Calibri"/>
                <w:b w:val="0"/>
                <w:bCs w:val="0"/>
                <w:color w:val="000000"/>
                <w:sz w:val="22"/>
              </w:rPr>
            </w:pPr>
            <w:del w:id="2656" w:author="Nate Bachmeier [AWS-SA]" w:date="2023-05-04T18:11:00Z">
              <w:r w:rsidRPr="00E16572" w:rsidDel="009C19DC">
                <w:rPr>
                  <w:rFonts w:ascii="Calibri" w:eastAsia="Times New Roman" w:hAnsi="Calibri" w:cs="Calibri"/>
                  <w:color w:val="000000"/>
                  <w:sz w:val="22"/>
                </w:rPr>
                <w:delText>playing trumpet</w:delText>
              </w:r>
            </w:del>
          </w:p>
        </w:tc>
        <w:tc>
          <w:tcPr>
            <w:tcW w:w="5348" w:type="dxa"/>
            <w:noWrap/>
            <w:hideMark/>
          </w:tcPr>
          <w:p w14:paraId="3F2AD263" w14:textId="1EE60CD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57" w:author="Nate Bachmeier [AWS-SA]" w:date="2023-05-04T18:11:00Z"/>
                <w:rFonts w:ascii="Calibri" w:eastAsia="Times New Roman" w:hAnsi="Calibri" w:cs="Calibri"/>
                <w:color w:val="000000"/>
                <w:sz w:val="22"/>
              </w:rPr>
            </w:pPr>
            <w:del w:id="2658" w:author="Nate Bachmeier [AWS-SA]" w:date="2023-05-04T18:11:00Z">
              <w:r w:rsidRPr="00E16572" w:rsidDel="009C19DC">
                <w:rPr>
                  <w:rFonts w:ascii="Calibri" w:eastAsia="Times New Roman" w:hAnsi="Calibri" w:cs="Calibri"/>
                  <w:color w:val="000000"/>
                  <w:sz w:val="22"/>
                </w:rPr>
                <w:delText>817</w:delText>
              </w:r>
            </w:del>
          </w:p>
        </w:tc>
      </w:tr>
      <w:tr w:rsidR="00E16572" w:rsidRPr="00E16572" w:rsidDel="009C19DC" w14:paraId="4C66F7A6" w14:textId="61431CA6" w:rsidTr="00B21582">
        <w:trPr>
          <w:cnfStyle w:val="000000100000" w:firstRow="0" w:lastRow="0" w:firstColumn="0" w:lastColumn="0" w:oddVBand="0" w:evenVBand="0" w:oddHBand="1" w:evenHBand="0" w:firstRowFirstColumn="0" w:firstRowLastColumn="0" w:lastRowFirstColumn="0" w:lastRowLastColumn="0"/>
          <w:trHeight w:val="300"/>
          <w:del w:id="26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161308FA" w:rsidR="00E16572" w:rsidRPr="00B21582" w:rsidDel="009C19DC" w:rsidRDefault="00E16572" w:rsidP="00E16572">
            <w:pPr>
              <w:spacing w:line="240" w:lineRule="auto"/>
              <w:ind w:firstLine="0"/>
              <w:rPr>
                <w:del w:id="2660" w:author="Nate Bachmeier [AWS-SA]" w:date="2023-05-04T18:11:00Z"/>
                <w:rFonts w:ascii="Calibri" w:eastAsia="Times New Roman" w:hAnsi="Calibri" w:cs="Calibri"/>
                <w:b w:val="0"/>
                <w:bCs w:val="0"/>
                <w:color w:val="000000"/>
                <w:sz w:val="22"/>
              </w:rPr>
            </w:pPr>
            <w:del w:id="2661" w:author="Nate Bachmeier [AWS-SA]" w:date="2023-05-04T18:11:00Z">
              <w:r w:rsidRPr="00E16572" w:rsidDel="009C19DC">
                <w:rPr>
                  <w:rFonts w:ascii="Calibri" w:eastAsia="Times New Roman" w:hAnsi="Calibri" w:cs="Calibri"/>
                  <w:color w:val="000000"/>
                  <w:sz w:val="22"/>
                </w:rPr>
                <w:delText>playing ukulele</w:delText>
              </w:r>
            </w:del>
          </w:p>
        </w:tc>
        <w:tc>
          <w:tcPr>
            <w:tcW w:w="5348" w:type="dxa"/>
            <w:noWrap/>
            <w:hideMark/>
          </w:tcPr>
          <w:p w14:paraId="48CF1BB6" w14:textId="4C1874B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62" w:author="Nate Bachmeier [AWS-SA]" w:date="2023-05-04T18:11:00Z"/>
                <w:rFonts w:ascii="Calibri" w:eastAsia="Times New Roman" w:hAnsi="Calibri" w:cs="Calibri"/>
                <w:color w:val="000000"/>
                <w:sz w:val="22"/>
              </w:rPr>
            </w:pPr>
            <w:del w:id="2663" w:author="Nate Bachmeier [AWS-SA]" w:date="2023-05-04T18:11:00Z">
              <w:r w:rsidRPr="00E16572" w:rsidDel="009C19DC">
                <w:rPr>
                  <w:rFonts w:ascii="Calibri" w:eastAsia="Times New Roman" w:hAnsi="Calibri" w:cs="Calibri"/>
                  <w:color w:val="000000"/>
                  <w:sz w:val="22"/>
                </w:rPr>
                <w:delText>751</w:delText>
              </w:r>
            </w:del>
          </w:p>
        </w:tc>
      </w:tr>
      <w:tr w:rsidR="00E16572" w:rsidRPr="00E16572" w:rsidDel="009C19DC" w14:paraId="2D62A5E8" w14:textId="5A5EA03F" w:rsidTr="00B21582">
        <w:trPr>
          <w:trHeight w:val="300"/>
          <w:del w:id="26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5F470509" w:rsidR="00E16572" w:rsidRPr="00B21582" w:rsidDel="009C19DC" w:rsidRDefault="00E16572" w:rsidP="00E16572">
            <w:pPr>
              <w:spacing w:line="240" w:lineRule="auto"/>
              <w:ind w:firstLine="0"/>
              <w:rPr>
                <w:del w:id="2665" w:author="Nate Bachmeier [AWS-SA]" w:date="2023-05-04T18:11:00Z"/>
                <w:rFonts w:ascii="Calibri" w:eastAsia="Times New Roman" w:hAnsi="Calibri" w:cs="Calibri"/>
                <w:b w:val="0"/>
                <w:bCs w:val="0"/>
                <w:color w:val="000000"/>
                <w:sz w:val="22"/>
              </w:rPr>
            </w:pPr>
            <w:del w:id="2666" w:author="Nate Bachmeier [AWS-SA]" w:date="2023-05-04T18:11:00Z">
              <w:r w:rsidRPr="00E16572" w:rsidDel="009C19DC">
                <w:rPr>
                  <w:rFonts w:ascii="Calibri" w:eastAsia="Times New Roman" w:hAnsi="Calibri" w:cs="Calibri"/>
                  <w:color w:val="000000"/>
                  <w:sz w:val="22"/>
                </w:rPr>
                <w:delText>playing violin</w:delText>
              </w:r>
            </w:del>
          </w:p>
        </w:tc>
        <w:tc>
          <w:tcPr>
            <w:tcW w:w="5348" w:type="dxa"/>
            <w:noWrap/>
            <w:hideMark/>
          </w:tcPr>
          <w:p w14:paraId="5AC4078D" w14:textId="02E65BD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67" w:author="Nate Bachmeier [AWS-SA]" w:date="2023-05-04T18:11:00Z"/>
                <w:rFonts w:ascii="Calibri" w:eastAsia="Times New Roman" w:hAnsi="Calibri" w:cs="Calibri"/>
                <w:color w:val="000000"/>
                <w:sz w:val="22"/>
              </w:rPr>
            </w:pPr>
            <w:del w:id="2668" w:author="Nate Bachmeier [AWS-SA]" w:date="2023-05-04T18:11:00Z">
              <w:r w:rsidRPr="00E16572" w:rsidDel="009C19DC">
                <w:rPr>
                  <w:rFonts w:ascii="Calibri" w:eastAsia="Times New Roman" w:hAnsi="Calibri" w:cs="Calibri"/>
                  <w:color w:val="000000"/>
                  <w:sz w:val="22"/>
                </w:rPr>
                <w:delText>716</w:delText>
              </w:r>
            </w:del>
          </w:p>
        </w:tc>
      </w:tr>
      <w:tr w:rsidR="00E16572" w:rsidRPr="00E16572" w:rsidDel="009C19DC" w14:paraId="6AB78016" w14:textId="5EA9AF18" w:rsidTr="00B21582">
        <w:trPr>
          <w:cnfStyle w:val="000000100000" w:firstRow="0" w:lastRow="0" w:firstColumn="0" w:lastColumn="0" w:oddVBand="0" w:evenVBand="0" w:oddHBand="1" w:evenHBand="0" w:firstRowFirstColumn="0" w:firstRowLastColumn="0" w:lastRowFirstColumn="0" w:lastRowLastColumn="0"/>
          <w:trHeight w:val="300"/>
          <w:del w:id="26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3EDF01E" w:rsidR="00E16572" w:rsidRPr="00B21582" w:rsidDel="009C19DC" w:rsidRDefault="00E16572" w:rsidP="00E16572">
            <w:pPr>
              <w:spacing w:line="240" w:lineRule="auto"/>
              <w:ind w:firstLine="0"/>
              <w:rPr>
                <w:del w:id="2670" w:author="Nate Bachmeier [AWS-SA]" w:date="2023-05-04T18:11:00Z"/>
                <w:rFonts w:ascii="Calibri" w:eastAsia="Times New Roman" w:hAnsi="Calibri" w:cs="Calibri"/>
                <w:b w:val="0"/>
                <w:bCs w:val="0"/>
                <w:color w:val="000000"/>
                <w:sz w:val="22"/>
              </w:rPr>
            </w:pPr>
            <w:del w:id="2671" w:author="Nate Bachmeier [AWS-SA]" w:date="2023-05-04T18:11:00Z">
              <w:r w:rsidRPr="00E16572" w:rsidDel="009C19DC">
                <w:rPr>
                  <w:rFonts w:ascii="Calibri" w:eastAsia="Times New Roman" w:hAnsi="Calibri" w:cs="Calibri"/>
                  <w:color w:val="000000"/>
                  <w:sz w:val="22"/>
                </w:rPr>
                <w:delText>playing volleyball</w:delText>
              </w:r>
            </w:del>
          </w:p>
        </w:tc>
        <w:tc>
          <w:tcPr>
            <w:tcW w:w="5348" w:type="dxa"/>
            <w:noWrap/>
            <w:hideMark/>
          </w:tcPr>
          <w:p w14:paraId="1DFF6AF8" w14:textId="4997C69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72" w:author="Nate Bachmeier [AWS-SA]" w:date="2023-05-04T18:11:00Z"/>
                <w:rFonts w:ascii="Calibri" w:eastAsia="Times New Roman" w:hAnsi="Calibri" w:cs="Calibri"/>
                <w:color w:val="000000"/>
                <w:sz w:val="22"/>
              </w:rPr>
            </w:pPr>
            <w:del w:id="2673" w:author="Nate Bachmeier [AWS-SA]" w:date="2023-05-04T18:11:00Z">
              <w:r w:rsidRPr="00E16572" w:rsidDel="009C19DC">
                <w:rPr>
                  <w:rFonts w:ascii="Calibri" w:eastAsia="Times New Roman" w:hAnsi="Calibri" w:cs="Calibri"/>
                  <w:color w:val="000000"/>
                  <w:sz w:val="22"/>
                </w:rPr>
                <w:delText>791</w:delText>
              </w:r>
            </w:del>
          </w:p>
        </w:tc>
      </w:tr>
      <w:tr w:rsidR="00E16572" w:rsidRPr="00E16572" w:rsidDel="009C19DC" w14:paraId="63222173" w14:textId="7B883A89" w:rsidTr="00B21582">
        <w:trPr>
          <w:trHeight w:val="300"/>
          <w:del w:id="26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106B9776" w:rsidR="00E16572" w:rsidRPr="00B21582" w:rsidDel="009C19DC" w:rsidRDefault="00E16572" w:rsidP="00E16572">
            <w:pPr>
              <w:spacing w:line="240" w:lineRule="auto"/>
              <w:ind w:firstLine="0"/>
              <w:rPr>
                <w:del w:id="2675" w:author="Nate Bachmeier [AWS-SA]" w:date="2023-05-04T18:11:00Z"/>
                <w:rFonts w:ascii="Calibri" w:eastAsia="Times New Roman" w:hAnsi="Calibri" w:cs="Calibri"/>
                <w:b w:val="0"/>
                <w:bCs w:val="0"/>
                <w:color w:val="000000"/>
                <w:sz w:val="22"/>
              </w:rPr>
            </w:pPr>
            <w:del w:id="2676" w:author="Nate Bachmeier [AWS-SA]" w:date="2023-05-04T18:11:00Z">
              <w:r w:rsidRPr="00E16572" w:rsidDel="009C19DC">
                <w:rPr>
                  <w:rFonts w:ascii="Calibri" w:eastAsia="Times New Roman" w:hAnsi="Calibri" w:cs="Calibri"/>
                  <w:color w:val="000000"/>
                  <w:sz w:val="22"/>
                </w:rPr>
                <w:delText>playing with trains</w:delText>
              </w:r>
            </w:del>
          </w:p>
        </w:tc>
        <w:tc>
          <w:tcPr>
            <w:tcW w:w="5348" w:type="dxa"/>
            <w:noWrap/>
            <w:hideMark/>
          </w:tcPr>
          <w:p w14:paraId="1CAAE50F" w14:textId="768F890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77" w:author="Nate Bachmeier [AWS-SA]" w:date="2023-05-04T18:11:00Z"/>
                <w:rFonts w:ascii="Calibri" w:eastAsia="Times New Roman" w:hAnsi="Calibri" w:cs="Calibri"/>
                <w:color w:val="000000"/>
                <w:sz w:val="22"/>
              </w:rPr>
            </w:pPr>
            <w:del w:id="2678" w:author="Nate Bachmeier [AWS-SA]" w:date="2023-05-04T18:11:00Z">
              <w:r w:rsidRPr="00E16572" w:rsidDel="009C19DC">
                <w:rPr>
                  <w:rFonts w:ascii="Calibri" w:eastAsia="Times New Roman" w:hAnsi="Calibri" w:cs="Calibri"/>
                  <w:color w:val="000000"/>
                  <w:sz w:val="22"/>
                </w:rPr>
                <w:delText>446</w:delText>
              </w:r>
            </w:del>
          </w:p>
        </w:tc>
      </w:tr>
      <w:tr w:rsidR="00E16572" w:rsidRPr="00E16572" w:rsidDel="009C19DC" w14:paraId="3D69C08A" w14:textId="17B22535" w:rsidTr="00B21582">
        <w:trPr>
          <w:cnfStyle w:val="000000100000" w:firstRow="0" w:lastRow="0" w:firstColumn="0" w:lastColumn="0" w:oddVBand="0" w:evenVBand="0" w:oddHBand="1" w:evenHBand="0" w:firstRowFirstColumn="0" w:firstRowLastColumn="0" w:lastRowFirstColumn="0" w:lastRowLastColumn="0"/>
          <w:trHeight w:val="300"/>
          <w:del w:id="26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4890676D" w:rsidR="00E16572" w:rsidRPr="00B21582" w:rsidDel="009C19DC" w:rsidRDefault="00E16572" w:rsidP="00E16572">
            <w:pPr>
              <w:spacing w:line="240" w:lineRule="auto"/>
              <w:ind w:firstLine="0"/>
              <w:rPr>
                <w:del w:id="2680" w:author="Nate Bachmeier [AWS-SA]" w:date="2023-05-04T18:11:00Z"/>
                <w:rFonts w:ascii="Calibri" w:eastAsia="Times New Roman" w:hAnsi="Calibri" w:cs="Calibri"/>
                <w:b w:val="0"/>
                <w:bCs w:val="0"/>
                <w:color w:val="000000"/>
                <w:sz w:val="22"/>
              </w:rPr>
            </w:pPr>
            <w:del w:id="2681" w:author="Nate Bachmeier [AWS-SA]" w:date="2023-05-04T18:11:00Z">
              <w:r w:rsidRPr="00E16572" w:rsidDel="009C19DC">
                <w:rPr>
                  <w:rFonts w:ascii="Calibri" w:eastAsia="Times New Roman" w:hAnsi="Calibri" w:cs="Calibri"/>
                  <w:color w:val="000000"/>
                  <w:sz w:val="22"/>
                </w:rPr>
                <w:delText>playing xylophone</w:delText>
              </w:r>
            </w:del>
          </w:p>
        </w:tc>
        <w:tc>
          <w:tcPr>
            <w:tcW w:w="5348" w:type="dxa"/>
            <w:noWrap/>
            <w:hideMark/>
          </w:tcPr>
          <w:p w14:paraId="17E81491" w14:textId="387C681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82" w:author="Nate Bachmeier [AWS-SA]" w:date="2023-05-04T18:11:00Z"/>
                <w:rFonts w:ascii="Calibri" w:eastAsia="Times New Roman" w:hAnsi="Calibri" w:cs="Calibri"/>
                <w:color w:val="000000"/>
                <w:sz w:val="22"/>
              </w:rPr>
            </w:pPr>
            <w:del w:id="2683" w:author="Nate Bachmeier [AWS-SA]" w:date="2023-05-04T18:11:00Z">
              <w:r w:rsidRPr="00E16572" w:rsidDel="009C19DC">
                <w:rPr>
                  <w:rFonts w:ascii="Calibri" w:eastAsia="Times New Roman" w:hAnsi="Calibri" w:cs="Calibri"/>
                  <w:color w:val="000000"/>
                  <w:sz w:val="22"/>
                </w:rPr>
                <w:delText>838</w:delText>
              </w:r>
            </w:del>
          </w:p>
        </w:tc>
      </w:tr>
      <w:tr w:rsidR="00E16572" w:rsidRPr="00E16572" w:rsidDel="009C19DC" w14:paraId="3FCD554B" w14:textId="32B6B30F" w:rsidTr="00B21582">
        <w:trPr>
          <w:trHeight w:val="300"/>
          <w:del w:id="26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3D4D3750" w:rsidR="00E16572" w:rsidRPr="00B21582" w:rsidDel="009C19DC" w:rsidRDefault="00E16572" w:rsidP="00E16572">
            <w:pPr>
              <w:spacing w:line="240" w:lineRule="auto"/>
              <w:ind w:firstLine="0"/>
              <w:rPr>
                <w:del w:id="2685" w:author="Nate Bachmeier [AWS-SA]" w:date="2023-05-04T18:11:00Z"/>
                <w:rFonts w:ascii="Calibri" w:eastAsia="Times New Roman" w:hAnsi="Calibri" w:cs="Calibri"/>
                <w:b w:val="0"/>
                <w:bCs w:val="0"/>
                <w:color w:val="000000"/>
                <w:sz w:val="22"/>
              </w:rPr>
            </w:pPr>
            <w:del w:id="2686" w:author="Nate Bachmeier [AWS-SA]" w:date="2023-05-04T18:11:00Z">
              <w:r w:rsidRPr="00E16572" w:rsidDel="009C19DC">
                <w:rPr>
                  <w:rFonts w:ascii="Calibri" w:eastAsia="Times New Roman" w:hAnsi="Calibri" w:cs="Calibri"/>
                  <w:color w:val="000000"/>
                  <w:sz w:val="22"/>
                </w:rPr>
                <w:delText>poaching eggs</w:delText>
              </w:r>
            </w:del>
          </w:p>
        </w:tc>
        <w:tc>
          <w:tcPr>
            <w:tcW w:w="5348" w:type="dxa"/>
            <w:noWrap/>
            <w:hideMark/>
          </w:tcPr>
          <w:p w14:paraId="7940A380" w14:textId="4EB5E24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87" w:author="Nate Bachmeier [AWS-SA]" w:date="2023-05-04T18:11:00Z"/>
                <w:rFonts w:ascii="Calibri" w:eastAsia="Times New Roman" w:hAnsi="Calibri" w:cs="Calibri"/>
                <w:color w:val="000000"/>
                <w:sz w:val="22"/>
              </w:rPr>
            </w:pPr>
            <w:del w:id="2688" w:author="Nate Bachmeier [AWS-SA]" w:date="2023-05-04T18:11:00Z">
              <w:r w:rsidRPr="00E16572" w:rsidDel="009C19DC">
                <w:rPr>
                  <w:rFonts w:ascii="Calibri" w:eastAsia="Times New Roman" w:hAnsi="Calibri" w:cs="Calibri"/>
                  <w:color w:val="000000"/>
                  <w:sz w:val="22"/>
                </w:rPr>
                <w:delText>464</w:delText>
              </w:r>
            </w:del>
          </w:p>
        </w:tc>
      </w:tr>
      <w:tr w:rsidR="00E16572" w:rsidRPr="00E16572" w:rsidDel="009C19DC" w14:paraId="7DB83BB5" w14:textId="1C10F5BE" w:rsidTr="00B21582">
        <w:trPr>
          <w:cnfStyle w:val="000000100000" w:firstRow="0" w:lastRow="0" w:firstColumn="0" w:lastColumn="0" w:oddVBand="0" w:evenVBand="0" w:oddHBand="1" w:evenHBand="0" w:firstRowFirstColumn="0" w:firstRowLastColumn="0" w:lastRowFirstColumn="0" w:lastRowLastColumn="0"/>
          <w:trHeight w:val="300"/>
          <w:del w:id="26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69AD990D" w:rsidR="00E16572" w:rsidRPr="00B21582" w:rsidDel="009C19DC" w:rsidRDefault="00E16572" w:rsidP="00E16572">
            <w:pPr>
              <w:spacing w:line="240" w:lineRule="auto"/>
              <w:ind w:firstLine="0"/>
              <w:rPr>
                <w:del w:id="2690" w:author="Nate Bachmeier [AWS-SA]" w:date="2023-05-04T18:11:00Z"/>
                <w:rFonts w:ascii="Calibri" w:eastAsia="Times New Roman" w:hAnsi="Calibri" w:cs="Calibri"/>
                <w:b w:val="0"/>
                <w:bCs w:val="0"/>
                <w:color w:val="000000"/>
                <w:sz w:val="22"/>
              </w:rPr>
            </w:pPr>
            <w:del w:id="2691" w:author="Nate Bachmeier [AWS-SA]" w:date="2023-05-04T18:11:00Z">
              <w:r w:rsidRPr="00E16572" w:rsidDel="009C19DC">
                <w:rPr>
                  <w:rFonts w:ascii="Calibri" w:eastAsia="Times New Roman" w:hAnsi="Calibri" w:cs="Calibri"/>
                  <w:color w:val="000000"/>
                  <w:sz w:val="22"/>
                </w:rPr>
                <w:delText>poking bellybutton</w:delText>
              </w:r>
            </w:del>
          </w:p>
        </w:tc>
        <w:tc>
          <w:tcPr>
            <w:tcW w:w="5348" w:type="dxa"/>
            <w:noWrap/>
            <w:hideMark/>
          </w:tcPr>
          <w:p w14:paraId="213EB526" w14:textId="6D9C310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692" w:author="Nate Bachmeier [AWS-SA]" w:date="2023-05-04T18:11:00Z"/>
                <w:rFonts w:ascii="Calibri" w:eastAsia="Times New Roman" w:hAnsi="Calibri" w:cs="Calibri"/>
                <w:color w:val="000000"/>
                <w:sz w:val="22"/>
              </w:rPr>
            </w:pPr>
            <w:del w:id="2693" w:author="Nate Bachmeier [AWS-SA]" w:date="2023-05-04T18:11:00Z">
              <w:r w:rsidRPr="00E16572" w:rsidDel="009C19DC">
                <w:rPr>
                  <w:rFonts w:ascii="Calibri" w:eastAsia="Times New Roman" w:hAnsi="Calibri" w:cs="Calibri"/>
                  <w:color w:val="000000"/>
                  <w:sz w:val="22"/>
                </w:rPr>
                <w:delText>255</w:delText>
              </w:r>
            </w:del>
          </w:p>
        </w:tc>
      </w:tr>
      <w:tr w:rsidR="00E16572" w:rsidRPr="00E16572" w:rsidDel="009C19DC" w14:paraId="4547D4FF" w14:textId="5D126266" w:rsidTr="00B21582">
        <w:trPr>
          <w:trHeight w:val="300"/>
          <w:del w:id="26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6F1ED58C" w:rsidR="00E16572" w:rsidRPr="00B21582" w:rsidDel="009C19DC" w:rsidRDefault="00E16572" w:rsidP="00E16572">
            <w:pPr>
              <w:spacing w:line="240" w:lineRule="auto"/>
              <w:ind w:firstLine="0"/>
              <w:rPr>
                <w:del w:id="2695" w:author="Nate Bachmeier [AWS-SA]" w:date="2023-05-04T18:11:00Z"/>
                <w:rFonts w:ascii="Calibri" w:eastAsia="Times New Roman" w:hAnsi="Calibri" w:cs="Calibri"/>
                <w:b w:val="0"/>
                <w:bCs w:val="0"/>
                <w:color w:val="000000"/>
                <w:sz w:val="22"/>
              </w:rPr>
            </w:pPr>
            <w:del w:id="2696" w:author="Nate Bachmeier [AWS-SA]" w:date="2023-05-04T18:11:00Z">
              <w:r w:rsidRPr="00E16572" w:rsidDel="009C19DC">
                <w:rPr>
                  <w:rFonts w:ascii="Calibri" w:eastAsia="Times New Roman" w:hAnsi="Calibri" w:cs="Calibri"/>
                  <w:color w:val="000000"/>
                  <w:sz w:val="22"/>
                </w:rPr>
                <w:delText>pole vault</w:delText>
              </w:r>
            </w:del>
          </w:p>
        </w:tc>
        <w:tc>
          <w:tcPr>
            <w:tcW w:w="5348" w:type="dxa"/>
            <w:noWrap/>
            <w:hideMark/>
          </w:tcPr>
          <w:p w14:paraId="2A101023" w14:textId="6F02E4D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697" w:author="Nate Bachmeier [AWS-SA]" w:date="2023-05-04T18:11:00Z"/>
                <w:rFonts w:ascii="Calibri" w:eastAsia="Times New Roman" w:hAnsi="Calibri" w:cs="Calibri"/>
                <w:color w:val="000000"/>
                <w:sz w:val="22"/>
              </w:rPr>
            </w:pPr>
            <w:del w:id="2698" w:author="Nate Bachmeier [AWS-SA]" w:date="2023-05-04T18:11:00Z">
              <w:r w:rsidRPr="00E16572" w:rsidDel="009C19DC">
                <w:rPr>
                  <w:rFonts w:ascii="Calibri" w:eastAsia="Times New Roman" w:hAnsi="Calibri" w:cs="Calibri"/>
                  <w:color w:val="000000"/>
                  <w:sz w:val="22"/>
                </w:rPr>
                <w:delText>846</w:delText>
              </w:r>
            </w:del>
          </w:p>
        </w:tc>
      </w:tr>
      <w:tr w:rsidR="00E16572" w:rsidRPr="00E16572" w:rsidDel="009C19DC" w14:paraId="567FF173" w14:textId="27C7A9A5" w:rsidTr="00B21582">
        <w:trPr>
          <w:cnfStyle w:val="000000100000" w:firstRow="0" w:lastRow="0" w:firstColumn="0" w:lastColumn="0" w:oddVBand="0" w:evenVBand="0" w:oddHBand="1" w:evenHBand="0" w:firstRowFirstColumn="0" w:firstRowLastColumn="0" w:lastRowFirstColumn="0" w:lastRowLastColumn="0"/>
          <w:trHeight w:val="300"/>
          <w:del w:id="26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6810CE45" w:rsidR="00E16572" w:rsidRPr="00B21582" w:rsidDel="009C19DC" w:rsidRDefault="00E16572" w:rsidP="00E16572">
            <w:pPr>
              <w:spacing w:line="240" w:lineRule="auto"/>
              <w:ind w:firstLine="0"/>
              <w:rPr>
                <w:del w:id="2700" w:author="Nate Bachmeier [AWS-SA]" w:date="2023-05-04T18:11:00Z"/>
                <w:rFonts w:ascii="Calibri" w:eastAsia="Times New Roman" w:hAnsi="Calibri" w:cs="Calibri"/>
                <w:b w:val="0"/>
                <w:bCs w:val="0"/>
                <w:color w:val="000000"/>
                <w:sz w:val="22"/>
              </w:rPr>
            </w:pPr>
            <w:del w:id="2701" w:author="Nate Bachmeier [AWS-SA]" w:date="2023-05-04T18:11:00Z">
              <w:r w:rsidRPr="00E16572" w:rsidDel="009C19DC">
                <w:rPr>
                  <w:rFonts w:ascii="Calibri" w:eastAsia="Times New Roman" w:hAnsi="Calibri" w:cs="Calibri"/>
                  <w:color w:val="000000"/>
                  <w:sz w:val="22"/>
                </w:rPr>
                <w:delText>polishing furniture</w:delText>
              </w:r>
            </w:del>
          </w:p>
        </w:tc>
        <w:tc>
          <w:tcPr>
            <w:tcW w:w="5348" w:type="dxa"/>
            <w:noWrap/>
            <w:hideMark/>
          </w:tcPr>
          <w:p w14:paraId="2C2304E8" w14:textId="384AC72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02" w:author="Nate Bachmeier [AWS-SA]" w:date="2023-05-04T18:11:00Z"/>
                <w:rFonts w:ascii="Calibri" w:eastAsia="Times New Roman" w:hAnsi="Calibri" w:cs="Calibri"/>
                <w:color w:val="000000"/>
                <w:sz w:val="22"/>
              </w:rPr>
            </w:pPr>
            <w:del w:id="2703"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5A6A35CC" w14:textId="6417D04B" w:rsidTr="00B21582">
        <w:trPr>
          <w:trHeight w:val="300"/>
          <w:del w:id="27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4212B188" w:rsidR="00E16572" w:rsidRPr="00B21582" w:rsidDel="009C19DC" w:rsidRDefault="00E16572" w:rsidP="00E16572">
            <w:pPr>
              <w:spacing w:line="240" w:lineRule="auto"/>
              <w:ind w:firstLine="0"/>
              <w:rPr>
                <w:del w:id="2705" w:author="Nate Bachmeier [AWS-SA]" w:date="2023-05-04T18:11:00Z"/>
                <w:rFonts w:ascii="Calibri" w:eastAsia="Times New Roman" w:hAnsi="Calibri" w:cs="Calibri"/>
                <w:b w:val="0"/>
                <w:bCs w:val="0"/>
                <w:color w:val="000000"/>
                <w:sz w:val="22"/>
              </w:rPr>
            </w:pPr>
            <w:del w:id="2706" w:author="Nate Bachmeier [AWS-SA]" w:date="2023-05-04T18:11:00Z">
              <w:r w:rsidRPr="00E16572" w:rsidDel="009C19DC">
                <w:rPr>
                  <w:rFonts w:ascii="Calibri" w:eastAsia="Times New Roman" w:hAnsi="Calibri" w:cs="Calibri"/>
                  <w:color w:val="000000"/>
                  <w:sz w:val="22"/>
                </w:rPr>
                <w:delText>polishing metal</w:delText>
              </w:r>
            </w:del>
          </w:p>
        </w:tc>
        <w:tc>
          <w:tcPr>
            <w:tcW w:w="5348" w:type="dxa"/>
            <w:noWrap/>
            <w:hideMark/>
          </w:tcPr>
          <w:p w14:paraId="1DF851E3" w14:textId="2266FD8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07" w:author="Nate Bachmeier [AWS-SA]" w:date="2023-05-04T18:11:00Z"/>
                <w:rFonts w:ascii="Calibri" w:eastAsia="Times New Roman" w:hAnsi="Calibri" w:cs="Calibri"/>
                <w:color w:val="000000"/>
                <w:sz w:val="22"/>
              </w:rPr>
            </w:pPr>
            <w:del w:id="2708" w:author="Nate Bachmeier [AWS-SA]" w:date="2023-05-04T18:11:00Z">
              <w:r w:rsidRPr="00E16572" w:rsidDel="009C19DC">
                <w:rPr>
                  <w:rFonts w:ascii="Calibri" w:eastAsia="Times New Roman" w:hAnsi="Calibri" w:cs="Calibri"/>
                  <w:color w:val="000000"/>
                  <w:sz w:val="22"/>
                </w:rPr>
                <w:delText>627</w:delText>
              </w:r>
            </w:del>
          </w:p>
        </w:tc>
      </w:tr>
      <w:tr w:rsidR="00E16572" w:rsidRPr="00E16572" w:rsidDel="009C19DC" w14:paraId="2BD1B9EE" w14:textId="0672D106" w:rsidTr="00B21582">
        <w:trPr>
          <w:cnfStyle w:val="000000100000" w:firstRow="0" w:lastRow="0" w:firstColumn="0" w:lastColumn="0" w:oddVBand="0" w:evenVBand="0" w:oddHBand="1" w:evenHBand="0" w:firstRowFirstColumn="0" w:firstRowLastColumn="0" w:lastRowFirstColumn="0" w:lastRowLastColumn="0"/>
          <w:trHeight w:val="300"/>
          <w:del w:id="27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656ADB66" w:rsidR="00E16572" w:rsidRPr="00B21582" w:rsidDel="009C19DC" w:rsidRDefault="00E16572" w:rsidP="00E16572">
            <w:pPr>
              <w:spacing w:line="240" w:lineRule="auto"/>
              <w:ind w:firstLine="0"/>
              <w:rPr>
                <w:del w:id="2710" w:author="Nate Bachmeier [AWS-SA]" w:date="2023-05-04T18:11:00Z"/>
                <w:rFonts w:ascii="Calibri" w:eastAsia="Times New Roman" w:hAnsi="Calibri" w:cs="Calibri"/>
                <w:b w:val="0"/>
                <w:bCs w:val="0"/>
                <w:color w:val="000000"/>
                <w:sz w:val="22"/>
              </w:rPr>
            </w:pPr>
            <w:del w:id="2711" w:author="Nate Bachmeier [AWS-SA]" w:date="2023-05-04T18:11:00Z">
              <w:r w:rsidRPr="00E16572" w:rsidDel="009C19DC">
                <w:rPr>
                  <w:rFonts w:ascii="Calibri" w:eastAsia="Times New Roman" w:hAnsi="Calibri" w:cs="Calibri"/>
                  <w:color w:val="000000"/>
                  <w:sz w:val="22"/>
                </w:rPr>
                <w:delText>popping balloons</w:delText>
              </w:r>
            </w:del>
          </w:p>
        </w:tc>
        <w:tc>
          <w:tcPr>
            <w:tcW w:w="5348" w:type="dxa"/>
            <w:noWrap/>
            <w:hideMark/>
          </w:tcPr>
          <w:p w14:paraId="61238C7E" w14:textId="0D47617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12" w:author="Nate Bachmeier [AWS-SA]" w:date="2023-05-04T18:11:00Z"/>
                <w:rFonts w:ascii="Calibri" w:eastAsia="Times New Roman" w:hAnsi="Calibri" w:cs="Calibri"/>
                <w:color w:val="000000"/>
                <w:sz w:val="22"/>
              </w:rPr>
            </w:pPr>
            <w:del w:id="2713" w:author="Nate Bachmeier [AWS-SA]" w:date="2023-05-04T18:11:00Z">
              <w:r w:rsidRPr="00E16572" w:rsidDel="009C19DC">
                <w:rPr>
                  <w:rFonts w:ascii="Calibri" w:eastAsia="Times New Roman" w:hAnsi="Calibri" w:cs="Calibri"/>
                  <w:color w:val="000000"/>
                  <w:sz w:val="22"/>
                </w:rPr>
                <w:delText>542</w:delText>
              </w:r>
            </w:del>
          </w:p>
        </w:tc>
      </w:tr>
      <w:tr w:rsidR="00E16572" w:rsidRPr="00E16572" w:rsidDel="009C19DC" w14:paraId="28A65689" w14:textId="29256073" w:rsidTr="00B21582">
        <w:trPr>
          <w:trHeight w:val="300"/>
          <w:del w:id="27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387BDE7A" w:rsidR="00E16572" w:rsidRPr="00B21582" w:rsidDel="009C19DC" w:rsidRDefault="00E16572" w:rsidP="00E16572">
            <w:pPr>
              <w:spacing w:line="240" w:lineRule="auto"/>
              <w:ind w:firstLine="0"/>
              <w:rPr>
                <w:del w:id="2715" w:author="Nate Bachmeier [AWS-SA]" w:date="2023-05-04T18:11:00Z"/>
                <w:rFonts w:ascii="Calibri" w:eastAsia="Times New Roman" w:hAnsi="Calibri" w:cs="Calibri"/>
                <w:b w:val="0"/>
                <w:bCs w:val="0"/>
                <w:color w:val="000000"/>
                <w:sz w:val="22"/>
              </w:rPr>
            </w:pPr>
            <w:del w:id="2716" w:author="Nate Bachmeier [AWS-SA]" w:date="2023-05-04T18:11:00Z">
              <w:r w:rsidRPr="00E16572" w:rsidDel="009C19DC">
                <w:rPr>
                  <w:rFonts w:ascii="Calibri" w:eastAsia="Times New Roman" w:hAnsi="Calibri" w:cs="Calibri"/>
                  <w:color w:val="000000"/>
                  <w:sz w:val="22"/>
                </w:rPr>
                <w:delText>pouring beer</w:delText>
              </w:r>
            </w:del>
          </w:p>
        </w:tc>
        <w:tc>
          <w:tcPr>
            <w:tcW w:w="5348" w:type="dxa"/>
            <w:noWrap/>
            <w:hideMark/>
          </w:tcPr>
          <w:p w14:paraId="736FF210" w14:textId="0392933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17" w:author="Nate Bachmeier [AWS-SA]" w:date="2023-05-04T18:11:00Z"/>
                <w:rFonts w:ascii="Calibri" w:eastAsia="Times New Roman" w:hAnsi="Calibri" w:cs="Calibri"/>
                <w:color w:val="000000"/>
                <w:sz w:val="22"/>
              </w:rPr>
            </w:pPr>
            <w:del w:id="2718" w:author="Nate Bachmeier [AWS-SA]" w:date="2023-05-04T18:11:00Z">
              <w:r w:rsidRPr="00E16572" w:rsidDel="009C19DC">
                <w:rPr>
                  <w:rFonts w:ascii="Calibri" w:eastAsia="Times New Roman" w:hAnsi="Calibri" w:cs="Calibri"/>
                  <w:color w:val="000000"/>
                  <w:sz w:val="22"/>
                </w:rPr>
                <w:delText>608</w:delText>
              </w:r>
            </w:del>
          </w:p>
        </w:tc>
      </w:tr>
      <w:tr w:rsidR="00E16572" w:rsidRPr="00E16572" w:rsidDel="009C19DC" w14:paraId="2EB8011A" w14:textId="3B9BD653" w:rsidTr="00B21582">
        <w:trPr>
          <w:cnfStyle w:val="000000100000" w:firstRow="0" w:lastRow="0" w:firstColumn="0" w:lastColumn="0" w:oddVBand="0" w:evenVBand="0" w:oddHBand="1" w:evenHBand="0" w:firstRowFirstColumn="0" w:firstRowLastColumn="0" w:lastRowFirstColumn="0" w:lastRowLastColumn="0"/>
          <w:trHeight w:val="300"/>
          <w:del w:id="27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6D8E5BF6" w:rsidR="00E16572" w:rsidRPr="00B21582" w:rsidDel="009C19DC" w:rsidRDefault="00E16572" w:rsidP="00E16572">
            <w:pPr>
              <w:spacing w:line="240" w:lineRule="auto"/>
              <w:ind w:firstLine="0"/>
              <w:rPr>
                <w:del w:id="2720" w:author="Nate Bachmeier [AWS-SA]" w:date="2023-05-04T18:11:00Z"/>
                <w:rFonts w:ascii="Calibri" w:eastAsia="Times New Roman" w:hAnsi="Calibri" w:cs="Calibri"/>
                <w:b w:val="0"/>
                <w:bCs w:val="0"/>
                <w:color w:val="000000"/>
                <w:sz w:val="22"/>
              </w:rPr>
            </w:pPr>
            <w:del w:id="2721" w:author="Nate Bachmeier [AWS-SA]" w:date="2023-05-04T18:11:00Z">
              <w:r w:rsidRPr="00E16572" w:rsidDel="009C19DC">
                <w:rPr>
                  <w:rFonts w:ascii="Calibri" w:eastAsia="Times New Roman" w:hAnsi="Calibri" w:cs="Calibri"/>
                  <w:color w:val="000000"/>
                  <w:sz w:val="22"/>
                </w:rPr>
                <w:delText>pouring milk</w:delText>
              </w:r>
            </w:del>
          </w:p>
        </w:tc>
        <w:tc>
          <w:tcPr>
            <w:tcW w:w="5348" w:type="dxa"/>
            <w:noWrap/>
            <w:hideMark/>
          </w:tcPr>
          <w:p w14:paraId="4A6C103E" w14:textId="659C635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22" w:author="Nate Bachmeier [AWS-SA]" w:date="2023-05-04T18:11:00Z"/>
                <w:rFonts w:ascii="Calibri" w:eastAsia="Times New Roman" w:hAnsi="Calibri" w:cs="Calibri"/>
                <w:color w:val="000000"/>
                <w:sz w:val="22"/>
              </w:rPr>
            </w:pPr>
            <w:del w:id="2723" w:author="Nate Bachmeier [AWS-SA]" w:date="2023-05-04T18:11:00Z">
              <w:r w:rsidRPr="00E16572" w:rsidDel="009C19DC">
                <w:rPr>
                  <w:rFonts w:ascii="Calibri" w:eastAsia="Times New Roman" w:hAnsi="Calibri" w:cs="Calibri"/>
                  <w:color w:val="000000"/>
                  <w:sz w:val="22"/>
                </w:rPr>
                <w:delText>454</w:delText>
              </w:r>
            </w:del>
          </w:p>
        </w:tc>
      </w:tr>
      <w:tr w:rsidR="00E16572" w:rsidRPr="00E16572" w:rsidDel="009C19DC" w14:paraId="6C01EBE2" w14:textId="5E9488B0" w:rsidTr="00B21582">
        <w:trPr>
          <w:trHeight w:val="300"/>
          <w:del w:id="27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37667A65" w:rsidR="00E16572" w:rsidRPr="00B21582" w:rsidDel="009C19DC" w:rsidRDefault="00E16572" w:rsidP="00E16572">
            <w:pPr>
              <w:spacing w:line="240" w:lineRule="auto"/>
              <w:ind w:firstLine="0"/>
              <w:rPr>
                <w:del w:id="2725" w:author="Nate Bachmeier [AWS-SA]" w:date="2023-05-04T18:11:00Z"/>
                <w:rFonts w:ascii="Calibri" w:eastAsia="Times New Roman" w:hAnsi="Calibri" w:cs="Calibri"/>
                <w:b w:val="0"/>
                <w:bCs w:val="0"/>
                <w:color w:val="000000"/>
                <w:sz w:val="22"/>
              </w:rPr>
            </w:pPr>
            <w:del w:id="2726" w:author="Nate Bachmeier [AWS-SA]" w:date="2023-05-04T18:11:00Z">
              <w:r w:rsidRPr="00E16572" w:rsidDel="009C19DC">
                <w:rPr>
                  <w:rFonts w:ascii="Calibri" w:eastAsia="Times New Roman" w:hAnsi="Calibri" w:cs="Calibri"/>
                  <w:color w:val="000000"/>
                  <w:sz w:val="22"/>
                </w:rPr>
                <w:delText>pouring wine</w:delText>
              </w:r>
            </w:del>
          </w:p>
        </w:tc>
        <w:tc>
          <w:tcPr>
            <w:tcW w:w="5348" w:type="dxa"/>
            <w:noWrap/>
            <w:hideMark/>
          </w:tcPr>
          <w:p w14:paraId="30D1644F" w14:textId="4A273E7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27" w:author="Nate Bachmeier [AWS-SA]" w:date="2023-05-04T18:11:00Z"/>
                <w:rFonts w:ascii="Calibri" w:eastAsia="Times New Roman" w:hAnsi="Calibri" w:cs="Calibri"/>
                <w:color w:val="000000"/>
                <w:sz w:val="22"/>
              </w:rPr>
            </w:pPr>
            <w:del w:id="2728"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7E70EF74" w14:textId="090472B5" w:rsidTr="00B21582">
        <w:trPr>
          <w:cnfStyle w:val="000000100000" w:firstRow="0" w:lastRow="0" w:firstColumn="0" w:lastColumn="0" w:oddVBand="0" w:evenVBand="0" w:oddHBand="1" w:evenHBand="0" w:firstRowFirstColumn="0" w:firstRowLastColumn="0" w:lastRowFirstColumn="0" w:lastRowLastColumn="0"/>
          <w:trHeight w:val="300"/>
          <w:del w:id="27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30C41FFD" w:rsidR="00E16572" w:rsidRPr="00B21582" w:rsidDel="009C19DC" w:rsidRDefault="00E16572" w:rsidP="00E16572">
            <w:pPr>
              <w:spacing w:line="240" w:lineRule="auto"/>
              <w:ind w:firstLine="0"/>
              <w:rPr>
                <w:del w:id="2730" w:author="Nate Bachmeier [AWS-SA]" w:date="2023-05-04T18:11:00Z"/>
                <w:rFonts w:ascii="Calibri" w:eastAsia="Times New Roman" w:hAnsi="Calibri" w:cs="Calibri"/>
                <w:b w:val="0"/>
                <w:bCs w:val="0"/>
                <w:color w:val="000000"/>
                <w:sz w:val="22"/>
              </w:rPr>
            </w:pPr>
            <w:del w:id="2731" w:author="Nate Bachmeier [AWS-SA]" w:date="2023-05-04T18:11:00Z">
              <w:r w:rsidRPr="00E16572" w:rsidDel="009C19DC">
                <w:rPr>
                  <w:rFonts w:ascii="Calibri" w:eastAsia="Times New Roman" w:hAnsi="Calibri" w:cs="Calibri"/>
                  <w:color w:val="000000"/>
                  <w:sz w:val="22"/>
                </w:rPr>
                <w:delText>preparing salad</w:delText>
              </w:r>
            </w:del>
          </w:p>
        </w:tc>
        <w:tc>
          <w:tcPr>
            <w:tcW w:w="5348" w:type="dxa"/>
            <w:noWrap/>
            <w:hideMark/>
          </w:tcPr>
          <w:p w14:paraId="7D3BE945" w14:textId="3918D73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32" w:author="Nate Bachmeier [AWS-SA]" w:date="2023-05-04T18:11:00Z"/>
                <w:rFonts w:ascii="Calibri" w:eastAsia="Times New Roman" w:hAnsi="Calibri" w:cs="Calibri"/>
                <w:color w:val="000000"/>
                <w:sz w:val="22"/>
              </w:rPr>
            </w:pPr>
            <w:del w:id="2733" w:author="Nate Bachmeier [AWS-SA]" w:date="2023-05-04T18:11:00Z">
              <w:r w:rsidRPr="00E16572" w:rsidDel="009C19DC">
                <w:rPr>
                  <w:rFonts w:ascii="Calibri" w:eastAsia="Times New Roman" w:hAnsi="Calibri" w:cs="Calibri"/>
                  <w:color w:val="000000"/>
                  <w:sz w:val="22"/>
                </w:rPr>
                <w:delText>804</w:delText>
              </w:r>
            </w:del>
          </w:p>
        </w:tc>
      </w:tr>
      <w:tr w:rsidR="00E16572" w:rsidRPr="00E16572" w:rsidDel="009C19DC" w14:paraId="08605E26" w14:textId="45041D4E" w:rsidTr="00B21582">
        <w:trPr>
          <w:trHeight w:val="300"/>
          <w:del w:id="27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4CDFEE19" w:rsidR="00E16572" w:rsidRPr="00B21582" w:rsidDel="009C19DC" w:rsidRDefault="00E16572" w:rsidP="00E16572">
            <w:pPr>
              <w:spacing w:line="240" w:lineRule="auto"/>
              <w:ind w:firstLine="0"/>
              <w:rPr>
                <w:del w:id="2735" w:author="Nate Bachmeier [AWS-SA]" w:date="2023-05-04T18:11:00Z"/>
                <w:rFonts w:ascii="Calibri" w:eastAsia="Times New Roman" w:hAnsi="Calibri" w:cs="Calibri"/>
                <w:b w:val="0"/>
                <w:bCs w:val="0"/>
                <w:color w:val="000000"/>
                <w:sz w:val="22"/>
              </w:rPr>
            </w:pPr>
            <w:del w:id="2736" w:author="Nate Bachmeier [AWS-SA]" w:date="2023-05-04T18:11:00Z">
              <w:r w:rsidRPr="00E16572" w:rsidDel="009C19DC">
                <w:rPr>
                  <w:rFonts w:ascii="Calibri" w:eastAsia="Times New Roman" w:hAnsi="Calibri" w:cs="Calibri"/>
                  <w:color w:val="000000"/>
                  <w:sz w:val="22"/>
                </w:rPr>
                <w:delText>presenting weather forecast</w:delText>
              </w:r>
            </w:del>
          </w:p>
        </w:tc>
        <w:tc>
          <w:tcPr>
            <w:tcW w:w="5348" w:type="dxa"/>
            <w:noWrap/>
            <w:hideMark/>
          </w:tcPr>
          <w:p w14:paraId="6E3BD4D2" w14:textId="25583C0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37" w:author="Nate Bachmeier [AWS-SA]" w:date="2023-05-04T18:11:00Z"/>
                <w:rFonts w:ascii="Calibri" w:eastAsia="Times New Roman" w:hAnsi="Calibri" w:cs="Calibri"/>
                <w:color w:val="000000"/>
                <w:sz w:val="22"/>
              </w:rPr>
            </w:pPr>
            <w:del w:id="2738" w:author="Nate Bachmeier [AWS-SA]" w:date="2023-05-04T18:11:00Z">
              <w:r w:rsidRPr="00E16572" w:rsidDel="009C19DC">
                <w:rPr>
                  <w:rFonts w:ascii="Calibri" w:eastAsia="Times New Roman" w:hAnsi="Calibri" w:cs="Calibri"/>
                  <w:color w:val="000000"/>
                  <w:sz w:val="22"/>
                </w:rPr>
                <w:delText>859</w:delText>
              </w:r>
            </w:del>
          </w:p>
        </w:tc>
      </w:tr>
      <w:tr w:rsidR="00E16572" w:rsidRPr="00E16572" w:rsidDel="009C19DC" w14:paraId="09FE0BE0" w14:textId="2B6DE518" w:rsidTr="00B21582">
        <w:trPr>
          <w:cnfStyle w:val="000000100000" w:firstRow="0" w:lastRow="0" w:firstColumn="0" w:lastColumn="0" w:oddVBand="0" w:evenVBand="0" w:oddHBand="1" w:evenHBand="0" w:firstRowFirstColumn="0" w:firstRowLastColumn="0" w:lastRowFirstColumn="0" w:lastRowLastColumn="0"/>
          <w:trHeight w:val="300"/>
          <w:del w:id="27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40C37CB" w:rsidR="00E16572" w:rsidRPr="00B21582" w:rsidDel="009C19DC" w:rsidRDefault="00E16572" w:rsidP="00E16572">
            <w:pPr>
              <w:spacing w:line="240" w:lineRule="auto"/>
              <w:ind w:firstLine="0"/>
              <w:rPr>
                <w:del w:id="2740" w:author="Nate Bachmeier [AWS-SA]" w:date="2023-05-04T18:11:00Z"/>
                <w:rFonts w:ascii="Calibri" w:eastAsia="Times New Roman" w:hAnsi="Calibri" w:cs="Calibri"/>
                <w:b w:val="0"/>
                <w:bCs w:val="0"/>
                <w:color w:val="000000"/>
                <w:sz w:val="22"/>
              </w:rPr>
            </w:pPr>
            <w:del w:id="2741" w:author="Nate Bachmeier [AWS-SA]" w:date="2023-05-04T18:11:00Z">
              <w:r w:rsidRPr="00E16572" w:rsidDel="009C19DC">
                <w:rPr>
                  <w:rFonts w:ascii="Calibri" w:eastAsia="Times New Roman" w:hAnsi="Calibri" w:cs="Calibri"/>
                  <w:color w:val="000000"/>
                  <w:sz w:val="22"/>
                </w:rPr>
                <w:delText>pretending to be a statue</w:delText>
              </w:r>
            </w:del>
          </w:p>
        </w:tc>
        <w:tc>
          <w:tcPr>
            <w:tcW w:w="5348" w:type="dxa"/>
            <w:noWrap/>
            <w:hideMark/>
          </w:tcPr>
          <w:p w14:paraId="08218BD4" w14:textId="14EEE25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42" w:author="Nate Bachmeier [AWS-SA]" w:date="2023-05-04T18:11:00Z"/>
                <w:rFonts w:ascii="Calibri" w:eastAsia="Times New Roman" w:hAnsi="Calibri" w:cs="Calibri"/>
                <w:color w:val="000000"/>
                <w:sz w:val="22"/>
              </w:rPr>
            </w:pPr>
            <w:del w:id="2743"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576CB84A" w14:textId="23FB3ED3" w:rsidTr="00B21582">
        <w:trPr>
          <w:trHeight w:val="300"/>
          <w:del w:id="27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5F746EA" w:rsidR="00E16572" w:rsidRPr="00B21582" w:rsidDel="009C19DC" w:rsidRDefault="00E16572" w:rsidP="00E16572">
            <w:pPr>
              <w:spacing w:line="240" w:lineRule="auto"/>
              <w:ind w:firstLine="0"/>
              <w:rPr>
                <w:del w:id="2745" w:author="Nate Bachmeier [AWS-SA]" w:date="2023-05-04T18:11:00Z"/>
                <w:rFonts w:ascii="Calibri" w:eastAsia="Times New Roman" w:hAnsi="Calibri" w:cs="Calibri"/>
                <w:b w:val="0"/>
                <w:bCs w:val="0"/>
                <w:color w:val="000000"/>
                <w:sz w:val="22"/>
              </w:rPr>
            </w:pPr>
            <w:del w:id="2746" w:author="Nate Bachmeier [AWS-SA]" w:date="2023-05-04T18:11:00Z">
              <w:r w:rsidRPr="00E16572" w:rsidDel="009C19DC">
                <w:rPr>
                  <w:rFonts w:ascii="Calibri" w:eastAsia="Times New Roman" w:hAnsi="Calibri" w:cs="Calibri"/>
                  <w:color w:val="000000"/>
                  <w:sz w:val="22"/>
                </w:rPr>
                <w:delText>pull ups</w:delText>
              </w:r>
            </w:del>
          </w:p>
        </w:tc>
        <w:tc>
          <w:tcPr>
            <w:tcW w:w="5348" w:type="dxa"/>
            <w:noWrap/>
            <w:hideMark/>
          </w:tcPr>
          <w:p w14:paraId="75C66710" w14:textId="0327ABE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47" w:author="Nate Bachmeier [AWS-SA]" w:date="2023-05-04T18:11:00Z"/>
                <w:rFonts w:ascii="Calibri" w:eastAsia="Times New Roman" w:hAnsi="Calibri" w:cs="Calibri"/>
                <w:color w:val="000000"/>
                <w:sz w:val="22"/>
              </w:rPr>
            </w:pPr>
            <w:del w:id="2748" w:author="Nate Bachmeier [AWS-SA]" w:date="2023-05-04T18:11:00Z">
              <w:r w:rsidRPr="00E16572" w:rsidDel="009C19DC">
                <w:rPr>
                  <w:rFonts w:ascii="Calibri" w:eastAsia="Times New Roman" w:hAnsi="Calibri" w:cs="Calibri"/>
                  <w:color w:val="000000"/>
                  <w:sz w:val="22"/>
                </w:rPr>
                <w:delText>736</w:delText>
              </w:r>
            </w:del>
          </w:p>
        </w:tc>
      </w:tr>
      <w:tr w:rsidR="00E16572" w:rsidRPr="00E16572" w:rsidDel="009C19DC" w14:paraId="32CB77A9" w14:textId="27B2CDE5" w:rsidTr="00B21582">
        <w:trPr>
          <w:cnfStyle w:val="000000100000" w:firstRow="0" w:lastRow="0" w:firstColumn="0" w:lastColumn="0" w:oddVBand="0" w:evenVBand="0" w:oddHBand="1" w:evenHBand="0" w:firstRowFirstColumn="0" w:firstRowLastColumn="0" w:lastRowFirstColumn="0" w:lastRowLastColumn="0"/>
          <w:trHeight w:val="300"/>
          <w:del w:id="27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0E9204F5" w:rsidR="00E16572" w:rsidRPr="00B21582" w:rsidDel="009C19DC" w:rsidRDefault="00E16572" w:rsidP="00E16572">
            <w:pPr>
              <w:spacing w:line="240" w:lineRule="auto"/>
              <w:ind w:firstLine="0"/>
              <w:rPr>
                <w:del w:id="2750" w:author="Nate Bachmeier [AWS-SA]" w:date="2023-05-04T18:11:00Z"/>
                <w:rFonts w:ascii="Calibri" w:eastAsia="Times New Roman" w:hAnsi="Calibri" w:cs="Calibri"/>
                <w:b w:val="0"/>
                <w:bCs w:val="0"/>
                <w:color w:val="000000"/>
                <w:sz w:val="22"/>
              </w:rPr>
            </w:pPr>
            <w:del w:id="2751" w:author="Nate Bachmeier [AWS-SA]" w:date="2023-05-04T18:11:00Z">
              <w:r w:rsidRPr="00E16572" w:rsidDel="009C19DC">
                <w:rPr>
                  <w:rFonts w:ascii="Calibri" w:eastAsia="Times New Roman" w:hAnsi="Calibri" w:cs="Calibri"/>
                  <w:color w:val="000000"/>
                  <w:sz w:val="22"/>
                </w:rPr>
                <w:delText>pulling espresso shot</w:delText>
              </w:r>
            </w:del>
          </w:p>
        </w:tc>
        <w:tc>
          <w:tcPr>
            <w:tcW w:w="5348" w:type="dxa"/>
            <w:noWrap/>
            <w:hideMark/>
          </w:tcPr>
          <w:p w14:paraId="2FCEFCF8" w14:textId="0D844E0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52" w:author="Nate Bachmeier [AWS-SA]" w:date="2023-05-04T18:11:00Z"/>
                <w:rFonts w:ascii="Calibri" w:eastAsia="Times New Roman" w:hAnsi="Calibri" w:cs="Calibri"/>
                <w:color w:val="000000"/>
                <w:sz w:val="22"/>
              </w:rPr>
            </w:pPr>
            <w:del w:id="2753" w:author="Nate Bachmeier [AWS-SA]" w:date="2023-05-04T18:11:00Z">
              <w:r w:rsidRPr="00E16572" w:rsidDel="009C19DC">
                <w:rPr>
                  <w:rFonts w:ascii="Calibri" w:eastAsia="Times New Roman" w:hAnsi="Calibri" w:cs="Calibri"/>
                  <w:color w:val="000000"/>
                  <w:sz w:val="22"/>
                </w:rPr>
                <w:delText>495</w:delText>
              </w:r>
            </w:del>
          </w:p>
        </w:tc>
      </w:tr>
      <w:tr w:rsidR="00E16572" w:rsidRPr="00E16572" w:rsidDel="009C19DC" w14:paraId="2539BFD4" w14:textId="2611600A" w:rsidTr="00B21582">
        <w:trPr>
          <w:trHeight w:val="300"/>
          <w:del w:id="27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189F977D" w:rsidR="00E16572" w:rsidRPr="00B21582" w:rsidDel="009C19DC" w:rsidRDefault="00E16572" w:rsidP="00E16572">
            <w:pPr>
              <w:spacing w:line="240" w:lineRule="auto"/>
              <w:ind w:firstLine="0"/>
              <w:rPr>
                <w:del w:id="2755" w:author="Nate Bachmeier [AWS-SA]" w:date="2023-05-04T18:11:00Z"/>
                <w:rFonts w:ascii="Calibri" w:eastAsia="Times New Roman" w:hAnsi="Calibri" w:cs="Calibri"/>
                <w:b w:val="0"/>
                <w:bCs w:val="0"/>
                <w:color w:val="000000"/>
                <w:sz w:val="22"/>
              </w:rPr>
            </w:pPr>
            <w:del w:id="2756" w:author="Nate Bachmeier [AWS-SA]" w:date="2023-05-04T18:11:00Z">
              <w:r w:rsidRPr="00E16572" w:rsidDel="009C19DC">
                <w:rPr>
                  <w:rFonts w:ascii="Calibri" w:eastAsia="Times New Roman" w:hAnsi="Calibri" w:cs="Calibri"/>
                  <w:color w:val="000000"/>
                  <w:sz w:val="22"/>
                </w:rPr>
                <w:delText>pulling rope (game)</w:delText>
              </w:r>
            </w:del>
          </w:p>
        </w:tc>
        <w:tc>
          <w:tcPr>
            <w:tcW w:w="5348" w:type="dxa"/>
            <w:noWrap/>
            <w:hideMark/>
          </w:tcPr>
          <w:p w14:paraId="7FD83A19" w14:textId="7484CF4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57" w:author="Nate Bachmeier [AWS-SA]" w:date="2023-05-04T18:11:00Z"/>
                <w:rFonts w:ascii="Calibri" w:eastAsia="Times New Roman" w:hAnsi="Calibri" w:cs="Calibri"/>
                <w:color w:val="000000"/>
                <w:sz w:val="22"/>
              </w:rPr>
            </w:pPr>
            <w:del w:id="2758" w:author="Nate Bachmeier [AWS-SA]" w:date="2023-05-04T18:11:00Z">
              <w:r w:rsidRPr="00E16572" w:rsidDel="009C19DC">
                <w:rPr>
                  <w:rFonts w:ascii="Calibri" w:eastAsia="Times New Roman" w:hAnsi="Calibri" w:cs="Calibri"/>
                  <w:color w:val="000000"/>
                  <w:sz w:val="22"/>
                </w:rPr>
                <w:delText>784</w:delText>
              </w:r>
            </w:del>
          </w:p>
        </w:tc>
      </w:tr>
      <w:tr w:rsidR="00E16572" w:rsidRPr="00E16572" w:rsidDel="009C19DC" w14:paraId="03122E91" w14:textId="1BC446F6" w:rsidTr="00B21582">
        <w:trPr>
          <w:cnfStyle w:val="000000100000" w:firstRow="0" w:lastRow="0" w:firstColumn="0" w:lastColumn="0" w:oddVBand="0" w:evenVBand="0" w:oddHBand="1" w:evenHBand="0" w:firstRowFirstColumn="0" w:firstRowLastColumn="0" w:lastRowFirstColumn="0" w:lastRowLastColumn="0"/>
          <w:trHeight w:val="300"/>
          <w:del w:id="27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681B281C" w:rsidR="00E16572" w:rsidRPr="00B21582" w:rsidDel="009C19DC" w:rsidRDefault="00E16572" w:rsidP="00E16572">
            <w:pPr>
              <w:spacing w:line="240" w:lineRule="auto"/>
              <w:ind w:firstLine="0"/>
              <w:rPr>
                <w:del w:id="2760" w:author="Nate Bachmeier [AWS-SA]" w:date="2023-05-04T18:11:00Z"/>
                <w:rFonts w:ascii="Calibri" w:eastAsia="Times New Roman" w:hAnsi="Calibri" w:cs="Calibri"/>
                <w:b w:val="0"/>
                <w:bCs w:val="0"/>
                <w:color w:val="000000"/>
                <w:sz w:val="22"/>
              </w:rPr>
            </w:pPr>
            <w:del w:id="2761" w:author="Nate Bachmeier [AWS-SA]" w:date="2023-05-04T18:11:00Z">
              <w:r w:rsidRPr="00E16572" w:rsidDel="009C19DC">
                <w:rPr>
                  <w:rFonts w:ascii="Calibri" w:eastAsia="Times New Roman" w:hAnsi="Calibri" w:cs="Calibri"/>
                  <w:color w:val="000000"/>
                  <w:sz w:val="22"/>
                </w:rPr>
                <w:delText>pumping fist</w:delText>
              </w:r>
            </w:del>
          </w:p>
        </w:tc>
        <w:tc>
          <w:tcPr>
            <w:tcW w:w="5348" w:type="dxa"/>
            <w:noWrap/>
            <w:hideMark/>
          </w:tcPr>
          <w:p w14:paraId="74232367" w14:textId="1D1723C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62" w:author="Nate Bachmeier [AWS-SA]" w:date="2023-05-04T18:11:00Z"/>
                <w:rFonts w:ascii="Calibri" w:eastAsia="Times New Roman" w:hAnsi="Calibri" w:cs="Calibri"/>
                <w:color w:val="000000"/>
                <w:sz w:val="22"/>
              </w:rPr>
            </w:pPr>
            <w:del w:id="2763" w:author="Nate Bachmeier [AWS-SA]" w:date="2023-05-04T18:11:00Z">
              <w:r w:rsidRPr="00E16572" w:rsidDel="009C19DC">
                <w:rPr>
                  <w:rFonts w:ascii="Calibri" w:eastAsia="Times New Roman" w:hAnsi="Calibri" w:cs="Calibri"/>
                  <w:color w:val="000000"/>
                  <w:sz w:val="22"/>
                </w:rPr>
                <w:delText>596</w:delText>
              </w:r>
            </w:del>
          </w:p>
        </w:tc>
      </w:tr>
      <w:tr w:rsidR="00E16572" w:rsidRPr="00E16572" w:rsidDel="009C19DC" w14:paraId="28A0EB2B" w14:textId="77E26EA8" w:rsidTr="00B21582">
        <w:trPr>
          <w:trHeight w:val="300"/>
          <w:del w:id="27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4928F5AE" w:rsidR="00E16572" w:rsidRPr="00B21582" w:rsidDel="009C19DC" w:rsidRDefault="00E16572" w:rsidP="00E16572">
            <w:pPr>
              <w:spacing w:line="240" w:lineRule="auto"/>
              <w:ind w:firstLine="0"/>
              <w:rPr>
                <w:del w:id="2765" w:author="Nate Bachmeier [AWS-SA]" w:date="2023-05-04T18:11:00Z"/>
                <w:rFonts w:ascii="Calibri" w:eastAsia="Times New Roman" w:hAnsi="Calibri" w:cs="Calibri"/>
                <w:b w:val="0"/>
                <w:bCs w:val="0"/>
                <w:color w:val="000000"/>
                <w:sz w:val="22"/>
              </w:rPr>
            </w:pPr>
            <w:del w:id="2766" w:author="Nate Bachmeier [AWS-SA]" w:date="2023-05-04T18:11:00Z">
              <w:r w:rsidRPr="00E16572" w:rsidDel="009C19DC">
                <w:rPr>
                  <w:rFonts w:ascii="Calibri" w:eastAsia="Times New Roman" w:hAnsi="Calibri" w:cs="Calibri"/>
                  <w:color w:val="000000"/>
                  <w:sz w:val="22"/>
                </w:rPr>
                <w:delText>pumping gas</w:delText>
              </w:r>
            </w:del>
          </w:p>
        </w:tc>
        <w:tc>
          <w:tcPr>
            <w:tcW w:w="5348" w:type="dxa"/>
            <w:noWrap/>
            <w:hideMark/>
          </w:tcPr>
          <w:p w14:paraId="3A63FAFF" w14:textId="388F98B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67" w:author="Nate Bachmeier [AWS-SA]" w:date="2023-05-04T18:11:00Z"/>
                <w:rFonts w:ascii="Calibri" w:eastAsia="Times New Roman" w:hAnsi="Calibri" w:cs="Calibri"/>
                <w:color w:val="000000"/>
                <w:sz w:val="22"/>
              </w:rPr>
            </w:pPr>
            <w:del w:id="2768" w:author="Nate Bachmeier [AWS-SA]" w:date="2023-05-04T18:11:00Z">
              <w:r w:rsidRPr="00E16572" w:rsidDel="009C19DC">
                <w:rPr>
                  <w:rFonts w:ascii="Calibri" w:eastAsia="Times New Roman" w:hAnsi="Calibri" w:cs="Calibri"/>
                  <w:color w:val="000000"/>
                  <w:sz w:val="22"/>
                </w:rPr>
                <w:delText>599</w:delText>
              </w:r>
            </w:del>
          </w:p>
        </w:tc>
      </w:tr>
      <w:tr w:rsidR="00E16572" w:rsidRPr="00E16572" w:rsidDel="009C19DC" w14:paraId="33634F81" w14:textId="445ACFAD" w:rsidTr="00B21582">
        <w:trPr>
          <w:cnfStyle w:val="000000100000" w:firstRow="0" w:lastRow="0" w:firstColumn="0" w:lastColumn="0" w:oddVBand="0" w:evenVBand="0" w:oddHBand="1" w:evenHBand="0" w:firstRowFirstColumn="0" w:firstRowLastColumn="0" w:lastRowFirstColumn="0" w:lastRowLastColumn="0"/>
          <w:trHeight w:val="300"/>
          <w:del w:id="27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F9DD22E" w:rsidR="00E16572" w:rsidRPr="00B21582" w:rsidDel="009C19DC" w:rsidRDefault="00E16572" w:rsidP="00E16572">
            <w:pPr>
              <w:spacing w:line="240" w:lineRule="auto"/>
              <w:ind w:firstLine="0"/>
              <w:rPr>
                <w:del w:id="2770" w:author="Nate Bachmeier [AWS-SA]" w:date="2023-05-04T18:11:00Z"/>
                <w:rFonts w:ascii="Calibri" w:eastAsia="Times New Roman" w:hAnsi="Calibri" w:cs="Calibri"/>
                <w:b w:val="0"/>
                <w:bCs w:val="0"/>
                <w:color w:val="000000"/>
                <w:sz w:val="22"/>
              </w:rPr>
            </w:pPr>
            <w:del w:id="2771" w:author="Nate Bachmeier [AWS-SA]" w:date="2023-05-04T18:11:00Z">
              <w:r w:rsidRPr="00E16572" w:rsidDel="009C19DC">
                <w:rPr>
                  <w:rFonts w:ascii="Calibri" w:eastAsia="Times New Roman" w:hAnsi="Calibri" w:cs="Calibri"/>
                  <w:color w:val="000000"/>
                  <w:sz w:val="22"/>
                </w:rPr>
                <w:delText>punching bag</w:delText>
              </w:r>
            </w:del>
          </w:p>
        </w:tc>
        <w:tc>
          <w:tcPr>
            <w:tcW w:w="5348" w:type="dxa"/>
            <w:noWrap/>
            <w:hideMark/>
          </w:tcPr>
          <w:p w14:paraId="56486BFB" w14:textId="4947036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72" w:author="Nate Bachmeier [AWS-SA]" w:date="2023-05-04T18:11:00Z"/>
                <w:rFonts w:ascii="Calibri" w:eastAsia="Times New Roman" w:hAnsi="Calibri" w:cs="Calibri"/>
                <w:color w:val="000000"/>
                <w:sz w:val="22"/>
              </w:rPr>
            </w:pPr>
            <w:del w:id="2773" w:author="Nate Bachmeier [AWS-SA]" w:date="2023-05-04T18:11:00Z">
              <w:r w:rsidRPr="00E16572" w:rsidDel="009C19DC">
                <w:rPr>
                  <w:rFonts w:ascii="Calibri" w:eastAsia="Times New Roman" w:hAnsi="Calibri" w:cs="Calibri"/>
                  <w:color w:val="000000"/>
                  <w:sz w:val="22"/>
                </w:rPr>
                <w:delText>738</w:delText>
              </w:r>
            </w:del>
          </w:p>
        </w:tc>
      </w:tr>
      <w:tr w:rsidR="00E16572" w:rsidRPr="00E16572" w:rsidDel="009C19DC" w14:paraId="02555815" w14:textId="3C922BFC" w:rsidTr="00B21582">
        <w:trPr>
          <w:trHeight w:val="300"/>
          <w:del w:id="27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6019EE1C" w:rsidR="00E16572" w:rsidRPr="00B21582" w:rsidDel="009C19DC" w:rsidRDefault="00E16572" w:rsidP="00E16572">
            <w:pPr>
              <w:spacing w:line="240" w:lineRule="auto"/>
              <w:ind w:firstLine="0"/>
              <w:rPr>
                <w:del w:id="2775" w:author="Nate Bachmeier [AWS-SA]" w:date="2023-05-04T18:11:00Z"/>
                <w:rFonts w:ascii="Calibri" w:eastAsia="Times New Roman" w:hAnsi="Calibri" w:cs="Calibri"/>
                <w:b w:val="0"/>
                <w:bCs w:val="0"/>
                <w:color w:val="000000"/>
                <w:sz w:val="22"/>
              </w:rPr>
            </w:pPr>
            <w:del w:id="2776" w:author="Nate Bachmeier [AWS-SA]" w:date="2023-05-04T18:11:00Z">
              <w:r w:rsidRPr="00E16572" w:rsidDel="009C19DC">
                <w:rPr>
                  <w:rFonts w:ascii="Calibri" w:eastAsia="Times New Roman" w:hAnsi="Calibri" w:cs="Calibri"/>
                  <w:color w:val="000000"/>
                  <w:sz w:val="22"/>
                </w:rPr>
                <w:delText>punching person (boxing)</w:delText>
              </w:r>
            </w:del>
          </w:p>
        </w:tc>
        <w:tc>
          <w:tcPr>
            <w:tcW w:w="5348" w:type="dxa"/>
            <w:noWrap/>
            <w:hideMark/>
          </w:tcPr>
          <w:p w14:paraId="57E18919" w14:textId="245A704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77" w:author="Nate Bachmeier [AWS-SA]" w:date="2023-05-04T18:11:00Z"/>
                <w:rFonts w:ascii="Calibri" w:eastAsia="Times New Roman" w:hAnsi="Calibri" w:cs="Calibri"/>
                <w:color w:val="000000"/>
                <w:sz w:val="22"/>
              </w:rPr>
            </w:pPr>
            <w:del w:id="2778" w:author="Nate Bachmeier [AWS-SA]" w:date="2023-05-04T18:11:00Z">
              <w:r w:rsidRPr="00E16572" w:rsidDel="009C19DC">
                <w:rPr>
                  <w:rFonts w:ascii="Calibri" w:eastAsia="Times New Roman" w:hAnsi="Calibri" w:cs="Calibri"/>
                  <w:color w:val="000000"/>
                  <w:sz w:val="22"/>
                </w:rPr>
                <w:delText>459</w:delText>
              </w:r>
            </w:del>
          </w:p>
        </w:tc>
      </w:tr>
      <w:tr w:rsidR="00E16572" w:rsidRPr="00E16572" w:rsidDel="009C19DC" w14:paraId="0B7C1866" w14:textId="37856C0A" w:rsidTr="00B21582">
        <w:trPr>
          <w:cnfStyle w:val="000000100000" w:firstRow="0" w:lastRow="0" w:firstColumn="0" w:lastColumn="0" w:oddVBand="0" w:evenVBand="0" w:oddHBand="1" w:evenHBand="0" w:firstRowFirstColumn="0" w:firstRowLastColumn="0" w:lastRowFirstColumn="0" w:lastRowLastColumn="0"/>
          <w:trHeight w:val="300"/>
          <w:del w:id="27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0C1BE17A" w:rsidR="00E16572" w:rsidRPr="00B21582" w:rsidDel="009C19DC" w:rsidRDefault="00E16572" w:rsidP="00E16572">
            <w:pPr>
              <w:spacing w:line="240" w:lineRule="auto"/>
              <w:ind w:firstLine="0"/>
              <w:rPr>
                <w:del w:id="2780" w:author="Nate Bachmeier [AWS-SA]" w:date="2023-05-04T18:11:00Z"/>
                <w:rFonts w:ascii="Calibri" w:eastAsia="Times New Roman" w:hAnsi="Calibri" w:cs="Calibri"/>
                <w:b w:val="0"/>
                <w:bCs w:val="0"/>
                <w:color w:val="000000"/>
                <w:sz w:val="22"/>
              </w:rPr>
            </w:pPr>
            <w:del w:id="2781" w:author="Nate Bachmeier [AWS-SA]" w:date="2023-05-04T18:11:00Z">
              <w:r w:rsidRPr="00E16572" w:rsidDel="009C19DC">
                <w:rPr>
                  <w:rFonts w:ascii="Calibri" w:eastAsia="Times New Roman" w:hAnsi="Calibri" w:cs="Calibri"/>
                  <w:color w:val="000000"/>
                  <w:sz w:val="22"/>
                </w:rPr>
                <w:delText>push up</w:delText>
              </w:r>
            </w:del>
          </w:p>
        </w:tc>
        <w:tc>
          <w:tcPr>
            <w:tcW w:w="5348" w:type="dxa"/>
            <w:noWrap/>
            <w:hideMark/>
          </w:tcPr>
          <w:p w14:paraId="46D243B4" w14:textId="07753BD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82" w:author="Nate Bachmeier [AWS-SA]" w:date="2023-05-04T18:11:00Z"/>
                <w:rFonts w:ascii="Calibri" w:eastAsia="Times New Roman" w:hAnsi="Calibri" w:cs="Calibri"/>
                <w:color w:val="000000"/>
                <w:sz w:val="22"/>
              </w:rPr>
            </w:pPr>
            <w:del w:id="2783" w:author="Nate Bachmeier [AWS-SA]" w:date="2023-05-04T18:11:00Z">
              <w:r w:rsidRPr="00E16572" w:rsidDel="009C19DC">
                <w:rPr>
                  <w:rFonts w:ascii="Calibri" w:eastAsia="Times New Roman" w:hAnsi="Calibri" w:cs="Calibri"/>
                  <w:color w:val="000000"/>
                  <w:sz w:val="22"/>
                </w:rPr>
                <w:delText>808</w:delText>
              </w:r>
            </w:del>
          </w:p>
        </w:tc>
      </w:tr>
      <w:tr w:rsidR="00E16572" w:rsidRPr="00E16572" w:rsidDel="009C19DC" w14:paraId="1246967F" w14:textId="7DAF2225" w:rsidTr="00B21582">
        <w:trPr>
          <w:trHeight w:val="300"/>
          <w:del w:id="27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3DAA0D63" w:rsidR="00E16572" w:rsidRPr="00B21582" w:rsidDel="009C19DC" w:rsidRDefault="00E16572" w:rsidP="00E16572">
            <w:pPr>
              <w:spacing w:line="240" w:lineRule="auto"/>
              <w:ind w:firstLine="0"/>
              <w:rPr>
                <w:del w:id="2785" w:author="Nate Bachmeier [AWS-SA]" w:date="2023-05-04T18:11:00Z"/>
                <w:rFonts w:ascii="Calibri" w:eastAsia="Times New Roman" w:hAnsi="Calibri" w:cs="Calibri"/>
                <w:b w:val="0"/>
                <w:bCs w:val="0"/>
                <w:color w:val="000000"/>
                <w:sz w:val="22"/>
              </w:rPr>
            </w:pPr>
            <w:del w:id="2786" w:author="Nate Bachmeier [AWS-SA]" w:date="2023-05-04T18:11:00Z">
              <w:r w:rsidRPr="00E16572" w:rsidDel="009C19DC">
                <w:rPr>
                  <w:rFonts w:ascii="Calibri" w:eastAsia="Times New Roman" w:hAnsi="Calibri" w:cs="Calibri"/>
                  <w:color w:val="000000"/>
                  <w:sz w:val="22"/>
                </w:rPr>
                <w:delText>pushing car</w:delText>
              </w:r>
            </w:del>
          </w:p>
        </w:tc>
        <w:tc>
          <w:tcPr>
            <w:tcW w:w="5348" w:type="dxa"/>
            <w:noWrap/>
            <w:hideMark/>
          </w:tcPr>
          <w:p w14:paraId="290DD239" w14:textId="39293A5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87" w:author="Nate Bachmeier [AWS-SA]" w:date="2023-05-04T18:11:00Z"/>
                <w:rFonts w:ascii="Calibri" w:eastAsia="Times New Roman" w:hAnsi="Calibri" w:cs="Calibri"/>
                <w:color w:val="000000"/>
                <w:sz w:val="22"/>
              </w:rPr>
            </w:pPr>
            <w:del w:id="2788" w:author="Nate Bachmeier [AWS-SA]" w:date="2023-05-04T18:11:00Z">
              <w:r w:rsidRPr="00E16572" w:rsidDel="009C19DC">
                <w:rPr>
                  <w:rFonts w:ascii="Calibri" w:eastAsia="Times New Roman" w:hAnsi="Calibri" w:cs="Calibri"/>
                  <w:color w:val="000000"/>
                  <w:sz w:val="22"/>
                </w:rPr>
                <w:delText>724</w:delText>
              </w:r>
            </w:del>
          </w:p>
        </w:tc>
      </w:tr>
      <w:tr w:rsidR="00E16572" w:rsidRPr="00E16572" w:rsidDel="009C19DC" w14:paraId="349F733F" w14:textId="371D83CA" w:rsidTr="00B21582">
        <w:trPr>
          <w:cnfStyle w:val="000000100000" w:firstRow="0" w:lastRow="0" w:firstColumn="0" w:lastColumn="0" w:oddVBand="0" w:evenVBand="0" w:oddHBand="1" w:evenHBand="0" w:firstRowFirstColumn="0" w:firstRowLastColumn="0" w:lastRowFirstColumn="0" w:lastRowLastColumn="0"/>
          <w:trHeight w:val="300"/>
          <w:del w:id="27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0798F9DD" w:rsidR="00E16572" w:rsidRPr="00B21582" w:rsidDel="009C19DC" w:rsidRDefault="00E16572" w:rsidP="00E16572">
            <w:pPr>
              <w:spacing w:line="240" w:lineRule="auto"/>
              <w:ind w:firstLine="0"/>
              <w:rPr>
                <w:del w:id="2790" w:author="Nate Bachmeier [AWS-SA]" w:date="2023-05-04T18:11:00Z"/>
                <w:rFonts w:ascii="Calibri" w:eastAsia="Times New Roman" w:hAnsi="Calibri" w:cs="Calibri"/>
                <w:b w:val="0"/>
                <w:bCs w:val="0"/>
                <w:color w:val="000000"/>
                <w:sz w:val="22"/>
              </w:rPr>
            </w:pPr>
            <w:del w:id="2791" w:author="Nate Bachmeier [AWS-SA]" w:date="2023-05-04T18:11:00Z">
              <w:r w:rsidRPr="00E16572" w:rsidDel="009C19DC">
                <w:rPr>
                  <w:rFonts w:ascii="Calibri" w:eastAsia="Times New Roman" w:hAnsi="Calibri" w:cs="Calibri"/>
                  <w:color w:val="000000"/>
                  <w:sz w:val="22"/>
                </w:rPr>
                <w:delText>pushing cart</w:delText>
              </w:r>
            </w:del>
          </w:p>
        </w:tc>
        <w:tc>
          <w:tcPr>
            <w:tcW w:w="5348" w:type="dxa"/>
            <w:noWrap/>
            <w:hideMark/>
          </w:tcPr>
          <w:p w14:paraId="0E5A2DE5" w14:textId="78C4F5F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792" w:author="Nate Bachmeier [AWS-SA]" w:date="2023-05-04T18:11:00Z"/>
                <w:rFonts w:ascii="Calibri" w:eastAsia="Times New Roman" w:hAnsi="Calibri" w:cs="Calibri"/>
                <w:color w:val="000000"/>
                <w:sz w:val="22"/>
              </w:rPr>
            </w:pPr>
            <w:del w:id="2793" w:author="Nate Bachmeier [AWS-SA]" w:date="2023-05-04T18:11:00Z">
              <w:r w:rsidRPr="00E16572" w:rsidDel="009C19DC">
                <w:rPr>
                  <w:rFonts w:ascii="Calibri" w:eastAsia="Times New Roman" w:hAnsi="Calibri" w:cs="Calibri"/>
                  <w:color w:val="000000"/>
                  <w:sz w:val="22"/>
                </w:rPr>
                <w:delText>830</w:delText>
              </w:r>
            </w:del>
          </w:p>
        </w:tc>
      </w:tr>
      <w:tr w:rsidR="00E16572" w:rsidRPr="00E16572" w:rsidDel="009C19DC" w14:paraId="4C42E256" w14:textId="0C05FB2C" w:rsidTr="00B21582">
        <w:trPr>
          <w:trHeight w:val="300"/>
          <w:del w:id="27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293D286C" w:rsidR="00E16572" w:rsidRPr="00B21582" w:rsidDel="009C19DC" w:rsidRDefault="00E16572" w:rsidP="00E16572">
            <w:pPr>
              <w:spacing w:line="240" w:lineRule="auto"/>
              <w:ind w:firstLine="0"/>
              <w:rPr>
                <w:del w:id="2795" w:author="Nate Bachmeier [AWS-SA]" w:date="2023-05-04T18:11:00Z"/>
                <w:rFonts w:ascii="Calibri" w:eastAsia="Times New Roman" w:hAnsi="Calibri" w:cs="Calibri"/>
                <w:b w:val="0"/>
                <w:bCs w:val="0"/>
                <w:color w:val="000000"/>
                <w:sz w:val="22"/>
              </w:rPr>
            </w:pPr>
            <w:del w:id="2796" w:author="Nate Bachmeier [AWS-SA]" w:date="2023-05-04T18:11:00Z">
              <w:r w:rsidRPr="00E16572" w:rsidDel="009C19DC">
                <w:rPr>
                  <w:rFonts w:ascii="Calibri" w:eastAsia="Times New Roman" w:hAnsi="Calibri" w:cs="Calibri"/>
                  <w:color w:val="000000"/>
                  <w:sz w:val="22"/>
                </w:rPr>
                <w:delText>pushing wheelbarrow</w:delText>
              </w:r>
            </w:del>
          </w:p>
        </w:tc>
        <w:tc>
          <w:tcPr>
            <w:tcW w:w="5348" w:type="dxa"/>
            <w:noWrap/>
            <w:hideMark/>
          </w:tcPr>
          <w:p w14:paraId="17E877A6" w14:textId="1F11E18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797" w:author="Nate Bachmeier [AWS-SA]" w:date="2023-05-04T18:11:00Z"/>
                <w:rFonts w:ascii="Calibri" w:eastAsia="Times New Roman" w:hAnsi="Calibri" w:cs="Calibri"/>
                <w:color w:val="000000"/>
                <w:sz w:val="22"/>
              </w:rPr>
            </w:pPr>
            <w:del w:id="2798" w:author="Nate Bachmeier [AWS-SA]" w:date="2023-05-04T18:11:00Z">
              <w:r w:rsidRPr="00E16572" w:rsidDel="009C19DC">
                <w:rPr>
                  <w:rFonts w:ascii="Calibri" w:eastAsia="Times New Roman" w:hAnsi="Calibri" w:cs="Calibri"/>
                  <w:color w:val="000000"/>
                  <w:sz w:val="22"/>
                </w:rPr>
                <w:delText>577</w:delText>
              </w:r>
            </w:del>
          </w:p>
        </w:tc>
      </w:tr>
      <w:tr w:rsidR="00E16572" w:rsidRPr="00E16572" w:rsidDel="009C19DC" w14:paraId="30AD4A6E" w14:textId="229A1C8E" w:rsidTr="00B21582">
        <w:trPr>
          <w:cnfStyle w:val="000000100000" w:firstRow="0" w:lastRow="0" w:firstColumn="0" w:lastColumn="0" w:oddVBand="0" w:evenVBand="0" w:oddHBand="1" w:evenHBand="0" w:firstRowFirstColumn="0" w:firstRowLastColumn="0" w:lastRowFirstColumn="0" w:lastRowLastColumn="0"/>
          <w:trHeight w:val="300"/>
          <w:del w:id="27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6D861B12" w:rsidR="00E16572" w:rsidRPr="00B21582" w:rsidDel="009C19DC" w:rsidRDefault="00E16572" w:rsidP="00E16572">
            <w:pPr>
              <w:spacing w:line="240" w:lineRule="auto"/>
              <w:ind w:firstLine="0"/>
              <w:rPr>
                <w:del w:id="2800" w:author="Nate Bachmeier [AWS-SA]" w:date="2023-05-04T18:11:00Z"/>
                <w:rFonts w:ascii="Calibri" w:eastAsia="Times New Roman" w:hAnsi="Calibri" w:cs="Calibri"/>
                <w:b w:val="0"/>
                <w:bCs w:val="0"/>
                <w:color w:val="000000"/>
                <w:sz w:val="22"/>
              </w:rPr>
            </w:pPr>
            <w:del w:id="2801" w:author="Nate Bachmeier [AWS-SA]" w:date="2023-05-04T18:11:00Z">
              <w:r w:rsidRPr="00E16572" w:rsidDel="009C19DC">
                <w:rPr>
                  <w:rFonts w:ascii="Calibri" w:eastAsia="Times New Roman" w:hAnsi="Calibri" w:cs="Calibri"/>
                  <w:color w:val="000000"/>
                  <w:sz w:val="22"/>
                </w:rPr>
                <w:delText>pushing wheelchair</w:delText>
              </w:r>
            </w:del>
          </w:p>
        </w:tc>
        <w:tc>
          <w:tcPr>
            <w:tcW w:w="5348" w:type="dxa"/>
            <w:noWrap/>
            <w:hideMark/>
          </w:tcPr>
          <w:p w14:paraId="25F4855F" w14:textId="69F6229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02" w:author="Nate Bachmeier [AWS-SA]" w:date="2023-05-04T18:11:00Z"/>
                <w:rFonts w:ascii="Calibri" w:eastAsia="Times New Roman" w:hAnsi="Calibri" w:cs="Calibri"/>
                <w:color w:val="000000"/>
                <w:sz w:val="22"/>
              </w:rPr>
            </w:pPr>
            <w:del w:id="2803"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306BA218" w14:textId="58093912" w:rsidTr="00B21582">
        <w:trPr>
          <w:trHeight w:val="300"/>
          <w:del w:id="28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5738A3C7" w:rsidR="00E16572" w:rsidRPr="00B21582" w:rsidDel="009C19DC" w:rsidRDefault="00E16572" w:rsidP="00E16572">
            <w:pPr>
              <w:spacing w:line="240" w:lineRule="auto"/>
              <w:ind w:firstLine="0"/>
              <w:rPr>
                <w:del w:id="2805" w:author="Nate Bachmeier [AWS-SA]" w:date="2023-05-04T18:11:00Z"/>
                <w:rFonts w:ascii="Calibri" w:eastAsia="Times New Roman" w:hAnsi="Calibri" w:cs="Calibri"/>
                <w:b w:val="0"/>
                <w:bCs w:val="0"/>
                <w:color w:val="000000"/>
                <w:sz w:val="22"/>
              </w:rPr>
            </w:pPr>
            <w:del w:id="2806" w:author="Nate Bachmeier [AWS-SA]" w:date="2023-05-04T18:11:00Z">
              <w:r w:rsidRPr="00E16572" w:rsidDel="009C19DC">
                <w:rPr>
                  <w:rFonts w:ascii="Calibri" w:eastAsia="Times New Roman" w:hAnsi="Calibri" w:cs="Calibri"/>
                  <w:color w:val="000000"/>
                  <w:sz w:val="22"/>
                </w:rPr>
                <w:delText>putting in contact lenses</w:delText>
              </w:r>
            </w:del>
          </w:p>
        </w:tc>
        <w:tc>
          <w:tcPr>
            <w:tcW w:w="5348" w:type="dxa"/>
            <w:noWrap/>
            <w:hideMark/>
          </w:tcPr>
          <w:p w14:paraId="2B427ABE" w14:textId="38455CE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07" w:author="Nate Bachmeier [AWS-SA]" w:date="2023-05-04T18:11:00Z"/>
                <w:rFonts w:ascii="Calibri" w:eastAsia="Times New Roman" w:hAnsi="Calibri" w:cs="Calibri"/>
                <w:color w:val="000000"/>
                <w:sz w:val="22"/>
              </w:rPr>
            </w:pPr>
            <w:del w:id="2808" w:author="Nate Bachmeier [AWS-SA]" w:date="2023-05-04T18:11:00Z">
              <w:r w:rsidRPr="00E16572" w:rsidDel="009C19DC">
                <w:rPr>
                  <w:rFonts w:ascii="Calibri" w:eastAsia="Times New Roman" w:hAnsi="Calibri" w:cs="Calibri"/>
                  <w:color w:val="000000"/>
                  <w:sz w:val="22"/>
                </w:rPr>
                <w:delText>519</w:delText>
              </w:r>
            </w:del>
          </w:p>
        </w:tc>
      </w:tr>
      <w:tr w:rsidR="00E16572" w:rsidRPr="00E16572" w:rsidDel="009C19DC" w14:paraId="63A480D9" w14:textId="0248568B" w:rsidTr="00B21582">
        <w:trPr>
          <w:cnfStyle w:val="000000100000" w:firstRow="0" w:lastRow="0" w:firstColumn="0" w:lastColumn="0" w:oddVBand="0" w:evenVBand="0" w:oddHBand="1" w:evenHBand="0" w:firstRowFirstColumn="0" w:firstRowLastColumn="0" w:lastRowFirstColumn="0" w:lastRowLastColumn="0"/>
          <w:trHeight w:val="300"/>
          <w:del w:id="28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40229090" w:rsidR="00E16572" w:rsidRPr="00B21582" w:rsidDel="009C19DC" w:rsidRDefault="00E16572" w:rsidP="00E16572">
            <w:pPr>
              <w:spacing w:line="240" w:lineRule="auto"/>
              <w:ind w:firstLine="0"/>
              <w:rPr>
                <w:del w:id="2810" w:author="Nate Bachmeier [AWS-SA]" w:date="2023-05-04T18:11:00Z"/>
                <w:rFonts w:ascii="Calibri" w:eastAsia="Times New Roman" w:hAnsi="Calibri" w:cs="Calibri"/>
                <w:b w:val="0"/>
                <w:bCs w:val="0"/>
                <w:color w:val="000000"/>
                <w:sz w:val="22"/>
              </w:rPr>
            </w:pPr>
            <w:del w:id="2811" w:author="Nate Bachmeier [AWS-SA]" w:date="2023-05-04T18:11:00Z">
              <w:r w:rsidRPr="00E16572" w:rsidDel="009C19DC">
                <w:rPr>
                  <w:rFonts w:ascii="Calibri" w:eastAsia="Times New Roman" w:hAnsi="Calibri" w:cs="Calibri"/>
                  <w:color w:val="000000"/>
                  <w:sz w:val="22"/>
                </w:rPr>
                <w:delText>putting on eyeliner</w:delText>
              </w:r>
            </w:del>
          </w:p>
        </w:tc>
        <w:tc>
          <w:tcPr>
            <w:tcW w:w="5348" w:type="dxa"/>
            <w:noWrap/>
            <w:hideMark/>
          </w:tcPr>
          <w:p w14:paraId="383851BD" w14:textId="61F154A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12" w:author="Nate Bachmeier [AWS-SA]" w:date="2023-05-04T18:11:00Z"/>
                <w:rFonts w:ascii="Calibri" w:eastAsia="Times New Roman" w:hAnsi="Calibri" w:cs="Calibri"/>
                <w:color w:val="000000"/>
                <w:sz w:val="22"/>
              </w:rPr>
            </w:pPr>
            <w:del w:id="2813" w:author="Nate Bachmeier [AWS-SA]" w:date="2023-05-04T18:11:00Z">
              <w:r w:rsidRPr="00E16572" w:rsidDel="009C19DC">
                <w:rPr>
                  <w:rFonts w:ascii="Calibri" w:eastAsia="Times New Roman" w:hAnsi="Calibri" w:cs="Calibri"/>
                  <w:color w:val="000000"/>
                  <w:sz w:val="22"/>
                </w:rPr>
                <w:delText>491</w:delText>
              </w:r>
            </w:del>
          </w:p>
        </w:tc>
      </w:tr>
      <w:tr w:rsidR="00E16572" w:rsidRPr="00E16572" w:rsidDel="009C19DC" w14:paraId="27BD2864" w14:textId="7AAACDE1" w:rsidTr="00B21582">
        <w:trPr>
          <w:trHeight w:val="300"/>
          <w:del w:id="28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4EA21CE3" w:rsidR="00E16572" w:rsidRPr="00B21582" w:rsidDel="009C19DC" w:rsidRDefault="00E16572" w:rsidP="00E16572">
            <w:pPr>
              <w:spacing w:line="240" w:lineRule="auto"/>
              <w:ind w:firstLine="0"/>
              <w:rPr>
                <w:del w:id="2815" w:author="Nate Bachmeier [AWS-SA]" w:date="2023-05-04T18:11:00Z"/>
                <w:rFonts w:ascii="Calibri" w:eastAsia="Times New Roman" w:hAnsi="Calibri" w:cs="Calibri"/>
                <w:b w:val="0"/>
                <w:bCs w:val="0"/>
                <w:color w:val="000000"/>
                <w:sz w:val="22"/>
              </w:rPr>
            </w:pPr>
            <w:del w:id="2816" w:author="Nate Bachmeier [AWS-SA]" w:date="2023-05-04T18:11:00Z">
              <w:r w:rsidRPr="00E16572" w:rsidDel="009C19DC">
                <w:rPr>
                  <w:rFonts w:ascii="Calibri" w:eastAsia="Times New Roman" w:hAnsi="Calibri" w:cs="Calibri"/>
                  <w:color w:val="000000"/>
                  <w:sz w:val="22"/>
                </w:rPr>
                <w:delText>putting on foundation</w:delText>
              </w:r>
            </w:del>
          </w:p>
        </w:tc>
        <w:tc>
          <w:tcPr>
            <w:tcW w:w="5348" w:type="dxa"/>
            <w:noWrap/>
            <w:hideMark/>
          </w:tcPr>
          <w:p w14:paraId="65667C58" w14:textId="40AAFCA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17" w:author="Nate Bachmeier [AWS-SA]" w:date="2023-05-04T18:11:00Z"/>
                <w:rFonts w:ascii="Calibri" w:eastAsia="Times New Roman" w:hAnsi="Calibri" w:cs="Calibri"/>
                <w:color w:val="000000"/>
                <w:sz w:val="22"/>
              </w:rPr>
            </w:pPr>
            <w:del w:id="2818" w:author="Nate Bachmeier [AWS-SA]" w:date="2023-05-04T18:11:00Z">
              <w:r w:rsidRPr="00E16572" w:rsidDel="009C19DC">
                <w:rPr>
                  <w:rFonts w:ascii="Calibri" w:eastAsia="Times New Roman" w:hAnsi="Calibri" w:cs="Calibri"/>
                  <w:color w:val="000000"/>
                  <w:sz w:val="22"/>
                </w:rPr>
                <w:delText>606</w:delText>
              </w:r>
            </w:del>
          </w:p>
        </w:tc>
      </w:tr>
      <w:tr w:rsidR="00E16572" w:rsidRPr="00E16572" w:rsidDel="009C19DC" w14:paraId="357312EE" w14:textId="61BFE89F" w:rsidTr="00B21582">
        <w:trPr>
          <w:cnfStyle w:val="000000100000" w:firstRow="0" w:lastRow="0" w:firstColumn="0" w:lastColumn="0" w:oddVBand="0" w:evenVBand="0" w:oddHBand="1" w:evenHBand="0" w:firstRowFirstColumn="0" w:firstRowLastColumn="0" w:lastRowFirstColumn="0" w:lastRowLastColumn="0"/>
          <w:trHeight w:val="300"/>
          <w:del w:id="28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483D0E7C" w:rsidR="00E16572" w:rsidRPr="00B21582" w:rsidDel="009C19DC" w:rsidRDefault="00E16572" w:rsidP="00E16572">
            <w:pPr>
              <w:spacing w:line="240" w:lineRule="auto"/>
              <w:ind w:firstLine="0"/>
              <w:rPr>
                <w:del w:id="2820" w:author="Nate Bachmeier [AWS-SA]" w:date="2023-05-04T18:11:00Z"/>
                <w:rFonts w:ascii="Calibri" w:eastAsia="Times New Roman" w:hAnsi="Calibri" w:cs="Calibri"/>
                <w:b w:val="0"/>
                <w:bCs w:val="0"/>
                <w:color w:val="000000"/>
                <w:sz w:val="22"/>
              </w:rPr>
            </w:pPr>
            <w:del w:id="2821" w:author="Nate Bachmeier [AWS-SA]" w:date="2023-05-04T18:11:00Z">
              <w:r w:rsidRPr="00E16572" w:rsidDel="009C19DC">
                <w:rPr>
                  <w:rFonts w:ascii="Calibri" w:eastAsia="Times New Roman" w:hAnsi="Calibri" w:cs="Calibri"/>
                  <w:color w:val="000000"/>
                  <w:sz w:val="22"/>
                </w:rPr>
                <w:delText>putting on lipstick</w:delText>
              </w:r>
            </w:del>
          </w:p>
        </w:tc>
        <w:tc>
          <w:tcPr>
            <w:tcW w:w="5348" w:type="dxa"/>
            <w:noWrap/>
            <w:hideMark/>
          </w:tcPr>
          <w:p w14:paraId="470C1449" w14:textId="5E619C8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22" w:author="Nate Bachmeier [AWS-SA]" w:date="2023-05-04T18:11:00Z"/>
                <w:rFonts w:ascii="Calibri" w:eastAsia="Times New Roman" w:hAnsi="Calibri" w:cs="Calibri"/>
                <w:color w:val="000000"/>
                <w:sz w:val="22"/>
              </w:rPr>
            </w:pPr>
            <w:del w:id="2823"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33A77FC4" w14:textId="2CE2EDD3" w:rsidTr="00B21582">
        <w:trPr>
          <w:trHeight w:val="300"/>
          <w:del w:id="28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34176C4" w:rsidR="00E16572" w:rsidRPr="00B21582" w:rsidDel="009C19DC" w:rsidRDefault="00E16572" w:rsidP="00E16572">
            <w:pPr>
              <w:spacing w:line="240" w:lineRule="auto"/>
              <w:ind w:firstLine="0"/>
              <w:rPr>
                <w:del w:id="2825" w:author="Nate Bachmeier [AWS-SA]" w:date="2023-05-04T18:11:00Z"/>
                <w:rFonts w:ascii="Calibri" w:eastAsia="Times New Roman" w:hAnsi="Calibri" w:cs="Calibri"/>
                <w:b w:val="0"/>
                <w:bCs w:val="0"/>
                <w:color w:val="000000"/>
                <w:sz w:val="22"/>
              </w:rPr>
            </w:pPr>
            <w:del w:id="2826" w:author="Nate Bachmeier [AWS-SA]" w:date="2023-05-04T18:11:00Z">
              <w:r w:rsidRPr="00E16572" w:rsidDel="009C19DC">
                <w:rPr>
                  <w:rFonts w:ascii="Calibri" w:eastAsia="Times New Roman" w:hAnsi="Calibri" w:cs="Calibri"/>
                  <w:color w:val="000000"/>
                  <w:sz w:val="22"/>
                </w:rPr>
                <w:delText>putting on mascara</w:delText>
              </w:r>
            </w:del>
          </w:p>
        </w:tc>
        <w:tc>
          <w:tcPr>
            <w:tcW w:w="5348" w:type="dxa"/>
            <w:noWrap/>
            <w:hideMark/>
          </w:tcPr>
          <w:p w14:paraId="082FFA71" w14:textId="1BC342B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27" w:author="Nate Bachmeier [AWS-SA]" w:date="2023-05-04T18:11:00Z"/>
                <w:rFonts w:ascii="Calibri" w:eastAsia="Times New Roman" w:hAnsi="Calibri" w:cs="Calibri"/>
                <w:color w:val="000000"/>
                <w:sz w:val="22"/>
              </w:rPr>
            </w:pPr>
            <w:del w:id="2828" w:author="Nate Bachmeier [AWS-SA]" w:date="2023-05-04T18:11:00Z">
              <w:r w:rsidRPr="00E16572" w:rsidDel="009C19DC">
                <w:rPr>
                  <w:rFonts w:ascii="Calibri" w:eastAsia="Times New Roman" w:hAnsi="Calibri" w:cs="Calibri"/>
                  <w:color w:val="000000"/>
                  <w:sz w:val="22"/>
                </w:rPr>
                <w:delText>565</w:delText>
              </w:r>
            </w:del>
          </w:p>
        </w:tc>
      </w:tr>
      <w:tr w:rsidR="00E16572" w:rsidRPr="00E16572" w:rsidDel="009C19DC" w14:paraId="7977F8A6" w14:textId="78E8F913" w:rsidTr="00B21582">
        <w:trPr>
          <w:cnfStyle w:val="000000100000" w:firstRow="0" w:lastRow="0" w:firstColumn="0" w:lastColumn="0" w:oddVBand="0" w:evenVBand="0" w:oddHBand="1" w:evenHBand="0" w:firstRowFirstColumn="0" w:firstRowLastColumn="0" w:lastRowFirstColumn="0" w:lastRowLastColumn="0"/>
          <w:trHeight w:val="300"/>
          <w:del w:id="28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2D172DA3" w:rsidR="00E16572" w:rsidRPr="00B21582" w:rsidDel="009C19DC" w:rsidRDefault="00E16572" w:rsidP="00E16572">
            <w:pPr>
              <w:spacing w:line="240" w:lineRule="auto"/>
              <w:ind w:firstLine="0"/>
              <w:rPr>
                <w:del w:id="2830" w:author="Nate Bachmeier [AWS-SA]" w:date="2023-05-04T18:11:00Z"/>
                <w:rFonts w:ascii="Calibri" w:eastAsia="Times New Roman" w:hAnsi="Calibri" w:cs="Calibri"/>
                <w:b w:val="0"/>
                <w:bCs w:val="0"/>
                <w:color w:val="000000"/>
                <w:sz w:val="22"/>
              </w:rPr>
            </w:pPr>
            <w:del w:id="2831" w:author="Nate Bachmeier [AWS-SA]" w:date="2023-05-04T18:11:00Z">
              <w:r w:rsidRPr="00E16572" w:rsidDel="009C19DC">
                <w:rPr>
                  <w:rFonts w:ascii="Calibri" w:eastAsia="Times New Roman" w:hAnsi="Calibri" w:cs="Calibri"/>
                  <w:color w:val="000000"/>
                  <w:sz w:val="22"/>
                </w:rPr>
                <w:delText>putting on sari</w:delText>
              </w:r>
            </w:del>
          </w:p>
        </w:tc>
        <w:tc>
          <w:tcPr>
            <w:tcW w:w="5348" w:type="dxa"/>
            <w:noWrap/>
            <w:hideMark/>
          </w:tcPr>
          <w:p w14:paraId="3651C178" w14:textId="163E8E6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32" w:author="Nate Bachmeier [AWS-SA]" w:date="2023-05-04T18:11:00Z"/>
                <w:rFonts w:ascii="Calibri" w:eastAsia="Times New Roman" w:hAnsi="Calibri" w:cs="Calibri"/>
                <w:color w:val="000000"/>
                <w:sz w:val="22"/>
              </w:rPr>
            </w:pPr>
            <w:del w:id="2833" w:author="Nate Bachmeier [AWS-SA]" w:date="2023-05-04T18:11:00Z">
              <w:r w:rsidRPr="00E16572" w:rsidDel="009C19DC">
                <w:rPr>
                  <w:rFonts w:ascii="Calibri" w:eastAsia="Times New Roman" w:hAnsi="Calibri" w:cs="Calibri"/>
                  <w:color w:val="000000"/>
                  <w:sz w:val="22"/>
                </w:rPr>
                <w:delText>384</w:delText>
              </w:r>
            </w:del>
          </w:p>
        </w:tc>
      </w:tr>
      <w:tr w:rsidR="00E16572" w:rsidRPr="00E16572" w:rsidDel="009C19DC" w14:paraId="02299079" w14:textId="4A2B9CBE" w:rsidTr="00B21582">
        <w:trPr>
          <w:trHeight w:val="300"/>
          <w:del w:id="28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E8FE1B9" w:rsidR="00E16572" w:rsidRPr="00B21582" w:rsidDel="009C19DC" w:rsidRDefault="00E16572" w:rsidP="00E16572">
            <w:pPr>
              <w:spacing w:line="240" w:lineRule="auto"/>
              <w:ind w:firstLine="0"/>
              <w:rPr>
                <w:del w:id="2835" w:author="Nate Bachmeier [AWS-SA]" w:date="2023-05-04T18:11:00Z"/>
                <w:rFonts w:ascii="Calibri" w:eastAsia="Times New Roman" w:hAnsi="Calibri" w:cs="Calibri"/>
                <w:b w:val="0"/>
                <w:bCs w:val="0"/>
                <w:color w:val="000000"/>
                <w:sz w:val="22"/>
              </w:rPr>
            </w:pPr>
            <w:del w:id="2836" w:author="Nate Bachmeier [AWS-SA]" w:date="2023-05-04T18:11:00Z">
              <w:r w:rsidRPr="00E16572" w:rsidDel="009C19DC">
                <w:rPr>
                  <w:rFonts w:ascii="Calibri" w:eastAsia="Times New Roman" w:hAnsi="Calibri" w:cs="Calibri"/>
                  <w:color w:val="000000"/>
                  <w:sz w:val="22"/>
                </w:rPr>
                <w:delText>putting on shoes</w:delText>
              </w:r>
            </w:del>
          </w:p>
        </w:tc>
        <w:tc>
          <w:tcPr>
            <w:tcW w:w="5348" w:type="dxa"/>
            <w:noWrap/>
            <w:hideMark/>
          </w:tcPr>
          <w:p w14:paraId="0FA32E08" w14:textId="7BCB87F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37" w:author="Nate Bachmeier [AWS-SA]" w:date="2023-05-04T18:11:00Z"/>
                <w:rFonts w:ascii="Calibri" w:eastAsia="Times New Roman" w:hAnsi="Calibri" w:cs="Calibri"/>
                <w:color w:val="000000"/>
                <w:sz w:val="22"/>
              </w:rPr>
            </w:pPr>
            <w:del w:id="2838" w:author="Nate Bachmeier [AWS-SA]" w:date="2023-05-04T18:11:00Z">
              <w:r w:rsidRPr="00E16572" w:rsidDel="009C19DC">
                <w:rPr>
                  <w:rFonts w:ascii="Calibri" w:eastAsia="Times New Roman" w:hAnsi="Calibri" w:cs="Calibri"/>
                  <w:color w:val="000000"/>
                  <w:sz w:val="22"/>
                </w:rPr>
                <w:delText>475</w:delText>
              </w:r>
            </w:del>
          </w:p>
        </w:tc>
      </w:tr>
      <w:tr w:rsidR="00E16572" w:rsidRPr="00E16572" w:rsidDel="009C19DC" w14:paraId="538A2047" w14:textId="3E6CB617" w:rsidTr="00B21582">
        <w:trPr>
          <w:cnfStyle w:val="000000100000" w:firstRow="0" w:lastRow="0" w:firstColumn="0" w:lastColumn="0" w:oddVBand="0" w:evenVBand="0" w:oddHBand="1" w:evenHBand="0" w:firstRowFirstColumn="0" w:firstRowLastColumn="0" w:lastRowFirstColumn="0" w:lastRowLastColumn="0"/>
          <w:trHeight w:val="300"/>
          <w:del w:id="28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6D983806" w:rsidR="00E16572" w:rsidRPr="00B21582" w:rsidDel="009C19DC" w:rsidRDefault="00E16572" w:rsidP="00E16572">
            <w:pPr>
              <w:spacing w:line="240" w:lineRule="auto"/>
              <w:ind w:firstLine="0"/>
              <w:rPr>
                <w:del w:id="2840" w:author="Nate Bachmeier [AWS-SA]" w:date="2023-05-04T18:11:00Z"/>
                <w:rFonts w:ascii="Calibri" w:eastAsia="Times New Roman" w:hAnsi="Calibri" w:cs="Calibri"/>
                <w:b w:val="0"/>
                <w:bCs w:val="0"/>
                <w:color w:val="000000"/>
                <w:sz w:val="22"/>
              </w:rPr>
            </w:pPr>
            <w:del w:id="2841" w:author="Nate Bachmeier [AWS-SA]" w:date="2023-05-04T18:11:00Z">
              <w:r w:rsidRPr="00E16572" w:rsidDel="009C19DC">
                <w:rPr>
                  <w:rFonts w:ascii="Calibri" w:eastAsia="Times New Roman" w:hAnsi="Calibri" w:cs="Calibri"/>
                  <w:color w:val="000000"/>
                  <w:sz w:val="22"/>
                </w:rPr>
                <w:delText>putting wallpaper on wall</w:delText>
              </w:r>
            </w:del>
          </w:p>
        </w:tc>
        <w:tc>
          <w:tcPr>
            <w:tcW w:w="5348" w:type="dxa"/>
            <w:noWrap/>
            <w:hideMark/>
          </w:tcPr>
          <w:p w14:paraId="5A56EB34" w14:textId="3378DAC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42" w:author="Nate Bachmeier [AWS-SA]" w:date="2023-05-04T18:11:00Z"/>
                <w:rFonts w:ascii="Calibri" w:eastAsia="Times New Roman" w:hAnsi="Calibri" w:cs="Calibri"/>
                <w:color w:val="000000"/>
                <w:sz w:val="22"/>
              </w:rPr>
            </w:pPr>
            <w:del w:id="2843" w:author="Nate Bachmeier [AWS-SA]" w:date="2023-05-04T18:11:00Z">
              <w:r w:rsidRPr="00E16572" w:rsidDel="009C19DC">
                <w:rPr>
                  <w:rFonts w:ascii="Calibri" w:eastAsia="Times New Roman" w:hAnsi="Calibri" w:cs="Calibri"/>
                  <w:color w:val="000000"/>
                  <w:sz w:val="22"/>
                </w:rPr>
                <w:delText>496</w:delText>
              </w:r>
            </w:del>
          </w:p>
        </w:tc>
      </w:tr>
      <w:tr w:rsidR="00E16572" w:rsidRPr="00E16572" w:rsidDel="009C19DC" w14:paraId="0A7DC3A9" w14:textId="6F9CAAC9" w:rsidTr="00B21582">
        <w:trPr>
          <w:trHeight w:val="300"/>
          <w:del w:id="28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6BB8C98F" w:rsidR="00E16572" w:rsidRPr="00B21582" w:rsidDel="009C19DC" w:rsidRDefault="00E16572" w:rsidP="00E16572">
            <w:pPr>
              <w:spacing w:line="240" w:lineRule="auto"/>
              <w:ind w:firstLine="0"/>
              <w:rPr>
                <w:del w:id="2845" w:author="Nate Bachmeier [AWS-SA]" w:date="2023-05-04T18:11:00Z"/>
                <w:rFonts w:ascii="Calibri" w:eastAsia="Times New Roman" w:hAnsi="Calibri" w:cs="Calibri"/>
                <w:b w:val="0"/>
                <w:bCs w:val="0"/>
                <w:color w:val="000000"/>
                <w:sz w:val="22"/>
              </w:rPr>
            </w:pPr>
            <w:del w:id="2846" w:author="Nate Bachmeier [AWS-SA]" w:date="2023-05-04T18:11:00Z">
              <w:r w:rsidRPr="00E16572" w:rsidDel="009C19DC">
                <w:rPr>
                  <w:rFonts w:ascii="Calibri" w:eastAsia="Times New Roman" w:hAnsi="Calibri" w:cs="Calibri"/>
                  <w:color w:val="000000"/>
                  <w:sz w:val="22"/>
                </w:rPr>
                <w:delText>raising eyebrows</w:delText>
              </w:r>
            </w:del>
          </w:p>
        </w:tc>
        <w:tc>
          <w:tcPr>
            <w:tcW w:w="5348" w:type="dxa"/>
            <w:noWrap/>
            <w:hideMark/>
          </w:tcPr>
          <w:p w14:paraId="6043220A" w14:textId="05502B6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47" w:author="Nate Bachmeier [AWS-SA]" w:date="2023-05-04T18:11:00Z"/>
                <w:rFonts w:ascii="Calibri" w:eastAsia="Times New Roman" w:hAnsi="Calibri" w:cs="Calibri"/>
                <w:color w:val="000000"/>
                <w:sz w:val="22"/>
              </w:rPr>
            </w:pPr>
            <w:del w:id="2848" w:author="Nate Bachmeier [AWS-SA]" w:date="2023-05-04T18:11:00Z">
              <w:r w:rsidRPr="00E16572" w:rsidDel="009C19DC">
                <w:rPr>
                  <w:rFonts w:ascii="Calibri" w:eastAsia="Times New Roman" w:hAnsi="Calibri" w:cs="Calibri"/>
                  <w:color w:val="000000"/>
                  <w:sz w:val="22"/>
                </w:rPr>
                <w:delText>801</w:delText>
              </w:r>
            </w:del>
          </w:p>
        </w:tc>
      </w:tr>
      <w:tr w:rsidR="00E16572" w:rsidRPr="00E16572" w:rsidDel="009C19DC" w14:paraId="1FF6F0C3" w14:textId="06C367B9" w:rsidTr="00B21582">
        <w:trPr>
          <w:cnfStyle w:val="000000100000" w:firstRow="0" w:lastRow="0" w:firstColumn="0" w:lastColumn="0" w:oddVBand="0" w:evenVBand="0" w:oddHBand="1" w:evenHBand="0" w:firstRowFirstColumn="0" w:firstRowLastColumn="0" w:lastRowFirstColumn="0" w:lastRowLastColumn="0"/>
          <w:trHeight w:val="300"/>
          <w:del w:id="28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D201007" w:rsidR="00E16572" w:rsidRPr="00B21582" w:rsidDel="009C19DC" w:rsidRDefault="00E16572" w:rsidP="00E16572">
            <w:pPr>
              <w:spacing w:line="240" w:lineRule="auto"/>
              <w:ind w:firstLine="0"/>
              <w:rPr>
                <w:del w:id="2850" w:author="Nate Bachmeier [AWS-SA]" w:date="2023-05-04T18:11:00Z"/>
                <w:rFonts w:ascii="Calibri" w:eastAsia="Times New Roman" w:hAnsi="Calibri" w:cs="Calibri"/>
                <w:b w:val="0"/>
                <w:bCs w:val="0"/>
                <w:color w:val="000000"/>
                <w:sz w:val="22"/>
              </w:rPr>
            </w:pPr>
            <w:del w:id="2851" w:author="Nate Bachmeier [AWS-SA]" w:date="2023-05-04T18:11:00Z">
              <w:r w:rsidRPr="00E16572" w:rsidDel="009C19DC">
                <w:rPr>
                  <w:rFonts w:ascii="Calibri" w:eastAsia="Times New Roman" w:hAnsi="Calibri" w:cs="Calibri"/>
                  <w:color w:val="000000"/>
                  <w:sz w:val="22"/>
                </w:rPr>
                <w:delText>reading book</w:delText>
              </w:r>
            </w:del>
          </w:p>
        </w:tc>
        <w:tc>
          <w:tcPr>
            <w:tcW w:w="5348" w:type="dxa"/>
            <w:noWrap/>
            <w:hideMark/>
          </w:tcPr>
          <w:p w14:paraId="2FB72443" w14:textId="5C2B5E0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52" w:author="Nate Bachmeier [AWS-SA]" w:date="2023-05-04T18:11:00Z"/>
                <w:rFonts w:ascii="Calibri" w:eastAsia="Times New Roman" w:hAnsi="Calibri" w:cs="Calibri"/>
                <w:color w:val="000000"/>
                <w:sz w:val="22"/>
              </w:rPr>
            </w:pPr>
            <w:del w:id="2853" w:author="Nate Bachmeier [AWS-SA]" w:date="2023-05-04T18:11:00Z">
              <w:r w:rsidRPr="00E16572" w:rsidDel="009C19DC">
                <w:rPr>
                  <w:rFonts w:ascii="Calibri" w:eastAsia="Times New Roman" w:hAnsi="Calibri" w:cs="Calibri"/>
                  <w:color w:val="000000"/>
                  <w:sz w:val="22"/>
                </w:rPr>
                <w:delText>844</w:delText>
              </w:r>
            </w:del>
          </w:p>
        </w:tc>
      </w:tr>
      <w:tr w:rsidR="00E16572" w:rsidRPr="00E16572" w:rsidDel="009C19DC" w14:paraId="574B006C" w14:textId="6892FAAE" w:rsidTr="00B21582">
        <w:trPr>
          <w:trHeight w:val="300"/>
          <w:del w:id="28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6585D889" w:rsidR="00E16572" w:rsidRPr="00B21582" w:rsidDel="009C19DC" w:rsidRDefault="00E16572" w:rsidP="00E16572">
            <w:pPr>
              <w:spacing w:line="240" w:lineRule="auto"/>
              <w:ind w:firstLine="0"/>
              <w:rPr>
                <w:del w:id="2855" w:author="Nate Bachmeier [AWS-SA]" w:date="2023-05-04T18:11:00Z"/>
                <w:rFonts w:ascii="Calibri" w:eastAsia="Times New Roman" w:hAnsi="Calibri" w:cs="Calibri"/>
                <w:b w:val="0"/>
                <w:bCs w:val="0"/>
                <w:color w:val="000000"/>
                <w:sz w:val="22"/>
              </w:rPr>
            </w:pPr>
            <w:del w:id="2856" w:author="Nate Bachmeier [AWS-SA]" w:date="2023-05-04T18:11:00Z">
              <w:r w:rsidRPr="00E16572" w:rsidDel="009C19DC">
                <w:rPr>
                  <w:rFonts w:ascii="Calibri" w:eastAsia="Times New Roman" w:hAnsi="Calibri" w:cs="Calibri"/>
                  <w:color w:val="000000"/>
                  <w:sz w:val="22"/>
                </w:rPr>
                <w:delText>reading newspaper</w:delText>
              </w:r>
            </w:del>
          </w:p>
        </w:tc>
        <w:tc>
          <w:tcPr>
            <w:tcW w:w="5348" w:type="dxa"/>
            <w:noWrap/>
            <w:hideMark/>
          </w:tcPr>
          <w:p w14:paraId="2F0E6BD1" w14:textId="1CAE5F8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57" w:author="Nate Bachmeier [AWS-SA]" w:date="2023-05-04T18:11:00Z"/>
                <w:rFonts w:ascii="Calibri" w:eastAsia="Times New Roman" w:hAnsi="Calibri" w:cs="Calibri"/>
                <w:color w:val="000000"/>
                <w:sz w:val="22"/>
              </w:rPr>
            </w:pPr>
            <w:del w:id="2858" w:author="Nate Bachmeier [AWS-SA]" w:date="2023-05-04T18:11:00Z">
              <w:r w:rsidRPr="00E16572" w:rsidDel="009C19DC">
                <w:rPr>
                  <w:rFonts w:ascii="Calibri" w:eastAsia="Times New Roman" w:hAnsi="Calibri" w:cs="Calibri"/>
                  <w:color w:val="000000"/>
                  <w:sz w:val="22"/>
                </w:rPr>
                <w:delText>591</w:delText>
              </w:r>
            </w:del>
          </w:p>
        </w:tc>
      </w:tr>
      <w:tr w:rsidR="00E16572" w:rsidRPr="00E16572" w:rsidDel="009C19DC" w14:paraId="73765585" w14:textId="59153798" w:rsidTr="00B21582">
        <w:trPr>
          <w:cnfStyle w:val="000000100000" w:firstRow="0" w:lastRow="0" w:firstColumn="0" w:lastColumn="0" w:oddVBand="0" w:evenVBand="0" w:oddHBand="1" w:evenHBand="0" w:firstRowFirstColumn="0" w:firstRowLastColumn="0" w:lastRowFirstColumn="0" w:lastRowLastColumn="0"/>
          <w:trHeight w:val="300"/>
          <w:del w:id="28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6766D8B5" w:rsidR="00E16572" w:rsidRPr="00B21582" w:rsidDel="009C19DC" w:rsidRDefault="00E16572" w:rsidP="00E16572">
            <w:pPr>
              <w:spacing w:line="240" w:lineRule="auto"/>
              <w:ind w:firstLine="0"/>
              <w:rPr>
                <w:del w:id="2860" w:author="Nate Bachmeier [AWS-SA]" w:date="2023-05-04T18:11:00Z"/>
                <w:rFonts w:ascii="Calibri" w:eastAsia="Times New Roman" w:hAnsi="Calibri" w:cs="Calibri"/>
                <w:b w:val="0"/>
                <w:bCs w:val="0"/>
                <w:color w:val="000000"/>
                <w:sz w:val="22"/>
              </w:rPr>
            </w:pPr>
            <w:del w:id="2861" w:author="Nate Bachmeier [AWS-SA]" w:date="2023-05-04T18:11:00Z">
              <w:r w:rsidRPr="00E16572" w:rsidDel="009C19DC">
                <w:rPr>
                  <w:rFonts w:ascii="Calibri" w:eastAsia="Times New Roman" w:hAnsi="Calibri" w:cs="Calibri"/>
                  <w:color w:val="000000"/>
                  <w:sz w:val="22"/>
                </w:rPr>
                <w:delText>recording music</w:delText>
              </w:r>
            </w:del>
          </w:p>
        </w:tc>
        <w:tc>
          <w:tcPr>
            <w:tcW w:w="5348" w:type="dxa"/>
            <w:noWrap/>
            <w:hideMark/>
          </w:tcPr>
          <w:p w14:paraId="30F99FDB" w14:textId="2E0A380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62" w:author="Nate Bachmeier [AWS-SA]" w:date="2023-05-04T18:11:00Z"/>
                <w:rFonts w:ascii="Calibri" w:eastAsia="Times New Roman" w:hAnsi="Calibri" w:cs="Calibri"/>
                <w:color w:val="000000"/>
                <w:sz w:val="22"/>
              </w:rPr>
            </w:pPr>
            <w:del w:id="2863" w:author="Nate Bachmeier [AWS-SA]" w:date="2023-05-04T18:11:00Z">
              <w:r w:rsidRPr="00E16572" w:rsidDel="009C19DC">
                <w:rPr>
                  <w:rFonts w:ascii="Calibri" w:eastAsia="Times New Roman" w:hAnsi="Calibri" w:cs="Calibri"/>
                  <w:color w:val="000000"/>
                  <w:sz w:val="22"/>
                </w:rPr>
                <w:delText>543</w:delText>
              </w:r>
            </w:del>
          </w:p>
        </w:tc>
      </w:tr>
      <w:tr w:rsidR="00E16572" w:rsidRPr="00E16572" w:rsidDel="009C19DC" w14:paraId="1CDCD005" w14:textId="1C1EF08E" w:rsidTr="00B21582">
        <w:trPr>
          <w:trHeight w:val="300"/>
          <w:del w:id="28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64B9A22A" w:rsidR="00E16572" w:rsidRPr="00B21582" w:rsidDel="009C19DC" w:rsidRDefault="00E16572" w:rsidP="00E16572">
            <w:pPr>
              <w:spacing w:line="240" w:lineRule="auto"/>
              <w:ind w:firstLine="0"/>
              <w:rPr>
                <w:del w:id="2865" w:author="Nate Bachmeier [AWS-SA]" w:date="2023-05-04T18:11:00Z"/>
                <w:rFonts w:ascii="Calibri" w:eastAsia="Times New Roman" w:hAnsi="Calibri" w:cs="Calibri"/>
                <w:b w:val="0"/>
                <w:bCs w:val="0"/>
                <w:color w:val="000000"/>
                <w:sz w:val="22"/>
              </w:rPr>
            </w:pPr>
            <w:del w:id="2866" w:author="Nate Bachmeier [AWS-SA]" w:date="2023-05-04T18:11:00Z">
              <w:r w:rsidRPr="00E16572" w:rsidDel="009C19DC">
                <w:rPr>
                  <w:rFonts w:ascii="Calibri" w:eastAsia="Times New Roman" w:hAnsi="Calibri" w:cs="Calibri"/>
                  <w:color w:val="000000"/>
                  <w:sz w:val="22"/>
                </w:rPr>
                <w:delText>repairing puncture</w:delText>
              </w:r>
            </w:del>
          </w:p>
        </w:tc>
        <w:tc>
          <w:tcPr>
            <w:tcW w:w="5348" w:type="dxa"/>
            <w:noWrap/>
            <w:hideMark/>
          </w:tcPr>
          <w:p w14:paraId="461B3569" w14:textId="49E2C7F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67" w:author="Nate Bachmeier [AWS-SA]" w:date="2023-05-04T18:11:00Z"/>
                <w:rFonts w:ascii="Calibri" w:eastAsia="Times New Roman" w:hAnsi="Calibri" w:cs="Calibri"/>
                <w:color w:val="000000"/>
                <w:sz w:val="22"/>
              </w:rPr>
            </w:pPr>
            <w:del w:id="2868" w:author="Nate Bachmeier [AWS-SA]" w:date="2023-05-04T18:11:00Z">
              <w:r w:rsidRPr="00E16572" w:rsidDel="009C19DC">
                <w:rPr>
                  <w:rFonts w:ascii="Calibri" w:eastAsia="Times New Roman" w:hAnsi="Calibri" w:cs="Calibri"/>
                  <w:color w:val="000000"/>
                  <w:sz w:val="22"/>
                </w:rPr>
                <w:delText>542</w:delText>
              </w:r>
            </w:del>
          </w:p>
        </w:tc>
      </w:tr>
      <w:tr w:rsidR="00E16572" w:rsidRPr="00E16572" w:rsidDel="009C19DC" w14:paraId="3D6D2BAA" w14:textId="027654F7" w:rsidTr="00B21582">
        <w:trPr>
          <w:cnfStyle w:val="000000100000" w:firstRow="0" w:lastRow="0" w:firstColumn="0" w:lastColumn="0" w:oddVBand="0" w:evenVBand="0" w:oddHBand="1" w:evenHBand="0" w:firstRowFirstColumn="0" w:firstRowLastColumn="0" w:lastRowFirstColumn="0" w:lastRowLastColumn="0"/>
          <w:trHeight w:val="300"/>
          <w:del w:id="28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00822FB1" w:rsidR="00E16572" w:rsidRPr="00B21582" w:rsidDel="009C19DC" w:rsidRDefault="00E16572" w:rsidP="00E16572">
            <w:pPr>
              <w:spacing w:line="240" w:lineRule="auto"/>
              <w:ind w:firstLine="0"/>
              <w:rPr>
                <w:del w:id="2870" w:author="Nate Bachmeier [AWS-SA]" w:date="2023-05-04T18:11:00Z"/>
                <w:rFonts w:ascii="Calibri" w:eastAsia="Times New Roman" w:hAnsi="Calibri" w:cs="Calibri"/>
                <w:b w:val="0"/>
                <w:bCs w:val="0"/>
                <w:color w:val="000000"/>
                <w:sz w:val="22"/>
              </w:rPr>
            </w:pPr>
            <w:del w:id="2871" w:author="Nate Bachmeier [AWS-SA]" w:date="2023-05-04T18:11:00Z">
              <w:r w:rsidRPr="00E16572" w:rsidDel="009C19DC">
                <w:rPr>
                  <w:rFonts w:ascii="Calibri" w:eastAsia="Times New Roman" w:hAnsi="Calibri" w:cs="Calibri"/>
                  <w:color w:val="000000"/>
                  <w:sz w:val="22"/>
                </w:rPr>
                <w:delText>riding a bike</w:delText>
              </w:r>
            </w:del>
          </w:p>
        </w:tc>
        <w:tc>
          <w:tcPr>
            <w:tcW w:w="5348" w:type="dxa"/>
            <w:noWrap/>
            <w:hideMark/>
          </w:tcPr>
          <w:p w14:paraId="4C60ECE7" w14:textId="5D6B8F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72" w:author="Nate Bachmeier [AWS-SA]" w:date="2023-05-04T18:11:00Z"/>
                <w:rFonts w:ascii="Calibri" w:eastAsia="Times New Roman" w:hAnsi="Calibri" w:cs="Calibri"/>
                <w:color w:val="000000"/>
                <w:sz w:val="22"/>
              </w:rPr>
            </w:pPr>
            <w:del w:id="2873" w:author="Nate Bachmeier [AWS-SA]" w:date="2023-05-04T18:11:00Z">
              <w:r w:rsidRPr="00E16572" w:rsidDel="009C19DC">
                <w:rPr>
                  <w:rFonts w:ascii="Calibri" w:eastAsia="Times New Roman" w:hAnsi="Calibri" w:cs="Calibri"/>
                  <w:color w:val="000000"/>
                  <w:sz w:val="22"/>
                </w:rPr>
                <w:delText>766</w:delText>
              </w:r>
            </w:del>
          </w:p>
        </w:tc>
      </w:tr>
      <w:tr w:rsidR="00E16572" w:rsidRPr="00E16572" w:rsidDel="009C19DC" w14:paraId="3672F87E" w14:textId="579E005E" w:rsidTr="00B21582">
        <w:trPr>
          <w:trHeight w:val="300"/>
          <w:del w:id="28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5396594C" w:rsidR="00E16572" w:rsidRPr="00B21582" w:rsidDel="009C19DC" w:rsidRDefault="00E16572" w:rsidP="00E16572">
            <w:pPr>
              <w:spacing w:line="240" w:lineRule="auto"/>
              <w:ind w:firstLine="0"/>
              <w:rPr>
                <w:del w:id="2875" w:author="Nate Bachmeier [AWS-SA]" w:date="2023-05-04T18:11:00Z"/>
                <w:rFonts w:ascii="Calibri" w:eastAsia="Times New Roman" w:hAnsi="Calibri" w:cs="Calibri"/>
                <w:b w:val="0"/>
                <w:bCs w:val="0"/>
                <w:color w:val="000000"/>
                <w:sz w:val="22"/>
              </w:rPr>
            </w:pPr>
            <w:del w:id="2876" w:author="Nate Bachmeier [AWS-SA]" w:date="2023-05-04T18:11:00Z">
              <w:r w:rsidRPr="00E16572" w:rsidDel="009C19DC">
                <w:rPr>
                  <w:rFonts w:ascii="Calibri" w:eastAsia="Times New Roman" w:hAnsi="Calibri" w:cs="Calibri"/>
                  <w:color w:val="000000"/>
                  <w:sz w:val="22"/>
                </w:rPr>
                <w:delText>riding camel</w:delText>
              </w:r>
            </w:del>
          </w:p>
        </w:tc>
        <w:tc>
          <w:tcPr>
            <w:tcW w:w="5348" w:type="dxa"/>
            <w:noWrap/>
            <w:hideMark/>
          </w:tcPr>
          <w:p w14:paraId="11D1BE01" w14:textId="17D168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77" w:author="Nate Bachmeier [AWS-SA]" w:date="2023-05-04T18:11:00Z"/>
                <w:rFonts w:ascii="Calibri" w:eastAsia="Times New Roman" w:hAnsi="Calibri" w:cs="Calibri"/>
                <w:color w:val="000000"/>
                <w:sz w:val="22"/>
              </w:rPr>
            </w:pPr>
            <w:del w:id="2878" w:author="Nate Bachmeier [AWS-SA]" w:date="2023-05-04T18:11:00Z">
              <w:r w:rsidRPr="00E16572" w:rsidDel="009C19DC">
                <w:rPr>
                  <w:rFonts w:ascii="Calibri" w:eastAsia="Times New Roman" w:hAnsi="Calibri" w:cs="Calibri"/>
                  <w:color w:val="000000"/>
                  <w:sz w:val="22"/>
                </w:rPr>
                <w:delText>859</w:delText>
              </w:r>
            </w:del>
          </w:p>
        </w:tc>
      </w:tr>
      <w:tr w:rsidR="00E16572" w:rsidRPr="00E16572" w:rsidDel="009C19DC" w14:paraId="7493A5A8" w14:textId="4A538DD9" w:rsidTr="00B21582">
        <w:trPr>
          <w:cnfStyle w:val="000000100000" w:firstRow="0" w:lastRow="0" w:firstColumn="0" w:lastColumn="0" w:oddVBand="0" w:evenVBand="0" w:oddHBand="1" w:evenHBand="0" w:firstRowFirstColumn="0" w:firstRowLastColumn="0" w:lastRowFirstColumn="0" w:lastRowLastColumn="0"/>
          <w:trHeight w:val="300"/>
          <w:del w:id="28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65F65DE6" w:rsidR="00E16572" w:rsidRPr="00B21582" w:rsidDel="009C19DC" w:rsidRDefault="00E16572" w:rsidP="00E16572">
            <w:pPr>
              <w:spacing w:line="240" w:lineRule="auto"/>
              <w:ind w:firstLine="0"/>
              <w:rPr>
                <w:del w:id="2880" w:author="Nate Bachmeier [AWS-SA]" w:date="2023-05-04T18:11:00Z"/>
                <w:rFonts w:ascii="Calibri" w:eastAsia="Times New Roman" w:hAnsi="Calibri" w:cs="Calibri"/>
                <w:b w:val="0"/>
                <w:bCs w:val="0"/>
                <w:color w:val="000000"/>
                <w:sz w:val="22"/>
              </w:rPr>
            </w:pPr>
            <w:del w:id="2881" w:author="Nate Bachmeier [AWS-SA]" w:date="2023-05-04T18:11:00Z">
              <w:r w:rsidRPr="00E16572" w:rsidDel="009C19DC">
                <w:rPr>
                  <w:rFonts w:ascii="Calibri" w:eastAsia="Times New Roman" w:hAnsi="Calibri" w:cs="Calibri"/>
                  <w:color w:val="000000"/>
                  <w:sz w:val="22"/>
                </w:rPr>
                <w:delText>riding elephant</w:delText>
              </w:r>
            </w:del>
          </w:p>
        </w:tc>
        <w:tc>
          <w:tcPr>
            <w:tcW w:w="5348" w:type="dxa"/>
            <w:noWrap/>
            <w:hideMark/>
          </w:tcPr>
          <w:p w14:paraId="522F1DB6" w14:textId="562AFDB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82" w:author="Nate Bachmeier [AWS-SA]" w:date="2023-05-04T18:11:00Z"/>
                <w:rFonts w:ascii="Calibri" w:eastAsia="Times New Roman" w:hAnsi="Calibri" w:cs="Calibri"/>
                <w:color w:val="000000"/>
                <w:sz w:val="22"/>
              </w:rPr>
            </w:pPr>
            <w:del w:id="2883" w:author="Nate Bachmeier [AWS-SA]" w:date="2023-05-04T18:11:00Z">
              <w:r w:rsidRPr="00E16572" w:rsidDel="009C19DC">
                <w:rPr>
                  <w:rFonts w:ascii="Calibri" w:eastAsia="Times New Roman" w:hAnsi="Calibri" w:cs="Calibri"/>
                  <w:color w:val="000000"/>
                  <w:sz w:val="22"/>
                </w:rPr>
                <w:delText>657</w:delText>
              </w:r>
            </w:del>
          </w:p>
        </w:tc>
      </w:tr>
      <w:tr w:rsidR="00E16572" w:rsidRPr="00E16572" w:rsidDel="009C19DC" w14:paraId="25E5E735" w14:textId="0A653CD7" w:rsidTr="00B21582">
        <w:trPr>
          <w:trHeight w:val="300"/>
          <w:del w:id="28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64DDBE0" w:rsidR="00E16572" w:rsidRPr="00B21582" w:rsidDel="009C19DC" w:rsidRDefault="00E16572" w:rsidP="00E16572">
            <w:pPr>
              <w:spacing w:line="240" w:lineRule="auto"/>
              <w:ind w:firstLine="0"/>
              <w:rPr>
                <w:del w:id="2885" w:author="Nate Bachmeier [AWS-SA]" w:date="2023-05-04T18:11:00Z"/>
                <w:rFonts w:ascii="Calibri" w:eastAsia="Times New Roman" w:hAnsi="Calibri" w:cs="Calibri"/>
                <w:b w:val="0"/>
                <w:bCs w:val="0"/>
                <w:color w:val="000000"/>
                <w:sz w:val="22"/>
              </w:rPr>
            </w:pPr>
            <w:del w:id="2886" w:author="Nate Bachmeier [AWS-SA]" w:date="2023-05-04T18:11:00Z">
              <w:r w:rsidRPr="00E16572" w:rsidDel="009C19DC">
                <w:rPr>
                  <w:rFonts w:ascii="Calibri" w:eastAsia="Times New Roman" w:hAnsi="Calibri" w:cs="Calibri"/>
                  <w:color w:val="000000"/>
                  <w:sz w:val="22"/>
                </w:rPr>
                <w:delText>riding mechanical bull</w:delText>
              </w:r>
            </w:del>
          </w:p>
        </w:tc>
        <w:tc>
          <w:tcPr>
            <w:tcW w:w="5348" w:type="dxa"/>
            <w:noWrap/>
            <w:hideMark/>
          </w:tcPr>
          <w:p w14:paraId="4531E333" w14:textId="25640D7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87" w:author="Nate Bachmeier [AWS-SA]" w:date="2023-05-04T18:11:00Z"/>
                <w:rFonts w:ascii="Calibri" w:eastAsia="Times New Roman" w:hAnsi="Calibri" w:cs="Calibri"/>
                <w:color w:val="000000"/>
                <w:sz w:val="22"/>
              </w:rPr>
            </w:pPr>
            <w:del w:id="2888" w:author="Nate Bachmeier [AWS-SA]" w:date="2023-05-04T18:11:00Z">
              <w:r w:rsidRPr="00E16572" w:rsidDel="009C19DC">
                <w:rPr>
                  <w:rFonts w:ascii="Calibri" w:eastAsia="Times New Roman" w:hAnsi="Calibri" w:cs="Calibri"/>
                  <w:color w:val="000000"/>
                  <w:sz w:val="22"/>
                </w:rPr>
                <w:delText>840</w:delText>
              </w:r>
            </w:del>
          </w:p>
        </w:tc>
      </w:tr>
      <w:tr w:rsidR="00E16572" w:rsidRPr="00E16572" w:rsidDel="009C19DC" w14:paraId="707F401C" w14:textId="1569B8CE" w:rsidTr="00B21582">
        <w:trPr>
          <w:cnfStyle w:val="000000100000" w:firstRow="0" w:lastRow="0" w:firstColumn="0" w:lastColumn="0" w:oddVBand="0" w:evenVBand="0" w:oddHBand="1" w:evenHBand="0" w:firstRowFirstColumn="0" w:firstRowLastColumn="0" w:lastRowFirstColumn="0" w:lastRowLastColumn="0"/>
          <w:trHeight w:val="300"/>
          <w:del w:id="28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5001E218" w:rsidR="00E16572" w:rsidRPr="00B21582" w:rsidDel="009C19DC" w:rsidRDefault="00E16572" w:rsidP="00E16572">
            <w:pPr>
              <w:spacing w:line="240" w:lineRule="auto"/>
              <w:ind w:firstLine="0"/>
              <w:rPr>
                <w:del w:id="2890" w:author="Nate Bachmeier [AWS-SA]" w:date="2023-05-04T18:11:00Z"/>
                <w:rFonts w:ascii="Calibri" w:eastAsia="Times New Roman" w:hAnsi="Calibri" w:cs="Calibri"/>
                <w:b w:val="0"/>
                <w:bCs w:val="0"/>
                <w:color w:val="000000"/>
                <w:sz w:val="22"/>
              </w:rPr>
            </w:pPr>
            <w:del w:id="2891" w:author="Nate Bachmeier [AWS-SA]" w:date="2023-05-04T18:11:00Z">
              <w:r w:rsidRPr="00E16572" w:rsidDel="009C19DC">
                <w:rPr>
                  <w:rFonts w:ascii="Calibri" w:eastAsia="Times New Roman" w:hAnsi="Calibri" w:cs="Calibri"/>
                  <w:color w:val="000000"/>
                  <w:sz w:val="22"/>
                </w:rPr>
                <w:delText>riding mule</w:delText>
              </w:r>
            </w:del>
          </w:p>
        </w:tc>
        <w:tc>
          <w:tcPr>
            <w:tcW w:w="5348" w:type="dxa"/>
            <w:noWrap/>
            <w:hideMark/>
          </w:tcPr>
          <w:p w14:paraId="5AAE6C58" w14:textId="34B8177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892" w:author="Nate Bachmeier [AWS-SA]" w:date="2023-05-04T18:11:00Z"/>
                <w:rFonts w:ascii="Calibri" w:eastAsia="Times New Roman" w:hAnsi="Calibri" w:cs="Calibri"/>
                <w:color w:val="000000"/>
                <w:sz w:val="22"/>
              </w:rPr>
            </w:pPr>
            <w:del w:id="2893" w:author="Nate Bachmeier [AWS-SA]" w:date="2023-05-04T18:11:00Z">
              <w:r w:rsidRPr="00E16572" w:rsidDel="009C19DC">
                <w:rPr>
                  <w:rFonts w:ascii="Calibri" w:eastAsia="Times New Roman" w:hAnsi="Calibri" w:cs="Calibri"/>
                  <w:color w:val="000000"/>
                  <w:sz w:val="22"/>
                </w:rPr>
                <w:delText>603</w:delText>
              </w:r>
            </w:del>
          </w:p>
        </w:tc>
      </w:tr>
      <w:tr w:rsidR="00E16572" w:rsidRPr="00E16572" w:rsidDel="009C19DC" w14:paraId="3A2E40FA" w14:textId="40C4F97D" w:rsidTr="00B21582">
        <w:trPr>
          <w:trHeight w:val="300"/>
          <w:del w:id="28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18975809" w:rsidR="00E16572" w:rsidRPr="00B21582" w:rsidDel="009C19DC" w:rsidRDefault="00E16572" w:rsidP="00E16572">
            <w:pPr>
              <w:spacing w:line="240" w:lineRule="auto"/>
              <w:ind w:firstLine="0"/>
              <w:rPr>
                <w:del w:id="2895" w:author="Nate Bachmeier [AWS-SA]" w:date="2023-05-04T18:11:00Z"/>
                <w:rFonts w:ascii="Calibri" w:eastAsia="Times New Roman" w:hAnsi="Calibri" w:cs="Calibri"/>
                <w:b w:val="0"/>
                <w:bCs w:val="0"/>
                <w:color w:val="000000"/>
                <w:sz w:val="22"/>
              </w:rPr>
            </w:pPr>
            <w:del w:id="2896" w:author="Nate Bachmeier [AWS-SA]" w:date="2023-05-04T18:11:00Z">
              <w:r w:rsidRPr="00E16572" w:rsidDel="009C19DC">
                <w:rPr>
                  <w:rFonts w:ascii="Calibri" w:eastAsia="Times New Roman" w:hAnsi="Calibri" w:cs="Calibri"/>
                  <w:color w:val="000000"/>
                  <w:sz w:val="22"/>
                </w:rPr>
                <w:delText>riding or walking with horse</w:delText>
              </w:r>
            </w:del>
          </w:p>
        </w:tc>
        <w:tc>
          <w:tcPr>
            <w:tcW w:w="5348" w:type="dxa"/>
            <w:noWrap/>
            <w:hideMark/>
          </w:tcPr>
          <w:p w14:paraId="03D5BFDD" w14:textId="3A8CA5E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897" w:author="Nate Bachmeier [AWS-SA]" w:date="2023-05-04T18:11:00Z"/>
                <w:rFonts w:ascii="Calibri" w:eastAsia="Times New Roman" w:hAnsi="Calibri" w:cs="Calibri"/>
                <w:color w:val="000000"/>
                <w:sz w:val="22"/>
              </w:rPr>
            </w:pPr>
            <w:del w:id="2898" w:author="Nate Bachmeier [AWS-SA]" w:date="2023-05-04T18:11:00Z">
              <w:r w:rsidRPr="00E16572" w:rsidDel="009C19DC">
                <w:rPr>
                  <w:rFonts w:ascii="Calibri" w:eastAsia="Times New Roman" w:hAnsi="Calibri" w:cs="Calibri"/>
                  <w:color w:val="000000"/>
                  <w:sz w:val="22"/>
                </w:rPr>
                <w:delText>588</w:delText>
              </w:r>
            </w:del>
          </w:p>
        </w:tc>
      </w:tr>
      <w:tr w:rsidR="00E16572" w:rsidRPr="00E16572" w:rsidDel="009C19DC" w14:paraId="4C9CAC76" w14:textId="3FD70400" w:rsidTr="00B21582">
        <w:trPr>
          <w:cnfStyle w:val="000000100000" w:firstRow="0" w:lastRow="0" w:firstColumn="0" w:lastColumn="0" w:oddVBand="0" w:evenVBand="0" w:oddHBand="1" w:evenHBand="0" w:firstRowFirstColumn="0" w:firstRowLastColumn="0" w:lastRowFirstColumn="0" w:lastRowLastColumn="0"/>
          <w:trHeight w:val="300"/>
          <w:del w:id="28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352C93C6" w:rsidR="00E16572" w:rsidRPr="00B21582" w:rsidDel="009C19DC" w:rsidRDefault="00E16572" w:rsidP="00E16572">
            <w:pPr>
              <w:spacing w:line="240" w:lineRule="auto"/>
              <w:ind w:firstLine="0"/>
              <w:rPr>
                <w:del w:id="2900" w:author="Nate Bachmeier [AWS-SA]" w:date="2023-05-04T18:11:00Z"/>
                <w:rFonts w:ascii="Calibri" w:eastAsia="Times New Roman" w:hAnsi="Calibri" w:cs="Calibri"/>
                <w:b w:val="0"/>
                <w:bCs w:val="0"/>
                <w:color w:val="000000"/>
                <w:sz w:val="22"/>
              </w:rPr>
            </w:pPr>
            <w:del w:id="2901" w:author="Nate Bachmeier [AWS-SA]" w:date="2023-05-04T18:11:00Z">
              <w:r w:rsidRPr="00E16572" w:rsidDel="009C19DC">
                <w:rPr>
                  <w:rFonts w:ascii="Calibri" w:eastAsia="Times New Roman" w:hAnsi="Calibri" w:cs="Calibri"/>
                  <w:color w:val="000000"/>
                  <w:sz w:val="22"/>
                </w:rPr>
                <w:delText>riding scooter</w:delText>
              </w:r>
            </w:del>
          </w:p>
        </w:tc>
        <w:tc>
          <w:tcPr>
            <w:tcW w:w="5348" w:type="dxa"/>
            <w:noWrap/>
            <w:hideMark/>
          </w:tcPr>
          <w:p w14:paraId="04625D29" w14:textId="1D7F832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02" w:author="Nate Bachmeier [AWS-SA]" w:date="2023-05-04T18:11:00Z"/>
                <w:rFonts w:ascii="Calibri" w:eastAsia="Times New Roman" w:hAnsi="Calibri" w:cs="Calibri"/>
                <w:color w:val="000000"/>
                <w:sz w:val="22"/>
              </w:rPr>
            </w:pPr>
            <w:del w:id="2903" w:author="Nate Bachmeier [AWS-SA]" w:date="2023-05-04T18:11:00Z">
              <w:r w:rsidRPr="00E16572" w:rsidDel="009C19DC">
                <w:rPr>
                  <w:rFonts w:ascii="Calibri" w:eastAsia="Times New Roman" w:hAnsi="Calibri" w:cs="Calibri"/>
                  <w:color w:val="000000"/>
                  <w:sz w:val="22"/>
                </w:rPr>
                <w:delText>808</w:delText>
              </w:r>
            </w:del>
          </w:p>
        </w:tc>
      </w:tr>
      <w:tr w:rsidR="00E16572" w:rsidRPr="00E16572" w:rsidDel="009C19DC" w14:paraId="10B9F878" w14:textId="3ABD4F06" w:rsidTr="00B21582">
        <w:trPr>
          <w:trHeight w:val="300"/>
          <w:del w:id="29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2DEE6425" w:rsidR="00E16572" w:rsidRPr="00B21582" w:rsidDel="009C19DC" w:rsidRDefault="00E16572" w:rsidP="00E16572">
            <w:pPr>
              <w:spacing w:line="240" w:lineRule="auto"/>
              <w:ind w:firstLine="0"/>
              <w:rPr>
                <w:del w:id="2905" w:author="Nate Bachmeier [AWS-SA]" w:date="2023-05-04T18:11:00Z"/>
                <w:rFonts w:ascii="Calibri" w:eastAsia="Times New Roman" w:hAnsi="Calibri" w:cs="Calibri"/>
                <w:b w:val="0"/>
                <w:bCs w:val="0"/>
                <w:color w:val="000000"/>
                <w:sz w:val="22"/>
              </w:rPr>
            </w:pPr>
            <w:del w:id="2906" w:author="Nate Bachmeier [AWS-SA]" w:date="2023-05-04T18:11:00Z">
              <w:r w:rsidRPr="00E16572" w:rsidDel="009C19DC">
                <w:rPr>
                  <w:rFonts w:ascii="Calibri" w:eastAsia="Times New Roman" w:hAnsi="Calibri" w:cs="Calibri"/>
                  <w:color w:val="000000"/>
                  <w:sz w:val="22"/>
                </w:rPr>
                <w:delText>riding snow blower</w:delText>
              </w:r>
            </w:del>
          </w:p>
        </w:tc>
        <w:tc>
          <w:tcPr>
            <w:tcW w:w="5348" w:type="dxa"/>
            <w:noWrap/>
            <w:hideMark/>
          </w:tcPr>
          <w:p w14:paraId="21889B49" w14:textId="560FE47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07" w:author="Nate Bachmeier [AWS-SA]" w:date="2023-05-04T18:11:00Z"/>
                <w:rFonts w:ascii="Calibri" w:eastAsia="Times New Roman" w:hAnsi="Calibri" w:cs="Calibri"/>
                <w:color w:val="000000"/>
                <w:sz w:val="22"/>
              </w:rPr>
            </w:pPr>
            <w:del w:id="2908" w:author="Nate Bachmeier [AWS-SA]" w:date="2023-05-04T18:11:00Z">
              <w:r w:rsidRPr="00E16572" w:rsidDel="009C19DC">
                <w:rPr>
                  <w:rFonts w:ascii="Calibri" w:eastAsia="Times New Roman" w:hAnsi="Calibri" w:cs="Calibri"/>
                  <w:color w:val="000000"/>
                  <w:sz w:val="22"/>
                </w:rPr>
                <w:delText>711</w:delText>
              </w:r>
            </w:del>
          </w:p>
        </w:tc>
      </w:tr>
      <w:tr w:rsidR="00E16572" w:rsidRPr="00E16572" w:rsidDel="009C19DC" w14:paraId="1C961163" w14:textId="25B1EC01" w:rsidTr="00B21582">
        <w:trPr>
          <w:cnfStyle w:val="000000100000" w:firstRow="0" w:lastRow="0" w:firstColumn="0" w:lastColumn="0" w:oddVBand="0" w:evenVBand="0" w:oddHBand="1" w:evenHBand="0" w:firstRowFirstColumn="0" w:firstRowLastColumn="0" w:lastRowFirstColumn="0" w:lastRowLastColumn="0"/>
          <w:trHeight w:val="300"/>
          <w:del w:id="29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4DBBAA64" w:rsidR="00E16572" w:rsidRPr="00B21582" w:rsidDel="009C19DC" w:rsidRDefault="00E16572" w:rsidP="00E16572">
            <w:pPr>
              <w:spacing w:line="240" w:lineRule="auto"/>
              <w:ind w:firstLine="0"/>
              <w:rPr>
                <w:del w:id="2910" w:author="Nate Bachmeier [AWS-SA]" w:date="2023-05-04T18:11:00Z"/>
                <w:rFonts w:ascii="Calibri" w:eastAsia="Times New Roman" w:hAnsi="Calibri" w:cs="Calibri"/>
                <w:b w:val="0"/>
                <w:bCs w:val="0"/>
                <w:color w:val="000000"/>
                <w:sz w:val="22"/>
              </w:rPr>
            </w:pPr>
            <w:del w:id="2911" w:author="Nate Bachmeier [AWS-SA]" w:date="2023-05-04T18:11:00Z">
              <w:r w:rsidRPr="00E16572" w:rsidDel="009C19DC">
                <w:rPr>
                  <w:rFonts w:ascii="Calibri" w:eastAsia="Times New Roman" w:hAnsi="Calibri" w:cs="Calibri"/>
                  <w:color w:val="000000"/>
                  <w:sz w:val="22"/>
                </w:rPr>
                <w:delText>riding unicycle</w:delText>
              </w:r>
            </w:del>
          </w:p>
        </w:tc>
        <w:tc>
          <w:tcPr>
            <w:tcW w:w="5348" w:type="dxa"/>
            <w:noWrap/>
            <w:hideMark/>
          </w:tcPr>
          <w:p w14:paraId="798FCC1B" w14:textId="026988C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12" w:author="Nate Bachmeier [AWS-SA]" w:date="2023-05-04T18:11:00Z"/>
                <w:rFonts w:ascii="Calibri" w:eastAsia="Times New Roman" w:hAnsi="Calibri" w:cs="Calibri"/>
                <w:color w:val="000000"/>
                <w:sz w:val="22"/>
              </w:rPr>
            </w:pPr>
            <w:del w:id="2913" w:author="Nate Bachmeier [AWS-SA]" w:date="2023-05-04T18:11:00Z">
              <w:r w:rsidRPr="00E16572" w:rsidDel="009C19DC">
                <w:rPr>
                  <w:rFonts w:ascii="Calibri" w:eastAsia="Times New Roman" w:hAnsi="Calibri" w:cs="Calibri"/>
                  <w:color w:val="000000"/>
                  <w:sz w:val="22"/>
                </w:rPr>
                <w:delText>782</w:delText>
              </w:r>
            </w:del>
          </w:p>
        </w:tc>
      </w:tr>
      <w:tr w:rsidR="00E16572" w:rsidRPr="00E16572" w:rsidDel="009C19DC" w14:paraId="5D172850" w14:textId="598BB42F" w:rsidTr="00B21582">
        <w:trPr>
          <w:trHeight w:val="300"/>
          <w:del w:id="29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5F863B92" w:rsidR="00E16572" w:rsidRPr="00B21582" w:rsidDel="009C19DC" w:rsidRDefault="00E16572" w:rsidP="00E16572">
            <w:pPr>
              <w:spacing w:line="240" w:lineRule="auto"/>
              <w:ind w:firstLine="0"/>
              <w:rPr>
                <w:del w:id="2915" w:author="Nate Bachmeier [AWS-SA]" w:date="2023-05-04T18:11:00Z"/>
                <w:rFonts w:ascii="Calibri" w:eastAsia="Times New Roman" w:hAnsi="Calibri" w:cs="Calibri"/>
                <w:b w:val="0"/>
                <w:bCs w:val="0"/>
                <w:color w:val="000000"/>
                <w:sz w:val="22"/>
              </w:rPr>
            </w:pPr>
            <w:del w:id="2916" w:author="Nate Bachmeier [AWS-SA]" w:date="2023-05-04T18:11:00Z">
              <w:r w:rsidRPr="00E16572" w:rsidDel="009C19DC">
                <w:rPr>
                  <w:rFonts w:ascii="Calibri" w:eastAsia="Times New Roman" w:hAnsi="Calibri" w:cs="Calibri"/>
                  <w:color w:val="000000"/>
                  <w:sz w:val="22"/>
                </w:rPr>
                <w:delText>ripping paper</w:delText>
              </w:r>
            </w:del>
          </w:p>
        </w:tc>
        <w:tc>
          <w:tcPr>
            <w:tcW w:w="5348" w:type="dxa"/>
            <w:noWrap/>
            <w:hideMark/>
          </w:tcPr>
          <w:p w14:paraId="7573231E" w14:textId="40C826F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17" w:author="Nate Bachmeier [AWS-SA]" w:date="2023-05-04T18:11:00Z"/>
                <w:rFonts w:ascii="Calibri" w:eastAsia="Times New Roman" w:hAnsi="Calibri" w:cs="Calibri"/>
                <w:color w:val="000000"/>
                <w:sz w:val="22"/>
              </w:rPr>
            </w:pPr>
            <w:del w:id="2918" w:author="Nate Bachmeier [AWS-SA]" w:date="2023-05-04T18:11:00Z">
              <w:r w:rsidRPr="00E16572" w:rsidDel="009C19DC">
                <w:rPr>
                  <w:rFonts w:ascii="Calibri" w:eastAsia="Times New Roman" w:hAnsi="Calibri" w:cs="Calibri"/>
                  <w:color w:val="000000"/>
                  <w:sz w:val="22"/>
                </w:rPr>
                <w:delText>734</w:delText>
              </w:r>
            </w:del>
          </w:p>
        </w:tc>
      </w:tr>
      <w:tr w:rsidR="00E16572" w:rsidRPr="00E16572" w:rsidDel="009C19DC" w14:paraId="28C05EB1" w14:textId="0AD51190" w:rsidTr="00B21582">
        <w:trPr>
          <w:cnfStyle w:val="000000100000" w:firstRow="0" w:lastRow="0" w:firstColumn="0" w:lastColumn="0" w:oddVBand="0" w:evenVBand="0" w:oddHBand="1" w:evenHBand="0" w:firstRowFirstColumn="0" w:firstRowLastColumn="0" w:lastRowFirstColumn="0" w:lastRowLastColumn="0"/>
          <w:trHeight w:val="300"/>
          <w:del w:id="29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27B89DEF" w:rsidR="00E16572" w:rsidRPr="00B21582" w:rsidDel="009C19DC" w:rsidRDefault="00E16572" w:rsidP="00E16572">
            <w:pPr>
              <w:spacing w:line="240" w:lineRule="auto"/>
              <w:ind w:firstLine="0"/>
              <w:rPr>
                <w:del w:id="2920" w:author="Nate Bachmeier [AWS-SA]" w:date="2023-05-04T18:11:00Z"/>
                <w:rFonts w:ascii="Calibri" w:eastAsia="Times New Roman" w:hAnsi="Calibri" w:cs="Calibri"/>
                <w:b w:val="0"/>
                <w:bCs w:val="0"/>
                <w:color w:val="000000"/>
                <w:sz w:val="22"/>
              </w:rPr>
            </w:pPr>
            <w:del w:id="2921" w:author="Nate Bachmeier [AWS-SA]" w:date="2023-05-04T18:11:00Z">
              <w:r w:rsidRPr="00E16572" w:rsidDel="009C19DC">
                <w:rPr>
                  <w:rFonts w:ascii="Calibri" w:eastAsia="Times New Roman" w:hAnsi="Calibri" w:cs="Calibri"/>
                  <w:color w:val="000000"/>
                  <w:sz w:val="22"/>
                </w:rPr>
                <w:delText>roasting marshmallows</w:delText>
              </w:r>
            </w:del>
          </w:p>
        </w:tc>
        <w:tc>
          <w:tcPr>
            <w:tcW w:w="5348" w:type="dxa"/>
            <w:noWrap/>
            <w:hideMark/>
          </w:tcPr>
          <w:p w14:paraId="2CCBFD47" w14:textId="52E3DE5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22" w:author="Nate Bachmeier [AWS-SA]" w:date="2023-05-04T18:11:00Z"/>
                <w:rFonts w:ascii="Calibri" w:eastAsia="Times New Roman" w:hAnsi="Calibri" w:cs="Calibri"/>
                <w:color w:val="000000"/>
                <w:sz w:val="22"/>
              </w:rPr>
            </w:pPr>
            <w:del w:id="2923" w:author="Nate Bachmeier [AWS-SA]" w:date="2023-05-04T18:11:00Z">
              <w:r w:rsidRPr="00E16572" w:rsidDel="009C19DC">
                <w:rPr>
                  <w:rFonts w:ascii="Calibri" w:eastAsia="Times New Roman" w:hAnsi="Calibri" w:cs="Calibri"/>
                  <w:color w:val="000000"/>
                  <w:sz w:val="22"/>
                </w:rPr>
                <w:delText>596</w:delText>
              </w:r>
            </w:del>
          </w:p>
        </w:tc>
      </w:tr>
      <w:tr w:rsidR="00E16572" w:rsidRPr="00E16572" w:rsidDel="009C19DC" w14:paraId="440A9759" w14:textId="1455C13E" w:rsidTr="00B21582">
        <w:trPr>
          <w:trHeight w:val="300"/>
          <w:del w:id="29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0BEED053" w:rsidR="00E16572" w:rsidRPr="00B21582" w:rsidDel="009C19DC" w:rsidRDefault="00E16572" w:rsidP="00E16572">
            <w:pPr>
              <w:spacing w:line="240" w:lineRule="auto"/>
              <w:ind w:firstLine="0"/>
              <w:rPr>
                <w:del w:id="2925" w:author="Nate Bachmeier [AWS-SA]" w:date="2023-05-04T18:11:00Z"/>
                <w:rFonts w:ascii="Calibri" w:eastAsia="Times New Roman" w:hAnsi="Calibri" w:cs="Calibri"/>
                <w:b w:val="0"/>
                <w:bCs w:val="0"/>
                <w:color w:val="000000"/>
                <w:sz w:val="22"/>
              </w:rPr>
            </w:pPr>
            <w:del w:id="2926" w:author="Nate Bachmeier [AWS-SA]" w:date="2023-05-04T18:11:00Z">
              <w:r w:rsidRPr="00E16572" w:rsidDel="009C19DC">
                <w:rPr>
                  <w:rFonts w:ascii="Calibri" w:eastAsia="Times New Roman" w:hAnsi="Calibri" w:cs="Calibri"/>
                  <w:color w:val="000000"/>
                  <w:sz w:val="22"/>
                </w:rPr>
                <w:delText>roasting pig</w:delText>
              </w:r>
            </w:del>
          </w:p>
        </w:tc>
        <w:tc>
          <w:tcPr>
            <w:tcW w:w="5348" w:type="dxa"/>
            <w:noWrap/>
            <w:hideMark/>
          </w:tcPr>
          <w:p w14:paraId="7460E3A8" w14:textId="0CF454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27" w:author="Nate Bachmeier [AWS-SA]" w:date="2023-05-04T18:11:00Z"/>
                <w:rFonts w:ascii="Calibri" w:eastAsia="Times New Roman" w:hAnsi="Calibri" w:cs="Calibri"/>
                <w:color w:val="000000"/>
                <w:sz w:val="22"/>
              </w:rPr>
            </w:pPr>
            <w:del w:id="2928" w:author="Nate Bachmeier [AWS-SA]" w:date="2023-05-04T18:11:00Z">
              <w:r w:rsidRPr="00E16572" w:rsidDel="009C19DC">
                <w:rPr>
                  <w:rFonts w:ascii="Calibri" w:eastAsia="Times New Roman" w:hAnsi="Calibri" w:cs="Calibri"/>
                  <w:color w:val="000000"/>
                  <w:sz w:val="22"/>
                </w:rPr>
                <w:delText>553</w:delText>
              </w:r>
            </w:del>
          </w:p>
        </w:tc>
      </w:tr>
      <w:tr w:rsidR="00E16572" w:rsidRPr="00E16572" w:rsidDel="009C19DC" w14:paraId="5F25D7C9" w14:textId="187676A4" w:rsidTr="00B21582">
        <w:trPr>
          <w:cnfStyle w:val="000000100000" w:firstRow="0" w:lastRow="0" w:firstColumn="0" w:lastColumn="0" w:oddVBand="0" w:evenVBand="0" w:oddHBand="1" w:evenHBand="0" w:firstRowFirstColumn="0" w:firstRowLastColumn="0" w:lastRowFirstColumn="0" w:lastRowLastColumn="0"/>
          <w:trHeight w:val="300"/>
          <w:del w:id="29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BE5DCCA" w:rsidR="00E16572" w:rsidRPr="00B21582" w:rsidDel="009C19DC" w:rsidRDefault="00E16572" w:rsidP="00E16572">
            <w:pPr>
              <w:spacing w:line="240" w:lineRule="auto"/>
              <w:ind w:firstLine="0"/>
              <w:rPr>
                <w:del w:id="2930" w:author="Nate Bachmeier [AWS-SA]" w:date="2023-05-04T18:11:00Z"/>
                <w:rFonts w:ascii="Calibri" w:eastAsia="Times New Roman" w:hAnsi="Calibri" w:cs="Calibri"/>
                <w:b w:val="0"/>
                <w:bCs w:val="0"/>
                <w:color w:val="000000"/>
                <w:sz w:val="22"/>
              </w:rPr>
            </w:pPr>
            <w:del w:id="2931" w:author="Nate Bachmeier [AWS-SA]" w:date="2023-05-04T18:11:00Z">
              <w:r w:rsidRPr="00E16572" w:rsidDel="009C19DC">
                <w:rPr>
                  <w:rFonts w:ascii="Calibri" w:eastAsia="Times New Roman" w:hAnsi="Calibri" w:cs="Calibri"/>
                  <w:color w:val="000000"/>
                  <w:sz w:val="22"/>
                </w:rPr>
                <w:delText>robot dancing</w:delText>
              </w:r>
            </w:del>
          </w:p>
        </w:tc>
        <w:tc>
          <w:tcPr>
            <w:tcW w:w="5348" w:type="dxa"/>
            <w:noWrap/>
            <w:hideMark/>
          </w:tcPr>
          <w:p w14:paraId="3AE786A9" w14:textId="03A628C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32" w:author="Nate Bachmeier [AWS-SA]" w:date="2023-05-04T18:11:00Z"/>
                <w:rFonts w:ascii="Calibri" w:eastAsia="Times New Roman" w:hAnsi="Calibri" w:cs="Calibri"/>
                <w:color w:val="000000"/>
                <w:sz w:val="22"/>
              </w:rPr>
            </w:pPr>
            <w:del w:id="2933"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2FEEFA72" w14:textId="64E13A3E" w:rsidTr="00B21582">
        <w:trPr>
          <w:trHeight w:val="300"/>
          <w:del w:id="29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36AB8015" w:rsidR="00E16572" w:rsidRPr="00B21582" w:rsidDel="009C19DC" w:rsidRDefault="00E16572" w:rsidP="00E16572">
            <w:pPr>
              <w:spacing w:line="240" w:lineRule="auto"/>
              <w:ind w:firstLine="0"/>
              <w:rPr>
                <w:del w:id="2935" w:author="Nate Bachmeier [AWS-SA]" w:date="2023-05-04T18:11:00Z"/>
                <w:rFonts w:ascii="Calibri" w:eastAsia="Times New Roman" w:hAnsi="Calibri" w:cs="Calibri"/>
                <w:b w:val="0"/>
                <w:bCs w:val="0"/>
                <w:color w:val="000000"/>
                <w:sz w:val="22"/>
              </w:rPr>
            </w:pPr>
            <w:del w:id="2936" w:author="Nate Bachmeier [AWS-SA]" w:date="2023-05-04T18:11:00Z">
              <w:r w:rsidRPr="00E16572" w:rsidDel="009C19DC">
                <w:rPr>
                  <w:rFonts w:ascii="Calibri" w:eastAsia="Times New Roman" w:hAnsi="Calibri" w:cs="Calibri"/>
                  <w:color w:val="000000"/>
                  <w:sz w:val="22"/>
                </w:rPr>
                <w:delText>rock climbing</w:delText>
              </w:r>
            </w:del>
          </w:p>
        </w:tc>
        <w:tc>
          <w:tcPr>
            <w:tcW w:w="5348" w:type="dxa"/>
            <w:noWrap/>
            <w:hideMark/>
          </w:tcPr>
          <w:p w14:paraId="6A85F403" w14:textId="59EFF04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37" w:author="Nate Bachmeier [AWS-SA]" w:date="2023-05-04T18:11:00Z"/>
                <w:rFonts w:ascii="Calibri" w:eastAsia="Times New Roman" w:hAnsi="Calibri" w:cs="Calibri"/>
                <w:color w:val="000000"/>
                <w:sz w:val="22"/>
              </w:rPr>
            </w:pPr>
            <w:del w:id="2938" w:author="Nate Bachmeier [AWS-SA]" w:date="2023-05-04T18:11:00Z">
              <w:r w:rsidRPr="00E16572" w:rsidDel="009C19DC">
                <w:rPr>
                  <w:rFonts w:ascii="Calibri" w:eastAsia="Times New Roman" w:hAnsi="Calibri" w:cs="Calibri"/>
                  <w:color w:val="000000"/>
                  <w:sz w:val="22"/>
                </w:rPr>
                <w:delText>742</w:delText>
              </w:r>
            </w:del>
          </w:p>
        </w:tc>
      </w:tr>
      <w:tr w:rsidR="00E16572" w:rsidRPr="00E16572" w:rsidDel="009C19DC" w14:paraId="5117AA00" w14:textId="1CBE3024" w:rsidTr="00B21582">
        <w:trPr>
          <w:cnfStyle w:val="000000100000" w:firstRow="0" w:lastRow="0" w:firstColumn="0" w:lastColumn="0" w:oddVBand="0" w:evenVBand="0" w:oddHBand="1" w:evenHBand="0" w:firstRowFirstColumn="0" w:firstRowLastColumn="0" w:lastRowFirstColumn="0" w:lastRowLastColumn="0"/>
          <w:trHeight w:val="300"/>
          <w:del w:id="29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E7F7B72" w:rsidR="00E16572" w:rsidRPr="00B21582" w:rsidDel="009C19DC" w:rsidRDefault="00E16572" w:rsidP="00E16572">
            <w:pPr>
              <w:spacing w:line="240" w:lineRule="auto"/>
              <w:ind w:firstLine="0"/>
              <w:rPr>
                <w:del w:id="2940" w:author="Nate Bachmeier [AWS-SA]" w:date="2023-05-04T18:11:00Z"/>
                <w:rFonts w:ascii="Calibri" w:eastAsia="Times New Roman" w:hAnsi="Calibri" w:cs="Calibri"/>
                <w:b w:val="0"/>
                <w:bCs w:val="0"/>
                <w:color w:val="000000"/>
                <w:sz w:val="22"/>
              </w:rPr>
            </w:pPr>
            <w:del w:id="2941" w:author="Nate Bachmeier [AWS-SA]" w:date="2023-05-04T18:11:00Z">
              <w:r w:rsidRPr="00E16572" w:rsidDel="009C19DC">
                <w:rPr>
                  <w:rFonts w:ascii="Calibri" w:eastAsia="Times New Roman" w:hAnsi="Calibri" w:cs="Calibri"/>
                  <w:color w:val="000000"/>
                  <w:sz w:val="22"/>
                </w:rPr>
                <w:delText>rock scissors paper</w:delText>
              </w:r>
            </w:del>
          </w:p>
        </w:tc>
        <w:tc>
          <w:tcPr>
            <w:tcW w:w="5348" w:type="dxa"/>
            <w:noWrap/>
            <w:hideMark/>
          </w:tcPr>
          <w:p w14:paraId="7CCFF5DA" w14:textId="1F1FA9B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42" w:author="Nate Bachmeier [AWS-SA]" w:date="2023-05-04T18:11:00Z"/>
                <w:rFonts w:ascii="Calibri" w:eastAsia="Times New Roman" w:hAnsi="Calibri" w:cs="Calibri"/>
                <w:color w:val="000000"/>
                <w:sz w:val="22"/>
              </w:rPr>
            </w:pPr>
            <w:del w:id="2943"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4F21ACFE" w14:textId="52B71DBB" w:rsidTr="00B21582">
        <w:trPr>
          <w:trHeight w:val="300"/>
          <w:del w:id="29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6C029601" w:rsidR="00E16572" w:rsidRPr="00B21582" w:rsidDel="009C19DC" w:rsidRDefault="00E16572" w:rsidP="00E16572">
            <w:pPr>
              <w:spacing w:line="240" w:lineRule="auto"/>
              <w:ind w:firstLine="0"/>
              <w:rPr>
                <w:del w:id="2945" w:author="Nate Bachmeier [AWS-SA]" w:date="2023-05-04T18:11:00Z"/>
                <w:rFonts w:ascii="Calibri" w:eastAsia="Times New Roman" w:hAnsi="Calibri" w:cs="Calibri"/>
                <w:b w:val="0"/>
                <w:bCs w:val="0"/>
                <w:color w:val="000000"/>
                <w:sz w:val="22"/>
              </w:rPr>
            </w:pPr>
            <w:del w:id="2946" w:author="Nate Bachmeier [AWS-SA]" w:date="2023-05-04T18:11:00Z">
              <w:r w:rsidRPr="00E16572" w:rsidDel="009C19DC">
                <w:rPr>
                  <w:rFonts w:ascii="Calibri" w:eastAsia="Times New Roman" w:hAnsi="Calibri" w:cs="Calibri"/>
                  <w:color w:val="000000"/>
                  <w:sz w:val="22"/>
                </w:rPr>
                <w:delText>roller skating</w:delText>
              </w:r>
            </w:del>
          </w:p>
        </w:tc>
        <w:tc>
          <w:tcPr>
            <w:tcW w:w="5348" w:type="dxa"/>
            <w:noWrap/>
            <w:hideMark/>
          </w:tcPr>
          <w:p w14:paraId="5101DA54" w14:textId="0145180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47" w:author="Nate Bachmeier [AWS-SA]" w:date="2023-05-04T18:11:00Z"/>
                <w:rFonts w:ascii="Calibri" w:eastAsia="Times New Roman" w:hAnsi="Calibri" w:cs="Calibri"/>
                <w:color w:val="000000"/>
                <w:sz w:val="22"/>
              </w:rPr>
            </w:pPr>
            <w:del w:id="2948" w:author="Nate Bachmeier [AWS-SA]" w:date="2023-05-04T18:11:00Z">
              <w:r w:rsidRPr="00E16572" w:rsidDel="009C19DC">
                <w:rPr>
                  <w:rFonts w:ascii="Calibri" w:eastAsia="Times New Roman" w:hAnsi="Calibri" w:cs="Calibri"/>
                  <w:color w:val="000000"/>
                  <w:sz w:val="22"/>
                </w:rPr>
                <w:delText>690</w:delText>
              </w:r>
            </w:del>
          </w:p>
        </w:tc>
      </w:tr>
      <w:tr w:rsidR="00E16572" w:rsidRPr="00E16572" w:rsidDel="009C19DC" w14:paraId="1201FC2C" w14:textId="3502BE79" w:rsidTr="00B21582">
        <w:trPr>
          <w:cnfStyle w:val="000000100000" w:firstRow="0" w:lastRow="0" w:firstColumn="0" w:lastColumn="0" w:oddVBand="0" w:evenVBand="0" w:oddHBand="1" w:evenHBand="0" w:firstRowFirstColumn="0" w:firstRowLastColumn="0" w:lastRowFirstColumn="0" w:lastRowLastColumn="0"/>
          <w:trHeight w:val="300"/>
          <w:del w:id="29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4EC81704" w:rsidR="00E16572" w:rsidRPr="00B21582" w:rsidDel="009C19DC" w:rsidRDefault="00E16572" w:rsidP="00E16572">
            <w:pPr>
              <w:spacing w:line="240" w:lineRule="auto"/>
              <w:ind w:firstLine="0"/>
              <w:rPr>
                <w:del w:id="2950" w:author="Nate Bachmeier [AWS-SA]" w:date="2023-05-04T18:11:00Z"/>
                <w:rFonts w:ascii="Calibri" w:eastAsia="Times New Roman" w:hAnsi="Calibri" w:cs="Calibri"/>
                <w:b w:val="0"/>
                <w:bCs w:val="0"/>
                <w:color w:val="000000"/>
                <w:sz w:val="22"/>
              </w:rPr>
            </w:pPr>
            <w:del w:id="2951" w:author="Nate Bachmeier [AWS-SA]" w:date="2023-05-04T18:11:00Z">
              <w:r w:rsidRPr="00E16572" w:rsidDel="009C19DC">
                <w:rPr>
                  <w:rFonts w:ascii="Calibri" w:eastAsia="Times New Roman" w:hAnsi="Calibri" w:cs="Calibri"/>
                  <w:color w:val="000000"/>
                  <w:sz w:val="22"/>
                </w:rPr>
                <w:delText>rolling eyes</w:delText>
              </w:r>
            </w:del>
          </w:p>
        </w:tc>
        <w:tc>
          <w:tcPr>
            <w:tcW w:w="5348" w:type="dxa"/>
            <w:noWrap/>
            <w:hideMark/>
          </w:tcPr>
          <w:p w14:paraId="600DF1CC" w14:textId="2986D76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52" w:author="Nate Bachmeier [AWS-SA]" w:date="2023-05-04T18:11:00Z"/>
                <w:rFonts w:ascii="Calibri" w:eastAsia="Times New Roman" w:hAnsi="Calibri" w:cs="Calibri"/>
                <w:color w:val="000000"/>
                <w:sz w:val="22"/>
              </w:rPr>
            </w:pPr>
            <w:del w:id="2953" w:author="Nate Bachmeier [AWS-SA]" w:date="2023-05-04T18:11:00Z">
              <w:r w:rsidRPr="00E16572" w:rsidDel="009C19DC">
                <w:rPr>
                  <w:rFonts w:ascii="Calibri" w:eastAsia="Times New Roman" w:hAnsi="Calibri" w:cs="Calibri"/>
                  <w:color w:val="000000"/>
                  <w:sz w:val="22"/>
                </w:rPr>
                <w:delText>563</w:delText>
              </w:r>
            </w:del>
          </w:p>
        </w:tc>
      </w:tr>
      <w:tr w:rsidR="00E16572" w:rsidRPr="00E16572" w:rsidDel="009C19DC" w14:paraId="5CCF6910" w14:textId="1A01E98A" w:rsidTr="00B21582">
        <w:trPr>
          <w:trHeight w:val="300"/>
          <w:del w:id="29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322030D" w:rsidR="00E16572" w:rsidRPr="00B21582" w:rsidDel="009C19DC" w:rsidRDefault="00E16572" w:rsidP="00E16572">
            <w:pPr>
              <w:spacing w:line="240" w:lineRule="auto"/>
              <w:ind w:firstLine="0"/>
              <w:rPr>
                <w:del w:id="2955" w:author="Nate Bachmeier [AWS-SA]" w:date="2023-05-04T18:11:00Z"/>
                <w:rFonts w:ascii="Calibri" w:eastAsia="Times New Roman" w:hAnsi="Calibri" w:cs="Calibri"/>
                <w:b w:val="0"/>
                <w:bCs w:val="0"/>
                <w:color w:val="000000"/>
                <w:sz w:val="22"/>
              </w:rPr>
            </w:pPr>
            <w:del w:id="2956" w:author="Nate Bachmeier [AWS-SA]" w:date="2023-05-04T18:11:00Z">
              <w:r w:rsidRPr="00E16572" w:rsidDel="009C19DC">
                <w:rPr>
                  <w:rFonts w:ascii="Calibri" w:eastAsia="Times New Roman" w:hAnsi="Calibri" w:cs="Calibri"/>
                  <w:color w:val="000000"/>
                  <w:sz w:val="22"/>
                </w:rPr>
                <w:delText>rolling pastry</w:delText>
              </w:r>
            </w:del>
          </w:p>
        </w:tc>
        <w:tc>
          <w:tcPr>
            <w:tcW w:w="5348" w:type="dxa"/>
            <w:noWrap/>
            <w:hideMark/>
          </w:tcPr>
          <w:p w14:paraId="704D33F6" w14:textId="63539ED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57" w:author="Nate Bachmeier [AWS-SA]" w:date="2023-05-04T18:11:00Z"/>
                <w:rFonts w:ascii="Calibri" w:eastAsia="Times New Roman" w:hAnsi="Calibri" w:cs="Calibri"/>
                <w:color w:val="000000"/>
                <w:sz w:val="22"/>
              </w:rPr>
            </w:pPr>
            <w:del w:id="2958" w:author="Nate Bachmeier [AWS-SA]" w:date="2023-05-04T18:11:00Z">
              <w:r w:rsidRPr="00E16572" w:rsidDel="009C19DC">
                <w:rPr>
                  <w:rFonts w:ascii="Calibri" w:eastAsia="Times New Roman" w:hAnsi="Calibri" w:cs="Calibri"/>
                  <w:color w:val="000000"/>
                  <w:sz w:val="22"/>
                </w:rPr>
                <w:delText>506</w:delText>
              </w:r>
            </w:del>
          </w:p>
        </w:tc>
      </w:tr>
      <w:tr w:rsidR="00E16572" w:rsidRPr="00E16572" w:rsidDel="009C19DC" w14:paraId="1D4B7883" w14:textId="3ADDEE35" w:rsidTr="00B21582">
        <w:trPr>
          <w:cnfStyle w:val="000000100000" w:firstRow="0" w:lastRow="0" w:firstColumn="0" w:lastColumn="0" w:oddVBand="0" w:evenVBand="0" w:oddHBand="1" w:evenHBand="0" w:firstRowFirstColumn="0" w:firstRowLastColumn="0" w:lastRowFirstColumn="0" w:lastRowLastColumn="0"/>
          <w:trHeight w:val="300"/>
          <w:del w:id="29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17127621" w:rsidR="00E16572" w:rsidRPr="00B21582" w:rsidDel="009C19DC" w:rsidRDefault="00E16572" w:rsidP="00E16572">
            <w:pPr>
              <w:spacing w:line="240" w:lineRule="auto"/>
              <w:ind w:firstLine="0"/>
              <w:rPr>
                <w:del w:id="2960" w:author="Nate Bachmeier [AWS-SA]" w:date="2023-05-04T18:11:00Z"/>
                <w:rFonts w:ascii="Calibri" w:eastAsia="Times New Roman" w:hAnsi="Calibri" w:cs="Calibri"/>
                <w:b w:val="0"/>
                <w:bCs w:val="0"/>
                <w:color w:val="000000"/>
                <w:sz w:val="22"/>
              </w:rPr>
            </w:pPr>
            <w:del w:id="2961" w:author="Nate Bachmeier [AWS-SA]" w:date="2023-05-04T18:11:00Z">
              <w:r w:rsidRPr="00E16572" w:rsidDel="009C19DC">
                <w:rPr>
                  <w:rFonts w:ascii="Calibri" w:eastAsia="Times New Roman" w:hAnsi="Calibri" w:cs="Calibri"/>
                  <w:color w:val="000000"/>
                  <w:sz w:val="22"/>
                </w:rPr>
                <w:delText>rope pushdown</w:delText>
              </w:r>
            </w:del>
          </w:p>
        </w:tc>
        <w:tc>
          <w:tcPr>
            <w:tcW w:w="5348" w:type="dxa"/>
            <w:noWrap/>
            <w:hideMark/>
          </w:tcPr>
          <w:p w14:paraId="0D5BFED2" w14:textId="5A84FCA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62" w:author="Nate Bachmeier [AWS-SA]" w:date="2023-05-04T18:11:00Z"/>
                <w:rFonts w:ascii="Calibri" w:eastAsia="Times New Roman" w:hAnsi="Calibri" w:cs="Calibri"/>
                <w:color w:val="000000"/>
                <w:sz w:val="22"/>
              </w:rPr>
            </w:pPr>
            <w:del w:id="2963" w:author="Nate Bachmeier [AWS-SA]" w:date="2023-05-04T18:11:00Z">
              <w:r w:rsidRPr="00E16572" w:rsidDel="009C19DC">
                <w:rPr>
                  <w:rFonts w:ascii="Calibri" w:eastAsia="Times New Roman" w:hAnsi="Calibri" w:cs="Calibri"/>
                  <w:color w:val="000000"/>
                  <w:sz w:val="22"/>
                </w:rPr>
                <w:delText>843</w:delText>
              </w:r>
            </w:del>
          </w:p>
        </w:tc>
      </w:tr>
      <w:tr w:rsidR="00E16572" w:rsidRPr="00E16572" w:rsidDel="009C19DC" w14:paraId="76E7C6C0" w14:textId="45DB4868" w:rsidTr="00B21582">
        <w:trPr>
          <w:trHeight w:val="300"/>
          <w:del w:id="29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2BE6B9AF" w:rsidR="00E16572" w:rsidRPr="00B21582" w:rsidDel="009C19DC" w:rsidRDefault="00E16572" w:rsidP="00E16572">
            <w:pPr>
              <w:spacing w:line="240" w:lineRule="auto"/>
              <w:ind w:firstLine="0"/>
              <w:rPr>
                <w:del w:id="2965" w:author="Nate Bachmeier [AWS-SA]" w:date="2023-05-04T18:11:00Z"/>
                <w:rFonts w:ascii="Calibri" w:eastAsia="Times New Roman" w:hAnsi="Calibri" w:cs="Calibri"/>
                <w:b w:val="0"/>
                <w:bCs w:val="0"/>
                <w:color w:val="000000"/>
                <w:sz w:val="22"/>
              </w:rPr>
            </w:pPr>
            <w:del w:id="2966" w:author="Nate Bachmeier [AWS-SA]" w:date="2023-05-04T18:11:00Z">
              <w:r w:rsidRPr="00E16572" w:rsidDel="009C19DC">
                <w:rPr>
                  <w:rFonts w:ascii="Calibri" w:eastAsia="Times New Roman" w:hAnsi="Calibri" w:cs="Calibri"/>
                  <w:color w:val="000000"/>
                  <w:sz w:val="22"/>
                </w:rPr>
                <w:delText>running on treadmill</w:delText>
              </w:r>
            </w:del>
          </w:p>
        </w:tc>
        <w:tc>
          <w:tcPr>
            <w:tcW w:w="5348" w:type="dxa"/>
            <w:noWrap/>
            <w:hideMark/>
          </w:tcPr>
          <w:p w14:paraId="030BCDEE" w14:textId="1892769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67" w:author="Nate Bachmeier [AWS-SA]" w:date="2023-05-04T18:11:00Z"/>
                <w:rFonts w:ascii="Calibri" w:eastAsia="Times New Roman" w:hAnsi="Calibri" w:cs="Calibri"/>
                <w:color w:val="000000"/>
                <w:sz w:val="22"/>
              </w:rPr>
            </w:pPr>
            <w:del w:id="2968" w:author="Nate Bachmeier [AWS-SA]" w:date="2023-05-04T18:11:00Z">
              <w:r w:rsidRPr="00E16572" w:rsidDel="009C19DC">
                <w:rPr>
                  <w:rFonts w:ascii="Calibri" w:eastAsia="Times New Roman" w:hAnsi="Calibri" w:cs="Calibri"/>
                  <w:color w:val="000000"/>
                  <w:sz w:val="22"/>
                </w:rPr>
                <w:delText>732</w:delText>
              </w:r>
            </w:del>
          </w:p>
        </w:tc>
      </w:tr>
      <w:tr w:rsidR="00E16572" w:rsidRPr="00E16572" w:rsidDel="009C19DC" w14:paraId="6B819AA8" w14:textId="1AD707DE" w:rsidTr="00B21582">
        <w:trPr>
          <w:cnfStyle w:val="000000100000" w:firstRow="0" w:lastRow="0" w:firstColumn="0" w:lastColumn="0" w:oddVBand="0" w:evenVBand="0" w:oddHBand="1" w:evenHBand="0" w:firstRowFirstColumn="0" w:firstRowLastColumn="0" w:lastRowFirstColumn="0" w:lastRowLastColumn="0"/>
          <w:trHeight w:val="300"/>
          <w:del w:id="29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209473F7" w:rsidR="00E16572" w:rsidRPr="00B21582" w:rsidDel="009C19DC" w:rsidRDefault="00E16572" w:rsidP="00E16572">
            <w:pPr>
              <w:spacing w:line="240" w:lineRule="auto"/>
              <w:ind w:firstLine="0"/>
              <w:rPr>
                <w:del w:id="2970" w:author="Nate Bachmeier [AWS-SA]" w:date="2023-05-04T18:11:00Z"/>
                <w:rFonts w:ascii="Calibri" w:eastAsia="Times New Roman" w:hAnsi="Calibri" w:cs="Calibri"/>
                <w:b w:val="0"/>
                <w:bCs w:val="0"/>
                <w:color w:val="000000"/>
                <w:sz w:val="22"/>
              </w:rPr>
            </w:pPr>
            <w:del w:id="2971" w:author="Nate Bachmeier [AWS-SA]" w:date="2023-05-04T18:11:00Z">
              <w:r w:rsidRPr="00E16572" w:rsidDel="009C19DC">
                <w:rPr>
                  <w:rFonts w:ascii="Calibri" w:eastAsia="Times New Roman" w:hAnsi="Calibri" w:cs="Calibri"/>
                  <w:color w:val="000000"/>
                  <w:sz w:val="22"/>
                </w:rPr>
                <w:delText>sailing</w:delText>
              </w:r>
            </w:del>
          </w:p>
        </w:tc>
        <w:tc>
          <w:tcPr>
            <w:tcW w:w="5348" w:type="dxa"/>
            <w:noWrap/>
            <w:hideMark/>
          </w:tcPr>
          <w:p w14:paraId="5D323E01" w14:textId="58F71B1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72" w:author="Nate Bachmeier [AWS-SA]" w:date="2023-05-04T18:11:00Z"/>
                <w:rFonts w:ascii="Calibri" w:eastAsia="Times New Roman" w:hAnsi="Calibri" w:cs="Calibri"/>
                <w:color w:val="000000"/>
                <w:sz w:val="22"/>
              </w:rPr>
            </w:pPr>
            <w:del w:id="2973" w:author="Nate Bachmeier [AWS-SA]" w:date="2023-05-04T18:11:00Z">
              <w:r w:rsidRPr="00E16572" w:rsidDel="009C19DC">
                <w:rPr>
                  <w:rFonts w:ascii="Calibri" w:eastAsia="Times New Roman" w:hAnsi="Calibri" w:cs="Calibri"/>
                  <w:color w:val="000000"/>
                  <w:sz w:val="22"/>
                </w:rPr>
                <w:delText>736</w:delText>
              </w:r>
            </w:del>
          </w:p>
        </w:tc>
      </w:tr>
      <w:tr w:rsidR="00E16572" w:rsidRPr="00E16572" w:rsidDel="009C19DC" w14:paraId="31CDE1D8" w14:textId="65656C6E" w:rsidTr="00B21582">
        <w:trPr>
          <w:trHeight w:val="300"/>
          <w:del w:id="29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59241957" w:rsidR="00E16572" w:rsidRPr="00B21582" w:rsidDel="009C19DC" w:rsidRDefault="00E16572" w:rsidP="00E16572">
            <w:pPr>
              <w:spacing w:line="240" w:lineRule="auto"/>
              <w:ind w:firstLine="0"/>
              <w:rPr>
                <w:del w:id="2975" w:author="Nate Bachmeier [AWS-SA]" w:date="2023-05-04T18:11:00Z"/>
                <w:rFonts w:ascii="Calibri" w:eastAsia="Times New Roman" w:hAnsi="Calibri" w:cs="Calibri"/>
                <w:b w:val="0"/>
                <w:bCs w:val="0"/>
                <w:color w:val="000000"/>
                <w:sz w:val="22"/>
              </w:rPr>
            </w:pPr>
            <w:del w:id="2976" w:author="Nate Bachmeier [AWS-SA]" w:date="2023-05-04T18:11:00Z">
              <w:r w:rsidRPr="00E16572" w:rsidDel="009C19DC">
                <w:rPr>
                  <w:rFonts w:ascii="Calibri" w:eastAsia="Times New Roman" w:hAnsi="Calibri" w:cs="Calibri"/>
                  <w:color w:val="000000"/>
                  <w:sz w:val="22"/>
                </w:rPr>
                <w:delText>salsa dancing</w:delText>
              </w:r>
            </w:del>
          </w:p>
        </w:tc>
        <w:tc>
          <w:tcPr>
            <w:tcW w:w="5348" w:type="dxa"/>
            <w:noWrap/>
            <w:hideMark/>
          </w:tcPr>
          <w:p w14:paraId="1C7E3BEE" w14:textId="1709935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77" w:author="Nate Bachmeier [AWS-SA]" w:date="2023-05-04T18:11:00Z"/>
                <w:rFonts w:ascii="Calibri" w:eastAsia="Times New Roman" w:hAnsi="Calibri" w:cs="Calibri"/>
                <w:color w:val="000000"/>
                <w:sz w:val="22"/>
              </w:rPr>
            </w:pPr>
            <w:del w:id="2978" w:author="Nate Bachmeier [AWS-SA]" w:date="2023-05-04T18:11:00Z">
              <w:r w:rsidRPr="00E16572" w:rsidDel="009C19DC">
                <w:rPr>
                  <w:rFonts w:ascii="Calibri" w:eastAsia="Times New Roman" w:hAnsi="Calibri" w:cs="Calibri"/>
                  <w:color w:val="000000"/>
                  <w:sz w:val="22"/>
                </w:rPr>
                <w:delText>427</w:delText>
              </w:r>
            </w:del>
          </w:p>
        </w:tc>
      </w:tr>
      <w:tr w:rsidR="00E16572" w:rsidRPr="00E16572" w:rsidDel="009C19DC" w14:paraId="594924DC" w14:textId="4C2B088A" w:rsidTr="00B21582">
        <w:trPr>
          <w:cnfStyle w:val="000000100000" w:firstRow="0" w:lastRow="0" w:firstColumn="0" w:lastColumn="0" w:oddVBand="0" w:evenVBand="0" w:oddHBand="1" w:evenHBand="0" w:firstRowFirstColumn="0" w:firstRowLastColumn="0" w:lastRowFirstColumn="0" w:lastRowLastColumn="0"/>
          <w:trHeight w:val="300"/>
          <w:del w:id="29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642D9058" w:rsidR="00E16572" w:rsidRPr="00B21582" w:rsidDel="009C19DC" w:rsidRDefault="00E16572" w:rsidP="00E16572">
            <w:pPr>
              <w:spacing w:line="240" w:lineRule="auto"/>
              <w:ind w:firstLine="0"/>
              <w:rPr>
                <w:del w:id="2980" w:author="Nate Bachmeier [AWS-SA]" w:date="2023-05-04T18:11:00Z"/>
                <w:rFonts w:ascii="Calibri" w:eastAsia="Times New Roman" w:hAnsi="Calibri" w:cs="Calibri"/>
                <w:b w:val="0"/>
                <w:bCs w:val="0"/>
                <w:color w:val="000000"/>
                <w:sz w:val="22"/>
              </w:rPr>
            </w:pPr>
            <w:del w:id="2981" w:author="Nate Bachmeier [AWS-SA]" w:date="2023-05-04T18:11:00Z">
              <w:r w:rsidRPr="00E16572" w:rsidDel="009C19DC">
                <w:rPr>
                  <w:rFonts w:ascii="Calibri" w:eastAsia="Times New Roman" w:hAnsi="Calibri" w:cs="Calibri"/>
                  <w:color w:val="000000"/>
                  <w:sz w:val="22"/>
                </w:rPr>
                <w:delText>saluting</w:delText>
              </w:r>
            </w:del>
          </w:p>
        </w:tc>
        <w:tc>
          <w:tcPr>
            <w:tcW w:w="5348" w:type="dxa"/>
            <w:noWrap/>
            <w:hideMark/>
          </w:tcPr>
          <w:p w14:paraId="26850CCF" w14:textId="1073F92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82" w:author="Nate Bachmeier [AWS-SA]" w:date="2023-05-04T18:11:00Z"/>
                <w:rFonts w:ascii="Calibri" w:eastAsia="Times New Roman" w:hAnsi="Calibri" w:cs="Calibri"/>
                <w:color w:val="000000"/>
                <w:sz w:val="22"/>
              </w:rPr>
            </w:pPr>
            <w:del w:id="2983" w:author="Nate Bachmeier [AWS-SA]" w:date="2023-05-04T18:11:00Z">
              <w:r w:rsidRPr="00E16572" w:rsidDel="009C19DC">
                <w:rPr>
                  <w:rFonts w:ascii="Calibri" w:eastAsia="Times New Roman" w:hAnsi="Calibri" w:cs="Calibri"/>
                  <w:color w:val="000000"/>
                  <w:sz w:val="22"/>
                </w:rPr>
                <w:delText>470</w:delText>
              </w:r>
            </w:del>
          </w:p>
        </w:tc>
      </w:tr>
      <w:tr w:rsidR="00E16572" w:rsidRPr="00E16572" w:rsidDel="009C19DC" w14:paraId="1BBC76C7" w14:textId="1CC7F5FD" w:rsidTr="00B21582">
        <w:trPr>
          <w:trHeight w:val="300"/>
          <w:del w:id="29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E20B256" w:rsidR="00E16572" w:rsidRPr="00B21582" w:rsidDel="009C19DC" w:rsidRDefault="00E16572" w:rsidP="00E16572">
            <w:pPr>
              <w:spacing w:line="240" w:lineRule="auto"/>
              <w:ind w:firstLine="0"/>
              <w:rPr>
                <w:del w:id="2985" w:author="Nate Bachmeier [AWS-SA]" w:date="2023-05-04T18:11:00Z"/>
                <w:rFonts w:ascii="Calibri" w:eastAsia="Times New Roman" w:hAnsi="Calibri" w:cs="Calibri"/>
                <w:b w:val="0"/>
                <w:bCs w:val="0"/>
                <w:color w:val="000000"/>
                <w:sz w:val="22"/>
              </w:rPr>
            </w:pPr>
            <w:del w:id="2986" w:author="Nate Bachmeier [AWS-SA]" w:date="2023-05-04T18:11:00Z">
              <w:r w:rsidRPr="00E16572" w:rsidDel="009C19DC">
                <w:rPr>
                  <w:rFonts w:ascii="Calibri" w:eastAsia="Times New Roman" w:hAnsi="Calibri" w:cs="Calibri"/>
                  <w:color w:val="000000"/>
                  <w:sz w:val="22"/>
                </w:rPr>
                <w:delText>sanding floor</w:delText>
              </w:r>
            </w:del>
          </w:p>
        </w:tc>
        <w:tc>
          <w:tcPr>
            <w:tcW w:w="5348" w:type="dxa"/>
            <w:noWrap/>
            <w:hideMark/>
          </w:tcPr>
          <w:p w14:paraId="3DF5DA17" w14:textId="44D43A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87" w:author="Nate Bachmeier [AWS-SA]" w:date="2023-05-04T18:11:00Z"/>
                <w:rFonts w:ascii="Calibri" w:eastAsia="Times New Roman" w:hAnsi="Calibri" w:cs="Calibri"/>
                <w:color w:val="000000"/>
                <w:sz w:val="22"/>
              </w:rPr>
            </w:pPr>
            <w:del w:id="2988" w:author="Nate Bachmeier [AWS-SA]" w:date="2023-05-04T18:11:00Z">
              <w:r w:rsidRPr="00E16572" w:rsidDel="009C19DC">
                <w:rPr>
                  <w:rFonts w:ascii="Calibri" w:eastAsia="Times New Roman" w:hAnsi="Calibri" w:cs="Calibri"/>
                  <w:color w:val="000000"/>
                  <w:sz w:val="22"/>
                </w:rPr>
                <w:delText>725</w:delText>
              </w:r>
            </w:del>
          </w:p>
        </w:tc>
      </w:tr>
      <w:tr w:rsidR="00E16572" w:rsidRPr="00E16572" w:rsidDel="009C19DC" w14:paraId="3825BE81" w14:textId="140A3575" w:rsidTr="00B21582">
        <w:trPr>
          <w:cnfStyle w:val="000000100000" w:firstRow="0" w:lastRow="0" w:firstColumn="0" w:lastColumn="0" w:oddVBand="0" w:evenVBand="0" w:oddHBand="1" w:evenHBand="0" w:firstRowFirstColumn="0" w:firstRowLastColumn="0" w:lastRowFirstColumn="0" w:lastRowLastColumn="0"/>
          <w:trHeight w:val="300"/>
          <w:del w:id="29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0356D185" w:rsidR="00E16572" w:rsidRPr="00B21582" w:rsidDel="009C19DC" w:rsidRDefault="00E16572" w:rsidP="00E16572">
            <w:pPr>
              <w:spacing w:line="240" w:lineRule="auto"/>
              <w:ind w:firstLine="0"/>
              <w:rPr>
                <w:del w:id="2990" w:author="Nate Bachmeier [AWS-SA]" w:date="2023-05-04T18:11:00Z"/>
                <w:rFonts w:ascii="Calibri" w:eastAsia="Times New Roman" w:hAnsi="Calibri" w:cs="Calibri"/>
                <w:b w:val="0"/>
                <w:bCs w:val="0"/>
                <w:color w:val="000000"/>
                <w:sz w:val="22"/>
              </w:rPr>
            </w:pPr>
            <w:del w:id="2991" w:author="Nate Bachmeier [AWS-SA]" w:date="2023-05-04T18:11:00Z">
              <w:r w:rsidRPr="00E16572" w:rsidDel="009C19DC">
                <w:rPr>
                  <w:rFonts w:ascii="Calibri" w:eastAsia="Times New Roman" w:hAnsi="Calibri" w:cs="Calibri"/>
                  <w:color w:val="000000"/>
                  <w:sz w:val="22"/>
                </w:rPr>
                <w:delText>sanding wood</w:delText>
              </w:r>
            </w:del>
          </w:p>
        </w:tc>
        <w:tc>
          <w:tcPr>
            <w:tcW w:w="5348" w:type="dxa"/>
            <w:noWrap/>
            <w:hideMark/>
          </w:tcPr>
          <w:p w14:paraId="421198F5" w14:textId="7599457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2992" w:author="Nate Bachmeier [AWS-SA]" w:date="2023-05-04T18:11:00Z"/>
                <w:rFonts w:ascii="Calibri" w:eastAsia="Times New Roman" w:hAnsi="Calibri" w:cs="Calibri"/>
                <w:color w:val="000000"/>
                <w:sz w:val="22"/>
              </w:rPr>
            </w:pPr>
            <w:del w:id="2993" w:author="Nate Bachmeier [AWS-SA]" w:date="2023-05-04T18:11:00Z">
              <w:r w:rsidRPr="00E16572" w:rsidDel="009C19DC">
                <w:rPr>
                  <w:rFonts w:ascii="Calibri" w:eastAsia="Times New Roman" w:hAnsi="Calibri" w:cs="Calibri"/>
                  <w:color w:val="000000"/>
                  <w:sz w:val="22"/>
                </w:rPr>
                <w:delText>508</w:delText>
              </w:r>
            </w:del>
          </w:p>
        </w:tc>
      </w:tr>
      <w:tr w:rsidR="00E16572" w:rsidRPr="00E16572" w:rsidDel="009C19DC" w14:paraId="56B7ABD6" w14:textId="423A541F" w:rsidTr="00B21582">
        <w:trPr>
          <w:trHeight w:val="300"/>
          <w:del w:id="29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40AA4B27" w:rsidR="00E16572" w:rsidRPr="00B21582" w:rsidDel="009C19DC" w:rsidRDefault="00E16572" w:rsidP="00E16572">
            <w:pPr>
              <w:spacing w:line="240" w:lineRule="auto"/>
              <w:ind w:firstLine="0"/>
              <w:rPr>
                <w:del w:id="2995" w:author="Nate Bachmeier [AWS-SA]" w:date="2023-05-04T18:11:00Z"/>
                <w:rFonts w:ascii="Calibri" w:eastAsia="Times New Roman" w:hAnsi="Calibri" w:cs="Calibri"/>
                <w:b w:val="0"/>
                <w:bCs w:val="0"/>
                <w:color w:val="000000"/>
                <w:sz w:val="22"/>
              </w:rPr>
            </w:pPr>
            <w:del w:id="2996" w:author="Nate Bachmeier [AWS-SA]" w:date="2023-05-04T18:11:00Z">
              <w:r w:rsidRPr="00E16572" w:rsidDel="009C19DC">
                <w:rPr>
                  <w:rFonts w:ascii="Calibri" w:eastAsia="Times New Roman" w:hAnsi="Calibri" w:cs="Calibri"/>
                  <w:color w:val="000000"/>
                  <w:sz w:val="22"/>
                </w:rPr>
                <w:delText>sausage making</w:delText>
              </w:r>
            </w:del>
          </w:p>
        </w:tc>
        <w:tc>
          <w:tcPr>
            <w:tcW w:w="5348" w:type="dxa"/>
            <w:noWrap/>
            <w:hideMark/>
          </w:tcPr>
          <w:p w14:paraId="6FF9A18E" w14:textId="289A4A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2997" w:author="Nate Bachmeier [AWS-SA]" w:date="2023-05-04T18:11:00Z"/>
                <w:rFonts w:ascii="Calibri" w:eastAsia="Times New Roman" w:hAnsi="Calibri" w:cs="Calibri"/>
                <w:color w:val="000000"/>
                <w:sz w:val="22"/>
              </w:rPr>
            </w:pPr>
            <w:del w:id="2998" w:author="Nate Bachmeier [AWS-SA]" w:date="2023-05-04T18:11:00Z">
              <w:r w:rsidRPr="00E16572" w:rsidDel="009C19DC">
                <w:rPr>
                  <w:rFonts w:ascii="Calibri" w:eastAsia="Times New Roman" w:hAnsi="Calibri" w:cs="Calibri"/>
                  <w:color w:val="000000"/>
                  <w:sz w:val="22"/>
                </w:rPr>
                <w:delText>515</w:delText>
              </w:r>
            </w:del>
          </w:p>
        </w:tc>
      </w:tr>
      <w:tr w:rsidR="00E16572" w:rsidRPr="00E16572" w:rsidDel="009C19DC" w14:paraId="564863CE" w14:textId="0CD7BF56" w:rsidTr="00B21582">
        <w:trPr>
          <w:cnfStyle w:val="000000100000" w:firstRow="0" w:lastRow="0" w:firstColumn="0" w:lastColumn="0" w:oddVBand="0" w:evenVBand="0" w:oddHBand="1" w:evenHBand="0" w:firstRowFirstColumn="0" w:firstRowLastColumn="0" w:lastRowFirstColumn="0" w:lastRowLastColumn="0"/>
          <w:trHeight w:val="300"/>
          <w:del w:id="29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46E4994C" w:rsidR="00E16572" w:rsidRPr="00B21582" w:rsidDel="009C19DC" w:rsidRDefault="00E16572" w:rsidP="00E16572">
            <w:pPr>
              <w:spacing w:line="240" w:lineRule="auto"/>
              <w:ind w:firstLine="0"/>
              <w:rPr>
                <w:del w:id="3000" w:author="Nate Bachmeier [AWS-SA]" w:date="2023-05-04T18:11:00Z"/>
                <w:rFonts w:ascii="Calibri" w:eastAsia="Times New Roman" w:hAnsi="Calibri" w:cs="Calibri"/>
                <w:b w:val="0"/>
                <w:bCs w:val="0"/>
                <w:color w:val="000000"/>
                <w:sz w:val="22"/>
              </w:rPr>
            </w:pPr>
            <w:del w:id="3001" w:author="Nate Bachmeier [AWS-SA]" w:date="2023-05-04T18:11:00Z">
              <w:r w:rsidRPr="00E16572" w:rsidDel="009C19DC">
                <w:rPr>
                  <w:rFonts w:ascii="Calibri" w:eastAsia="Times New Roman" w:hAnsi="Calibri" w:cs="Calibri"/>
                  <w:color w:val="000000"/>
                  <w:sz w:val="22"/>
                </w:rPr>
                <w:delText>sawing wood</w:delText>
              </w:r>
            </w:del>
          </w:p>
        </w:tc>
        <w:tc>
          <w:tcPr>
            <w:tcW w:w="5348" w:type="dxa"/>
            <w:noWrap/>
            <w:hideMark/>
          </w:tcPr>
          <w:p w14:paraId="6B8B33A0" w14:textId="1FA80BC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02" w:author="Nate Bachmeier [AWS-SA]" w:date="2023-05-04T18:11:00Z"/>
                <w:rFonts w:ascii="Calibri" w:eastAsia="Times New Roman" w:hAnsi="Calibri" w:cs="Calibri"/>
                <w:color w:val="000000"/>
                <w:sz w:val="22"/>
              </w:rPr>
            </w:pPr>
            <w:del w:id="3003" w:author="Nate Bachmeier [AWS-SA]" w:date="2023-05-04T18:11:00Z">
              <w:r w:rsidRPr="00E16572" w:rsidDel="009C19DC">
                <w:rPr>
                  <w:rFonts w:ascii="Calibri" w:eastAsia="Times New Roman" w:hAnsi="Calibri" w:cs="Calibri"/>
                  <w:color w:val="000000"/>
                  <w:sz w:val="22"/>
                </w:rPr>
                <w:delText>564</w:delText>
              </w:r>
            </w:del>
          </w:p>
        </w:tc>
      </w:tr>
      <w:tr w:rsidR="00E16572" w:rsidRPr="00E16572" w:rsidDel="009C19DC" w14:paraId="0DB05C3F" w14:textId="51A2E0E9" w:rsidTr="00B21582">
        <w:trPr>
          <w:trHeight w:val="300"/>
          <w:del w:id="30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1F114EA8" w:rsidR="00E16572" w:rsidRPr="00B21582" w:rsidDel="009C19DC" w:rsidRDefault="00E16572" w:rsidP="00E16572">
            <w:pPr>
              <w:spacing w:line="240" w:lineRule="auto"/>
              <w:ind w:firstLine="0"/>
              <w:rPr>
                <w:del w:id="3005" w:author="Nate Bachmeier [AWS-SA]" w:date="2023-05-04T18:11:00Z"/>
                <w:rFonts w:ascii="Calibri" w:eastAsia="Times New Roman" w:hAnsi="Calibri" w:cs="Calibri"/>
                <w:b w:val="0"/>
                <w:bCs w:val="0"/>
                <w:color w:val="000000"/>
                <w:sz w:val="22"/>
              </w:rPr>
            </w:pPr>
            <w:del w:id="3006" w:author="Nate Bachmeier [AWS-SA]" w:date="2023-05-04T18:11:00Z">
              <w:r w:rsidRPr="00E16572" w:rsidDel="009C19DC">
                <w:rPr>
                  <w:rFonts w:ascii="Calibri" w:eastAsia="Times New Roman" w:hAnsi="Calibri" w:cs="Calibri"/>
                  <w:color w:val="000000"/>
                  <w:sz w:val="22"/>
                </w:rPr>
                <w:delText>scrambling eggs</w:delText>
              </w:r>
            </w:del>
          </w:p>
        </w:tc>
        <w:tc>
          <w:tcPr>
            <w:tcW w:w="5348" w:type="dxa"/>
            <w:noWrap/>
            <w:hideMark/>
          </w:tcPr>
          <w:p w14:paraId="058D02C8" w14:textId="741B2D3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07" w:author="Nate Bachmeier [AWS-SA]" w:date="2023-05-04T18:11:00Z"/>
                <w:rFonts w:ascii="Calibri" w:eastAsia="Times New Roman" w:hAnsi="Calibri" w:cs="Calibri"/>
                <w:color w:val="000000"/>
                <w:sz w:val="22"/>
              </w:rPr>
            </w:pPr>
            <w:del w:id="3008" w:author="Nate Bachmeier [AWS-SA]" w:date="2023-05-04T18:11:00Z">
              <w:r w:rsidRPr="00E16572" w:rsidDel="009C19DC">
                <w:rPr>
                  <w:rFonts w:ascii="Calibri" w:eastAsia="Times New Roman" w:hAnsi="Calibri" w:cs="Calibri"/>
                  <w:color w:val="000000"/>
                  <w:sz w:val="22"/>
                </w:rPr>
                <w:delText>686</w:delText>
              </w:r>
            </w:del>
          </w:p>
        </w:tc>
      </w:tr>
      <w:tr w:rsidR="00E16572" w:rsidRPr="00E16572" w:rsidDel="009C19DC" w14:paraId="7D166F7F" w14:textId="3519469B" w:rsidTr="00B21582">
        <w:trPr>
          <w:cnfStyle w:val="000000100000" w:firstRow="0" w:lastRow="0" w:firstColumn="0" w:lastColumn="0" w:oddVBand="0" w:evenVBand="0" w:oddHBand="1" w:evenHBand="0" w:firstRowFirstColumn="0" w:firstRowLastColumn="0" w:lastRowFirstColumn="0" w:lastRowLastColumn="0"/>
          <w:trHeight w:val="300"/>
          <w:del w:id="30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0DD5D810" w:rsidR="00E16572" w:rsidRPr="00B21582" w:rsidDel="009C19DC" w:rsidRDefault="00E16572" w:rsidP="00E16572">
            <w:pPr>
              <w:spacing w:line="240" w:lineRule="auto"/>
              <w:ind w:firstLine="0"/>
              <w:rPr>
                <w:del w:id="3010" w:author="Nate Bachmeier [AWS-SA]" w:date="2023-05-04T18:11:00Z"/>
                <w:rFonts w:ascii="Calibri" w:eastAsia="Times New Roman" w:hAnsi="Calibri" w:cs="Calibri"/>
                <w:b w:val="0"/>
                <w:bCs w:val="0"/>
                <w:color w:val="000000"/>
                <w:sz w:val="22"/>
              </w:rPr>
            </w:pPr>
            <w:del w:id="3011" w:author="Nate Bachmeier [AWS-SA]" w:date="2023-05-04T18:11:00Z">
              <w:r w:rsidRPr="00E16572" w:rsidDel="009C19DC">
                <w:rPr>
                  <w:rFonts w:ascii="Calibri" w:eastAsia="Times New Roman" w:hAnsi="Calibri" w:cs="Calibri"/>
                  <w:color w:val="000000"/>
                  <w:sz w:val="22"/>
                </w:rPr>
                <w:delText>scrapbooking</w:delText>
              </w:r>
            </w:del>
          </w:p>
        </w:tc>
        <w:tc>
          <w:tcPr>
            <w:tcW w:w="5348" w:type="dxa"/>
            <w:noWrap/>
            <w:hideMark/>
          </w:tcPr>
          <w:p w14:paraId="51CB3E00" w14:textId="13D3881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12" w:author="Nate Bachmeier [AWS-SA]" w:date="2023-05-04T18:11:00Z"/>
                <w:rFonts w:ascii="Calibri" w:eastAsia="Times New Roman" w:hAnsi="Calibri" w:cs="Calibri"/>
                <w:color w:val="000000"/>
                <w:sz w:val="22"/>
              </w:rPr>
            </w:pPr>
            <w:del w:id="3013" w:author="Nate Bachmeier [AWS-SA]" w:date="2023-05-04T18:11:00Z">
              <w:r w:rsidRPr="00E16572" w:rsidDel="009C19DC">
                <w:rPr>
                  <w:rFonts w:ascii="Calibri" w:eastAsia="Times New Roman" w:hAnsi="Calibri" w:cs="Calibri"/>
                  <w:color w:val="000000"/>
                  <w:sz w:val="22"/>
                </w:rPr>
                <w:delText>594</w:delText>
              </w:r>
            </w:del>
          </w:p>
        </w:tc>
      </w:tr>
      <w:tr w:rsidR="00E16572" w:rsidRPr="00E16572" w:rsidDel="009C19DC" w14:paraId="06026D0D" w14:textId="72162E7A" w:rsidTr="00B21582">
        <w:trPr>
          <w:trHeight w:val="300"/>
          <w:del w:id="30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6405307C" w:rsidR="00E16572" w:rsidRPr="00B21582" w:rsidDel="009C19DC" w:rsidRDefault="00E16572" w:rsidP="00E16572">
            <w:pPr>
              <w:spacing w:line="240" w:lineRule="auto"/>
              <w:ind w:firstLine="0"/>
              <w:rPr>
                <w:del w:id="3015" w:author="Nate Bachmeier [AWS-SA]" w:date="2023-05-04T18:11:00Z"/>
                <w:rFonts w:ascii="Calibri" w:eastAsia="Times New Roman" w:hAnsi="Calibri" w:cs="Calibri"/>
                <w:b w:val="0"/>
                <w:bCs w:val="0"/>
                <w:color w:val="000000"/>
                <w:sz w:val="22"/>
              </w:rPr>
            </w:pPr>
            <w:del w:id="3016" w:author="Nate Bachmeier [AWS-SA]" w:date="2023-05-04T18:11:00Z">
              <w:r w:rsidRPr="00E16572" w:rsidDel="009C19DC">
                <w:rPr>
                  <w:rFonts w:ascii="Calibri" w:eastAsia="Times New Roman" w:hAnsi="Calibri" w:cs="Calibri"/>
                  <w:color w:val="000000"/>
                  <w:sz w:val="22"/>
                </w:rPr>
                <w:delText>scrubbing face</w:delText>
              </w:r>
            </w:del>
          </w:p>
        </w:tc>
        <w:tc>
          <w:tcPr>
            <w:tcW w:w="5348" w:type="dxa"/>
            <w:noWrap/>
            <w:hideMark/>
          </w:tcPr>
          <w:p w14:paraId="4D0CFAE8" w14:textId="50EB688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17" w:author="Nate Bachmeier [AWS-SA]" w:date="2023-05-04T18:11:00Z"/>
                <w:rFonts w:ascii="Calibri" w:eastAsia="Times New Roman" w:hAnsi="Calibri" w:cs="Calibri"/>
                <w:color w:val="000000"/>
                <w:sz w:val="22"/>
              </w:rPr>
            </w:pPr>
            <w:del w:id="3018"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3225CBE5" w14:textId="0BBA578D" w:rsidTr="00B21582">
        <w:trPr>
          <w:cnfStyle w:val="000000100000" w:firstRow="0" w:lastRow="0" w:firstColumn="0" w:lastColumn="0" w:oddVBand="0" w:evenVBand="0" w:oddHBand="1" w:evenHBand="0" w:firstRowFirstColumn="0" w:firstRowLastColumn="0" w:lastRowFirstColumn="0" w:lastRowLastColumn="0"/>
          <w:trHeight w:val="300"/>
          <w:del w:id="30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5D384753" w:rsidR="00E16572" w:rsidRPr="00B21582" w:rsidDel="009C19DC" w:rsidRDefault="00E16572" w:rsidP="00E16572">
            <w:pPr>
              <w:spacing w:line="240" w:lineRule="auto"/>
              <w:ind w:firstLine="0"/>
              <w:rPr>
                <w:del w:id="3020" w:author="Nate Bachmeier [AWS-SA]" w:date="2023-05-04T18:11:00Z"/>
                <w:rFonts w:ascii="Calibri" w:eastAsia="Times New Roman" w:hAnsi="Calibri" w:cs="Calibri"/>
                <w:b w:val="0"/>
                <w:bCs w:val="0"/>
                <w:color w:val="000000"/>
                <w:sz w:val="22"/>
              </w:rPr>
            </w:pPr>
            <w:del w:id="3021" w:author="Nate Bachmeier [AWS-SA]" w:date="2023-05-04T18:11:00Z">
              <w:r w:rsidRPr="00E16572" w:rsidDel="009C19DC">
                <w:rPr>
                  <w:rFonts w:ascii="Calibri" w:eastAsia="Times New Roman" w:hAnsi="Calibri" w:cs="Calibri"/>
                  <w:color w:val="000000"/>
                  <w:sz w:val="22"/>
                </w:rPr>
                <w:delText>scuba diving</w:delText>
              </w:r>
            </w:del>
          </w:p>
        </w:tc>
        <w:tc>
          <w:tcPr>
            <w:tcW w:w="5348" w:type="dxa"/>
            <w:noWrap/>
            <w:hideMark/>
          </w:tcPr>
          <w:p w14:paraId="735F82B2" w14:textId="6DC723E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22" w:author="Nate Bachmeier [AWS-SA]" w:date="2023-05-04T18:11:00Z"/>
                <w:rFonts w:ascii="Calibri" w:eastAsia="Times New Roman" w:hAnsi="Calibri" w:cs="Calibri"/>
                <w:color w:val="000000"/>
                <w:sz w:val="22"/>
              </w:rPr>
            </w:pPr>
            <w:del w:id="3023" w:author="Nate Bachmeier [AWS-SA]" w:date="2023-05-04T18:11:00Z">
              <w:r w:rsidRPr="00E16572" w:rsidDel="009C19DC">
                <w:rPr>
                  <w:rFonts w:ascii="Calibri" w:eastAsia="Times New Roman" w:hAnsi="Calibri" w:cs="Calibri"/>
                  <w:color w:val="000000"/>
                  <w:sz w:val="22"/>
                </w:rPr>
                <w:delText>634</w:delText>
              </w:r>
            </w:del>
          </w:p>
        </w:tc>
      </w:tr>
      <w:tr w:rsidR="00E16572" w:rsidRPr="00E16572" w:rsidDel="009C19DC" w14:paraId="6937CEFA" w14:textId="763FEF04" w:rsidTr="00B21582">
        <w:trPr>
          <w:trHeight w:val="300"/>
          <w:del w:id="30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2DF9E61D" w:rsidR="00E16572" w:rsidRPr="00B21582" w:rsidDel="009C19DC" w:rsidRDefault="00E16572" w:rsidP="00E16572">
            <w:pPr>
              <w:spacing w:line="240" w:lineRule="auto"/>
              <w:ind w:firstLine="0"/>
              <w:rPr>
                <w:del w:id="3025" w:author="Nate Bachmeier [AWS-SA]" w:date="2023-05-04T18:11:00Z"/>
                <w:rFonts w:ascii="Calibri" w:eastAsia="Times New Roman" w:hAnsi="Calibri" w:cs="Calibri"/>
                <w:b w:val="0"/>
                <w:bCs w:val="0"/>
                <w:color w:val="000000"/>
                <w:sz w:val="22"/>
              </w:rPr>
            </w:pPr>
            <w:del w:id="3026" w:author="Nate Bachmeier [AWS-SA]" w:date="2023-05-04T18:11:00Z">
              <w:r w:rsidRPr="00E16572" w:rsidDel="009C19DC">
                <w:rPr>
                  <w:rFonts w:ascii="Calibri" w:eastAsia="Times New Roman" w:hAnsi="Calibri" w:cs="Calibri"/>
                  <w:color w:val="000000"/>
                  <w:sz w:val="22"/>
                </w:rPr>
                <w:delText>seasoning food</w:delText>
              </w:r>
            </w:del>
          </w:p>
        </w:tc>
        <w:tc>
          <w:tcPr>
            <w:tcW w:w="5348" w:type="dxa"/>
            <w:noWrap/>
            <w:hideMark/>
          </w:tcPr>
          <w:p w14:paraId="33A8AE69" w14:textId="2C37DDA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27" w:author="Nate Bachmeier [AWS-SA]" w:date="2023-05-04T18:11:00Z"/>
                <w:rFonts w:ascii="Calibri" w:eastAsia="Times New Roman" w:hAnsi="Calibri" w:cs="Calibri"/>
                <w:color w:val="000000"/>
                <w:sz w:val="22"/>
              </w:rPr>
            </w:pPr>
            <w:del w:id="3028" w:author="Nate Bachmeier [AWS-SA]" w:date="2023-05-04T18:11:00Z">
              <w:r w:rsidRPr="00E16572" w:rsidDel="009C19DC">
                <w:rPr>
                  <w:rFonts w:ascii="Calibri" w:eastAsia="Times New Roman" w:hAnsi="Calibri" w:cs="Calibri"/>
                  <w:color w:val="000000"/>
                  <w:sz w:val="22"/>
                </w:rPr>
                <w:delText>520</w:delText>
              </w:r>
            </w:del>
          </w:p>
        </w:tc>
      </w:tr>
      <w:tr w:rsidR="00E16572" w:rsidRPr="00E16572" w:rsidDel="009C19DC" w14:paraId="70419FA1" w14:textId="743E6823" w:rsidTr="00B21582">
        <w:trPr>
          <w:cnfStyle w:val="000000100000" w:firstRow="0" w:lastRow="0" w:firstColumn="0" w:lastColumn="0" w:oddVBand="0" w:evenVBand="0" w:oddHBand="1" w:evenHBand="0" w:firstRowFirstColumn="0" w:firstRowLastColumn="0" w:lastRowFirstColumn="0" w:lastRowLastColumn="0"/>
          <w:trHeight w:val="300"/>
          <w:del w:id="30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4E1975E2" w:rsidR="00E16572" w:rsidRPr="00B21582" w:rsidDel="009C19DC" w:rsidRDefault="00E16572" w:rsidP="00E16572">
            <w:pPr>
              <w:spacing w:line="240" w:lineRule="auto"/>
              <w:ind w:firstLine="0"/>
              <w:rPr>
                <w:del w:id="3030" w:author="Nate Bachmeier [AWS-SA]" w:date="2023-05-04T18:11:00Z"/>
                <w:rFonts w:ascii="Calibri" w:eastAsia="Times New Roman" w:hAnsi="Calibri" w:cs="Calibri"/>
                <w:b w:val="0"/>
                <w:bCs w:val="0"/>
                <w:color w:val="000000"/>
                <w:sz w:val="22"/>
              </w:rPr>
            </w:pPr>
            <w:del w:id="3031" w:author="Nate Bachmeier [AWS-SA]" w:date="2023-05-04T18:11:00Z">
              <w:r w:rsidRPr="00E16572" w:rsidDel="009C19DC">
                <w:rPr>
                  <w:rFonts w:ascii="Calibri" w:eastAsia="Times New Roman" w:hAnsi="Calibri" w:cs="Calibri"/>
                  <w:color w:val="000000"/>
                  <w:sz w:val="22"/>
                </w:rPr>
                <w:delText>separating eggs</w:delText>
              </w:r>
            </w:del>
          </w:p>
        </w:tc>
        <w:tc>
          <w:tcPr>
            <w:tcW w:w="5348" w:type="dxa"/>
            <w:noWrap/>
            <w:hideMark/>
          </w:tcPr>
          <w:p w14:paraId="7C414D5B" w14:textId="518EF44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32" w:author="Nate Bachmeier [AWS-SA]" w:date="2023-05-04T18:11:00Z"/>
                <w:rFonts w:ascii="Calibri" w:eastAsia="Times New Roman" w:hAnsi="Calibri" w:cs="Calibri"/>
                <w:color w:val="000000"/>
                <w:sz w:val="22"/>
              </w:rPr>
            </w:pPr>
            <w:del w:id="3033" w:author="Nate Bachmeier [AWS-SA]" w:date="2023-05-04T18:11:00Z">
              <w:r w:rsidRPr="00E16572" w:rsidDel="009C19DC">
                <w:rPr>
                  <w:rFonts w:ascii="Calibri" w:eastAsia="Times New Roman" w:hAnsi="Calibri" w:cs="Calibri"/>
                  <w:color w:val="000000"/>
                  <w:sz w:val="22"/>
                </w:rPr>
                <w:delText>608</w:delText>
              </w:r>
            </w:del>
          </w:p>
        </w:tc>
      </w:tr>
      <w:tr w:rsidR="00E16572" w:rsidRPr="00E16572" w:rsidDel="009C19DC" w14:paraId="4D2F99E7" w14:textId="3CE04F25" w:rsidTr="00B21582">
        <w:trPr>
          <w:trHeight w:val="300"/>
          <w:del w:id="30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1422CA43" w:rsidR="00E16572" w:rsidRPr="00B21582" w:rsidDel="009C19DC" w:rsidRDefault="00E16572" w:rsidP="00E16572">
            <w:pPr>
              <w:spacing w:line="240" w:lineRule="auto"/>
              <w:ind w:firstLine="0"/>
              <w:rPr>
                <w:del w:id="3035" w:author="Nate Bachmeier [AWS-SA]" w:date="2023-05-04T18:11:00Z"/>
                <w:rFonts w:ascii="Calibri" w:eastAsia="Times New Roman" w:hAnsi="Calibri" w:cs="Calibri"/>
                <w:b w:val="0"/>
                <w:bCs w:val="0"/>
                <w:color w:val="000000"/>
                <w:sz w:val="22"/>
              </w:rPr>
            </w:pPr>
            <w:del w:id="3036" w:author="Nate Bachmeier [AWS-SA]" w:date="2023-05-04T18:11:00Z">
              <w:r w:rsidRPr="00E16572" w:rsidDel="009C19DC">
                <w:rPr>
                  <w:rFonts w:ascii="Calibri" w:eastAsia="Times New Roman" w:hAnsi="Calibri" w:cs="Calibri"/>
                  <w:color w:val="000000"/>
                  <w:sz w:val="22"/>
                </w:rPr>
                <w:delText>setting table</w:delText>
              </w:r>
            </w:del>
          </w:p>
        </w:tc>
        <w:tc>
          <w:tcPr>
            <w:tcW w:w="5348" w:type="dxa"/>
            <w:noWrap/>
            <w:hideMark/>
          </w:tcPr>
          <w:p w14:paraId="311351A3" w14:textId="0754021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37" w:author="Nate Bachmeier [AWS-SA]" w:date="2023-05-04T18:11:00Z"/>
                <w:rFonts w:ascii="Calibri" w:eastAsia="Times New Roman" w:hAnsi="Calibri" w:cs="Calibri"/>
                <w:color w:val="000000"/>
                <w:sz w:val="22"/>
              </w:rPr>
            </w:pPr>
            <w:del w:id="3038" w:author="Nate Bachmeier [AWS-SA]" w:date="2023-05-04T18:11:00Z">
              <w:r w:rsidRPr="00E16572" w:rsidDel="009C19DC">
                <w:rPr>
                  <w:rFonts w:ascii="Calibri" w:eastAsia="Times New Roman" w:hAnsi="Calibri" w:cs="Calibri"/>
                  <w:color w:val="000000"/>
                  <w:sz w:val="22"/>
                </w:rPr>
                <w:delText>560</w:delText>
              </w:r>
            </w:del>
          </w:p>
        </w:tc>
      </w:tr>
      <w:tr w:rsidR="00E16572" w:rsidRPr="00E16572" w:rsidDel="009C19DC" w14:paraId="2D47591C" w14:textId="7A56ECDB" w:rsidTr="00B21582">
        <w:trPr>
          <w:cnfStyle w:val="000000100000" w:firstRow="0" w:lastRow="0" w:firstColumn="0" w:lastColumn="0" w:oddVBand="0" w:evenVBand="0" w:oddHBand="1" w:evenHBand="0" w:firstRowFirstColumn="0" w:firstRowLastColumn="0" w:lastRowFirstColumn="0" w:lastRowLastColumn="0"/>
          <w:trHeight w:val="300"/>
          <w:del w:id="30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036ED13F" w:rsidR="00E16572" w:rsidRPr="00B21582" w:rsidDel="009C19DC" w:rsidRDefault="00E16572" w:rsidP="00E16572">
            <w:pPr>
              <w:spacing w:line="240" w:lineRule="auto"/>
              <w:ind w:firstLine="0"/>
              <w:rPr>
                <w:del w:id="3040" w:author="Nate Bachmeier [AWS-SA]" w:date="2023-05-04T18:11:00Z"/>
                <w:rFonts w:ascii="Calibri" w:eastAsia="Times New Roman" w:hAnsi="Calibri" w:cs="Calibri"/>
                <w:b w:val="0"/>
                <w:bCs w:val="0"/>
                <w:color w:val="000000"/>
                <w:sz w:val="22"/>
              </w:rPr>
            </w:pPr>
            <w:del w:id="3041" w:author="Nate Bachmeier [AWS-SA]" w:date="2023-05-04T18:11:00Z">
              <w:r w:rsidRPr="00E16572" w:rsidDel="009C19DC">
                <w:rPr>
                  <w:rFonts w:ascii="Calibri" w:eastAsia="Times New Roman" w:hAnsi="Calibri" w:cs="Calibri"/>
                  <w:color w:val="000000"/>
                  <w:sz w:val="22"/>
                </w:rPr>
                <w:delText>sewing</w:delText>
              </w:r>
            </w:del>
          </w:p>
        </w:tc>
        <w:tc>
          <w:tcPr>
            <w:tcW w:w="5348" w:type="dxa"/>
            <w:noWrap/>
            <w:hideMark/>
          </w:tcPr>
          <w:p w14:paraId="6EAAE606" w14:textId="2BE1391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42" w:author="Nate Bachmeier [AWS-SA]" w:date="2023-05-04T18:11:00Z"/>
                <w:rFonts w:ascii="Calibri" w:eastAsia="Times New Roman" w:hAnsi="Calibri" w:cs="Calibri"/>
                <w:color w:val="000000"/>
                <w:sz w:val="22"/>
              </w:rPr>
            </w:pPr>
            <w:del w:id="3043"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4E097199" w14:textId="375CF3A3" w:rsidTr="00B21582">
        <w:trPr>
          <w:trHeight w:val="300"/>
          <w:del w:id="30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15B7EA85" w:rsidR="00E16572" w:rsidRPr="00B21582" w:rsidDel="009C19DC" w:rsidRDefault="00E16572" w:rsidP="00E16572">
            <w:pPr>
              <w:spacing w:line="240" w:lineRule="auto"/>
              <w:ind w:firstLine="0"/>
              <w:rPr>
                <w:del w:id="3045" w:author="Nate Bachmeier [AWS-SA]" w:date="2023-05-04T18:11:00Z"/>
                <w:rFonts w:ascii="Calibri" w:eastAsia="Times New Roman" w:hAnsi="Calibri" w:cs="Calibri"/>
                <w:b w:val="0"/>
                <w:bCs w:val="0"/>
                <w:color w:val="000000"/>
                <w:sz w:val="22"/>
              </w:rPr>
            </w:pPr>
            <w:del w:id="3046" w:author="Nate Bachmeier [AWS-SA]" w:date="2023-05-04T18:11:00Z">
              <w:r w:rsidRPr="00E16572" w:rsidDel="009C19DC">
                <w:rPr>
                  <w:rFonts w:ascii="Calibri" w:eastAsia="Times New Roman" w:hAnsi="Calibri" w:cs="Calibri"/>
                  <w:color w:val="000000"/>
                  <w:sz w:val="22"/>
                </w:rPr>
                <w:delText>shaking hands</w:delText>
              </w:r>
            </w:del>
          </w:p>
        </w:tc>
        <w:tc>
          <w:tcPr>
            <w:tcW w:w="5348" w:type="dxa"/>
            <w:noWrap/>
            <w:hideMark/>
          </w:tcPr>
          <w:p w14:paraId="16DD977E" w14:textId="3959715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47" w:author="Nate Bachmeier [AWS-SA]" w:date="2023-05-04T18:11:00Z"/>
                <w:rFonts w:ascii="Calibri" w:eastAsia="Times New Roman" w:hAnsi="Calibri" w:cs="Calibri"/>
                <w:color w:val="000000"/>
                <w:sz w:val="22"/>
              </w:rPr>
            </w:pPr>
            <w:del w:id="3048" w:author="Nate Bachmeier [AWS-SA]" w:date="2023-05-04T18:11:00Z">
              <w:r w:rsidRPr="00E16572" w:rsidDel="009C19DC">
                <w:rPr>
                  <w:rFonts w:ascii="Calibri" w:eastAsia="Times New Roman" w:hAnsi="Calibri" w:cs="Calibri"/>
                  <w:color w:val="000000"/>
                  <w:sz w:val="22"/>
                </w:rPr>
                <w:delText>632</w:delText>
              </w:r>
            </w:del>
          </w:p>
        </w:tc>
      </w:tr>
      <w:tr w:rsidR="00E16572" w:rsidRPr="00E16572" w:rsidDel="009C19DC" w14:paraId="7C2C107F" w14:textId="479D7836" w:rsidTr="00B21582">
        <w:trPr>
          <w:cnfStyle w:val="000000100000" w:firstRow="0" w:lastRow="0" w:firstColumn="0" w:lastColumn="0" w:oddVBand="0" w:evenVBand="0" w:oddHBand="1" w:evenHBand="0" w:firstRowFirstColumn="0" w:firstRowLastColumn="0" w:lastRowFirstColumn="0" w:lastRowLastColumn="0"/>
          <w:trHeight w:val="300"/>
          <w:del w:id="30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6420E548" w:rsidR="00E16572" w:rsidRPr="00B21582" w:rsidDel="009C19DC" w:rsidRDefault="00E16572" w:rsidP="00E16572">
            <w:pPr>
              <w:spacing w:line="240" w:lineRule="auto"/>
              <w:ind w:firstLine="0"/>
              <w:rPr>
                <w:del w:id="3050" w:author="Nate Bachmeier [AWS-SA]" w:date="2023-05-04T18:11:00Z"/>
                <w:rFonts w:ascii="Calibri" w:eastAsia="Times New Roman" w:hAnsi="Calibri" w:cs="Calibri"/>
                <w:b w:val="0"/>
                <w:bCs w:val="0"/>
                <w:color w:val="000000"/>
                <w:sz w:val="22"/>
              </w:rPr>
            </w:pPr>
            <w:del w:id="3051" w:author="Nate Bachmeier [AWS-SA]" w:date="2023-05-04T18:11:00Z">
              <w:r w:rsidRPr="00E16572" w:rsidDel="009C19DC">
                <w:rPr>
                  <w:rFonts w:ascii="Calibri" w:eastAsia="Times New Roman" w:hAnsi="Calibri" w:cs="Calibri"/>
                  <w:color w:val="000000"/>
                  <w:sz w:val="22"/>
                </w:rPr>
                <w:delText>shaking head</w:delText>
              </w:r>
            </w:del>
          </w:p>
        </w:tc>
        <w:tc>
          <w:tcPr>
            <w:tcW w:w="5348" w:type="dxa"/>
            <w:noWrap/>
            <w:hideMark/>
          </w:tcPr>
          <w:p w14:paraId="53D06128" w14:textId="3B2CFAC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52" w:author="Nate Bachmeier [AWS-SA]" w:date="2023-05-04T18:11:00Z"/>
                <w:rFonts w:ascii="Calibri" w:eastAsia="Times New Roman" w:hAnsi="Calibri" w:cs="Calibri"/>
                <w:color w:val="000000"/>
                <w:sz w:val="22"/>
              </w:rPr>
            </w:pPr>
            <w:del w:id="3053" w:author="Nate Bachmeier [AWS-SA]" w:date="2023-05-04T18:11:00Z">
              <w:r w:rsidRPr="00E16572" w:rsidDel="009C19DC">
                <w:rPr>
                  <w:rFonts w:ascii="Calibri" w:eastAsia="Times New Roman" w:hAnsi="Calibri" w:cs="Calibri"/>
                  <w:color w:val="000000"/>
                  <w:sz w:val="22"/>
                </w:rPr>
                <w:delText>815</w:delText>
              </w:r>
            </w:del>
          </w:p>
        </w:tc>
      </w:tr>
      <w:tr w:rsidR="00E16572" w:rsidRPr="00E16572" w:rsidDel="009C19DC" w14:paraId="6EAB6125" w14:textId="34E4E0A8" w:rsidTr="00B21582">
        <w:trPr>
          <w:trHeight w:val="300"/>
          <w:del w:id="30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143F0236" w:rsidR="00E16572" w:rsidRPr="00B21582" w:rsidDel="009C19DC" w:rsidRDefault="00E16572" w:rsidP="00E16572">
            <w:pPr>
              <w:spacing w:line="240" w:lineRule="auto"/>
              <w:ind w:firstLine="0"/>
              <w:rPr>
                <w:del w:id="3055" w:author="Nate Bachmeier [AWS-SA]" w:date="2023-05-04T18:11:00Z"/>
                <w:rFonts w:ascii="Calibri" w:eastAsia="Times New Roman" w:hAnsi="Calibri" w:cs="Calibri"/>
                <w:b w:val="0"/>
                <w:bCs w:val="0"/>
                <w:color w:val="000000"/>
                <w:sz w:val="22"/>
              </w:rPr>
            </w:pPr>
            <w:del w:id="3056" w:author="Nate Bachmeier [AWS-SA]" w:date="2023-05-04T18:11:00Z">
              <w:r w:rsidRPr="00E16572" w:rsidDel="009C19DC">
                <w:rPr>
                  <w:rFonts w:ascii="Calibri" w:eastAsia="Times New Roman" w:hAnsi="Calibri" w:cs="Calibri"/>
                  <w:color w:val="000000"/>
                  <w:sz w:val="22"/>
                </w:rPr>
                <w:delText>shaping bread dough</w:delText>
              </w:r>
            </w:del>
          </w:p>
        </w:tc>
        <w:tc>
          <w:tcPr>
            <w:tcW w:w="5348" w:type="dxa"/>
            <w:noWrap/>
            <w:hideMark/>
          </w:tcPr>
          <w:p w14:paraId="2D3894A6" w14:textId="6F4B400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57" w:author="Nate Bachmeier [AWS-SA]" w:date="2023-05-04T18:11:00Z"/>
                <w:rFonts w:ascii="Calibri" w:eastAsia="Times New Roman" w:hAnsi="Calibri" w:cs="Calibri"/>
                <w:color w:val="000000"/>
                <w:sz w:val="22"/>
              </w:rPr>
            </w:pPr>
            <w:del w:id="3058" w:author="Nate Bachmeier [AWS-SA]" w:date="2023-05-04T18:11:00Z">
              <w:r w:rsidRPr="00E16572" w:rsidDel="009C19DC">
                <w:rPr>
                  <w:rFonts w:ascii="Calibri" w:eastAsia="Times New Roman" w:hAnsi="Calibri" w:cs="Calibri"/>
                  <w:color w:val="000000"/>
                  <w:sz w:val="22"/>
                </w:rPr>
                <w:delText>657</w:delText>
              </w:r>
            </w:del>
          </w:p>
        </w:tc>
      </w:tr>
      <w:tr w:rsidR="00E16572" w:rsidRPr="00E16572" w:rsidDel="009C19DC" w14:paraId="32383BB9" w14:textId="710E0682" w:rsidTr="00B21582">
        <w:trPr>
          <w:cnfStyle w:val="000000100000" w:firstRow="0" w:lastRow="0" w:firstColumn="0" w:lastColumn="0" w:oddVBand="0" w:evenVBand="0" w:oddHBand="1" w:evenHBand="0" w:firstRowFirstColumn="0" w:firstRowLastColumn="0" w:lastRowFirstColumn="0" w:lastRowLastColumn="0"/>
          <w:trHeight w:val="300"/>
          <w:del w:id="30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3A3635E1" w:rsidR="00E16572" w:rsidRPr="00B21582" w:rsidDel="009C19DC" w:rsidRDefault="00E16572" w:rsidP="00E16572">
            <w:pPr>
              <w:spacing w:line="240" w:lineRule="auto"/>
              <w:ind w:firstLine="0"/>
              <w:rPr>
                <w:del w:id="3060" w:author="Nate Bachmeier [AWS-SA]" w:date="2023-05-04T18:11:00Z"/>
                <w:rFonts w:ascii="Calibri" w:eastAsia="Times New Roman" w:hAnsi="Calibri" w:cs="Calibri"/>
                <w:b w:val="0"/>
                <w:bCs w:val="0"/>
                <w:color w:val="000000"/>
                <w:sz w:val="22"/>
              </w:rPr>
            </w:pPr>
            <w:del w:id="3061" w:author="Nate Bachmeier [AWS-SA]" w:date="2023-05-04T18:11:00Z">
              <w:r w:rsidRPr="00E16572" w:rsidDel="009C19DC">
                <w:rPr>
                  <w:rFonts w:ascii="Calibri" w:eastAsia="Times New Roman" w:hAnsi="Calibri" w:cs="Calibri"/>
                  <w:color w:val="000000"/>
                  <w:sz w:val="22"/>
                </w:rPr>
                <w:delText>sharpening knives</w:delText>
              </w:r>
            </w:del>
          </w:p>
        </w:tc>
        <w:tc>
          <w:tcPr>
            <w:tcW w:w="5348" w:type="dxa"/>
            <w:noWrap/>
            <w:hideMark/>
          </w:tcPr>
          <w:p w14:paraId="78C4D54F" w14:textId="2880D23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62" w:author="Nate Bachmeier [AWS-SA]" w:date="2023-05-04T18:11:00Z"/>
                <w:rFonts w:ascii="Calibri" w:eastAsia="Times New Roman" w:hAnsi="Calibri" w:cs="Calibri"/>
                <w:color w:val="000000"/>
                <w:sz w:val="22"/>
              </w:rPr>
            </w:pPr>
            <w:del w:id="3063" w:author="Nate Bachmeier [AWS-SA]" w:date="2023-05-04T18:11:00Z">
              <w:r w:rsidRPr="00E16572" w:rsidDel="009C19DC">
                <w:rPr>
                  <w:rFonts w:ascii="Calibri" w:eastAsia="Times New Roman" w:hAnsi="Calibri" w:cs="Calibri"/>
                  <w:color w:val="000000"/>
                  <w:sz w:val="22"/>
                </w:rPr>
                <w:delText>800</w:delText>
              </w:r>
            </w:del>
          </w:p>
        </w:tc>
      </w:tr>
      <w:tr w:rsidR="00E16572" w:rsidRPr="00E16572" w:rsidDel="009C19DC" w14:paraId="2918993C" w14:textId="475430C6" w:rsidTr="00B21582">
        <w:trPr>
          <w:trHeight w:val="300"/>
          <w:del w:id="30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60CD906F" w:rsidR="00E16572" w:rsidRPr="00B21582" w:rsidDel="009C19DC" w:rsidRDefault="00E16572" w:rsidP="00E16572">
            <w:pPr>
              <w:spacing w:line="240" w:lineRule="auto"/>
              <w:ind w:firstLine="0"/>
              <w:rPr>
                <w:del w:id="3065" w:author="Nate Bachmeier [AWS-SA]" w:date="2023-05-04T18:11:00Z"/>
                <w:rFonts w:ascii="Calibri" w:eastAsia="Times New Roman" w:hAnsi="Calibri" w:cs="Calibri"/>
                <w:b w:val="0"/>
                <w:bCs w:val="0"/>
                <w:color w:val="000000"/>
                <w:sz w:val="22"/>
              </w:rPr>
            </w:pPr>
            <w:del w:id="3066" w:author="Nate Bachmeier [AWS-SA]" w:date="2023-05-04T18:11:00Z">
              <w:r w:rsidRPr="00E16572" w:rsidDel="009C19DC">
                <w:rPr>
                  <w:rFonts w:ascii="Calibri" w:eastAsia="Times New Roman" w:hAnsi="Calibri" w:cs="Calibri"/>
                  <w:color w:val="000000"/>
                  <w:sz w:val="22"/>
                </w:rPr>
                <w:delText>sharpening pencil</w:delText>
              </w:r>
            </w:del>
          </w:p>
        </w:tc>
        <w:tc>
          <w:tcPr>
            <w:tcW w:w="5348" w:type="dxa"/>
            <w:noWrap/>
            <w:hideMark/>
          </w:tcPr>
          <w:p w14:paraId="75A3D468" w14:textId="0AD5CE3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67" w:author="Nate Bachmeier [AWS-SA]" w:date="2023-05-04T18:11:00Z"/>
                <w:rFonts w:ascii="Calibri" w:eastAsia="Times New Roman" w:hAnsi="Calibri" w:cs="Calibri"/>
                <w:color w:val="000000"/>
                <w:sz w:val="22"/>
              </w:rPr>
            </w:pPr>
            <w:del w:id="3068" w:author="Nate Bachmeier [AWS-SA]" w:date="2023-05-04T18:11:00Z">
              <w:r w:rsidRPr="00E16572" w:rsidDel="009C19DC">
                <w:rPr>
                  <w:rFonts w:ascii="Calibri" w:eastAsia="Times New Roman" w:hAnsi="Calibri" w:cs="Calibri"/>
                  <w:color w:val="000000"/>
                  <w:sz w:val="22"/>
                </w:rPr>
                <w:delText>637</w:delText>
              </w:r>
            </w:del>
          </w:p>
        </w:tc>
      </w:tr>
      <w:tr w:rsidR="00E16572" w:rsidRPr="00E16572" w:rsidDel="009C19DC" w14:paraId="63F46562" w14:textId="3488F378" w:rsidTr="00B21582">
        <w:trPr>
          <w:cnfStyle w:val="000000100000" w:firstRow="0" w:lastRow="0" w:firstColumn="0" w:lastColumn="0" w:oddVBand="0" w:evenVBand="0" w:oddHBand="1" w:evenHBand="0" w:firstRowFirstColumn="0" w:firstRowLastColumn="0" w:lastRowFirstColumn="0" w:lastRowLastColumn="0"/>
          <w:trHeight w:val="300"/>
          <w:del w:id="30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44CFB69D" w:rsidR="00E16572" w:rsidRPr="00B21582" w:rsidDel="009C19DC" w:rsidRDefault="00E16572" w:rsidP="00E16572">
            <w:pPr>
              <w:spacing w:line="240" w:lineRule="auto"/>
              <w:ind w:firstLine="0"/>
              <w:rPr>
                <w:del w:id="3070" w:author="Nate Bachmeier [AWS-SA]" w:date="2023-05-04T18:11:00Z"/>
                <w:rFonts w:ascii="Calibri" w:eastAsia="Times New Roman" w:hAnsi="Calibri" w:cs="Calibri"/>
                <w:b w:val="0"/>
                <w:bCs w:val="0"/>
                <w:color w:val="000000"/>
                <w:sz w:val="22"/>
              </w:rPr>
            </w:pPr>
            <w:del w:id="3071" w:author="Nate Bachmeier [AWS-SA]" w:date="2023-05-04T18:11:00Z">
              <w:r w:rsidRPr="00E16572" w:rsidDel="009C19DC">
                <w:rPr>
                  <w:rFonts w:ascii="Calibri" w:eastAsia="Times New Roman" w:hAnsi="Calibri" w:cs="Calibri"/>
                  <w:color w:val="000000"/>
                  <w:sz w:val="22"/>
                </w:rPr>
                <w:delText>shaving head</w:delText>
              </w:r>
            </w:del>
          </w:p>
        </w:tc>
        <w:tc>
          <w:tcPr>
            <w:tcW w:w="5348" w:type="dxa"/>
            <w:noWrap/>
            <w:hideMark/>
          </w:tcPr>
          <w:p w14:paraId="441B3CB3" w14:textId="086F652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72" w:author="Nate Bachmeier [AWS-SA]" w:date="2023-05-04T18:11:00Z"/>
                <w:rFonts w:ascii="Calibri" w:eastAsia="Times New Roman" w:hAnsi="Calibri" w:cs="Calibri"/>
                <w:color w:val="000000"/>
                <w:sz w:val="22"/>
              </w:rPr>
            </w:pPr>
            <w:del w:id="3073" w:author="Nate Bachmeier [AWS-SA]" w:date="2023-05-04T18:11:00Z">
              <w:r w:rsidRPr="00E16572" w:rsidDel="009C19DC">
                <w:rPr>
                  <w:rFonts w:ascii="Calibri" w:eastAsia="Times New Roman" w:hAnsi="Calibri" w:cs="Calibri"/>
                  <w:color w:val="000000"/>
                  <w:sz w:val="22"/>
                </w:rPr>
                <w:delText>609</w:delText>
              </w:r>
            </w:del>
          </w:p>
        </w:tc>
      </w:tr>
      <w:tr w:rsidR="00E16572" w:rsidRPr="00E16572" w:rsidDel="009C19DC" w14:paraId="75D99337" w14:textId="37D8F98D" w:rsidTr="00B21582">
        <w:trPr>
          <w:trHeight w:val="300"/>
          <w:del w:id="30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30CE40A5" w:rsidR="00E16572" w:rsidRPr="00B21582" w:rsidDel="009C19DC" w:rsidRDefault="00E16572" w:rsidP="00E16572">
            <w:pPr>
              <w:spacing w:line="240" w:lineRule="auto"/>
              <w:ind w:firstLine="0"/>
              <w:rPr>
                <w:del w:id="3075" w:author="Nate Bachmeier [AWS-SA]" w:date="2023-05-04T18:11:00Z"/>
                <w:rFonts w:ascii="Calibri" w:eastAsia="Times New Roman" w:hAnsi="Calibri" w:cs="Calibri"/>
                <w:b w:val="0"/>
                <w:bCs w:val="0"/>
                <w:color w:val="000000"/>
                <w:sz w:val="22"/>
              </w:rPr>
            </w:pPr>
            <w:del w:id="3076" w:author="Nate Bachmeier [AWS-SA]" w:date="2023-05-04T18:11:00Z">
              <w:r w:rsidRPr="00E16572" w:rsidDel="009C19DC">
                <w:rPr>
                  <w:rFonts w:ascii="Calibri" w:eastAsia="Times New Roman" w:hAnsi="Calibri" w:cs="Calibri"/>
                  <w:color w:val="000000"/>
                  <w:sz w:val="22"/>
                </w:rPr>
                <w:delText>shaving legs</w:delText>
              </w:r>
            </w:del>
          </w:p>
        </w:tc>
        <w:tc>
          <w:tcPr>
            <w:tcW w:w="5348" w:type="dxa"/>
            <w:noWrap/>
            <w:hideMark/>
          </w:tcPr>
          <w:p w14:paraId="5221CD9B" w14:textId="6018F0C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77" w:author="Nate Bachmeier [AWS-SA]" w:date="2023-05-04T18:11:00Z"/>
                <w:rFonts w:ascii="Calibri" w:eastAsia="Times New Roman" w:hAnsi="Calibri" w:cs="Calibri"/>
                <w:color w:val="000000"/>
                <w:sz w:val="22"/>
              </w:rPr>
            </w:pPr>
            <w:del w:id="3078" w:author="Nate Bachmeier [AWS-SA]" w:date="2023-05-04T18:11:00Z">
              <w:r w:rsidRPr="00E16572" w:rsidDel="009C19DC">
                <w:rPr>
                  <w:rFonts w:ascii="Calibri" w:eastAsia="Times New Roman" w:hAnsi="Calibri" w:cs="Calibri"/>
                  <w:color w:val="000000"/>
                  <w:sz w:val="22"/>
                </w:rPr>
                <w:delText>500</w:delText>
              </w:r>
            </w:del>
          </w:p>
        </w:tc>
      </w:tr>
      <w:tr w:rsidR="00E16572" w:rsidRPr="00E16572" w:rsidDel="009C19DC" w14:paraId="432CEDA3" w14:textId="18DB6368" w:rsidTr="00B21582">
        <w:trPr>
          <w:cnfStyle w:val="000000100000" w:firstRow="0" w:lastRow="0" w:firstColumn="0" w:lastColumn="0" w:oddVBand="0" w:evenVBand="0" w:oddHBand="1" w:evenHBand="0" w:firstRowFirstColumn="0" w:firstRowLastColumn="0" w:lastRowFirstColumn="0" w:lastRowLastColumn="0"/>
          <w:trHeight w:val="300"/>
          <w:del w:id="30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4F02A834" w:rsidR="00E16572" w:rsidRPr="00B21582" w:rsidDel="009C19DC" w:rsidRDefault="00E16572" w:rsidP="00E16572">
            <w:pPr>
              <w:spacing w:line="240" w:lineRule="auto"/>
              <w:ind w:firstLine="0"/>
              <w:rPr>
                <w:del w:id="3080" w:author="Nate Bachmeier [AWS-SA]" w:date="2023-05-04T18:11:00Z"/>
                <w:rFonts w:ascii="Calibri" w:eastAsia="Times New Roman" w:hAnsi="Calibri" w:cs="Calibri"/>
                <w:b w:val="0"/>
                <w:bCs w:val="0"/>
                <w:color w:val="000000"/>
                <w:sz w:val="22"/>
              </w:rPr>
            </w:pPr>
            <w:del w:id="3081" w:author="Nate Bachmeier [AWS-SA]" w:date="2023-05-04T18:11:00Z">
              <w:r w:rsidRPr="00E16572" w:rsidDel="009C19DC">
                <w:rPr>
                  <w:rFonts w:ascii="Calibri" w:eastAsia="Times New Roman" w:hAnsi="Calibri" w:cs="Calibri"/>
                  <w:color w:val="000000"/>
                  <w:sz w:val="22"/>
                </w:rPr>
                <w:delText>shearing sheep</w:delText>
              </w:r>
            </w:del>
          </w:p>
        </w:tc>
        <w:tc>
          <w:tcPr>
            <w:tcW w:w="5348" w:type="dxa"/>
            <w:noWrap/>
            <w:hideMark/>
          </w:tcPr>
          <w:p w14:paraId="6C7AEEED" w14:textId="5A12A89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82" w:author="Nate Bachmeier [AWS-SA]" w:date="2023-05-04T18:11:00Z"/>
                <w:rFonts w:ascii="Calibri" w:eastAsia="Times New Roman" w:hAnsi="Calibri" w:cs="Calibri"/>
                <w:color w:val="000000"/>
                <w:sz w:val="22"/>
              </w:rPr>
            </w:pPr>
            <w:del w:id="3083" w:author="Nate Bachmeier [AWS-SA]" w:date="2023-05-04T18:11:00Z">
              <w:r w:rsidRPr="00E16572" w:rsidDel="009C19DC">
                <w:rPr>
                  <w:rFonts w:ascii="Calibri" w:eastAsia="Times New Roman" w:hAnsi="Calibri" w:cs="Calibri"/>
                  <w:color w:val="000000"/>
                  <w:sz w:val="22"/>
                </w:rPr>
                <w:delText>833</w:delText>
              </w:r>
            </w:del>
          </w:p>
        </w:tc>
      </w:tr>
      <w:tr w:rsidR="00E16572" w:rsidRPr="00E16572" w:rsidDel="009C19DC" w14:paraId="623D289E" w14:textId="04977837" w:rsidTr="00B21582">
        <w:trPr>
          <w:trHeight w:val="300"/>
          <w:del w:id="30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039312BC" w:rsidR="00E16572" w:rsidRPr="00B21582" w:rsidDel="009C19DC" w:rsidRDefault="00E16572" w:rsidP="00E16572">
            <w:pPr>
              <w:spacing w:line="240" w:lineRule="auto"/>
              <w:ind w:firstLine="0"/>
              <w:rPr>
                <w:del w:id="3085" w:author="Nate Bachmeier [AWS-SA]" w:date="2023-05-04T18:11:00Z"/>
                <w:rFonts w:ascii="Calibri" w:eastAsia="Times New Roman" w:hAnsi="Calibri" w:cs="Calibri"/>
                <w:b w:val="0"/>
                <w:bCs w:val="0"/>
                <w:color w:val="000000"/>
                <w:sz w:val="22"/>
              </w:rPr>
            </w:pPr>
            <w:del w:id="3086" w:author="Nate Bachmeier [AWS-SA]" w:date="2023-05-04T18:11:00Z">
              <w:r w:rsidRPr="00E16572" w:rsidDel="009C19DC">
                <w:rPr>
                  <w:rFonts w:ascii="Calibri" w:eastAsia="Times New Roman" w:hAnsi="Calibri" w:cs="Calibri"/>
                  <w:color w:val="000000"/>
                  <w:sz w:val="22"/>
                </w:rPr>
                <w:delText>shining flashlight</w:delText>
              </w:r>
            </w:del>
          </w:p>
        </w:tc>
        <w:tc>
          <w:tcPr>
            <w:tcW w:w="5348" w:type="dxa"/>
            <w:noWrap/>
            <w:hideMark/>
          </w:tcPr>
          <w:p w14:paraId="3CECC48D" w14:textId="5AC9A3A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87" w:author="Nate Bachmeier [AWS-SA]" w:date="2023-05-04T18:11:00Z"/>
                <w:rFonts w:ascii="Calibri" w:eastAsia="Times New Roman" w:hAnsi="Calibri" w:cs="Calibri"/>
                <w:color w:val="000000"/>
                <w:sz w:val="22"/>
              </w:rPr>
            </w:pPr>
            <w:del w:id="3088" w:author="Nate Bachmeier [AWS-SA]" w:date="2023-05-04T18:11:00Z">
              <w:r w:rsidRPr="00E16572" w:rsidDel="009C19DC">
                <w:rPr>
                  <w:rFonts w:ascii="Calibri" w:eastAsia="Times New Roman" w:hAnsi="Calibri" w:cs="Calibri"/>
                  <w:color w:val="000000"/>
                  <w:sz w:val="22"/>
                </w:rPr>
                <w:delText>590</w:delText>
              </w:r>
            </w:del>
          </w:p>
        </w:tc>
      </w:tr>
      <w:tr w:rsidR="00E16572" w:rsidRPr="00E16572" w:rsidDel="009C19DC" w14:paraId="7CB0B579" w14:textId="0A89A445" w:rsidTr="00B21582">
        <w:trPr>
          <w:cnfStyle w:val="000000100000" w:firstRow="0" w:lastRow="0" w:firstColumn="0" w:lastColumn="0" w:oddVBand="0" w:evenVBand="0" w:oddHBand="1" w:evenHBand="0" w:firstRowFirstColumn="0" w:firstRowLastColumn="0" w:lastRowFirstColumn="0" w:lastRowLastColumn="0"/>
          <w:trHeight w:val="300"/>
          <w:del w:id="30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01D49866" w:rsidR="00E16572" w:rsidRPr="00B21582" w:rsidDel="009C19DC" w:rsidRDefault="00E16572" w:rsidP="00E16572">
            <w:pPr>
              <w:spacing w:line="240" w:lineRule="auto"/>
              <w:ind w:firstLine="0"/>
              <w:rPr>
                <w:del w:id="3090" w:author="Nate Bachmeier [AWS-SA]" w:date="2023-05-04T18:11:00Z"/>
                <w:rFonts w:ascii="Calibri" w:eastAsia="Times New Roman" w:hAnsi="Calibri" w:cs="Calibri"/>
                <w:b w:val="0"/>
                <w:bCs w:val="0"/>
                <w:color w:val="000000"/>
                <w:sz w:val="22"/>
              </w:rPr>
            </w:pPr>
            <w:del w:id="3091" w:author="Nate Bachmeier [AWS-SA]" w:date="2023-05-04T18:11:00Z">
              <w:r w:rsidRPr="00E16572" w:rsidDel="009C19DC">
                <w:rPr>
                  <w:rFonts w:ascii="Calibri" w:eastAsia="Times New Roman" w:hAnsi="Calibri" w:cs="Calibri"/>
                  <w:color w:val="000000"/>
                  <w:sz w:val="22"/>
                </w:rPr>
                <w:delText>shining shoes</w:delText>
              </w:r>
            </w:del>
          </w:p>
        </w:tc>
        <w:tc>
          <w:tcPr>
            <w:tcW w:w="5348" w:type="dxa"/>
            <w:noWrap/>
            <w:hideMark/>
          </w:tcPr>
          <w:p w14:paraId="04E5BDD8" w14:textId="67783B5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092" w:author="Nate Bachmeier [AWS-SA]" w:date="2023-05-04T18:11:00Z"/>
                <w:rFonts w:ascii="Calibri" w:eastAsia="Times New Roman" w:hAnsi="Calibri" w:cs="Calibri"/>
                <w:color w:val="000000"/>
                <w:sz w:val="22"/>
              </w:rPr>
            </w:pPr>
            <w:del w:id="3093" w:author="Nate Bachmeier [AWS-SA]" w:date="2023-05-04T18:11:00Z">
              <w:r w:rsidRPr="00E16572" w:rsidDel="009C19DC">
                <w:rPr>
                  <w:rFonts w:ascii="Calibri" w:eastAsia="Times New Roman" w:hAnsi="Calibri" w:cs="Calibri"/>
                  <w:color w:val="000000"/>
                  <w:sz w:val="22"/>
                </w:rPr>
                <w:delText>762</w:delText>
              </w:r>
            </w:del>
          </w:p>
        </w:tc>
      </w:tr>
      <w:tr w:rsidR="00E16572" w:rsidRPr="00E16572" w:rsidDel="009C19DC" w14:paraId="5463F365" w14:textId="46BA6660" w:rsidTr="00B21582">
        <w:trPr>
          <w:trHeight w:val="300"/>
          <w:del w:id="30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1EEE22FD" w:rsidR="00E16572" w:rsidRPr="00B21582" w:rsidDel="009C19DC" w:rsidRDefault="00E16572" w:rsidP="00E16572">
            <w:pPr>
              <w:spacing w:line="240" w:lineRule="auto"/>
              <w:ind w:firstLine="0"/>
              <w:rPr>
                <w:del w:id="3095" w:author="Nate Bachmeier [AWS-SA]" w:date="2023-05-04T18:11:00Z"/>
                <w:rFonts w:ascii="Calibri" w:eastAsia="Times New Roman" w:hAnsi="Calibri" w:cs="Calibri"/>
                <w:b w:val="0"/>
                <w:bCs w:val="0"/>
                <w:color w:val="000000"/>
                <w:sz w:val="22"/>
              </w:rPr>
            </w:pPr>
            <w:del w:id="3096" w:author="Nate Bachmeier [AWS-SA]" w:date="2023-05-04T18:11:00Z">
              <w:r w:rsidRPr="00E16572" w:rsidDel="009C19DC">
                <w:rPr>
                  <w:rFonts w:ascii="Calibri" w:eastAsia="Times New Roman" w:hAnsi="Calibri" w:cs="Calibri"/>
                  <w:color w:val="000000"/>
                  <w:sz w:val="22"/>
                </w:rPr>
                <w:delText>shoot dance</w:delText>
              </w:r>
            </w:del>
          </w:p>
        </w:tc>
        <w:tc>
          <w:tcPr>
            <w:tcW w:w="5348" w:type="dxa"/>
            <w:noWrap/>
            <w:hideMark/>
          </w:tcPr>
          <w:p w14:paraId="7915CCEF" w14:textId="77F32AB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097" w:author="Nate Bachmeier [AWS-SA]" w:date="2023-05-04T18:11:00Z"/>
                <w:rFonts w:ascii="Calibri" w:eastAsia="Times New Roman" w:hAnsi="Calibri" w:cs="Calibri"/>
                <w:color w:val="000000"/>
                <w:sz w:val="22"/>
              </w:rPr>
            </w:pPr>
            <w:del w:id="3098" w:author="Nate Bachmeier [AWS-SA]" w:date="2023-05-04T18:11:00Z">
              <w:r w:rsidRPr="00E16572" w:rsidDel="009C19DC">
                <w:rPr>
                  <w:rFonts w:ascii="Calibri" w:eastAsia="Times New Roman" w:hAnsi="Calibri" w:cs="Calibri"/>
                  <w:color w:val="000000"/>
                  <w:sz w:val="22"/>
                </w:rPr>
                <w:delText>472</w:delText>
              </w:r>
            </w:del>
          </w:p>
        </w:tc>
      </w:tr>
      <w:tr w:rsidR="00E16572" w:rsidRPr="00E16572" w:rsidDel="009C19DC" w14:paraId="5669F5F9" w14:textId="1ABE7ED3" w:rsidTr="00B21582">
        <w:trPr>
          <w:cnfStyle w:val="000000100000" w:firstRow="0" w:lastRow="0" w:firstColumn="0" w:lastColumn="0" w:oddVBand="0" w:evenVBand="0" w:oddHBand="1" w:evenHBand="0" w:firstRowFirstColumn="0" w:firstRowLastColumn="0" w:lastRowFirstColumn="0" w:lastRowLastColumn="0"/>
          <w:trHeight w:val="300"/>
          <w:del w:id="30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41887E87" w:rsidR="00E16572" w:rsidRPr="00B21582" w:rsidDel="009C19DC" w:rsidRDefault="00E16572" w:rsidP="00E16572">
            <w:pPr>
              <w:spacing w:line="240" w:lineRule="auto"/>
              <w:ind w:firstLine="0"/>
              <w:rPr>
                <w:del w:id="3100" w:author="Nate Bachmeier [AWS-SA]" w:date="2023-05-04T18:11:00Z"/>
                <w:rFonts w:ascii="Calibri" w:eastAsia="Times New Roman" w:hAnsi="Calibri" w:cs="Calibri"/>
                <w:b w:val="0"/>
                <w:bCs w:val="0"/>
                <w:color w:val="000000"/>
                <w:sz w:val="22"/>
              </w:rPr>
            </w:pPr>
            <w:del w:id="3101" w:author="Nate Bachmeier [AWS-SA]" w:date="2023-05-04T18:11:00Z">
              <w:r w:rsidRPr="00E16572" w:rsidDel="009C19DC">
                <w:rPr>
                  <w:rFonts w:ascii="Calibri" w:eastAsia="Times New Roman" w:hAnsi="Calibri" w:cs="Calibri"/>
                  <w:color w:val="000000"/>
                  <w:sz w:val="22"/>
                </w:rPr>
                <w:delText>shooting basketball</w:delText>
              </w:r>
            </w:del>
          </w:p>
        </w:tc>
        <w:tc>
          <w:tcPr>
            <w:tcW w:w="5348" w:type="dxa"/>
            <w:noWrap/>
            <w:hideMark/>
          </w:tcPr>
          <w:p w14:paraId="76E1FB13" w14:textId="1AB7DDA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02" w:author="Nate Bachmeier [AWS-SA]" w:date="2023-05-04T18:11:00Z"/>
                <w:rFonts w:ascii="Calibri" w:eastAsia="Times New Roman" w:hAnsi="Calibri" w:cs="Calibri"/>
                <w:color w:val="000000"/>
                <w:sz w:val="22"/>
              </w:rPr>
            </w:pPr>
            <w:del w:id="3103" w:author="Nate Bachmeier [AWS-SA]" w:date="2023-05-04T18:11:00Z">
              <w:r w:rsidRPr="00E16572" w:rsidDel="009C19DC">
                <w:rPr>
                  <w:rFonts w:ascii="Calibri" w:eastAsia="Times New Roman" w:hAnsi="Calibri" w:cs="Calibri"/>
                  <w:color w:val="000000"/>
                  <w:sz w:val="22"/>
                </w:rPr>
                <w:delText>765</w:delText>
              </w:r>
            </w:del>
          </w:p>
        </w:tc>
      </w:tr>
      <w:tr w:rsidR="00E16572" w:rsidRPr="00E16572" w:rsidDel="009C19DC" w14:paraId="1EF814F3" w14:textId="081BD617" w:rsidTr="00B21582">
        <w:trPr>
          <w:trHeight w:val="300"/>
          <w:del w:id="31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296AED3D" w:rsidR="00E16572" w:rsidRPr="00B21582" w:rsidDel="009C19DC" w:rsidRDefault="00E16572" w:rsidP="00E16572">
            <w:pPr>
              <w:spacing w:line="240" w:lineRule="auto"/>
              <w:ind w:firstLine="0"/>
              <w:rPr>
                <w:del w:id="3105" w:author="Nate Bachmeier [AWS-SA]" w:date="2023-05-04T18:11:00Z"/>
                <w:rFonts w:ascii="Calibri" w:eastAsia="Times New Roman" w:hAnsi="Calibri" w:cs="Calibri"/>
                <w:b w:val="0"/>
                <w:bCs w:val="0"/>
                <w:color w:val="000000"/>
                <w:sz w:val="22"/>
              </w:rPr>
            </w:pPr>
            <w:del w:id="3106" w:author="Nate Bachmeier [AWS-SA]" w:date="2023-05-04T18:11:00Z">
              <w:r w:rsidRPr="00E16572" w:rsidDel="009C19DC">
                <w:rPr>
                  <w:rFonts w:ascii="Calibri" w:eastAsia="Times New Roman" w:hAnsi="Calibri" w:cs="Calibri"/>
                  <w:color w:val="000000"/>
                  <w:sz w:val="22"/>
                </w:rPr>
                <w:delText>shooting goal (soccer)</w:delText>
              </w:r>
            </w:del>
          </w:p>
        </w:tc>
        <w:tc>
          <w:tcPr>
            <w:tcW w:w="5348" w:type="dxa"/>
            <w:noWrap/>
            <w:hideMark/>
          </w:tcPr>
          <w:p w14:paraId="4BA89F67" w14:textId="7D357D7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07" w:author="Nate Bachmeier [AWS-SA]" w:date="2023-05-04T18:11:00Z"/>
                <w:rFonts w:ascii="Calibri" w:eastAsia="Times New Roman" w:hAnsi="Calibri" w:cs="Calibri"/>
                <w:color w:val="000000"/>
                <w:sz w:val="22"/>
              </w:rPr>
            </w:pPr>
            <w:del w:id="3108" w:author="Nate Bachmeier [AWS-SA]" w:date="2023-05-04T18:11:00Z">
              <w:r w:rsidRPr="00E16572" w:rsidDel="009C19DC">
                <w:rPr>
                  <w:rFonts w:ascii="Calibri" w:eastAsia="Times New Roman" w:hAnsi="Calibri" w:cs="Calibri"/>
                  <w:color w:val="000000"/>
                  <w:sz w:val="22"/>
                </w:rPr>
                <w:delText>519</w:delText>
              </w:r>
            </w:del>
          </w:p>
        </w:tc>
      </w:tr>
      <w:tr w:rsidR="00E16572" w:rsidRPr="00E16572" w:rsidDel="009C19DC" w14:paraId="6B936068" w14:textId="6E04F7B7" w:rsidTr="00B21582">
        <w:trPr>
          <w:cnfStyle w:val="000000100000" w:firstRow="0" w:lastRow="0" w:firstColumn="0" w:lastColumn="0" w:oddVBand="0" w:evenVBand="0" w:oddHBand="1" w:evenHBand="0" w:firstRowFirstColumn="0" w:firstRowLastColumn="0" w:lastRowFirstColumn="0" w:lastRowLastColumn="0"/>
          <w:trHeight w:val="300"/>
          <w:del w:id="31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6CD99799" w:rsidR="00E16572" w:rsidRPr="00B21582" w:rsidDel="009C19DC" w:rsidRDefault="00E16572" w:rsidP="00E16572">
            <w:pPr>
              <w:spacing w:line="240" w:lineRule="auto"/>
              <w:ind w:firstLine="0"/>
              <w:rPr>
                <w:del w:id="3110" w:author="Nate Bachmeier [AWS-SA]" w:date="2023-05-04T18:11:00Z"/>
                <w:rFonts w:ascii="Calibri" w:eastAsia="Times New Roman" w:hAnsi="Calibri" w:cs="Calibri"/>
                <w:b w:val="0"/>
                <w:bCs w:val="0"/>
                <w:color w:val="000000"/>
                <w:sz w:val="22"/>
              </w:rPr>
            </w:pPr>
            <w:del w:id="3111" w:author="Nate Bachmeier [AWS-SA]" w:date="2023-05-04T18:11:00Z">
              <w:r w:rsidRPr="00E16572" w:rsidDel="009C19DC">
                <w:rPr>
                  <w:rFonts w:ascii="Calibri" w:eastAsia="Times New Roman" w:hAnsi="Calibri" w:cs="Calibri"/>
                  <w:color w:val="000000"/>
                  <w:sz w:val="22"/>
                </w:rPr>
                <w:delText>shooting off fireworks</w:delText>
              </w:r>
            </w:del>
          </w:p>
        </w:tc>
        <w:tc>
          <w:tcPr>
            <w:tcW w:w="5348" w:type="dxa"/>
            <w:noWrap/>
            <w:hideMark/>
          </w:tcPr>
          <w:p w14:paraId="2EC8E203" w14:textId="0D04037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12" w:author="Nate Bachmeier [AWS-SA]" w:date="2023-05-04T18:11:00Z"/>
                <w:rFonts w:ascii="Calibri" w:eastAsia="Times New Roman" w:hAnsi="Calibri" w:cs="Calibri"/>
                <w:color w:val="000000"/>
                <w:sz w:val="22"/>
              </w:rPr>
            </w:pPr>
            <w:del w:id="3113" w:author="Nate Bachmeier [AWS-SA]" w:date="2023-05-04T18:11:00Z">
              <w:r w:rsidRPr="00E16572" w:rsidDel="009C19DC">
                <w:rPr>
                  <w:rFonts w:ascii="Calibri" w:eastAsia="Times New Roman" w:hAnsi="Calibri" w:cs="Calibri"/>
                  <w:color w:val="000000"/>
                  <w:sz w:val="22"/>
                </w:rPr>
                <w:delText>376</w:delText>
              </w:r>
            </w:del>
          </w:p>
        </w:tc>
      </w:tr>
      <w:tr w:rsidR="00E16572" w:rsidRPr="00E16572" w:rsidDel="009C19DC" w14:paraId="77B5CC7A" w14:textId="4C49C755" w:rsidTr="00B21582">
        <w:trPr>
          <w:trHeight w:val="300"/>
          <w:del w:id="31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4B87341F" w:rsidR="00E16572" w:rsidRPr="00B21582" w:rsidDel="009C19DC" w:rsidRDefault="00E16572" w:rsidP="00E16572">
            <w:pPr>
              <w:spacing w:line="240" w:lineRule="auto"/>
              <w:ind w:firstLine="0"/>
              <w:rPr>
                <w:del w:id="3115" w:author="Nate Bachmeier [AWS-SA]" w:date="2023-05-04T18:11:00Z"/>
                <w:rFonts w:ascii="Calibri" w:eastAsia="Times New Roman" w:hAnsi="Calibri" w:cs="Calibri"/>
                <w:b w:val="0"/>
                <w:bCs w:val="0"/>
                <w:color w:val="000000"/>
                <w:sz w:val="22"/>
              </w:rPr>
            </w:pPr>
            <w:del w:id="3116" w:author="Nate Bachmeier [AWS-SA]" w:date="2023-05-04T18:11:00Z">
              <w:r w:rsidRPr="00E16572" w:rsidDel="009C19DC">
                <w:rPr>
                  <w:rFonts w:ascii="Calibri" w:eastAsia="Times New Roman" w:hAnsi="Calibri" w:cs="Calibri"/>
                  <w:color w:val="000000"/>
                  <w:sz w:val="22"/>
                </w:rPr>
                <w:delText>shopping</w:delText>
              </w:r>
            </w:del>
          </w:p>
        </w:tc>
        <w:tc>
          <w:tcPr>
            <w:tcW w:w="5348" w:type="dxa"/>
            <w:noWrap/>
            <w:hideMark/>
          </w:tcPr>
          <w:p w14:paraId="17321755" w14:textId="72AF5B2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17" w:author="Nate Bachmeier [AWS-SA]" w:date="2023-05-04T18:11:00Z"/>
                <w:rFonts w:ascii="Calibri" w:eastAsia="Times New Roman" w:hAnsi="Calibri" w:cs="Calibri"/>
                <w:color w:val="000000"/>
                <w:sz w:val="22"/>
              </w:rPr>
            </w:pPr>
            <w:del w:id="3118" w:author="Nate Bachmeier [AWS-SA]" w:date="2023-05-04T18:11:00Z">
              <w:r w:rsidRPr="00E16572" w:rsidDel="009C19DC">
                <w:rPr>
                  <w:rFonts w:ascii="Calibri" w:eastAsia="Times New Roman" w:hAnsi="Calibri" w:cs="Calibri"/>
                  <w:color w:val="000000"/>
                  <w:sz w:val="22"/>
                </w:rPr>
                <w:delText>501</w:delText>
              </w:r>
            </w:del>
          </w:p>
        </w:tc>
      </w:tr>
      <w:tr w:rsidR="00E16572" w:rsidRPr="00E16572" w:rsidDel="009C19DC" w14:paraId="4515DF4A" w14:textId="3A511B4E" w:rsidTr="00B21582">
        <w:trPr>
          <w:cnfStyle w:val="000000100000" w:firstRow="0" w:lastRow="0" w:firstColumn="0" w:lastColumn="0" w:oddVBand="0" w:evenVBand="0" w:oddHBand="1" w:evenHBand="0" w:firstRowFirstColumn="0" w:firstRowLastColumn="0" w:lastRowFirstColumn="0" w:lastRowLastColumn="0"/>
          <w:trHeight w:val="300"/>
          <w:del w:id="31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14E6B4A9" w:rsidR="00E16572" w:rsidRPr="00B21582" w:rsidDel="009C19DC" w:rsidRDefault="00E16572" w:rsidP="00E16572">
            <w:pPr>
              <w:spacing w:line="240" w:lineRule="auto"/>
              <w:ind w:firstLine="0"/>
              <w:rPr>
                <w:del w:id="3120" w:author="Nate Bachmeier [AWS-SA]" w:date="2023-05-04T18:11:00Z"/>
                <w:rFonts w:ascii="Calibri" w:eastAsia="Times New Roman" w:hAnsi="Calibri" w:cs="Calibri"/>
                <w:b w:val="0"/>
                <w:bCs w:val="0"/>
                <w:color w:val="000000"/>
                <w:sz w:val="22"/>
              </w:rPr>
            </w:pPr>
            <w:del w:id="3121" w:author="Nate Bachmeier [AWS-SA]" w:date="2023-05-04T18:11:00Z">
              <w:r w:rsidRPr="00E16572" w:rsidDel="009C19DC">
                <w:rPr>
                  <w:rFonts w:ascii="Calibri" w:eastAsia="Times New Roman" w:hAnsi="Calibri" w:cs="Calibri"/>
                  <w:color w:val="000000"/>
                  <w:sz w:val="22"/>
                </w:rPr>
                <w:delText>shot put</w:delText>
              </w:r>
            </w:del>
          </w:p>
        </w:tc>
        <w:tc>
          <w:tcPr>
            <w:tcW w:w="5348" w:type="dxa"/>
            <w:noWrap/>
            <w:hideMark/>
          </w:tcPr>
          <w:p w14:paraId="00B89AC3" w14:textId="2443063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22" w:author="Nate Bachmeier [AWS-SA]" w:date="2023-05-04T18:11:00Z"/>
                <w:rFonts w:ascii="Calibri" w:eastAsia="Times New Roman" w:hAnsi="Calibri" w:cs="Calibri"/>
                <w:color w:val="000000"/>
                <w:sz w:val="22"/>
              </w:rPr>
            </w:pPr>
            <w:del w:id="3123" w:author="Nate Bachmeier [AWS-SA]" w:date="2023-05-04T18:11:00Z">
              <w:r w:rsidRPr="00E16572" w:rsidDel="009C19DC">
                <w:rPr>
                  <w:rFonts w:ascii="Calibri" w:eastAsia="Times New Roman" w:hAnsi="Calibri" w:cs="Calibri"/>
                  <w:color w:val="000000"/>
                  <w:sz w:val="22"/>
                </w:rPr>
                <w:delText>873</w:delText>
              </w:r>
            </w:del>
          </w:p>
        </w:tc>
      </w:tr>
      <w:tr w:rsidR="00E16572" w:rsidRPr="00E16572" w:rsidDel="009C19DC" w14:paraId="7AA4BA1A" w14:textId="56179528" w:rsidTr="00B21582">
        <w:trPr>
          <w:trHeight w:val="300"/>
          <w:del w:id="31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67D77C5A" w:rsidR="00E16572" w:rsidRPr="00B21582" w:rsidDel="009C19DC" w:rsidRDefault="00E16572" w:rsidP="00E16572">
            <w:pPr>
              <w:spacing w:line="240" w:lineRule="auto"/>
              <w:ind w:firstLine="0"/>
              <w:rPr>
                <w:del w:id="3125" w:author="Nate Bachmeier [AWS-SA]" w:date="2023-05-04T18:11:00Z"/>
                <w:rFonts w:ascii="Calibri" w:eastAsia="Times New Roman" w:hAnsi="Calibri" w:cs="Calibri"/>
                <w:b w:val="0"/>
                <w:bCs w:val="0"/>
                <w:color w:val="000000"/>
                <w:sz w:val="22"/>
              </w:rPr>
            </w:pPr>
            <w:del w:id="3126" w:author="Nate Bachmeier [AWS-SA]" w:date="2023-05-04T18:11:00Z">
              <w:r w:rsidRPr="00E16572" w:rsidDel="009C19DC">
                <w:rPr>
                  <w:rFonts w:ascii="Calibri" w:eastAsia="Times New Roman" w:hAnsi="Calibri" w:cs="Calibri"/>
                  <w:color w:val="000000"/>
                  <w:sz w:val="22"/>
                </w:rPr>
                <w:delText>shouting</w:delText>
              </w:r>
            </w:del>
          </w:p>
        </w:tc>
        <w:tc>
          <w:tcPr>
            <w:tcW w:w="5348" w:type="dxa"/>
            <w:noWrap/>
            <w:hideMark/>
          </w:tcPr>
          <w:p w14:paraId="46245384" w14:textId="03BF1F1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27" w:author="Nate Bachmeier [AWS-SA]" w:date="2023-05-04T18:11:00Z"/>
                <w:rFonts w:ascii="Calibri" w:eastAsia="Times New Roman" w:hAnsi="Calibri" w:cs="Calibri"/>
                <w:color w:val="000000"/>
                <w:sz w:val="22"/>
              </w:rPr>
            </w:pPr>
            <w:del w:id="3128" w:author="Nate Bachmeier [AWS-SA]" w:date="2023-05-04T18:11:00Z">
              <w:r w:rsidRPr="00E16572" w:rsidDel="009C19DC">
                <w:rPr>
                  <w:rFonts w:ascii="Calibri" w:eastAsia="Times New Roman" w:hAnsi="Calibri" w:cs="Calibri"/>
                  <w:color w:val="000000"/>
                  <w:sz w:val="22"/>
                </w:rPr>
                <w:delText>560</w:delText>
              </w:r>
            </w:del>
          </w:p>
        </w:tc>
      </w:tr>
      <w:tr w:rsidR="00E16572" w:rsidRPr="00E16572" w:rsidDel="009C19DC" w14:paraId="752D1790" w14:textId="6441FB5F" w:rsidTr="00B21582">
        <w:trPr>
          <w:cnfStyle w:val="000000100000" w:firstRow="0" w:lastRow="0" w:firstColumn="0" w:lastColumn="0" w:oddVBand="0" w:evenVBand="0" w:oddHBand="1" w:evenHBand="0" w:firstRowFirstColumn="0" w:firstRowLastColumn="0" w:lastRowFirstColumn="0" w:lastRowLastColumn="0"/>
          <w:trHeight w:val="300"/>
          <w:del w:id="31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6D4897FC" w:rsidR="00E16572" w:rsidRPr="00B21582" w:rsidDel="009C19DC" w:rsidRDefault="00E16572" w:rsidP="00E16572">
            <w:pPr>
              <w:spacing w:line="240" w:lineRule="auto"/>
              <w:ind w:firstLine="0"/>
              <w:rPr>
                <w:del w:id="3130" w:author="Nate Bachmeier [AWS-SA]" w:date="2023-05-04T18:11:00Z"/>
                <w:rFonts w:ascii="Calibri" w:eastAsia="Times New Roman" w:hAnsi="Calibri" w:cs="Calibri"/>
                <w:b w:val="0"/>
                <w:bCs w:val="0"/>
                <w:color w:val="000000"/>
                <w:sz w:val="22"/>
              </w:rPr>
            </w:pPr>
            <w:del w:id="3131" w:author="Nate Bachmeier [AWS-SA]" w:date="2023-05-04T18:11:00Z">
              <w:r w:rsidRPr="00E16572" w:rsidDel="009C19DC">
                <w:rPr>
                  <w:rFonts w:ascii="Calibri" w:eastAsia="Times New Roman" w:hAnsi="Calibri" w:cs="Calibri"/>
                  <w:color w:val="000000"/>
                  <w:sz w:val="22"/>
                </w:rPr>
                <w:delText>shoveling snow</w:delText>
              </w:r>
            </w:del>
          </w:p>
        </w:tc>
        <w:tc>
          <w:tcPr>
            <w:tcW w:w="5348" w:type="dxa"/>
            <w:noWrap/>
            <w:hideMark/>
          </w:tcPr>
          <w:p w14:paraId="220000D8" w14:textId="14A6F64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32" w:author="Nate Bachmeier [AWS-SA]" w:date="2023-05-04T18:11:00Z"/>
                <w:rFonts w:ascii="Calibri" w:eastAsia="Times New Roman" w:hAnsi="Calibri" w:cs="Calibri"/>
                <w:color w:val="000000"/>
                <w:sz w:val="22"/>
              </w:rPr>
            </w:pPr>
            <w:del w:id="3133" w:author="Nate Bachmeier [AWS-SA]" w:date="2023-05-04T18:11:00Z">
              <w:r w:rsidRPr="00E16572" w:rsidDel="009C19DC">
                <w:rPr>
                  <w:rFonts w:ascii="Calibri" w:eastAsia="Times New Roman" w:hAnsi="Calibri" w:cs="Calibri"/>
                  <w:color w:val="000000"/>
                  <w:sz w:val="22"/>
                </w:rPr>
                <w:delText>850</w:delText>
              </w:r>
            </w:del>
          </w:p>
        </w:tc>
      </w:tr>
      <w:tr w:rsidR="00E16572" w:rsidRPr="00E16572" w:rsidDel="009C19DC" w14:paraId="6FE80467" w14:textId="3F140701" w:rsidTr="00B21582">
        <w:trPr>
          <w:trHeight w:val="300"/>
          <w:del w:id="31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2D1B9651" w:rsidR="00E16572" w:rsidRPr="00B21582" w:rsidDel="009C19DC" w:rsidRDefault="00E16572" w:rsidP="00E16572">
            <w:pPr>
              <w:spacing w:line="240" w:lineRule="auto"/>
              <w:ind w:firstLine="0"/>
              <w:rPr>
                <w:del w:id="3135" w:author="Nate Bachmeier [AWS-SA]" w:date="2023-05-04T18:11:00Z"/>
                <w:rFonts w:ascii="Calibri" w:eastAsia="Times New Roman" w:hAnsi="Calibri" w:cs="Calibri"/>
                <w:b w:val="0"/>
                <w:bCs w:val="0"/>
                <w:color w:val="000000"/>
                <w:sz w:val="22"/>
              </w:rPr>
            </w:pPr>
            <w:del w:id="3136" w:author="Nate Bachmeier [AWS-SA]" w:date="2023-05-04T18:11:00Z">
              <w:r w:rsidRPr="00E16572" w:rsidDel="009C19DC">
                <w:rPr>
                  <w:rFonts w:ascii="Calibri" w:eastAsia="Times New Roman" w:hAnsi="Calibri" w:cs="Calibri"/>
                  <w:color w:val="000000"/>
                  <w:sz w:val="22"/>
                </w:rPr>
                <w:delText>shredding paper</w:delText>
              </w:r>
            </w:del>
          </w:p>
        </w:tc>
        <w:tc>
          <w:tcPr>
            <w:tcW w:w="5348" w:type="dxa"/>
            <w:noWrap/>
            <w:hideMark/>
          </w:tcPr>
          <w:p w14:paraId="08A653C3" w14:textId="5811D48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37" w:author="Nate Bachmeier [AWS-SA]" w:date="2023-05-04T18:11:00Z"/>
                <w:rFonts w:ascii="Calibri" w:eastAsia="Times New Roman" w:hAnsi="Calibri" w:cs="Calibri"/>
                <w:color w:val="000000"/>
                <w:sz w:val="22"/>
              </w:rPr>
            </w:pPr>
            <w:del w:id="3138" w:author="Nate Bachmeier [AWS-SA]" w:date="2023-05-04T18:11:00Z">
              <w:r w:rsidRPr="00E16572" w:rsidDel="009C19DC">
                <w:rPr>
                  <w:rFonts w:ascii="Calibri" w:eastAsia="Times New Roman" w:hAnsi="Calibri" w:cs="Calibri"/>
                  <w:color w:val="000000"/>
                  <w:sz w:val="22"/>
                </w:rPr>
                <w:delText>437</w:delText>
              </w:r>
            </w:del>
          </w:p>
        </w:tc>
      </w:tr>
      <w:tr w:rsidR="00E16572" w:rsidRPr="00E16572" w:rsidDel="009C19DC" w14:paraId="7C406BB3" w14:textId="47ACF4CA" w:rsidTr="00B21582">
        <w:trPr>
          <w:cnfStyle w:val="000000100000" w:firstRow="0" w:lastRow="0" w:firstColumn="0" w:lastColumn="0" w:oddVBand="0" w:evenVBand="0" w:oddHBand="1" w:evenHBand="0" w:firstRowFirstColumn="0" w:firstRowLastColumn="0" w:lastRowFirstColumn="0" w:lastRowLastColumn="0"/>
          <w:trHeight w:val="300"/>
          <w:del w:id="31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65EE78D8" w:rsidR="00E16572" w:rsidRPr="00B21582" w:rsidDel="009C19DC" w:rsidRDefault="00E16572" w:rsidP="00E16572">
            <w:pPr>
              <w:spacing w:line="240" w:lineRule="auto"/>
              <w:ind w:firstLine="0"/>
              <w:rPr>
                <w:del w:id="3140" w:author="Nate Bachmeier [AWS-SA]" w:date="2023-05-04T18:11:00Z"/>
                <w:rFonts w:ascii="Calibri" w:eastAsia="Times New Roman" w:hAnsi="Calibri" w:cs="Calibri"/>
                <w:b w:val="0"/>
                <w:bCs w:val="0"/>
                <w:color w:val="000000"/>
                <w:sz w:val="22"/>
              </w:rPr>
            </w:pPr>
            <w:del w:id="3141" w:author="Nate Bachmeier [AWS-SA]" w:date="2023-05-04T18:11:00Z">
              <w:r w:rsidRPr="00E16572" w:rsidDel="009C19DC">
                <w:rPr>
                  <w:rFonts w:ascii="Calibri" w:eastAsia="Times New Roman" w:hAnsi="Calibri" w:cs="Calibri"/>
                  <w:color w:val="000000"/>
                  <w:sz w:val="22"/>
                </w:rPr>
                <w:delText>shucking oysters</w:delText>
              </w:r>
            </w:del>
          </w:p>
        </w:tc>
        <w:tc>
          <w:tcPr>
            <w:tcW w:w="5348" w:type="dxa"/>
            <w:noWrap/>
            <w:hideMark/>
          </w:tcPr>
          <w:p w14:paraId="4F01344E" w14:textId="53E307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42" w:author="Nate Bachmeier [AWS-SA]" w:date="2023-05-04T18:11:00Z"/>
                <w:rFonts w:ascii="Calibri" w:eastAsia="Times New Roman" w:hAnsi="Calibri" w:cs="Calibri"/>
                <w:color w:val="000000"/>
                <w:sz w:val="22"/>
              </w:rPr>
            </w:pPr>
            <w:del w:id="3143" w:author="Nate Bachmeier [AWS-SA]" w:date="2023-05-04T18:11:00Z">
              <w:r w:rsidRPr="00E16572" w:rsidDel="009C19DC">
                <w:rPr>
                  <w:rFonts w:ascii="Calibri" w:eastAsia="Times New Roman" w:hAnsi="Calibri" w:cs="Calibri"/>
                  <w:color w:val="000000"/>
                  <w:sz w:val="22"/>
                </w:rPr>
                <w:delText>649</w:delText>
              </w:r>
            </w:del>
          </w:p>
        </w:tc>
      </w:tr>
      <w:tr w:rsidR="00E16572" w:rsidRPr="00E16572" w:rsidDel="009C19DC" w14:paraId="17C613A9" w14:textId="1EC5A00D" w:rsidTr="00B21582">
        <w:trPr>
          <w:trHeight w:val="300"/>
          <w:del w:id="31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65687AEF" w:rsidR="00E16572" w:rsidRPr="00B21582" w:rsidDel="009C19DC" w:rsidRDefault="00E16572" w:rsidP="00E16572">
            <w:pPr>
              <w:spacing w:line="240" w:lineRule="auto"/>
              <w:ind w:firstLine="0"/>
              <w:rPr>
                <w:del w:id="3145" w:author="Nate Bachmeier [AWS-SA]" w:date="2023-05-04T18:11:00Z"/>
                <w:rFonts w:ascii="Calibri" w:eastAsia="Times New Roman" w:hAnsi="Calibri" w:cs="Calibri"/>
                <w:b w:val="0"/>
                <w:bCs w:val="0"/>
                <w:color w:val="000000"/>
                <w:sz w:val="22"/>
              </w:rPr>
            </w:pPr>
            <w:del w:id="3146" w:author="Nate Bachmeier [AWS-SA]" w:date="2023-05-04T18:11:00Z">
              <w:r w:rsidRPr="00E16572" w:rsidDel="009C19DC">
                <w:rPr>
                  <w:rFonts w:ascii="Calibri" w:eastAsia="Times New Roman" w:hAnsi="Calibri" w:cs="Calibri"/>
                  <w:color w:val="000000"/>
                  <w:sz w:val="22"/>
                </w:rPr>
                <w:delText>shuffling cards</w:delText>
              </w:r>
            </w:del>
          </w:p>
        </w:tc>
        <w:tc>
          <w:tcPr>
            <w:tcW w:w="5348" w:type="dxa"/>
            <w:noWrap/>
            <w:hideMark/>
          </w:tcPr>
          <w:p w14:paraId="5341A0E3" w14:textId="001ACA0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47" w:author="Nate Bachmeier [AWS-SA]" w:date="2023-05-04T18:11:00Z"/>
                <w:rFonts w:ascii="Calibri" w:eastAsia="Times New Roman" w:hAnsi="Calibri" w:cs="Calibri"/>
                <w:color w:val="000000"/>
                <w:sz w:val="22"/>
              </w:rPr>
            </w:pPr>
            <w:del w:id="3148" w:author="Nate Bachmeier [AWS-SA]" w:date="2023-05-04T18:11:00Z">
              <w:r w:rsidRPr="00E16572" w:rsidDel="009C19DC">
                <w:rPr>
                  <w:rFonts w:ascii="Calibri" w:eastAsia="Times New Roman" w:hAnsi="Calibri" w:cs="Calibri"/>
                  <w:color w:val="000000"/>
                  <w:sz w:val="22"/>
                </w:rPr>
                <w:delText>807</w:delText>
              </w:r>
            </w:del>
          </w:p>
        </w:tc>
      </w:tr>
      <w:tr w:rsidR="00E16572" w:rsidRPr="00E16572" w:rsidDel="009C19DC" w14:paraId="69F76CE9" w14:textId="2C5DDF33" w:rsidTr="00B21582">
        <w:trPr>
          <w:cnfStyle w:val="000000100000" w:firstRow="0" w:lastRow="0" w:firstColumn="0" w:lastColumn="0" w:oddVBand="0" w:evenVBand="0" w:oddHBand="1" w:evenHBand="0" w:firstRowFirstColumn="0" w:firstRowLastColumn="0" w:lastRowFirstColumn="0" w:lastRowLastColumn="0"/>
          <w:trHeight w:val="300"/>
          <w:del w:id="31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0E18BE49" w:rsidR="00E16572" w:rsidRPr="00B21582" w:rsidDel="009C19DC" w:rsidRDefault="00E16572" w:rsidP="00E16572">
            <w:pPr>
              <w:spacing w:line="240" w:lineRule="auto"/>
              <w:ind w:firstLine="0"/>
              <w:rPr>
                <w:del w:id="3150" w:author="Nate Bachmeier [AWS-SA]" w:date="2023-05-04T18:11:00Z"/>
                <w:rFonts w:ascii="Calibri" w:eastAsia="Times New Roman" w:hAnsi="Calibri" w:cs="Calibri"/>
                <w:b w:val="0"/>
                <w:bCs w:val="0"/>
                <w:color w:val="000000"/>
                <w:sz w:val="22"/>
              </w:rPr>
            </w:pPr>
            <w:del w:id="3151" w:author="Nate Bachmeier [AWS-SA]" w:date="2023-05-04T18:11:00Z">
              <w:r w:rsidRPr="00E16572" w:rsidDel="009C19DC">
                <w:rPr>
                  <w:rFonts w:ascii="Calibri" w:eastAsia="Times New Roman" w:hAnsi="Calibri" w:cs="Calibri"/>
                  <w:color w:val="000000"/>
                  <w:sz w:val="22"/>
                </w:rPr>
                <w:delText>shuffling feet</w:delText>
              </w:r>
            </w:del>
          </w:p>
        </w:tc>
        <w:tc>
          <w:tcPr>
            <w:tcW w:w="5348" w:type="dxa"/>
            <w:noWrap/>
            <w:hideMark/>
          </w:tcPr>
          <w:p w14:paraId="339EB0F5" w14:textId="0CAB8D7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52" w:author="Nate Bachmeier [AWS-SA]" w:date="2023-05-04T18:11:00Z"/>
                <w:rFonts w:ascii="Calibri" w:eastAsia="Times New Roman" w:hAnsi="Calibri" w:cs="Calibri"/>
                <w:color w:val="000000"/>
                <w:sz w:val="22"/>
              </w:rPr>
            </w:pPr>
            <w:del w:id="3153" w:author="Nate Bachmeier [AWS-SA]" w:date="2023-05-04T18:11:00Z">
              <w:r w:rsidRPr="00E16572" w:rsidDel="009C19DC">
                <w:rPr>
                  <w:rFonts w:ascii="Calibri" w:eastAsia="Times New Roman" w:hAnsi="Calibri" w:cs="Calibri"/>
                  <w:color w:val="000000"/>
                  <w:sz w:val="22"/>
                </w:rPr>
                <w:delText>777</w:delText>
              </w:r>
            </w:del>
          </w:p>
        </w:tc>
      </w:tr>
      <w:tr w:rsidR="00E16572" w:rsidRPr="00E16572" w:rsidDel="009C19DC" w14:paraId="296829E2" w14:textId="35CF0359" w:rsidTr="00B21582">
        <w:trPr>
          <w:trHeight w:val="300"/>
          <w:del w:id="31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ECBD982" w:rsidR="00E16572" w:rsidRPr="00B21582" w:rsidDel="009C19DC" w:rsidRDefault="00E16572" w:rsidP="00E16572">
            <w:pPr>
              <w:spacing w:line="240" w:lineRule="auto"/>
              <w:ind w:firstLine="0"/>
              <w:rPr>
                <w:del w:id="3155" w:author="Nate Bachmeier [AWS-SA]" w:date="2023-05-04T18:11:00Z"/>
                <w:rFonts w:ascii="Calibri" w:eastAsia="Times New Roman" w:hAnsi="Calibri" w:cs="Calibri"/>
                <w:b w:val="0"/>
                <w:bCs w:val="0"/>
                <w:color w:val="000000"/>
                <w:sz w:val="22"/>
              </w:rPr>
            </w:pPr>
            <w:del w:id="3156" w:author="Nate Bachmeier [AWS-SA]" w:date="2023-05-04T18:11:00Z">
              <w:r w:rsidRPr="00E16572" w:rsidDel="009C19DC">
                <w:rPr>
                  <w:rFonts w:ascii="Calibri" w:eastAsia="Times New Roman" w:hAnsi="Calibri" w:cs="Calibri"/>
                  <w:color w:val="000000"/>
                  <w:sz w:val="22"/>
                </w:rPr>
                <w:delText>side kick</w:delText>
              </w:r>
            </w:del>
          </w:p>
        </w:tc>
        <w:tc>
          <w:tcPr>
            <w:tcW w:w="5348" w:type="dxa"/>
            <w:noWrap/>
            <w:hideMark/>
          </w:tcPr>
          <w:p w14:paraId="0746278E" w14:textId="3D71121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57" w:author="Nate Bachmeier [AWS-SA]" w:date="2023-05-04T18:11:00Z"/>
                <w:rFonts w:ascii="Calibri" w:eastAsia="Times New Roman" w:hAnsi="Calibri" w:cs="Calibri"/>
                <w:color w:val="000000"/>
                <w:sz w:val="22"/>
              </w:rPr>
            </w:pPr>
            <w:del w:id="3158" w:author="Nate Bachmeier [AWS-SA]" w:date="2023-05-04T18:11:00Z">
              <w:r w:rsidRPr="00E16572" w:rsidDel="009C19DC">
                <w:rPr>
                  <w:rFonts w:ascii="Calibri" w:eastAsia="Times New Roman" w:hAnsi="Calibri" w:cs="Calibri"/>
                  <w:color w:val="000000"/>
                  <w:sz w:val="22"/>
                </w:rPr>
                <w:delText>836</w:delText>
              </w:r>
            </w:del>
          </w:p>
        </w:tc>
      </w:tr>
      <w:tr w:rsidR="00E16572" w:rsidRPr="00E16572" w:rsidDel="009C19DC" w14:paraId="4A567441" w14:textId="43FA8692" w:rsidTr="00B21582">
        <w:trPr>
          <w:cnfStyle w:val="000000100000" w:firstRow="0" w:lastRow="0" w:firstColumn="0" w:lastColumn="0" w:oddVBand="0" w:evenVBand="0" w:oddHBand="1" w:evenHBand="0" w:firstRowFirstColumn="0" w:firstRowLastColumn="0" w:lastRowFirstColumn="0" w:lastRowLastColumn="0"/>
          <w:trHeight w:val="300"/>
          <w:del w:id="31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2674ABCF" w:rsidR="00E16572" w:rsidRPr="00B21582" w:rsidDel="009C19DC" w:rsidRDefault="00E16572" w:rsidP="00E16572">
            <w:pPr>
              <w:spacing w:line="240" w:lineRule="auto"/>
              <w:ind w:firstLine="0"/>
              <w:rPr>
                <w:del w:id="3160" w:author="Nate Bachmeier [AWS-SA]" w:date="2023-05-04T18:11:00Z"/>
                <w:rFonts w:ascii="Calibri" w:eastAsia="Times New Roman" w:hAnsi="Calibri" w:cs="Calibri"/>
                <w:b w:val="0"/>
                <w:bCs w:val="0"/>
                <w:color w:val="000000"/>
                <w:sz w:val="22"/>
              </w:rPr>
            </w:pPr>
            <w:del w:id="3161" w:author="Nate Bachmeier [AWS-SA]" w:date="2023-05-04T18:11:00Z">
              <w:r w:rsidRPr="00E16572" w:rsidDel="009C19DC">
                <w:rPr>
                  <w:rFonts w:ascii="Calibri" w:eastAsia="Times New Roman" w:hAnsi="Calibri" w:cs="Calibri"/>
                  <w:color w:val="000000"/>
                  <w:sz w:val="22"/>
                </w:rPr>
                <w:delText>sieving</w:delText>
              </w:r>
            </w:del>
          </w:p>
        </w:tc>
        <w:tc>
          <w:tcPr>
            <w:tcW w:w="5348" w:type="dxa"/>
            <w:noWrap/>
            <w:hideMark/>
          </w:tcPr>
          <w:p w14:paraId="6AAB57DC" w14:textId="6170EB2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62" w:author="Nate Bachmeier [AWS-SA]" w:date="2023-05-04T18:11:00Z"/>
                <w:rFonts w:ascii="Calibri" w:eastAsia="Times New Roman" w:hAnsi="Calibri" w:cs="Calibri"/>
                <w:color w:val="000000"/>
                <w:sz w:val="22"/>
              </w:rPr>
            </w:pPr>
            <w:del w:id="3163"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615E07C2" w14:textId="1906EFB7" w:rsidTr="00B21582">
        <w:trPr>
          <w:trHeight w:val="300"/>
          <w:del w:id="31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6BC75FE4" w:rsidR="00E16572" w:rsidRPr="00B21582" w:rsidDel="009C19DC" w:rsidRDefault="00E16572" w:rsidP="00E16572">
            <w:pPr>
              <w:spacing w:line="240" w:lineRule="auto"/>
              <w:ind w:firstLine="0"/>
              <w:rPr>
                <w:del w:id="3165" w:author="Nate Bachmeier [AWS-SA]" w:date="2023-05-04T18:11:00Z"/>
                <w:rFonts w:ascii="Calibri" w:eastAsia="Times New Roman" w:hAnsi="Calibri" w:cs="Calibri"/>
                <w:b w:val="0"/>
                <w:bCs w:val="0"/>
                <w:color w:val="000000"/>
                <w:sz w:val="22"/>
              </w:rPr>
            </w:pPr>
            <w:del w:id="3166" w:author="Nate Bachmeier [AWS-SA]" w:date="2023-05-04T18:11:00Z">
              <w:r w:rsidRPr="00E16572" w:rsidDel="009C19DC">
                <w:rPr>
                  <w:rFonts w:ascii="Calibri" w:eastAsia="Times New Roman" w:hAnsi="Calibri" w:cs="Calibri"/>
                  <w:color w:val="000000"/>
                  <w:sz w:val="22"/>
                </w:rPr>
                <w:delText>sign language interpreting</w:delText>
              </w:r>
            </w:del>
          </w:p>
        </w:tc>
        <w:tc>
          <w:tcPr>
            <w:tcW w:w="5348" w:type="dxa"/>
            <w:noWrap/>
            <w:hideMark/>
          </w:tcPr>
          <w:p w14:paraId="09FA460D" w14:textId="2D61B91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67" w:author="Nate Bachmeier [AWS-SA]" w:date="2023-05-04T18:11:00Z"/>
                <w:rFonts w:ascii="Calibri" w:eastAsia="Times New Roman" w:hAnsi="Calibri" w:cs="Calibri"/>
                <w:color w:val="000000"/>
                <w:sz w:val="22"/>
              </w:rPr>
            </w:pPr>
            <w:del w:id="3168" w:author="Nate Bachmeier [AWS-SA]" w:date="2023-05-04T18:11:00Z">
              <w:r w:rsidRPr="00E16572" w:rsidDel="009C19DC">
                <w:rPr>
                  <w:rFonts w:ascii="Calibri" w:eastAsia="Times New Roman" w:hAnsi="Calibri" w:cs="Calibri"/>
                  <w:color w:val="000000"/>
                  <w:sz w:val="22"/>
                </w:rPr>
                <w:delText>477</w:delText>
              </w:r>
            </w:del>
          </w:p>
        </w:tc>
      </w:tr>
      <w:tr w:rsidR="00E16572" w:rsidRPr="00E16572" w:rsidDel="009C19DC" w14:paraId="23587704" w14:textId="7671C74A" w:rsidTr="00B21582">
        <w:trPr>
          <w:cnfStyle w:val="000000100000" w:firstRow="0" w:lastRow="0" w:firstColumn="0" w:lastColumn="0" w:oddVBand="0" w:evenVBand="0" w:oddHBand="1" w:evenHBand="0" w:firstRowFirstColumn="0" w:firstRowLastColumn="0" w:lastRowFirstColumn="0" w:lastRowLastColumn="0"/>
          <w:trHeight w:val="300"/>
          <w:del w:id="31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075403DD" w:rsidR="00E16572" w:rsidRPr="00B21582" w:rsidDel="009C19DC" w:rsidRDefault="00E16572" w:rsidP="00E16572">
            <w:pPr>
              <w:spacing w:line="240" w:lineRule="auto"/>
              <w:ind w:firstLine="0"/>
              <w:rPr>
                <w:del w:id="3170" w:author="Nate Bachmeier [AWS-SA]" w:date="2023-05-04T18:11:00Z"/>
                <w:rFonts w:ascii="Calibri" w:eastAsia="Times New Roman" w:hAnsi="Calibri" w:cs="Calibri"/>
                <w:b w:val="0"/>
                <w:bCs w:val="0"/>
                <w:color w:val="000000"/>
                <w:sz w:val="22"/>
              </w:rPr>
            </w:pPr>
            <w:del w:id="3171" w:author="Nate Bachmeier [AWS-SA]" w:date="2023-05-04T18:11:00Z">
              <w:r w:rsidRPr="00E16572" w:rsidDel="009C19DC">
                <w:rPr>
                  <w:rFonts w:ascii="Calibri" w:eastAsia="Times New Roman" w:hAnsi="Calibri" w:cs="Calibri"/>
                  <w:color w:val="000000"/>
                  <w:sz w:val="22"/>
                </w:rPr>
                <w:delText>silent disco</w:delText>
              </w:r>
            </w:del>
          </w:p>
        </w:tc>
        <w:tc>
          <w:tcPr>
            <w:tcW w:w="5348" w:type="dxa"/>
            <w:noWrap/>
            <w:hideMark/>
          </w:tcPr>
          <w:p w14:paraId="4D006611" w14:textId="4C97CBC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72" w:author="Nate Bachmeier [AWS-SA]" w:date="2023-05-04T18:11:00Z"/>
                <w:rFonts w:ascii="Calibri" w:eastAsia="Times New Roman" w:hAnsi="Calibri" w:cs="Calibri"/>
                <w:color w:val="000000"/>
                <w:sz w:val="22"/>
              </w:rPr>
            </w:pPr>
            <w:del w:id="3173" w:author="Nate Bachmeier [AWS-SA]" w:date="2023-05-04T18:11:00Z">
              <w:r w:rsidRPr="00E16572" w:rsidDel="009C19DC">
                <w:rPr>
                  <w:rFonts w:ascii="Calibri" w:eastAsia="Times New Roman" w:hAnsi="Calibri" w:cs="Calibri"/>
                  <w:color w:val="000000"/>
                  <w:sz w:val="22"/>
                </w:rPr>
                <w:delText>638</w:delText>
              </w:r>
            </w:del>
          </w:p>
        </w:tc>
      </w:tr>
      <w:tr w:rsidR="00E16572" w:rsidRPr="00E16572" w:rsidDel="009C19DC" w14:paraId="74C327C9" w14:textId="1D805239" w:rsidTr="00B21582">
        <w:trPr>
          <w:trHeight w:val="300"/>
          <w:del w:id="31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FA88A15" w:rsidR="00E16572" w:rsidRPr="00B21582" w:rsidDel="009C19DC" w:rsidRDefault="00E16572" w:rsidP="00E16572">
            <w:pPr>
              <w:spacing w:line="240" w:lineRule="auto"/>
              <w:ind w:firstLine="0"/>
              <w:rPr>
                <w:del w:id="3175" w:author="Nate Bachmeier [AWS-SA]" w:date="2023-05-04T18:11:00Z"/>
                <w:rFonts w:ascii="Calibri" w:eastAsia="Times New Roman" w:hAnsi="Calibri" w:cs="Calibri"/>
                <w:b w:val="0"/>
                <w:bCs w:val="0"/>
                <w:color w:val="000000"/>
                <w:sz w:val="22"/>
              </w:rPr>
            </w:pPr>
            <w:del w:id="3176" w:author="Nate Bachmeier [AWS-SA]" w:date="2023-05-04T18:11:00Z">
              <w:r w:rsidRPr="00E16572" w:rsidDel="009C19DC">
                <w:rPr>
                  <w:rFonts w:ascii="Calibri" w:eastAsia="Times New Roman" w:hAnsi="Calibri" w:cs="Calibri"/>
                  <w:color w:val="000000"/>
                  <w:sz w:val="22"/>
                </w:rPr>
                <w:delText>singing</w:delText>
              </w:r>
            </w:del>
          </w:p>
        </w:tc>
        <w:tc>
          <w:tcPr>
            <w:tcW w:w="5348" w:type="dxa"/>
            <w:noWrap/>
            <w:hideMark/>
          </w:tcPr>
          <w:p w14:paraId="41EB23A4" w14:textId="73123B7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77" w:author="Nate Bachmeier [AWS-SA]" w:date="2023-05-04T18:11:00Z"/>
                <w:rFonts w:ascii="Calibri" w:eastAsia="Times New Roman" w:hAnsi="Calibri" w:cs="Calibri"/>
                <w:color w:val="000000"/>
                <w:sz w:val="22"/>
              </w:rPr>
            </w:pPr>
            <w:del w:id="3178" w:author="Nate Bachmeier [AWS-SA]" w:date="2023-05-04T18:11:00Z">
              <w:r w:rsidRPr="00E16572" w:rsidDel="009C19DC">
                <w:rPr>
                  <w:rFonts w:ascii="Calibri" w:eastAsia="Times New Roman" w:hAnsi="Calibri" w:cs="Calibri"/>
                  <w:color w:val="000000"/>
                  <w:sz w:val="22"/>
                </w:rPr>
                <w:delText>580</w:delText>
              </w:r>
            </w:del>
          </w:p>
        </w:tc>
      </w:tr>
      <w:tr w:rsidR="00E16572" w:rsidRPr="00E16572" w:rsidDel="009C19DC" w14:paraId="2F0E82C3" w14:textId="21EFC1EC" w:rsidTr="00B21582">
        <w:trPr>
          <w:cnfStyle w:val="000000100000" w:firstRow="0" w:lastRow="0" w:firstColumn="0" w:lastColumn="0" w:oddVBand="0" w:evenVBand="0" w:oddHBand="1" w:evenHBand="0" w:firstRowFirstColumn="0" w:firstRowLastColumn="0" w:lastRowFirstColumn="0" w:lastRowLastColumn="0"/>
          <w:trHeight w:val="300"/>
          <w:del w:id="31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2E8036C8" w:rsidR="00E16572" w:rsidRPr="00B21582" w:rsidDel="009C19DC" w:rsidRDefault="00E16572" w:rsidP="00E16572">
            <w:pPr>
              <w:spacing w:line="240" w:lineRule="auto"/>
              <w:ind w:firstLine="0"/>
              <w:rPr>
                <w:del w:id="3180" w:author="Nate Bachmeier [AWS-SA]" w:date="2023-05-04T18:11:00Z"/>
                <w:rFonts w:ascii="Calibri" w:eastAsia="Times New Roman" w:hAnsi="Calibri" w:cs="Calibri"/>
                <w:b w:val="0"/>
                <w:bCs w:val="0"/>
                <w:color w:val="000000"/>
                <w:sz w:val="22"/>
              </w:rPr>
            </w:pPr>
            <w:del w:id="3181" w:author="Nate Bachmeier [AWS-SA]" w:date="2023-05-04T18:11:00Z">
              <w:r w:rsidRPr="00E16572" w:rsidDel="009C19DC">
                <w:rPr>
                  <w:rFonts w:ascii="Calibri" w:eastAsia="Times New Roman" w:hAnsi="Calibri" w:cs="Calibri"/>
                  <w:color w:val="000000"/>
                  <w:sz w:val="22"/>
                </w:rPr>
                <w:delText>sipping cup</w:delText>
              </w:r>
            </w:del>
          </w:p>
        </w:tc>
        <w:tc>
          <w:tcPr>
            <w:tcW w:w="5348" w:type="dxa"/>
            <w:noWrap/>
            <w:hideMark/>
          </w:tcPr>
          <w:p w14:paraId="3A24C10A" w14:textId="45DBF26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82" w:author="Nate Bachmeier [AWS-SA]" w:date="2023-05-04T18:11:00Z"/>
                <w:rFonts w:ascii="Calibri" w:eastAsia="Times New Roman" w:hAnsi="Calibri" w:cs="Calibri"/>
                <w:color w:val="000000"/>
                <w:sz w:val="22"/>
              </w:rPr>
            </w:pPr>
            <w:del w:id="3183"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7CA27537" w14:textId="02E07EF9" w:rsidTr="00B21582">
        <w:trPr>
          <w:trHeight w:val="300"/>
          <w:del w:id="31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476D1584" w:rsidR="00E16572" w:rsidRPr="00B21582" w:rsidDel="009C19DC" w:rsidRDefault="00E16572" w:rsidP="00E16572">
            <w:pPr>
              <w:spacing w:line="240" w:lineRule="auto"/>
              <w:ind w:firstLine="0"/>
              <w:rPr>
                <w:del w:id="3185" w:author="Nate Bachmeier [AWS-SA]" w:date="2023-05-04T18:11:00Z"/>
                <w:rFonts w:ascii="Calibri" w:eastAsia="Times New Roman" w:hAnsi="Calibri" w:cs="Calibri"/>
                <w:b w:val="0"/>
                <w:bCs w:val="0"/>
                <w:color w:val="000000"/>
                <w:sz w:val="22"/>
              </w:rPr>
            </w:pPr>
            <w:del w:id="3186" w:author="Nate Bachmeier [AWS-SA]" w:date="2023-05-04T18:11:00Z">
              <w:r w:rsidRPr="00E16572" w:rsidDel="009C19DC">
                <w:rPr>
                  <w:rFonts w:ascii="Calibri" w:eastAsia="Times New Roman" w:hAnsi="Calibri" w:cs="Calibri"/>
                  <w:color w:val="000000"/>
                  <w:sz w:val="22"/>
                </w:rPr>
                <w:delText>situp</w:delText>
              </w:r>
            </w:del>
          </w:p>
        </w:tc>
        <w:tc>
          <w:tcPr>
            <w:tcW w:w="5348" w:type="dxa"/>
            <w:noWrap/>
            <w:hideMark/>
          </w:tcPr>
          <w:p w14:paraId="5C09BCF2" w14:textId="17BE842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87" w:author="Nate Bachmeier [AWS-SA]" w:date="2023-05-04T18:11:00Z"/>
                <w:rFonts w:ascii="Calibri" w:eastAsia="Times New Roman" w:hAnsi="Calibri" w:cs="Calibri"/>
                <w:color w:val="000000"/>
                <w:sz w:val="22"/>
              </w:rPr>
            </w:pPr>
            <w:del w:id="3188" w:author="Nate Bachmeier [AWS-SA]" w:date="2023-05-04T18:11:00Z">
              <w:r w:rsidRPr="00E16572" w:rsidDel="009C19DC">
                <w:rPr>
                  <w:rFonts w:ascii="Calibri" w:eastAsia="Times New Roman" w:hAnsi="Calibri" w:cs="Calibri"/>
                  <w:color w:val="000000"/>
                  <w:sz w:val="22"/>
                </w:rPr>
                <w:delText>829</w:delText>
              </w:r>
            </w:del>
          </w:p>
        </w:tc>
      </w:tr>
      <w:tr w:rsidR="00E16572" w:rsidRPr="00E16572" w:rsidDel="009C19DC" w14:paraId="56A9E356" w14:textId="2D3738CC" w:rsidTr="00B21582">
        <w:trPr>
          <w:cnfStyle w:val="000000100000" w:firstRow="0" w:lastRow="0" w:firstColumn="0" w:lastColumn="0" w:oddVBand="0" w:evenVBand="0" w:oddHBand="1" w:evenHBand="0" w:firstRowFirstColumn="0" w:firstRowLastColumn="0" w:lastRowFirstColumn="0" w:lastRowLastColumn="0"/>
          <w:trHeight w:val="300"/>
          <w:del w:id="31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6AF6DD69" w:rsidR="00E16572" w:rsidRPr="00B21582" w:rsidDel="009C19DC" w:rsidRDefault="00E16572" w:rsidP="00E16572">
            <w:pPr>
              <w:spacing w:line="240" w:lineRule="auto"/>
              <w:ind w:firstLine="0"/>
              <w:rPr>
                <w:del w:id="3190" w:author="Nate Bachmeier [AWS-SA]" w:date="2023-05-04T18:11:00Z"/>
                <w:rFonts w:ascii="Calibri" w:eastAsia="Times New Roman" w:hAnsi="Calibri" w:cs="Calibri"/>
                <w:b w:val="0"/>
                <w:bCs w:val="0"/>
                <w:color w:val="000000"/>
                <w:sz w:val="22"/>
              </w:rPr>
            </w:pPr>
            <w:del w:id="3191" w:author="Nate Bachmeier [AWS-SA]" w:date="2023-05-04T18:11:00Z">
              <w:r w:rsidRPr="00E16572" w:rsidDel="009C19DC">
                <w:rPr>
                  <w:rFonts w:ascii="Calibri" w:eastAsia="Times New Roman" w:hAnsi="Calibri" w:cs="Calibri"/>
                  <w:color w:val="000000"/>
                  <w:sz w:val="22"/>
                </w:rPr>
                <w:delText>skateboarding</w:delText>
              </w:r>
            </w:del>
          </w:p>
        </w:tc>
        <w:tc>
          <w:tcPr>
            <w:tcW w:w="5348" w:type="dxa"/>
            <w:noWrap/>
            <w:hideMark/>
          </w:tcPr>
          <w:p w14:paraId="2D815BC2" w14:textId="53E5AD53"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192" w:author="Nate Bachmeier [AWS-SA]" w:date="2023-05-04T18:11:00Z"/>
                <w:rFonts w:ascii="Calibri" w:eastAsia="Times New Roman" w:hAnsi="Calibri" w:cs="Calibri"/>
                <w:color w:val="000000"/>
                <w:sz w:val="22"/>
              </w:rPr>
            </w:pPr>
            <w:del w:id="3193" w:author="Nate Bachmeier [AWS-SA]" w:date="2023-05-04T18:11:00Z">
              <w:r w:rsidRPr="00E16572" w:rsidDel="009C19DC">
                <w:rPr>
                  <w:rFonts w:ascii="Calibri" w:eastAsia="Times New Roman" w:hAnsi="Calibri" w:cs="Calibri"/>
                  <w:color w:val="000000"/>
                  <w:sz w:val="22"/>
                </w:rPr>
                <w:delText>445</w:delText>
              </w:r>
            </w:del>
          </w:p>
        </w:tc>
      </w:tr>
      <w:tr w:rsidR="00E16572" w:rsidRPr="00E16572" w:rsidDel="009C19DC" w14:paraId="24352B4D" w14:textId="49FECFCC" w:rsidTr="00B21582">
        <w:trPr>
          <w:trHeight w:val="300"/>
          <w:del w:id="31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680EA7C" w:rsidR="00E16572" w:rsidRPr="00B21582" w:rsidDel="009C19DC" w:rsidRDefault="00E16572" w:rsidP="00E16572">
            <w:pPr>
              <w:spacing w:line="240" w:lineRule="auto"/>
              <w:ind w:firstLine="0"/>
              <w:rPr>
                <w:del w:id="3195" w:author="Nate Bachmeier [AWS-SA]" w:date="2023-05-04T18:11:00Z"/>
                <w:rFonts w:ascii="Calibri" w:eastAsia="Times New Roman" w:hAnsi="Calibri" w:cs="Calibri"/>
                <w:b w:val="0"/>
                <w:bCs w:val="0"/>
                <w:color w:val="000000"/>
                <w:sz w:val="22"/>
              </w:rPr>
            </w:pPr>
            <w:del w:id="3196" w:author="Nate Bachmeier [AWS-SA]" w:date="2023-05-04T18:11:00Z">
              <w:r w:rsidRPr="00E16572" w:rsidDel="009C19DC">
                <w:rPr>
                  <w:rFonts w:ascii="Calibri" w:eastAsia="Times New Roman" w:hAnsi="Calibri" w:cs="Calibri"/>
                  <w:color w:val="000000"/>
                  <w:sz w:val="22"/>
                </w:rPr>
                <w:delText>ski ballet</w:delText>
              </w:r>
            </w:del>
          </w:p>
        </w:tc>
        <w:tc>
          <w:tcPr>
            <w:tcW w:w="5348" w:type="dxa"/>
            <w:noWrap/>
            <w:hideMark/>
          </w:tcPr>
          <w:p w14:paraId="1E404F76" w14:textId="7100E28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197" w:author="Nate Bachmeier [AWS-SA]" w:date="2023-05-04T18:11:00Z"/>
                <w:rFonts w:ascii="Calibri" w:eastAsia="Times New Roman" w:hAnsi="Calibri" w:cs="Calibri"/>
                <w:color w:val="000000"/>
                <w:sz w:val="22"/>
              </w:rPr>
            </w:pPr>
            <w:del w:id="3198" w:author="Nate Bachmeier [AWS-SA]" w:date="2023-05-04T18:11:00Z">
              <w:r w:rsidRPr="00E16572" w:rsidDel="009C19DC">
                <w:rPr>
                  <w:rFonts w:ascii="Calibri" w:eastAsia="Times New Roman" w:hAnsi="Calibri" w:cs="Calibri"/>
                  <w:color w:val="000000"/>
                  <w:sz w:val="22"/>
                </w:rPr>
                <w:delText>538</w:delText>
              </w:r>
            </w:del>
          </w:p>
        </w:tc>
      </w:tr>
      <w:tr w:rsidR="00E16572" w:rsidRPr="00E16572" w:rsidDel="009C19DC" w14:paraId="01C331BC" w14:textId="2EFC5AB2" w:rsidTr="00B21582">
        <w:trPr>
          <w:cnfStyle w:val="000000100000" w:firstRow="0" w:lastRow="0" w:firstColumn="0" w:lastColumn="0" w:oddVBand="0" w:evenVBand="0" w:oddHBand="1" w:evenHBand="0" w:firstRowFirstColumn="0" w:firstRowLastColumn="0" w:lastRowFirstColumn="0" w:lastRowLastColumn="0"/>
          <w:trHeight w:val="300"/>
          <w:del w:id="31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16660ED0" w:rsidR="00E16572" w:rsidRPr="00B21582" w:rsidDel="009C19DC" w:rsidRDefault="00E16572" w:rsidP="00E16572">
            <w:pPr>
              <w:spacing w:line="240" w:lineRule="auto"/>
              <w:ind w:firstLine="0"/>
              <w:rPr>
                <w:del w:id="3200" w:author="Nate Bachmeier [AWS-SA]" w:date="2023-05-04T18:11:00Z"/>
                <w:rFonts w:ascii="Calibri" w:eastAsia="Times New Roman" w:hAnsi="Calibri" w:cs="Calibri"/>
                <w:b w:val="0"/>
                <w:bCs w:val="0"/>
                <w:color w:val="000000"/>
                <w:sz w:val="22"/>
              </w:rPr>
            </w:pPr>
            <w:del w:id="3201" w:author="Nate Bachmeier [AWS-SA]" w:date="2023-05-04T18:11:00Z">
              <w:r w:rsidRPr="00E16572" w:rsidDel="009C19DC">
                <w:rPr>
                  <w:rFonts w:ascii="Calibri" w:eastAsia="Times New Roman" w:hAnsi="Calibri" w:cs="Calibri"/>
                  <w:color w:val="000000"/>
                  <w:sz w:val="22"/>
                </w:rPr>
                <w:delText>ski jumping</w:delText>
              </w:r>
            </w:del>
          </w:p>
        </w:tc>
        <w:tc>
          <w:tcPr>
            <w:tcW w:w="5348" w:type="dxa"/>
            <w:noWrap/>
            <w:hideMark/>
          </w:tcPr>
          <w:p w14:paraId="4F8378EE" w14:textId="5E138C5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02" w:author="Nate Bachmeier [AWS-SA]" w:date="2023-05-04T18:11:00Z"/>
                <w:rFonts w:ascii="Calibri" w:eastAsia="Times New Roman" w:hAnsi="Calibri" w:cs="Calibri"/>
                <w:color w:val="000000"/>
                <w:sz w:val="22"/>
              </w:rPr>
            </w:pPr>
            <w:del w:id="3203" w:author="Nate Bachmeier [AWS-SA]" w:date="2023-05-04T18:11:00Z">
              <w:r w:rsidRPr="00E16572" w:rsidDel="009C19DC">
                <w:rPr>
                  <w:rFonts w:ascii="Calibri" w:eastAsia="Times New Roman" w:hAnsi="Calibri" w:cs="Calibri"/>
                  <w:color w:val="000000"/>
                  <w:sz w:val="22"/>
                </w:rPr>
                <w:delText>497</w:delText>
              </w:r>
            </w:del>
          </w:p>
        </w:tc>
      </w:tr>
      <w:tr w:rsidR="00E16572" w:rsidRPr="00E16572" w:rsidDel="009C19DC" w14:paraId="6BD1A219" w14:textId="4A2D6FB0" w:rsidTr="00B21582">
        <w:trPr>
          <w:trHeight w:val="300"/>
          <w:del w:id="32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2FCC14D6" w:rsidR="00E16572" w:rsidRPr="00B21582" w:rsidDel="009C19DC" w:rsidRDefault="00E16572" w:rsidP="00E16572">
            <w:pPr>
              <w:spacing w:line="240" w:lineRule="auto"/>
              <w:ind w:firstLine="0"/>
              <w:rPr>
                <w:del w:id="3205" w:author="Nate Bachmeier [AWS-SA]" w:date="2023-05-04T18:11:00Z"/>
                <w:rFonts w:ascii="Calibri" w:eastAsia="Times New Roman" w:hAnsi="Calibri" w:cs="Calibri"/>
                <w:b w:val="0"/>
                <w:bCs w:val="0"/>
                <w:color w:val="000000"/>
                <w:sz w:val="22"/>
              </w:rPr>
            </w:pPr>
            <w:del w:id="3206" w:author="Nate Bachmeier [AWS-SA]" w:date="2023-05-04T18:11:00Z">
              <w:r w:rsidRPr="00E16572" w:rsidDel="009C19DC">
                <w:rPr>
                  <w:rFonts w:ascii="Calibri" w:eastAsia="Times New Roman" w:hAnsi="Calibri" w:cs="Calibri"/>
                  <w:color w:val="000000"/>
                  <w:sz w:val="22"/>
                </w:rPr>
                <w:delText>skiing crosscountry</w:delText>
              </w:r>
            </w:del>
          </w:p>
        </w:tc>
        <w:tc>
          <w:tcPr>
            <w:tcW w:w="5348" w:type="dxa"/>
            <w:noWrap/>
            <w:hideMark/>
          </w:tcPr>
          <w:p w14:paraId="1507EB11" w14:textId="42F19D5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07" w:author="Nate Bachmeier [AWS-SA]" w:date="2023-05-04T18:11:00Z"/>
                <w:rFonts w:ascii="Calibri" w:eastAsia="Times New Roman" w:hAnsi="Calibri" w:cs="Calibri"/>
                <w:color w:val="000000"/>
                <w:sz w:val="22"/>
              </w:rPr>
            </w:pPr>
            <w:del w:id="3208" w:author="Nate Bachmeier [AWS-SA]" w:date="2023-05-04T18:11:00Z">
              <w:r w:rsidRPr="00E16572" w:rsidDel="009C19DC">
                <w:rPr>
                  <w:rFonts w:ascii="Calibri" w:eastAsia="Times New Roman" w:hAnsi="Calibri" w:cs="Calibri"/>
                  <w:color w:val="000000"/>
                  <w:sz w:val="22"/>
                </w:rPr>
                <w:delText>658</w:delText>
              </w:r>
            </w:del>
          </w:p>
        </w:tc>
      </w:tr>
      <w:tr w:rsidR="00E16572" w:rsidRPr="00E16572" w:rsidDel="009C19DC" w14:paraId="64933630" w14:textId="09E66B79" w:rsidTr="00B21582">
        <w:trPr>
          <w:cnfStyle w:val="000000100000" w:firstRow="0" w:lastRow="0" w:firstColumn="0" w:lastColumn="0" w:oddVBand="0" w:evenVBand="0" w:oddHBand="1" w:evenHBand="0" w:firstRowFirstColumn="0" w:firstRowLastColumn="0" w:lastRowFirstColumn="0" w:lastRowLastColumn="0"/>
          <w:trHeight w:val="300"/>
          <w:del w:id="32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668AA86D" w:rsidR="00E16572" w:rsidRPr="00B21582" w:rsidDel="009C19DC" w:rsidRDefault="00E16572" w:rsidP="00E16572">
            <w:pPr>
              <w:spacing w:line="240" w:lineRule="auto"/>
              <w:ind w:firstLine="0"/>
              <w:rPr>
                <w:del w:id="3210" w:author="Nate Bachmeier [AWS-SA]" w:date="2023-05-04T18:11:00Z"/>
                <w:rFonts w:ascii="Calibri" w:eastAsia="Times New Roman" w:hAnsi="Calibri" w:cs="Calibri"/>
                <w:b w:val="0"/>
                <w:bCs w:val="0"/>
                <w:color w:val="000000"/>
                <w:sz w:val="22"/>
              </w:rPr>
            </w:pPr>
            <w:del w:id="3211" w:author="Nate Bachmeier [AWS-SA]" w:date="2023-05-04T18:11:00Z">
              <w:r w:rsidRPr="00E16572" w:rsidDel="009C19DC">
                <w:rPr>
                  <w:rFonts w:ascii="Calibri" w:eastAsia="Times New Roman" w:hAnsi="Calibri" w:cs="Calibri"/>
                  <w:color w:val="000000"/>
                  <w:sz w:val="22"/>
                </w:rPr>
                <w:delText>skiing mono</w:delText>
              </w:r>
            </w:del>
          </w:p>
        </w:tc>
        <w:tc>
          <w:tcPr>
            <w:tcW w:w="5348" w:type="dxa"/>
            <w:noWrap/>
            <w:hideMark/>
          </w:tcPr>
          <w:p w14:paraId="31CB6FF7" w14:textId="051B786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12" w:author="Nate Bachmeier [AWS-SA]" w:date="2023-05-04T18:11:00Z"/>
                <w:rFonts w:ascii="Calibri" w:eastAsia="Times New Roman" w:hAnsi="Calibri" w:cs="Calibri"/>
                <w:color w:val="000000"/>
                <w:sz w:val="22"/>
              </w:rPr>
            </w:pPr>
            <w:del w:id="3213" w:author="Nate Bachmeier [AWS-SA]" w:date="2023-05-04T18:11:00Z">
              <w:r w:rsidRPr="00E16572" w:rsidDel="009C19DC">
                <w:rPr>
                  <w:rFonts w:ascii="Calibri" w:eastAsia="Times New Roman" w:hAnsi="Calibri" w:cs="Calibri"/>
                  <w:color w:val="000000"/>
                  <w:sz w:val="22"/>
                </w:rPr>
                <w:delText>479</w:delText>
              </w:r>
            </w:del>
          </w:p>
        </w:tc>
      </w:tr>
      <w:tr w:rsidR="00E16572" w:rsidRPr="00E16572" w:rsidDel="009C19DC" w14:paraId="22B0BDA9" w14:textId="5E701E2E" w:rsidTr="00B21582">
        <w:trPr>
          <w:trHeight w:val="300"/>
          <w:del w:id="32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4244E792" w:rsidR="00E16572" w:rsidRPr="00B21582" w:rsidDel="009C19DC" w:rsidRDefault="00E16572" w:rsidP="00E16572">
            <w:pPr>
              <w:spacing w:line="240" w:lineRule="auto"/>
              <w:ind w:firstLine="0"/>
              <w:rPr>
                <w:del w:id="3215" w:author="Nate Bachmeier [AWS-SA]" w:date="2023-05-04T18:11:00Z"/>
                <w:rFonts w:ascii="Calibri" w:eastAsia="Times New Roman" w:hAnsi="Calibri" w:cs="Calibri"/>
                <w:b w:val="0"/>
                <w:bCs w:val="0"/>
                <w:color w:val="000000"/>
                <w:sz w:val="22"/>
              </w:rPr>
            </w:pPr>
            <w:del w:id="3216" w:author="Nate Bachmeier [AWS-SA]" w:date="2023-05-04T18:11:00Z">
              <w:r w:rsidRPr="00E16572" w:rsidDel="009C19DC">
                <w:rPr>
                  <w:rFonts w:ascii="Calibri" w:eastAsia="Times New Roman" w:hAnsi="Calibri" w:cs="Calibri"/>
                  <w:color w:val="000000"/>
                  <w:sz w:val="22"/>
                </w:rPr>
                <w:delText>skiing slalom</w:delText>
              </w:r>
            </w:del>
          </w:p>
        </w:tc>
        <w:tc>
          <w:tcPr>
            <w:tcW w:w="5348" w:type="dxa"/>
            <w:noWrap/>
            <w:hideMark/>
          </w:tcPr>
          <w:p w14:paraId="5DD07F4E" w14:textId="6009438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17" w:author="Nate Bachmeier [AWS-SA]" w:date="2023-05-04T18:11:00Z"/>
                <w:rFonts w:ascii="Calibri" w:eastAsia="Times New Roman" w:hAnsi="Calibri" w:cs="Calibri"/>
                <w:color w:val="000000"/>
                <w:sz w:val="22"/>
              </w:rPr>
            </w:pPr>
            <w:del w:id="3218" w:author="Nate Bachmeier [AWS-SA]" w:date="2023-05-04T18:11:00Z">
              <w:r w:rsidRPr="00E16572" w:rsidDel="009C19DC">
                <w:rPr>
                  <w:rFonts w:ascii="Calibri" w:eastAsia="Times New Roman" w:hAnsi="Calibri" w:cs="Calibri"/>
                  <w:color w:val="000000"/>
                  <w:sz w:val="22"/>
                </w:rPr>
                <w:delText>756</w:delText>
              </w:r>
            </w:del>
          </w:p>
        </w:tc>
      </w:tr>
      <w:tr w:rsidR="00E16572" w:rsidRPr="00E16572" w:rsidDel="009C19DC" w14:paraId="3897B22A" w14:textId="4A08C740" w:rsidTr="00B21582">
        <w:trPr>
          <w:cnfStyle w:val="000000100000" w:firstRow="0" w:lastRow="0" w:firstColumn="0" w:lastColumn="0" w:oddVBand="0" w:evenVBand="0" w:oddHBand="1" w:evenHBand="0" w:firstRowFirstColumn="0" w:firstRowLastColumn="0" w:lastRowFirstColumn="0" w:lastRowLastColumn="0"/>
          <w:trHeight w:val="300"/>
          <w:del w:id="32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30222AB4" w:rsidR="00E16572" w:rsidRPr="00B21582" w:rsidDel="009C19DC" w:rsidRDefault="00E16572" w:rsidP="00E16572">
            <w:pPr>
              <w:spacing w:line="240" w:lineRule="auto"/>
              <w:ind w:firstLine="0"/>
              <w:rPr>
                <w:del w:id="3220" w:author="Nate Bachmeier [AWS-SA]" w:date="2023-05-04T18:11:00Z"/>
                <w:rFonts w:ascii="Calibri" w:eastAsia="Times New Roman" w:hAnsi="Calibri" w:cs="Calibri"/>
                <w:b w:val="0"/>
                <w:bCs w:val="0"/>
                <w:color w:val="000000"/>
                <w:sz w:val="22"/>
              </w:rPr>
            </w:pPr>
            <w:del w:id="3221" w:author="Nate Bachmeier [AWS-SA]" w:date="2023-05-04T18:11:00Z">
              <w:r w:rsidRPr="00E16572" w:rsidDel="009C19DC">
                <w:rPr>
                  <w:rFonts w:ascii="Calibri" w:eastAsia="Times New Roman" w:hAnsi="Calibri" w:cs="Calibri"/>
                  <w:color w:val="000000"/>
                  <w:sz w:val="22"/>
                </w:rPr>
                <w:delText>skipping rope</w:delText>
              </w:r>
            </w:del>
          </w:p>
        </w:tc>
        <w:tc>
          <w:tcPr>
            <w:tcW w:w="5348" w:type="dxa"/>
            <w:noWrap/>
            <w:hideMark/>
          </w:tcPr>
          <w:p w14:paraId="5C7CBE26" w14:textId="393BE68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22" w:author="Nate Bachmeier [AWS-SA]" w:date="2023-05-04T18:11:00Z"/>
                <w:rFonts w:ascii="Calibri" w:eastAsia="Times New Roman" w:hAnsi="Calibri" w:cs="Calibri"/>
                <w:color w:val="000000"/>
                <w:sz w:val="22"/>
              </w:rPr>
            </w:pPr>
            <w:del w:id="3223" w:author="Nate Bachmeier [AWS-SA]" w:date="2023-05-04T18:11:00Z">
              <w:r w:rsidRPr="00E16572" w:rsidDel="009C19DC">
                <w:rPr>
                  <w:rFonts w:ascii="Calibri" w:eastAsia="Times New Roman" w:hAnsi="Calibri" w:cs="Calibri"/>
                  <w:color w:val="000000"/>
                  <w:sz w:val="22"/>
                </w:rPr>
                <w:delText>671</w:delText>
              </w:r>
            </w:del>
          </w:p>
        </w:tc>
      </w:tr>
      <w:tr w:rsidR="00E16572" w:rsidRPr="00E16572" w:rsidDel="009C19DC" w14:paraId="394AF3D3" w14:textId="2057852A" w:rsidTr="00B21582">
        <w:trPr>
          <w:trHeight w:val="300"/>
          <w:del w:id="32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5EF44BAF" w:rsidR="00E16572" w:rsidRPr="00B21582" w:rsidDel="009C19DC" w:rsidRDefault="00E16572" w:rsidP="00E16572">
            <w:pPr>
              <w:spacing w:line="240" w:lineRule="auto"/>
              <w:ind w:firstLine="0"/>
              <w:rPr>
                <w:del w:id="3225" w:author="Nate Bachmeier [AWS-SA]" w:date="2023-05-04T18:11:00Z"/>
                <w:rFonts w:ascii="Calibri" w:eastAsia="Times New Roman" w:hAnsi="Calibri" w:cs="Calibri"/>
                <w:b w:val="0"/>
                <w:bCs w:val="0"/>
                <w:color w:val="000000"/>
                <w:sz w:val="22"/>
              </w:rPr>
            </w:pPr>
            <w:del w:id="3226" w:author="Nate Bachmeier [AWS-SA]" w:date="2023-05-04T18:11:00Z">
              <w:r w:rsidRPr="00E16572" w:rsidDel="009C19DC">
                <w:rPr>
                  <w:rFonts w:ascii="Calibri" w:eastAsia="Times New Roman" w:hAnsi="Calibri" w:cs="Calibri"/>
                  <w:color w:val="000000"/>
                  <w:sz w:val="22"/>
                </w:rPr>
                <w:delText>skipping stone</w:delText>
              </w:r>
            </w:del>
          </w:p>
        </w:tc>
        <w:tc>
          <w:tcPr>
            <w:tcW w:w="5348" w:type="dxa"/>
            <w:noWrap/>
            <w:hideMark/>
          </w:tcPr>
          <w:p w14:paraId="01D73CFA" w14:textId="27EBE90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27" w:author="Nate Bachmeier [AWS-SA]" w:date="2023-05-04T18:11:00Z"/>
                <w:rFonts w:ascii="Calibri" w:eastAsia="Times New Roman" w:hAnsi="Calibri" w:cs="Calibri"/>
                <w:color w:val="000000"/>
                <w:sz w:val="22"/>
              </w:rPr>
            </w:pPr>
            <w:del w:id="3228" w:author="Nate Bachmeier [AWS-SA]" w:date="2023-05-04T18:11:00Z">
              <w:r w:rsidRPr="00E16572" w:rsidDel="009C19DC">
                <w:rPr>
                  <w:rFonts w:ascii="Calibri" w:eastAsia="Times New Roman" w:hAnsi="Calibri" w:cs="Calibri"/>
                  <w:color w:val="000000"/>
                  <w:sz w:val="22"/>
                </w:rPr>
                <w:delText>624</w:delText>
              </w:r>
            </w:del>
          </w:p>
        </w:tc>
      </w:tr>
      <w:tr w:rsidR="00E16572" w:rsidRPr="00E16572" w:rsidDel="009C19DC" w14:paraId="2C4F8CB1" w14:textId="3E38457F" w:rsidTr="00B21582">
        <w:trPr>
          <w:cnfStyle w:val="000000100000" w:firstRow="0" w:lastRow="0" w:firstColumn="0" w:lastColumn="0" w:oddVBand="0" w:evenVBand="0" w:oddHBand="1" w:evenHBand="0" w:firstRowFirstColumn="0" w:firstRowLastColumn="0" w:lastRowFirstColumn="0" w:lastRowLastColumn="0"/>
          <w:trHeight w:val="300"/>
          <w:del w:id="32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03C201E6" w:rsidR="00E16572" w:rsidRPr="00B21582" w:rsidDel="009C19DC" w:rsidRDefault="00E16572" w:rsidP="00E16572">
            <w:pPr>
              <w:spacing w:line="240" w:lineRule="auto"/>
              <w:ind w:firstLine="0"/>
              <w:rPr>
                <w:del w:id="3230" w:author="Nate Bachmeier [AWS-SA]" w:date="2023-05-04T18:11:00Z"/>
                <w:rFonts w:ascii="Calibri" w:eastAsia="Times New Roman" w:hAnsi="Calibri" w:cs="Calibri"/>
                <w:b w:val="0"/>
                <w:bCs w:val="0"/>
                <w:color w:val="000000"/>
                <w:sz w:val="22"/>
              </w:rPr>
            </w:pPr>
            <w:del w:id="3231" w:author="Nate Bachmeier [AWS-SA]" w:date="2023-05-04T18:11:00Z">
              <w:r w:rsidRPr="00E16572" w:rsidDel="009C19DC">
                <w:rPr>
                  <w:rFonts w:ascii="Calibri" w:eastAsia="Times New Roman" w:hAnsi="Calibri" w:cs="Calibri"/>
                  <w:color w:val="000000"/>
                  <w:sz w:val="22"/>
                </w:rPr>
                <w:delText>skydiving</w:delText>
              </w:r>
            </w:del>
          </w:p>
        </w:tc>
        <w:tc>
          <w:tcPr>
            <w:tcW w:w="5348" w:type="dxa"/>
            <w:noWrap/>
            <w:hideMark/>
          </w:tcPr>
          <w:p w14:paraId="31267B28" w14:textId="67FBB41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32" w:author="Nate Bachmeier [AWS-SA]" w:date="2023-05-04T18:11:00Z"/>
                <w:rFonts w:ascii="Calibri" w:eastAsia="Times New Roman" w:hAnsi="Calibri" w:cs="Calibri"/>
                <w:color w:val="000000"/>
                <w:sz w:val="22"/>
              </w:rPr>
            </w:pPr>
            <w:del w:id="3233" w:author="Nate Bachmeier [AWS-SA]" w:date="2023-05-04T18:11:00Z">
              <w:r w:rsidRPr="00E16572" w:rsidDel="009C19DC">
                <w:rPr>
                  <w:rFonts w:ascii="Calibri" w:eastAsia="Times New Roman" w:hAnsi="Calibri" w:cs="Calibri"/>
                  <w:color w:val="000000"/>
                  <w:sz w:val="22"/>
                </w:rPr>
                <w:delText>625</w:delText>
              </w:r>
            </w:del>
          </w:p>
        </w:tc>
      </w:tr>
      <w:tr w:rsidR="00E16572" w:rsidRPr="00E16572" w:rsidDel="009C19DC" w14:paraId="46F456DB" w14:textId="5463A085" w:rsidTr="00B21582">
        <w:trPr>
          <w:trHeight w:val="300"/>
          <w:del w:id="32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120CC9D5" w:rsidR="00E16572" w:rsidRPr="00B21582" w:rsidDel="009C19DC" w:rsidRDefault="00E16572" w:rsidP="00E16572">
            <w:pPr>
              <w:spacing w:line="240" w:lineRule="auto"/>
              <w:ind w:firstLine="0"/>
              <w:rPr>
                <w:del w:id="3235" w:author="Nate Bachmeier [AWS-SA]" w:date="2023-05-04T18:11:00Z"/>
                <w:rFonts w:ascii="Calibri" w:eastAsia="Times New Roman" w:hAnsi="Calibri" w:cs="Calibri"/>
                <w:b w:val="0"/>
                <w:bCs w:val="0"/>
                <w:color w:val="000000"/>
                <w:sz w:val="22"/>
              </w:rPr>
            </w:pPr>
            <w:del w:id="3236" w:author="Nate Bachmeier [AWS-SA]" w:date="2023-05-04T18:11:00Z">
              <w:r w:rsidRPr="00E16572" w:rsidDel="009C19DC">
                <w:rPr>
                  <w:rFonts w:ascii="Calibri" w:eastAsia="Times New Roman" w:hAnsi="Calibri" w:cs="Calibri"/>
                  <w:color w:val="000000"/>
                  <w:sz w:val="22"/>
                </w:rPr>
                <w:delText>slacklining</w:delText>
              </w:r>
            </w:del>
          </w:p>
        </w:tc>
        <w:tc>
          <w:tcPr>
            <w:tcW w:w="5348" w:type="dxa"/>
            <w:noWrap/>
            <w:hideMark/>
          </w:tcPr>
          <w:p w14:paraId="479F57B3" w14:textId="2C12481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37" w:author="Nate Bachmeier [AWS-SA]" w:date="2023-05-04T18:11:00Z"/>
                <w:rFonts w:ascii="Calibri" w:eastAsia="Times New Roman" w:hAnsi="Calibri" w:cs="Calibri"/>
                <w:color w:val="000000"/>
                <w:sz w:val="22"/>
              </w:rPr>
            </w:pPr>
            <w:del w:id="3238" w:author="Nate Bachmeier [AWS-SA]" w:date="2023-05-04T18:11:00Z">
              <w:r w:rsidRPr="00E16572" w:rsidDel="009C19DC">
                <w:rPr>
                  <w:rFonts w:ascii="Calibri" w:eastAsia="Times New Roman" w:hAnsi="Calibri" w:cs="Calibri"/>
                  <w:color w:val="000000"/>
                  <w:sz w:val="22"/>
                </w:rPr>
                <w:delText>737</w:delText>
              </w:r>
            </w:del>
          </w:p>
        </w:tc>
      </w:tr>
      <w:tr w:rsidR="00E16572" w:rsidRPr="00E16572" w:rsidDel="009C19DC" w14:paraId="0721B7ED" w14:textId="7F33EC98" w:rsidTr="00B21582">
        <w:trPr>
          <w:cnfStyle w:val="000000100000" w:firstRow="0" w:lastRow="0" w:firstColumn="0" w:lastColumn="0" w:oddVBand="0" w:evenVBand="0" w:oddHBand="1" w:evenHBand="0" w:firstRowFirstColumn="0" w:firstRowLastColumn="0" w:lastRowFirstColumn="0" w:lastRowLastColumn="0"/>
          <w:trHeight w:val="300"/>
          <w:del w:id="32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06C42D03" w:rsidR="00E16572" w:rsidRPr="00B21582" w:rsidDel="009C19DC" w:rsidRDefault="00E16572" w:rsidP="00E16572">
            <w:pPr>
              <w:spacing w:line="240" w:lineRule="auto"/>
              <w:ind w:firstLine="0"/>
              <w:rPr>
                <w:del w:id="3240" w:author="Nate Bachmeier [AWS-SA]" w:date="2023-05-04T18:11:00Z"/>
                <w:rFonts w:ascii="Calibri" w:eastAsia="Times New Roman" w:hAnsi="Calibri" w:cs="Calibri"/>
                <w:b w:val="0"/>
                <w:bCs w:val="0"/>
                <w:color w:val="000000"/>
                <w:sz w:val="22"/>
              </w:rPr>
            </w:pPr>
            <w:del w:id="3241" w:author="Nate Bachmeier [AWS-SA]" w:date="2023-05-04T18:11:00Z">
              <w:r w:rsidRPr="00E16572" w:rsidDel="009C19DC">
                <w:rPr>
                  <w:rFonts w:ascii="Calibri" w:eastAsia="Times New Roman" w:hAnsi="Calibri" w:cs="Calibri"/>
                  <w:color w:val="000000"/>
                  <w:sz w:val="22"/>
                </w:rPr>
                <w:delText>slapping</w:delText>
              </w:r>
            </w:del>
          </w:p>
        </w:tc>
        <w:tc>
          <w:tcPr>
            <w:tcW w:w="5348" w:type="dxa"/>
            <w:noWrap/>
            <w:hideMark/>
          </w:tcPr>
          <w:p w14:paraId="03C7129D" w14:textId="1B6EA81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42" w:author="Nate Bachmeier [AWS-SA]" w:date="2023-05-04T18:11:00Z"/>
                <w:rFonts w:ascii="Calibri" w:eastAsia="Times New Roman" w:hAnsi="Calibri" w:cs="Calibri"/>
                <w:color w:val="000000"/>
                <w:sz w:val="22"/>
              </w:rPr>
            </w:pPr>
            <w:del w:id="3243" w:author="Nate Bachmeier [AWS-SA]" w:date="2023-05-04T18:11:00Z">
              <w:r w:rsidRPr="00E16572" w:rsidDel="009C19DC">
                <w:rPr>
                  <w:rFonts w:ascii="Calibri" w:eastAsia="Times New Roman" w:hAnsi="Calibri" w:cs="Calibri"/>
                  <w:color w:val="000000"/>
                  <w:sz w:val="22"/>
                </w:rPr>
                <w:delText>779</w:delText>
              </w:r>
            </w:del>
          </w:p>
        </w:tc>
      </w:tr>
      <w:tr w:rsidR="00E16572" w:rsidRPr="00E16572" w:rsidDel="009C19DC" w14:paraId="4D40C818" w14:textId="7A3136FE" w:rsidTr="00B21582">
        <w:trPr>
          <w:trHeight w:val="300"/>
          <w:del w:id="32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110DE7BE" w:rsidR="00E16572" w:rsidRPr="00B21582" w:rsidDel="009C19DC" w:rsidRDefault="00E16572" w:rsidP="00E16572">
            <w:pPr>
              <w:spacing w:line="240" w:lineRule="auto"/>
              <w:ind w:firstLine="0"/>
              <w:rPr>
                <w:del w:id="3245" w:author="Nate Bachmeier [AWS-SA]" w:date="2023-05-04T18:11:00Z"/>
                <w:rFonts w:ascii="Calibri" w:eastAsia="Times New Roman" w:hAnsi="Calibri" w:cs="Calibri"/>
                <w:b w:val="0"/>
                <w:bCs w:val="0"/>
                <w:color w:val="000000"/>
                <w:sz w:val="22"/>
              </w:rPr>
            </w:pPr>
            <w:del w:id="3246" w:author="Nate Bachmeier [AWS-SA]" w:date="2023-05-04T18:11:00Z">
              <w:r w:rsidRPr="00E16572" w:rsidDel="009C19DC">
                <w:rPr>
                  <w:rFonts w:ascii="Calibri" w:eastAsia="Times New Roman" w:hAnsi="Calibri" w:cs="Calibri"/>
                  <w:color w:val="000000"/>
                  <w:sz w:val="22"/>
                </w:rPr>
                <w:delText>sled dog racing</w:delText>
              </w:r>
            </w:del>
          </w:p>
        </w:tc>
        <w:tc>
          <w:tcPr>
            <w:tcW w:w="5348" w:type="dxa"/>
            <w:noWrap/>
            <w:hideMark/>
          </w:tcPr>
          <w:p w14:paraId="2BF41119" w14:textId="194B560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47" w:author="Nate Bachmeier [AWS-SA]" w:date="2023-05-04T18:11:00Z"/>
                <w:rFonts w:ascii="Calibri" w:eastAsia="Times New Roman" w:hAnsi="Calibri" w:cs="Calibri"/>
                <w:color w:val="000000"/>
                <w:sz w:val="22"/>
              </w:rPr>
            </w:pPr>
            <w:del w:id="3248" w:author="Nate Bachmeier [AWS-SA]" w:date="2023-05-04T18:11:00Z">
              <w:r w:rsidRPr="00E16572" w:rsidDel="009C19DC">
                <w:rPr>
                  <w:rFonts w:ascii="Calibri" w:eastAsia="Times New Roman" w:hAnsi="Calibri" w:cs="Calibri"/>
                  <w:color w:val="000000"/>
                  <w:sz w:val="22"/>
                </w:rPr>
                <w:delText>735</w:delText>
              </w:r>
            </w:del>
          </w:p>
        </w:tc>
      </w:tr>
      <w:tr w:rsidR="00E16572" w:rsidRPr="00E16572" w:rsidDel="009C19DC" w14:paraId="043A8F18" w14:textId="7691C809" w:rsidTr="00B21582">
        <w:trPr>
          <w:cnfStyle w:val="000000100000" w:firstRow="0" w:lastRow="0" w:firstColumn="0" w:lastColumn="0" w:oddVBand="0" w:evenVBand="0" w:oddHBand="1" w:evenHBand="0" w:firstRowFirstColumn="0" w:firstRowLastColumn="0" w:lastRowFirstColumn="0" w:lastRowLastColumn="0"/>
          <w:trHeight w:val="300"/>
          <w:del w:id="32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1DAD712D" w:rsidR="00E16572" w:rsidRPr="00B21582" w:rsidDel="009C19DC" w:rsidRDefault="00E16572" w:rsidP="00E16572">
            <w:pPr>
              <w:spacing w:line="240" w:lineRule="auto"/>
              <w:ind w:firstLine="0"/>
              <w:rPr>
                <w:del w:id="3250" w:author="Nate Bachmeier [AWS-SA]" w:date="2023-05-04T18:11:00Z"/>
                <w:rFonts w:ascii="Calibri" w:eastAsia="Times New Roman" w:hAnsi="Calibri" w:cs="Calibri"/>
                <w:b w:val="0"/>
                <w:bCs w:val="0"/>
                <w:color w:val="000000"/>
                <w:sz w:val="22"/>
              </w:rPr>
            </w:pPr>
            <w:del w:id="3251" w:author="Nate Bachmeier [AWS-SA]" w:date="2023-05-04T18:11:00Z">
              <w:r w:rsidRPr="00E16572" w:rsidDel="009C19DC">
                <w:rPr>
                  <w:rFonts w:ascii="Calibri" w:eastAsia="Times New Roman" w:hAnsi="Calibri" w:cs="Calibri"/>
                  <w:color w:val="000000"/>
                  <w:sz w:val="22"/>
                </w:rPr>
                <w:delText>sleeping</w:delText>
              </w:r>
            </w:del>
          </w:p>
        </w:tc>
        <w:tc>
          <w:tcPr>
            <w:tcW w:w="5348" w:type="dxa"/>
            <w:noWrap/>
            <w:hideMark/>
          </w:tcPr>
          <w:p w14:paraId="14DD2E01" w14:textId="007729F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52" w:author="Nate Bachmeier [AWS-SA]" w:date="2023-05-04T18:11:00Z"/>
                <w:rFonts w:ascii="Calibri" w:eastAsia="Times New Roman" w:hAnsi="Calibri" w:cs="Calibri"/>
                <w:color w:val="000000"/>
                <w:sz w:val="22"/>
              </w:rPr>
            </w:pPr>
            <w:del w:id="3253" w:author="Nate Bachmeier [AWS-SA]" w:date="2023-05-04T18:11:00Z">
              <w:r w:rsidRPr="00E16572" w:rsidDel="009C19DC">
                <w:rPr>
                  <w:rFonts w:ascii="Calibri" w:eastAsia="Times New Roman" w:hAnsi="Calibri" w:cs="Calibri"/>
                  <w:color w:val="000000"/>
                  <w:sz w:val="22"/>
                </w:rPr>
                <w:delText>653</w:delText>
              </w:r>
            </w:del>
          </w:p>
        </w:tc>
      </w:tr>
      <w:tr w:rsidR="00E16572" w:rsidRPr="00E16572" w:rsidDel="009C19DC" w14:paraId="2CEBE0C6" w14:textId="22CA08C6" w:rsidTr="00B21582">
        <w:trPr>
          <w:trHeight w:val="300"/>
          <w:del w:id="32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01EE5925" w:rsidR="00E16572" w:rsidRPr="00B21582" w:rsidDel="009C19DC" w:rsidRDefault="00E16572" w:rsidP="00E16572">
            <w:pPr>
              <w:spacing w:line="240" w:lineRule="auto"/>
              <w:ind w:firstLine="0"/>
              <w:rPr>
                <w:del w:id="3255" w:author="Nate Bachmeier [AWS-SA]" w:date="2023-05-04T18:11:00Z"/>
                <w:rFonts w:ascii="Calibri" w:eastAsia="Times New Roman" w:hAnsi="Calibri" w:cs="Calibri"/>
                <w:b w:val="0"/>
                <w:bCs w:val="0"/>
                <w:color w:val="000000"/>
                <w:sz w:val="22"/>
              </w:rPr>
            </w:pPr>
            <w:del w:id="3256" w:author="Nate Bachmeier [AWS-SA]" w:date="2023-05-04T18:11:00Z">
              <w:r w:rsidRPr="00E16572" w:rsidDel="009C19DC">
                <w:rPr>
                  <w:rFonts w:ascii="Calibri" w:eastAsia="Times New Roman" w:hAnsi="Calibri" w:cs="Calibri"/>
                  <w:color w:val="000000"/>
                  <w:sz w:val="22"/>
                </w:rPr>
                <w:delText>slicing onion</w:delText>
              </w:r>
            </w:del>
          </w:p>
        </w:tc>
        <w:tc>
          <w:tcPr>
            <w:tcW w:w="5348" w:type="dxa"/>
            <w:noWrap/>
            <w:hideMark/>
          </w:tcPr>
          <w:p w14:paraId="19AA14C7" w14:textId="065C6CE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57" w:author="Nate Bachmeier [AWS-SA]" w:date="2023-05-04T18:11:00Z"/>
                <w:rFonts w:ascii="Calibri" w:eastAsia="Times New Roman" w:hAnsi="Calibri" w:cs="Calibri"/>
                <w:color w:val="000000"/>
                <w:sz w:val="22"/>
              </w:rPr>
            </w:pPr>
            <w:del w:id="3258" w:author="Nate Bachmeier [AWS-SA]" w:date="2023-05-04T18:11:00Z">
              <w:r w:rsidRPr="00E16572" w:rsidDel="009C19DC">
                <w:rPr>
                  <w:rFonts w:ascii="Calibri" w:eastAsia="Times New Roman" w:hAnsi="Calibri" w:cs="Calibri"/>
                  <w:color w:val="000000"/>
                  <w:sz w:val="22"/>
                </w:rPr>
                <w:delText>529</w:delText>
              </w:r>
            </w:del>
          </w:p>
        </w:tc>
      </w:tr>
      <w:tr w:rsidR="00E16572" w:rsidRPr="00E16572" w:rsidDel="009C19DC" w14:paraId="6A4D42B2" w14:textId="7F526F1B" w:rsidTr="00B21582">
        <w:trPr>
          <w:cnfStyle w:val="000000100000" w:firstRow="0" w:lastRow="0" w:firstColumn="0" w:lastColumn="0" w:oddVBand="0" w:evenVBand="0" w:oddHBand="1" w:evenHBand="0" w:firstRowFirstColumn="0" w:firstRowLastColumn="0" w:lastRowFirstColumn="0" w:lastRowLastColumn="0"/>
          <w:trHeight w:val="300"/>
          <w:del w:id="32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35C3FFB4" w:rsidR="00E16572" w:rsidRPr="00B21582" w:rsidDel="009C19DC" w:rsidRDefault="00E16572" w:rsidP="00E16572">
            <w:pPr>
              <w:spacing w:line="240" w:lineRule="auto"/>
              <w:ind w:firstLine="0"/>
              <w:rPr>
                <w:del w:id="3260" w:author="Nate Bachmeier [AWS-SA]" w:date="2023-05-04T18:11:00Z"/>
                <w:rFonts w:ascii="Calibri" w:eastAsia="Times New Roman" w:hAnsi="Calibri" w:cs="Calibri"/>
                <w:b w:val="0"/>
                <w:bCs w:val="0"/>
                <w:color w:val="000000"/>
                <w:sz w:val="22"/>
              </w:rPr>
            </w:pPr>
            <w:del w:id="3261" w:author="Nate Bachmeier [AWS-SA]" w:date="2023-05-04T18:11:00Z">
              <w:r w:rsidRPr="00E16572" w:rsidDel="009C19DC">
                <w:rPr>
                  <w:rFonts w:ascii="Calibri" w:eastAsia="Times New Roman" w:hAnsi="Calibri" w:cs="Calibri"/>
                  <w:color w:val="000000"/>
                  <w:sz w:val="22"/>
                </w:rPr>
                <w:delText>smashing</w:delText>
              </w:r>
            </w:del>
          </w:p>
        </w:tc>
        <w:tc>
          <w:tcPr>
            <w:tcW w:w="5348" w:type="dxa"/>
            <w:noWrap/>
            <w:hideMark/>
          </w:tcPr>
          <w:p w14:paraId="505865FC" w14:textId="09A44E0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62" w:author="Nate Bachmeier [AWS-SA]" w:date="2023-05-04T18:11:00Z"/>
                <w:rFonts w:ascii="Calibri" w:eastAsia="Times New Roman" w:hAnsi="Calibri" w:cs="Calibri"/>
                <w:color w:val="000000"/>
                <w:sz w:val="22"/>
              </w:rPr>
            </w:pPr>
            <w:del w:id="3263" w:author="Nate Bachmeier [AWS-SA]" w:date="2023-05-04T18:11:00Z">
              <w:r w:rsidRPr="00E16572" w:rsidDel="009C19DC">
                <w:rPr>
                  <w:rFonts w:ascii="Calibri" w:eastAsia="Times New Roman" w:hAnsi="Calibri" w:cs="Calibri"/>
                  <w:color w:val="000000"/>
                  <w:sz w:val="22"/>
                </w:rPr>
                <w:delText>606</w:delText>
              </w:r>
            </w:del>
          </w:p>
        </w:tc>
      </w:tr>
      <w:tr w:rsidR="00E16572" w:rsidRPr="00E16572" w:rsidDel="009C19DC" w14:paraId="0C053BE8" w14:textId="072D1399" w:rsidTr="00B21582">
        <w:trPr>
          <w:trHeight w:val="300"/>
          <w:del w:id="32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1B4E57E0" w:rsidR="00E16572" w:rsidRPr="00B21582" w:rsidDel="009C19DC" w:rsidRDefault="00E16572" w:rsidP="00E16572">
            <w:pPr>
              <w:spacing w:line="240" w:lineRule="auto"/>
              <w:ind w:firstLine="0"/>
              <w:rPr>
                <w:del w:id="3265" w:author="Nate Bachmeier [AWS-SA]" w:date="2023-05-04T18:11:00Z"/>
                <w:rFonts w:ascii="Calibri" w:eastAsia="Times New Roman" w:hAnsi="Calibri" w:cs="Calibri"/>
                <w:b w:val="0"/>
                <w:bCs w:val="0"/>
                <w:color w:val="000000"/>
                <w:sz w:val="22"/>
              </w:rPr>
            </w:pPr>
            <w:del w:id="3266" w:author="Nate Bachmeier [AWS-SA]" w:date="2023-05-04T18:11:00Z">
              <w:r w:rsidRPr="00E16572" w:rsidDel="009C19DC">
                <w:rPr>
                  <w:rFonts w:ascii="Calibri" w:eastAsia="Times New Roman" w:hAnsi="Calibri" w:cs="Calibri"/>
                  <w:color w:val="000000"/>
                  <w:sz w:val="22"/>
                </w:rPr>
                <w:delText>smelling feet</w:delText>
              </w:r>
            </w:del>
          </w:p>
        </w:tc>
        <w:tc>
          <w:tcPr>
            <w:tcW w:w="5348" w:type="dxa"/>
            <w:noWrap/>
            <w:hideMark/>
          </w:tcPr>
          <w:p w14:paraId="175AA8AA" w14:textId="0BA2FF6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67" w:author="Nate Bachmeier [AWS-SA]" w:date="2023-05-04T18:11:00Z"/>
                <w:rFonts w:ascii="Calibri" w:eastAsia="Times New Roman" w:hAnsi="Calibri" w:cs="Calibri"/>
                <w:color w:val="000000"/>
                <w:sz w:val="22"/>
              </w:rPr>
            </w:pPr>
            <w:del w:id="3268" w:author="Nate Bachmeier [AWS-SA]" w:date="2023-05-04T18:11:00Z">
              <w:r w:rsidRPr="00E16572" w:rsidDel="009C19DC">
                <w:rPr>
                  <w:rFonts w:ascii="Calibri" w:eastAsia="Times New Roman" w:hAnsi="Calibri" w:cs="Calibri"/>
                  <w:color w:val="000000"/>
                  <w:sz w:val="22"/>
                </w:rPr>
                <w:delText>558</w:delText>
              </w:r>
            </w:del>
          </w:p>
        </w:tc>
      </w:tr>
      <w:tr w:rsidR="00E16572" w:rsidRPr="00E16572" w:rsidDel="009C19DC" w14:paraId="79DA07D1" w14:textId="50065BFD" w:rsidTr="00B21582">
        <w:trPr>
          <w:cnfStyle w:val="000000100000" w:firstRow="0" w:lastRow="0" w:firstColumn="0" w:lastColumn="0" w:oddVBand="0" w:evenVBand="0" w:oddHBand="1" w:evenHBand="0" w:firstRowFirstColumn="0" w:firstRowLastColumn="0" w:lastRowFirstColumn="0" w:lastRowLastColumn="0"/>
          <w:trHeight w:val="300"/>
          <w:del w:id="32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582BEF4B" w:rsidR="00E16572" w:rsidRPr="00B21582" w:rsidDel="009C19DC" w:rsidRDefault="00E16572" w:rsidP="00E16572">
            <w:pPr>
              <w:spacing w:line="240" w:lineRule="auto"/>
              <w:ind w:firstLine="0"/>
              <w:rPr>
                <w:del w:id="3270" w:author="Nate Bachmeier [AWS-SA]" w:date="2023-05-04T18:11:00Z"/>
                <w:rFonts w:ascii="Calibri" w:eastAsia="Times New Roman" w:hAnsi="Calibri" w:cs="Calibri"/>
                <w:b w:val="0"/>
                <w:bCs w:val="0"/>
                <w:color w:val="000000"/>
                <w:sz w:val="22"/>
              </w:rPr>
            </w:pPr>
            <w:del w:id="3271" w:author="Nate Bachmeier [AWS-SA]" w:date="2023-05-04T18:11:00Z">
              <w:r w:rsidRPr="00E16572" w:rsidDel="009C19DC">
                <w:rPr>
                  <w:rFonts w:ascii="Calibri" w:eastAsia="Times New Roman" w:hAnsi="Calibri" w:cs="Calibri"/>
                  <w:color w:val="000000"/>
                  <w:sz w:val="22"/>
                </w:rPr>
                <w:delText>smoking</w:delText>
              </w:r>
            </w:del>
          </w:p>
        </w:tc>
        <w:tc>
          <w:tcPr>
            <w:tcW w:w="5348" w:type="dxa"/>
            <w:noWrap/>
            <w:hideMark/>
          </w:tcPr>
          <w:p w14:paraId="58777540" w14:textId="00296B4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72" w:author="Nate Bachmeier [AWS-SA]" w:date="2023-05-04T18:11:00Z"/>
                <w:rFonts w:ascii="Calibri" w:eastAsia="Times New Roman" w:hAnsi="Calibri" w:cs="Calibri"/>
                <w:color w:val="000000"/>
                <w:sz w:val="22"/>
              </w:rPr>
            </w:pPr>
            <w:del w:id="3273" w:author="Nate Bachmeier [AWS-SA]" w:date="2023-05-04T18:11:00Z">
              <w:r w:rsidRPr="00E16572" w:rsidDel="009C19DC">
                <w:rPr>
                  <w:rFonts w:ascii="Calibri" w:eastAsia="Times New Roman" w:hAnsi="Calibri" w:cs="Calibri"/>
                  <w:color w:val="000000"/>
                  <w:sz w:val="22"/>
                </w:rPr>
                <w:delText>250</w:delText>
              </w:r>
            </w:del>
          </w:p>
        </w:tc>
      </w:tr>
      <w:tr w:rsidR="00E16572" w:rsidRPr="00E16572" w:rsidDel="009C19DC" w14:paraId="55F8C8DA" w14:textId="450C8723" w:rsidTr="00B21582">
        <w:trPr>
          <w:trHeight w:val="300"/>
          <w:del w:id="32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6FAD9BD5" w:rsidR="00E16572" w:rsidRPr="00B21582" w:rsidDel="009C19DC" w:rsidRDefault="00E16572" w:rsidP="00E16572">
            <w:pPr>
              <w:spacing w:line="240" w:lineRule="auto"/>
              <w:ind w:firstLine="0"/>
              <w:rPr>
                <w:del w:id="3275" w:author="Nate Bachmeier [AWS-SA]" w:date="2023-05-04T18:11:00Z"/>
                <w:rFonts w:ascii="Calibri" w:eastAsia="Times New Roman" w:hAnsi="Calibri" w:cs="Calibri"/>
                <w:b w:val="0"/>
                <w:bCs w:val="0"/>
                <w:color w:val="000000"/>
                <w:sz w:val="22"/>
              </w:rPr>
            </w:pPr>
            <w:del w:id="3276" w:author="Nate Bachmeier [AWS-SA]" w:date="2023-05-04T18:11:00Z">
              <w:r w:rsidRPr="00E16572" w:rsidDel="009C19DC">
                <w:rPr>
                  <w:rFonts w:ascii="Calibri" w:eastAsia="Times New Roman" w:hAnsi="Calibri" w:cs="Calibri"/>
                  <w:color w:val="000000"/>
                  <w:sz w:val="22"/>
                </w:rPr>
                <w:delText>smoking hookah</w:delText>
              </w:r>
            </w:del>
          </w:p>
        </w:tc>
        <w:tc>
          <w:tcPr>
            <w:tcW w:w="5348" w:type="dxa"/>
            <w:noWrap/>
            <w:hideMark/>
          </w:tcPr>
          <w:p w14:paraId="679B9039" w14:textId="243CA18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77" w:author="Nate Bachmeier [AWS-SA]" w:date="2023-05-04T18:11:00Z"/>
                <w:rFonts w:ascii="Calibri" w:eastAsia="Times New Roman" w:hAnsi="Calibri" w:cs="Calibri"/>
                <w:color w:val="000000"/>
                <w:sz w:val="22"/>
              </w:rPr>
            </w:pPr>
            <w:del w:id="3278" w:author="Nate Bachmeier [AWS-SA]" w:date="2023-05-04T18:11:00Z">
              <w:r w:rsidRPr="00E16572" w:rsidDel="009C19DC">
                <w:rPr>
                  <w:rFonts w:ascii="Calibri" w:eastAsia="Times New Roman" w:hAnsi="Calibri" w:cs="Calibri"/>
                  <w:color w:val="000000"/>
                  <w:sz w:val="22"/>
                </w:rPr>
                <w:delText>597</w:delText>
              </w:r>
            </w:del>
          </w:p>
        </w:tc>
      </w:tr>
      <w:tr w:rsidR="00E16572" w:rsidRPr="00E16572" w:rsidDel="009C19DC" w14:paraId="2E430949" w14:textId="7D97904C" w:rsidTr="00B21582">
        <w:trPr>
          <w:cnfStyle w:val="000000100000" w:firstRow="0" w:lastRow="0" w:firstColumn="0" w:lastColumn="0" w:oddVBand="0" w:evenVBand="0" w:oddHBand="1" w:evenHBand="0" w:firstRowFirstColumn="0" w:firstRowLastColumn="0" w:lastRowFirstColumn="0" w:lastRowLastColumn="0"/>
          <w:trHeight w:val="300"/>
          <w:del w:id="32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509D668F" w:rsidR="00E16572" w:rsidRPr="00B21582" w:rsidDel="009C19DC" w:rsidRDefault="00E16572" w:rsidP="00E16572">
            <w:pPr>
              <w:spacing w:line="240" w:lineRule="auto"/>
              <w:ind w:firstLine="0"/>
              <w:rPr>
                <w:del w:id="3280" w:author="Nate Bachmeier [AWS-SA]" w:date="2023-05-04T18:11:00Z"/>
                <w:rFonts w:ascii="Calibri" w:eastAsia="Times New Roman" w:hAnsi="Calibri" w:cs="Calibri"/>
                <w:b w:val="0"/>
                <w:bCs w:val="0"/>
                <w:color w:val="000000"/>
                <w:sz w:val="22"/>
              </w:rPr>
            </w:pPr>
            <w:del w:id="3281" w:author="Nate Bachmeier [AWS-SA]" w:date="2023-05-04T18:11:00Z">
              <w:r w:rsidRPr="00E16572" w:rsidDel="009C19DC">
                <w:rPr>
                  <w:rFonts w:ascii="Calibri" w:eastAsia="Times New Roman" w:hAnsi="Calibri" w:cs="Calibri"/>
                  <w:color w:val="000000"/>
                  <w:sz w:val="22"/>
                </w:rPr>
                <w:delText>smoking pipe</w:delText>
              </w:r>
            </w:del>
          </w:p>
        </w:tc>
        <w:tc>
          <w:tcPr>
            <w:tcW w:w="5348" w:type="dxa"/>
            <w:noWrap/>
            <w:hideMark/>
          </w:tcPr>
          <w:p w14:paraId="2063C32B" w14:textId="26A75C9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82" w:author="Nate Bachmeier [AWS-SA]" w:date="2023-05-04T18:11:00Z"/>
                <w:rFonts w:ascii="Calibri" w:eastAsia="Times New Roman" w:hAnsi="Calibri" w:cs="Calibri"/>
                <w:color w:val="000000"/>
                <w:sz w:val="22"/>
              </w:rPr>
            </w:pPr>
            <w:del w:id="3283" w:author="Nate Bachmeier [AWS-SA]" w:date="2023-05-04T18:11:00Z">
              <w:r w:rsidRPr="00E16572" w:rsidDel="009C19DC">
                <w:rPr>
                  <w:rFonts w:ascii="Calibri" w:eastAsia="Times New Roman" w:hAnsi="Calibri" w:cs="Calibri"/>
                  <w:color w:val="000000"/>
                  <w:sz w:val="22"/>
                </w:rPr>
                <w:delText>541</w:delText>
              </w:r>
            </w:del>
          </w:p>
        </w:tc>
      </w:tr>
      <w:tr w:rsidR="00E16572" w:rsidRPr="00E16572" w:rsidDel="009C19DC" w14:paraId="4B81D3C6" w14:textId="1E1C38DF" w:rsidTr="00B21582">
        <w:trPr>
          <w:trHeight w:val="300"/>
          <w:del w:id="32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05152CC7" w:rsidR="00E16572" w:rsidRPr="00B21582" w:rsidDel="009C19DC" w:rsidRDefault="00E16572" w:rsidP="00E16572">
            <w:pPr>
              <w:spacing w:line="240" w:lineRule="auto"/>
              <w:ind w:firstLine="0"/>
              <w:rPr>
                <w:del w:id="3285" w:author="Nate Bachmeier [AWS-SA]" w:date="2023-05-04T18:11:00Z"/>
                <w:rFonts w:ascii="Calibri" w:eastAsia="Times New Roman" w:hAnsi="Calibri" w:cs="Calibri"/>
                <w:b w:val="0"/>
                <w:bCs w:val="0"/>
                <w:color w:val="000000"/>
                <w:sz w:val="22"/>
              </w:rPr>
            </w:pPr>
            <w:del w:id="3286" w:author="Nate Bachmeier [AWS-SA]" w:date="2023-05-04T18:11:00Z">
              <w:r w:rsidRPr="00E16572" w:rsidDel="009C19DC">
                <w:rPr>
                  <w:rFonts w:ascii="Calibri" w:eastAsia="Times New Roman" w:hAnsi="Calibri" w:cs="Calibri"/>
                  <w:color w:val="000000"/>
                  <w:sz w:val="22"/>
                </w:rPr>
                <w:delText>snatch weight lifting</w:delText>
              </w:r>
            </w:del>
          </w:p>
        </w:tc>
        <w:tc>
          <w:tcPr>
            <w:tcW w:w="5348" w:type="dxa"/>
            <w:noWrap/>
            <w:hideMark/>
          </w:tcPr>
          <w:p w14:paraId="009ABE43" w14:textId="3A45AD7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87" w:author="Nate Bachmeier [AWS-SA]" w:date="2023-05-04T18:11:00Z"/>
                <w:rFonts w:ascii="Calibri" w:eastAsia="Times New Roman" w:hAnsi="Calibri" w:cs="Calibri"/>
                <w:color w:val="000000"/>
                <w:sz w:val="22"/>
              </w:rPr>
            </w:pPr>
            <w:del w:id="3288" w:author="Nate Bachmeier [AWS-SA]" w:date="2023-05-04T18:11:00Z">
              <w:r w:rsidRPr="00E16572" w:rsidDel="009C19DC">
                <w:rPr>
                  <w:rFonts w:ascii="Calibri" w:eastAsia="Times New Roman" w:hAnsi="Calibri" w:cs="Calibri"/>
                  <w:color w:val="000000"/>
                  <w:sz w:val="22"/>
                </w:rPr>
                <w:delText>829</w:delText>
              </w:r>
            </w:del>
          </w:p>
        </w:tc>
      </w:tr>
      <w:tr w:rsidR="00E16572" w:rsidRPr="00E16572" w:rsidDel="009C19DC" w14:paraId="222ADE16" w14:textId="51B4E58F" w:rsidTr="00B21582">
        <w:trPr>
          <w:cnfStyle w:val="000000100000" w:firstRow="0" w:lastRow="0" w:firstColumn="0" w:lastColumn="0" w:oddVBand="0" w:evenVBand="0" w:oddHBand="1" w:evenHBand="0" w:firstRowFirstColumn="0" w:firstRowLastColumn="0" w:lastRowFirstColumn="0" w:lastRowLastColumn="0"/>
          <w:trHeight w:val="300"/>
          <w:del w:id="32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19637694" w:rsidR="00E16572" w:rsidRPr="00B21582" w:rsidDel="009C19DC" w:rsidRDefault="00E16572" w:rsidP="00E16572">
            <w:pPr>
              <w:spacing w:line="240" w:lineRule="auto"/>
              <w:ind w:firstLine="0"/>
              <w:rPr>
                <w:del w:id="3290" w:author="Nate Bachmeier [AWS-SA]" w:date="2023-05-04T18:11:00Z"/>
                <w:rFonts w:ascii="Calibri" w:eastAsia="Times New Roman" w:hAnsi="Calibri" w:cs="Calibri"/>
                <w:b w:val="0"/>
                <w:bCs w:val="0"/>
                <w:color w:val="000000"/>
                <w:sz w:val="22"/>
              </w:rPr>
            </w:pPr>
            <w:del w:id="3291" w:author="Nate Bachmeier [AWS-SA]" w:date="2023-05-04T18:11:00Z">
              <w:r w:rsidRPr="00E16572" w:rsidDel="009C19DC">
                <w:rPr>
                  <w:rFonts w:ascii="Calibri" w:eastAsia="Times New Roman" w:hAnsi="Calibri" w:cs="Calibri"/>
                  <w:color w:val="000000"/>
                  <w:sz w:val="22"/>
                </w:rPr>
                <w:delText>sneezing</w:delText>
              </w:r>
            </w:del>
          </w:p>
        </w:tc>
        <w:tc>
          <w:tcPr>
            <w:tcW w:w="5348" w:type="dxa"/>
            <w:noWrap/>
            <w:hideMark/>
          </w:tcPr>
          <w:p w14:paraId="5ACDBF25" w14:textId="0D85665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292" w:author="Nate Bachmeier [AWS-SA]" w:date="2023-05-04T18:11:00Z"/>
                <w:rFonts w:ascii="Calibri" w:eastAsia="Times New Roman" w:hAnsi="Calibri" w:cs="Calibri"/>
                <w:color w:val="000000"/>
                <w:sz w:val="22"/>
              </w:rPr>
            </w:pPr>
            <w:del w:id="3293" w:author="Nate Bachmeier [AWS-SA]" w:date="2023-05-04T18:11:00Z">
              <w:r w:rsidRPr="00E16572" w:rsidDel="009C19DC">
                <w:rPr>
                  <w:rFonts w:ascii="Calibri" w:eastAsia="Times New Roman" w:hAnsi="Calibri" w:cs="Calibri"/>
                  <w:color w:val="000000"/>
                  <w:sz w:val="22"/>
                </w:rPr>
                <w:delText>674</w:delText>
              </w:r>
            </w:del>
          </w:p>
        </w:tc>
      </w:tr>
      <w:tr w:rsidR="00E16572" w:rsidRPr="00E16572" w:rsidDel="009C19DC" w14:paraId="20929003" w14:textId="192DB0BB" w:rsidTr="00B21582">
        <w:trPr>
          <w:trHeight w:val="300"/>
          <w:del w:id="32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1F8BE92A" w:rsidR="00E16572" w:rsidRPr="00B21582" w:rsidDel="009C19DC" w:rsidRDefault="00E16572" w:rsidP="00E16572">
            <w:pPr>
              <w:spacing w:line="240" w:lineRule="auto"/>
              <w:ind w:firstLine="0"/>
              <w:rPr>
                <w:del w:id="3295" w:author="Nate Bachmeier [AWS-SA]" w:date="2023-05-04T18:11:00Z"/>
                <w:rFonts w:ascii="Calibri" w:eastAsia="Times New Roman" w:hAnsi="Calibri" w:cs="Calibri"/>
                <w:b w:val="0"/>
                <w:bCs w:val="0"/>
                <w:color w:val="000000"/>
                <w:sz w:val="22"/>
              </w:rPr>
            </w:pPr>
            <w:del w:id="3296" w:author="Nate Bachmeier [AWS-SA]" w:date="2023-05-04T18:11:00Z">
              <w:r w:rsidRPr="00E16572" w:rsidDel="009C19DC">
                <w:rPr>
                  <w:rFonts w:ascii="Calibri" w:eastAsia="Times New Roman" w:hAnsi="Calibri" w:cs="Calibri"/>
                  <w:color w:val="000000"/>
                  <w:sz w:val="22"/>
                </w:rPr>
                <w:delText>snorkeling</w:delText>
              </w:r>
            </w:del>
          </w:p>
        </w:tc>
        <w:tc>
          <w:tcPr>
            <w:tcW w:w="5348" w:type="dxa"/>
            <w:noWrap/>
            <w:hideMark/>
          </w:tcPr>
          <w:p w14:paraId="6F0B5396" w14:textId="2C9632F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297" w:author="Nate Bachmeier [AWS-SA]" w:date="2023-05-04T18:11:00Z"/>
                <w:rFonts w:ascii="Calibri" w:eastAsia="Times New Roman" w:hAnsi="Calibri" w:cs="Calibri"/>
                <w:color w:val="000000"/>
                <w:sz w:val="22"/>
              </w:rPr>
            </w:pPr>
            <w:del w:id="3298" w:author="Nate Bachmeier [AWS-SA]" w:date="2023-05-04T18:11:00Z">
              <w:r w:rsidRPr="00E16572" w:rsidDel="009C19DC">
                <w:rPr>
                  <w:rFonts w:ascii="Calibri" w:eastAsia="Times New Roman" w:hAnsi="Calibri" w:cs="Calibri"/>
                  <w:color w:val="000000"/>
                  <w:sz w:val="22"/>
                </w:rPr>
                <w:delText>576</w:delText>
              </w:r>
            </w:del>
          </w:p>
        </w:tc>
      </w:tr>
      <w:tr w:rsidR="00E16572" w:rsidRPr="00E16572" w:rsidDel="009C19DC" w14:paraId="08FFEE1E" w14:textId="6ACB469A" w:rsidTr="00B21582">
        <w:trPr>
          <w:cnfStyle w:val="000000100000" w:firstRow="0" w:lastRow="0" w:firstColumn="0" w:lastColumn="0" w:oddVBand="0" w:evenVBand="0" w:oddHBand="1" w:evenHBand="0" w:firstRowFirstColumn="0" w:firstRowLastColumn="0" w:lastRowFirstColumn="0" w:lastRowLastColumn="0"/>
          <w:trHeight w:val="300"/>
          <w:del w:id="32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55B3E13A" w:rsidR="00E16572" w:rsidRPr="00B21582" w:rsidDel="009C19DC" w:rsidRDefault="00E16572" w:rsidP="00E16572">
            <w:pPr>
              <w:spacing w:line="240" w:lineRule="auto"/>
              <w:ind w:firstLine="0"/>
              <w:rPr>
                <w:del w:id="3300" w:author="Nate Bachmeier [AWS-SA]" w:date="2023-05-04T18:11:00Z"/>
                <w:rFonts w:ascii="Calibri" w:eastAsia="Times New Roman" w:hAnsi="Calibri" w:cs="Calibri"/>
                <w:b w:val="0"/>
                <w:bCs w:val="0"/>
                <w:color w:val="000000"/>
                <w:sz w:val="22"/>
              </w:rPr>
            </w:pPr>
            <w:del w:id="3301" w:author="Nate Bachmeier [AWS-SA]" w:date="2023-05-04T18:11:00Z">
              <w:r w:rsidRPr="00E16572" w:rsidDel="009C19DC">
                <w:rPr>
                  <w:rFonts w:ascii="Calibri" w:eastAsia="Times New Roman" w:hAnsi="Calibri" w:cs="Calibri"/>
                  <w:color w:val="000000"/>
                  <w:sz w:val="22"/>
                </w:rPr>
                <w:delText>snowboarding</w:delText>
              </w:r>
            </w:del>
          </w:p>
        </w:tc>
        <w:tc>
          <w:tcPr>
            <w:tcW w:w="5348" w:type="dxa"/>
            <w:noWrap/>
            <w:hideMark/>
          </w:tcPr>
          <w:p w14:paraId="1F3D2D4F" w14:textId="1D052E3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02" w:author="Nate Bachmeier [AWS-SA]" w:date="2023-05-04T18:11:00Z"/>
                <w:rFonts w:ascii="Calibri" w:eastAsia="Times New Roman" w:hAnsi="Calibri" w:cs="Calibri"/>
                <w:color w:val="000000"/>
                <w:sz w:val="22"/>
              </w:rPr>
            </w:pPr>
            <w:del w:id="3303" w:author="Nate Bachmeier [AWS-SA]" w:date="2023-05-04T18:11:00Z">
              <w:r w:rsidRPr="00E16572" w:rsidDel="009C19DC">
                <w:rPr>
                  <w:rFonts w:ascii="Calibri" w:eastAsia="Times New Roman" w:hAnsi="Calibri" w:cs="Calibri"/>
                  <w:color w:val="000000"/>
                  <w:sz w:val="22"/>
                </w:rPr>
                <w:delText>656</w:delText>
              </w:r>
            </w:del>
          </w:p>
        </w:tc>
      </w:tr>
      <w:tr w:rsidR="00E16572" w:rsidRPr="00E16572" w:rsidDel="009C19DC" w14:paraId="28449116" w14:textId="4B8A65BF" w:rsidTr="00B21582">
        <w:trPr>
          <w:trHeight w:val="300"/>
          <w:del w:id="33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614F8A7" w:rsidR="00E16572" w:rsidRPr="00B21582" w:rsidDel="009C19DC" w:rsidRDefault="00E16572" w:rsidP="00E16572">
            <w:pPr>
              <w:spacing w:line="240" w:lineRule="auto"/>
              <w:ind w:firstLine="0"/>
              <w:rPr>
                <w:del w:id="3305" w:author="Nate Bachmeier [AWS-SA]" w:date="2023-05-04T18:11:00Z"/>
                <w:rFonts w:ascii="Calibri" w:eastAsia="Times New Roman" w:hAnsi="Calibri" w:cs="Calibri"/>
                <w:b w:val="0"/>
                <w:bCs w:val="0"/>
                <w:color w:val="000000"/>
                <w:sz w:val="22"/>
              </w:rPr>
            </w:pPr>
            <w:del w:id="3306" w:author="Nate Bachmeier [AWS-SA]" w:date="2023-05-04T18:11:00Z">
              <w:r w:rsidRPr="00E16572" w:rsidDel="009C19DC">
                <w:rPr>
                  <w:rFonts w:ascii="Calibri" w:eastAsia="Times New Roman" w:hAnsi="Calibri" w:cs="Calibri"/>
                  <w:color w:val="000000"/>
                  <w:sz w:val="22"/>
                </w:rPr>
                <w:delText>snowkiting</w:delText>
              </w:r>
            </w:del>
          </w:p>
        </w:tc>
        <w:tc>
          <w:tcPr>
            <w:tcW w:w="5348" w:type="dxa"/>
            <w:noWrap/>
            <w:hideMark/>
          </w:tcPr>
          <w:p w14:paraId="1531883F" w14:textId="554ECFE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07" w:author="Nate Bachmeier [AWS-SA]" w:date="2023-05-04T18:11:00Z"/>
                <w:rFonts w:ascii="Calibri" w:eastAsia="Times New Roman" w:hAnsi="Calibri" w:cs="Calibri"/>
                <w:color w:val="000000"/>
                <w:sz w:val="22"/>
              </w:rPr>
            </w:pPr>
            <w:del w:id="3308" w:author="Nate Bachmeier [AWS-SA]" w:date="2023-05-04T18:11:00Z">
              <w:r w:rsidRPr="00E16572" w:rsidDel="009C19DC">
                <w:rPr>
                  <w:rFonts w:ascii="Calibri" w:eastAsia="Times New Roman" w:hAnsi="Calibri" w:cs="Calibri"/>
                  <w:color w:val="000000"/>
                  <w:sz w:val="22"/>
                </w:rPr>
                <w:delText>498</w:delText>
              </w:r>
            </w:del>
          </w:p>
        </w:tc>
      </w:tr>
      <w:tr w:rsidR="00E16572" w:rsidRPr="00E16572" w:rsidDel="009C19DC" w14:paraId="099B5E32" w14:textId="7C1AADA4" w:rsidTr="00B21582">
        <w:trPr>
          <w:cnfStyle w:val="000000100000" w:firstRow="0" w:lastRow="0" w:firstColumn="0" w:lastColumn="0" w:oddVBand="0" w:evenVBand="0" w:oddHBand="1" w:evenHBand="0" w:firstRowFirstColumn="0" w:firstRowLastColumn="0" w:lastRowFirstColumn="0" w:lastRowLastColumn="0"/>
          <w:trHeight w:val="300"/>
          <w:del w:id="33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B30E3E4" w:rsidR="00E16572" w:rsidRPr="00B21582" w:rsidDel="009C19DC" w:rsidRDefault="00E16572" w:rsidP="00E16572">
            <w:pPr>
              <w:spacing w:line="240" w:lineRule="auto"/>
              <w:ind w:firstLine="0"/>
              <w:rPr>
                <w:del w:id="3310" w:author="Nate Bachmeier [AWS-SA]" w:date="2023-05-04T18:11:00Z"/>
                <w:rFonts w:ascii="Calibri" w:eastAsia="Times New Roman" w:hAnsi="Calibri" w:cs="Calibri"/>
                <w:b w:val="0"/>
                <w:bCs w:val="0"/>
                <w:color w:val="000000"/>
                <w:sz w:val="22"/>
              </w:rPr>
            </w:pPr>
            <w:del w:id="3311" w:author="Nate Bachmeier [AWS-SA]" w:date="2023-05-04T18:11:00Z">
              <w:r w:rsidRPr="00E16572" w:rsidDel="009C19DC">
                <w:rPr>
                  <w:rFonts w:ascii="Calibri" w:eastAsia="Times New Roman" w:hAnsi="Calibri" w:cs="Calibri"/>
                  <w:color w:val="000000"/>
                  <w:sz w:val="22"/>
                </w:rPr>
                <w:delText>snowmobiling</w:delText>
              </w:r>
            </w:del>
          </w:p>
        </w:tc>
        <w:tc>
          <w:tcPr>
            <w:tcW w:w="5348" w:type="dxa"/>
            <w:noWrap/>
            <w:hideMark/>
          </w:tcPr>
          <w:p w14:paraId="3CFE7A01" w14:textId="27D6F25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12" w:author="Nate Bachmeier [AWS-SA]" w:date="2023-05-04T18:11:00Z"/>
                <w:rFonts w:ascii="Calibri" w:eastAsia="Times New Roman" w:hAnsi="Calibri" w:cs="Calibri"/>
                <w:color w:val="000000"/>
                <w:sz w:val="22"/>
              </w:rPr>
            </w:pPr>
            <w:del w:id="3313" w:author="Nate Bachmeier [AWS-SA]" w:date="2023-05-04T18:11:00Z">
              <w:r w:rsidRPr="00E16572" w:rsidDel="009C19DC">
                <w:rPr>
                  <w:rFonts w:ascii="Calibri" w:eastAsia="Times New Roman" w:hAnsi="Calibri" w:cs="Calibri"/>
                  <w:color w:val="000000"/>
                  <w:sz w:val="22"/>
                </w:rPr>
                <w:delText>763</w:delText>
              </w:r>
            </w:del>
          </w:p>
        </w:tc>
      </w:tr>
      <w:tr w:rsidR="00E16572" w:rsidRPr="00E16572" w:rsidDel="009C19DC" w14:paraId="1EFC9710" w14:textId="006F541D" w:rsidTr="00B21582">
        <w:trPr>
          <w:trHeight w:val="300"/>
          <w:del w:id="33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41E93F6B" w:rsidR="00E16572" w:rsidRPr="00B21582" w:rsidDel="009C19DC" w:rsidRDefault="00E16572" w:rsidP="00E16572">
            <w:pPr>
              <w:spacing w:line="240" w:lineRule="auto"/>
              <w:ind w:firstLine="0"/>
              <w:rPr>
                <w:del w:id="3315" w:author="Nate Bachmeier [AWS-SA]" w:date="2023-05-04T18:11:00Z"/>
                <w:rFonts w:ascii="Calibri" w:eastAsia="Times New Roman" w:hAnsi="Calibri" w:cs="Calibri"/>
                <w:b w:val="0"/>
                <w:bCs w:val="0"/>
                <w:color w:val="000000"/>
                <w:sz w:val="22"/>
              </w:rPr>
            </w:pPr>
            <w:del w:id="3316" w:author="Nate Bachmeier [AWS-SA]" w:date="2023-05-04T18:11:00Z">
              <w:r w:rsidRPr="00E16572" w:rsidDel="009C19DC">
                <w:rPr>
                  <w:rFonts w:ascii="Calibri" w:eastAsia="Times New Roman" w:hAnsi="Calibri" w:cs="Calibri"/>
                  <w:color w:val="000000"/>
                  <w:sz w:val="22"/>
                </w:rPr>
                <w:delText>somersaulting</w:delText>
              </w:r>
            </w:del>
          </w:p>
        </w:tc>
        <w:tc>
          <w:tcPr>
            <w:tcW w:w="5348" w:type="dxa"/>
            <w:noWrap/>
            <w:hideMark/>
          </w:tcPr>
          <w:p w14:paraId="5146AA35" w14:textId="34F6F05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17" w:author="Nate Bachmeier [AWS-SA]" w:date="2023-05-04T18:11:00Z"/>
                <w:rFonts w:ascii="Calibri" w:eastAsia="Times New Roman" w:hAnsi="Calibri" w:cs="Calibri"/>
                <w:color w:val="000000"/>
                <w:sz w:val="22"/>
              </w:rPr>
            </w:pPr>
            <w:del w:id="3318" w:author="Nate Bachmeier [AWS-SA]" w:date="2023-05-04T18:11:00Z">
              <w:r w:rsidRPr="00E16572" w:rsidDel="009C19DC">
                <w:rPr>
                  <w:rFonts w:ascii="Calibri" w:eastAsia="Times New Roman" w:hAnsi="Calibri" w:cs="Calibri"/>
                  <w:color w:val="000000"/>
                  <w:sz w:val="22"/>
                </w:rPr>
                <w:delText>845</w:delText>
              </w:r>
            </w:del>
          </w:p>
        </w:tc>
      </w:tr>
      <w:tr w:rsidR="00E16572" w:rsidRPr="00E16572" w:rsidDel="009C19DC" w14:paraId="60C46809" w14:textId="78C58312" w:rsidTr="00B21582">
        <w:trPr>
          <w:cnfStyle w:val="000000100000" w:firstRow="0" w:lastRow="0" w:firstColumn="0" w:lastColumn="0" w:oddVBand="0" w:evenVBand="0" w:oddHBand="1" w:evenHBand="0" w:firstRowFirstColumn="0" w:firstRowLastColumn="0" w:lastRowFirstColumn="0" w:lastRowLastColumn="0"/>
          <w:trHeight w:val="300"/>
          <w:del w:id="33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29D2F307" w:rsidR="00E16572" w:rsidRPr="00B21582" w:rsidDel="009C19DC" w:rsidRDefault="00E16572" w:rsidP="00E16572">
            <w:pPr>
              <w:spacing w:line="240" w:lineRule="auto"/>
              <w:ind w:firstLine="0"/>
              <w:rPr>
                <w:del w:id="3320" w:author="Nate Bachmeier [AWS-SA]" w:date="2023-05-04T18:11:00Z"/>
                <w:rFonts w:ascii="Calibri" w:eastAsia="Times New Roman" w:hAnsi="Calibri" w:cs="Calibri"/>
                <w:b w:val="0"/>
                <w:bCs w:val="0"/>
                <w:color w:val="000000"/>
                <w:sz w:val="22"/>
              </w:rPr>
            </w:pPr>
            <w:del w:id="3321" w:author="Nate Bachmeier [AWS-SA]" w:date="2023-05-04T18:11:00Z">
              <w:r w:rsidRPr="00E16572" w:rsidDel="009C19DC">
                <w:rPr>
                  <w:rFonts w:ascii="Calibri" w:eastAsia="Times New Roman" w:hAnsi="Calibri" w:cs="Calibri"/>
                  <w:color w:val="000000"/>
                  <w:sz w:val="22"/>
                </w:rPr>
                <w:delText>spelunking</w:delText>
              </w:r>
            </w:del>
          </w:p>
        </w:tc>
        <w:tc>
          <w:tcPr>
            <w:tcW w:w="5348" w:type="dxa"/>
            <w:noWrap/>
            <w:hideMark/>
          </w:tcPr>
          <w:p w14:paraId="25C7102D" w14:textId="5D03E06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22" w:author="Nate Bachmeier [AWS-SA]" w:date="2023-05-04T18:11:00Z"/>
                <w:rFonts w:ascii="Calibri" w:eastAsia="Times New Roman" w:hAnsi="Calibri" w:cs="Calibri"/>
                <w:color w:val="000000"/>
                <w:sz w:val="22"/>
              </w:rPr>
            </w:pPr>
            <w:del w:id="3323" w:author="Nate Bachmeier [AWS-SA]" w:date="2023-05-04T18:11:00Z">
              <w:r w:rsidRPr="00E16572" w:rsidDel="009C19DC">
                <w:rPr>
                  <w:rFonts w:ascii="Calibri" w:eastAsia="Times New Roman" w:hAnsi="Calibri" w:cs="Calibri"/>
                  <w:color w:val="000000"/>
                  <w:sz w:val="22"/>
                </w:rPr>
                <w:delText>786</w:delText>
              </w:r>
            </w:del>
          </w:p>
        </w:tc>
      </w:tr>
      <w:tr w:rsidR="00E16572" w:rsidRPr="00E16572" w:rsidDel="009C19DC" w14:paraId="44602422" w14:textId="091B3056" w:rsidTr="00B21582">
        <w:trPr>
          <w:trHeight w:val="300"/>
          <w:del w:id="33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25059BEE" w:rsidR="00E16572" w:rsidRPr="00B21582" w:rsidDel="009C19DC" w:rsidRDefault="00E16572" w:rsidP="00E16572">
            <w:pPr>
              <w:spacing w:line="240" w:lineRule="auto"/>
              <w:ind w:firstLine="0"/>
              <w:rPr>
                <w:del w:id="3325" w:author="Nate Bachmeier [AWS-SA]" w:date="2023-05-04T18:11:00Z"/>
                <w:rFonts w:ascii="Calibri" w:eastAsia="Times New Roman" w:hAnsi="Calibri" w:cs="Calibri"/>
                <w:b w:val="0"/>
                <w:bCs w:val="0"/>
                <w:color w:val="000000"/>
                <w:sz w:val="22"/>
              </w:rPr>
            </w:pPr>
            <w:del w:id="3326" w:author="Nate Bachmeier [AWS-SA]" w:date="2023-05-04T18:11:00Z">
              <w:r w:rsidRPr="00E16572" w:rsidDel="009C19DC">
                <w:rPr>
                  <w:rFonts w:ascii="Calibri" w:eastAsia="Times New Roman" w:hAnsi="Calibri" w:cs="Calibri"/>
                  <w:color w:val="000000"/>
                  <w:sz w:val="22"/>
                </w:rPr>
                <w:delText>spinning plates</w:delText>
              </w:r>
            </w:del>
          </w:p>
        </w:tc>
        <w:tc>
          <w:tcPr>
            <w:tcW w:w="5348" w:type="dxa"/>
            <w:noWrap/>
            <w:hideMark/>
          </w:tcPr>
          <w:p w14:paraId="2038F6C8" w14:textId="04F0132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27" w:author="Nate Bachmeier [AWS-SA]" w:date="2023-05-04T18:11:00Z"/>
                <w:rFonts w:ascii="Calibri" w:eastAsia="Times New Roman" w:hAnsi="Calibri" w:cs="Calibri"/>
                <w:color w:val="000000"/>
                <w:sz w:val="22"/>
              </w:rPr>
            </w:pPr>
            <w:del w:id="3328" w:author="Nate Bachmeier [AWS-SA]" w:date="2023-05-04T18:11:00Z">
              <w:r w:rsidRPr="00E16572" w:rsidDel="009C19DC">
                <w:rPr>
                  <w:rFonts w:ascii="Calibri" w:eastAsia="Times New Roman" w:hAnsi="Calibri" w:cs="Calibri"/>
                  <w:color w:val="000000"/>
                  <w:sz w:val="22"/>
                </w:rPr>
                <w:delText>510</w:delText>
              </w:r>
            </w:del>
          </w:p>
        </w:tc>
      </w:tr>
      <w:tr w:rsidR="00E16572" w:rsidRPr="00E16572" w:rsidDel="009C19DC" w14:paraId="1E6EB4A0" w14:textId="7B96F78E" w:rsidTr="00B21582">
        <w:trPr>
          <w:cnfStyle w:val="000000100000" w:firstRow="0" w:lastRow="0" w:firstColumn="0" w:lastColumn="0" w:oddVBand="0" w:evenVBand="0" w:oddHBand="1" w:evenHBand="0" w:firstRowFirstColumn="0" w:firstRowLastColumn="0" w:lastRowFirstColumn="0" w:lastRowLastColumn="0"/>
          <w:trHeight w:val="300"/>
          <w:del w:id="33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48B45030" w:rsidR="00E16572" w:rsidRPr="00B21582" w:rsidDel="009C19DC" w:rsidRDefault="00E16572" w:rsidP="00E16572">
            <w:pPr>
              <w:spacing w:line="240" w:lineRule="auto"/>
              <w:ind w:firstLine="0"/>
              <w:rPr>
                <w:del w:id="3330" w:author="Nate Bachmeier [AWS-SA]" w:date="2023-05-04T18:11:00Z"/>
                <w:rFonts w:ascii="Calibri" w:eastAsia="Times New Roman" w:hAnsi="Calibri" w:cs="Calibri"/>
                <w:b w:val="0"/>
                <w:bCs w:val="0"/>
                <w:color w:val="000000"/>
                <w:sz w:val="22"/>
              </w:rPr>
            </w:pPr>
            <w:del w:id="3331" w:author="Nate Bachmeier [AWS-SA]" w:date="2023-05-04T18:11:00Z">
              <w:r w:rsidRPr="00E16572" w:rsidDel="009C19DC">
                <w:rPr>
                  <w:rFonts w:ascii="Calibri" w:eastAsia="Times New Roman" w:hAnsi="Calibri" w:cs="Calibri"/>
                  <w:color w:val="000000"/>
                  <w:sz w:val="22"/>
                </w:rPr>
                <w:delText>spinning poi</w:delText>
              </w:r>
            </w:del>
          </w:p>
        </w:tc>
        <w:tc>
          <w:tcPr>
            <w:tcW w:w="5348" w:type="dxa"/>
            <w:noWrap/>
            <w:hideMark/>
          </w:tcPr>
          <w:p w14:paraId="1F8723A2" w14:textId="4FF4C0D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32" w:author="Nate Bachmeier [AWS-SA]" w:date="2023-05-04T18:11:00Z"/>
                <w:rFonts w:ascii="Calibri" w:eastAsia="Times New Roman" w:hAnsi="Calibri" w:cs="Calibri"/>
                <w:color w:val="000000"/>
                <w:sz w:val="22"/>
              </w:rPr>
            </w:pPr>
            <w:del w:id="3333" w:author="Nate Bachmeier [AWS-SA]" w:date="2023-05-04T18:11:00Z">
              <w:r w:rsidRPr="00E16572" w:rsidDel="009C19DC">
                <w:rPr>
                  <w:rFonts w:ascii="Calibri" w:eastAsia="Times New Roman" w:hAnsi="Calibri" w:cs="Calibri"/>
                  <w:color w:val="000000"/>
                  <w:sz w:val="22"/>
                </w:rPr>
                <w:delText>548</w:delText>
              </w:r>
            </w:del>
          </w:p>
        </w:tc>
      </w:tr>
      <w:tr w:rsidR="00E16572" w:rsidRPr="00E16572" w:rsidDel="009C19DC" w14:paraId="123A1B2A" w14:textId="272D3D27" w:rsidTr="00B21582">
        <w:trPr>
          <w:trHeight w:val="300"/>
          <w:del w:id="33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53E0B2FE" w:rsidR="00E16572" w:rsidRPr="00B21582" w:rsidDel="009C19DC" w:rsidRDefault="00E16572" w:rsidP="00E16572">
            <w:pPr>
              <w:spacing w:line="240" w:lineRule="auto"/>
              <w:ind w:firstLine="0"/>
              <w:rPr>
                <w:del w:id="3335" w:author="Nate Bachmeier [AWS-SA]" w:date="2023-05-04T18:11:00Z"/>
                <w:rFonts w:ascii="Calibri" w:eastAsia="Times New Roman" w:hAnsi="Calibri" w:cs="Calibri"/>
                <w:b w:val="0"/>
                <w:bCs w:val="0"/>
                <w:color w:val="000000"/>
                <w:sz w:val="22"/>
              </w:rPr>
            </w:pPr>
            <w:del w:id="3336" w:author="Nate Bachmeier [AWS-SA]" w:date="2023-05-04T18:11:00Z">
              <w:r w:rsidRPr="00E16572" w:rsidDel="009C19DC">
                <w:rPr>
                  <w:rFonts w:ascii="Calibri" w:eastAsia="Times New Roman" w:hAnsi="Calibri" w:cs="Calibri"/>
                  <w:color w:val="000000"/>
                  <w:sz w:val="22"/>
                </w:rPr>
                <w:delText>splashing water</w:delText>
              </w:r>
            </w:del>
          </w:p>
        </w:tc>
        <w:tc>
          <w:tcPr>
            <w:tcW w:w="5348" w:type="dxa"/>
            <w:noWrap/>
            <w:hideMark/>
          </w:tcPr>
          <w:p w14:paraId="596EFF04" w14:textId="1B94668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37" w:author="Nate Bachmeier [AWS-SA]" w:date="2023-05-04T18:11:00Z"/>
                <w:rFonts w:ascii="Calibri" w:eastAsia="Times New Roman" w:hAnsi="Calibri" w:cs="Calibri"/>
                <w:color w:val="000000"/>
                <w:sz w:val="22"/>
              </w:rPr>
            </w:pPr>
            <w:del w:id="3338"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4CEBA03F" w14:textId="038EE92A" w:rsidTr="00B21582">
        <w:trPr>
          <w:cnfStyle w:val="000000100000" w:firstRow="0" w:lastRow="0" w:firstColumn="0" w:lastColumn="0" w:oddVBand="0" w:evenVBand="0" w:oddHBand="1" w:evenHBand="0" w:firstRowFirstColumn="0" w:firstRowLastColumn="0" w:lastRowFirstColumn="0" w:lastRowLastColumn="0"/>
          <w:trHeight w:val="300"/>
          <w:del w:id="33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621C958B" w:rsidR="00E16572" w:rsidRPr="00B21582" w:rsidDel="009C19DC" w:rsidRDefault="00E16572" w:rsidP="00E16572">
            <w:pPr>
              <w:spacing w:line="240" w:lineRule="auto"/>
              <w:ind w:firstLine="0"/>
              <w:rPr>
                <w:del w:id="3340" w:author="Nate Bachmeier [AWS-SA]" w:date="2023-05-04T18:11:00Z"/>
                <w:rFonts w:ascii="Calibri" w:eastAsia="Times New Roman" w:hAnsi="Calibri" w:cs="Calibri"/>
                <w:b w:val="0"/>
                <w:bCs w:val="0"/>
                <w:color w:val="000000"/>
                <w:sz w:val="22"/>
              </w:rPr>
            </w:pPr>
            <w:del w:id="3341" w:author="Nate Bachmeier [AWS-SA]" w:date="2023-05-04T18:11:00Z">
              <w:r w:rsidRPr="00E16572" w:rsidDel="009C19DC">
                <w:rPr>
                  <w:rFonts w:ascii="Calibri" w:eastAsia="Times New Roman" w:hAnsi="Calibri" w:cs="Calibri"/>
                  <w:color w:val="000000"/>
                  <w:sz w:val="22"/>
                </w:rPr>
                <w:delText>spray painting</w:delText>
              </w:r>
            </w:del>
          </w:p>
        </w:tc>
        <w:tc>
          <w:tcPr>
            <w:tcW w:w="5348" w:type="dxa"/>
            <w:noWrap/>
            <w:hideMark/>
          </w:tcPr>
          <w:p w14:paraId="20BB4FA8" w14:textId="47F455D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42" w:author="Nate Bachmeier [AWS-SA]" w:date="2023-05-04T18:11:00Z"/>
                <w:rFonts w:ascii="Calibri" w:eastAsia="Times New Roman" w:hAnsi="Calibri" w:cs="Calibri"/>
                <w:color w:val="000000"/>
                <w:sz w:val="22"/>
              </w:rPr>
            </w:pPr>
            <w:del w:id="3343" w:author="Nate Bachmeier [AWS-SA]" w:date="2023-05-04T18:11:00Z">
              <w:r w:rsidRPr="00E16572" w:rsidDel="009C19DC">
                <w:rPr>
                  <w:rFonts w:ascii="Calibri" w:eastAsia="Times New Roman" w:hAnsi="Calibri" w:cs="Calibri"/>
                  <w:color w:val="000000"/>
                  <w:sz w:val="22"/>
                </w:rPr>
                <w:delText>690</w:delText>
              </w:r>
            </w:del>
          </w:p>
        </w:tc>
      </w:tr>
      <w:tr w:rsidR="00E16572" w:rsidRPr="00E16572" w:rsidDel="009C19DC" w14:paraId="3ED7EF9C" w14:textId="494A659C" w:rsidTr="00B21582">
        <w:trPr>
          <w:trHeight w:val="300"/>
          <w:del w:id="33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65062B99" w:rsidR="00E16572" w:rsidRPr="00B21582" w:rsidDel="009C19DC" w:rsidRDefault="00E16572" w:rsidP="00E16572">
            <w:pPr>
              <w:spacing w:line="240" w:lineRule="auto"/>
              <w:ind w:firstLine="0"/>
              <w:rPr>
                <w:del w:id="3345" w:author="Nate Bachmeier [AWS-SA]" w:date="2023-05-04T18:11:00Z"/>
                <w:rFonts w:ascii="Calibri" w:eastAsia="Times New Roman" w:hAnsi="Calibri" w:cs="Calibri"/>
                <w:b w:val="0"/>
                <w:bCs w:val="0"/>
                <w:color w:val="000000"/>
                <w:sz w:val="22"/>
              </w:rPr>
            </w:pPr>
            <w:del w:id="3346" w:author="Nate Bachmeier [AWS-SA]" w:date="2023-05-04T18:11:00Z">
              <w:r w:rsidRPr="00E16572" w:rsidDel="009C19DC">
                <w:rPr>
                  <w:rFonts w:ascii="Calibri" w:eastAsia="Times New Roman" w:hAnsi="Calibri" w:cs="Calibri"/>
                  <w:color w:val="000000"/>
                  <w:sz w:val="22"/>
                </w:rPr>
                <w:delText>spraying</w:delText>
              </w:r>
            </w:del>
          </w:p>
        </w:tc>
        <w:tc>
          <w:tcPr>
            <w:tcW w:w="5348" w:type="dxa"/>
            <w:noWrap/>
            <w:hideMark/>
          </w:tcPr>
          <w:p w14:paraId="7972A95B" w14:textId="3FC37AC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47" w:author="Nate Bachmeier [AWS-SA]" w:date="2023-05-04T18:11:00Z"/>
                <w:rFonts w:ascii="Calibri" w:eastAsia="Times New Roman" w:hAnsi="Calibri" w:cs="Calibri"/>
                <w:color w:val="000000"/>
                <w:sz w:val="22"/>
              </w:rPr>
            </w:pPr>
            <w:del w:id="3348" w:author="Nate Bachmeier [AWS-SA]" w:date="2023-05-04T18:11:00Z">
              <w:r w:rsidRPr="00E16572" w:rsidDel="009C19DC">
                <w:rPr>
                  <w:rFonts w:ascii="Calibri" w:eastAsia="Times New Roman" w:hAnsi="Calibri" w:cs="Calibri"/>
                  <w:color w:val="000000"/>
                  <w:sz w:val="22"/>
                </w:rPr>
                <w:delText>544</w:delText>
              </w:r>
            </w:del>
          </w:p>
        </w:tc>
      </w:tr>
      <w:tr w:rsidR="00E16572" w:rsidRPr="00E16572" w:rsidDel="009C19DC" w14:paraId="698C7E21" w14:textId="7A402046" w:rsidTr="00B21582">
        <w:trPr>
          <w:cnfStyle w:val="000000100000" w:firstRow="0" w:lastRow="0" w:firstColumn="0" w:lastColumn="0" w:oddVBand="0" w:evenVBand="0" w:oddHBand="1" w:evenHBand="0" w:firstRowFirstColumn="0" w:firstRowLastColumn="0" w:lastRowFirstColumn="0" w:lastRowLastColumn="0"/>
          <w:trHeight w:val="300"/>
          <w:del w:id="33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28C36A94" w:rsidR="00E16572" w:rsidRPr="00B21582" w:rsidDel="009C19DC" w:rsidRDefault="00E16572" w:rsidP="00E16572">
            <w:pPr>
              <w:spacing w:line="240" w:lineRule="auto"/>
              <w:ind w:firstLine="0"/>
              <w:rPr>
                <w:del w:id="3350" w:author="Nate Bachmeier [AWS-SA]" w:date="2023-05-04T18:11:00Z"/>
                <w:rFonts w:ascii="Calibri" w:eastAsia="Times New Roman" w:hAnsi="Calibri" w:cs="Calibri"/>
                <w:b w:val="0"/>
                <w:bCs w:val="0"/>
                <w:color w:val="000000"/>
                <w:sz w:val="22"/>
              </w:rPr>
            </w:pPr>
            <w:del w:id="3351" w:author="Nate Bachmeier [AWS-SA]" w:date="2023-05-04T18:11:00Z">
              <w:r w:rsidRPr="00E16572" w:rsidDel="009C19DC">
                <w:rPr>
                  <w:rFonts w:ascii="Calibri" w:eastAsia="Times New Roman" w:hAnsi="Calibri" w:cs="Calibri"/>
                  <w:color w:val="000000"/>
                  <w:sz w:val="22"/>
                </w:rPr>
                <w:delText>springboard diving</w:delText>
              </w:r>
            </w:del>
          </w:p>
        </w:tc>
        <w:tc>
          <w:tcPr>
            <w:tcW w:w="5348" w:type="dxa"/>
            <w:noWrap/>
            <w:hideMark/>
          </w:tcPr>
          <w:p w14:paraId="6C112A31" w14:textId="01E6470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52" w:author="Nate Bachmeier [AWS-SA]" w:date="2023-05-04T18:11:00Z"/>
                <w:rFonts w:ascii="Calibri" w:eastAsia="Times New Roman" w:hAnsi="Calibri" w:cs="Calibri"/>
                <w:color w:val="000000"/>
                <w:sz w:val="22"/>
              </w:rPr>
            </w:pPr>
            <w:del w:id="3353" w:author="Nate Bachmeier [AWS-SA]" w:date="2023-05-04T18:11:00Z">
              <w:r w:rsidRPr="00E16572" w:rsidDel="009C19DC">
                <w:rPr>
                  <w:rFonts w:ascii="Calibri" w:eastAsia="Times New Roman" w:hAnsi="Calibri" w:cs="Calibri"/>
                  <w:color w:val="000000"/>
                  <w:sz w:val="22"/>
                </w:rPr>
                <w:delText>482</w:delText>
              </w:r>
            </w:del>
          </w:p>
        </w:tc>
      </w:tr>
      <w:tr w:rsidR="00E16572" w:rsidRPr="00E16572" w:rsidDel="009C19DC" w14:paraId="5C71E414" w14:textId="4A3670B7" w:rsidTr="00B21582">
        <w:trPr>
          <w:trHeight w:val="300"/>
          <w:del w:id="33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20FE7215" w:rsidR="00E16572" w:rsidRPr="00B21582" w:rsidDel="009C19DC" w:rsidRDefault="00E16572" w:rsidP="00E16572">
            <w:pPr>
              <w:spacing w:line="240" w:lineRule="auto"/>
              <w:ind w:firstLine="0"/>
              <w:rPr>
                <w:del w:id="3355" w:author="Nate Bachmeier [AWS-SA]" w:date="2023-05-04T18:11:00Z"/>
                <w:rFonts w:ascii="Calibri" w:eastAsia="Times New Roman" w:hAnsi="Calibri" w:cs="Calibri"/>
                <w:b w:val="0"/>
                <w:bCs w:val="0"/>
                <w:color w:val="000000"/>
                <w:sz w:val="22"/>
              </w:rPr>
            </w:pPr>
            <w:del w:id="3356" w:author="Nate Bachmeier [AWS-SA]" w:date="2023-05-04T18:11:00Z">
              <w:r w:rsidRPr="00E16572" w:rsidDel="009C19DC">
                <w:rPr>
                  <w:rFonts w:ascii="Calibri" w:eastAsia="Times New Roman" w:hAnsi="Calibri" w:cs="Calibri"/>
                  <w:color w:val="000000"/>
                  <w:sz w:val="22"/>
                </w:rPr>
                <w:delText>square dancing</w:delText>
              </w:r>
            </w:del>
          </w:p>
        </w:tc>
        <w:tc>
          <w:tcPr>
            <w:tcW w:w="5348" w:type="dxa"/>
            <w:noWrap/>
            <w:hideMark/>
          </w:tcPr>
          <w:p w14:paraId="305C3534" w14:textId="1A870E2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57" w:author="Nate Bachmeier [AWS-SA]" w:date="2023-05-04T18:11:00Z"/>
                <w:rFonts w:ascii="Calibri" w:eastAsia="Times New Roman" w:hAnsi="Calibri" w:cs="Calibri"/>
                <w:color w:val="000000"/>
                <w:sz w:val="22"/>
              </w:rPr>
            </w:pPr>
            <w:del w:id="3358" w:author="Nate Bachmeier [AWS-SA]" w:date="2023-05-04T18:11:00Z">
              <w:r w:rsidRPr="00E16572" w:rsidDel="009C19DC">
                <w:rPr>
                  <w:rFonts w:ascii="Calibri" w:eastAsia="Times New Roman" w:hAnsi="Calibri" w:cs="Calibri"/>
                  <w:color w:val="000000"/>
                  <w:sz w:val="22"/>
                </w:rPr>
                <w:delText>574</w:delText>
              </w:r>
            </w:del>
          </w:p>
        </w:tc>
      </w:tr>
      <w:tr w:rsidR="00E16572" w:rsidRPr="00E16572" w:rsidDel="009C19DC" w14:paraId="7472EBCA" w14:textId="46F4FCB9" w:rsidTr="00B21582">
        <w:trPr>
          <w:cnfStyle w:val="000000100000" w:firstRow="0" w:lastRow="0" w:firstColumn="0" w:lastColumn="0" w:oddVBand="0" w:evenVBand="0" w:oddHBand="1" w:evenHBand="0" w:firstRowFirstColumn="0" w:firstRowLastColumn="0" w:lastRowFirstColumn="0" w:lastRowLastColumn="0"/>
          <w:trHeight w:val="300"/>
          <w:del w:id="33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98F2DD2" w:rsidR="00E16572" w:rsidRPr="00B21582" w:rsidDel="009C19DC" w:rsidRDefault="00E16572" w:rsidP="00E16572">
            <w:pPr>
              <w:spacing w:line="240" w:lineRule="auto"/>
              <w:ind w:firstLine="0"/>
              <w:rPr>
                <w:del w:id="3360" w:author="Nate Bachmeier [AWS-SA]" w:date="2023-05-04T18:11:00Z"/>
                <w:rFonts w:ascii="Calibri" w:eastAsia="Times New Roman" w:hAnsi="Calibri" w:cs="Calibri"/>
                <w:b w:val="0"/>
                <w:bCs w:val="0"/>
                <w:color w:val="000000"/>
                <w:sz w:val="22"/>
              </w:rPr>
            </w:pPr>
            <w:del w:id="3361" w:author="Nate Bachmeier [AWS-SA]" w:date="2023-05-04T18:11:00Z">
              <w:r w:rsidRPr="00E16572" w:rsidDel="009C19DC">
                <w:rPr>
                  <w:rFonts w:ascii="Calibri" w:eastAsia="Times New Roman" w:hAnsi="Calibri" w:cs="Calibri"/>
                  <w:color w:val="000000"/>
                  <w:sz w:val="22"/>
                </w:rPr>
                <w:delText>squat</w:delText>
              </w:r>
            </w:del>
          </w:p>
        </w:tc>
        <w:tc>
          <w:tcPr>
            <w:tcW w:w="5348" w:type="dxa"/>
            <w:noWrap/>
            <w:hideMark/>
          </w:tcPr>
          <w:p w14:paraId="1554E21B" w14:textId="48D24D8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62" w:author="Nate Bachmeier [AWS-SA]" w:date="2023-05-04T18:11:00Z"/>
                <w:rFonts w:ascii="Calibri" w:eastAsia="Times New Roman" w:hAnsi="Calibri" w:cs="Calibri"/>
                <w:color w:val="000000"/>
                <w:sz w:val="22"/>
              </w:rPr>
            </w:pPr>
            <w:del w:id="3363" w:author="Nate Bachmeier [AWS-SA]" w:date="2023-05-04T18:11:00Z">
              <w:r w:rsidRPr="00E16572" w:rsidDel="009C19DC">
                <w:rPr>
                  <w:rFonts w:ascii="Calibri" w:eastAsia="Times New Roman" w:hAnsi="Calibri" w:cs="Calibri"/>
                  <w:color w:val="000000"/>
                  <w:sz w:val="22"/>
                </w:rPr>
                <w:delText>752</w:delText>
              </w:r>
            </w:del>
          </w:p>
        </w:tc>
      </w:tr>
      <w:tr w:rsidR="00E16572" w:rsidRPr="00E16572" w:rsidDel="009C19DC" w14:paraId="07FBC40F" w14:textId="128DEDA9" w:rsidTr="00B21582">
        <w:trPr>
          <w:trHeight w:val="300"/>
          <w:del w:id="33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181D945C" w:rsidR="00E16572" w:rsidRPr="00B21582" w:rsidDel="009C19DC" w:rsidRDefault="00E16572" w:rsidP="00E16572">
            <w:pPr>
              <w:spacing w:line="240" w:lineRule="auto"/>
              <w:ind w:firstLine="0"/>
              <w:rPr>
                <w:del w:id="3365" w:author="Nate Bachmeier [AWS-SA]" w:date="2023-05-04T18:11:00Z"/>
                <w:rFonts w:ascii="Calibri" w:eastAsia="Times New Roman" w:hAnsi="Calibri" w:cs="Calibri"/>
                <w:b w:val="0"/>
                <w:bCs w:val="0"/>
                <w:color w:val="000000"/>
                <w:sz w:val="22"/>
              </w:rPr>
            </w:pPr>
            <w:del w:id="3366" w:author="Nate Bachmeier [AWS-SA]" w:date="2023-05-04T18:11:00Z">
              <w:r w:rsidRPr="00E16572" w:rsidDel="009C19DC">
                <w:rPr>
                  <w:rFonts w:ascii="Calibri" w:eastAsia="Times New Roman" w:hAnsi="Calibri" w:cs="Calibri"/>
                  <w:color w:val="000000"/>
                  <w:sz w:val="22"/>
                </w:rPr>
                <w:delText>squeezing orange</w:delText>
              </w:r>
            </w:del>
          </w:p>
        </w:tc>
        <w:tc>
          <w:tcPr>
            <w:tcW w:w="5348" w:type="dxa"/>
            <w:noWrap/>
            <w:hideMark/>
          </w:tcPr>
          <w:p w14:paraId="7ED33741" w14:textId="1659EAB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67" w:author="Nate Bachmeier [AWS-SA]" w:date="2023-05-04T18:11:00Z"/>
                <w:rFonts w:ascii="Calibri" w:eastAsia="Times New Roman" w:hAnsi="Calibri" w:cs="Calibri"/>
                <w:color w:val="000000"/>
                <w:sz w:val="22"/>
              </w:rPr>
            </w:pPr>
            <w:del w:id="3368" w:author="Nate Bachmeier [AWS-SA]" w:date="2023-05-04T18:11:00Z">
              <w:r w:rsidRPr="00E16572" w:rsidDel="009C19DC">
                <w:rPr>
                  <w:rFonts w:ascii="Calibri" w:eastAsia="Times New Roman" w:hAnsi="Calibri" w:cs="Calibri"/>
                  <w:color w:val="000000"/>
                  <w:sz w:val="22"/>
                </w:rPr>
                <w:delText>509</w:delText>
              </w:r>
            </w:del>
          </w:p>
        </w:tc>
      </w:tr>
      <w:tr w:rsidR="00E16572" w:rsidRPr="00E16572" w:rsidDel="009C19DC" w14:paraId="23BB87FD" w14:textId="4E94E420" w:rsidTr="00B21582">
        <w:trPr>
          <w:cnfStyle w:val="000000100000" w:firstRow="0" w:lastRow="0" w:firstColumn="0" w:lastColumn="0" w:oddVBand="0" w:evenVBand="0" w:oddHBand="1" w:evenHBand="0" w:firstRowFirstColumn="0" w:firstRowLastColumn="0" w:lastRowFirstColumn="0" w:lastRowLastColumn="0"/>
          <w:trHeight w:val="300"/>
          <w:del w:id="33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494D5F8E" w:rsidR="00E16572" w:rsidRPr="00B21582" w:rsidDel="009C19DC" w:rsidRDefault="00E16572" w:rsidP="00E16572">
            <w:pPr>
              <w:spacing w:line="240" w:lineRule="auto"/>
              <w:ind w:firstLine="0"/>
              <w:rPr>
                <w:del w:id="3370" w:author="Nate Bachmeier [AWS-SA]" w:date="2023-05-04T18:11:00Z"/>
                <w:rFonts w:ascii="Calibri" w:eastAsia="Times New Roman" w:hAnsi="Calibri" w:cs="Calibri"/>
                <w:b w:val="0"/>
                <w:bCs w:val="0"/>
                <w:color w:val="000000"/>
                <w:sz w:val="22"/>
              </w:rPr>
            </w:pPr>
            <w:del w:id="3371" w:author="Nate Bachmeier [AWS-SA]" w:date="2023-05-04T18:11:00Z">
              <w:r w:rsidRPr="00E16572" w:rsidDel="009C19DC">
                <w:rPr>
                  <w:rFonts w:ascii="Calibri" w:eastAsia="Times New Roman" w:hAnsi="Calibri" w:cs="Calibri"/>
                  <w:color w:val="000000"/>
                  <w:sz w:val="22"/>
                </w:rPr>
                <w:delText>stacking cups</w:delText>
              </w:r>
            </w:del>
          </w:p>
        </w:tc>
        <w:tc>
          <w:tcPr>
            <w:tcW w:w="5348" w:type="dxa"/>
            <w:noWrap/>
            <w:hideMark/>
          </w:tcPr>
          <w:p w14:paraId="081EE172" w14:textId="149C632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72" w:author="Nate Bachmeier [AWS-SA]" w:date="2023-05-04T18:11:00Z"/>
                <w:rFonts w:ascii="Calibri" w:eastAsia="Times New Roman" w:hAnsi="Calibri" w:cs="Calibri"/>
                <w:color w:val="000000"/>
                <w:sz w:val="22"/>
              </w:rPr>
            </w:pPr>
            <w:del w:id="3373"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70B5BECE" w14:textId="4DA2190A" w:rsidTr="00B21582">
        <w:trPr>
          <w:trHeight w:val="300"/>
          <w:del w:id="33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4AD6152D" w:rsidR="00E16572" w:rsidRPr="00B21582" w:rsidDel="009C19DC" w:rsidRDefault="00E16572" w:rsidP="00E16572">
            <w:pPr>
              <w:spacing w:line="240" w:lineRule="auto"/>
              <w:ind w:firstLine="0"/>
              <w:rPr>
                <w:del w:id="3375" w:author="Nate Bachmeier [AWS-SA]" w:date="2023-05-04T18:11:00Z"/>
                <w:rFonts w:ascii="Calibri" w:eastAsia="Times New Roman" w:hAnsi="Calibri" w:cs="Calibri"/>
                <w:b w:val="0"/>
                <w:bCs w:val="0"/>
                <w:color w:val="000000"/>
                <w:sz w:val="22"/>
              </w:rPr>
            </w:pPr>
            <w:del w:id="3376" w:author="Nate Bachmeier [AWS-SA]" w:date="2023-05-04T18:11:00Z">
              <w:r w:rsidRPr="00E16572" w:rsidDel="009C19DC">
                <w:rPr>
                  <w:rFonts w:ascii="Calibri" w:eastAsia="Times New Roman" w:hAnsi="Calibri" w:cs="Calibri"/>
                  <w:color w:val="000000"/>
                  <w:sz w:val="22"/>
                </w:rPr>
                <w:delText>stacking dice</w:delText>
              </w:r>
            </w:del>
          </w:p>
        </w:tc>
        <w:tc>
          <w:tcPr>
            <w:tcW w:w="5348" w:type="dxa"/>
            <w:noWrap/>
            <w:hideMark/>
          </w:tcPr>
          <w:p w14:paraId="3EB995D4" w14:textId="56A9DD7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77" w:author="Nate Bachmeier [AWS-SA]" w:date="2023-05-04T18:11:00Z"/>
                <w:rFonts w:ascii="Calibri" w:eastAsia="Times New Roman" w:hAnsi="Calibri" w:cs="Calibri"/>
                <w:color w:val="000000"/>
                <w:sz w:val="22"/>
              </w:rPr>
            </w:pPr>
            <w:del w:id="3378"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3EF1B00A" w14:textId="4C7AD481" w:rsidTr="00B21582">
        <w:trPr>
          <w:cnfStyle w:val="000000100000" w:firstRow="0" w:lastRow="0" w:firstColumn="0" w:lastColumn="0" w:oddVBand="0" w:evenVBand="0" w:oddHBand="1" w:evenHBand="0" w:firstRowFirstColumn="0" w:firstRowLastColumn="0" w:lastRowFirstColumn="0" w:lastRowLastColumn="0"/>
          <w:trHeight w:val="300"/>
          <w:del w:id="33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56999CE6" w:rsidR="00E16572" w:rsidRPr="00B21582" w:rsidDel="009C19DC" w:rsidRDefault="00E16572" w:rsidP="00E16572">
            <w:pPr>
              <w:spacing w:line="240" w:lineRule="auto"/>
              <w:ind w:firstLine="0"/>
              <w:rPr>
                <w:del w:id="3380" w:author="Nate Bachmeier [AWS-SA]" w:date="2023-05-04T18:11:00Z"/>
                <w:rFonts w:ascii="Calibri" w:eastAsia="Times New Roman" w:hAnsi="Calibri" w:cs="Calibri"/>
                <w:b w:val="0"/>
                <w:bCs w:val="0"/>
                <w:color w:val="000000"/>
                <w:sz w:val="22"/>
              </w:rPr>
            </w:pPr>
            <w:del w:id="3381" w:author="Nate Bachmeier [AWS-SA]" w:date="2023-05-04T18:11:00Z">
              <w:r w:rsidRPr="00E16572" w:rsidDel="009C19DC">
                <w:rPr>
                  <w:rFonts w:ascii="Calibri" w:eastAsia="Times New Roman" w:hAnsi="Calibri" w:cs="Calibri"/>
                  <w:color w:val="000000"/>
                  <w:sz w:val="22"/>
                </w:rPr>
                <w:delText>standing on hands</w:delText>
              </w:r>
            </w:del>
          </w:p>
        </w:tc>
        <w:tc>
          <w:tcPr>
            <w:tcW w:w="5348" w:type="dxa"/>
            <w:noWrap/>
            <w:hideMark/>
          </w:tcPr>
          <w:p w14:paraId="66B8145A" w14:textId="4C113DC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82" w:author="Nate Bachmeier [AWS-SA]" w:date="2023-05-04T18:11:00Z"/>
                <w:rFonts w:ascii="Calibri" w:eastAsia="Times New Roman" w:hAnsi="Calibri" w:cs="Calibri"/>
                <w:color w:val="000000"/>
                <w:sz w:val="22"/>
              </w:rPr>
            </w:pPr>
            <w:del w:id="3383" w:author="Nate Bachmeier [AWS-SA]" w:date="2023-05-04T18:11:00Z">
              <w:r w:rsidRPr="00E16572" w:rsidDel="009C19DC">
                <w:rPr>
                  <w:rFonts w:ascii="Calibri" w:eastAsia="Times New Roman" w:hAnsi="Calibri" w:cs="Calibri"/>
                  <w:color w:val="000000"/>
                  <w:sz w:val="22"/>
                </w:rPr>
                <w:delText>602</w:delText>
              </w:r>
            </w:del>
          </w:p>
        </w:tc>
      </w:tr>
      <w:tr w:rsidR="00E16572" w:rsidRPr="00E16572" w:rsidDel="009C19DC" w14:paraId="4F193278" w14:textId="7B7C1AEB" w:rsidTr="00B21582">
        <w:trPr>
          <w:trHeight w:val="300"/>
          <w:del w:id="33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21B84B0D" w:rsidR="00E16572" w:rsidRPr="00B21582" w:rsidDel="009C19DC" w:rsidRDefault="00E16572" w:rsidP="00E16572">
            <w:pPr>
              <w:spacing w:line="240" w:lineRule="auto"/>
              <w:ind w:firstLine="0"/>
              <w:rPr>
                <w:del w:id="3385" w:author="Nate Bachmeier [AWS-SA]" w:date="2023-05-04T18:11:00Z"/>
                <w:rFonts w:ascii="Calibri" w:eastAsia="Times New Roman" w:hAnsi="Calibri" w:cs="Calibri"/>
                <w:b w:val="0"/>
                <w:bCs w:val="0"/>
                <w:color w:val="000000"/>
                <w:sz w:val="22"/>
              </w:rPr>
            </w:pPr>
            <w:del w:id="3386" w:author="Nate Bachmeier [AWS-SA]" w:date="2023-05-04T18:11:00Z">
              <w:r w:rsidRPr="00E16572" w:rsidDel="009C19DC">
                <w:rPr>
                  <w:rFonts w:ascii="Calibri" w:eastAsia="Times New Roman" w:hAnsi="Calibri" w:cs="Calibri"/>
                  <w:color w:val="000000"/>
                  <w:sz w:val="22"/>
                </w:rPr>
                <w:delText>staring</w:delText>
              </w:r>
            </w:del>
          </w:p>
        </w:tc>
        <w:tc>
          <w:tcPr>
            <w:tcW w:w="5348" w:type="dxa"/>
            <w:noWrap/>
            <w:hideMark/>
          </w:tcPr>
          <w:p w14:paraId="3AC5BE10" w14:textId="1B8C96A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87" w:author="Nate Bachmeier [AWS-SA]" w:date="2023-05-04T18:11:00Z"/>
                <w:rFonts w:ascii="Calibri" w:eastAsia="Times New Roman" w:hAnsi="Calibri" w:cs="Calibri"/>
                <w:color w:val="000000"/>
                <w:sz w:val="22"/>
              </w:rPr>
            </w:pPr>
            <w:del w:id="3388" w:author="Nate Bachmeier [AWS-SA]" w:date="2023-05-04T18:11:00Z">
              <w:r w:rsidRPr="00E16572" w:rsidDel="009C19DC">
                <w:rPr>
                  <w:rFonts w:ascii="Calibri" w:eastAsia="Times New Roman" w:hAnsi="Calibri" w:cs="Calibri"/>
                  <w:color w:val="000000"/>
                  <w:sz w:val="22"/>
                </w:rPr>
                <w:delText>574</w:delText>
              </w:r>
            </w:del>
          </w:p>
        </w:tc>
      </w:tr>
      <w:tr w:rsidR="00E16572" w:rsidRPr="00E16572" w:rsidDel="009C19DC" w14:paraId="106ADBF5" w14:textId="2AF32DC0" w:rsidTr="00B21582">
        <w:trPr>
          <w:cnfStyle w:val="000000100000" w:firstRow="0" w:lastRow="0" w:firstColumn="0" w:lastColumn="0" w:oddVBand="0" w:evenVBand="0" w:oddHBand="1" w:evenHBand="0" w:firstRowFirstColumn="0" w:firstRowLastColumn="0" w:lastRowFirstColumn="0" w:lastRowLastColumn="0"/>
          <w:trHeight w:val="300"/>
          <w:del w:id="33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1D25A192" w:rsidR="00E16572" w:rsidRPr="00B21582" w:rsidDel="009C19DC" w:rsidRDefault="00E16572" w:rsidP="00E16572">
            <w:pPr>
              <w:spacing w:line="240" w:lineRule="auto"/>
              <w:ind w:firstLine="0"/>
              <w:rPr>
                <w:del w:id="3390" w:author="Nate Bachmeier [AWS-SA]" w:date="2023-05-04T18:11:00Z"/>
                <w:rFonts w:ascii="Calibri" w:eastAsia="Times New Roman" w:hAnsi="Calibri" w:cs="Calibri"/>
                <w:b w:val="0"/>
                <w:bCs w:val="0"/>
                <w:color w:val="000000"/>
                <w:sz w:val="22"/>
              </w:rPr>
            </w:pPr>
            <w:del w:id="3391" w:author="Nate Bachmeier [AWS-SA]" w:date="2023-05-04T18:11:00Z">
              <w:r w:rsidRPr="00E16572" w:rsidDel="009C19DC">
                <w:rPr>
                  <w:rFonts w:ascii="Calibri" w:eastAsia="Times New Roman" w:hAnsi="Calibri" w:cs="Calibri"/>
                  <w:color w:val="000000"/>
                  <w:sz w:val="22"/>
                </w:rPr>
                <w:delText>steer roping</w:delText>
              </w:r>
            </w:del>
          </w:p>
        </w:tc>
        <w:tc>
          <w:tcPr>
            <w:tcW w:w="5348" w:type="dxa"/>
            <w:noWrap/>
            <w:hideMark/>
          </w:tcPr>
          <w:p w14:paraId="0D47A3FD" w14:textId="616CEDF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392" w:author="Nate Bachmeier [AWS-SA]" w:date="2023-05-04T18:11:00Z"/>
                <w:rFonts w:ascii="Calibri" w:eastAsia="Times New Roman" w:hAnsi="Calibri" w:cs="Calibri"/>
                <w:color w:val="000000"/>
                <w:sz w:val="22"/>
              </w:rPr>
            </w:pPr>
            <w:del w:id="3393"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1CE55E2A" w14:textId="7CA2B87C" w:rsidTr="00B21582">
        <w:trPr>
          <w:trHeight w:val="300"/>
          <w:del w:id="33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612C36D" w:rsidR="00E16572" w:rsidRPr="00B21582" w:rsidDel="009C19DC" w:rsidRDefault="00E16572" w:rsidP="00E16572">
            <w:pPr>
              <w:spacing w:line="240" w:lineRule="auto"/>
              <w:ind w:firstLine="0"/>
              <w:rPr>
                <w:del w:id="3395" w:author="Nate Bachmeier [AWS-SA]" w:date="2023-05-04T18:11:00Z"/>
                <w:rFonts w:ascii="Calibri" w:eastAsia="Times New Roman" w:hAnsi="Calibri" w:cs="Calibri"/>
                <w:b w:val="0"/>
                <w:bCs w:val="0"/>
                <w:color w:val="000000"/>
                <w:sz w:val="22"/>
              </w:rPr>
            </w:pPr>
            <w:del w:id="3396" w:author="Nate Bachmeier [AWS-SA]" w:date="2023-05-04T18:11:00Z">
              <w:r w:rsidRPr="00E16572" w:rsidDel="009C19DC">
                <w:rPr>
                  <w:rFonts w:ascii="Calibri" w:eastAsia="Times New Roman" w:hAnsi="Calibri" w:cs="Calibri"/>
                  <w:color w:val="000000"/>
                  <w:sz w:val="22"/>
                </w:rPr>
                <w:delText>steering car</w:delText>
              </w:r>
            </w:del>
          </w:p>
        </w:tc>
        <w:tc>
          <w:tcPr>
            <w:tcW w:w="5348" w:type="dxa"/>
            <w:noWrap/>
            <w:hideMark/>
          </w:tcPr>
          <w:p w14:paraId="7F272C8F" w14:textId="5C99356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397" w:author="Nate Bachmeier [AWS-SA]" w:date="2023-05-04T18:11:00Z"/>
                <w:rFonts w:ascii="Calibri" w:eastAsia="Times New Roman" w:hAnsi="Calibri" w:cs="Calibri"/>
                <w:color w:val="000000"/>
                <w:sz w:val="22"/>
              </w:rPr>
            </w:pPr>
            <w:del w:id="3398" w:author="Nate Bachmeier [AWS-SA]" w:date="2023-05-04T18:11:00Z">
              <w:r w:rsidRPr="00E16572" w:rsidDel="009C19DC">
                <w:rPr>
                  <w:rFonts w:ascii="Calibri" w:eastAsia="Times New Roman" w:hAnsi="Calibri" w:cs="Calibri"/>
                  <w:color w:val="000000"/>
                  <w:sz w:val="22"/>
                </w:rPr>
                <w:delText>542</w:delText>
              </w:r>
            </w:del>
          </w:p>
        </w:tc>
      </w:tr>
      <w:tr w:rsidR="00E16572" w:rsidRPr="00E16572" w:rsidDel="009C19DC" w14:paraId="52500FCF" w14:textId="59FDFD95" w:rsidTr="00B21582">
        <w:trPr>
          <w:cnfStyle w:val="000000100000" w:firstRow="0" w:lastRow="0" w:firstColumn="0" w:lastColumn="0" w:oddVBand="0" w:evenVBand="0" w:oddHBand="1" w:evenHBand="0" w:firstRowFirstColumn="0" w:firstRowLastColumn="0" w:lastRowFirstColumn="0" w:lastRowLastColumn="0"/>
          <w:trHeight w:val="300"/>
          <w:del w:id="33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6A790B4E" w:rsidR="00E16572" w:rsidRPr="00B21582" w:rsidDel="009C19DC" w:rsidRDefault="00E16572" w:rsidP="00E16572">
            <w:pPr>
              <w:spacing w:line="240" w:lineRule="auto"/>
              <w:ind w:firstLine="0"/>
              <w:rPr>
                <w:del w:id="3400" w:author="Nate Bachmeier [AWS-SA]" w:date="2023-05-04T18:11:00Z"/>
                <w:rFonts w:ascii="Calibri" w:eastAsia="Times New Roman" w:hAnsi="Calibri" w:cs="Calibri"/>
                <w:b w:val="0"/>
                <w:bCs w:val="0"/>
                <w:color w:val="000000"/>
                <w:sz w:val="22"/>
              </w:rPr>
            </w:pPr>
            <w:del w:id="3401" w:author="Nate Bachmeier [AWS-SA]" w:date="2023-05-04T18:11:00Z">
              <w:r w:rsidRPr="00E16572" w:rsidDel="009C19DC">
                <w:rPr>
                  <w:rFonts w:ascii="Calibri" w:eastAsia="Times New Roman" w:hAnsi="Calibri" w:cs="Calibri"/>
                  <w:color w:val="000000"/>
                  <w:sz w:val="22"/>
                </w:rPr>
                <w:delText>sticking tongue out</w:delText>
              </w:r>
            </w:del>
          </w:p>
        </w:tc>
        <w:tc>
          <w:tcPr>
            <w:tcW w:w="5348" w:type="dxa"/>
            <w:noWrap/>
            <w:hideMark/>
          </w:tcPr>
          <w:p w14:paraId="6F6D61DB" w14:textId="47D5392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02" w:author="Nate Bachmeier [AWS-SA]" w:date="2023-05-04T18:11:00Z"/>
                <w:rFonts w:ascii="Calibri" w:eastAsia="Times New Roman" w:hAnsi="Calibri" w:cs="Calibri"/>
                <w:color w:val="000000"/>
                <w:sz w:val="22"/>
              </w:rPr>
            </w:pPr>
            <w:del w:id="3403" w:author="Nate Bachmeier [AWS-SA]" w:date="2023-05-04T18:11:00Z">
              <w:r w:rsidRPr="00E16572" w:rsidDel="009C19DC">
                <w:rPr>
                  <w:rFonts w:ascii="Calibri" w:eastAsia="Times New Roman" w:hAnsi="Calibri" w:cs="Calibri"/>
                  <w:color w:val="000000"/>
                  <w:sz w:val="22"/>
                </w:rPr>
                <w:delText>762</w:delText>
              </w:r>
            </w:del>
          </w:p>
        </w:tc>
      </w:tr>
      <w:tr w:rsidR="00E16572" w:rsidRPr="00E16572" w:rsidDel="009C19DC" w14:paraId="6871AA23" w14:textId="7965E446" w:rsidTr="00B21582">
        <w:trPr>
          <w:trHeight w:val="300"/>
          <w:del w:id="34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201DEB49" w:rsidR="00E16572" w:rsidRPr="00B21582" w:rsidDel="009C19DC" w:rsidRDefault="00E16572" w:rsidP="00E16572">
            <w:pPr>
              <w:spacing w:line="240" w:lineRule="auto"/>
              <w:ind w:firstLine="0"/>
              <w:rPr>
                <w:del w:id="3405" w:author="Nate Bachmeier [AWS-SA]" w:date="2023-05-04T18:11:00Z"/>
                <w:rFonts w:ascii="Calibri" w:eastAsia="Times New Roman" w:hAnsi="Calibri" w:cs="Calibri"/>
                <w:b w:val="0"/>
                <w:bCs w:val="0"/>
                <w:color w:val="000000"/>
                <w:sz w:val="22"/>
              </w:rPr>
            </w:pPr>
            <w:del w:id="3406" w:author="Nate Bachmeier [AWS-SA]" w:date="2023-05-04T18:11:00Z">
              <w:r w:rsidRPr="00E16572" w:rsidDel="009C19DC">
                <w:rPr>
                  <w:rFonts w:ascii="Calibri" w:eastAsia="Times New Roman" w:hAnsi="Calibri" w:cs="Calibri"/>
                  <w:color w:val="000000"/>
                  <w:sz w:val="22"/>
                </w:rPr>
                <w:delText>stomping grapes</w:delText>
              </w:r>
            </w:del>
          </w:p>
        </w:tc>
        <w:tc>
          <w:tcPr>
            <w:tcW w:w="5348" w:type="dxa"/>
            <w:noWrap/>
            <w:hideMark/>
          </w:tcPr>
          <w:p w14:paraId="6BEFC551" w14:textId="17BE44E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07" w:author="Nate Bachmeier [AWS-SA]" w:date="2023-05-04T18:11:00Z"/>
                <w:rFonts w:ascii="Calibri" w:eastAsia="Times New Roman" w:hAnsi="Calibri" w:cs="Calibri"/>
                <w:color w:val="000000"/>
                <w:sz w:val="22"/>
              </w:rPr>
            </w:pPr>
            <w:del w:id="3408" w:author="Nate Bachmeier [AWS-SA]" w:date="2023-05-04T18:11:00Z">
              <w:r w:rsidRPr="00E16572" w:rsidDel="009C19DC">
                <w:rPr>
                  <w:rFonts w:ascii="Calibri" w:eastAsia="Times New Roman" w:hAnsi="Calibri" w:cs="Calibri"/>
                  <w:color w:val="000000"/>
                  <w:sz w:val="22"/>
                </w:rPr>
                <w:delText>586</w:delText>
              </w:r>
            </w:del>
          </w:p>
        </w:tc>
      </w:tr>
      <w:tr w:rsidR="00E16572" w:rsidRPr="00E16572" w:rsidDel="009C19DC" w14:paraId="42C11866" w14:textId="7BDB9ADC" w:rsidTr="00B21582">
        <w:trPr>
          <w:cnfStyle w:val="000000100000" w:firstRow="0" w:lastRow="0" w:firstColumn="0" w:lastColumn="0" w:oddVBand="0" w:evenVBand="0" w:oddHBand="1" w:evenHBand="0" w:firstRowFirstColumn="0" w:firstRowLastColumn="0" w:lastRowFirstColumn="0" w:lastRowLastColumn="0"/>
          <w:trHeight w:val="300"/>
          <w:del w:id="34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12B28681" w:rsidR="00E16572" w:rsidRPr="00B21582" w:rsidDel="009C19DC" w:rsidRDefault="00E16572" w:rsidP="00E16572">
            <w:pPr>
              <w:spacing w:line="240" w:lineRule="auto"/>
              <w:ind w:firstLine="0"/>
              <w:rPr>
                <w:del w:id="3410" w:author="Nate Bachmeier [AWS-SA]" w:date="2023-05-04T18:11:00Z"/>
                <w:rFonts w:ascii="Calibri" w:eastAsia="Times New Roman" w:hAnsi="Calibri" w:cs="Calibri"/>
                <w:b w:val="0"/>
                <w:bCs w:val="0"/>
                <w:color w:val="000000"/>
                <w:sz w:val="22"/>
              </w:rPr>
            </w:pPr>
            <w:del w:id="3411" w:author="Nate Bachmeier [AWS-SA]" w:date="2023-05-04T18:11:00Z">
              <w:r w:rsidRPr="00E16572" w:rsidDel="009C19DC">
                <w:rPr>
                  <w:rFonts w:ascii="Calibri" w:eastAsia="Times New Roman" w:hAnsi="Calibri" w:cs="Calibri"/>
                  <w:color w:val="000000"/>
                  <w:sz w:val="22"/>
                </w:rPr>
                <w:delText>stretching arm</w:delText>
              </w:r>
            </w:del>
          </w:p>
        </w:tc>
        <w:tc>
          <w:tcPr>
            <w:tcW w:w="5348" w:type="dxa"/>
            <w:noWrap/>
            <w:hideMark/>
          </w:tcPr>
          <w:p w14:paraId="64163376" w14:textId="2E36800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12" w:author="Nate Bachmeier [AWS-SA]" w:date="2023-05-04T18:11:00Z"/>
                <w:rFonts w:ascii="Calibri" w:eastAsia="Times New Roman" w:hAnsi="Calibri" w:cs="Calibri"/>
                <w:color w:val="000000"/>
                <w:sz w:val="22"/>
              </w:rPr>
            </w:pPr>
            <w:del w:id="3413" w:author="Nate Bachmeier [AWS-SA]" w:date="2023-05-04T18:11:00Z">
              <w:r w:rsidRPr="00E16572" w:rsidDel="009C19DC">
                <w:rPr>
                  <w:rFonts w:ascii="Calibri" w:eastAsia="Times New Roman" w:hAnsi="Calibri" w:cs="Calibri"/>
                  <w:color w:val="000000"/>
                  <w:sz w:val="22"/>
                </w:rPr>
                <w:delText>818</w:delText>
              </w:r>
            </w:del>
          </w:p>
        </w:tc>
      </w:tr>
      <w:tr w:rsidR="00E16572" w:rsidRPr="00E16572" w:rsidDel="009C19DC" w14:paraId="64FB49A7" w14:textId="3A3703C0" w:rsidTr="00B21582">
        <w:trPr>
          <w:trHeight w:val="300"/>
          <w:del w:id="34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116839C2" w:rsidR="00E16572" w:rsidRPr="00B21582" w:rsidDel="009C19DC" w:rsidRDefault="00E16572" w:rsidP="00E16572">
            <w:pPr>
              <w:spacing w:line="240" w:lineRule="auto"/>
              <w:ind w:firstLine="0"/>
              <w:rPr>
                <w:del w:id="3415" w:author="Nate Bachmeier [AWS-SA]" w:date="2023-05-04T18:11:00Z"/>
                <w:rFonts w:ascii="Calibri" w:eastAsia="Times New Roman" w:hAnsi="Calibri" w:cs="Calibri"/>
                <w:b w:val="0"/>
                <w:bCs w:val="0"/>
                <w:color w:val="000000"/>
                <w:sz w:val="22"/>
              </w:rPr>
            </w:pPr>
            <w:del w:id="3416" w:author="Nate Bachmeier [AWS-SA]" w:date="2023-05-04T18:11:00Z">
              <w:r w:rsidRPr="00E16572" w:rsidDel="009C19DC">
                <w:rPr>
                  <w:rFonts w:ascii="Calibri" w:eastAsia="Times New Roman" w:hAnsi="Calibri" w:cs="Calibri"/>
                  <w:color w:val="000000"/>
                  <w:sz w:val="22"/>
                </w:rPr>
                <w:delText>stretching leg</w:delText>
              </w:r>
            </w:del>
          </w:p>
        </w:tc>
        <w:tc>
          <w:tcPr>
            <w:tcW w:w="5348" w:type="dxa"/>
            <w:noWrap/>
            <w:hideMark/>
          </w:tcPr>
          <w:p w14:paraId="00F57E4F" w14:textId="51014EC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17" w:author="Nate Bachmeier [AWS-SA]" w:date="2023-05-04T18:11:00Z"/>
                <w:rFonts w:ascii="Calibri" w:eastAsia="Times New Roman" w:hAnsi="Calibri" w:cs="Calibri"/>
                <w:color w:val="000000"/>
                <w:sz w:val="22"/>
              </w:rPr>
            </w:pPr>
            <w:del w:id="3418" w:author="Nate Bachmeier [AWS-SA]" w:date="2023-05-04T18:11:00Z">
              <w:r w:rsidRPr="00E16572" w:rsidDel="009C19DC">
                <w:rPr>
                  <w:rFonts w:ascii="Calibri" w:eastAsia="Times New Roman" w:hAnsi="Calibri" w:cs="Calibri"/>
                  <w:color w:val="000000"/>
                  <w:sz w:val="22"/>
                </w:rPr>
                <w:delText>789</w:delText>
              </w:r>
            </w:del>
          </w:p>
        </w:tc>
      </w:tr>
      <w:tr w:rsidR="00E16572" w:rsidRPr="00E16572" w:rsidDel="009C19DC" w14:paraId="39987F0D" w14:textId="32466EE6" w:rsidTr="00B21582">
        <w:trPr>
          <w:cnfStyle w:val="000000100000" w:firstRow="0" w:lastRow="0" w:firstColumn="0" w:lastColumn="0" w:oddVBand="0" w:evenVBand="0" w:oddHBand="1" w:evenHBand="0" w:firstRowFirstColumn="0" w:firstRowLastColumn="0" w:lastRowFirstColumn="0" w:lastRowLastColumn="0"/>
          <w:trHeight w:val="300"/>
          <w:del w:id="34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36F108C5" w:rsidR="00E16572" w:rsidRPr="00B21582" w:rsidDel="009C19DC" w:rsidRDefault="00E16572" w:rsidP="00E16572">
            <w:pPr>
              <w:spacing w:line="240" w:lineRule="auto"/>
              <w:ind w:firstLine="0"/>
              <w:rPr>
                <w:del w:id="3420" w:author="Nate Bachmeier [AWS-SA]" w:date="2023-05-04T18:11:00Z"/>
                <w:rFonts w:ascii="Calibri" w:eastAsia="Times New Roman" w:hAnsi="Calibri" w:cs="Calibri"/>
                <w:b w:val="0"/>
                <w:bCs w:val="0"/>
                <w:color w:val="000000"/>
                <w:sz w:val="22"/>
              </w:rPr>
            </w:pPr>
            <w:del w:id="3421" w:author="Nate Bachmeier [AWS-SA]" w:date="2023-05-04T18:11:00Z">
              <w:r w:rsidRPr="00E16572" w:rsidDel="009C19DC">
                <w:rPr>
                  <w:rFonts w:ascii="Calibri" w:eastAsia="Times New Roman" w:hAnsi="Calibri" w:cs="Calibri"/>
                  <w:color w:val="000000"/>
                  <w:sz w:val="22"/>
                </w:rPr>
                <w:delText>sucking lolly</w:delText>
              </w:r>
            </w:del>
          </w:p>
        </w:tc>
        <w:tc>
          <w:tcPr>
            <w:tcW w:w="5348" w:type="dxa"/>
            <w:noWrap/>
            <w:hideMark/>
          </w:tcPr>
          <w:p w14:paraId="61FCC82E" w14:textId="4F27507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22" w:author="Nate Bachmeier [AWS-SA]" w:date="2023-05-04T18:11:00Z"/>
                <w:rFonts w:ascii="Calibri" w:eastAsia="Times New Roman" w:hAnsi="Calibri" w:cs="Calibri"/>
                <w:color w:val="000000"/>
                <w:sz w:val="22"/>
              </w:rPr>
            </w:pPr>
            <w:del w:id="3423" w:author="Nate Bachmeier [AWS-SA]" w:date="2023-05-04T18:11:00Z">
              <w:r w:rsidRPr="00E16572" w:rsidDel="009C19DC">
                <w:rPr>
                  <w:rFonts w:ascii="Calibri" w:eastAsia="Times New Roman" w:hAnsi="Calibri" w:cs="Calibri"/>
                  <w:color w:val="000000"/>
                  <w:sz w:val="22"/>
                </w:rPr>
                <w:delText>415</w:delText>
              </w:r>
            </w:del>
          </w:p>
        </w:tc>
      </w:tr>
      <w:tr w:rsidR="00E16572" w:rsidRPr="00E16572" w:rsidDel="009C19DC" w14:paraId="5EF6D6A8" w14:textId="31FC6AC7" w:rsidTr="00B21582">
        <w:trPr>
          <w:trHeight w:val="300"/>
          <w:del w:id="34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08904500" w:rsidR="00E16572" w:rsidRPr="00B21582" w:rsidDel="009C19DC" w:rsidRDefault="00E16572" w:rsidP="00E16572">
            <w:pPr>
              <w:spacing w:line="240" w:lineRule="auto"/>
              <w:ind w:firstLine="0"/>
              <w:rPr>
                <w:del w:id="3425" w:author="Nate Bachmeier [AWS-SA]" w:date="2023-05-04T18:11:00Z"/>
                <w:rFonts w:ascii="Calibri" w:eastAsia="Times New Roman" w:hAnsi="Calibri" w:cs="Calibri"/>
                <w:b w:val="0"/>
                <w:bCs w:val="0"/>
                <w:color w:val="000000"/>
                <w:sz w:val="22"/>
              </w:rPr>
            </w:pPr>
            <w:del w:id="3426" w:author="Nate Bachmeier [AWS-SA]" w:date="2023-05-04T18:11:00Z">
              <w:r w:rsidRPr="00E16572" w:rsidDel="009C19DC">
                <w:rPr>
                  <w:rFonts w:ascii="Calibri" w:eastAsia="Times New Roman" w:hAnsi="Calibri" w:cs="Calibri"/>
                  <w:color w:val="000000"/>
                  <w:sz w:val="22"/>
                </w:rPr>
                <w:delText>surfing crowd</w:delText>
              </w:r>
            </w:del>
          </w:p>
        </w:tc>
        <w:tc>
          <w:tcPr>
            <w:tcW w:w="5348" w:type="dxa"/>
            <w:noWrap/>
            <w:hideMark/>
          </w:tcPr>
          <w:p w14:paraId="32576CD4" w14:textId="09F25D9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27" w:author="Nate Bachmeier [AWS-SA]" w:date="2023-05-04T18:11:00Z"/>
                <w:rFonts w:ascii="Calibri" w:eastAsia="Times New Roman" w:hAnsi="Calibri" w:cs="Calibri"/>
                <w:color w:val="000000"/>
                <w:sz w:val="22"/>
              </w:rPr>
            </w:pPr>
            <w:del w:id="3428" w:author="Nate Bachmeier [AWS-SA]" w:date="2023-05-04T18:11:00Z">
              <w:r w:rsidRPr="00E16572" w:rsidDel="009C19DC">
                <w:rPr>
                  <w:rFonts w:ascii="Calibri" w:eastAsia="Times New Roman" w:hAnsi="Calibri" w:cs="Calibri"/>
                  <w:color w:val="000000"/>
                  <w:sz w:val="22"/>
                </w:rPr>
                <w:delText>847</w:delText>
              </w:r>
            </w:del>
          </w:p>
        </w:tc>
      </w:tr>
      <w:tr w:rsidR="00E16572" w:rsidRPr="00E16572" w:rsidDel="009C19DC" w14:paraId="79CA0E85" w14:textId="1B1A9A85" w:rsidTr="00B21582">
        <w:trPr>
          <w:cnfStyle w:val="000000100000" w:firstRow="0" w:lastRow="0" w:firstColumn="0" w:lastColumn="0" w:oddVBand="0" w:evenVBand="0" w:oddHBand="1" w:evenHBand="0" w:firstRowFirstColumn="0" w:firstRowLastColumn="0" w:lastRowFirstColumn="0" w:lastRowLastColumn="0"/>
          <w:trHeight w:val="300"/>
          <w:del w:id="34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E2FA429" w:rsidR="00E16572" w:rsidRPr="00B21582" w:rsidDel="009C19DC" w:rsidRDefault="00E16572" w:rsidP="00E16572">
            <w:pPr>
              <w:spacing w:line="240" w:lineRule="auto"/>
              <w:ind w:firstLine="0"/>
              <w:rPr>
                <w:del w:id="3430" w:author="Nate Bachmeier [AWS-SA]" w:date="2023-05-04T18:11:00Z"/>
                <w:rFonts w:ascii="Calibri" w:eastAsia="Times New Roman" w:hAnsi="Calibri" w:cs="Calibri"/>
                <w:b w:val="0"/>
                <w:bCs w:val="0"/>
                <w:color w:val="000000"/>
                <w:sz w:val="22"/>
              </w:rPr>
            </w:pPr>
            <w:del w:id="3431" w:author="Nate Bachmeier [AWS-SA]" w:date="2023-05-04T18:11:00Z">
              <w:r w:rsidRPr="00E16572" w:rsidDel="009C19DC">
                <w:rPr>
                  <w:rFonts w:ascii="Calibri" w:eastAsia="Times New Roman" w:hAnsi="Calibri" w:cs="Calibri"/>
                  <w:color w:val="000000"/>
                  <w:sz w:val="22"/>
                </w:rPr>
                <w:delText>surfing water</w:delText>
              </w:r>
            </w:del>
          </w:p>
        </w:tc>
        <w:tc>
          <w:tcPr>
            <w:tcW w:w="5348" w:type="dxa"/>
            <w:noWrap/>
            <w:hideMark/>
          </w:tcPr>
          <w:p w14:paraId="1637E7F3" w14:textId="60B1ABD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32" w:author="Nate Bachmeier [AWS-SA]" w:date="2023-05-04T18:11:00Z"/>
                <w:rFonts w:ascii="Calibri" w:eastAsia="Times New Roman" w:hAnsi="Calibri" w:cs="Calibri"/>
                <w:color w:val="000000"/>
                <w:sz w:val="22"/>
              </w:rPr>
            </w:pPr>
            <w:del w:id="3433" w:author="Nate Bachmeier [AWS-SA]" w:date="2023-05-04T18:11:00Z">
              <w:r w:rsidRPr="00E16572" w:rsidDel="009C19DC">
                <w:rPr>
                  <w:rFonts w:ascii="Calibri" w:eastAsia="Times New Roman" w:hAnsi="Calibri" w:cs="Calibri"/>
                  <w:color w:val="000000"/>
                  <w:sz w:val="22"/>
                </w:rPr>
                <w:delText>775</w:delText>
              </w:r>
            </w:del>
          </w:p>
        </w:tc>
      </w:tr>
      <w:tr w:rsidR="00E16572" w:rsidRPr="00E16572" w:rsidDel="009C19DC" w14:paraId="4F002EDA" w14:textId="61DF3C38" w:rsidTr="00B21582">
        <w:trPr>
          <w:trHeight w:val="300"/>
          <w:del w:id="34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23A274D4" w:rsidR="00E16572" w:rsidRPr="00B21582" w:rsidDel="009C19DC" w:rsidRDefault="00E16572" w:rsidP="00E16572">
            <w:pPr>
              <w:spacing w:line="240" w:lineRule="auto"/>
              <w:ind w:firstLine="0"/>
              <w:rPr>
                <w:del w:id="3435" w:author="Nate Bachmeier [AWS-SA]" w:date="2023-05-04T18:11:00Z"/>
                <w:rFonts w:ascii="Calibri" w:eastAsia="Times New Roman" w:hAnsi="Calibri" w:cs="Calibri"/>
                <w:b w:val="0"/>
                <w:bCs w:val="0"/>
                <w:color w:val="000000"/>
                <w:sz w:val="22"/>
              </w:rPr>
            </w:pPr>
            <w:del w:id="3436" w:author="Nate Bachmeier [AWS-SA]" w:date="2023-05-04T18:11:00Z">
              <w:r w:rsidRPr="00E16572" w:rsidDel="009C19DC">
                <w:rPr>
                  <w:rFonts w:ascii="Calibri" w:eastAsia="Times New Roman" w:hAnsi="Calibri" w:cs="Calibri"/>
                  <w:color w:val="000000"/>
                  <w:sz w:val="22"/>
                </w:rPr>
                <w:delText>surveying</w:delText>
              </w:r>
            </w:del>
          </w:p>
        </w:tc>
        <w:tc>
          <w:tcPr>
            <w:tcW w:w="5348" w:type="dxa"/>
            <w:noWrap/>
            <w:hideMark/>
          </w:tcPr>
          <w:p w14:paraId="1618C311" w14:textId="0CE9013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37" w:author="Nate Bachmeier [AWS-SA]" w:date="2023-05-04T18:11:00Z"/>
                <w:rFonts w:ascii="Calibri" w:eastAsia="Times New Roman" w:hAnsi="Calibri" w:cs="Calibri"/>
                <w:color w:val="000000"/>
                <w:sz w:val="22"/>
              </w:rPr>
            </w:pPr>
            <w:del w:id="3438" w:author="Nate Bachmeier [AWS-SA]" w:date="2023-05-04T18:11:00Z">
              <w:r w:rsidRPr="00E16572" w:rsidDel="009C19DC">
                <w:rPr>
                  <w:rFonts w:ascii="Calibri" w:eastAsia="Times New Roman" w:hAnsi="Calibri" w:cs="Calibri"/>
                  <w:color w:val="000000"/>
                  <w:sz w:val="22"/>
                </w:rPr>
                <w:delText>472</w:delText>
              </w:r>
            </w:del>
          </w:p>
        </w:tc>
      </w:tr>
      <w:tr w:rsidR="00E16572" w:rsidRPr="00E16572" w:rsidDel="009C19DC" w14:paraId="1BCE565C" w14:textId="2623F5D3" w:rsidTr="00B21582">
        <w:trPr>
          <w:cnfStyle w:val="000000100000" w:firstRow="0" w:lastRow="0" w:firstColumn="0" w:lastColumn="0" w:oddVBand="0" w:evenVBand="0" w:oddHBand="1" w:evenHBand="0" w:firstRowFirstColumn="0" w:firstRowLastColumn="0" w:lastRowFirstColumn="0" w:lastRowLastColumn="0"/>
          <w:trHeight w:val="300"/>
          <w:del w:id="34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04779FEA" w:rsidR="00E16572" w:rsidRPr="00B21582" w:rsidDel="009C19DC" w:rsidRDefault="00E16572" w:rsidP="00E16572">
            <w:pPr>
              <w:spacing w:line="240" w:lineRule="auto"/>
              <w:ind w:firstLine="0"/>
              <w:rPr>
                <w:del w:id="3440" w:author="Nate Bachmeier [AWS-SA]" w:date="2023-05-04T18:11:00Z"/>
                <w:rFonts w:ascii="Calibri" w:eastAsia="Times New Roman" w:hAnsi="Calibri" w:cs="Calibri"/>
                <w:b w:val="0"/>
                <w:bCs w:val="0"/>
                <w:color w:val="000000"/>
                <w:sz w:val="22"/>
              </w:rPr>
            </w:pPr>
            <w:del w:id="3441" w:author="Nate Bachmeier [AWS-SA]" w:date="2023-05-04T18:11:00Z">
              <w:r w:rsidRPr="00E16572" w:rsidDel="009C19DC">
                <w:rPr>
                  <w:rFonts w:ascii="Calibri" w:eastAsia="Times New Roman" w:hAnsi="Calibri" w:cs="Calibri"/>
                  <w:color w:val="000000"/>
                  <w:sz w:val="22"/>
                </w:rPr>
                <w:delText>sweeping floor</w:delText>
              </w:r>
            </w:del>
          </w:p>
        </w:tc>
        <w:tc>
          <w:tcPr>
            <w:tcW w:w="5348" w:type="dxa"/>
            <w:noWrap/>
            <w:hideMark/>
          </w:tcPr>
          <w:p w14:paraId="3A103BAE" w14:textId="059E54B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42" w:author="Nate Bachmeier [AWS-SA]" w:date="2023-05-04T18:11:00Z"/>
                <w:rFonts w:ascii="Calibri" w:eastAsia="Times New Roman" w:hAnsi="Calibri" w:cs="Calibri"/>
                <w:color w:val="000000"/>
                <w:sz w:val="22"/>
              </w:rPr>
            </w:pPr>
            <w:del w:id="3443" w:author="Nate Bachmeier [AWS-SA]" w:date="2023-05-04T18:11:00Z">
              <w:r w:rsidRPr="00E16572" w:rsidDel="009C19DC">
                <w:rPr>
                  <w:rFonts w:ascii="Calibri" w:eastAsia="Times New Roman" w:hAnsi="Calibri" w:cs="Calibri"/>
                  <w:color w:val="000000"/>
                  <w:sz w:val="22"/>
                </w:rPr>
                <w:delText>718</w:delText>
              </w:r>
            </w:del>
          </w:p>
        </w:tc>
      </w:tr>
      <w:tr w:rsidR="00E16572" w:rsidRPr="00E16572" w:rsidDel="009C19DC" w14:paraId="192E6072" w14:textId="7ADE4840" w:rsidTr="00B21582">
        <w:trPr>
          <w:trHeight w:val="300"/>
          <w:del w:id="34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5B36DF56" w:rsidR="00E16572" w:rsidRPr="00B21582" w:rsidDel="009C19DC" w:rsidRDefault="00E16572" w:rsidP="00E16572">
            <w:pPr>
              <w:spacing w:line="240" w:lineRule="auto"/>
              <w:ind w:firstLine="0"/>
              <w:rPr>
                <w:del w:id="3445" w:author="Nate Bachmeier [AWS-SA]" w:date="2023-05-04T18:11:00Z"/>
                <w:rFonts w:ascii="Calibri" w:eastAsia="Times New Roman" w:hAnsi="Calibri" w:cs="Calibri"/>
                <w:b w:val="0"/>
                <w:bCs w:val="0"/>
                <w:color w:val="000000"/>
                <w:sz w:val="22"/>
              </w:rPr>
            </w:pPr>
            <w:del w:id="3446" w:author="Nate Bachmeier [AWS-SA]" w:date="2023-05-04T18:11:00Z">
              <w:r w:rsidRPr="00E16572" w:rsidDel="009C19DC">
                <w:rPr>
                  <w:rFonts w:ascii="Calibri" w:eastAsia="Times New Roman" w:hAnsi="Calibri" w:cs="Calibri"/>
                  <w:color w:val="000000"/>
                  <w:sz w:val="22"/>
                </w:rPr>
                <w:delText>swimming backstroke</w:delText>
              </w:r>
            </w:del>
          </w:p>
        </w:tc>
        <w:tc>
          <w:tcPr>
            <w:tcW w:w="5348" w:type="dxa"/>
            <w:noWrap/>
            <w:hideMark/>
          </w:tcPr>
          <w:p w14:paraId="369BFC64" w14:textId="4732972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47" w:author="Nate Bachmeier [AWS-SA]" w:date="2023-05-04T18:11:00Z"/>
                <w:rFonts w:ascii="Calibri" w:eastAsia="Times New Roman" w:hAnsi="Calibri" w:cs="Calibri"/>
                <w:color w:val="000000"/>
                <w:sz w:val="22"/>
              </w:rPr>
            </w:pPr>
            <w:del w:id="3448" w:author="Nate Bachmeier [AWS-SA]" w:date="2023-05-04T18:11:00Z">
              <w:r w:rsidRPr="00E16572" w:rsidDel="009C19DC">
                <w:rPr>
                  <w:rFonts w:ascii="Calibri" w:eastAsia="Times New Roman" w:hAnsi="Calibri" w:cs="Calibri"/>
                  <w:color w:val="000000"/>
                  <w:sz w:val="22"/>
                </w:rPr>
                <w:delText>597</w:delText>
              </w:r>
            </w:del>
          </w:p>
        </w:tc>
      </w:tr>
      <w:tr w:rsidR="00E16572" w:rsidRPr="00E16572" w:rsidDel="009C19DC" w14:paraId="325C89C7" w14:textId="6AEC6741" w:rsidTr="00B21582">
        <w:trPr>
          <w:cnfStyle w:val="000000100000" w:firstRow="0" w:lastRow="0" w:firstColumn="0" w:lastColumn="0" w:oddVBand="0" w:evenVBand="0" w:oddHBand="1" w:evenHBand="0" w:firstRowFirstColumn="0" w:firstRowLastColumn="0" w:lastRowFirstColumn="0" w:lastRowLastColumn="0"/>
          <w:trHeight w:val="300"/>
          <w:del w:id="34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16BC6A4A" w:rsidR="00E16572" w:rsidRPr="00B21582" w:rsidDel="009C19DC" w:rsidRDefault="00E16572" w:rsidP="00E16572">
            <w:pPr>
              <w:spacing w:line="240" w:lineRule="auto"/>
              <w:ind w:firstLine="0"/>
              <w:rPr>
                <w:del w:id="3450" w:author="Nate Bachmeier [AWS-SA]" w:date="2023-05-04T18:11:00Z"/>
                <w:rFonts w:ascii="Calibri" w:eastAsia="Times New Roman" w:hAnsi="Calibri" w:cs="Calibri"/>
                <w:b w:val="0"/>
                <w:bCs w:val="0"/>
                <w:color w:val="000000"/>
                <w:sz w:val="22"/>
              </w:rPr>
            </w:pPr>
            <w:del w:id="3451" w:author="Nate Bachmeier [AWS-SA]" w:date="2023-05-04T18:11:00Z">
              <w:r w:rsidRPr="00E16572" w:rsidDel="009C19DC">
                <w:rPr>
                  <w:rFonts w:ascii="Calibri" w:eastAsia="Times New Roman" w:hAnsi="Calibri" w:cs="Calibri"/>
                  <w:color w:val="000000"/>
                  <w:sz w:val="22"/>
                </w:rPr>
                <w:delText>swimming breast stroke</w:delText>
              </w:r>
            </w:del>
          </w:p>
        </w:tc>
        <w:tc>
          <w:tcPr>
            <w:tcW w:w="5348" w:type="dxa"/>
            <w:noWrap/>
            <w:hideMark/>
          </w:tcPr>
          <w:p w14:paraId="067ADC27" w14:textId="068D045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52" w:author="Nate Bachmeier [AWS-SA]" w:date="2023-05-04T18:11:00Z"/>
                <w:rFonts w:ascii="Calibri" w:eastAsia="Times New Roman" w:hAnsi="Calibri" w:cs="Calibri"/>
                <w:color w:val="000000"/>
                <w:sz w:val="22"/>
              </w:rPr>
            </w:pPr>
            <w:del w:id="3453" w:author="Nate Bachmeier [AWS-SA]" w:date="2023-05-04T18:11:00Z">
              <w:r w:rsidRPr="00E16572" w:rsidDel="009C19DC">
                <w:rPr>
                  <w:rFonts w:ascii="Calibri" w:eastAsia="Times New Roman" w:hAnsi="Calibri" w:cs="Calibri"/>
                  <w:color w:val="000000"/>
                  <w:sz w:val="22"/>
                </w:rPr>
                <w:delText>742</w:delText>
              </w:r>
            </w:del>
          </w:p>
        </w:tc>
      </w:tr>
      <w:tr w:rsidR="00E16572" w:rsidRPr="00E16572" w:rsidDel="009C19DC" w14:paraId="06974AE5" w14:textId="7B721701" w:rsidTr="00B21582">
        <w:trPr>
          <w:trHeight w:val="300"/>
          <w:del w:id="34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220BA663" w:rsidR="00E16572" w:rsidRPr="00B21582" w:rsidDel="009C19DC" w:rsidRDefault="00E16572" w:rsidP="00E16572">
            <w:pPr>
              <w:spacing w:line="240" w:lineRule="auto"/>
              <w:ind w:firstLine="0"/>
              <w:rPr>
                <w:del w:id="3455" w:author="Nate Bachmeier [AWS-SA]" w:date="2023-05-04T18:11:00Z"/>
                <w:rFonts w:ascii="Calibri" w:eastAsia="Times New Roman" w:hAnsi="Calibri" w:cs="Calibri"/>
                <w:b w:val="0"/>
                <w:bCs w:val="0"/>
                <w:color w:val="000000"/>
                <w:sz w:val="22"/>
              </w:rPr>
            </w:pPr>
            <w:del w:id="3456" w:author="Nate Bachmeier [AWS-SA]" w:date="2023-05-04T18:11:00Z">
              <w:r w:rsidRPr="00E16572" w:rsidDel="009C19DC">
                <w:rPr>
                  <w:rFonts w:ascii="Calibri" w:eastAsia="Times New Roman" w:hAnsi="Calibri" w:cs="Calibri"/>
                  <w:color w:val="000000"/>
                  <w:sz w:val="22"/>
                </w:rPr>
                <w:delText>swimming butterfly stroke</w:delText>
              </w:r>
            </w:del>
          </w:p>
        </w:tc>
        <w:tc>
          <w:tcPr>
            <w:tcW w:w="5348" w:type="dxa"/>
            <w:noWrap/>
            <w:hideMark/>
          </w:tcPr>
          <w:p w14:paraId="606E67F7" w14:textId="3E8E7D8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57" w:author="Nate Bachmeier [AWS-SA]" w:date="2023-05-04T18:11:00Z"/>
                <w:rFonts w:ascii="Calibri" w:eastAsia="Times New Roman" w:hAnsi="Calibri" w:cs="Calibri"/>
                <w:color w:val="000000"/>
                <w:sz w:val="22"/>
              </w:rPr>
            </w:pPr>
            <w:del w:id="3458" w:author="Nate Bachmeier [AWS-SA]" w:date="2023-05-04T18:11:00Z">
              <w:r w:rsidRPr="00E16572" w:rsidDel="009C19DC">
                <w:rPr>
                  <w:rFonts w:ascii="Calibri" w:eastAsia="Times New Roman" w:hAnsi="Calibri" w:cs="Calibri"/>
                  <w:color w:val="000000"/>
                  <w:sz w:val="22"/>
                </w:rPr>
                <w:delText>543</w:delText>
              </w:r>
            </w:del>
          </w:p>
        </w:tc>
      </w:tr>
      <w:tr w:rsidR="00E16572" w:rsidRPr="00E16572" w:rsidDel="009C19DC" w14:paraId="36676CBD" w14:textId="633FF0E4" w:rsidTr="00B21582">
        <w:trPr>
          <w:cnfStyle w:val="000000100000" w:firstRow="0" w:lastRow="0" w:firstColumn="0" w:lastColumn="0" w:oddVBand="0" w:evenVBand="0" w:oddHBand="1" w:evenHBand="0" w:firstRowFirstColumn="0" w:firstRowLastColumn="0" w:lastRowFirstColumn="0" w:lastRowLastColumn="0"/>
          <w:trHeight w:val="300"/>
          <w:del w:id="34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2FA15184" w:rsidR="00E16572" w:rsidRPr="00B21582" w:rsidDel="009C19DC" w:rsidRDefault="00E16572" w:rsidP="00E16572">
            <w:pPr>
              <w:spacing w:line="240" w:lineRule="auto"/>
              <w:ind w:firstLine="0"/>
              <w:rPr>
                <w:del w:id="3460" w:author="Nate Bachmeier [AWS-SA]" w:date="2023-05-04T18:11:00Z"/>
                <w:rFonts w:ascii="Calibri" w:eastAsia="Times New Roman" w:hAnsi="Calibri" w:cs="Calibri"/>
                <w:b w:val="0"/>
                <w:bCs w:val="0"/>
                <w:color w:val="000000"/>
                <w:sz w:val="22"/>
              </w:rPr>
            </w:pPr>
            <w:del w:id="3461" w:author="Nate Bachmeier [AWS-SA]" w:date="2023-05-04T18:11:00Z">
              <w:r w:rsidRPr="00E16572" w:rsidDel="009C19DC">
                <w:rPr>
                  <w:rFonts w:ascii="Calibri" w:eastAsia="Times New Roman" w:hAnsi="Calibri" w:cs="Calibri"/>
                  <w:color w:val="000000"/>
                  <w:sz w:val="22"/>
                </w:rPr>
                <w:delText>swimming front crawl</w:delText>
              </w:r>
            </w:del>
          </w:p>
        </w:tc>
        <w:tc>
          <w:tcPr>
            <w:tcW w:w="5348" w:type="dxa"/>
            <w:noWrap/>
            <w:hideMark/>
          </w:tcPr>
          <w:p w14:paraId="0CA5241F" w14:textId="3856567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62" w:author="Nate Bachmeier [AWS-SA]" w:date="2023-05-04T18:11:00Z"/>
                <w:rFonts w:ascii="Calibri" w:eastAsia="Times New Roman" w:hAnsi="Calibri" w:cs="Calibri"/>
                <w:color w:val="000000"/>
                <w:sz w:val="22"/>
              </w:rPr>
            </w:pPr>
            <w:del w:id="3463" w:author="Nate Bachmeier [AWS-SA]" w:date="2023-05-04T18:11:00Z">
              <w:r w:rsidRPr="00E16572" w:rsidDel="009C19DC">
                <w:rPr>
                  <w:rFonts w:ascii="Calibri" w:eastAsia="Times New Roman" w:hAnsi="Calibri" w:cs="Calibri"/>
                  <w:color w:val="000000"/>
                  <w:sz w:val="22"/>
                </w:rPr>
                <w:delText>481</w:delText>
              </w:r>
            </w:del>
          </w:p>
        </w:tc>
      </w:tr>
      <w:tr w:rsidR="00E16572" w:rsidRPr="00E16572" w:rsidDel="009C19DC" w14:paraId="2EED034B" w14:textId="523EFAE5" w:rsidTr="00B21582">
        <w:trPr>
          <w:trHeight w:val="300"/>
          <w:del w:id="34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2781126F" w:rsidR="00E16572" w:rsidRPr="00B21582" w:rsidDel="009C19DC" w:rsidRDefault="00E16572" w:rsidP="00E16572">
            <w:pPr>
              <w:spacing w:line="240" w:lineRule="auto"/>
              <w:ind w:firstLine="0"/>
              <w:rPr>
                <w:del w:id="3465" w:author="Nate Bachmeier [AWS-SA]" w:date="2023-05-04T18:11:00Z"/>
                <w:rFonts w:ascii="Calibri" w:eastAsia="Times New Roman" w:hAnsi="Calibri" w:cs="Calibri"/>
                <w:b w:val="0"/>
                <w:bCs w:val="0"/>
                <w:color w:val="000000"/>
                <w:sz w:val="22"/>
              </w:rPr>
            </w:pPr>
            <w:del w:id="3466" w:author="Nate Bachmeier [AWS-SA]" w:date="2023-05-04T18:11:00Z">
              <w:r w:rsidRPr="00E16572" w:rsidDel="009C19DC">
                <w:rPr>
                  <w:rFonts w:ascii="Calibri" w:eastAsia="Times New Roman" w:hAnsi="Calibri" w:cs="Calibri"/>
                  <w:color w:val="000000"/>
                  <w:sz w:val="22"/>
                </w:rPr>
                <w:delText>swimming with dolphins</w:delText>
              </w:r>
            </w:del>
          </w:p>
        </w:tc>
        <w:tc>
          <w:tcPr>
            <w:tcW w:w="5348" w:type="dxa"/>
            <w:noWrap/>
            <w:hideMark/>
          </w:tcPr>
          <w:p w14:paraId="3A537645" w14:textId="0D32003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67" w:author="Nate Bachmeier [AWS-SA]" w:date="2023-05-04T18:11:00Z"/>
                <w:rFonts w:ascii="Calibri" w:eastAsia="Times New Roman" w:hAnsi="Calibri" w:cs="Calibri"/>
                <w:color w:val="000000"/>
                <w:sz w:val="22"/>
              </w:rPr>
            </w:pPr>
            <w:del w:id="3468" w:author="Nate Bachmeier [AWS-SA]" w:date="2023-05-04T18:11:00Z">
              <w:r w:rsidRPr="00E16572" w:rsidDel="009C19DC">
                <w:rPr>
                  <w:rFonts w:ascii="Calibri" w:eastAsia="Times New Roman" w:hAnsi="Calibri" w:cs="Calibri"/>
                  <w:color w:val="000000"/>
                  <w:sz w:val="22"/>
                </w:rPr>
                <w:delText>505</w:delText>
              </w:r>
            </w:del>
          </w:p>
        </w:tc>
      </w:tr>
      <w:tr w:rsidR="00E16572" w:rsidRPr="00E16572" w:rsidDel="009C19DC" w14:paraId="1E7736B4" w14:textId="2FCE5889" w:rsidTr="00B21582">
        <w:trPr>
          <w:cnfStyle w:val="000000100000" w:firstRow="0" w:lastRow="0" w:firstColumn="0" w:lastColumn="0" w:oddVBand="0" w:evenVBand="0" w:oddHBand="1" w:evenHBand="0" w:firstRowFirstColumn="0" w:firstRowLastColumn="0" w:lastRowFirstColumn="0" w:lastRowLastColumn="0"/>
          <w:trHeight w:val="300"/>
          <w:del w:id="34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1776A0F7" w:rsidR="00E16572" w:rsidRPr="00B21582" w:rsidDel="009C19DC" w:rsidRDefault="00E16572" w:rsidP="00E16572">
            <w:pPr>
              <w:spacing w:line="240" w:lineRule="auto"/>
              <w:ind w:firstLine="0"/>
              <w:rPr>
                <w:del w:id="3470" w:author="Nate Bachmeier [AWS-SA]" w:date="2023-05-04T18:11:00Z"/>
                <w:rFonts w:ascii="Calibri" w:eastAsia="Times New Roman" w:hAnsi="Calibri" w:cs="Calibri"/>
                <w:b w:val="0"/>
                <w:bCs w:val="0"/>
                <w:color w:val="000000"/>
                <w:sz w:val="22"/>
              </w:rPr>
            </w:pPr>
            <w:del w:id="3471" w:author="Nate Bachmeier [AWS-SA]" w:date="2023-05-04T18:11:00Z">
              <w:r w:rsidRPr="00E16572" w:rsidDel="009C19DC">
                <w:rPr>
                  <w:rFonts w:ascii="Calibri" w:eastAsia="Times New Roman" w:hAnsi="Calibri" w:cs="Calibri"/>
                  <w:color w:val="000000"/>
                  <w:sz w:val="22"/>
                </w:rPr>
                <w:delText>swimming with sharks</w:delText>
              </w:r>
            </w:del>
          </w:p>
        </w:tc>
        <w:tc>
          <w:tcPr>
            <w:tcW w:w="5348" w:type="dxa"/>
            <w:noWrap/>
            <w:hideMark/>
          </w:tcPr>
          <w:p w14:paraId="146C6BFB" w14:textId="3D2782B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72" w:author="Nate Bachmeier [AWS-SA]" w:date="2023-05-04T18:11:00Z"/>
                <w:rFonts w:ascii="Calibri" w:eastAsia="Times New Roman" w:hAnsi="Calibri" w:cs="Calibri"/>
                <w:color w:val="000000"/>
                <w:sz w:val="22"/>
              </w:rPr>
            </w:pPr>
            <w:del w:id="3473" w:author="Nate Bachmeier [AWS-SA]" w:date="2023-05-04T18:11:00Z">
              <w:r w:rsidRPr="00E16572" w:rsidDel="009C19DC">
                <w:rPr>
                  <w:rFonts w:ascii="Calibri" w:eastAsia="Times New Roman" w:hAnsi="Calibri" w:cs="Calibri"/>
                  <w:color w:val="000000"/>
                  <w:sz w:val="22"/>
                </w:rPr>
                <w:delText>573</w:delText>
              </w:r>
            </w:del>
          </w:p>
        </w:tc>
      </w:tr>
      <w:tr w:rsidR="00E16572" w:rsidRPr="00E16572" w:rsidDel="009C19DC" w14:paraId="760DA4F5" w14:textId="23671179" w:rsidTr="00B21582">
        <w:trPr>
          <w:trHeight w:val="300"/>
          <w:del w:id="34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6ED43350" w:rsidR="00E16572" w:rsidRPr="00B21582" w:rsidDel="009C19DC" w:rsidRDefault="00E16572" w:rsidP="00E16572">
            <w:pPr>
              <w:spacing w:line="240" w:lineRule="auto"/>
              <w:ind w:firstLine="0"/>
              <w:rPr>
                <w:del w:id="3475" w:author="Nate Bachmeier [AWS-SA]" w:date="2023-05-04T18:11:00Z"/>
                <w:rFonts w:ascii="Calibri" w:eastAsia="Times New Roman" w:hAnsi="Calibri" w:cs="Calibri"/>
                <w:b w:val="0"/>
                <w:bCs w:val="0"/>
                <w:color w:val="000000"/>
                <w:sz w:val="22"/>
              </w:rPr>
            </w:pPr>
            <w:del w:id="3476" w:author="Nate Bachmeier [AWS-SA]" w:date="2023-05-04T18:11:00Z">
              <w:r w:rsidRPr="00E16572" w:rsidDel="009C19DC">
                <w:rPr>
                  <w:rFonts w:ascii="Calibri" w:eastAsia="Times New Roman" w:hAnsi="Calibri" w:cs="Calibri"/>
                  <w:color w:val="000000"/>
                  <w:sz w:val="22"/>
                </w:rPr>
                <w:delText>swing dancing</w:delText>
              </w:r>
            </w:del>
          </w:p>
        </w:tc>
        <w:tc>
          <w:tcPr>
            <w:tcW w:w="5348" w:type="dxa"/>
            <w:noWrap/>
            <w:hideMark/>
          </w:tcPr>
          <w:p w14:paraId="198A9F4A" w14:textId="612D56C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77" w:author="Nate Bachmeier [AWS-SA]" w:date="2023-05-04T18:11:00Z"/>
                <w:rFonts w:ascii="Calibri" w:eastAsia="Times New Roman" w:hAnsi="Calibri" w:cs="Calibri"/>
                <w:color w:val="000000"/>
                <w:sz w:val="22"/>
              </w:rPr>
            </w:pPr>
            <w:del w:id="3478" w:author="Nate Bachmeier [AWS-SA]" w:date="2023-05-04T18:11:00Z">
              <w:r w:rsidRPr="00E16572" w:rsidDel="009C19DC">
                <w:rPr>
                  <w:rFonts w:ascii="Calibri" w:eastAsia="Times New Roman" w:hAnsi="Calibri" w:cs="Calibri"/>
                  <w:color w:val="000000"/>
                  <w:sz w:val="22"/>
                </w:rPr>
                <w:delText>622</w:delText>
              </w:r>
            </w:del>
          </w:p>
        </w:tc>
      </w:tr>
      <w:tr w:rsidR="00E16572" w:rsidRPr="00E16572" w:rsidDel="009C19DC" w14:paraId="1C9E6E24" w14:textId="7666E45C" w:rsidTr="00B21582">
        <w:trPr>
          <w:cnfStyle w:val="000000100000" w:firstRow="0" w:lastRow="0" w:firstColumn="0" w:lastColumn="0" w:oddVBand="0" w:evenVBand="0" w:oddHBand="1" w:evenHBand="0" w:firstRowFirstColumn="0" w:firstRowLastColumn="0" w:lastRowFirstColumn="0" w:lastRowLastColumn="0"/>
          <w:trHeight w:val="300"/>
          <w:del w:id="34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1C42A42B" w:rsidR="00E16572" w:rsidRPr="00B21582" w:rsidDel="009C19DC" w:rsidRDefault="00E16572" w:rsidP="00E16572">
            <w:pPr>
              <w:spacing w:line="240" w:lineRule="auto"/>
              <w:ind w:firstLine="0"/>
              <w:rPr>
                <w:del w:id="3480" w:author="Nate Bachmeier [AWS-SA]" w:date="2023-05-04T18:11:00Z"/>
                <w:rFonts w:ascii="Calibri" w:eastAsia="Times New Roman" w:hAnsi="Calibri" w:cs="Calibri"/>
                <w:b w:val="0"/>
                <w:bCs w:val="0"/>
                <w:color w:val="000000"/>
                <w:sz w:val="22"/>
              </w:rPr>
            </w:pPr>
            <w:del w:id="3481" w:author="Nate Bachmeier [AWS-SA]" w:date="2023-05-04T18:11:00Z">
              <w:r w:rsidRPr="00E16572" w:rsidDel="009C19DC">
                <w:rPr>
                  <w:rFonts w:ascii="Calibri" w:eastAsia="Times New Roman" w:hAnsi="Calibri" w:cs="Calibri"/>
                  <w:color w:val="000000"/>
                  <w:sz w:val="22"/>
                </w:rPr>
                <w:delText>swinging baseball bat</w:delText>
              </w:r>
            </w:del>
          </w:p>
        </w:tc>
        <w:tc>
          <w:tcPr>
            <w:tcW w:w="5348" w:type="dxa"/>
            <w:noWrap/>
            <w:hideMark/>
          </w:tcPr>
          <w:p w14:paraId="7C1DC1BD" w14:textId="0CA6CF2F"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82" w:author="Nate Bachmeier [AWS-SA]" w:date="2023-05-04T18:11:00Z"/>
                <w:rFonts w:ascii="Calibri" w:eastAsia="Times New Roman" w:hAnsi="Calibri" w:cs="Calibri"/>
                <w:color w:val="000000"/>
                <w:sz w:val="22"/>
              </w:rPr>
            </w:pPr>
            <w:del w:id="3483" w:author="Nate Bachmeier [AWS-SA]" w:date="2023-05-04T18:11:00Z">
              <w:r w:rsidRPr="00E16572" w:rsidDel="009C19DC">
                <w:rPr>
                  <w:rFonts w:ascii="Calibri" w:eastAsia="Times New Roman" w:hAnsi="Calibri" w:cs="Calibri"/>
                  <w:color w:val="000000"/>
                  <w:sz w:val="22"/>
                </w:rPr>
                <w:delText>606</w:delText>
              </w:r>
            </w:del>
          </w:p>
        </w:tc>
      </w:tr>
      <w:tr w:rsidR="00E16572" w:rsidRPr="00E16572" w:rsidDel="009C19DC" w14:paraId="6FF5DE40" w14:textId="05EEAD5B" w:rsidTr="00B21582">
        <w:trPr>
          <w:trHeight w:val="300"/>
          <w:del w:id="34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01ABB76A" w:rsidR="00E16572" w:rsidRPr="00B21582" w:rsidDel="009C19DC" w:rsidRDefault="00E16572" w:rsidP="00E16572">
            <w:pPr>
              <w:spacing w:line="240" w:lineRule="auto"/>
              <w:ind w:firstLine="0"/>
              <w:rPr>
                <w:del w:id="3485" w:author="Nate Bachmeier [AWS-SA]" w:date="2023-05-04T18:11:00Z"/>
                <w:rFonts w:ascii="Calibri" w:eastAsia="Times New Roman" w:hAnsi="Calibri" w:cs="Calibri"/>
                <w:b w:val="0"/>
                <w:bCs w:val="0"/>
                <w:color w:val="000000"/>
                <w:sz w:val="22"/>
              </w:rPr>
            </w:pPr>
            <w:del w:id="3486" w:author="Nate Bachmeier [AWS-SA]" w:date="2023-05-04T18:11:00Z">
              <w:r w:rsidRPr="00E16572" w:rsidDel="009C19DC">
                <w:rPr>
                  <w:rFonts w:ascii="Calibri" w:eastAsia="Times New Roman" w:hAnsi="Calibri" w:cs="Calibri"/>
                  <w:color w:val="000000"/>
                  <w:sz w:val="22"/>
                </w:rPr>
                <w:delText>swinging on something</w:delText>
              </w:r>
            </w:del>
          </w:p>
        </w:tc>
        <w:tc>
          <w:tcPr>
            <w:tcW w:w="5348" w:type="dxa"/>
            <w:noWrap/>
            <w:hideMark/>
          </w:tcPr>
          <w:p w14:paraId="256006E9" w14:textId="4F3381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87" w:author="Nate Bachmeier [AWS-SA]" w:date="2023-05-04T18:11:00Z"/>
                <w:rFonts w:ascii="Calibri" w:eastAsia="Times New Roman" w:hAnsi="Calibri" w:cs="Calibri"/>
                <w:color w:val="000000"/>
                <w:sz w:val="22"/>
              </w:rPr>
            </w:pPr>
            <w:del w:id="3488" w:author="Nate Bachmeier [AWS-SA]" w:date="2023-05-04T18:11:00Z">
              <w:r w:rsidRPr="00E16572" w:rsidDel="009C19DC">
                <w:rPr>
                  <w:rFonts w:ascii="Calibri" w:eastAsia="Times New Roman" w:hAnsi="Calibri" w:cs="Calibri"/>
                  <w:color w:val="000000"/>
                  <w:sz w:val="22"/>
                </w:rPr>
                <w:delText>831</w:delText>
              </w:r>
            </w:del>
          </w:p>
        </w:tc>
      </w:tr>
      <w:tr w:rsidR="00E16572" w:rsidRPr="00E16572" w:rsidDel="009C19DC" w14:paraId="5D234146" w14:textId="4B5FAAF7" w:rsidTr="00B21582">
        <w:trPr>
          <w:cnfStyle w:val="000000100000" w:firstRow="0" w:lastRow="0" w:firstColumn="0" w:lastColumn="0" w:oddVBand="0" w:evenVBand="0" w:oddHBand="1" w:evenHBand="0" w:firstRowFirstColumn="0" w:firstRowLastColumn="0" w:lastRowFirstColumn="0" w:lastRowLastColumn="0"/>
          <w:trHeight w:val="300"/>
          <w:del w:id="34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4F9AD529" w:rsidR="00E16572" w:rsidRPr="00B21582" w:rsidDel="009C19DC" w:rsidRDefault="00E16572" w:rsidP="00E16572">
            <w:pPr>
              <w:spacing w:line="240" w:lineRule="auto"/>
              <w:ind w:firstLine="0"/>
              <w:rPr>
                <w:del w:id="3490" w:author="Nate Bachmeier [AWS-SA]" w:date="2023-05-04T18:11:00Z"/>
                <w:rFonts w:ascii="Calibri" w:eastAsia="Times New Roman" w:hAnsi="Calibri" w:cs="Calibri"/>
                <w:b w:val="0"/>
                <w:bCs w:val="0"/>
                <w:color w:val="000000"/>
                <w:sz w:val="22"/>
              </w:rPr>
            </w:pPr>
            <w:del w:id="3491" w:author="Nate Bachmeier [AWS-SA]" w:date="2023-05-04T18:11:00Z">
              <w:r w:rsidRPr="00E16572" w:rsidDel="009C19DC">
                <w:rPr>
                  <w:rFonts w:ascii="Calibri" w:eastAsia="Times New Roman" w:hAnsi="Calibri" w:cs="Calibri"/>
                  <w:color w:val="000000"/>
                  <w:sz w:val="22"/>
                </w:rPr>
                <w:delText>sword fighting</w:delText>
              </w:r>
            </w:del>
          </w:p>
        </w:tc>
        <w:tc>
          <w:tcPr>
            <w:tcW w:w="5348" w:type="dxa"/>
            <w:noWrap/>
            <w:hideMark/>
          </w:tcPr>
          <w:p w14:paraId="5A35CDC1" w14:textId="015595C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492" w:author="Nate Bachmeier [AWS-SA]" w:date="2023-05-04T18:11:00Z"/>
                <w:rFonts w:ascii="Calibri" w:eastAsia="Times New Roman" w:hAnsi="Calibri" w:cs="Calibri"/>
                <w:color w:val="000000"/>
                <w:sz w:val="22"/>
              </w:rPr>
            </w:pPr>
            <w:del w:id="3493" w:author="Nate Bachmeier [AWS-SA]" w:date="2023-05-04T18:11:00Z">
              <w:r w:rsidRPr="00E16572" w:rsidDel="009C19DC">
                <w:rPr>
                  <w:rFonts w:ascii="Calibri" w:eastAsia="Times New Roman" w:hAnsi="Calibri" w:cs="Calibri"/>
                  <w:color w:val="000000"/>
                  <w:sz w:val="22"/>
                </w:rPr>
                <w:delText>813</w:delText>
              </w:r>
            </w:del>
          </w:p>
        </w:tc>
      </w:tr>
      <w:tr w:rsidR="00E16572" w:rsidRPr="00E16572" w:rsidDel="009C19DC" w14:paraId="6A65CCA6" w14:textId="29E4A2E8" w:rsidTr="00B21582">
        <w:trPr>
          <w:trHeight w:val="300"/>
          <w:del w:id="34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0AE25742" w:rsidR="00E16572" w:rsidRPr="00B21582" w:rsidDel="009C19DC" w:rsidRDefault="00E16572" w:rsidP="00E16572">
            <w:pPr>
              <w:spacing w:line="240" w:lineRule="auto"/>
              <w:ind w:firstLine="0"/>
              <w:rPr>
                <w:del w:id="3495" w:author="Nate Bachmeier [AWS-SA]" w:date="2023-05-04T18:11:00Z"/>
                <w:rFonts w:ascii="Calibri" w:eastAsia="Times New Roman" w:hAnsi="Calibri" w:cs="Calibri"/>
                <w:b w:val="0"/>
                <w:bCs w:val="0"/>
                <w:color w:val="000000"/>
                <w:sz w:val="22"/>
              </w:rPr>
            </w:pPr>
            <w:del w:id="3496" w:author="Nate Bachmeier [AWS-SA]" w:date="2023-05-04T18:11:00Z">
              <w:r w:rsidRPr="00E16572" w:rsidDel="009C19DC">
                <w:rPr>
                  <w:rFonts w:ascii="Calibri" w:eastAsia="Times New Roman" w:hAnsi="Calibri" w:cs="Calibri"/>
                  <w:color w:val="000000"/>
                  <w:sz w:val="22"/>
                </w:rPr>
                <w:delText>sword swallowing</w:delText>
              </w:r>
            </w:del>
          </w:p>
        </w:tc>
        <w:tc>
          <w:tcPr>
            <w:tcW w:w="5348" w:type="dxa"/>
            <w:noWrap/>
            <w:hideMark/>
          </w:tcPr>
          <w:p w14:paraId="128DF111" w14:textId="5B60C14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497" w:author="Nate Bachmeier [AWS-SA]" w:date="2023-05-04T18:11:00Z"/>
                <w:rFonts w:ascii="Calibri" w:eastAsia="Times New Roman" w:hAnsi="Calibri" w:cs="Calibri"/>
                <w:color w:val="000000"/>
                <w:sz w:val="22"/>
              </w:rPr>
            </w:pPr>
            <w:del w:id="3498" w:author="Nate Bachmeier [AWS-SA]" w:date="2023-05-04T18:11:00Z">
              <w:r w:rsidRPr="00E16572" w:rsidDel="009C19DC">
                <w:rPr>
                  <w:rFonts w:ascii="Calibri" w:eastAsia="Times New Roman" w:hAnsi="Calibri" w:cs="Calibri"/>
                  <w:color w:val="000000"/>
                  <w:sz w:val="22"/>
                </w:rPr>
                <w:delText>419</w:delText>
              </w:r>
            </w:del>
          </w:p>
        </w:tc>
      </w:tr>
      <w:tr w:rsidR="00E16572" w:rsidRPr="00E16572" w:rsidDel="009C19DC" w14:paraId="73B1B2DC" w14:textId="7FA0E025" w:rsidTr="00B21582">
        <w:trPr>
          <w:cnfStyle w:val="000000100000" w:firstRow="0" w:lastRow="0" w:firstColumn="0" w:lastColumn="0" w:oddVBand="0" w:evenVBand="0" w:oddHBand="1" w:evenHBand="0" w:firstRowFirstColumn="0" w:firstRowLastColumn="0" w:lastRowFirstColumn="0" w:lastRowLastColumn="0"/>
          <w:trHeight w:val="300"/>
          <w:del w:id="34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17AD7471" w:rsidR="00E16572" w:rsidRPr="00B21582" w:rsidDel="009C19DC" w:rsidRDefault="00E16572" w:rsidP="00E16572">
            <w:pPr>
              <w:spacing w:line="240" w:lineRule="auto"/>
              <w:ind w:firstLine="0"/>
              <w:rPr>
                <w:del w:id="3500" w:author="Nate Bachmeier [AWS-SA]" w:date="2023-05-04T18:11:00Z"/>
                <w:rFonts w:ascii="Calibri" w:eastAsia="Times New Roman" w:hAnsi="Calibri" w:cs="Calibri"/>
                <w:b w:val="0"/>
                <w:bCs w:val="0"/>
                <w:color w:val="000000"/>
                <w:sz w:val="22"/>
              </w:rPr>
            </w:pPr>
            <w:del w:id="3501" w:author="Nate Bachmeier [AWS-SA]" w:date="2023-05-04T18:11:00Z">
              <w:r w:rsidRPr="00E16572" w:rsidDel="009C19DC">
                <w:rPr>
                  <w:rFonts w:ascii="Calibri" w:eastAsia="Times New Roman" w:hAnsi="Calibri" w:cs="Calibri"/>
                  <w:color w:val="000000"/>
                  <w:sz w:val="22"/>
                </w:rPr>
                <w:delText>tackling</w:delText>
              </w:r>
            </w:del>
          </w:p>
        </w:tc>
        <w:tc>
          <w:tcPr>
            <w:tcW w:w="5348" w:type="dxa"/>
            <w:noWrap/>
            <w:hideMark/>
          </w:tcPr>
          <w:p w14:paraId="7B7286FE" w14:textId="0D93F16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02" w:author="Nate Bachmeier [AWS-SA]" w:date="2023-05-04T18:11:00Z"/>
                <w:rFonts w:ascii="Calibri" w:eastAsia="Times New Roman" w:hAnsi="Calibri" w:cs="Calibri"/>
                <w:color w:val="000000"/>
                <w:sz w:val="22"/>
              </w:rPr>
            </w:pPr>
            <w:del w:id="3503" w:author="Nate Bachmeier [AWS-SA]" w:date="2023-05-04T18:11:00Z">
              <w:r w:rsidRPr="00E16572" w:rsidDel="009C19DC">
                <w:rPr>
                  <w:rFonts w:ascii="Calibri" w:eastAsia="Times New Roman" w:hAnsi="Calibri" w:cs="Calibri"/>
                  <w:color w:val="000000"/>
                  <w:sz w:val="22"/>
                </w:rPr>
                <w:delText>617</w:delText>
              </w:r>
            </w:del>
          </w:p>
        </w:tc>
      </w:tr>
      <w:tr w:rsidR="00E16572" w:rsidRPr="00E16572" w:rsidDel="009C19DC" w14:paraId="2CD1946E" w14:textId="60C9E829" w:rsidTr="00B21582">
        <w:trPr>
          <w:trHeight w:val="300"/>
          <w:del w:id="35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4AD81A69" w:rsidR="00E16572" w:rsidRPr="00B21582" w:rsidDel="009C19DC" w:rsidRDefault="00E16572" w:rsidP="00E16572">
            <w:pPr>
              <w:spacing w:line="240" w:lineRule="auto"/>
              <w:ind w:firstLine="0"/>
              <w:rPr>
                <w:del w:id="3505" w:author="Nate Bachmeier [AWS-SA]" w:date="2023-05-04T18:11:00Z"/>
                <w:rFonts w:ascii="Calibri" w:eastAsia="Times New Roman" w:hAnsi="Calibri" w:cs="Calibri"/>
                <w:b w:val="0"/>
                <w:bCs w:val="0"/>
                <w:color w:val="000000"/>
                <w:sz w:val="22"/>
              </w:rPr>
            </w:pPr>
            <w:del w:id="3506" w:author="Nate Bachmeier [AWS-SA]" w:date="2023-05-04T18:11:00Z">
              <w:r w:rsidRPr="00E16572" w:rsidDel="009C19DC">
                <w:rPr>
                  <w:rFonts w:ascii="Calibri" w:eastAsia="Times New Roman" w:hAnsi="Calibri" w:cs="Calibri"/>
                  <w:color w:val="000000"/>
                  <w:sz w:val="22"/>
                </w:rPr>
                <w:delText>tagging graffiti</w:delText>
              </w:r>
            </w:del>
          </w:p>
        </w:tc>
        <w:tc>
          <w:tcPr>
            <w:tcW w:w="5348" w:type="dxa"/>
            <w:noWrap/>
            <w:hideMark/>
          </w:tcPr>
          <w:p w14:paraId="20670FB0" w14:textId="6993A91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07" w:author="Nate Bachmeier [AWS-SA]" w:date="2023-05-04T18:11:00Z"/>
                <w:rFonts w:ascii="Calibri" w:eastAsia="Times New Roman" w:hAnsi="Calibri" w:cs="Calibri"/>
                <w:color w:val="000000"/>
                <w:sz w:val="22"/>
              </w:rPr>
            </w:pPr>
            <w:del w:id="3508" w:author="Nate Bachmeier [AWS-SA]" w:date="2023-05-04T18:11:00Z">
              <w:r w:rsidRPr="00E16572" w:rsidDel="009C19DC">
                <w:rPr>
                  <w:rFonts w:ascii="Calibri" w:eastAsia="Times New Roman" w:hAnsi="Calibri" w:cs="Calibri"/>
                  <w:color w:val="000000"/>
                  <w:sz w:val="22"/>
                </w:rPr>
                <w:delText>578</w:delText>
              </w:r>
            </w:del>
          </w:p>
        </w:tc>
      </w:tr>
      <w:tr w:rsidR="00E16572" w:rsidRPr="00E16572" w:rsidDel="009C19DC" w14:paraId="4FD53E18" w14:textId="2D62622F" w:rsidTr="00B21582">
        <w:trPr>
          <w:cnfStyle w:val="000000100000" w:firstRow="0" w:lastRow="0" w:firstColumn="0" w:lastColumn="0" w:oddVBand="0" w:evenVBand="0" w:oddHBand="1" w:evenHBand="0" w:firstRowFirstColumn="0" w:firstRowLastColumn="0" w:lastRowFirstColumn="0" w:lastRowLastColumn="0"/>
          <w:trHeight w:val="300"/>
          <w:del w:id="35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6C21CE7B" w:rsidR="00E16572" w:rsidRPr="00B21582" w:rsidDel="009C19DC" w:rsidRDefault="00E16572" w:rsidP="00E16572">
            <w:pPr>
              <w:spacing w:line="240" w:lineRule="auto"/>
              <w:ind w:firstLine="0"/>
              <w:rPr>
                <w:del w:id="3510" w:author="Nate Bachmeier [AWS-SA]" w:date="2023-05-04T18:11:00Z"/>
                <w:rFonts w:ascii="Calibri" w:eastAsia="Times New Roman" w:hAnsi="Calibri" w:cs="Calibri"/>
                <w:b w:val="0"/>
                <w:bCs w:val="0"/>
                <w:color w:val="000000"/>
                <w:sz w:val="22"/>
              </w:rPr>
            </w:pPr>
            <w:del w:id="3511" w:author="Nate Bachmeier [AWS-SA]" w:date="2023-05-04T18:11:00Z">
              <w:r w:rsidRPr="00E16572" w:rsidDel="009C19DC">
                <w:rPr>
                  <w:rFonts w:ascii="Calibri" w:eastAsia="Times New Roman" w:hAnsi="Calibri" w:cs="Calibri"/>
                  <w:color w:val="000000"/>
                  <w:sz w:val="22"/>
                </w:rPr>
                <w:delText>tai chi</w:delText>
              </w:r>
            </w:del>
          </w:p>
        </w:tc>
        <w:tc>
          <w:tcPr>
            <w:tcW w:w="5348" w:type="dxa"/>
            <w:noWrap/>
            <w:hideMark/>
          </w:tcPr>
          <w:p w14:paraId="228B29F4" w14:textId="2AA8EB94"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12" w:author="Nate Bachmeier [AWS-SA]" w:date="2023-05-04T18:11:00Z"/>
                <w:rFonts w:ascii="Calibri" w:eastAsia="Times New Roman" w:hAnsi="Calibri" w:cs="Calibri"/>
                <w:color w:val="000000"/>
                <w:sz w:val="22"/>
              </w:rPr>
            </w:pPr>
            <w:del w:id="3513" w:author="Nate Bachmeier [AWS-SA]" w:date="2023-05-04T18:11:00Z">
              <w:r w:rsidRPr="00E16572" w:rsidDel="009C19DC">
                <w:rPr>
                  <w:rFonts w:ascii="Calibri" w:eastAsia="Times New Roman" w:hAnsi="Calibri" w:cs="Calibri"/>
                  <w:color w:val="000000"/>
                  <w:sz w:val="22"/>
                </w:rPr>
                <w:delText>614</w:delText>
              </w:r>
            </w:del>
          </w:p>
        </w:tc>
      </w:tr>
      <w:tr w:rsidR="00E16572" w:rsidRPr="00E16572" w:rsidDel="009C19DC" w14:paraId="54A831F6" w14:textId="0D975B06" w:rsidTr="00B21582">
        <w:trPr>
          <w:trHeight w:val="300"/>
          <w:del w:id="35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48422406" w:rsidR="00E16572" w:rsidRPr="00B21582" w:rsidDel="009C19DC" w:rsidRDefault="00E16572" w:rsidP="00E16572">
            <w:pPr>
              <w:spacing w:line="240" w:lineRule="auto"/>
              <w:ind w:firstLine="0"/>
              <w:rPr>
                <w:del w:id="3515" w:author="Nate Bachmeier [AWS-SA]" w:date="2023-05-04T18:11:00Z"/>
                <w:rFonts w:ascii="Calibri" w:eastAsia="Times New Roman" w:hAnsi="Calibri" w:cs="Calibri"/>
                <w:b w:val="0"/>
                <w:bCs w:val="0"/>
                <w:color w:val="000000"/>
                <w:sz w:val="22"/>
              </w:rPr>
            </w:pPr>
            <w:del w:id="3516" w:author="Nate Bachmeier [AWS-SA]" w:date="2023-05-04T18:11:00Z">
              <w:r w:rsidRPr="00E16572" w:rsidDel="009C19DC">
                <w:rPr>
                  <w:rFonts w:ascii="Calibri" w:eastAsia="Times New Roman" w:hAnsi="Calibri" w:cs="Calibri"/>
                  <w:color w:val="000000"/>
                  <w:sz w:val="22"/>
                </w:rPr>
                <w:delText>taking photo</w:delText>
              </w:r>
            </w:del>
          </w:p>
        </w:tc>
        <w:tc>
          <w:tcPr>
            <w:tcW w:w="5348" w:type="dxa"/>
            <w:noWrap/>
            <w:hideMark/>
          </w:tcPr>
          <w:p w14:paraId="43F2CCD0" w14:textId="66C0CD7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17" w:author="Nate Bachmeier [AWS-SA]" w:date="2023-05-04T18:11:00Z"/>
                <w:rFonts w:ascii="Calibri" w:eastAsia="Times New Roman" w:hAnsi="Calibri" w:cs="Calibri"/>
                <w:color w:val="000000"/>
                <w:sz w:val="22"/>
              </w:rPr>
            </w:pPr>
            <w:del w:id="3518" w:author="Nate Bachmeier [AWS-SA]" w:date="2023-05-04T18:11:00Z">
              <w:r w:rsidRPr="00E16572" w:rsidDel="009C19DC">
                <w:rPr>
                  <w:rFonts w:ascii="Calibri" w:eastAsia="Times New Roman" w:hAnsi="Calibri" w:cs="Calibri"/>
                  <w:color w:val="000000"/>
                  <w:sz w:val="22"/>
                </w:rPr>
                <w:delText>458</w:delText>
              </w:r>
            </w:del>
          </w:p>
        </w:tc>
      </w:tr>
      <w:tr w:rsidR="00E16572" w:rsidRPr="00E16572" w:rsidDel="009C19DC" w14:paraId="0C54976D" w14:textId="15097659" w:rsidTr="00B21582">
        <w:trPr>
          <w:cnfStyle w:val="000000100000" w:firstRow="0" w:lastRow="0" w:firstColumn="0" w:lastColumn="0" w:oddVBand="0" w:evenVBand="0" w:oddHBand="1" w:evenHBand="0" w:firstRowFirstColumn="0" w:firstRowLastColumn="0" w:lastRowFirstColumn="0" w:lastRowLastColumn="0"/>
          <w:trHeight w:val="300"/>
          <w:del w:id="35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448F92A8" w:rsidR="00E16572" w:rsidRPr="00B21582" w:rsidDel="009C19DC" w:rsidRDefault="00E16572" w:rsidP="00E16572">
            <w:pPr>
              <w:spacing w:line="240" w:lineRule="auto"/>
              <w:ind w:firstLine="0"/>
              <w:rPr>
                <w:del w:id="3520" w:author="Nate Bachmeier [AWS-SA]" w:date="2023-05-04T18:11:00Z"/>
                <w:rFonts w:ascii="Calibri" w:eastAsia="Times New Roman" w:hAnsi="Calibri" w:cs="Calibri"/>
                <w:b w:val="0"/>
                <w:bCs w:val="0"/>
                <w:color w:val="000000"/>
                <w:sz w:val="22"/>
              </w:rPr>
            </w:pPr>
            <w:del w:id="3521" w:author="Nate Bachmeier [AWS-SA]" w:date="2023-05-04T18:11:00Z">
              <w:r w:rsidRPr="00E16572" w:rsidDel="009C19DC">
                <w:rPr>
                  <w:rFonts w:ascii="Calibri" w:eastAsia="Times New Roman" w:hAnsi="Calibri" w:cs="Calibri"/>
                  <w:color w:val="000000"/>
                  <w:sz w:val="22"/>
                </w:rPr>
                <w:delText>talking on cell phone</w:delText>
              </w:r>
            </w:del>
          </w:p>
        </w:tc>
        <w:tc>
          <w:tcPr>
            <w:tcW w:w="5348" w:type="dxa"/>
            <w:noWrap/>
            <w:hideMark/>
          </w:tcPr>
          <w:p w14:paraId="10223B96" w14:textId="60576D5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22" w:author="Nate Bachmeier [AWS-SA]" w:date="2023-05-04T18:11:00Z"/>
                <w:rFonts w:ascii="Calibri" w:eastAsia="Times New Roman" w:hAnsi="Calibri" w:cs="Calibri"/>
                <w:color w:val="000000"/>
                <w:sz w:val="22"/>
              </w:rPr>
            </w:pPr>
            <w:del w:id="3523" w:author="Nate Bachmeier [AWS-SA]" w:date="2023-05-04T18:11:00Z">
              <w:r w:rsidRPr="00E16572" w:rsidDel="009C19DC">
                <w:rPr>
                  <w:rFonts w:ascii="Calibri" w:eastAsia="Times New Roman" w:hAnsi="Calibri" w:cs="Calibri"/>
                  <w:color w:val="000000"/>
                  <w:sz w:val="22"/>
                </w:rPr>
                <w:delText>641</w:delText>
              </w:r>
            </w:del>
          </w:p>
        </w:tc>
      </w:tr>
      <w:tr w:rsidR="00E16572" w:rsidRPr="00E16572" w:rsidDel="009C19DC" w14:paraId="3ACEDD71" w14:textId="4DA2ABD0" w:rsidTr="00B21582">
        <w:trPr>
          <w:trHeight w:val="300"/>
          <w:del w:id="35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5DDB86D7" w:rsidR="00E16572" w:rsidRPr="00B21582" w:rsidDel="009C19DC" w:rsidRDefault="00E16572" w:rsidP="00E16572">
            <w:pPr>
              <w:spacing w:line="240" w:lineRule="auto"/>
              <w:ind w:firstLine="0"/>
              <w:rPr>
                <w:del w:id="3525" w:author="Nate Bachmeier [AWS-SA]" w:date="2023-05-04T18:11:00Z"/>
                <w:rFonts w:ascii="Calibri" w:eastAsia="Times New Roman" w:hAnsi="Calibri" w:cs="Calibri"/>
                <w:b w:val="0"/>
                <w:bCs w:val="0"/>
                <w:color w:val="000000"/>
                <w:sz w:val="22"/>
              </w:rPr>
            </w:pPr>
            <w:del w:id="3526" w:author="Nate Bachmeier [AWS-SA]" w:date="2023-05-04T18:11:00Z">
              <w:r w:rsidRPr="00E16572" w:rsidDel="009C19DC">
                <w:rPr>
                  <w:rFonts w:ascii="Calibri" w:eastAsia="Times New Roman" w:hAnsi="Calibri" w:cs="Calibri"/>
                  <w:color w:val="000000"/>
                  <w:sz w:val="22"/>
                </w:rPr>
                <w:delText>tango dancing</w:delText>
              </w:r>
            </w:del>
          </w:p>
        </w:tc>
        <w:tc>
          <w:tcPr>
            <w:tcW w:w="5348" w:type="dxa"/>
            <w:noWrap/>
            <w:hideMark/>
          </w:tcPr>
          <w:p w14:paraId="10D447B0" w14:textId="6B76F50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27" w:author="Nate Bachmeier [AWS-SA]" w:date="2023-05-04T18:11:00Z"/>
                <w:rFonts w:ascii="Calibri" w:eastAsia="Times New Roman" w:hAnsi="Calibri" w:cs="Calibri"/>
                <w:color w:val="000000"/>
                <w:sz w:val="22"/>
              </w:rPr>
            </w:pPr>
            <w:del w:id="3528" w:author="Nate Bachmeier [AWS-SA]" w:date="2023-05-04T18:11:00Z">
              <w:r w:rsidRPr="00E16572" w:rsidDel="009C19DC">
                <w:rPr>
                  <w:rFonts w:ascii="Calibri" w:eastAsia="Times New Roman" w:hAnsi="Calibri" w:cs="Calibri"/>
                  <w:color w:val="000000"/>
                  <w:sz w:val="22"/>
                </w:rPr>
                <w:delText>487</w:delText>
              </w:r>
            </w:del>
          </w:p>
        </w:tc>
      </w:tr>
      <w:tr w:rsidR="00E16572" w:rsidRPr="00E16572" w:rsidDel="009C19DC" w14:paraId="38785109" w14:textId="0CAF2FE5" w:rsidTr="00B21582">
        <w:trPr>
          <w:cnfStyle w:val="000000100000" w:firstRow="0" w:lastRow="0" w:firstColumn="0" w:lastColumn="0" w:oddVBand="0" w:evenVBand="0" w:oddHBand="1" w:evenHBand="0" w:firstRowFirstColumn="0" w:firstRowLastColumn="0" w:lastRowFirstColumn="0" w:lastRowLastColumn="0"/>
          <w:trHeight w:val="300"/>
          <w:del w:id="35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2702BBBE" w:rsidR="00E16572" w:rsidRPr="00B21582" w:rsidDel="009C19DC" w:rsidRDefault="00E16572" w:rsidP="00E16572">
            <w:pPr>
              <w:spacing w:line="240" w:lineRule="auto"/>
              <w:ind w:firstLine="0"/>
              <w:rPr>
                <w:del w:id="3530" w:author="Nate Bachmeier [AWS-SA]" w:date="2023-05-04T18:11:00Z"/>
                <w:rFonts w:ascii="Calibri" w:eastAsia="Times New Roman" w:hAnsi="Calibri" w:cs="Calibri"/>
                <w:b w:val="0"/>
                <w:bCs w:val="0"/>
                <w:color w:val="000000"/>
                <w:sz w:val="22"/>
              </w:rPr>
            </w:pPr>
            <w:del w:id="3531" w:author="Nate Bachmeier [AWS-SA]" w:date="2023-05-04T18:11:00Z">
              <w:r w:rsidRPr="00E16572" w:rsidDel="009C19DC">
                <w:rPr>
                  <w:rFonts w:ascii="Calibri" w:eastAsia="Times New Roman" w:hAnsi="Calibri" w:cs="Calibri"/>
                  <w:color w:val="000000"/>
                  <w:sz w:val="22"/>
                </w:rPr>
                <w:delText>tap dancing</w:delText>
              </w:r>
            </w:del>
          </w:p>
        </w:tc>
        <w:tc>
          <w:tcPr>
            <w:tcW w:w="5348" w:type="dxa"/>
            <w:noWrap/>
            <w:hideMark/>
          </w:tcPr>
          <w:p w14:paraId="25F80F86" w14:textId="4534911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32" w:author="Nate Bachmeier [AWS-SA]" w:date="2023-05-04T18:11:00Z"/>
                <w:rFonts w:ascii="Calibri" w:eastAsia="Times New Roman" w:hAnsi="Calibri" w:cs="Calibri"/>
                <w:color w:val="000000"/>
                <w:sz w:val="22"/>
              </w:rPr>
            </w:pPr>
            <w:del w:id="3533" w:author="Nate Bachmeier [AWS-SA]" w:date="2023-05-04T18:11:00Z">
              <w:r w:rsidRPr="00E16572" w:rsidDel="009C19DC">
                <w:rPr>
                  <w:rFonts w:ascii="Calibri" w:eastAsia="Times New Roman" w:hAnsi="Calibri" w:cs="Calibri"/>
                  <w:color w:val="000000"/>
                  <w:sz w:val="22"/>
                </w:rPr>
                <w:delText>738</w:delText>
              </w:r>
            </w:del>
          </w:p>
        </w:tc>
      </w:tr>
      <w:tr w:rsidR="00E16572" w:rsidRPr="00E16572" w:rsidDel="009C19DC" w14:paraId="43C11EAA" w14:textId="1FF02A13" w:rsidTr="00B21582">
        <w:trPr>
          <w:trHeight w:val="300"/>
          <w:del w:id="35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54481351" w:rsidR="00E16572" w:rsidRPr="00B21582" w:rsidDel="009C19DC" w:rsidRDefault="00E16572" w:rsidP="00E16572">
            <w:pPr>
              <w:spacing w:line="240" w:lineRule="auto"/>
              <w:ind w:firstLine="0"/>
              <w:rPr>
                <w:del w:id="3535" w:author="Nate Bachmeier [AWS-SA]" w:date="2023-05-04T18:11:00Z"/>
                <w:rFonts w:ascii="Calibri" w:eastAsia="Times New Roman" w:hAnsi="Calibri" w:cs="Calibri"/>
                <w:b w:val="0"/>
                <w:bCs w:val="0"/>
                <w:color w:val="000000"/>
                <w:sz w:val="22"/>
              </w:rPr>
            </w:pPr>
            <w:del w:id="3536" w:author="Nate Bachmeier [AWS-SA]" w:date="2023-05-04T18:11:00Z">
              <w:r w:rsidRPr="00E16572" w:rsidDel="009C19DC">
                <w:rPr>
                  <w:rFonts w:ascii="Calibri" w:eastAsia="Times New Roman" w:hAnsi="Calibri" w:cs="Calibri"/>
                  <w:color w:val="000000"/>
                  <w:sz w:val="22"/>
                </w:rPr>
                <w:delText>tapping guitar</w:delText>
              </w:r>
            </w:del>
          </w:p>
        </w:tc>
        <w:tc>
          <w:tcPr>
            <w:tcW w:w="5348" w:type="dxa"/>
            <w:noWrap/>
            <w:hideMark/>
          </w:tcPr>
          <w:p w14:paraId="23104F5B" w14:textId="375701E3"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37" w:author="Nate Bachmeier [AWS-SA]" w:date="2023-05-04T18:11:00Z"/>
                <w:rFonts w:ascii="Calibri" w:eastAsia="Times New Roman" w:hAnsi="Calibri" w:cs="Calibri"/>
                <w:color w:val="000000"/>
                <w:sz w:val="22"/>
              </w:rPr>
            </w:pPr>
            <w:del w:id="3538" w:author="Nate Bachmeier [AWS-SA]" w:date="2023-05-04T18:11:00Z">
              <w:r w:rsidRPr="00E16572" w:rsidDel="009C19DC">
                <w:rPr>
                  <w:rFonts w:ascii="Calibri" w:eastAsia="Times New Roman" w:hAnsi="Calibri" w:cs="Calibri"/>
                  <w:color w:val="000000"/>
                  <w:sz w:val="22"/>
                </w:rPr>
                <w:delText>850</w:delText>
              </w:r>
            </w:del>
          </w:p>
        </w:tc>
      </w:tr>
      <w:tr w:rsidR="00E16572" w:rsidRPr="00E16572" w:rsidDel="009C19DC" w14:paraId="6260CC74" w14:textId="6B79C779" w:rsidTr="00B21582">
        <w:trPr>
          <w:cnfStyle w:val="000000100000" w:firstRow="0" w:lastRow="0" w:firstColumn="0" w:lastColumn="0" w:oddVBand="0" w:evenVBand="0" w:oddHBand="1" w:evenHBand="0" w:firstRowFirstColumn="0" w:firstRowLastColumn="0" w:lastRowFirstColumn="0" w:lastRowLastColumn="0"/>
          <w:trHeight w:val="300"/>
          <w:del w:id="35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2A9043" w:rsidR="00E16572" w:rsidRPr="00B21582" w:rsidDel="009C19DC" w:rsidRDefault="00E16572" w:rsidP="00E16572">
            <w:pPr>
              <w:spacing w:line="240" w:lineRule="auto"/>
              <w:ind w:firstLine="0"/>
              <w:rPr>
                <w:del w:id="3540" w:author="Nate Bachmeier [AWS-SA]" w:date="2023-05-04T18:11:00Z"/>
                <w:rFonts w:ascii="Calibri" w:eastAsia="Times New Roman" w:hAnsi="Calibri" w:cs="Calibri"/>
                <w:b w:val="0"/>
                <w:bCs w:val="0"/>
                <w:color w:val="000000"/>
                <w:sz w:val="22"/>
              </w:rPr>
            </w:pPr>
            <w:del w:id="3541" w:author="Nate Bachmeier [AWS-SA]" w:date="2023-05-04T18:11:00Z">
              <w:r w:rsidRPr="00E16572" w:rsidDel="009C19DC">
                <w:rPr>
                  <w:rFonts w:ascii="Calibri" w:eastAsia="Times New Roman" w:hAnsi="Calibri" w:cs="Calibri"/>
                  <w:color w:val="000000"/>
                  <w:sz w:val="22"/>
                </w:rPr>
                <w:delText>tapping pen</w:delText>
              </w:r>
            </w:del>
          </w:p>
        </w:tc>
        <w:tc>
          <w:tcPr>
            <w:tcW w:w="5348" w:type="dxa"/>
            <w:noWrap/>
            <w:hideMark/>
          </w:tcPr>
          <w:p w14:paraId="5036D39B" w14:textId="478F9CA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42" w:author="Nate Bachmeier [AWS-SA]" w:date="2023-05-04T18:11:00Z"/>
                <w:rFonts w:ascii="Calibri" w:eastAsia="Times New Roman" w:hAnsi="Calibri" w:cs="Calibri"/>
                <w:color w:val="000000"/>
                <w:sz w:val="22"/>
              </w:rPr>
            </w:pPr>
            <w:del w:id="3543" w:author="Nate Bachmeier [AWS-SA]" w:date="2023-05-04T18:11:00Z">
              <w:r w:rsidRPr="00E16572" w:rsidDel="009C19DC">
                <w:rPr>
                  <w:rFonts w:ascii="Calibri" w:eastAsia="Times New Roman" w:hAnsi="Calibri" w:cs="Calibri"/>
                  <w:color w:val="000000"/>
                  <w:sz w:val="22"/>
                </w:rPr>
                <w:delText>702</w:delText>
              </w:r>
            </w:del>
          </w:p>
        </w:tc>
      </w:tr>
      <w:tr w:rsidR="00E16572" w:rsidRPr="00E16572" w:rsidDel="009C19DC" w14:paraId="5674F22E" w14:textId="381A8101" w:rsidTr="00B21582">
        <w:trPr>
          <w:trHeight w:val="300"/>
          <w:del w:id="35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567560F8" w:rsidR="00E16572" w:rsidRPr="00B21582" w:rsidDel="009C19DC" w:rsidRDefault="00E16572" w:rsidP="00E16572">
            <w:pPr>
              <w:spacing w:line="240" w:lineRule="auto"/>
              <w:ind w:firstLine="0"/>
              <w:rPr>
                <w:del w:id="3545" w:author="Nate Bachmeier [AWS-SA]" w:date="2023-05-04T18:11:00Z"/>
                <w:rFonts w:ascii="Calibri" w:eastAsia="Times New Roman" w:hAnsi="Calibri" w:cs="Calibri"/>
                <w:b w:val="0"/>
                <w:bCs w:val="0"/>
                <w:color w:val="000000"/>
                <w:sz w:val="22"/>
              </w:rPr>
            </w:pPr>
            <w:del w:id="3546" w:author="Nate Bachmeier [AWS-SA]" w:date="2023-05-04T18:11:00Z">
              <w:r w:rsidRPr="00E16572" w:rsidDel="009C19DC">
                <w:rPr>
                  <w:rFonts w:ascii="Calibri" w:eastAsia="Times New Roman" w:hAnsi="Calibri" w:cs="Calibri"/>
                  <w:color w:val="000000"/>
                  <w:sz w:val="22"/>
                </w:rPr>
                <w:delText>tasting beer</w:delText>
              </w:r>
            </w:del>
          </w:p>
        </w:tc>
        <w:tc>
          <w:tcPr>
            <w:tcW w:w="5348" w:type="dxa"/>
            <w:noWrap/>
            <w:hideMark/>
          </w:tcPr>
          <w:p w14:paraId="5ED61874" w14:textId="1614D42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47" w:author="Nate Bachmeier [AWS-SA]" w:date="2023-05-04T18:11:00Z"/>
                <w:rFonts w:ascii="Calibri" w:eastAsia="Times New Roman" w:hAnsi="Calibri" w:cs="Calibri"/>
                <w:color w:val="000000"/>
                <w:sz w:val="22"/>
              </w:rPr>
            </w:pPr>
            <w:del w:id="3548" w:author="Nate Bachmeier [AWS-SA]" w:date="2023-05-04T18:11:00Z">
              <w:r w:rsidRPr="00E16572" w:rsidDel="009C19DC">
                <w:rPr>
                  <w:rFonts w:ascii="Calibri" w:eastAsia="Times New Roman" w:hAnsi="Calibri" w:cs="Calibri"/>
                  <w:color w:val="000000"/>
                  <w:sz w:val="22"/>
                </w:rPr>
                <w:delText>609</w:delText>
              </w:r>
            </w:del>
          </w:p>
        </w:tc>
      </w:tr>
      <w:tr w:rsidR="00E16572" w:rsidRPr="00E16572" w:rsidDel="009C19DC" w14:paraId="71CB92A2" w14:textId="127841AA" w:rsidTr="00B21582">
        <w:trPr>
          <w:cnfStyle w:val="000000100000" w:firstRow="0" w:lastRow="0" w:firstColumn="0" w:lastColumn="0" w:oddVBand="0" w:evenVBand="0" w:oddHBand="1" w:evenHBand="0" w:firstRowFirstColumn="0" w:firstRowLastColumn="0" w:lastRowFirstColumn="0" w:lastRowLastColumn="0"/>
          <w:trHeight w:val="300"/>
          <w:del w:id="35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0F335582" w:rsidR="00E16572" w:rsidRPr="00B21582" w:rsidDel="009C19DC" w:rsidRDefault="00E16572" w:rsidP="00E16572">
            <w:pPr>
              <w:spacing w:line="240" w:lineRule="auto"/>
              <w:ind w:firstLine="0"/>
              <w:rPr>
                <w:del w:id="3550" w:author="Nate Bachmeier [AWS-SA]" w:date="2023-05-04T18:11:00Z"/>
                <w:rFonts w:ascii="Calibri" w:eastAsia="Times New Roman" w:hAnsi="Calibri" w:cs="Calibri"/>
                <w:b w:val="0"/>
                <w:bCs w:val="0"/>
                <w:color w:val="000000"/>
                <w:sz w:val="22"/>
              </w:rPr>
            </w:pPr>
            <w:del w:id="3551" w:author="Nate Bachmeier [AWS-SA]" w:date="2023-05-04T18:11:00Z">
              <w:r w:rsidRPr="00E16572" w:rsidDel="009C19DC">
                <w:rPr>
                  <w:rFonts w:ascii="Calibri" w:eastAsia="Times New Roman" w:hAnsi="Calibri" w:cs="Calibri"/>
                  <w:color w:val="000000"/>
                  <w:sz w:val="22"/>
                </w:rPr>
                <w:delText>tasting food</w:delText>
              </w:r>
            </w:del>
          </w:p>
        </w:tc>
        <w:tc>
          <w:tcPr>
            <w:tcW w:w="5348" w:type="dxa"/>
            <w:noWrap/>
            <w:hideMark/>
          </w:tcPr>
          <w:p w14:paraId="28737E93" w14:textId="7EF1849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52" w:author="Nate Bachmeier [AWS-SA]" w:date="2023-05-04T18:11:00Z"/>
                <w:rFonts w:ascii="Calibri" w:eastAsia="Times New Roman" w:hAnsi="Calibri" w:cs="Calibri"/>
                <w:color w:val="000000"/>
                <w:sz w:val="22"/>
              </w:rPr>
            </w:pPr>
            <w:del w:id="3553" w:author="Nate Bachmeier [AWS-SA]" w:date="2023-05-04T18:11:00Z">
              <w:r w:rsidRPr="00E16572" w:rsidDel="009C19DC">
                <w:rPr>
                  <w:rFonts w:ascii="Calibri" w:eastAsia="Times New Roman" w:hAnsi="Calibri" w:cs="Calibri"/>
                  <w:color w:val="000000"/>
                  <w:sz w:val="22"/>
                </w:rPr>
                <w:delText>732</w:delText>
              </w:r>
            </w:del>
          </w:p>
        </w:tc>
      </w:tr>
      <w:tr w:rsidR="00E16572" w:rsidRPr="00E16572" w:rsidDel="009C19DC" w14:paraId="5EF2A7EB" w14:textId="6C52A3B4" w:rsidTr="00B21582">
        <w:trPr>
          <w:trHeight w:val="300"/>
          <w:del w:id="35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6DA20815" w:rsidR="00E16572" w:rsidRPr="00B21582" w:rsidDel="009C19DC" w:rsidRDefault="00E16572" w:rsidP="00E16572">
            <w:pPr>
              <w:spacing w:line="240" w:lineRule="auto"/>
              <w:ind w:firstLine="0"/>
              <w:rPr>
                <w:del w:id="3555" w:author="Nate Bachmeier [AWS-SA]" w:date="2023-05-04T18:11:00Z"/>
                <w:rFonts w:ascii="Calibri" w:eastAsia="Times New Roman" w:hAnsi="Calibri" w:cs="Calibri"/>
                <w:b w:val="0"/>
                <w:bCs w:val="0"/>
                <w:color w:val="000000"/>
                <w:sz w:val="22"/>
              </w:rPr>
            </w:pPr>
            <w:del w:id="3556" w:author="Nate Bachmeier [AWS-SA]" w:date="2023-05-04T18:11:00Z">
              <w:r w:rsidRPr="00E16572" w:rsidDel="009C19DC">
                <w:rPr>
                  <w:rFonts w:ascii="Calibri" w:eastAsia="Times New Roman" w:hAnsi="Calibri" w:cs="Calibri"/>
                  <w:color w:val="000000"/>
                  <w:sz w:val="22"/>
                </w:rPr>
                <w:delText>tasting wine</w:delText>
              </w:r>
            </w:del>
          </w:p>
        </w:tc>
        <w:tc>
          <w:tcPr>
            <w:tcW w:w="5348" w:type="dxa"/>
            <w:noWrap/>
            <w:hideMark/>
          </w:tcPr>
          <w:p w14:paraId="10D1E2B3" w14:textId="7F6F4FB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57" w:author="Nate Bachmeier [AWS-SA]" w:date="2023-05-04T18:11:00Z"/>
                <w:rFonts w:ascii="Calibri" w:eastAsia="Times New Roman" w:hAnsi="Calibri" w:cs="Calibri"/>
                <w:color w:val="000000"/>
                <w:sz w:val="22"/>
              </w:rPr>
            </w:pPr>
            <w:del w:id="3558" w:author="Nate Bachmeier [AWS-SA]" w:date="2023-05-04T18:11:00Z">
              <w:r w:rsidRPr="00E16572" w:rsidDel="009C19DC">
                <w:rPr>
                  <w:rFonts w:ascii="Calibri" w:eastAsia="Times New Roman" w:hAnsi="Calibri" w:cs="Calibri"/>
                  <w:color w:val="000000"/>
                  <w:sz w:val="22"/>
                </w:rPr>
                <w:delText>512</w:delText>
              </w:r>
            </w:del>
          </w:p>
        </w:tc>
      </w:tr>
      <w:tr w:rsidR="00E16572" w:rsidRPr="00E16572" w:rsidDel="009C19DC" w14:paraId="5B252A31" w14:textId="465F76BD" w:rsidTr="00B21582">
        <w:trPr>
          <w:cnfStyle w:val="000000100000" w:firstRow="0" w:lastRow="0" w:firstColumn="0" w:lastColumn="0" w:oddVBand="0" w:evenVBand="0" w:oddHBand="1" w:evenHBand="0" w:firstRowFirstColumn="0" w:firstRowLastColumn="0" w:lastRowFirstColumn="0" w:lastRowLastColumn="0"/>
          <w:trHeight w:val="300"/>
          <w:del w:id="35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12EC5393" w:rsidR="00E16572" w:rsidRPr="00B21582" w:rsidDel="009C19DC" w:rsidRDefault="00E16572" w:rsidP="00E16572">
            <w:pPr>
              <w:spacing w:line="240" w:lineRule="auto"/>
              <w:ind w:firstLine="0"/>
              <w:rPr>
                <w:del w:id="3560" w:author="Nate Bachmeier [AWS-SA]" w:date="2023-05-04T18:11:00Z"/>
                <w:rFonts w:ascii="Calibri" w:eastAsia="Times New Roman" w:hAnsi="Calibri" w:cs="Calibri"/>
                <w:b w:val="0"/>
                <w:bCs w:val="0"/>
                <w:color w:val="000000"/>
                <w:sz w:val="22"/>
              </w:rPr>
            </w:pPr>
            <w:del w:id="3561" w:author="Nate Bachmeier [AWS-SA]" w:date="2023-05-04T18:11:00Z">
              <w:r w:rsidRPr="00E16572" w:rsidDel="009C19DC">
                <w:rPr>
                  <w:rFonts w:ascii="Calibri" w:eastAsia="Times New Roman" w:hAnsi="Calibri" w:cs="Calibri"/>
                  <w:color w:val="000000"/>
                  <w:sz w:val="22"/>
                </w:rPr>
                <w:delText>testifying</w:delText>
              </w:r>
            </w:del>
          </w:p>
        </w:tc>
        <w:tc>
          <w:tcPr>
            <w:tcW w:w="5348" w:type="dxa"/>
            <w:noWrap/>
            <w:hideMark/>
          </w:tcPr>
          <w:p w14:paraId="6D4DC255" w14:textId="601CA7D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62" w:author="Nate Bachmeier [AWS-SA]" w:date="2023-05-04T18:11:00Z"/>
                <w:rFonts w:ascii="Calibri" w:eastAsia="Times New Roman" w:hAnsi="Calibri" w:cs="Calibri"/>
                <w:color w:val="000000"/>
                <w:sz w:val="22"/>
              </w:rPr>
            </w:pPr>
            <w:del w:id="3563" w:author="Nate Bachmeier [AWS-SA]" w:date="2023-05-04T18:11:00Z">
              <w:r w:rsidRPr="00E16572" w:rsidDel="009C19DC">
                <w:rPr>
                  <w:rFonts w:ascii="Calibri" w:eastAsia="Times New Roman" w:hAnsi="Calibri" w:cs="Calibri"/>
                  <w:color w:val="000000"/>
                  <w:sz w:val="22"/>
                </w:rPr>
                <w:delText>478</w:delText>
              </w:r>
            </w:del>
          </w:p>
        </w:tc>
      </w:tr>
      <w:tr w:rsidR="00E16572" w:rsidRPr="00E16572" w:rsidDel="009C19DC" w14:paraId="4A3F3E06" w14:textId="32F0B5B6" w:rsidTr="00B21582">
        <w:trPr>
          <w:trHeight w:val="300"/>
          <w:del w:id="35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5852FD54" w:rsidR="00E16572" w:rsidRPr="00B21582" w:rsidDel="009C19DC" w:rsidRDefault="00E16572" w:rsidP="00E16572">
            <w:pPr>
              <w:spacing w:line="240" w:lineRule="auto"/>
              <w:ind w:firstLine="0"/>
              <w:rPr>
                <w:del w:id="3565" w:author="Nate Bachmeier [AWS-SA]" w:date="2023-05-04T18:11:00Z"/>
                <w:rFonts w:ascii="Calibri" w:eastAsia="Times New Roman" w:hAnsi="Calibri" w:cs="Calibri"/>
                <w:b w:val="0"/>
                <w:bCs w:val="0"/>
                <w:color w:val="000000"/>
                <w:sz w:val="22"/>
              </w:rPr>
            </w:pPr>
            <w:del w:id="3566" w:author="Nate Bachmeier [AWS-SA]" w:date="2023-05-04T18:11:00Z">
              <w:r w:rsidRPr="00E16572" w:rsidDel="009C19DC">
                <w:rPr>
                  <w:rFonts w:ascii="Calibri" w:eastAsia="Times New Roman" w:hAnsi="Calibri" w:cs="Calibri"/>
                  <w:color w:val="000000"/>
                  <w:sz w:val="22"/>
                </w:rPr>
                <w:delText>texting</w:delText>
              </w:r>
            </w:del>
          </w:p>
        </w:tc>
        <w:tc>
          <w:tcPr>
            <w:tcW w:w="5348" w:type="dxa"/>
            <w:noWrap/>
            <w:hideMark/>
          </w:tcPr>
          <w:p w14:paraId="4A16080A" w14:textId="1E0EA58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67" w:author="Nate Bachmeier [AWS-SA]" w:date="2023-05-04T18:11:00Z"/>
                <w:rFonts w:ascii="Calibri" w:eastAsia="Times New Roman" w:hAnsi="Calibri" w:cs="Calibri"/>
                <w:color w:val="000000"/>
                <w:sz w:val="22"/>
              </w:rPr>
            </w:pPr>
            <w:del w:id="3568" w:author="Nate Bachmeier [AWS-SA]" w:date="2023-05-04T18:11:00Z">
              <w:r w:rsidRPr="00E16572" w:rsidDel="009C19DC">
                <w:rPr>
                  <w:rFonts w:ascii="Calibri" w:eastAsia="Times New Roman" w:hAnsi="Calibri" w:cs="Calibri"/>
                  <w:color w:val="000000"/>
                  <w:sz w:val="22"/>
                </w:rPr>
                <w:delText>445</w:delText>
              </w:r>
            </w:del>
          </w:p>
        </w:tc>
      </w:tr>
      <w:tr w:rsidR="00E16572" w:rsidRPr="00E16572" w:rsidDel="009C19DC" w14:paraId="3F94A1B6" w14:textId="3FE2FF9F" w:rsidTr="00B21582">
        <w:trPr>
          <w:cnfStyle w:val="000000100000" w:firstRow="0" w:lastRow="0" w:firstColumn="0" w:lastColumn="0" w:oddVBand="0" w:evenVBand="0" w:oddHBand="1" w:evenHBand="0" w:firstRowFirstColumn="0" w:firstRowLastColumn="0" w:lastRowFirstColumn="0" w:lastRowLastColumn="0"/>
          <w:trHeight w:val="300"/>
          <w:del w:id="35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2D2BE69C" w:rsidR="00E16572" w:rsidRPr="00B21582" w:rsidDel="009C19DC" w:rsidRDefault="00E16572" w:rsidP="00E16572">
            <w:pPr>
              <w:spacing w:line="240" w:lineRule="auto"/>
              <w:ind w:firstLine="0"/>
              <w:rPr>
                <w:del w:id="3570" w:author="Nate Bachmeier [AWS-SA]" w:date="2023-05-04T18:11:00Z"/>
                <w:rFonts w:ascii="Calibri" w:eastAsia="Times New Roman" w:hAnsi="Calibri" w:cs="Calibri"/>
                <w:b w:val="0"/>
                <w:bCs w:val="0"/>
                <w:color w:val="000000"/>
                <w:sz w:val="22"/>
              </w:rPr>
            </w:pPr>
            <w:del w:id="3571" w:author="Nate Bachmeier [AWS-SA]" w:date="2023-05-04T18:11:00Z">
              <w:r w:rsidRPr="00E16572" w:rsidDel="009C19DC">
                <w:rPr>
                  <w:rFonts w:ascii="Calibri" w:eastAsia="Times New Roman" w:hAnsi="Calibri" w:cs="Calibri"/>
                  <w:color w:val="000000"/>
                  <w:sz w:val="22"/>
                </w:rPr>
                <w:delText>threading needle</w:delText>
              </w:r>
            </w:del>
          </w:p>
        </w:tc>
        <w:tc>
          <w:tcPr>
            <w:tcW w:w="5348" w:type="dxa"/>
            <w:noWrap/>
            <w:hideMark/>
          </w:tcPr>
          <w:p w14:paraId="3A7542E8" w14:textId="4DF80BA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72" w:author="Nate Bachmeier [AWS-SA]" w:date="2023-05-04T18:11:00Z"/>
                <w:rFonts w:ascii="Calibri" w:eastAsia="Times New Roman" w:hAnsi="Calibri" w:cs="Calibri"/>
                <w:color w:val="000000"/>
                <w:sz w:val="22"/>
              </w:rPr>
            </w:pPr>
            <w:del w:id="3573" w:author="Nate Bachmeier [AWS-SA]" w:date="2023-05-04T18:11:00Z">
              <w:r w:rsidRPr="00E16572" w:rsidDel="009C19DC">
                <w:rPr>
                  <w:rFonts w:ascii="Calibri" w:eastAsia="Times New Roman" w:hAnsi="Calibri" w:cs="Calibri"/>
                  <w:color w:val="000000"/>
                  <w:sz w:val="22"/>
                </w:rPr>
                <w:delText>497</w:delText>
              </w:r>
            </w:del>
          </w:p>
        </w:tc>
      </w:tr>
      <w:tr w:rsidR="00E16572" w:rsidRPr="00E16572" w:rsidDel="009C19DC" w14:paraId="26A18629" w14:textId="41AEE45C" w:rsidTr="00B21582">
        <w:trPr>
          <w:trHeight w:val="300"/>
          <w:del w:id="35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69E412A4" w:rsidR="00E16572" w:rsidRPr="00B21582" w:rsidDel="009C19DC" w:rsidRDefault="00E16572" w:rsidP="00E16572">
            <w:pPr>
              <w:spacing w:line="240" w:lineRule="auto"/>
              <w:ind w:firstLine="0"/>
              <w:rPr>
                <w:del w:id="3575" w:author="Nate Bachmeier [AWS-SA]" w:date="2023-05-04T18:11:00Z"/>
                <w:rFonts w:ascii="Calibri" w:eastAsia="Times New Roman" w:hAnsi="Calibri" w:cs="Calibri"/>
                <w:b w:val="0"/>
                <w:bCs w:val="0"/>
                <w:color w:val="000000"/>
                <w:sz w:val="22"/>
              </w:rPr>
            </w:pPr>
            <w:del w:id="3576" w:author="Nate Bachmeier [AWS-SA]" w:date="2023-05-04T18:11:00Z">
              <w:r w:rsidRPr="00E16572" w:rsidDel="009C19DC">
                <w:rPr>
                  <w:rFonts w:ascii="Calibri" w:eastAsia="Times New Roman" w:hAnsi="Calibri" w:cs="Calibri"/>
                  <w:color w:val="000000"/>
                  <w:sz w:val="22"/>
                </w:rPr>
                <w:delText>throwing axe</w:delText>
              </w:r>
            </w:del>
          </w:p>
        </w:tc>
        <w:tc>
          <w:tcPr>
            <w:tcW w:w="5348" w:type="dxa"/>
            <w:noWrap/>
            <w:hideMark/>
          </w:tcPr>
          <w:p w14:paraId="3324D238" w14:textId="7C396A4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77" w:author="Nate Bachmeier [AWS-SA]" w:date="2023-05-04T18:11:00Z"/>
                <w:rFonts w:ascii="Calibri" w:eastAsia="Times New Roman" w:hAnsi="Calibri" w:cs="Calibri"/>
                <w:color w:val="000000"/>
                <w:sz w:val="22"/>
              </w:rPr>
            </w:pPr>
            <w:del w:id="3578" w:author="Nate Bachmeier [AWS-SA]" w:date="2023-05-04T18:11:00Z">
              <w:r w:rsidRPr="00E16572" w:rsidDel="009C19DC">
                <w:rPr>
                  <w:rFonts w:ascii="Calibri" w:eastAsia="Times New Roman" w:hAnsi="Calibri" w:cs="Calibri"/>
                  <w:color w:val="000000"/>
                  <w:sz w:val="22"/>
                </w:rPr>
                <w:delText>716</w:delText>
              </w:r>
            </w:del>
          </w:p>
        </w:tc>
      </w:tr>
      <w:tr w:rsidR="00E16572" w:rsidRPr="00E16572" w:rsidDel="009C19DC" w14:paraId="636A270B" w14:textId="03FC1F31" w:rsidTr="00B21582">
        <w:trPr>
          <w:cnfStyle w:val="000000100000" w:firstRow="0" w:lastRow="0" w:firstColumn="0" w:lastColumn="0" w:oddVBand="0" w:evenVBand="0" w:oddHBand="1" w:evenHBand="0" w:firstRowFirstColumn="0" w:firstRowLastColumn="0" w:lastRowFirstColumn="0" w:lastRowLastColumn="0"/>
          <w:trHeight w:val="300"/>
          <w:del w:id="35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32B82CBD" w:rsidR="00E16572" w:rsidRPr="00B21582" w:rsidDel="009C19DC" w:rsidRDefault="00E16572" w:rsidP="00E16572">
            <w:pPr>
              <w:spacing w:line="240" w:lineRule="auto"/>
              <w:ind w:firstLine="0"/>
              <w:rPr>
                <w:del w:id="3580" w:author="Nate Bachmeier [AWS-SA]" w:date="2023-05-04T18:11:00Z"/>
                <w:rFonts w:ascii="Calibri" w:eastAsia="Times New Roman" w:hAnsi="Calibri" w:cs="Calibri"/>
                <w:b w:val="0"/>
                <w:bCs w:val="0"/>
                <w:color w:val="000000"/>
                <w:sz w:val="22"/>
              </w:rPr>
            </w:pPr>
            <w:del w:id="3581" w:author="Nate Bachmeier [AWS-SA]" w:date="2023-05-04T18:11:00Z">
              <w:r w:rsidRPr="00E16572" w:rsidDel="009C19DC">
                <w:rPr>
                  <w:rFonts w:ascii="Calibri" w:eastAsia="Times New Roman" w:hAnsi="Calibri" w:cs="Calibri"/>
                  <w:color w:val="000000"/>
                  <w:sz w:val="22"/>
                </w:rPr>
                <w:delText>throwing ball (not baseball or American football)</w:delText>
              </w:r>
            </w:del>
          </w:p>
        </w:tc>
        <w:tc>
          <w:tcPr>
            <w:tcW w:w="5348" w:type="dxa"/>
            <w:noWrap/>
            <w:hideMark/>
          </w:tcPr>
          <w:p w14:paraId="50D701BA" w14:textId="34ED059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82" w:author="Nate Bachmeier [AWS-SA]" w:date="2023-05-04T18:11:00Z"/>
                <w:rFonts w:ascii="Calibri" w:eastAsia="Times New Roman" w:hAnsi="Calibri" w:cs="Calibri"/>
                <w:color w:val="000000"/>
                <w:sz w:val="22"/>
              </w:rPr>
            </w:pPr>
            <w:del w:id="3583" w:author="Nate Bachmeier [AWS-SA]" w:date="2023-05-04T18:11:00Z">
              <w:r w:rsidRPr="00E16572" w:rsidDel="009C19DC">
                <w:rPr>
                  <w:rFonts w:ascii="Calibri" w:eastAsia="Times New Roman" w:hAnsi="Calibri" w:cs="Calibri"/>
                  <w:color w:val="000000"/>
                  <w:sz w:val="22"/>
                </w:rPr>
                <w:delText>812</w:delText>
              </w:r>
            </w:del>
          </w:p>
        </w:tc>
      </w:tr>
      <w:tr w:rsidR="00E16572" w:rsidRPr="00E16572" w:rsidDel="009C19DC" w14:paraId="697A40BD" w14:textId="6B7FEC42" w:rsidTr="00B21582">
        <w:trPr>
          <w:trHeight w:val="300"/>
          <w:del w:id="35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4F3AB294" w:rsidR="00E16572" w:rsidRPr="00B21582" w:rsidDel="009C19DC" w:rsidRDefault="00E16572" w:rsidP="00E16572">
            <w:pPr>
              <w:spacing w:line="240" w:lineRule="auto"/>
              <w:ind w:firstLine="0"/>
              <w:rPr>
                <w:del w:id="3585" w:author="Nate Bachmeier [AWS-SA]" w:date="2023-05-04T18:11:00Z"/>
                <w:rFonts w:ascii="Calibri" w:eastAsia="Times New Roman" w:hAnsi="Calibri" w:cs="Calibri"/>
                <w:b w:val="0"/>
                <w:bCs w:val="0"/>
                <w:color w:val="000000"/>
                <w:sz w:val="22"/>
              </w:rPr>
            </w:pPr>
            <w:del w:id="3586" w:author="Nate Bachmeier [AWS-SA]" w:date="2023-05-04T18:11:00Z">
              <w:r w:rsidRPr="00E16572" w:rsidDel="009C19DC">
                <w:rPr>
                  <w:rFonts w:ascii="Calibri" w:eastAsia="Times New Roman" w:hAnsi="Calibri" w:cs="Calibri"/>
                  <w:color w:val="000000"/>
                  <w:sz w:val="22"/>
                </w:rPr>
                <w:delText>throwing discus</w:delText>
              </w:r>
            </w:del>
          </w:p>
        </w:tc>
        <w:tc>
          <w:tcPr>
            <w:tcW w:w="5348" w:type="dxa"/>
            <w:noWrap/>
            <w:hideMark/>
          </w:tcPr>
          <w:p w14:paraId="1D127E0B" w14:textId="01D1DFB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87" w:author="Nate Bachmeier [AWS-SA]" w:date="2023-05-04T18:11:00Z"/>
                <w:rFonts w:ascii="Calibri" w:eastAsia="Times New Roman" w:hAnsi="Calibri" w:cs="Calibri"/>
                <w:color w:val="000000"/>
                <w:sz w:val="22"/>
              </w:rPr>
            </w:pPr>
            <w:del w:id="3588" w:author="Nate Bachmeier [AWS-SA]" w:date="2023-05-04T18:11:00Z">
              <w:r w:rsidRPr="00E16572" w:rsidDel="009C19DC">
                <w:rPr>
                  <w:rFonts w:ascii="Calibri" w:eastAsia="Times New Roman" w:hAnsi="Calibri" w:cs="Calibri"/>
                  <w:color w:val="000000"/>
                  <w:sz w:val="22"/>
                </w:rPr>
                <w:delText>839</w:delText>
              </w:r>
            </w:del>
          </w:p>
        </w:tc>
      </w:tr>
      <w:tr w:rsidR="00E16572" w:rsidRPr="00E16572" w:rsidDel="009C19DC" w14:paraId="233C7AFE" w14:textId="7863F2A5" w:rsidTr="00B21582">
        <w:trPr>
          <w:cnfStyle w:val="000000100000" w:firstRow="0" w:lastRow="0" w:firstColumn="0" w:lastColumn="0" w:oddVBand="0" w:evenVBand="0" w:oddHBand="1" w:evenHBand="0" w:firstRowFirstColumn="0" w:firstRowLastColumn="0" w:lastRowFirstColumn="0" w:lastRowLastColumn="0"/>
          <w:trHeight w:val="300"/>
          <w:del w:id="35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40400322" w:rsidR="00E16572" w:rsidRPr="00B21582" w:rsidDel="009C19DC" w:rsidRDefault="00E16572" w:rsidP="00E16572">
            <w:pPr>
              <w:spacing w:line="240" w:lineRule="auto"/>
              <w:ind w:firstLine="0"/>
              <w:rPr>
                <w:del w:id="3590" w:author="Nate Bachmeier [AWS-SA]" w:date="2023-05-04T18:11:00Z"/>
                <w:rFonts w:ascii="Calibri" w:eastAsia="Times New Roman" w:hAnsi="Calibri" w:cs="Calibri"/>
                <w:b w:val="0"/>
                <w:bCs w:val="0"/>
                <w:color w:val="000000"/>
                <w:sz w:val="22"/>
              </w:rPr>
            </w:pPr>
            <w:del w:id="3591" w:author="Nate Bachmeier [AWS-SA]" w:date="2023-05-04T18:11:00Z">
              <w:r w:rsidRPr="00E16572" w:rsidDel="009C19DC">
                <w:rPr>
                  <w:rFonts w:ascii="Calibri" w:eastAsia="Times New Roman" w:hAnsi="Calibri" w:cs="Calibri"/>
                  <w:color w:val="000000"/>
                  <w:sz w:val="22"/>
                </w:rPr>
                <w:delText>throwing knife</w:delText>
              </w:r>
            </w:del>
          </w:p>
        </w:tc>
        <w:tc>
          <w:tcPr>
            <w:tcW w:w="5348" w:type="dxa"/>
            <w:noWrap/>
            <w:hideMark/>
          </w:tcPr>
          <w:p w14:paraId="6A5A3F54" w14:textId="0932AEA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592" w:author="Nate Bachmeier [AWS-SA]" w:date="2023-05-04T18:11:00Z"/>
                <w:rFonts w:ascii="Calibri" w:eastAsia="Times New Roman" w:hAnsi="Calibri" w:cs="Calibri"/>
                <w:color w:val="000000"/>
                <w:sz w:val="22"/>
              </w:rPr>
            </w:pPr>
            <w:del w:id="3593" w:author="Nate Bachmeier [AWS-SA]" w:date="2023-05-04T18:11:00Z">
              <w:r w:rsidRPr="00E16572" w:rsidDel="009C19DC">
                <w:rPr>
                  <w:rFonts w:ascii="Calibri" w:eastAsia="Times New Roman" w:hAnsi="Calibri" w:cs="Calibri"/>
                  <w:color w:val="000000"/>
                  <w:sz w:val="22"/>
                </w:rPr>
                <w:delText>550</w:delText>
              </w:r>
            </w:del>
          </w:p>
        </w:tc>
      </w:tr>
      <w:tr w:rsidR="00E16572" w:rsidRPr="00E16572" w:rsidDel="009C19DC" w14:paraId="702CAFA3" w14:textId="499CDE38" w:rsidTr="00B21582">
        <w:trPr>
          <w:trHeight w:val="300"/>
          <w:del w:id="35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6C5875B6" w:rsidR="00E16572" w:rsidRPr="00B21582" w:rsidDel="009C19DC" w:rsidRDefault="00E16572" w:rsidP="00E16572">
            <w:pPr>
              <w:spacing w:line="240" w:lineRule="auto"/>
              <w:ind w:firstLine="0"/>
              <w:rPr>
                <w:del w:id="3595" w:author="Nate Bachmeier [AWS-SA]" w:date="2023-05-04T18:11:00Z"/>
                <w:rFonts w:ascii="Calibri" w:eastAsia="Times New Roman" w:hAnsi="Calibri" w:cs="Calibri"/>
                <w:b w:val="0"/>
                <w:bCs w:val="0"/>
                <w:color w:val="000000"/>
                <w:sz w:val="22"/>
              </w:rPr>
            </w:pPr>
            <w:del w:id="3596" w:author="Nate Bachmeier [AWS-SA]" w:date="2023-05-04T18:11:00Z">
              <w:r w:rsidRPr="00E16572" w:rsidDel="009C19DC">
                <w:rPr>
                  <w:rFonts w:ascii="Calibri" w:eastAsia="Times New Roman" w:hAnsi="Calibri" w:cs="Calibri"/>
                  <w:color w:val="000000"/>
                  <w:sz w:val="22"/>
                </w:rPr>
                <w:delText>throwing snowballs</w:delText>
              </w:r>
            </w:del>
          </w:p>
        </w:tc>
        <w:tc>
          <w:tcPr>
            <w:tcW w:w="5348" w:type="dxa"/>
            <w:noWrap/>
            <w:hideMark/>
          </w:tcPr>
          <w:p w14:paraId="6121FE7B" w14:textId="1A6FAF1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597" w:author="Nate Bachmeier [AWS-SA]" w:date="2023-05-04T18:11:00Z"/>
                <w:rFonts w:ascii="Calibri" w:eastAsia="Times New Roman" w:hAnsi="Calibri" w:cs="Calibri"/>
                <w:color w:val="000000"/>
                <w:sz w:val="22"/>
              </w:rPr>
            </w:pPr>
            <w:del w:id="3598" w:author="Nate Bachmeier [AWS-SA]" w:date="2023-05-04T18:11:00Z">
              <w:r w:rsidRPr="00E16572" w:rsidDel="009C19DC">
                <w:rPr>
                  <w:rFonts w:ascii="Calibri" w:eastAsia="Times New Roman" w:hAnsi="Calibri" w:cs="Calibri"/>
                  <w:color w:val="000000"/>
                  <w:sz w:val="22"/>
                </w:rPr>
                <w:delText>703</w:delText>
              </w:r>
            </w:del>
          </w:p>
        </w:tc>
      </w:tr>
      <w:tr w:rsidR="00E16572" w:rsidRPr="00E16572" w:rsidDel="009C19DC" w14:paraId="48992DEA" w14:textId="7049E8A8" w:rsidTr="00B21582">
        <w:trPr>
          <w:cnfStyle w:val="000000100000" w:firstRow="0" w:lastRow="0" w:firstColumn="0" w:lastColumn="0" w:oddVBand="0" w:evenVBand="0" w:oddHBand="1" w:evenHBand="0" w:firstRowFirstColumn="0" w:firstRowLastColumn="0" w:lastRowFirstColumn="0" w:lastRowLastColumn="0"/>
          <w:trHeight w:val="300"/>
          <w:del w:id="35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5982548D" w:rsidR="00E16572" w:rsidRPr="00B21582" w:rsidDel="009C19DC" w:rsidRDefault="00E16572" w:rsidP="00E16572">
            <w:pPr>
              <w:spacing w:line="240" w:lineRule="auto"/>
              <w:ind w:firstLine="0"/>
              <w:rPr>
                <w:del w:id="3600" w:author="Nate Bachmeier [AWS-SA]" w:date="2023-05-04T18:11:00Z"/>
                <w:rFonts w:ascii="Calibri" w:eastAsia="Times New Roman" w:hAnsi="Calibri" w:cs="Calibri"/>
                <w:b w:val="0"/>
                <w:bCs w:val="0"/>
                <w:color w:val="000000"/>
                <w:sz w:val="22"/>
              </w:rPr>
            </w:pPr>
            <w:del w:id="3601" w:author="Nate Bachmeier [AWS-SA]" w:date="2023-05-04T18:11:00Z">
              <w:r w:rsidRPr="00E16572" w:rsidDel="009C19DC">
                <w:rPr>
                  <w:rFonts w:ascii="Calibri" w:eastAsia="Times New Roman" w:hAnsi="Calibri" w:cs="Calibri"/>
                  <w:color w:val="000000"/>
                  <w:sz w:val="22"/>
                </w:rPr>
                <w:delText>throwing tantrum</w:delText>
              </w:r>
            </w:del>
          </w:p>
        </w:tc>
        <w:tc>
          <w:tcPr>
            <w:tcW w:w="5348" w:type="dxa"/>
            <w:noWrap/>
            <w:hideMark/>
          </w:tcPr>
          <w:p w14:paraId="279635C2" w14:textId="3048B4B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02" w:author="Nate Bachmeier [AWS-SA]" w:date="2023-05-04T18:11:00Z"/>
                <w:rFonts w:ascii="Calibri" w:eastAsia="Times New Roman" w:hAnsi="Calibri" w:cs="Calibri"/>
                <w:color w:val="000000"/>
                <w:sz w:val="22"/>
              </w:rPr>
            </w:pPr>
            <w:del w:id="3603" w:author="Nate Bachmeier [AWS-SA]" w:date="2023-05-04T18:11:00Z">
              <w:r w:rsidRPr="00E16572" w:rsidDel="009C19DC">
                <w:rPr>
                  <w:rFonts w:ascii="Calibri" w:eastAsia="Times New Roman" w:hAnsi="Calibri" w:cs="Calibri"/>
                  <w:color w:val="000000"/>
                  <w:sz w:val="22"/>
                </w:rPr>
                <w:delText>567</w:delText>
              </w:r>
            </w:del>
          </w:p>
        </w:tc>
      </w:tr>
      <w:tr w:rsidR="00E16572" w:rsidRPr="00E16572" w:rsidDel="009C19DC" w14:paraId="2CB7E7CE" w14:textId="3F404D6E" w:rsidTr="00B21582">
        <w:trPr>
          <w:trHeight w:val="300"/>
          <w:del w:id="36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064E07A6" w:rsidR="00E16572" w:rsidRPr="00B21582" w:rsidDel="009C19DC" w:rsidRDefault="00E16572" w:rsidP="00E16572">
            <w:pPr>
              <w:spacing w:line="240" w:lineRule="auto"/>
              <w:ind w:firstLine="0"/>
              <w:rPr>
                <w:del w:id="3605" w:author="Nate Bachmeier [AWS-SA]" w:date="2023-05-04T18:11:00Z"/>
                <w:rFonts w:ascii="Calibri" w:eastAsia="Times New Roman" w:hAnsi="Calibri" w:cs="Calibri"/>
                <w:b w:val="0"/>
                <w:bCs w:val="0"/>
                <w:color w:val="000000"/>
                <w:sz w:val="22"/>
              </w:rPr>
            </w:pPr>
            <w:del w:id="3606" w:author="Nate Bachmeier [AWS-SA]" w:date="2023-05-04T18:11:00Z">
              <w:r w:rsidRPr="00E16572" w:rsidDel="009C19DC">
                <w:rPr>
                  <w:rFonts w:ascii="Calibri" w:eastAsia="Times New Roman" w:hAnsi="Calibri" w:cs="Calibri"/>
                  <w:color w:val="000000"/>
                  <w:sz w:val="22"/>
                </w:rPr>
                <w:delText>throwing water balloon</w:delText>
              </w:r>
            </w:del>
          </w:p>
        </w:tc>
        <w:tc>
          <w:tcPr>
            <w:tcW w:w="5348" w:type="dxa"/>
            <w:noWrap/>
            <w:hideMark/>
          </w:tcPr>
          <w:p w14:paraId="43303D99" w14:textId="5356AD3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07" w:author="Nate Bachmeier [AWS-SA]" w:date="2023-05-04T18:11:00Z"/>
                <w:rFonts w:ascii="Calibri" w:eastAsia="Times New Roman" w:hAnsi="Calibri" w:cs="Calibri"/>
                <w:color w:val="000000"/>
                <w:sz w:val="22"/>
              </w:rPr>
            </w:pPr>
            <w:del w:id="3608" w:author="Nate Bachmeier [AWS-SA]" w:date="2023-05-04T18:11:00Z">
              <w:r w:rsidRPr="00E16572" w:rsidDel="009C19DC">
                <w:rPr>
                  <w:rFonts w:ascii="Calibri" w:eastAsia="Times New Roman" w:hAnsi="Calibri" w:cs="Calibri"/>
                  <w:color w:val="000000"/>
                  <w:sz w:val="22"/>
                </w:rPr>
                <w:delText>576</w:delText>
              </w:r>
            </w:del>
          </w:p>
        </w:tc>
      </w:tr>
      <w:tr w:rsidR="00E16572" w:rsidRPr="00E16572" w:rsidDel="009C19DC" w14:paraId="27554665" w14:textId="6EDF27C7" w:rsidTr="00B21582">
        <w:trPr>
          <w:cnfStyle w:val="000000100000" w:firstRow="0" w:lastRow="0" w:firstColumn="0" w:lastColumn="0" w:oddVBand="0" w:evenVBand="0" w:oddHBand="1" w:evenHBand="0" w:firstRowFirstColumn="0" w:firstRowLastColumn="0" w:lastRowFirstColumn="0" w:lastRowLastColumn="0"/>
          <w:trHeight w:val="300"/>
          <w:del w:id="36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6678EC9D" w:rsidR="00E16572" w:rsidRPr="00B21582" w:rsidDel="009C19DC" w:rsidRDefault="00E16572" w:rsidP="00E16572">
            <w:pPr>
              <w:spacing w:line="240" w:lineRule="auto"/>
              <w:ind w:firstLine="0"/>
              <w:rPr>
                <w:del w:id="3610" w:author="Nate Bachmeier [AWS-SA]" w:date="2023-05-04T18:11:00Z"/>
                <w:rFonts w:ascii="Calibri" w:eastAsia="Times New Roman" w:hAnsi="Calibri" w:cs="Calibri"/>
                <w:b w:val="0"/>
                <w:bCs w:val="0"/>
                <w:color w:val="000000"/>
                <w:sz w:val="22"/>
              </w:rPr>
            </w:pPr>
            <w:del w:id="3611" w:author="Nate Bachmeier [AWS-SA]" w:date="2023-05-04T18:11:00Z">
              <w:r w:rsidRPr="00E16572" w:rsidDel="009C19DC">
                <w:rPr>
                  <w:rFonts w:ascii="Calibri" w:eastAsia="Times New Roman" w:hAnsi="Calibri" w:cs="Calibri"/>
                  <w:color w:val="000000"/>
                  <w:sz w:val="22"/>
                </w:rPr>
                <w:delText>tickling</w:delText>
              </w:r>
            </w:del>
          </w:p>
        </w:tc>
        <w:tc>
          <w:tcPr>
            <w:tcW w:w="5348" w:type="dxa"/>
            <w:noWrap/>
            <w:hideMark/>
          </w:tcPr>
          <w:p w14:paraId="31B27C3F" w14:textId="313C3C39"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12" w:author="Nate Bachmeier [AWS-SA]" w:date="2023-05-04T18:11:00Z"/>
                <w:rFonts w:ascii="Calibri" w:eastAsia="Times New Roman" w:hAnsi="Calibri" w:cs="Calibri"/>
                <w:color w:val="000000"/>
                <w:sz w:val="22"/>
              </w:rPr>
            </w:pPr>
            <w:del w:id="3613" w:author="Nate Bachmeier [AWS-SA]" w:date="2023-05-04T18:11:00Z">
              <w:r w:rsidRPr="00E16572" w:rsidDel="009C19DC">
                <w:rPr>
                  <w:rFonts w:ascii="Calibri" w:eastAsia="Times New Roman" w:hAnsi="Calibri" w:cs="Calibri"/>
                  <w:color w:val="000000"/>
                  <w:sz w:val="22"/>
                </w:rPr>
                <w:delText>494</w:delText>
              </w:r>
            </w:del>
          </w:p>
        </w:tc>
      </w:tr>
      <w:tr w:rsidR="00E16572" w:rsidRPr="00E16572" w:rsidDel="009C19DC" w14:paraId="2AEAF108" w14:textId="64CCEB35" w:rsidTr="00B21582">
        <w:trPr>
          <w:trHeight w:val="300"/>
          <w:del w:id="36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382EA1AA" w:rsidR="00E16572" w:rsidRPr="00B21582" w:rsidDel="009C19DC" w:rsidRDefault="00E16572" w:rsidP="00E16572">
            <w:pPr>
              <w:spacing w:line="240" w:lineRule="auto"/>
              <w:ind w:firstLine="0"/>
              <w:rPr>
                <w:del w:id="3615" w:author="Nate Bachmeier [AWS-SA]" w:date="2023-05-04T18:11:00Z"/>
                <w:rFonts w:ascii="Calibri" w:eastAsia="Times New Roman" w:hAnsi="Calibri" w:cs="Calibri"/>
                <w:b w:val="0"/>
                <w:bCs w:val="0"/>
                <w:color w:val="000000"/>
                <w:sz w:val="22"/>
              </w:rPr>
            </w:pPr>
            <w:del w:id="3616" w:author="Nate Bachmeier [AWS-SA]" w:date="2023-05-04T18:11:00Z">
              <w:r w:rsidRPr="00E16572" w:rsidDel="009C19DC">
                <w:rPr>
                  <w:rFonts w:ascii="Calibri" w:eastAsia="Times New Roman" w:hAnsi="Calibri" w:cs="Calibri"/>
                  <w:color w:val="000000"/>
                  <w:sz w:val="22"/>
                </w:rPr>
                <w:delText>tie dying</w:delText>
              </w:r>
            </w:del>
          </w:p>
        </w:tc>
        <w:tc>
          <w:tcPr>
            <w:tcW w:w="5348" w:type="dxa"/>
            <w:noWrap/>
            <w:hideMark/>
          </w:tcPr>
          <w:p w14:paraId="27ACCAC0" w14:textId="4F5757B7"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17" w:author="Nate Bachmeier [AWS-SA]" w:date="2023-05-04T18:11:00Z"/>
                <w:rFonts w:ascii="Calibri" w:eastAsia="Times New Roman" w:hAnsi="Calibri" w:cs="Calibri"/>
                <w:color w:val="000000"/>
                <w:sz w:val="22"/>
              </w:rPr>
            </w:pPr>
            <w:del w:id="3618" w:author="Nate Bachmeier [AWS-SA]" w:date="2023-05-04T18:11:00Z">
              <w:r w:rsidRPr="00E16572" w:rsidDel="009C19DC">
                <w:rPr>
                  <w:rFonts w:ascii="Calibri" w:eastAsia="Times New Roman" w:hAnsi="Calibri" w:cs="Calibri"/>
                  <w:color w:val="000000"/>
                  <w:sz w:val="22"/>
                </w:rPr>
                <w:delText>452</w:delText>
              </w:r>
            </w:del>
          </w:p>
        </w:tc>
      </w:tr>
      <w:tr w:rsidR="00E16572" w:rsidRPr="00E16572" w:rsidDel="009C19DC" w14:paraId="5095FEBD" w14:textId="70F74591" w:rsidTr="00B21582">
        <w:trPr>
          <w:cnfStyle w:val="000000100000" w:firstRow="0" w:lastRow="0" w:firstColumn="0" w:lastColumn="0" w:oddVBand="0" w:evenVBand="0" w:oddHBand="1" w:evenHBand="0" w:firstRowFirstColumn="0" w:firstRowLastColumn="0" w:lastRowFirstColumn="0" w:lastRowLastColumn="0"/>
          <w:trHeight w:val="300"/>
          <w:del w:id="36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4F8799D3" w:rsidR="00E16572" w:rsidRPr="00B21582" w:rsidDel="009C19DC" w:rsidRDefault="00E16572" w:rsidP="00E16572">
            <w:pPr>
              <w:spacing w:line="240" w:lineRule="auto"/>
              <w:ind w:firstLine="0"/>
              <w:rPr>
                <w:del w:id="3620" w:author="Nate Bachmeier [AWS-SA]" w:date="2023-05-04T18:11:00Z"/>
                <w:rFonts w:ascii="Calibri" w:eastAsia="Times New Roman" w:hAnsi="Calibri" w:cs="Calibri"/>
                <w:b w:val="0"/>
                <w:bCs w:val="0"/>
                <w:color w:val="000000"/>
                <w:sz w:val="22"/>
              </w:rPr>
            </w:pPr>
            <w:del w:id="3621" w:author="Nate Bachmeier [AWS-SA]" w:date="2023-05-04T18:11:00Z">
              <w:r w:rsidRPr="00E16572" w:rsidDel="009C19DC">
                <w:rPr>
                  <w:rFonts w:ascii="Calibri" w:eastAsia="Times New Roman" w:hAnsi="Calibri" w:cs="Calibri"/>
                  <w:color w:val="000000"/>
                  <w:sz w:val="22"/>
                </w:rPr>
                <w:delText>tightrope walking</w:delText>
              </w:r>
            </w:del>
          </w:p>
        </w:tc>
        <w:tc>
          <w:tcPr>
            <w:tcW w:w="5348" w:type="dxa"/>
            <w:noWrap/>
            <w:hideMark/>
          </w:tcPr>
          <w:p w14:paraId="7864DD98" w14:textId="486F4D5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22" w:author="Nate Bachmeier [AWS-SA]" w:date="2023-05-04T18:11:00Z"/>
                <w:rFonts w:ascii="Calibri" w:eastAsia="Times New Roman" w:hAnsi="Calibri" w:cs="Calibri"/>
                <w:color w:val="000000"/>
                <w:sz w:val="22"/>
              </w:rPr>
            </w:pPr>
            <w:del w:id="3623" w:author="Nate Bachmeier [AWS-SA]" w:date="2023-05-04T18:11:00Z">
              <w:r w:rsidRPr="00E16572" w:rsidDel="009C19DC">
                <w:rPr>
                  <w:rFonts w:ascii="Calibri" w:eastAsia="Times New Roman" w:hAnsi="Calibri" w:cs="Calibri"/>
                  <w:color w:val="000000"/>
                  <w:sz w:val="22"/>
                </w:rPr>
                <w:delText>721</w:delText>
              </w:r>
            </w:del>
          </w:p>
        </w:tc>
      </w:tr>
      <w:tr w:rsidR="00E16572" w:rsidRPr="00E16572" w:rsidDel="009C19DC" w14:paraId="22E067C0" w14:textId="4F02C07B" w:rsidTr="00B21582">
        <w:trPr>
          <w:trHeight w:val="300"/>
          <w:del w:id="36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575C210E" w:rsidR="00E16572" w:rsidRPr="00B21582" w:rsidDel="009C19DC" w:rsidRDefault="00E16572" w:rsidP="00E16572">
            <w:pPr>
              <w:spacing w:line="240" w:lineRule="auto"/>
              <w:ind w:firstLine="0"/>
              <w:rPr>
                <w:del w:id="3625" w:author="Nate Bachmeier [AWS-SA]" w:date="2023-05-04T18:11:00Z"/>
                <w:rFonts w:ascii="Calibri" w:eastAsia="Times New Roman" w:hAnsi="Calibri" w:cs="Calibri"/>
                <w:b w:val="0"/>
                <w:bCs w:val="0"/>
                <w:color w:val="000000"/>
                <w:sz w:val="22"/>
              </w:rPr>
            </w:pPr>
            <w:del w:id="3626" w:author="Nate Bachmeier [AWS-SA]" w:date="2023-05-04T18:11:00Z">
              <w:r w:rsidRPr="00E16572" w:rsidDel="009C19DC">
                <w:rPr>
                  <w:rFonts w:ascii="Calibri" w:eastAsia="Times New Roman" w:hAnsi="Calibri" w:cs="Calibri"/>
                  <w:color w:val="000000"/>
                  <w:sz w:val="22"/>
                </w:rPr>
                <w:delText>tiptoeing</w:delText>
              </w:r>
            </w:del>
          </w:p>
        </w:tc>
        <w:tc>
          <w:tcPr>
            <w:tcW w:w="5348" w:type="dxa"/>
            <w:noWrap/>
            <w:hideMark/>
          </w:tcPr>
          <w:p w14:paraId="19746F59" w14:textId="6592E25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27" w:author="Nate Bachmeier [AWS-SA]" w:date="2023-05-04T18:11:00Z"/>
                <w:rFonts w:ascii="Calibri" w:eastAsia="Times New Roman" w:hAnsi="Calibri" w:cs="Calibri"/>
                <w:color w:val="000000"/>
                <w:sz w:val="22"/>
              </w:rPr>
            </w:pPr>
            <w:del w:id="3628" w:author="Nate Bachmeier [AWS-SA]" w:date="2023-05-04T18:11:00Z">
              <w:r w:rsidRPr="00E16572" w:rsidDel="009C19DC">
                <w:rPr>
                  <w:rFonts w:ascii="Calibri" w:eastAsia="Times New Roman" w:hAnsi="Calibri" w:cs="Calibri"/>
                  <w:color w:val="000000"/>
                  <w:sz w:val="22"/>
                </w:rPr>
                <w:delText>479</w:delText>
              </w:r>
            </w:del>
          </w:p>
        </w:tc>
      </w:tr>
      <w:tr w:rsidR="00E16572" w:rsidRPr="00E16572" w:rsidDel="009C19DC" w14:paraId="6133813F" w14:textId="559C7CE1" w:rsidTr="00B21582">
        <w:trPr>
          <w:cnfStyle w:val="000000100000" w:firstRow="0" w:lastRow="0" w:firstColumn="0" w:lastColumn="0" w:oddVBand="0" w:evenVBand="0" w:oddHBand="1" w:evenHBand="0" w:firstRowFirstColumn="0" w:firstRowLastColumn="0" w:lastRowFirstColumn="0" w:lastRowLastColumn="0"/>
          <w:trHeight w:val="300"/>
          <w:del w:id="36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6E8666C6" w:rsidR="00E16572" w:rsidRPr="00B21582" w:rsidDel="009C19DC" w:rsidRDefault="00E16572" w:rsidP="00E16572">
            <w:pPr>
              <w:spacing w:line="240" w:lineRule="auto"/>
              <w:ind w:firstLine="0"/>
              <w:rPr>
                <w:del w:id="3630" w:author="Nate Bachmeier [AWS-SA]" w:date="2023-05-04T18:11:00Z"/>
                <w:rFonts w:ascii="Calibri" w:eastAsia="Times New Roman" w:hAnsi="Calibri" w:cs="Calibri"/>
                <w:b w:val="0"/>
                <w:bCs w:val="0"/>
                <w:color w:val="000000"/>
                <w:sz w:val="22"/>
              </w:rPr>
            </w:pPr>
            <w:del w:id="3631" w:author="Nate Bachmeier [AWS-SA]" w:date="2023-05-04T18:11:00Z">
              <w:r w:rsidRPr="00E16572" w:rsidDel="009C19DC">
                <w:rPr>
                  <w:rFonts w:ascii="Calibri" w:eastAsia="Times New Roman" w:hAnsi="Calibri" w:cs="Calibri"/>
                  <w:color w:val="000000"/>
                  <w:sz w:val="22"/>
                </w:rPr>
                <w:delText>tobogganing</w:delText>
              </w:r>
            </w:del>
          </w:p>
        </w:tc>
        <w:tc>
          <w:tcPr>
            <w:tcW w:w="5348" w:type="dxa"/>
            <w:noWrap/>
            <w:hideMark/>
          </w:tcPr>
          <w:p w14:paraId="0A1BA271" w14:textId="6A9AF45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32" w:author="Nate Bachmeier [AWS-SA]" w:date="2023-05-04T18:11:00Z"/>
                <w:rFonts w:ascii="Calibri" w:eastAsia="Times New Roman" w:hAnsi="Calibri" w:cs="Calibri"/>
                <w:color w:val="000000"/>
                <w:sz w:val="22"/>
              </w:rPr>
            </w:pPr>
            <w:del w:id="3633" w:author="Nate Bachmeier [AWS-SA]" w:date="2023-05-04T18:11:00Z">
              <w:r w:rsidRPr="00E16572" w:rsidDel="009C19DC">
                <w:rPr>
                  <w:rFonts w:ascii="Calibri" w:eastAsia="Times New Roman" w:hAnsi="Calibri" w:cs="Calibri"/>
                  <w:color w:val="000000"/>
                  <w:sz w:val="22"/>
                </w:rPr>
                <w:delText>812</w:delText>
              </w:r>
            </w:del>
          </w:p>
        </w:tc>
      </w:tr>
      <w:tr w:rsidR="00E16572" w:rsidRPr="00E16572" w:rsidDel="009C19DC" w14:paraId="3C84DF03" w14:textId="33E637E3" w:rsidTr="00B21582">
        <w:trPr>
          <w:trHeight w:val="300"/>
          <w:del w:id="36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28FFBCCD" w:rsidR="00E16572" w:rsidRPr="00B21582" w:rsidDel="009C19DC" w:rsidRDefault="00E16572" w:rsidP="00E16572">
            <w:pPr>
              <w:spacing w:line="240" w:lineRule="auto"/>
              <w:ind w:firstLine="0"/>
              <w:rPr>
                <w:del w:id="3635" w:author="Nate Bachmeier [AWS-SA]" w:date="2023-05-04T18:11:00Z"/>
                <w:rFonts w:ascii="Calibri" w:eastAsia="Times New Roman" w:hAnsi="Calibri" w:cs="Calibri"/>
                <w:b w:val="0"/>
                <w:bCs w:val="0"/>
                <w:color w:val="000000"/>
                <w:sz w:val="22"/>
              </w:rPr>
            </w:pPr>
            <w:del w:id="3636" w:author="Nate Bachmeier [AWS-SA]" w:date="2023-05-04T18:11:00Z">
              <w:r w:rsidRPr="00E16572" w:rsidDel="009C19DC">
                <w:rPr>
                  <w:rFonts w:ascii="Calibri" w:eastAsia="Times New Roman" w:hAnsi="Calibri" w:cs="Calibri"/>
                  <w:color w:val="000000"/>
                  <w:sz w:val="22"/>
                </w:rPr>
                <w:delText>tossing coin</w:delText>
              </w:r>
            </w:del>
          </w:p>
        </w:tc>
        <w:tc>
          <w:tcPr>
            <w:tcW w:w="5348" w:type="dxa"/>
            <w:noWrap/>
            <w:hideMark/>
          </w:tcPr>
          <w:p w14:paraId="593E0CFB" w14:textId="304721B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37" w:author="Nate Bachmeier [AWS-SA]" w:date="2023-05-04T18:11:00Z"/>
                <w:rFonts w:ascii="Calibri" w:eastAsia="Times New Roman" w:hAnsi="Calibri" w:cs="Calibri"/>
                <w:color w:val="000000"/>
                <w:sz w:val="22"/>
              </w:rPr>
            </w:pPr>
            <w:del w:id="3638"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0F462B2A" w14:textId="719C8E8A" w:rsidTr="00B21582">
        <w:trPr>
          <w:cnfStyle w:val="000000100000" w:firstRow="0" w:lastRow="0" w:firstColumn="0" w:lastColumn="0" w:oddVBand="0" w:evenVBand="0" w:oddHBand="1" w:evenHBand="0" w:firstRowFirstColumn="0" w:firstRowLastColumn="0" w:lastRowFirstColumn="0" w:lastRowLastColumn="0"/>
          <w:trHeight w:val="300"/>
          <w:del w:id="36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2D7E0D62" w:rsidR="00E16572" w:rsidRPr="00B21582" w:rsidDel="009C19DC" w:rsidRDefault="00E16572" w:rsidP="00E16572">
            <w:pPr>
              <w:spacing w:line="240" w:lineRule="auto"/>
              <w:ind w:firstLine="0"/>
              <w:rPr>
                <w:del w:id="3640" w:author="Nate Bachmeier [AWS-SA]" w:date="2023-05-04T18:11:00Z"/>
                <w:rFonts w:ascii="Calibri" w:eastAsia="Times New Roman" w:hAnsi="Calibri" w:cs="Calibri"/>
                <w:b w:val="0"/>
                <w:bCs w:val="0"/>
                <w:color w:val="000000"/>
                <w:sz w:val="22"/>
              </w:rPr>
            </w:pPr>
            <w:del w:id="3641" w:author="Nate Bachmeier [AWS-SA]" w:date="2023-05-04T18:11:00Z">
              <w:r w:rsidRPr="00E16572" w:rsidDel="009C19DC">
                <w:rPr>
                  <w:rFonts w:ascii="Calibri" w:eastAsia="Times New Roman" w:hAnsi="Calibri" w:cs="Calibri"/>
                  <w:color w:val="000000"/>
                  <w:sz w:val="22"/>
                </w:rPr>
                <w:delText>tossing salad</w:delText>
              </w:r>
            </w:del>
          </w:p>
        </w:tc>
        <w:tc>
          <w:tcPr>
            <w:tcW w:w="5348" w:type="dxa"/>
            <w:noWrap/>
            <w:hideMark/>
          </w:tcPr>
          <w:p w14:paraId="6565D917" w14:textId="0290370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42" w:author="Nate Bachmeier [AWS-SA]" w:date="2023-05-04T18:11:00Z"/>
                <w:rFonts w:ascii="Calibri" w:eastAsia="Times New Roman" w:hAnsi="Calibri" w:cs="Calibri"/>
                <w:color w:val="000000"/>
                <w:sz w:val="22"/>
              </w:rPr>
            </w:pPr>
            <w:del w:id="3643" w:author="Nate Bachmeier [AWS-SA]" w:date="2023-05-04T18:11:00Z">
              <w:r w:rsidRPr="00E16572" w:rsidDel="009C19DC">
                <w:rPr>
                  <w:rFonts w:ascii="Calibri" w:eastAsia="Times New Roman" w:hAnsi="Calibri" w:cs="Calibri"/>
                  <w:color w:val="000000"/>
                  <w:sz w:val="22"/>
                </w:rPr>
                <w:delText>493</w:delText>
              </w:r>
            </w:del>
          </w:p>
        </w:tc>
      </w:tr>
      <w:tr w:rsidR="00E16572" w:rsidRPr="00E16572" w:rsidDel="009C19DC" w14:paraId="57569C8B" w14:textId="1E75BFD8" w:rsidTr="00B21582">
        <w:trPr>
          <w:trHeight w:val="300"/>
          <w:del w:id="36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2E61DD25" w:rsidR="00E16572" w:rsidRPr="00B21582" w:rsidDel="009C19DC" w:rsidRDefault="00E16572" w:rsidP="00E16572">
            <w:pPr>
              <w:spacing w:line="240" w:lineRule="auto"/>
              <w:ind w:firstLine="0"/>
              <w:rPr>
                <w:del w:id="3645" w:author="Nate Bachmeier [AWS-SA]" w:date="2023-05-04T18:11:00Z"/>
                <w:rFonts w:ascii="Calibri" w:eastAsia="Times New Roman" w:hAnsi="Calibri" w:cs="Calibri"/>
                <w:b w:val="0"/>
                <w:bCs w:val="0"/>
                <w:color w:val="000000"/>
                <w:sz w:val="22"/>
              </w:rPr>
            </w:pPr>
            <w:del w:id="3646" w:author="Nate Bachmeier [AWS-SA]" w:date="2023-05-04T18:11:00Z">
              <w:r w:rsidRPr="00E16572" w:rsidDel="009C19DC">
                <w:rPr>
                  <w:rFonts w:ascii="Calibri" w:eastAsia="Times New Roman" w:hAnsi="Calibri" w:cs="Calibri"/>
                  <w:color w:val="000000"/>
                  <w:sz w:val="22"/>
                </w:rPr>
                <w:delText>training dog</w:delText>
              </w:r>
            </w:del>
          </w:p>
        </w:tc>
        <w:tc>
          <w:tcPr>
            <w:tcW w:w="5348" w:type="dxa"/>
            <w:noWrap/>
            <w:hideMark/>
          </w:tcPr>
          <w:p w14:paraId="23498A98" w14:textId="39EEEFE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47" w:author="Nate Bachmeier [AWS-SA]" w:date="2023-05-04T18:11:00Z"/>
                <w:rFonts w:ascii="Calibri" w:eastAsia="Times New Roman" w:hAnsi="Calibri" w:cs="Calibri"/>
                <w:color w:val="000000"/>
                <w:sz w:val="22"/>
              </w:rPr>
            </w:pPr>
            <w:del w:id="3648" w:author="Nate Bachmeier [AWS-SA]" w:date="2023-05-04T18:11:00Z">
              <w:r w:rsidRPr="00E16572" w:rsidDel="009C19DC">
                <w:rPr>
                  <w:rFonts w:ascii="Calibri" w:eastAsia="Times New Roman" w:hAnsi="Calibri" w:cs="Calibri"/>
                  <w:color w:val="000000"/>
                  <w:sz w:val="22"/>
                </w:rPr>
                <w:delText>644</w:delText>
              </w:r>
            </w:del>
          </w:p>
        </w:tc>
      </w:tr>
      <w:tr w:rsidR="00E16572" w:rsidRPr="00E16572" w:rsidDel="009C19DC" w14:paraId="2D66BAAC" w14:textId="2D091611" w:rsidTr="00B21582">
        <w:trPr>
          <w:cnfStyle w:val="000000100000" w:firstRow="0" w:lastRow="0" w:firstColumn="0" w:lastColumn="0" w:oddVBand="0" w:evenVBand="0" w:oddHBand="1" w:evenHBand="0" w:firstRowFirstColumn="0" w:firstRowLastColumn="0" w:lastRowFirstColumn="0" w:lastRowLastColumn="0"/>
          <w:trHeight w:val="300"/>
          <w:del w:id="36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04B197E9" w:rsidR="00E16572" w:rsidRPr="00B21582" w:rsidDel="009C19DC" w:rsidRDefault="00E16572" w:rsidP="00E16572">
            <w:pPr>
              <w:spacing w:line="240" w:lineRule="auto"/>
              <w:ind w:firstLine="0"/>
              <w:rPr>
                <w:del w:id="3650" w:author="Nate Bachmeier [AWS-SA]" w:date="2023-05-04T18:11:00Z"/>
                <w:rFonts w:ascii="Calibri" w:eastAsia="Times New Roman" w:hAnsi="Calibri" w:cs="Calibri"/>
                <w:b w:val="0"/>
                <w:bCs w:val="0"/>
                <w:color w:val="000000"/>
                <w:sz w:val="22"/>
              </w:rPr>
            </w:pPr>
            <w:del w:id="3651" w:author="Nate Bachmeier [AWS-SA]" w:date="2023-05-04T18:11:00Z">
              <w:r w:rsidRPr="00E16572" w:rsidDel="009C19DC">
                <w:rPr>
                  <w:rFonts w:ascii="Calibri" w:eastAsia="Times New Roman" w:hAnsi="Calibri" w:cs="Calibri"/>
                  <w:color w:val="000000"/>
                  <w:sz w:val="22"/>
                </w:rPr>
                <w:delText>trapezing</w:delText>
              </w:r>
            </w:del>
          </w:p>
        </w:tc>
        <w:tc>
          <w:tcPr>
            <w:tcW w:w="5348" w:type="dxa"/>
            <w:noWrap/>
            <w:hideMark/>
          </w:tcPr>
          <w:p w14:paraId="60C62AD9" w14:textId="7F63A6F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52" w:author="Nate Bachmeier [AWS-SA]" w:date="2023-05-04T18:11:00Z"/>
                <w:rFonts w:ascii="Calibri" w:eastAsia="Times New Roman" w:hAnsi="Calibri" w:cs="Calibri"/>
                <w:color w:val="000000"/>
                <w:sz w:val="22"/>
              </w:rPr>
            </w:pPr>
            <w:del w:id="3653" w:author="Nate Bachmeier [AWS-SA]" w:date="2023-05-04T18:11:00Z">
              <w:r w:rsidRPr="00E16572" w:rsidDel="009C19DC">
                <w:rPr>
                  <w:rFonts w:ascii="Calibri" w:eastAsia="Times New Roman" w:hAnsi="Calibri" w:cs="Calibri"/>
                  <w:color w:val="000000"/>
                  <w:sz w:val="22"/>
                </w:rPr>
                <w:delText>561</w:delText>
              </w:r>
            </w:del>
          </w:p>
        </w:tc>
      </w:tr>
      <w:tr w:rsidR="00E16572" w:rsidRPr="00E16572" w:rsidDel="009C19DC" w14:paraId="5CE97551" w14:textId="4F6F8105" w:rsidTr="00B21582">
        <w:trPr>
          <w:trHeight w:val="300"/>
          <w:del w:id="36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322FD5E3" w:rsidR="00E16572" w:rsidRPr="00B21582" w:rsidDel="009C19DC" w:rsidRDefault="00E16572" w:rsidP="00E16572">
            <w:pPr>
              <w:spacing w:line="240" w:lineRule="auto"/>
              <w:ind w:firstLine="0"/>
              <w:rPr>
                <w:del w:id="3655" w:author="Nate Bachmeier [AWS-SA]" w:date="2023-05-04T18:11:00Z"/>
                <w:rFonts w:ascii="Calibri" w:eastAsia="Times New Roman" w:hAnsi="Calibri" w:cs="Calibri"/>
                <w:b w:val="0"/>
                <w:bCs w:val="0"/>
                <w:color w:val="000000"/>
                <w:sz w:val="22"/>
              </w:rPr>
            </w:pPr>
            <w:del w:id="3656" w:author="Nate Bachmeier [AWS-SA]" w:date="2023-05-04T18:11:00Z">
              <w:r w:rsidRPr="00E16572" w:rsidDel="009C19DC">
                <w:rPr>
                  <w:rFonts w:ascii="Calibri" w:eastAsia="Times New Roman" w:hAnsi="Calibri" w:cs="Calibri"/>
                  <w:color w:val="000000"/>
                  <w:sz w:val="22"/>
                </w:rPr>
                <w:delText>treating wood</w:delText>
              </w:r>
            </w:del>
          </w:p>
        </w:tc>
        <w:tc>
          <w:tcPr>
            <w:tcW w:w="5348" w:type="dxa"/>
            <w:noWrap/>
            <w:hideMark/>
          </w:tcPr>
          <w:p w14:paraId="75CD37FA" w14:textId="12472BF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57" w:author="Nate Bachmeier [AWS-SA]" w:date="2023-05-04T18:11:00Z"/>
                <w:rFonts w:ascii="Calibri" w:eastAsia="Times New Roman" w:hAnsi="Calibri" w:cs="Calibri"/>
                <w:color w:val="000000"/>
                <w:sz w:val="22"/>
              </w:rPr>
            </w:pPr>
            <w:del w:id="3658" w:author="Nate Bachmeier [AWS-SA]" w:date="2023-05-04T18:11:00Z">
              <w:r w:rsidRPr="00E16572" w:rsidDel="009C19DC">
                <w:rPr>
                  <w:rFonts w:ascii="Calibri" w:eastAsia="Times New Roman" w:hAnsi="Calibri" w:cs="Calibri"/>
                  <w:color w:val="000000"/>
                  <w:sz w:val="22"/>
                </w:rPr>
                <w:delText>507</w:delText>
              </w:r>
            </w:del>
          </w:p>
        </w:tc>
      </w:tr>
      <w:tr w:rsidR="00E16572" w:rsidRPr="00E16572" w:rsidDel="009C19DC" w14:paraId="4A275888" w14:textId="53E0F6F5" w:rsidTr="00B21582">
        <w:trPr>
          <w:cnfStyle w:val="000000100000" w:firstRow="0" w:lastRow="0" w:firstColumn="0" w:lastColumn="0" w:oddVBand="0" w:evenVBand="0" w:oddHBand="1" w:evenHBand="0" w:firstRowFirstColumn="0" w:firstRowLastColumn="0" w:lastRowFirstColumn="0" w:lastRowLastColumn="0"/>
          <w:trHeight w:val="300"/>
          <w:del w:id="36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648FF173" w:rsidR="00E16572" w:rsidRPr="00B21582" w:rsidDel="009C19DC" w:rsidRDefault="00E16572" w:rsidP="00E16572">
            <w:pPr>
              <w:spacing w:line="240" w:lineRule="auto"/>
              <w:ind w:firstLine="0"/>
              <w:rPr>
                <w:del w:id="3660" w:author="Nate Bachmeier [AWS-SA]" w:date="2023-05-04T18:11:00Z"/>
                <w:rFonts w:ascii="Calibri" w:eastAsia="Times New Roman" w:hAnsi="Calibri" w:cs="Calibri"/>
                <w:b w:val="0"/>
                <w:bCs w:val="0"/>
                <w:color w:val="000000"/>
                <w:sz w:val="22"/>
              </w:rPr>
            </w:pPr>
            <w:del w:id="3661" w:author="Nate Bachmeier [AWS-SA]" w:date="2023-05-04T18:11:00Z">
              <w:r w:rsidRPr="00E16572" w:rsidDel="009C19DC">
                <w:rPr>
                  <w:rFonts w:ascii="Calibri" w:eastAsia="Times New Roman" w:hAnsi="Calibri" w:cs="Calibri"/>
                  <w:color w:val="000000"/>
                  <w:sz w:val="22"/>
                </w:rPr>
                <w:delText>trimming or shaving beard</w:delText>
              </w:r>
            </w:del>
          </w:p>
        </w:tc>
        <w:tc>
          <w:tcPr>
            <w:tcW w:w="5348" w:type="dxa"/>
            <w:noWrap/>
            <w:hideMark/>
          </w:tcPr>
          <w:p w14:paraId="46E494A5" w14:textId="78D30E8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62" w:author="Nate Bachmeier [AWS-SA]" w:date="2023-05-04T18:11:00Z"/>
                <w:rFonts w:ascii="Calibri" w:eastAsia="Times New Roman" w:hAnsi="Calibri" w:cs="Calibri"/>
                <w:color w:val="000000"/>
                <w:sz w:val="22"/>
              </w:rPr>
            </w:pPr>
            <w:del w:id="3663" w:author="Nate Bachmeier [AWS-SA]" w:date="2023-05-04T18:11:00Z">
              <w:r w:rsidRPr="00E16572" w:rsidDel="009C19DC">
                <w:rPr>
                  <w:rFonts w:ascii="Calibri" w:eastAsia="Times New Roman" w:hAnsi="Calibri" w:cs="Calibri"/>
                  <w:color w:val="000000"/>
                  <w:sz w:val="22"/>
                </w:rPr>
                <w:delText>723</w:delText>
              </w:r>
            </w:del>
          </w:p>
        </w:tc>
      </w:tr>
      <w:tr w:rsidR="00E16572" w:rsidRPr="00E16572" w:rsidDel="009C19DC" w14:paraId="1ECA50F8" w14:textId="4465E4AD" w:rsidTr="00B21582">
        <w:trPr>
          <w:trHeight w:val="300"/>
          <w:del w:id="36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5404182C" w:rsidR="00E16572" w:rsidRPr="00B21582" w:rsidDel="009C19DC" w:rsidRDefault="00E16572" w:rsidP="00E16572">
            <w:pPr>
              <w:spacing w:line="240" w:lineRule="auto"/>
              <w:ind w:firstLine="0"/>
              <w:rPr>
                <w:del w:id="3665" w:author="Nate Bachmeier [AWS-SA]" w:date="2023-05-04T18:11:00Z"/>
                <w:rFonts w:ascii="Calibri" w:eastAsia="Times New Roman" w:hAnsi="Calibri" w:cs="Calibri"/>
                <w:b w:val="0"/>
                <w:bCs w:val="0"/>
                <w:color w:val="000000"/>
                <w:sz w:val="22"/>
              </w:rPr>
            </w:pPr>
            <w:del w:id="3666" w:author="Nate Bachmeier [AWS-SA]" w:date="2023-05-04T18:11:00Z">
              <w:r w:rsidRPr="00E16572" w:rsidDel="009C19DC">
                <w:rPr>
                  <w:rFonts w:ascii="Calibri" w:eastAsia="Times New Roman" w:hAnsi="Calibri" w:cs="Calibri"/>
                  <w:color w:val="000000"/>
                  <w:sz w:val="22"/>
                </w:rPr>
                <w:delText>trimming shrubs</w:delText>
              </w:r>
            </w:del>
          </w:p>
        </w:tc>
        <w:tc>
          <w:tcPr>
            <w:tcW w:w="5348" w:type="dxa"/>
            <w:noWrap/>
            <w:hideMark/>
          </w:tcPr>
          <w:p w14:paraId="52F1BC1C" w14:textId="3B303B7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67" w:author="Nate Bachmeier [AWS-SA]" w:date="2023-05-04T18:11:00Z"/>
                <w:rFonts w:ascii="Calibri" w:eastAsia="Times New Roman" w:hAnsi="Calibri" w:cs="Calibri"/>
                <w:color w:val="000000"/>
                <w:sz w:val="22"/>
              </w:rPr>
            </w:pPr>
            <w:del w:id="3668" w:author="Nate Bachmeier [AWS-SA]" w:date="2023-05-04T18:11:00Z">
              <w:r w:rsidRPr="00E16572" w:rsidDel="009C19DC">
                <w:rPr>
                  <w:rFonts w:ascii="Calibri" w:eastAsia="Times New Roman" w:hAnsi="Calibri" w:cs="Calibri"/>
                  <w:color w:val="000000"/>
                  <w:sz w:val="22"/>
                </w:rPr>
                <w:delText>508</w:delText>
              </w:r>
            </w:del>
          </w:p>
        </w:tc>
      </w:tr>
      <w:tr w:rsidR="00E16572" w:rsidRPr="00E16572" w:rsidDel="009C19DC" w14:paraId="7D56D898" w14:textId="0E3AD157" w:rsidTr="00B21582">
        <w:trPr>
          <w:cnfStyle w:val="000000100000" w:firstRow="0" w:lastRow="0" w:firstColumn="0" w:lastColumn="0" w:oddVBand="0" w:evenVBand="0" w:oddHBand="1" w:evenHBand="0" w:firstRowFirstColumn="0" w:firstRowLastColumn="0" w:lastRowFirstColumn="0" w:lastRowLastColumn="0"/>
          <w:trHeight w:val="300"/>
          <w:del w:id="36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40F29AC2" w:rsidR="00E16572" w:rsidRPr="00B21582" w:rsidDel="009C19DC" w:rsidRDefault="00E16572" w:rsidP="00E16572">
            <w:pPr>
              <w:spacing w:line="240" w:lineRule="auto"/>
              <w:ind w:firstLine="0"/>
              <w:rPr>
                <w:del w:id="3670" w:author="Nate Bachmeier [AWS-SA]" w:date="2023-05-04T18:11:00Z"/>
                <w:rFonts w:ascii="Calibri" w:eastAsia="Times New Roman" w:hAnsi="Calibri" w:cs="Calibri"/>
                <w:b w:val="0"/>
                <w:bCs w:val="0"/>
                <w:color w:val="000000"/>
                <w:sz w:val="22"/>
              </w:rPr>
            </w:pPr>
            <w:del w:id="3671" w:author="Nate Bachmeier [AWS-SA]" w:date="2023-05-04T18:11:00Z">
              <w:r w:rsidRPr="00E16572" w:rsidDel="009C19DC">
                <w:rPr>
                  <w:rFonts w:ascii="Calibri" w:eastAsia="Times New Roman" w:hAnsi="Calibri" w:cs="Calibri"/>
                  <w:color w:val="000000"/>
                  <w:sz w:val="22"/>
                </w:rPr>
                <w:delText>trimming trees</w:delText>
              </w:r>
            </w:del>
          </w:p>
        </w:tc>
        <w:tc>
          <w:tcPr>
            <w:tcW w:w="5348" w:type="dxa"/>
            <w:noWrap/>
            <w:hideMark/>
          </w:tcPr>
          <w:p w14:paraId="210FFC82" w14:textId="33C7ACB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72" w:author="Nate Bachmeier [AWS-SA]" w:date="2023-05-04T18:11:00Z"/>
                <w:rFonts w:ascii="Calibri" w:eastAsia="Times New Roman" w:hAnsi="Calibri" w:cs="Calibri"/>
                <w:color w:val="000000"/>
                <w:sz w:val="22"/>
              </w:rPr>
            </w:pPr>
            <w:del w:id="3673" w:author="Nate Bachmeier [AWS-SA]" w:date="2023-05-04T18:11:00Z">
              <w:r w:rsidRPr="00E16572" w:rsidDel="009C19DC">
                <w:rPr>
                  <w:rFonts w:ascii="Calibri" w:eastAsia="Times New Roman" w:hAnsi="Calibri" w:cs="Calibri"/>
                  <w:color w:val="000000"/>
                  <w:sz w:val="22"/>
                </w:rPr>
                <w:delText>688</w:delText>
              </w:r>
            </w:del>
          </w:p>
        </w:tc>
      </w:tr>
      <w:tr w:rsidR="00E16572" w:rsidRPr="00E16572" w:rsidDel="009C19DC" w14:paraId="010B61E5" w14:textId="47D42FBA" w:rsidTr="00B21582">
        <w:trPr>
          <w:trHeight w:val="300"/>
          <w:del w:id="36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4BB0C7C9" w:rsidR="00E16572" w:rsidRPr="00B21582" w:rsidDel="009C19DC" w:rsidRDefault="00E16572" w:rsidP="00E16572">
            <w:pPr>
              <w:spacing w:line="240" w:lineRule="auto"/>
              <w:ind w:firstLine="0"/>
              <w:rPr>
                <w:del w:id="3675" w:author="Nate Bachmeier [AWS-SA]" w:date="2023-05-04T18:11:00Z"/>
                <w:rFonts w:ascii="Calibri" w:eastAsia="Times New Roman" w:hAnsi="Calibri" w:cs="Calibri"/>
                <w:b w:val="0"/>
                <w:bCs w:val="0"/>
                <w:color w:val="000000"/>
                <w:sz w:val="22"/>
              </w:rPr>
            </w:pPr>
            <w:del w:id="3676" w:author="Nate Bachmeier [AWS-SA]" w:date="2023-05-04T18:11:00Z">
              <w:r w:rsidRPr="00E16572" w:rsidDel="009C19DC">
                <w:rPr>
                  <w:rFonts w:ascii="Calibri" w:eastAsia="Times New Roman" w:hAnsi="Calibri" w:cs="Calibri"/>
                  <w:color w:val="000000"/>
                  <w:sz w:val="22"/>
                </w:rPr>
                <w:delText>triple jump</w:delText>
              </w:r>
            </w:del>
          </w:p>
        </w:tc>
        <w:tc>
          <w:tcPr>
            <w:tcW w:w="5348" w:type="dxa"/>
            <w:noWrap/>
            <w:hideMark/>
          </w:tcPr>
          <w:p w14:paraId="76CF12A6" w14:textId="446DEAC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77" w:author="Nate Bachmeier [AWS-SA]" w:date="2023-05-04T18:11:00Z"/>
                <w:rFonts w:ascii="Calibri" w:eastAsia="Times New Roman" w:hAnsi="Calibri" w:cs="Calibri"/>
                <w:color w:val="000000"/>
                <w:sz w:val="22"/>
              </w:rPr>
            </w:pPr>
            <w:del w:id="3678" w:author="Nate Bachmeier [AWS-SA]" w:date="2023-05-04T18:11:00Z">
              <w:r w:rsidRPr="00E16572" w:rsidDel="009C19DC">
                <w:rPr>
                  <w:rFonts w:ascii="Calibri" w:eastAsia="Times New Roman" w:hAnsi="Calibri" w:cs="Calibri"/>
                  <w:color w:val="000000"/>
                  <w:sz w:val="22"/>
                </w:rPr>
                <w:delText>818</w:delText>
              </w:r>
            </w:del>
          </w:p>
        </w:tc>
      </w:tr>
      <w:tr w:rsidR="00E16572" w:rsidRPr="00E16572" w:rsidDel="009C19DC" w14:paraId="2C79E453" w14:textId="705B3B50" w:rsidTr="00B21582">
        <w:trPr>
          <w:cnfStyle w:val="000000100000" w:firstRow="0" w:lastRow="0" w:firstColumn="0" w:lastColumn="0" w:oddVBand="0" w:evenVBand="0" w:oddHBand="1" w:evenHBand="0" w:firstRowFirstColumn="0" w:firstRowLastColumn="0" w:lastRowFirstColumn="0" w:lastRowLastColumn="0"/>
          <w:trHeight w:val="300"/>
          <w:del w:id="36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23BA9206" w:rsidR="00E16572" w:rsidRPr="00B21582" w:rsidDel="009C19DC" w:rsidRDefault="00E16572" w:rsidP="00E16572">
            <w:pPr>
              <w:spacing w:line="240" w:lineRule="auto"/>
              <w:ind w:firstLine="0"/>
              <w:rPr>
                <w:del w:id="3680" w:author="Nate Bachmeier [AWS-SA]" w:date="2023-05-04T18:11:00Z"/>
                <w:rFonts w:ascii="Calibri" w:eastAsia="Times New Roman" w:hAnsi="Calibri" w:cs="Calibri"/>
                <w:b w:val="0"/>
                <w:bCs w:val="0"/>
                <w:color w:val="000000"/>
                <w:sz w:val="22"/>
              </w:rPr>
            </w:pPr>
            <w:del w:id="3681" w:author="Nate Bachmeier [AWS-SA]" w:date="2023-05-04T18:11:00Z">
              <w:r w:rsidRPr="00E16572" w:rsidDel="009C19DC">
                <w:rPr>
                  <w:rFonts w:ascii="Calibri" w:eastAsia="Times New Roman" w:hAnsi="Calibri" w:cs="Calibri"/>
                  <w:color w:val="000000"/>
                  <w:sz w:val="22"/>
                </w:rPr>
                <w:delText>twiddling fingers</w:delText>
              </w:r>
            </w:del>
          </w:p>
        </w:tc>
        <w:tc>
          <w:tcPr>
            <w:tcW w:w="5348" w:type="dxa"/>
            <w:noWrap/>
            <w:hideMark/>
          </w:tcPr>
          <w:p w14:paraId="0CC99586" w14:textId="2E5AE6F6"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82" w:author="Nate Bachmeier [AWS-SA]" w:date="2023-05-04T18:11:00Z"/>
                <w:rFonts w:ascii="Calibri" w:eastAsia="Times New Roman" w:hAnsi="Calibri" w:cs="Calibri"/>
                <w:color w:val="000000"/>
                <w:sz w:val="22"/>
              </w:rPr>
            </w:pPr>
            <w:del w:id="3683" w:author="Nate Bachmeier [AWS-SA]" w:date="2023-05-04T18:11:00Z">
              <w:r w:rsidRPr="00E16572" w:rsidDel="009C19DC">
                <w:rPr>
                  <w:rFonts w:ascii="Calibri" w:eastAsia="Times New Roman" w:hAnsi="Calibri" w:cs="Calibri"/>
                  <w:color w:val="000000"/>
                  <w:sz w:val="22"/>
                </w:rPr>
                <w:delText>489</w:delText>
              </w:r>
            </w:del>
          </w:p>
        </w:tc>
      </w:tr>
      <w:tr w:rsidR="00E16572" w:rsidRPr="00E16572" w:rsidDel="009C19DC" w14:paraId="69F3D457" w14:textId="07D87DB9" w:rsidTr="00B21582">
        <w:trPr>
          <w:trHeight w:val="300"/>
          <w:del w:id="36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3ED26B12" w:rsidR="00E16572" w:rsidRPr="00B21582" w:rsidDel="009C19DC" w:rsidRDefault="00E16572" w:rsidP="00E16572">
            <w:pPr>
              <w:spacing w:line="240" w:lineRule="auto"/>
              <w:ind w:firstLine="0"/>
              <w:rPr>
                <w:del w:id="3685" w:author="Nate Bachmeier [AWS-SA]" w:date="2023-05-04T18:11:00Z"/>
                <w:rFonts w:ascii="Calibri" w:eastAsia="Times New Roman" w:hAnsi="Calibri" w:cs="Calibri"/>
                <w:b w:val="0"/>
                <w:bCs w:val="0"/>
                <w:color w:val="000000"/>
                <w:sz w:val="22"/>
              </w:rPr>
            </w:pPr>
            <w:del w:id="3686" w:author="Nate Bachmeier [AWS-SA]" w:date="2023-05-04T18:11:00Z">
              <w:r w:rsidRPr="00E16572" w:rsidDel="009C19DC">
                <w:rPr>
                  <w:rFonts w:ascii="Calibri" w:eastAsia="Times New Roman" w:hAnsi="Calibri" w:cs="Calibri"/>
                  <w:color w:val="000000"/>
                  <w:sz w:val="22"/>
                </w:rPr>
                <w:delText>tying bow tie</w:delText>
              </w:r>
            </w:del>
          </w:p>
        </w:tc>
        <w:tc>
          <w:tcPr>
            <w:tcW w:w="5348" w:type="dxa"/>
            <w:noWrap/>
            <w:hideMark/>
          </w:tcPr>
          <w:p w14:paraId="36C97755" w14:textId="3E70C8E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87" w:author="Nate Bachmeier [AWS-SA]" w:date="2023-05-04T18:11:00Z"/>
                <w:rFonts w:ascii="Calibri" w:eastAsia="Times New Roman" w:hAnsi="Calibri" w:cs="Calibri"/>
                <w:color w:val="000000"/>
                <w:sz w:val="22"/>
              </w:rPr>
            </w:pPr>
            <w:del w:id="3688" w:author="Nate Bachmeier [AWS-SA]" w:date="2023-05-04T18:11:00Z">
              <w:r w:rsidRPr="00E16572" w:rsidDel="009C19DC">
                <w:rPr>
                  <w:rFonts w:ascii="Calibri" w:eastAsia="Times New Roman" w:hAnsi="Calibri" w:cs="Calibri"/>
                  <w:color w:val="000000"/>
                  <w:sz w:val="22"/>
                </w:rPr>
                <w:delText>630</w:delText>
              </w:r>
            </w:del>
          </w:p>
        </w:tc>
      </w:tr>
      <w:tr w:rsidR="00E16572" w:rsidRPr="00E16572" w:rsidDel="009C19DC" w14:paraId="51DF0B4A" w14:textId="548B9048" w:rsidTr="00B21582">
        <w:trPr>
          <w:cnfStyle w:val="000000100000" w:firstRow="0" w:lastRow="0" w:firstColumn="0" w:lastColumn="0" w:oddVBand="0" w:evenVBand="0" w:oddHBand="1" w:evenHBand="0" w:firstRowFirstColumn="0" w:firstRowLastColumn="0" w:lastRowFirstColumn="0" w:lastRowLastColumn="0"/>
          <w:trHeight w:val="300"/>
          <w:del w:id="36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36A06916" w:rsidR="00E16572" w:rsidRPr="00B21582" w:rsidDel="009C19DC" w:rsidRDefault="00E16572" w:rsidP="00E16572">
            <w:pPr>
              <w:spacing w:line="240" w:lineRule="auto"/>
              <w:ind w:firstLine="0"/>
              <w:rPr>
                <w:del w:id="3690" w:author="Nate Bachmeier [AWS-SA]" w:date="2023-05-04T18:11:00Z"/>
                <w:rFonts w:ascii="Calibri" w:eastAsia="Times New Roman" w:hAnsi="Calibri" w:cs="Calibri"/>
                <w:b w:val="0"/>
                <w:bCs w:val="0"/>
                <w:color w:val="000000"/>
                <w:sz w:val="22"/>
              </w:rPr>
            </w:pPr>
            <w:del w:id="3691" w:author="Nate Bachmeier [AWS-SA]" w:date="2023-05-04T18:11:00Z">
              <w:r w:rsidRPr="00E16572" w:rsidDel="009C19DC">
                <w:rPr>
                  <w:rFonts w:ascii="Calibri" w:eastAsia="Times New Roman" w:hAnsi="Calibri" w:cs="Calibri"/>
                  <w:color w:val="000000"/>
                  <w:sz w:val="22"/>
                </w:rPr>
                <w:delText>tying knot (not on a tie)</w:delText>
              </w:r>
            </w:del>
          </w:p>
        </w:tc>
        <w:tc>
          <w:tcPr>
            <w:tcW w:w="5348" w:type="dxa"/>
            <w:noWrap/>
            <w:hideMark/>
          </w:tcPr>
          <w:p w14:paraId="2C018884" w14:textId="7DAC42C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692" w:author="Nate Bachmeier [AWS-SA]" w:date="2023-05-04T18:11:00Z"/>
                <w:rFonts w:ascii="Calibri" w:eastAsia="Times New Roman" w:hAnsi="Calibri" w:cs="Calibri"/>
                <w:color w:val="000000"/>
                <w:sz w:val="22"/>
              </w:rPr>
            </w:pPr>
            <w:del w:id="3693" w:author="Nate Bachmeier [AWS-SA]" w:date="2023-05-04T18:11:00Z">
              <w:r w:rsidRPr="00E16572" w:rsidDel="009C19DC">
                <w:rPr>
                  <w:rFonts w:ascii="Calibri" w:eastAsia="Times New Roman" w:hAnsi="Calibri" w:cs="Calibri"/>
                  <w:color w:val="000000"/>
                  <w:sz w:val="22"/>
                </w:rPr>
                <w:delText>840</w:delText>
              </w:r>
            </w:del>
          </w:p>
        </w:tc>
      </w:tr>
      <w:tr w:rsidR="00E16572" w:rsidRPr="00E16572" w:rsidDel="009C19DC" w14:paraId="077648B3" w14:textId="4923751C" w:rsidTr="00B21582">
        <w:trPr>
          <w:trHeight w:val="300"/>
          <w:del w:id="36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5240B3E4" w:rsidR="00E16572" w:rsidRPr="00B21582" w:rsidDel="009C19DC" w:rsidRDefault="00E16572" w:rsidP="00E16572">
            <w:pPr>
              <w:spacing w:line="240" w:lineRule="auto"/>
              <w:ind w:firstLine="0"/>
              <w:rPr>
                <w:del w:id="3695" w:author="Nate Bachmeier [AWS-SA]" w:date="2023-05-04T18:11:00Z"/>
                <w:rFonts w:ascii="Calibri" w:eastAsia="Times New Roman" w:hAnsi="Calibri" w:cs="Calibri"/>
                <w:b w:val="0"/>
                <w:bCs w:val="0"/>
                <w:color w:val="000000"/>
                <w:sz w:val="22"/>
              </w:rPr>
            </w:pPr>
            <w:del w:id="3696" w:author="Nate Bachmeier [AWS-SA]" w:date="2023-05-04T18:11:00Z">
              <w:r w:rsidRPr="00E16572" w:rsidDel="009C19DC">
                <w:rPr>
                  <w:rFonts w:ascii="Calibri" w:eastAsia="Times New Roman" w:hAnsi="Calibri" w:cs="Calibri"/>
                  <w:color w:val="000000"/>
                  <w:sz w:val="22"/>
                </w:rPr>
                <w:delText>tying necktie</w:delText>
              </w:r>
            </w:del>
          </w:p>
        </w:tc>
        <w:tc>
          <w:tcPr>
            <w:tcW w:w="5348" w:type="dxa"/>
            <w:noWrap/>
            <w:hideMark/>
          </w:tcPr>
          <w:p w14:paraId="2B236213" w14:textId="5D02A29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697" w:author="Nate Bachmeier [AWS-SA]" w:date="2023-05-04T18:11:00Z"/>
                <w:rFonts w:ascii="Calibri" w:eastAsia="Times New Roman" w:hAnsi="Calibri" w:cs="Calibri"/>
                <w:color w:val="000000"/>
                <w:sz w:val="22"/>
              </w:rPr>
            </w:pPr>
            <w:del w:id="3698" w:author="Nate Bachmeier [AWS-SA]" w:date="2023-05-04T18:11:00Z">
              <w:r w:rsidRPr="00E16572" w:rsidDel="009C19DC">
                <w:rPr>
                  <w:rFonts w:ascii="Calibri" w:eastAsia="Times New Roman" w:hAnsi="Calibri" w:cs="Calibri"/>
                  <w:color w:val="000000"/>
                  <w:sz w:val="22"/>
                </w:rPr>
                <w:delText>712</w:delText>
              </w:r>
            </w:del>
          </w:p>
        </w:tc>
      </w:tr>
      <w:tr w:rsidR="00E16572" w:rsidRPr="00E16572" w:rsidDel="009C19DC" w14:paraId="5DF2405C" w14:textId="0B779EDE" w:rsidTr="00B21582">
        <w:trPr>
          <w:cnfStyle w:val="000000100000" w:firstRow="0" w:lastRow="0" w:firstColumn="0" w:lastColumn="0" w:oddVBand="0" w:evenVBand="0" w:oddHBand="1" w:evenHBand="0" w:firstRowFirstColumn="0" w:firstRowLastColumn="0" w:lastRowFirstColumn="0" w:lastRowLastColumn="0"/>
          <w:trHeight w:val="300"/>
          <w:del w:id="36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5BEE2CE4" w:rsidR="00E16572" w:rsidRPr="00B21582" w:rsidDel="009C19DC" w:rsidRDefault="00E16572" w:rsidP="00E16572">
            <w:pPr>
              <w:spacing w:line="240" w:lineRule="auto"/>
              <w:ind w:firstLine="0"/>
              <w:rPr>
                <w:del w:id="3700" w:author="Nate Bachmeier [AWS-SA]" w:date="2023-05-04T18:11:00Z"/>
                <w:rFonts w:ascii="Calibri" w:eastAsia="Times New Roman" w:hAnsi="Calibri" w:cs="Calibri"/>
                <w:b w:val="0"/>
                <w:bCs w:val="0"/>
                <w:color w:val="000000"/>
                <w:sz w:val="22"/>
              </w:rPr>
            </w:pPr>
            <w:del w:id="3701" w:author="Nate Bachmeier [AWS-SA]" w:date="2023-05-04T18:11:00Z">
              <w:r w:rsidRPr="00E16572" w:rsidDel="009C19DC">
                <w:rPr>
                  <w:rFonts w:ascii="Calibri" w:eastAsia="Times New Roman" w:hAnsi="Calibri" w:cs="Calibri"/>
                  <w:color w:val="000000"/>
                  <w:sz w:val="22"/>
                </w:rPr>
                <w:delText>tying shoe laces</w:delText>
              </w:r>
            </w:del>
          </w:p>
        </w:tc>
        <w:tc>
          <w:tcPr>
            <w:tcW w:w="5348" w:type="dxa"/>
            <w:noWrap/>
            <w:hideMark/>
          </w:tcPr>
          <w:p w14:paraId="3D46BDF5" w14:textId="51858CC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02" w:author="Nate Bachmeier [AWS-SA]" w:date="2023-05-04T18:11:00Z"/>
                <w:rFonts w:ascii="Calibri" w:eastAsia="Times New Roman" w:hAnsi="Calibri" w:cs="Calibri"/>
                <w:color w:val="000000"/>
                <w:sz w:val="22"/>
              </w:rPr>
            </w:pPr>
            <w:del w:id="3703" w:author="Nate Bachmeier [AWS-SA]" w:date="2023-05-04T18:11:00Z">
              <w:r w:rsidRPr="00E16572" w:rsidDel="009C19DC">
                <w:rPr>
                  <w:rFonts w:ascii="Calibri" w:eastAsia="Times New Roman" w:hAnsi="Calibri" w:cs="Calibri"/>
                  <w:color w:val="000000"/>
                  <w:sz w:val="22"/>
                </w:rPr>
                <w:delText>730</w:delText>
              </w:r>
            </w:del>
          </w:p>
        </w:tc>
      </w:tr>
      <w:tr w:rsidR="00E16572" w:rsidRPr="00E16572" w:rsidDel="009C19DC" w14:paraId="55105E75" w14:textId="3D294772" w:rsidTr="00B21582">
        <w:trPr>
          <w:trHeight w:val="300"/>
          <w:del w:id="37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02F742D7" w:rsidR="00E16572" w:rsidRPr="00B21582" w:rsidDel="009C19DC" w:rsidRDefault="00E16572" w:rsidP="00E16572">
            <w:pPr>
              <w:spacing w:line="240" w:lineRule="auto"/>
              <w:ind w:firstLine="0"/>
              <w:rPr>
                <w:del w:id="3705" w:author="Nate Bachmeier [AWS-SA]" w:date="2023-05-04T18:11:00Z"/>
                <w:rFonts w:ascii="Calibri" w:eastAsia="Times New Roman" w:hAnsi="Calibri" w:cs="Calibri"/>
                <w:b w:val="0"/>
                <w:bCs w:val="0"/>
                <w:color w:val="000000"/>
                <w:sz w:val="22"/>
              </w:rPr>
            </w:pPr>
            <w:del w:id="3706" w:author="Nate Bachmeier [AWS-SA]" w:date="2023-05-04T18:11:00Z">
              <w:r w:rsidRPr="00E16572" w:rsidDel="009C19DC">
                <w:rPr>
                  <w:rFonts w:ascii="Calibri" w:eastAsia="Times New Roman" w:hAnsi="Calibri" w:cs="Calibri"/>
                  <w:color w:val="000000"/>
                  <w:sz w:val="22"/>
                </w:rPr>
                <w:delText>unboxing</w:delText>
              </w:r>
            </w:del>
          </w:p>
        </w:tc>
        <w:tc>
          <w:tcPr>
            <w:tcW w:w="5348" w:type="dxa"/>
            <w:noWrap/>
            <w:hideMark/>
          </w:tcPr>
          <w:p w14:paraId="47CE6BF5" w14:textId="4358B51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07" w:author="Nate Bachmeier [AWS-SA]" w:date="2023-05-04T18:11:00Z"/>
                <w:rFonts w:ascii="Calibri" w:eastAsia="Times New Roman" w:hAnsi="Calibri" w:cs="Calibri"/>
                <w:color w:val="000000"/>
                <w:sz w:val="22"/>
              </w:rPr>
            </w:pPr>
            <w:del w:id="3708" w:author="Nate Bachmeier [AWS-SA]" w:date="2023-05-04T18:11:00Z">
              <w:r w:rsidRPr="00E16572" w:rsidDel="009C19DC">
                <w:rPr>
                  <w:rFonts w:ascii="Calibri" w:eastAsia="Times New Roman" w:hAnsi="Calibri" w:cs="Calibri"/>
                  <w:color w:val="000000"/>
                  <w:sz w:val="22"/>
                </w:rPr>
                <w:delText>623</w:delText>
              </w:r>
            </w:del>
          </w:p>
        </w:tc>
      </w:tr>
      <w:tr w:rsidR="00E16572" w:rsidRPr="00E16572" w:rsidDel="009C19DC" w14:paraId="28BF7BDB" w14:textId="18B76BCD" w:rsidTr="00B21582">
        <w:trPr>
          <w:cnfStyle w:val="000000100000" w:firstRow="0" w:lastRow="0" w:firstColumn="0" w:lastColumn="0" w:oddVBand="0" w:evenVBand="0" w:oddHBand="1" w:evenHBand="0" w:firstRowFirstColumn="0" w:firstRowLastColumn="0" w:lastRowFirstColumn="0" w:lastRowLastColumn="0"/>
          <w:trHeight w:val="300"/>
          <w:del w:id="37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5BE59C92" w:rsidR="00E16572" w:rsidRPr="00B21582" w:rsidDel="009C19DC" w:rsidRDefault="00E16572" w:rsidP="00E16572">
            <w:pPr>
              <w:spacing w:line="240" w:lineRule="auto"/>
              <w:ind w:firstLine="0"/>
              <w:rPr>
                <w:del w:id="3710" w:author="Nate Bachmeier [AWS-SA]" w:date="2023-05-04T18:11:00Z"/>
                <w:rFonts w:ascii="Calibri" w:eastAsia="Times New Roman" w:hAnsi="Calibri" w:cs="Calibri"/>
                <w:b w:val="0"/>
                <w:bCs w:val="0"/>
                <w:color w:val="000000"/>
                <w:sz w:val="22"/>
              </w:rPr>
            </w:pPr>
            <w:del w:id="3711" w:author="Nate Bachmeier [AWS-SA]" w:date="2023-05-04T18:11:00Z">
              <w:r w:rsidRPr="00E16572" w:rsidDel="009C19DC">
                <w:rPr>
                  <w:rFonts w:ascii="Calibri" w:eastAsia="Times New Roman" w:hAnsi="Calibri" w:cs="Calibri"/>
                  <w:color w:val="000000"/>
                  <w:sz w:val="22"/>
                </w:rPr>
                <w:delText>uncorking champagne</w:delText>
              </w:r>
            </w:del>
          </w:p>
        </w:tc>
        <w:tc>
          <w:tcPr>
            <w:tcW w:w="5348" w:type="dxa"/>
            <w:noWrap/>
            <w:hideMark/>
          </w:tcPr>
          <w:p w14:paraId="7CA6DED5" w14:textId="31A16BF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12" w:author="Nate Bachmeier [AWS-SA]" w:date="2023-05-04T18:11:00Z"/>
                <w:rFonts w:ascii="Calibri" w:eastAsia="Times New Roman" w:hAnsi="Calibri" w:cs="Calibri"/>
                <w:color w:val="000000"/>
                <w:sz w:val="22"/>
              </w:rPr>
            </w:pPr>
            <w:del w:id="3713"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774A0A98" w14:textId="0C8F0307" w:rsidTr="00B21582">
        <w:trPr>
          <w:trHeight w:val="300"/>
          <w:del w:id="37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12BB7F60" w:rsidR="00E16572" w:rsidRPr="00B21582" w:rsidDel="009C19DC" w:rsidRDefault="00E16572" w:rsidP="00E16572">
            <w:pPr>
              <w:spacing w:line="240" w:lineRule="auto"/>
              <w:ind w:firstLine="0"/>
              <w:rPr>
                <w:del w:id="3715" w:author="Nate Bachmeier [AWS-SA]" w:date="2023-05-04T18:11:00Z"/>
                <w:rFonts w:ascii="Calibri" w:eastAsia="Times New Roman" w:hAnsi="Calibri" w:cs="Calibri"/>
                <w:b w:val="0"/>
                <w:bCs w:val="0"/>
                <w:color w:val="000000"/>
                <w:sz w:val="22"/>
              </w:rPr>
            </w:pPr>
            <w:del w:id="3716" w:author="Nate Bachmeier [AWS-SA]" w:date="2023-05-04T18:11:00Z">
              <w:r w:rsidRPr="00E16572" w:rsidDel="009C19DC">
                <w:rPr>
                  <w:rFonts w:ascii="Calibri" w:eastAsia="Times New Roman" w:hAnsi="Calibri" w:cs="Calibri"/>
                  <w:color w:val="000000"/>
                  <w:sz w:val="22"/>
                </w:rPr>
                <w:delText>unloading truck</w:delText>
              </w:r>
            </w:del>
          </w:p>
        </w:tc>
        <w:tc>
          <w:tcPr>
            <w:tcW w:w="5348" w:type="dxa"/>
            <w:noWrap/>
            <w:hideMark/>
          </w:tcPr>
          <w:p w14:paraId="5E22C770" w14:textId="5D29181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17" w:author="Nate Bachmeier [AWS-SA]" w:date="2023-05-04T18:11:00Z"/>
                <w:rFonts w:ascii="Calibri" w:eastAsia="Times New Roman" w:hAnsi="Calibri" w:cs="Calibri"/>
                <w:color w:val="000000"/>
                <w:sz w:val="22"/>
              </w:rPr>
            </w:pPr>
            <w:del w:id="3718" w:author="Nate Bachmeier [AWS-SA]" w:date="2023-05-04T18:11:00Z">
              <w:r w:rsidRPr="00E16572" w:rsidDel="009C19DC">
                <w:rPr>
                  <w:rFonts w:ascii="Calibri" w:eastAsia="Times New Roman" w:hAnsi="Calibri" w:cs="Calibri"/>
                  <w:color w:val="000000"/>
                  <w:sz w:val="22"/>
                </w:rPr>
                <w:delText>556</w:delText>
              </w:r>
            </w:del>
          </w:p>
        </w:tc>
      </w:tr>
      <w:tr w:rsidR="00E16572" w:rsidRPr="00E16572" w:rsidDel="009C19DC" w14:paraId="0624A5BB" w14:textId="2A756C1A" w:rsidTr="00B21582">
        <w:trPr>
          <w:cnfStyle w:val="000000100000" w:firstRow="0" w:lastRow="0" w:firstColumn="0" w:lastColumn="0" w:oddVBand="0" w:evenVBand="0" w:oddHBand="1" w:evenHBand="0" w:firstRowFirstColumn="0" w:firstRowLastColumn="0" w:lastRowFirstColumn="0" w:lastRowLastColumn="0"/>
          <w:trHeight w:val="300"/>
          <w:del w:id="37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2B318847" w:rsidR="00E16572" w:rsidRPr="00B21582" w:rsidDel="009C19DC" w:rsidRDefault="00E16572" w:rsidP="00E16572">
            <w:pPr>
              <w:spacing w:line="240" w:lineRule="auto"/>
              <w:ind w:firstLine="0"/>
              <w:rPr>
                <w:del w:id="3720" w:author="Nate Bachmeier [AWS-SA]" w:date="2023-05-04T18:11:00Z"/>
                <w:rFonts w:ascii="Calibri" w:eastAsia="Times New Roman" w:hAnsi="Calibri" w:cs="Calibri"/>
                <w:b w:val="0"/>
                <w:bCs w:val="0"/>
                <w:color w:val="000000"/>
                <w:sz w:val="22"/>
              </w:rPr>
            </w:pPr>
            <w:del w:id="3721" w:author="Nate Bachmeier [AWS-SA]" w:date="2023-05-04T18:11:00Z">
              <w:r w:rsidRPr="00E16572" w:rsidDel="009C19DC">
                <w:rPr>
                  <w:rFonts w:ascii="Calibri" w:eastAsia="Times New Roman" w:hAnsi="Calibri" w:cs="Calibri"/>
                  <w:color w:val="000000"/>
                  <w:sz w:val="22"/>
                </w:rPr>
                <w:delText>using a microscope</w:delText>
              </w:r>
            </w:del>
          </w:p>
        </w:tc>
        <w:tc>
          <w:tcPr>
            <w:tcW w:w="5348" w:type="dxa"/>
            <w:noWrap/>
            <w:hideMark/>
          </w:tcPr>
          <w:p w14:paraId="10AE349A" w14:textId="62030F7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22" w:author="Nate Bachmeier [AWS-SA]" w:date="2023-05-04T18:11:00Z"/>
                <w:rFonts w:ascii="Calibri" w:eastAsia="Times New Roman" w:hAnsi="Calibri" w:cs="Calibri"/>
                <w:color w:val="000000"/>
                <w:sz w:val="22"/>
              </w:rPr>
            </w:pPr>
            <w:del w:id="3723"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7A2D254C" w14:textId="13205D42" w:rsidTr="00B21582">
        <w:trPr>
          <w:trHeight w:val="300"/>
          <w:del w:id="37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54707E5C" w:rsidR="00E16572" w:rsidRPr="00B21582" w:rsidDel="009C19DC" w:rsidRDefault="00E16572" w:rsidP="00E16572">
            <w:pPr>
              <w:spacing w:line="240" w:lineRule="auto"/>
              <w:ind w:firstLine="0"/>
              <w:rPr>
                <w:del w:id="3725" w:author="Nate Bachmeier [AWS-SA]" w:date="2023-05-04T18:11:00Z"/>
                <w:rFonts w:ascii="Calibri" w:eastAsia="Times New Roman" w:hAnsi="Calibri" w:cs="Calibri"/>
                <w:b w:val="0"/>
                <w:bCs w:val="0"/>
                <w:color w:val="000000"/>
                <w:sz w:val="22"/>
              </w:rPr>
            </w:pPr>
            <w:del w:id="3726" w:author="Nate Bachmeier [AWS-SA]" w:date="2023-05-04T18:11:00Z">
              <w:r w:rsidRPr="00E16572" w:rsidDel="009C19DC">
                <w:rPr>
                  <w:rFonts w:ascii="Calibri" w:eastAsia="Times New Roman" w:hAnsi="Calibri" w:cs="Calibri"/>
                  <w:color w:val="000000"/>
                  <w:sz w:val="22"/>
                </w:rPr>
                <w:delText>using a paint roller</w:delText>
              </w:r>
            </w:del>
          </w:p>
        </w:tc>
        <w:tc>
          <w:tcPr>
            <w:tcW w:w="5348" w:type="dxa"/>
            <w:noWrap/>
            <w:hideMark/>
          </w:tcPr>
          <w:p w14:paraId="7FDA70FA" w14:textId="43FE702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27" w:author="Nate Bachmeier [AWS-SA]" w:date="2023-05-04T18:11:00Z"/>
                <w:rFonts w:ascii="Calibri" w:eastAsia="Times New Roman" w:hAnsi="Calibri" w:cs="Calibri"/>
                <w:color w:val="000000"/>
                <w:sz w:val="22"/>
              </w:rPr>
            </w:pPr>
            <w:del w:id="3728" w:author="Nate Bachmeier [AWS-SA]" w:date="2023-05-04T18:11:00Z">
              <w:r w:rsidRPr="00E16572" w:rsidDel="009C19DC">
                <w:rPr>
                  <w:rFonts w:ascii="Calibri" w:eastAsia="Times New Roman" w:hAnsi="Calibri" w:cs="Calibri"/>
                  <w:color w:val="000000"/>
                  <w:sz w:val="22"/>
                </w:rPr>
                <w:delText>559</w:delText>
              </w:r>
            </w:del>
          </w:p>
        </w:tc>
      </w:tr>
      <w:tr w:rsidR="00E16572" w:rsidRPr="00E16572" w:rsidDel="009C19DC" w14:paraId="25A559ED" w14:textId="087BA672" w:rsidTr="00B21582">
        <w:trPr>
          <w:cnfStyle w:val="000000100000" w:firstRow="0" w:lastRow="0" w:firstColumn="0" w:lastColumn="0" w:oddVBand="0" w:evenVBand="0" w:oddHBand="1" w:evenHBand="0" w:firstRowFirstColumn="0" w:firstRowLastColumn="0" w:lastRowFirstColumn="0" w:lastRowLastColumn="0"/>
          <w:trHeight w:val="300"/>
          <w:del w:id="37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1CB486F0" w:rsidR="00E16572" w:rsidRPr="00B21582" w:rsidDel="009C19DC" w:rsidRDefault="00E16572" w:rsidP="00E16572">
            <w:pPr>
              <w:spacing w:line="240" w:lineRule="auto"/>
              <w:ind w:firstLine="0"/>
              <w:rPr>
                <w:del w:id="3730" w:author="Nate Bachmeier [AWS-SA]" w:date="2023-05-04T18:11:00Z"/>
                <w:rFonts w:ascii="Calibri" w:eastAsia="Times New Roman" w:hAnsi="Calibri" w:cs="Calibri"/>
                <w:b w:val="0"/>
                <w:bCs w:val="0"/>
                <w:color w:val="000000"/>
                <w:sz w:val="22"/>
              </w:rPr>
            </w:pPr>
            <w:del w:id="3731" w:author="Nate Bachmeier [AWS-SA]" w:date="2023-05-04T18:11:00Z">
              <w:r w:rsidRPr="00E16572" w:rsidDel="009C19DC">
                <w:rPr>
                  <w:rFonts w:ascii="Calibri" w:eastAsia="Times New Roman" w:hAnsi="Calibri" w:cs="Calibri"/>
                  <w:color w:val="000000"/>
                  <w:sz w:val="22"/>
                </w:rPr>
                <w:delText>using a power drill</w:delText>
              </w:r>
            </w:del>
          </w:p>
        </w:tc>
        <w:tc>
          <w:tcPr>
            <w:tcW w:w="5348" w:type="dxa"/>
            <w:noWrap/>
            <w:hideMark/>
          </w:tcPr>
          <w:p w14:paraId="6C3E1B2C" w14:textId="03D4743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32" w:author="Nate Bachmeier [AWS-SA]" w:date="2023-05-04T18:11:00Z"/>
                <w:rFonts w:ascii="Calibri" w:eastAsia="Times New Roman" w:hAnsi="Calibri" w:cs="Calibri"/>
                <w:color w:val="000000"/>
                <w:sz w:val="22"/>
              </w:rPr>
            </w:pPr>
            <w:del w:id="3733" w:author="Nate Bachmeier [AWS-SA]" w:date="2023-05-04T18:11:00Z">
              <w:r w:rsidRPr="00E16572" w:rsidDel="009C19DC">
                <w:rPr>
                  <w:rFonts w:ascii="Calibri" w:eastAsia="Times New Roman" w:hAnsi="Calibri" w:cs="Calibri"/>
                  <w:color w:val="000000"/>
                  <w:sz w:val="22"/>
                </w:rPr>
                <w:delText>503</w:delText>
              </w:r>
            </w:del>
          </w:p>
        </w:tc>
      </w:tr>
      <w:tr w:rsidR="00E16572" w:rsidRPr="00E16572" w:rsidDel="009C19DC" w14:paraId="2C5F1F6E" w14:textId="228A7649" w:rsidTr="00B21582">
        <w:trPr>
          <w:trHeight w:val="300"/>
          <w:del w:id="37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2ED5292C" w:rsidR="00E16572" w:rsidRPr="00B21582" w:rsidDel="009C19DC" w:rsidRDefault="00E16572" w:rsidP="00E16572">
            <w:pPr>
              <w:spacing w:line="240" w:lineRule="auto"/>
              <w:ind w:firstLine="0"/>
              <w:rPr>
                <w:del w:id="3735" w:author="Nate Bachmeier [AWS-SA]" w:date="2023-05-04T18:11:00Z"/>
                <w:rFonts w:ascii="Calibri" w:eastAsia="Times New Roman" w:hAnsi="Calibri" w:cs="Calibri"/>
                <w:b w:val="0"/>
                <w:bCs w:val="0"/>
                <w:color w:val="000000"/>
                <w:sz w:val="22"/>
              </w:rPr>
            </w:pPr>
            <w:del w:id="3736" w:author="Nate Bachmeier [AWS-SA]" w:date="2023-05-04T18:11:00Z">
              <w:r w:rsidRPr="00E16572" w:rsidDel="009C19DC">
                <w:rPr>
                  <w:rFonts w:ascii="Calibri" w:eastAsia="Times New Roman" w:hAnsi="Calibri" w:cs="Calibri"/>
                  <w:color w:val="000000"/>
                  <w:sz w:val="22"/>
                </w:rPr>
                <w:delText>using a sledge hammer</w:delText>
              </w:r>
            </w:del>
          </w:p>
        </w:tc>
        <w:tc>
          <w:tcPr>
            <w:tcW w:w="5348" w:type="dxa"/>
            <w:noWrap/>
            <w:hideMark/>
          </w:tcPr>
          <w:p w14:paraId="30078AA8" w14:textId="0D4EC93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37" w:author="Nate Bachmeier [AWS-SA]" w:date="2023-05-04T18:11:00Z"/>
                <w:rFonts w:ascii="Calibri" w:eastAsia="Times New Roman" w:hAnsi="Calibri" w:cs="Calibri"/>
                <w:color w:val="000000"/>
                <w:sz w:val="22"/>
              </w:rPr>
            </w:pPr>
            <w:del w:id="3738" w:author="Nate Bachmeier [AWS-SA]" w:date="2023-05-04T18:11:00Z">
              <w:r w:rsidRPr="00E16572" w:rsidDel="009C19DC">
                <w:rPr>
                  <w:rFonts w:ascii="Calibri" w:eastAsia="Times New Roman" w:hAnsi="Calibri" w:cs="Calibri"/>
                  <w:color w:val="000000"/>
                  <w:sz w:val="22"/>
                </w:rPr>
                <w:delText>680</w:delText>
              </w:r>
            </w:del>
          </w:p>
        </w:tc>
      </w:tr>
      <w:tr w:rsidR="00E16572" w:rsidRPr="00E16572" w:rsidDel="009C19DC" w14:paraId="1034C669" w14:textId="5A12E9B5" w:rsidTr="00B21582">
        <w:trPr>
          <w:cnfStyle w:val="000000100000" w:firstRow="0" w:lastRow="0" w:firstColumn="0" w:lastColumn="0" w:oddVBand="0" w:evenVBand="0" w:oddHBand="1" w:evenHBand="0" w:firstRowFirstColumn="0" w:firstRowLastColumn="0" w:lastRowFirstColumn="0" w:lastRowLastColumn="0"/>
          <w:trHeight w:val="300"/>
          <w:del w:id="37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5AA41935" w:rsidR="00E16572" w:rsidRPr="00B21582" w:rsidDel="009C19DC" w:rsidRDefault="00E16572" w:rsidP="00E16572">
            <w:pPr>
              <w:spacing w:line="240" w:lineRule="auto"/>
              <w:ind w:firstLine="0"/>
              <w:rPr>
                <w:del w:id="3740" w:author="Nate Bachmeier [AWS-SA]" w:date="2023-05-04T18:11:00Z"/>
                <w:rFonts w:ascii="Calibri" w:eastAsia="Times New Roman" w:hAnsi="Calibri" w:cs="Calibri"/>
                <w:b w:val="0"/>
                <w:bCs w:val="0"/>
                <w:color w:val="000000"/>
                <w:sz w:val="22"/>
              </w:rPr>
            </w:pPr>
            <w:del w:id="3741" w:author="Nate Bachmeier [AWS-SA]" w:date="2023-05-04T18:11:00Z">
              <w:r w:rsidRPr="00E16572" w:rsidDel="009C19DC">
                <w:rPr>
                  <w:rFonts w:ascii="Calibri" w:eastAsia="Times New Roman" w:hAnsi="Calibri" w:cs="Calibri"/>
                  <w:color w:val="000000"/>
                  <w:sz w:val="22"/>
                </w:rPr>
                <w:delText>using a wrench</w:delText>
              </w:r>
            </w:del>
          </w:p>
        </w:tc>
        <w:tc>
          <w:tcPr>
            <w:tcW w:w="5348" w:type="dxa"/>
            <w:noWrap/>
            <w:hideMark/>
          </w:tcPr>
          <w:p w14:paraId="007128BF" w14:textId="021AD2B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42" w:author="Nate Bachmeier [AWS-SA]" w:date="2023-05-04T18:11:00Z"/>
                <w:rFonts w:ascii="Calibri" w:eastAsia="Times New Roman" w:hAnsi="Calibri" w:cs="Calibri"/>
                <w:color w:val="000000"/>
                <w:sz w:val="22"/>
              </w:rPr>
            </w:pPr>
            <w:del w:id="3743" w:author="Nate Bachmeier [AWS-SA]" w:date="2023-05-04T18:11:00Z">
              <w:r w:rsidRPr="00E16572" w:rsidDel="009C19DC">
                <w:rPr>
                  <w:rFonts w:ascii="Calibri" w:eastAsia="Times New Roman" w:hAnsi="Calibri" w:cs="Calibri"/>
                  <w:color w:val="000000"/>
                  <w:sz w:val="22"/>
                </w:rPr>
                <w:delText>527</w:delText>
              </w:r>
            </w:del>
          </w:p>
        </w:tc>
      </w:tr>
      <w:tr w:rsidR="00E16572" w:rsidRPr="00E16572" w:rsidDel="009C19DC" w14:paraId="2FB0DEAC" w14:textId="2555C28E" w:rsidTr="00B21582">
        <w:trPr>
          <w:trHeight w:val="300"/>
          <w:del w:id="37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045F5D1" w:rsidR="00E16572" w:rsidRPr="00B21582" w:rsidDel="009C19DC" w:rsidRDefault="00E16572" w:rsidP="00E16572">
            <w:pPr>
              <w:spacing w:line="240" w:lineRule="auto"/>
              <w:ind w:firstLine="0"/>
              <w:rPr>
                <w:del w:id="3745" w:author="Nate Bachmeier [AWS-SA]" w:date="2023-05-04T18:11:00Z"/>
                <w:rFonts w:ascii="Calibri" w:eastAsia="Times New Roman" w:hAnsi="Calibri" w:cs="Calibri"/>
                <w:b w:val="0"/>
                <w:bCs w:val="0"/>
                <w:color w:val="000000"/>
                <w:sz w:val="22"/>
              </w:rPr>
            </w:pPr>
            <w:del w:id="3746" w:author="Nate Bachmeier [AWS-SA]" w:date="2023-05-04T18:11:00Z">
              <w:r w:rsidRPr="00E16572" w:rsidDel="009C19DC">
                <w:rPr>
                  <w:rFonts w:ascii="Calibri" w:eastAsia="Times New Roman" w:hAnsi="Calibri" w:cs="Calibri"/>
                  <w:color w:val="000000"/>
                  <w:sz w:val="22"/>
                </w:rPr>
                <w:delText>using atm</w:delText>
              </w:r>
            </w:del>
          </w:p>
        </w:tc>
        <w:tc>
          <w:tcPr>
            <w:tcW w:w="5348" w:type="dxa"/>
            <w:noWrap/>
            <w:hideMark/>
          </w:tcPr>
          <w:p w14:paraId="17B5ACBF" w14:textId="26C9C34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47" w:author="Nate Bachmeier [AWS-SA]" w:date="2023-05-04T18:11:00Z"/>
                <w:rFonts w:ascii="Calibri" w:eastAsia="Times New Roman" w:hAnsi="Calibri" w:cs="Calibri"/>
                <w:color w:val="000000"/>
                <w:sz w:val="22"/>
              </w:rPr>
            </w:pPr>
            <w:del w:id="3748" w:author="Nate Bachmeier [AWS-SA]" w:date="2023-05-04T18:11:00Z">
              <w:r w:rsidRPr="00E16572" w:rsidDel="009C19DC">
                <w:rPr>
                  <w:rFonts w:ascii="Calibri" w:eastAsia="Times New Roman" w:hAnsi="Calibri" w:cs="Calibri"/>
                  <w:color w:val="000000"/>
                  <w:sz w:val="22"/>
                </w:rPr>
                <w:delText>526</w:delText>
              </w:r>
            </w:del>
          </w:p>
        </w:tc>
      </w:tr>
      <w:tr w:rsidR="00E16572" w:rsidRPr="00E16572" w:rsidDel="009C19DC" w14:paraId="7A4B08B2" w14:textId="219FAEE2" w:rsidTr="00B21582">
        <w:trPr>
          <w:cnfStyle w:val="000000100000" w:firstRow="0" w:lastRow="0" w:firstColumn="0" w:lastColumn="0" w:oddVBand="0" w:evenVBand="0" w:oddHBand="1" w:evenHBand="0" w:firstRowFirstColumn="0" w:firstRowLastColumn="0" w:lastRowFirstColumn="0" w:lastRowLastColumn="0"/>
          <w:trHeight w:val="300"/>
          <w:del w:id="37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61AE67AC" w:rsidR="00E16572" w:rsidRPr="00B21582" w:rsidDel="009C19DC" w:rsidRDefault="00E16572" w:rsidP="00E16572">
            <w:pPr>
              <w:spacing w:line="240" w:lineRule="auto"/>
              <w:ind w:firstLine="0"/>
              <w:rPr>
                <w:del w:id="3750" w:author="Nate Bachmeier [AWS-SA]" w:date="2023-05-04T18:11:00Z"/>
                <w:rFonts w:ascii="Calibri" w:eastAsia="Times New Roman" w:hAnsi="Calibri" w:cs="Calibri"/>
                <w:b w:val="0"/>
                <w:bCs w:val="0"/>
                <w:color w:val="000000"/>
                <w:sz w:val="22"/>
              </w:rPr>
            </w:pPr>
            <w:del w:id="3751" w:author="Nate Bachmeier [AWS-SA]" w:date="2023-05-04T18:11:00Z">
              <w:r w:rsidRPr="00E16572" w:rsidDel="009C19DC">
                <w:rPr>
                  <w:rFonts w:ascii="Calibri" w:eastAsia="Times New Roman" w:hAnsi="Calibri" w:cs="Calibri"/>
                  <w:color w:val="000000"/>
                  <w:sz w:val="22"/>
                </w:rPr>
                <w:delText>using bagging machine</w:delText>
              </w:r>
            </w:del>
          </w:p>
        </w:tc>
        <w:tc>
          <w:tcPr>
            <w:tcW w:w="5348" w:type="dxa"/>
            <w:noWrap/>
            <w:hideMark/>
          </w:tcPr>
          <w:p w14:paraId="5C4C6852" w14:textId="00FDBF4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52" w:author="Nate Bachmeier [AWS-SA]" w:date="2023-05-04T18:11:00Z"/>
                <w:rFonts w:ascii="Calibri" w:eastAsia="Times New Roman" w:hAnsi="Calibri" w:cs="Calibri"/>
                <w:color w:val="000000"/>
                <w:sz w:val="22"/>
              </w:rPr>
            </w:pPr>
            <w:del w:id="3753" w:author="Nate Bachmeier [AWS-SA]" w:date="2023-05-04T18:11:00Z">
              <w:r w:rsidRPr="00E16572" w:rsidDel="009C19DC">
                <w:rPr>
                  <w:rFonts w:ascii="Calibri" w:eastAsia="Times New Roman" w:hAnsi="Calibri" w:cs="Calibri"/>
                  <w:color w:val="000000"/>
                  <w:sz w:val="22"/>
                </w:rPr>
                <w:delText>605</w:delText>
              </w:r>
            </w:del>
          </w:p>
        </w:tc>
      </w:tr>
      <w:tr w:rsidR="00E16572" w:rsidRPr="00E16572" w:rsidDel="009C19DC" w14:paraId="031BEC2A" w14:textId="28767BBC" w:rsidTr="00B21582">
        <w:trPr>
          <w:trHeight w:val="300"/>
          <w:del w:id="37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016EEA2D" w:rsidR="00E16572" w:rsidRPr="00B21582" w:rsidDel="009C19DC" w:rsidRDefault="00E16572" w:rsidP="00E16572">
            <w:pPr>
              <w:spacing w:line="240" w:lineRule="auto"/>
              <w:ind w:firstLine="0"/>
              <w:rPr>
                <w:del w:id="3755" w:author="Nate Bachmeier [AWS-SA]" w:date="2023-05-04T18:11:00Z"/>
                <w:rFonts w:ascii="Calibri" w:eastAsia="Times New Roman" w:hAnsi="Calibri" w:cs="Calibri"/>
                <w:b w:val="0"/>
                <w:bCs w:val="0"/>
                <w:color w:val="000000"/>
                <w:sz w:val="22"/>
              </w:rPr>
            </w:pPr>
            <w:del w:id="3756" w:author="Nate Bachmeier [AWS-SA]" w:date="2023-05-04T18:11:00Z">
              <w:r w:rsidRPr="00E16572" w:rsidDel="009C19DC">
                <w:rPr>
                  <w:rFonts w:ascii="Calibri" w:eastAsia="Times New Roman" w:hAnsi="Calibri" w:cs="Calibri"/>
                  <w:color w:val="000000"/>
                  <w:sz w:val="22"/>
                </w:rPr>
                <w:delText>using circular saw</w:delText>
              </w:r>
            </w:del>
          </w:p>
        </w:tc>
        <w:tc>
          <w:tcPr>
            <w:tcW w:w="5348" w:type="dxa"/>
            <w:noWrap/>
            <w:hideMark/>
          </w:tcPr>
          <w:p w14:paraId="3F74E903" w14:textId="6A85C22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57" w:author="Nate Bachmeier [AWS-SA]" w:date="2023-05-04T18:11:00Z"/>
                <w:rFonts w:ascii="Calibri" w:eastAsia="Times New Roman" w:hAnsi="Calibri" w:cs="Calibri"/>
                <w:color w:val="000000"/>
                <w:sz w:val="22"/>
              </w:rPr>
            </w:pPr>
            <w:del w:id="3758" w:author="Nate Bachmeier [AWS-SA]" w:date="2023-05-04T18:11:00Z">
              <w:r w:rsidRPr="00E16572" w:rsidDel="009C19DC">
                <w:rPr>
                  <w:rFonts w:ascii="Calibri" w:eastAsia="Times New Roman" w:hAnsi="Calibri" w:cs="Calibri"/>
                  <w:color w:val="000000"/>
                  <w:sz w:val="22"/>
                </w:rPr>
                <w:delText>486</w:delText>
              </w:r>
            </w:del>
          </w:p>
        </w:tc>
      </w:tr>
      <w:tr w:rsidR="00E16572" w:rsidRPr="00E16572" w:rsidDel="009C19DC" w14:paraId="4BF0DCA3" w14:textId="6F763F4E" w:rsidTr="00B21582">
        <w:trPr>
          <w:cnfStyle w:val="000000100000" w:firstRow="0" w:lastRow="0" w:firstColumn="0" w:lastColumn="0" w:oddVBand="0" w:evenVBand="0" w:oddHBand="1" w:evenHBand="0" w:firstRowFirstColumn="0" w:firstRowLastColumn="0" w:lastRowFirstColumn="0" w:lastRowLastColumn="0"/>
          <w:trHeight w:val="300"/>
          <w:del w:id="37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0D40B01D" w:rsidR="00E16572" w:rsidRPr="00B21582" w:rsidDel="009C19DC" w:rsidRDefault="00E16572" w:rsidP="00E16572">
            <w:pPr>
              <w:spacing w:line="240" w:lineRule="auto"/>
              <w:ind w:firstLine="0"/>
              <w:rPr>
                <w:del w:id="3760" w:author="Nate Bachmeier [AWS-SA]" w:date="2023-05-04T18:11:00Z"/>
                <w:rFonts w:ascii="Calibri" w:eastAsia="Times New Roman" w:hAnsi="Calibri" w:cs="Calibri"/>
                <w:b w:val="0"/>
                <w:bCs w:val="0"/>
                <w:color w:val="000000"/>
                <w:sz w:val="22"/>
              </w:rPr>
            </w:pPr>
            <w:del w:id="3761" w:author="Nate Bachmeier [AWS-SA]" w:date="2023-05-04T18:11:00Z">
              <w:r w:rsidRPr="00E16572" w:rsidDel="009C19DC">
                <w:rPr>
                  <w:rFonts w:ascii="Calibri" w:eastAsia="Times New Roman" w:hAnsi="Calibri" w:cs="Calibri"/>
                  <w:color w:val="000000"/>
                  <w:sz w:val="22"/>
                </w:rPr>
                <w:delText>using inhaler</w:delText>
              </w:r>
            </w:del>
          </w:p>
        </w:tc>
        <w:tc>
          <w:tcPr>
            <w:tcW w:w="5348" w:type="dxa"/>
            <w:noWrap/>
            <w:hideMark/>
          </w:tcPr>
          <w:p w14:paraId="63C65D29" w14:textId="72422AF0"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62" w:author="Nate Bachmeier [AWS-SA]" w:date="2023-05-04T18:11:00Z"/>
                <w:rFonts w:ascii="Calibri" w:eastAsia="Times New Roman" w:hAnsi="Calibri" w:cs="Calibri"/>
                <w:color w:val="000000"/>
                <w:sz w:val="22"/>
              </w:rPr>
            </w:pPr>
            <w:del w:id="3763" w:author="Nate Bachmeier [AWS-SA]" w:date="2023-05-04T18:11:00Z">
              <w:r w:rsidRPr="00E16572" w:rsidDel="009C19DC">
                <w:rPr>
                  <w:rFonts w:ascii="Calibri" w:eastAsia="Times New Roman" w:hAnsi="Calibri" w:cs="Calibri"/>
                  <w:color w:val="000000"/>
                  <w:sz w:val="22"/>
                </w:rPr>
                <w:delText>513</w:delText>
              </w:r>
            </w:del>
          </w:p>
        </w:tc>
      </w:tr>
      <w:tr w:rsidR="00E16572" w:rsidRPr="00E16572" w:rsidDel="009C19DC" w14:paraId="760B6AD7" w14:textId="2E0EEAE0" w:rsidTr="00B21582">
        <w:trPr>
          <w:trHeight w:val="300"/>
          <w:del w:id="37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6F62DD91" w:rsidR="00E16572" w:rsidRPr="00B21582" w:rsidDel="009C19DC" w:rsidRDefault="00E16572" w:rsidP="00E16572">
            <w:pPr>
              <w:spacing w:line="240" w:lineRule="auto"/>
              <w:ind w:firstLine="0"/>
              <w:rPr>
                <w:del w:id="3765" w:author="Nate Bachmeier [AWS-SA]" w:date="2023-05-04T18:11:00Z"/>
                <w:rFonts w:ascii="Calibri" w:eastAsia="Times New Roman" w:hAnsi="Calibri" w:cs="Calibri"/>
                <w:b w:val="0"/>
                <w:bCs w:val="0"/>
                <w:color w:val="000000"/>
                <w:sz w:val="22"/>
              </w:rPr>
            </w:pPr>
            <w:del w:id="3766" w:author="Nate Bachmeier [AWS-SA]" w:date="2023-05-04T18:11:00Z">
              <w:r w:rsidRPr="00E16572" w:rsidDel="009C19DC">
                <w:rPr>
                  <w:rFonts w:ascii="Calibri" w:eastAsia="Times New Roman" w:hAnsi="Calibri" w:cs="Calibri"/>
                  <w:color w:val="000000"/>
                  <w:sz w:val="22"/>
                </w:rPr>
                <w:delText>using megaphone</w:delText>
              </w:r>
            </w:del>
          </w:p>
        </w:tc>
        <w:tc>
          <w:tcPr>
            <w:tcW w:w="5348" w:type="dxa"/>
            <w:noWrap/>
            <w:hideMark/>
          </w:tcPr>
          <w:p w14:paraId="195892FB" w14:textId="6FF1E5EF"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67" w:author="Nate Bachmeier [AWS-SA]" w:date="2023-05-04T18:11:00Z"/>
                <w:rFonts w:ascii="Calibri" w:eastAsia="Times New Roman" w:hAnsi="Calibri" w:cs="Calibri"/>
                <w:color w:val="000000"/>
                <w:sz w:val="22"/>
              </w:rPr>
            </w:pPr>
            <w:del w:id="3768" w:author="Nate Bachmeier [AWS-SA]" w:date="2023-05-04T18:11:00Z">
              <w:r w:rsidRPr="00E16572" w:rsidDel="009C19DC">
                <w:rPr>
                  <w:rFonts w:ascii="Calibri" w:eastAsia="Times New Roman" w:hAnsi="Calibri" w:cs="Calibri"/>
                  <w:color w:val="000000"/>
                  <w:sz w:val="22"/>
                </w:rPr>
                <w:delText>484</w:delText>
              </w:r>
            </w:del>
          </w:p>
        </w:tc>
      </w:tr>
      <w:tr w:rsidR="00E16572" w:rsidRPr="00E16572" w:rsidDel="009C19DC" w14:paraId="70EE7470" w14:textId="5852E622" w:rsidTr="00B21582">
        <w:trPr>
          <w:cnfStyle w:val="000000100000" w:firstRow="0" w:lastRow="0" w:firstColumn="0" w:lastColumn="0" w:oddVBand="0" w:evenVBand="0" w:oddHBand="1" w:evenHBand="0" w:firstRowFirstColumn="0" w:firstRowLastColumn="0" w:lastRowFirstColumn="0" w:lastRowLastColumn="0"/>
          <w:trHeight w:val="300"/>
          <w:del w:id="37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1F5D3EE6" w:rsidR="00E16572" w:rsidRPr="00B21582" w:rsidDel="009C19DC" w:rsidRDefault="00E16572" w:rsidP="00E16572">
            <w:pPr>
              <w:spacing w:line="240" w:lineRule="auto"/>
              <w:ind w:firstLine="0"/>
              <w:rPr>
                <w:del w:id="3770" w:author="Nate Bachmeier [AWS-SA]" w:date="2023-05-04T18:11:00Z"/>
                <w:rFonts w:ascii="Calibri" w:eastAsia="Times New Roman" w:hAnsi="Calibri" w:cs="Calibri"/>
                <w:b w:val="0"/>
                <w:bCs w:val="0"/>
                <w:color w:val="000000"/>
                <w:sz w:val="22"/>
              </w:rPr>
            </w:pPr>
            <w:del w:id="3771" w:author="Nate Bachmeier [AWS-SA]" w:date="2023-05-04T18:11:00Z">
              <w:r w:rsidRPr="00E16572" w:rsidDel="009C19DC">
                <w:rPr>
                  <w:rFonts w:ascii="Calibri" w:eastAsia="Times New Roman" w:hAnsi="Calibri" w:cs="Calibri"/>
                  <w:color w:val="000000"/>
                  <w:sz w:val="22"/>
                </w:rPr>
                <w:delText>using puppets</w:delText>
              </w:r>
            </w:del>
          </w:p>
        </w:tc>
        <w:tc>
          <w:tcPr>
            <w:tcW w:w="5348" w:type="dxa"/>
            <w:noWrap/>
            <w:hideMark/>
          </w:tcPr>
          <w:p w14:paraId="632DD919" w14:textId="373A72C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72" w:author="Nate Bachmeier [AWS-SA]" w:date="2023-05-04T18:11:00Z"/>
                <w:rFonts w:ascii="Calibri" w:eastAsia="Times New Roman" w:hAnsi="Calibri" w:cs="Calibri"/>
                <w:color w:val="000000"/>
                <w:sz w:val="22"/>
              </w:rPr>
            </w:pPr>
            <w:del w:id="3773" w:author="Nate Bachmeier [AWS-SA]" w:date="2023-05-04T18:11:00Z">
              <w:r w:rsidRPr="00E16572" w:rsidDel="009C19DC">
                <w:rPr>
                  <w:rFonts w:ascii="Calibri" w:eastAsia="Times New Roman" w:hAnsi="Calibri" w:cs="Calibri"/>
                  <w:color w:val="000000"/>
                  <w:sz w:val="22"/>
                </w:rPr>
                <w:delText>649</w:delText>
              </w:r>
            </w:del>
          </w:p>
        </w:tc>
      </w:tr>
      <w:tr w:rsidR="00E16572" w:rsidRPr="00E16572" w:rsidDel="009C19DC" w14:paraId="192BE2B9" w14:textId="19E358A7" w:rsidTr="00B21582">
        <w:trPr>
          <w:trHeight w:val="300"/>
          <w:del w:id="37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4189480D" w:rsidR="00E16572" w:rsidRPr="00B21582" w:rsidDel="009C19DC" w:rsidRDefault="00E16572" w:rsidP="00E16572">
            <w:pPr>
              <w:spacing w:line="240" w:lineRule="auto"/>
              <w:ind w:firstLine="0"/>
              <w:rPr>
                <w:del w:id="3775" w:author="Nate Bachmeier [AWS-SA]" w:date="2023-05-04T18:11:00Z"/>
                <w:rFonts w:ascii="Calibri" w:eastAsia="Times New Roman" w:hAnsi="Calibri" w:cs="Calibri"/>
                <w:b w:val="0"/>
                <w:bCs w:val="0"/>
                <w:color w:val="000000"/>
                <w:sz w:val="22"/>
              </w:rPr>
            </w:pPr>
            <w:del w:id="3776" w:author="Nate Bachmeier [AWS-SA]" w:date="2023-05-04T18:11:00Z">
              <w:r w:rsidRPr="00E16572" w:rsidDel="009C19DC">
                <w:rPr>
                  <w:rFonts w:ascii="Calibri" w:eastAsia="Times New Roman" w:hAnsi="Calibri" w:cs="Calibri"/>
                  <w:color w:val="000000"/>
                  <w:sz w:val="22"/>
                </w:rPr>
                <w:delText>using remote controller (not gaming)</w:delText>
              </w:r>
            </w:del>
          </w:p>
        </w:tc>
        <w:tc>
          <w:tcPr>
            <w:tcW w:w="5348" w:type="dxa"/>
            <w:noWrap/>
            <w:hideMark/>
          </w:tcPr>
          <w:p w14:paraId="213213BC" w14:textId="27A256A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77" w:author="Nate Bachmeier [AWS-SA]" w:date="2023-05-04T18:11:00Z"/>
                <w:rFonts w:ascii="Calibri" w:eastAsia="Times New Roman" w:hAnsi="Calibri" w:cs="Calibri"/>
                <w:color w:val="000000"/>
                <w:sz w:val="22"/>
              </w:rPr>
            </w:pPr>
            <w:del w:id="3778" w:author="Nate Bachmeier [AWS-SA]" w:date="2023-05-04T18:11:00Z">
              <w:r w:rsidRPr="00E16572" w:rsidDel="009C19DC">
                <w:rPr>
                  <w:rFonts w:ascii="Calibri" w:eastAsia="Times New Roman" w:hAnsi="Calibri" w:cs="Calibri"/>
                  <w:color w:val="000000"/>
                  <w:sz w:val="22"/>
                </w:rPr>
                <w:delText>703</w:delText>
              </w:r>
            </w:del>
          </w:p>
        </w:tc>
      </w:tr>
      <w:tr w:rsidR="00E16572" w:rsidRPr="00E16572" w:rsidDel="009C19DC" w14:paraId="72B5A919" w14:textId="535D7AC1" w:rsidTr="00B21582">
        <w:trPr>
          <w:cnfStyle w:val="000000100000" w:firstRow="0" w:lastRow="0" w:firstColumn="0" w:lastColumn="0" w:oddVBand="0" w:evenVBand="0" w:oddHBand="1" w:evenHBand="0" w:firstRowFirstColumn="0" w:firstRowLastColumn="0" w:lastRowFirstColumn="0" w:lastRowLastColumn="0"/>
          <w:trHeight w:val="300"/>
          <w:del w:id="37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691C7619" w:rsidR="00E16572" w:rsidRPr="00B21582" w:rsidDel="009C19DC" w:rsidRDefault="00E16572" w:rsidP="00E16572">
            <w:pPr>
              <w:spacing w:line="240" w:lineRule="auto"/>
              <w:ind w:firstLine="0"/>
              <w:rPr>
                <w:del w:id="3780" w:author="Nate Bachmeier [AWS-SA]" w:date="2023-05-04T18:11:00Z"/>
                <w:rFonts w:ascii="Calibri" w:eastAsia="Times New Roman" w:hAnsi="Calibri" w:cs="Calibri"/>
                <w:b w:val="0"/>
                <w:bCs w:val="0"/>
                <w:color w:val="000000"/>
                <w:sz w:val="22"/>
              </w:rPr>
            </w:pPr>
            <w:del w:id="3781" w:author="Nate Bachmeier [AWS-SA]" w:date="2023-05-04T18:11:00Z">
              <w:r w:rsidRPr="00E16572" w:rsidDel="009C19DC">
                <w:rPr>
                  <w:rFonts w:ascii="Calibri" w:eastAsia="Times New Roman" w:hAnsi="Calibri" w:cs="Calibri"/>
                  <w:color w:val="000000"/>
                  <w:sz w:val="22"/>
                </w:rPr>
                <w:delText>using segway</w:delText>
              </w:r>
            </w:del>
          </w:p>
        </w:tc>
        <w:tc>
          <w:tcPr>
            <w:tcW w:w="5348" w:type="dxa"/>
            <w:noWrap/>
            <w:hideMark/>
          </w:tcPr>
          <w:p w14:paraId="4346158D" w14:textId="7CD35B2B"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82" w:author="Nate Bachmeier [AWS-SA]" w:date="2023-05-04T18:11:00Z"/>
                <w:rFonts w:ascii="Calibri" w:eastAsia="Times New Roman" w:hAnsi="Calibri" w:cs="Calibri"/>
                <w:color w:val="000000"/>
                <w:sz w:val="22"/>
              </w:rPr>
            </w:pPr>
            <w:del w:id="3783" w:author="Nate Bachmeier [AWS-SA]" w:date="2023-05-04T18:11:00Z">
              <w:r w:rsidRPr="00E16572" w:rsidDel="009C19DC">
                <w:rPr>
                  <w:rFonts w:ascii="Calibri" w:eastAsia="Times New Roman" w:hAnsi="Calibri" w:cs="Calibri"/>
                  <w:color w:val="000000"/>
                  <w:sz w:val="22"/>
                </w:rPr>
                <w:delText>729</w:delText>
              </w:r>
            </w:del>
          </w:p>
        </w:tc>
      </w:tr>
      <w:tr w:rsidR="00E16572" w:rsidRPr="00E16572" w:rsidDel="009C19DC" w14:paraId="14B44B32" w14:textId="7CD7AFA8" w:rsidTr="00B21582">
        <w:trPr>
          <w:trHeight w:val="300"/>
          <w:del w:id="37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2A85B824" w:rsidR="00E16572" w:rsidRPr="00B21582" w:rsidDel="009C19DC" w:rsidRDefault="00E16572" w:rsidP="00E16572">
            <w:pPr>
              <w:spacing w:line="240" w:lineRule="auto"/>
              <w:ind w:firstLine="0"/>
              <w:rPr>
                <w:del w:id="3785" w:author="Nate Bachmeier [AWS-SA]" w:date="2023-05-04T18:11:00Z"/>
                <w:rFonts w:ascii="Calibri" w:eastAsia="Times New Roman" w:hAnsi="Calibri" w:cs="Calibri"/>
                <w:b w:val="0"/>
                <w:bCs w:val="0"/>
                <w:color w:val="000000"/>
                <w:sz w:val="22"/>
              </w:rPr>
            </w:pPr>
            <w:del w:id="3786" w:author="Nate Bachmeier [AWS-SA]" w:date="2023-05-04T18:11:00Z">
              <w:r w:rsidRPr="00E16572" w:rsidDel="009C19DC">
                <w:rPr>
                  <w:rFonts w:ascii="Calibri" w:eastAsia="Times New Roman" w:hAnsi="Calibri" w:cs="Calibri"/>
                  <w:color w:val="000000"/>
                  <w:sz w:val="22"/>
                </w:rPr>
                <w:delText>vacuuming car</w:delText>
              </w:r>
            </w:del>
          </w:p>
        </w:tc>
        <w:tc>
          <w:tcPr>
            <w:tcW w:w="5348" w:type="dxa"/>
            <w:noWrap/>
            <w:hideMark/>
          </w:tcPr>
          <w:p w14:paraId="2E6FDE6A" w14:textId="0813DB7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87" w:author="Nate Bachmeier [AWS-SA]" w:date="2023-05-04T18:11:00Z"/>
                <w:rFonts w:ascii="Calibri" w:eastAsia="Times New Roman" w:hAnsi="Calibri" w:cs="Calibri"/>
                <w:color w:val="000000"/>
                <w:sz w:val="22"/>
              </w:rPr>
            </w:pPr>
            <w:del w:id="3788" w:author="Nate Bachmeier [AWS-SA]" w:date="2023-05-04T18:11:00Z">
              <w:r w:rsidRPr="00E16572" w:rsidDel="009C19DC">
                <w:rPr>
                  <w:rFonts w:ascii="Calibri" w:eastAsia="Times New Roman" w:hAnsi="Calibri" w:cs="Calibri"/>
                  <w:color w:val="000000"/>
                  <w:sz w:val="22"/>
                </w:rPr>
                <w:delText>499</w:delText>
              </w:r>
            </w:del>
          </w:p>
        </w:tc>
      </w:tr>
      <w:tr w:rsidR="00E16572" w:rsidRPr="00E16572" w:rsidDel="009C19DC" w14:paraId="6AC6E0AE" w14:textId="76E7C412" w:rsidTr="00B21582">
        <w:trPr>
          <w:cnfStyle w:val="000000100000" w:firstRow="0" w:lastRow="0" w:firstColumn="0" w:lastColumn="0" w:oddVBand="0" w:evenVBand="0" w:oddHBand="1" w:evenHBand="0" w:firstRowFirstColumn="0" w:firstRowLastColumn="0" w:lastRowFirstColumn="0" w:lastRowLastColumn="0"/>
          <w:trHeight w:val="300"/>
          <w:del w:id="37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610A566" w:rsidR="00E16572" w:rsidRPr="00B21582" w:rsidDel="009C19DC" w:rsidRDefault="00E16572" w:rsidP="00E16572">
            <w:pPr>
              <w:spacing w:line="240" w:lineRule="auto"/>
              <w:ind w:firstLine="0"/>
              <w:rPr>
                <w:del w:id="3790" w:author="Nate Bachmeier [AWS-SA]" w:date="2023-05-04T18:11:00Z"/>
                <w:rFonts w:ascii="Calibri" w:eastAsia="Times New Roman" w:hAnsi="Calibri" w:cs="Calibri"/>
                <w:b w:val="0"/>
                <w:bCs w:val="0"/>
                <w:color w:val="000000"/>
                <w:sz w:val="22"/>
              </w:rPr>
            </w:pPr>
            <w:del w:id="3791" w:author="Nate Bachmeier [AWS-SA]" w:date="2023-05-04T18:11:00Z">
              <w:r w:rsidRPr="00E16572" w:rsidDel="009C19DC">
                <w:rPr>
                  <w:rFonts w:ascii="Calibri" w:eastAsia="Times New Roman" w:hAnsi="Calibri" w:cs="Calibri"/>
                  <w:color w:val="000000"/>
                  <w:sz w:val="22"/>
                </w:rPr>
                <w:delText>vacuuming floor</w:delText>
              </w:r>
            </w:del>
          </w:p>
        </w:tc>
        <w:tc>
          <w:tcPr>
            <w:tcW w:w="5348" w:type="dxa"/>
            <w:noWrap/>
            <w:hideMark/>
          </w:tcPr>
          <w:p w14:paraId="467AA98A" w14:textId="3E52508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792" w:author="Nate Bachmeier [AWS-SA]" w:date="2023-05-04T18:11:00Z"/>
                <w:rFonts w:ascii="Calibri" w:eastAsia="Times New Roman" w:hAnsi="Calibri" w:cs="Calibri"/>
                <w:color w:val="000000"/>
                <w:sz w:val="22"/>
              </w:rPr>
            </w:pPr>
            <w:del w:id="3793" w:author="Nate Bachmeier [AWS-SA]" w:date="2023-05-04T18:11:00Z">
              <w:r w:rsidRPr="00E16572" w:rsidDel="009C19DC">
                <w:rPr>
                  <w:rFonts w:ascii="Calibri" w:eastAsia="Times New Roman" w:hAnsi="Calibri" w:cs="Calibri"/>
                  <w:color w:val="000000"/>
                  <w:sz w:val="22"/>
                </w:rPr>
                <w:delText>842</w:delText>
              </w:r>
            </w:del>
          </w:p>
        </w:tc>
      </w:tr>
      <w:tr w:rsidR="00E16572" w:rsidRPr="00E16572" w:rsidDel="009C19DC" w14:paraId="358FC2F4" w14:textId="037CC743" w:rsidTr="00B21582">
        <w:trPr>
          <w:trHeight w:val="300"/>
          <w:del w:id="37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893F1BB" w:rsidR="00E16572" w:rsidRPr="00B21582" w:rsidDel="009C19DC" w:rsidRDefault="00E16572" w:rsidP="00E16572">
            <w:pPr>
              <w:spacing w:line="240" w:lineRule="auto"/>
              <w:ind w:firstLine="0"/>
              <w:rPr>
                <w:del w:id="3795" w:author="Nate Bachmeier [AWS-SA]" w:date="2023-05-04T18:11:00Z"/>
                <w:rFonts w:ascii="Calibri" w:eastAsia="Times New Roman" w:hAnsi="Calibri" w:cs="Calibri"/>
                <w:b w:val="0"/>
                <w:bCs w:val="0"/>
                <w:color w:val="000000"/>
                <w:sz w:val="22"/>
              </w:rPr>
            </w:pPr>
            <w:del w:id="3796" w:author="Nate Bachmeier [AWS-SA]" w:date="2023-05-04T18:11:00Z">
              <w:r w:rsidRPr="00E16572" w:rsidDel="009C19DC">
                <w:rPr>
                  <w:rFonts w:ascii="Calibri" w:eastAsia="Times New Roman" w:hAnsi="Calibri" w:cs="Calibri"/>
                  <w:color w:val="000000"/>
                  <w:sz w:val="22"/>
                </w:rPr>
                <w:delText>visiting the zoo</w:delText>
              </w:r>
            </w:del>
          </w:p>
        </w:tc>
        <w:tc>
          <w:tcPr>
            <w:tcW w:w="5348" w:type="dxa"/>
            <w:noWrap/>
            <w:hideMark/>
          </w:tcPr>
          <w:p w14:paraId="0EA39B76" w14:textId="40BF3C6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797" w:author="Nate Bachmeier [AWS-SA]" w:date="2023-05-04T18:11:00Z"/>
                <w:rFonts w:ascii="Calibri" w:eastAsia="Times New Roman" w:hAnsi="Calibri" w:cs="Calibri"/>
                <w:color w:val="000000"/>
                <w:sz w:val="22"/>
              </w:rPr>
            </w:pPr>
            <w:del w:id="3798" w:author="Nate Bachmeier [AWS-SA]" w:date="2023-05-04T18:11:00Z">
              <w:r w:rsidRPr="00E16572" w:rsidDel="009C19DC">
                <w:rPr>
                  <w:rFonts w:ascii="Calibri" w:eastAsia="Times New Roman" w:hAnsi="Calibri" w:cs="Calibri"/>
                  <w:color w:val="000000"/>
                  <w:sz w:val="22"/>
                </w:rPr>
                <w:delText>642</w:delText>
              </w:r>
            </w:del>
          </w:p>
        </w:tc>
      </w:tr>
      <w:tr w:rsidR="00E16572" w:rsidRPr="00E16572" w:rsidDel="009C19DC" w14:paraId="771E11F7" w14:textId="40CB0980" w:rsidTr="00B21582">
        <w:trPr>
          <w:cnfStyle w:val="000000100000" w:firstRow="0" w:lastRow="0" w:firstColumn="0" w:lastColumn="0" w:oddVBand="0" w:evenVBand="0" w:oddHBand="1" w:evenHBand="0" w:firstRowFirstColumn="0" w:firstRowLastColumn="0" w:lastRowFirstColumn="0" w:lastRowLastColumn="0"/>
          <w:trHeight w:val="300"/>
          <w:del w:id="37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25A55F84" w:rsidR="00E16572" w:rsidRPr="00B21582" w:rsidDel="009C19DC" w:rsidRDefault="00E16572" w:rsidP="00E16572">
            <w:pPr>
              <w:spacing w:line="240" w:lineRule="auto"/>
              <w:ind w:firstLine="0"/>
              <w:rPr>
                <w:del w:id="3800" w:author="Nate Bachmeier [AWS-SA]" w:date="2023-05-04T18:11:00Z"/>
                <w:rFonts w:ascii="Calibri" w:eastAsia="Times New Roman" w:hAnsi="Calibri" w:cs="Calibri"/>
                <w:b w:val="0"/>
                <w:bCs w:val="0"/>
                <w:color w:val="000000"/>
                <w:sz w:val="22"/>
              </w:rPr>
            </w:pPr>
            <w:del w:id="3801" w:author="Nate Bachmeier [AWS-SA]" w:date="2023-05-04T18:11:00Z">
              <w:r w:rsidRPr="00E16572" w:rsidDel="009C19DC">
                <w:rPr>
                  <w:rFonts w:ascii="Calibri" w:eastAsia="Times New Roman" w:hAnsi="Calibri" w:cs="Calibri"/>
                  <w:color w:val="000000"/>
                  <w:sz w:val="22"/>
                </w:rPr>
                <w:delText>wading through mud</w:delText>
              </w:r>
            </w:del>
          </w:p>
        </w:tc>
        <w:tc>
          <w:tcPr>
            <w:tcW w:w="5348" w:type="dxa"/>
            <w:noWrap/>
            <w:hideMark/>
          </w:tcPr>
          <w:p w14:paraId="3CDFF746" w14:textId="5234707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02" w:author="Nate Bachmeier [AWS-SA]" w:date="2023-05-04T18:11:00Z"/>
                <w:rFonts w:ascii="Calibri" w:eastAsia="Times New Roman" w:hAnsi="Calibri" w:cs="Calibri"/>
                <w:color w:val="000000"/>
                <w:sz w:val="22"/>
              </w:rPr>
            </w:pPr>
            <w:del w:id="3803" w:author="Nate Bachmeier [AWS-SA]" w:date="2023-05-04T18:11:00Z">
              <w:r w:rsidRPr="00E16572" w:rsidDel="009C19DC">
                <w:rPr>
                  <w:rFonts w:ascii="Calibri" w:eastAsia="Times New Roman" w:hAnsi="Calibri" w:cs="Calibri"/>
                  <w:color w:val="000000"/>
                  <w:sz w:val="22"/>
                </w:rPr>
                <w:delText>544</w:delText>
              </w:r>
            </w:del>
          </w:p>
        </w:tc>
      </w:tr>
      <w:tr w:rsidR="00E16572" w:rsidRPr="00E16572" w:rsidDel="009C19DC" w14:paraId="65BCFDE0" w14:textId="6B81B996" w:rsidTr="00B21582">
        <w:trPr>
          <w:trHeight w:val="300"/>
          <w:del w:id="38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35041CDF" w:rsidR="00E16572" w:rsidRPr="00B21582" w:rsidDel="009C19DC" w:rsidRDefault="00E16572" w:rsidP="00E16572">
            <w:pPr>
              <w:spacing w:line="240" w:lineRule="auto"/>
              <w:ind w:firstLine="0"/>
              <w:rPr>
                <w:del w:id="3805" w:author="Nate Bachmeier [AWS-SA]" w:date="2023-05-04T18:11:00Z"/>
                <w:rFonts w:ascii="Calibri" w:eastAsia="Times New Roman" w:hAnsi="Calibri" w:cs="Calibri"/>
                <w:b w:val="0"/>
                <w:bCs w:val="0"/>
                <w:color w:val="000000"/>
                <w:sz w:val="22"/>
              </w:rPr>
            </w:pPr>
            <w:del w:id="3806" w:author="Nate Bachmeier [AWS-SA]" w:date="2023-05-04T18:11:00Z">
              <w:r w:rsidRPr="00E16572" w:rsidDel="009C19DC">
                <w:rPr>
                  <w:rFonts w:ascii="Calibri" w:eastAsia="Times New Roman" w:hAnsi="Calibri" w:cs="Calibri"/>
                  <w:color w:val="000000"/>
                  <w:sz w:val="22"/>
                </w:rPr>
                <w:delText>wading through water</w:delText>
              </w:r>
            </w:del>
          </w:p>
        </w:tc>
        <w:tc>
          <w:tcPr>
            <w:tcW w:w="5348" w:type="dxa"/>
            <w:noWrap/>
            <w:hideMark/>
          </w:tcPr>
          <w:p w14:paraId="514F2EA3" w14:textId="635C6B00"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07" w:author="Nate Bachmeier [AWS-SA]" w:date="2023-05-04T18:11:00Z"/>
                <w:rFonts w:ascii="Calibri" w:eastAsia="Times New Roman" w:hAnsi="Calibri" w:cs="Calibri"/>
                <w:color w:val="000000"/>
                <w:sz w:val="22"/>
              </w:rPr>
            </w:pPr>
            <w:del w:id="3808" w:author="Nate Bachmeier [AWS-SA]" w:date="2023-05-04T18:11:00Z">
              <w:r w:rsidRPr="00E16572" w:rsidDel="009C19DC">
                <w:rPr>
                  <w:rFonts w:ascii="Calibri" w:eastAsia="Times New Roman" w:hAnsi="Calibri" w:cs="Calibri"/>
                  <w:color w:val="000000"/>
                  <w:sz w:val="22"/>
                </w:rPr>
                <w:delText>530</w:delText>
              </w:r>
            </w:del>
          </w:p>
        </w:tc>
      </w:tr>
      <w:tr w:rsidR="00E16572" w:rsidRPr="00E16572" w:rsidDel="009C19DC" w14:paraId="57628F1A" w14:textId="355854DB" w:rsidTr="00B21582">
        <w:trPr>
          <w:cnfStyle w:val="000000100000" w:firstRow="0" w:lastRow="0" w:firstColumn="0" w:lastColumn="0" w:oddVBand="0" w:evenVBand="0" w:oddHBand="1" w:evenHBand="0" w:firstRowFirstColumn="0" w:firstRowLastColumn="0" w:lastRowFirstColumn="0" w:lastRowLastColumn="0"/>
          <w:trHeight w:val="300"/>
          <w:del w:id="38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6E4E8B96" w:rsidR="00E16572" w:rsidRPr="00B21582" w:rsidDel="009C19DC" w:rsidRDefault="00E16572" w:rsidP="00E16572">
            <w:pPr>
              <w:spacing w:line="240" w:lineRule="auto"/>
              <w:ind w:firstLine="0"/>
              <w:rPr>
                <w:del w:id="3810" w:author="Nate Bachmeier [AWS-SA]" w:date="2023-05-04T18:11:00Z"/>
                <w:rFonts w:ascii="Calibri" w:eastAsia="Times New Roman" w:hAnsi="Calibri" w:cs="Calibri"/>
                <w:b w:val="0"/>
                <w:bCs w:val="0"/>
                <w:color w:val="000000"/>
                <w:sz w:val="22"/>
              </w:rPr>
            </w:pPr>
            <w:del w:id="3811" w:author="Nate Bachmeier [AWS-SA]" w:date="2023-05-04T18:11:00Z">
              <w:r w:rsidRPr="00E16572" w:rsidDel="009C19DC">
                <w:rPr>
                  <w:rFonts w:ascii="Calibri" w:eastAsia="Times New Roman" w:hAnsi="Calibri" w:cs="Calibri"/>
                  <w:color w:val="000000"/>
                  <w:sz w:val="22"/>
                </w:rPr>
                <w:delText>waiting in line</w:delText>
              </w:r>
            </w:del>
          </w:p>
        </w:tc>
        <w:tc>
          <w:tcPr>
            <w:tcW w:w="5348" w:type="dxa"/>
            <w:noWrap/>
            <w:hideMark/>
          </w:tcPr>
          <w:p w14:paraId="0E831FAB" w14:textId="0743211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12" w:author="Nate Bachmeier [AWS-SA]" w:date="2023-05-04T18:11:00Z"/>
                <w:rFonts w:ascii="Calibri" w:eastAsia="Times New Roman" w:hAnsi="Calibri" w:cs="Calibri"/>
                <w:color w:val="000000"/>
                <w:sz w:val="22"/>
              </w:rPr>
            </w:pPr>
            <w:del w:id="3813" w:author="Nate Bachmeier [AWS-SA]" w:date="2023-05-04T18:11:00Z">
              <w:r w:rsidRPr="00E16572" w:rsidDel="009C19DC">
                <w:rPr>
                  <w:rFonts w:ascii="Calibri" w:eastAsia="Times New Roman" w:hAnsi="Calibri" w:cs="Calibri"/>
                  <w:color w:val="000000"/>
                  <w:sz w:val="22"/>
                </w:rPr>
                <w:delText>655</w:delText>
              </w:r>
            </w:del>
          </w:p>
        </w:tc>
      </w:tr>
      <w:tr w:rsidR="00E16572" w:rsidRPr="00E16572" w:rsidDel="009C19DC" w14:paraId="130D6064" w14:textId="061F4166" w:rsidTr="00B21582">
        <w:trPr>
          <w:trHeight w:val="300"/>
          <w:del w:id="38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035411AF" w:rsidR="00E16572" w:rsidRPr="00B21582" w:rsidDel="009C19DC" w:rsidRDefault="00E16572" w:rsidP="00E16572">
            <w:pPr>
              <w:spacing w:line="240" w:lineRule="auto"/>
              <w:ind w:firstLine="0"/>
              <w:rPr>
                <w:del w:id="3815" w:author="Nate Bachmeier [AWS-SA]" w:date="2023-05-04T18:11:00Z"/>
                <w:rFonts w:ascii="Calibri" w:eastAsia="Times New Roman" w:hAnsi="Calibri" w:cs="Calibri"/>
                <w:b w:val="0"/>
                <w:bCs w:val="0"/>
                <w:color w:val="000000"/>
                <w:sz w:val="22"/>
              </w:rPr>
            </w:pPr>
            <w:del w:id="3816" w:author="Nate Bachmeier [AWS-SA]" w:date="2023-05-04T18:11:00Z">
              <w:r w:rsidRPr="00E16572" w:rsidDel="009C19DC">
                <w:rPr>
                  <w:rFonts w:ascii="Calibri" w:eastAsia="Times New Roman" w:hAnsi="Calibri" w:cs="Calibri"/>
                  <w:color w:val="000000"/>
                  <w:sz w:val="22"/>
                </w:rPr>
                <w:delText>waking up</w:delText>
              </w:r>
            </w:del>
          </w:p>
        </w:tc>
        <w:tc>
          <w:tcPr>
            <w:tcW w:w="5348" w:type="dxa"/>
            <w:noWrap/>
            <w:hideMark/>
          </w:tcPr>
          <w:p w14:paraId="011162F1" w14:textId="1B14C03A"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17" w:author="Nate Bachmeier [AWS-SA]" w:date="2023-05-04T18:11:00Z"/>
                <w:rFonts w:ascii="Calibri" w:eastAsia="Times New Roman" w:hAnsi="Calibri" w:cs="Calibri"/>
                <w:color w:val="000000"/>
                <w:sz w:val="22"/>
              </w:rPr>
            </w:pPr>
            <w:del w:id="3818" w:author="Nate Bachmeier [AWS-SA]" w:date="2023-05-04T18:11:00Z">
              <w:r w:rsidRPr="00E16572" w:rsidDel="009C19DC">
                <w:rPr>
                  <w:rFonts w:ascii="Calibri" w:eastAsia="Times New Roman" w:hAnsi="Calibri" w:cs="Calibri"/>
                  <w:color w:val="000000"/>
                  <w:sz w:val="22"/>
                </w:rPr>
                <w:delText>768</w:delText>
              </w:r>
            </w:del>
          </w:p>
        </w:tc>
      </w:tr>
      <w:tr w:rsidR="00E16572" w:rsidRPr="00E16572" w:rsidDel="009C19DC" w14:paraId="69378A18" w14:textId="0889ED53" w:rsidTr="00B21582">
        <w:trPr>
          <w:cnfStyle w:val="000000100000" w:firstRow="0" w:lastRow="0" w:firstColumn="0" w:lastColumn="0" w:oddVBand="0" w:evenVBand="0" w:oddHBand="1" w:evenHBand="0" w:firstRowFirstColumn="0" w:firstRowLastColumn="0" w:lastRowFirstColumn="0" w:lastRowLastColumn="0"/>
          <w:trHeight w:val="300"/>
          <w:del w:id="38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A9CDAB3" w:rsidR="00E16572" w:rsidRPr="00B21582" w:rsidDel="009C19DC" w:rsidRDefault="00E16572" w:rsidP="00E16572">
            <w:pPr>
              <w:spacing w:line="240" w:lineRule="auto"/>
              <w:ind w:firstLine="0"/>
              <w:rPr>
                <w:del w:id="3820" w:author="Nate Bachmeier [AWS-SA]" w:date="2023-05-04T18:11:00Z"/>
                <w:rFonts w:ascii="Calibri" w:eastAsia="Times New Roman" w:hAnsi="Calibri" w:cs="Calibri"/>
                <w:b w:val="0"/>
                <w:bCs w:val="0"/>
                <w:color w:val="000000"/>
                <w:sz w:val="22"/>
              </w:rPr>
            </w:pPr>
            <w:del w:id="3821" w:author="Nate Bachmeier [AWS-SA]" w:date="2023-05-04T18:11:00Z">
              <w:r w:rsidRPr="00E16572" w:rsidDel="009C19DC">
                <w:rPr>
                  <w:rFonts w:ascii="Calibri" w:eastAsia="Times New Roman" w:hAnsi="Calibri" w:cs="Calibri"/>
                  <w:color w:val="000000"/>
                  <w:sz w:val="22"/>
                </w:rPr>
                <w:delText>walking on stilts</w:delText>
              </w:r>
            </w:del>
          </w:p>
        </w:tc>
        <w:tc>
          <w:tcPr>
            <w:tcW w:w="5348" w:type="dxa"/>
            <w:noWrap/>
            <w:hideMark/>
          </w:tcPr>
          <w:p w14:paraId="058C0F67" w14:textId="16DF1DE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22" w:author="Nate Bachmeier [AWS-SA]" w:date="2023-05-04T18:11:00Z"/>
                <w:rFonts w:ascii="Calibri" w:eastAsia="Times New Roman" w:hAnsi="Calibri" w:cs="Calibri"/>
                <w:color w:val="000000"/>
                <w:sz w:val="22"/>
              </w:rPr>
            </w:pPr>
            <w:del w:id="3823" w:author="Nate Bachmeier [AWS-SA]" w:date="2023-05-04T18:11:00Z">
              <w:r w:rsidRPr="00E16572" w:rsidDel="009C19DC">
                <w:rPr>
                  <w:rFonts w:ascii="Calibri" w:eastAsia="Times New Roman" w:hAnsi="Calibri" w:cs="Calibri"/>
                  <w:color w:val="000000"/>
                  <w:sz w:val="22"/>
                </w:rPr>
                <w:delText>652</w:delText>
              </w:r>
            </w:del>
          </w:p>
        </w:tc>
      </w:tr>
      <w:tr w:rsidR="00E16572" w:rsidRPr="00E16572" w:rsidDel="009C19DC" w14:paraId="02524453" w14:textId="040D649C" w:rsidTr="00B21582">
        <w:trPr>
          <w:trHeight w:val="300"/>
          <w:del w:id="38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0A2CD91F" w:rsidR="00E16572" w:rsidRPr="00B21582" w:rsidDel="009C19DC" w:rsidRDefault="00E16572" w:rsidP="00E16572">
            <w:pPr>
              <w:spacing w:line="240" w:lineRule="auto"/>
              <w:ind w:firstLine="0"/>
              <w:rPr>
                <w:del w:id="3825" w:author="Nate Bachmeier [AWS-SA]" w:date="2023-05-04T18:11:00Z"/>
                <w:rFonts w:ascii="Calibri" w:eastAsia="Times New Roman" w:hAnsi="Calibri" w:cs="Calibri"/>
                <w:b w:val="0"/>
                <w:bCs w:val="0"/>
                <w:color w:val="000000"/>
                <w:sz w:val="22"/>
              </w:rPr>
            </w:pPr>
            <w:del w:id="3826" w:author="Nate Bachmeier [AWS-SA]" w:date="2023-05-04T18:11:00Z">
              <w:r w:rsidRPr="00E16572" w:rsidDel="009C19DC">
                <w:rPr>
                  <w:rFonts w:ascii="Calibri" w:eastAsia="Times New Roman" w:hAnsi="Calibri" w:cs="Calibri"/>
                  <w:color w:val="000000"/>
                  <w:sz w:val="22"/>
                </w:rPr>
                <w:delText>walking the dog</w:delText>
              </w:r>
            </w:del>
          </w:p>
        </w:tc>
        <w:tc>
          <w:tcPr>
            <w:tcW w:w="5348" w:type="dxa"/>
            <w:noWrap/>
            <w:hideMark/>
          </w:tcPr>
          <w:p w14:paraId="761E4537" w14:textId="02C96AA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27" w:author="Nate Bachmeier [AWS-SA]" w:date="2023-05-04T18:11:00Z"/>
                <w:rFonts w:ascii="Calibri" w:eastAsia="Times New Roman" w:hAnsi="Calibri" w:cs="Calibri"/>
                <w:color w:val="000000"/>
                <w:sz w:val="22"/>
              </w:rPr>
            </w:pPr>
            <w:del w:id="3828" w:author="Nate Bachmeier [AWS-SA]" w:date="2023-05-04T18:11:00Z">
              <w:r w:rsidRPr="00E16572" w:rsidDel="009C19DC">
                <w:rPr>
                  <w:rFonts w:ascii="Calibri" w:eastAsia="Times New Roman" w:hAnsi="Calibri" w:cs="Calibri"/>
                  <w:color w:val="000000"/>
                  <w:sz w:val="22"/>
                </w:rPr>
                <w:delText>758</w:delText>
              </w:r>
            </w:del>
          </w:p>
        </w:tc>
      </w:tr>
      <w:tr w:rsidR="00E16572" w:rsidRPr="00E16572" w:rsidDel="009C19DC" w14:paraId="25B5FCE7" w14:textId="0587D223" w:rsidTr="00B21582">
        <w:trPr>
          <w:cnfStyle w:val="000000100000" w:firstRow="0" w:lastRow="0" w:firstColumn="0" w:lastColumn="0" w:oddVBand="0" w:evenVBand="0" w:oddHBand="1" w:evenHBand="0" w:firstRowFirstColumn="0" w:firstRowLastColumn="0" w:lastRowFirstColumn="0" w:lastRowLastColumn="0"/>
          <w:trHeight w:val="300"/>
          <w:del w:id="38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EC28ADF" w:rsidR="00E16572" w:rsidRPr="00B21582" w:rsidDel="009C19DC" w:rsidRDefault="00E16572" w:rsidP="00E16572">
            <w:pPr>
              <w:spacing w:line="240" w:lineRule="auto"/>
              <w:ind w:firstLine="0"/>
              <w:rPr>
                <w:del w:id="3830" w:author="Nate Bachmeier [AWS-SA]" w:date="2023-05-04T18:11:00Z"/>
                <w:rFonts w:ascii="Calibri" w:eastAsia="Times New Roman" w:hAnsi="Calibri" w:cs="Calibri"/>
                <w:b w:val="0"/>
                <w:bCs w:val="0"/>
                <w:color w:val="000000"/>
                <w:sz w:val="22"/>
              </w:rPr>
            </w:pPr>
            <w:del w:id="3831" w:author="Nate Bachmeier [AWS-SA]" w:date="2023-05-04T18:11:00Z">
              <w:r w:rsidRPr="00E16572" w:rsidDel="009C19DC">
                <w:rPr>
                  <w:rFonts w:ascii="Calibri" w:eastAsia="Times New Roman" w:hAnsi="Calibri" w:cs="Calibri"/>
                  <w:color w:val="000000"/>
                  <w:sz w:val="22"/>
                </w:rPr>
                <w:delText>walking through snow</w:delText>
              </w:r>
            </w:del>
          </w:p>
        </w:tc>
        <w:tc>
          <w:tcPr>
            <w:tcW w:w="5348" w:type="dxa"/>
            <w:noWrap/>
            <w:hideMark/>
          </w:tcPr>
          <w:p w14:paraId="761F315F" w14:textId="7D642261"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32" w:author="Nate Bachmeier [AWS-SA]" w:date="2023-05-04T18:11:00Z"/>
                <w:rFonts w:ascii="Calibri" w:eastAsia="Times New Roman" w:hAnsi="Calibri" w:cs="Calibri"/>
                <w:color w:val="000000"/>
                <w:sz w:val="22"/>
              </w:rPr>
            </w:pPr>
            <w:del w:id="3833" w:author="Nate Bachmeier [AWS-SA]" w:date="2023-05-04T18:11:00Z">
              <w:r w:rsidRPr="00E16572" w:rsidDel="009C19DC">
                <w:rPr>
                  <w:rFonts w:ascii="Calibri" w:eastAsia="Times New Roman" w:hAnsi="Calibri" w:cs="Calibri"/>
                  <w:color w:val="000000"/>
                  <w:sz w:val="22"/>
                </w:rPr>
                <w:delText>642</w:delText>
              </w:r>
            </w:del>
          </w:p>
        </w:tc>
      </w:tr>
      <w:tr w:rsidR="00E16572" w:rsidRPr="00E16572" w:rsidDel="009C19DC" w14:paraId="2C2DD181" w14:textId="44DFAA9A" w:rsidTr="00B21582">
        <w:trPr>
          <w:trHeight w:val="300"/>
          <w:del w:id="38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63CB95F7" w:rsidR="00E16572" w:rsidRPr="00B21582" w:rsidDel="009C19DC" w:rsidRDefault="00E16572" w:rsidP="00E16572">
            <w:pPr>
              <w:spacing w:line="240" w:lineRule="auto"/>
              <w:ind w:firstLine="0"/>
              <w:rPr>
                <w:del w:id="3835" w:author="Nate Bachmeier [AWS-SA]" w:date="2023-05-04T18:11:00Z"/>
                <w:rFonts w:ascii="Calibri" w:eastAsia="Times New Roman" w:hAnsi="Calibri" w:cs="Calibri"/>
                <w:b w:val="0"/>
                <w:bCs w:val="0"/>
                <w:color w:val="000000"/>
                <w:sz w:val="22"/>
              </w:rPr>
            </w:pPr>
            <w:del w:id="3836" w:author="Nate Bachmeier [AWS-SA]" w:date="2023-05-04T18:11:00Z">
              <w:r w:rsidRPr="00E16572" w:rsidDel="009C19DC">
                <w:rPr>
                  <w:rFonts w:ascii="Calibri" w:eastAsia="Times New Roman" w:hAnsi="Calibri" w:cs="Calibri"/>
                  <w:color w:val="000000"/>
                  <w:sz w:val="22"/>
                </w:rPr>
                <w:delText>walking with crutches</w:delText>
              </w:r>
            </w:del>
          </w:p>
        </w:tc>
        <w:tc>
          <w:tcPr>
            <w:tcW w:w="5348" w:type="dxa"/>
            <w:noWrap/>
            <w:hideMark/>
          </w:tcPr>
          <w:p w14:paraId="006E8D42" w14:textId="3AB8213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37" w:author="Nate Bachmeier [AWS-SA]" w:date="2023-05-04T18:11:00Z"/>
                <w:rFonts w:ascii="Calibri" w:eastAsia="Times New Roman" w:hAnsi="Calibri" w:cs="Calibri"/>
                <w:color w:val="000000"/>
                <w:sz w:val="22"/>
              </w:rPr>
            </w:pPr>
            <w:del w:id="3838" w:author="Nate Bachmeier [AWS-SA]" w:date="2023-05-04T18:11:00Z">
              <w:r w:rsidRPr="00E16572" w:rsidDel="009C19DC">
                <w:rPr>
                  <w:rFonts w:ascii="Calibri" w:eastAsia="Times New Roman" w:hAnsi="Calibri" w:cs="Calibri"/>
                  <w:color w:val="000000"/>
                  <w:sz w:val="22"/>
                </w:rPr>
                <w:delText>538</w:delText>
              </w:r>
            </w:del>
          </w:p>
        </w:tc>
      </w:tr>
      <w:tr w:rsidR="00E16572" w:rsidRPr="00E16572" w:rsidDel="009C19DC" w14:paraId="6D6E8CF7" w14:textId="426CE565" w:rsidTr="00B21582">
        <w:trPr>
          <w:cnfStyle w:val="000000100000" w:firstRow="0" w:lastRow="0" w:firstColumn="0" w:lastColumn="0" w:oddVBand="0" w:evenVBand="0" w:oddHBand="1" w:evenHBand="0" w:firstRowFirstColumn="0" w:firstRowLastColumn="0" w:lastRowFirstColumn="0" w:lastRowLastColumn="0"/>
          <w:trHeight w:val="300"/>
          <w:del w:id="38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55DDCB31" w:rsidR="00E16572" w:rsidRPr="00B21582" w:rsidDel="009C19DC" w:rsidRDefault="00E16572" w:rsidP="00E16572">
            <w:pPr>
              <w:spacing w:line="240" w:lineRule="auto"/>
              <w:ind w:firstLine="0"/>
              <w:rPr>
                <w:del w:id="3840" w:author="Nate Bachmeier [AWS-SA]" w:date="2023-05-04T18:11:00Z"/>
                <w:rFonts w:ascii="Calibri" w:eastAsia="Times New Roman" w:hAnsi="Calibri" w:cs="Calibri"/>
                <w:b w:val="0"/>
                <w:bCs w:val="0"/>
                <w:color w:val="000000"/>
                <w:sz w:val="22"/>
              </w:rPr>
            </w:pPr>
            <w:del w:id="3841" w:author="Nate Bachmeier [AWS-SA]" w:date="2023-05-04T18:11:00Z">
              <w:r w:rsidRPr="00E16572" w:rsidDel="009C19DC">
                <w:rPr>
                  <w:rFonts w:ascii="Calibri" w:eastAsia="Times New Roman" w:hAnsi="Calibri" w:cs="Calibri"/>
                  <w:color w:val="000000"/>
                  <w:sz w:val="22"/>
                </w:rPr>
                <w:delText>washing dishes</w:delText>
              </w:r>
            </w:del>
          </w:p>
        </w:tc>
        <w:tc>
          <w:tcPr>
            <w:tcW w:w="5348" w:type="dxa"/>
            <w:noWrap/>
            <w:hideMark/>
          </w:tcPr>
          <w:p w14:paraId="2B18B1ED" w14:textId="110686C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42" w:author="Nate Bachmeier [AWS-SA]" w:date="2023-05-04T18:11:00Z"/>
                <w:rFonts w:ascii="Calibri" w:eastAsia="Times New Roman" w:hAnsi="Calibri" w:cs="Calibri"/>
                <w:color w:val="000000"/>
                <w:sz w:val="22"/>
              </w:rPr>
            </w:pPr>
            <w:del w:id="3843" w:author="Nate Bachmeier [AWS-SA]" w:date="2023-05-04T18:11:00Z">
              <w:r w:rsidRPr="00E16572" w:rsidDel="009C19DC">
                <w:rPr>
                  <w:rFonts w:ascii="Calibri" w:eastAsia="Times New Roman" w:hAnsi="Calibri" w:cs="Calibri"/>
                  <w:color w:val="000000"/>
                  <w:sz w:val="22"/>
                </w:rPr>
                <w:delText>691</w:delText>
              </w:r>
            </w:del>
          </w:p>
        </w:tc>
      </w:tr>
      <w:tr w:rsidR="00E16572" w:rsidRPr="00E16572" w:rsidDel="009C19DC" w14:paraId="6B7A80EC" w14:textId="718A453F" w:rsidTr="00B21582">
        <w:trPr>
          <w:trHeight w:val="300"/>
          <w:del w:id="38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0210F9EC" w:rsidR="00E16572" w:rsidRPr="00B21582" w:rsidDel="009C19DC" w:rsidRDefault="00E16572" w:rsidP="00E16572">
            <w:pPr>
              <w:spacing w:line="240" w:lineRule="auto"/>
              <w:ind w:firstLine="0"/>
              <w:rPr>
                <w:del w:id="3845" w:author="Nate Bachmeier [AWS-SA]" w:date="2023-05-04T18:11:00Z"/>
                <w:rFonts w:ascii="Calibri" w:eastAsia="Times New Roman" w:hAnsi="Calibri" w:cs="Calibri"/>
                <w:b w:val="0"/>
                <w:bCs w:val="0"/>
                <w:color w:val="000000"/>
                <w:sz w:val="22"/>
              </w:rPr>
            </w:pPr>
            <w:del w:id="3846" w:author="Nate Bachmeier [AWS-SA]" w:date="2023-05-04T18:11:00Z">
              <w:r w:rsidRPr="00E16572" w:rsidDel="009C19DC">
                <w:rPr>
                  <w:rFonts w:ascii="Calibri" w:eastAsia="Times New Roman" w:hAnsi="Calibri" w:cs="Calibri"/>
                  <w:color w:val="000000"/>
                  <w:sz w:val="22"/>
                </w:rPr>
                <w:delText>washing feet</w:delText>
              </w:r>
            </w:del>
          </w:p>
        </w:tc>
        <w:tc>
          <w:tcPr>
            <w:tcW w:w="5348" w:type="dxa"/>
            <w:noWrap/>
            <w:hideMark/>
          </w:tcPr>
          <w:p w14:paraId="60F67F32" w14:textId="093FD99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47" w:author="Nate Bachmeier [AWS-SA]" w:date="2023-05-04T18:11:00Z"/>
                <w:rFonts w:ascii="Calibri" w:eastAsia="Times New Roman" w:hAnsi="Calibri" w:cs="Calibri"/>
                <w:color w:val="000000"/>
                <w:sz w:val="22"/>
              </w:rPr>
            </w:pPr>
            <w:del w:id="3848" w:author="Nate Bachmeier [AWS-SA]" w:date="2023-05-04T18:11:00Z">
              <w:r w:rsidRPr="00E16572" w:rsidDel="009C19DC">
                <w:rPr>
                  <w:rFonts w:ascii="Calibri" w:eastAsia="Times New Roman" w:hAnsi="Calibri" w:cs="Calibri"/>
                  <w:color w:val="000000"/>
                  <w:sz w:val="22"/>
                </w:rPr>
                <w:delText>528</w:delText>
              </w:r>
            </w:del>
          </w:p>
        </w:tc>
      </w:tr>
      <w:tr w:rsidR="00E16572" w:rsidRPr="00E16572" w:rsidDel="009C19DC" w14:paraId="120D0A83" w14:textId="00FC75A4" w:rsidTr="00B21582">
        <w:trPr>
          <w:cnfStyle w:val="000000100000" w:firstRow="0" w:lastRow="0" w:firstColumn="0" w:lastColumn="0" w:oddVBand="0" w:evenVBand="0" w:oddHBand="1" w:evenHBand="0" w:firstRowFirstColumn="0" w:firstRowLastColumn="0" w:lastRowFirstColumn="0" w:lastRowLastColumn="0"/>
          <w:trHeight w:val="300"/>
          <w:del w:id="38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BC3A694" w:rsidR="00E16572" w:rsidRPr="00B21582" w:rsidDel="009C19DC" w:rsidRDefault="00E16572" w:rsidP="00E16572">
            <w:pPr>
              <w:spacing w:line="240" w:lineRule="auto"/>
              <w:ind w:firstLine="0"/>
              <w:rPr>
                <w:del w:id="3850" w:author="Nate Bachmeier [AWS-SA]" w:date="2023-05-04T18:11:00Z"/>
                <w:rFonts w:ascii="Calibri" w:eastAsia="Times New Roman" w:hAnsi="Calibri" w:cs="Calibri"/>
                <w:b w:val="0"/>
                <w:bCs w:val="0"/>
                <w:color w:val="000000"/>
                <w:sz w:val="22"/>
              </w:rPr>
            </w:pPr>
            <w:del w:id="3851" w:author="Nate Bachmeier [AWS-SA]" w:date="2023-05-04T18:11:00Z">
              <w:r w:rsidRPr="00E16572" w:rsidDel="009C19DC">
                <w:rPr>
                  <w:rFonts w:ascii="Calibri" w:eastAsia="Times New Roman" w:hAnsi="Calibri" w:cs="Calibri"/>
                  <w:color w:val="000000"/>
                  <w:sz w:val="22"/>
                </w:rPr>
                <w:delText>washing hair</w:delText>
              </w:r>
            </w:del>
          </w:p>
        </w:tc>
        <w:tc>
          <w:tcPr>
            <w:tcW w:w="5348" w:type="dxa"/>
            <w:noWrap/>
            <w:hideMark/>
          </w:tcPr>
          <w:p w14:paraId="78488B18" w14:textId="29BE34C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52" w:author="Nate Bachmeier [AWS-SA]" w:date="2023-05-04T18:11:00Z"/>
                <w:rFonts w:ascii="Calibri" w:eastAsia="Times New Roman" w:hAnsi="Calibri" w:cs="Calibri"/>
                <w:color w:val="000000"/>
                <w:sz w:val="22"/>
              </w:rPr>
            </w:pPr>
            <w:del w:id="3853" w:author="Nate Bachmeier [AWS-SA]" w:date="2023-05-04T18:11:00Z">
              <w:r w:rsidRPr="00E16572" w:rsidDel="009C19DC">
                <w:rPr>
                  <w:rFonts w:ascii="Calibri" w:eastAsia="Times New Roman" w:hAnsi="Calibri" w:cs="Calibri"/>
                  <w:color w:val="000000"/>
                  <w:sz w:val="22"/>
                </w:rPr>
                <w:delText>462</w:delText>
              </w:r>
            </w:del>
          </w:p>
        </w:tc>
      </w:tr>
      <w:tr w:rsidR="00E16572" w:rsidRPr="00E16572" w:rsidDel="009C19DC" w14:paraId="6446FEEA" w14:textId="331E75F1" w:rsidTr="00B21582">
        <w:trPr>
          <w:trHeight w:val="300"/>
          <w:del w:id="38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49CC8AB" w:rsidR="00E16572" w:rsidRPr="00B21582" w:rsidDel="009C19DC" w:rsidRDefault="00E16572" w:rsidP="00E16572">
            <w:pPr>
              <w:spacing w:line="240" w:lineRule="auto"/>
              <w:ind w:firstLine="0"/>
              <w:rPr>
                <w:del w:id="3855" w:author="Nate Bachmeier [AWS-SA]" w:date="2023-05-04T18:11:00Z"/>
                <w:rFonts w:ascii="Calibri" w:eastAsia="Times New Roman" w:hAnsi="Calibri" w:cs="Calibri"/>
                <w:b w:val="0"/>
                <w:bCs w:val="0"/>
                <w:color w:val="000000"/>
                <w:sz w:val="22"/>
              </w:rPr>
            </w:pPr>
            <w:del w:id="3856" w:author="Nate Bachmeier [AWS-SA]" w:date="2023-05-04T18:11:00Z">
              <w:r w:rsidRPr="00E16572" w:rsidDel="009C19DC">
                <w:rPr>
                  <w:rFonts w:ascii="Calibri" w:eastAsia="Times New Roman" w:hAnsi="Calibri" w:cs="Calibri"/>
                  <w:color w:val="000000"/>
                  <w:sz w:val="22"/>
                </w:rPr>
                <w:delText>washing hands</w:delText>
              </w:r>
            </w:del>
          </w:p>
        </w:tc>
        <w:tc>
          <w:tcPr>
            <w:tcW w:w="5348" w:type="dxa"/>
            <w:noWrap/>
            <w:hideMark/>
          </w:tcPr>
          <w:p w14:paraId="069D86BF" w14:textId="3A1E2FD9"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57" w:author="Nate Bachmeier [AWS-SA]" w:date="2023-05-04T18:11:00Z"/>
                <w:rFonts w:ascii="Calibri" w:eastAsia="Times New Roman" w:hAnsi="Calibri" w:cs="Calibri"/>
                <w:color w:val="000000"/>
                <w:sz w:val="22"/>
              </w:rPr>
            </w:pPr>
            <w:del w:id="3858" w:author="Nate Bachmeier [AWS-SA]" w:date="2023-05-04T18:11:00Z">
              <w:r w:rsidRPr="00E16572" w:rsidDel="009C19DC">
                <w:rPr>
                  <w:rFonts w:ascii="Calibri" w:eastAsia="Times New Roman" w:hAnsi="Calibri" w:cs="Calibri"/>
                  <w:color w:val="000000"/>
                  <w:sz w:val="22"/>
                </w:rPr>
                <w:delText>808</w:delText>
              </w:r>
            </w:del>
          </w:p>
        </w:tc>
      </w:tr>
      <w:tr w:rsidR="00E16572" w:rsidRPr="00E16572" w:rsidDel="009C19DC" w14:paraId="00A3C2A6" w14:textId="19B266E9" w:rsidTr="00B21582">
        <w:trPr>
          <w:cnfStyle w:val="000000100000" w:firstRow="0" w:lastRow="0" w:firstColumn="0" w:lastColumn="0" w:oddVBand="0" w:evenVBand="0" w:oddHBand="1" w:evenHBand="0" w:firstRowFirstColumn="0" w:firstRowLastColumn="0" w:lastRowFirstColumn="0" w:lastRowLastColumn="0"/>
          <w:trHeight w:val="300"/>
          <w:del w:id="38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2BA95CB1" w:rsidR="00E16572" w:rsidRPr="00B21582" w:rsidDel="009C19DC" w:rsidRDefault="00E16572" w:rsidP="00E16572">
            <w:pPr>
              <w:spacing w:line="240" w:lineRule="auto"/>
              <w:ind w:firstLine="0"/>
              <w:rPr>
                <w:del w:id="3860" w:author="Nate Bachmeier [AWS-SA]" w:date="2023-05-04T18:11:00Z"/>
                <w:rFonts w:ascii="Calibri" w:eastAsia="Times New Roman" w:hAnsi="Calibri" w:cs="Calibri"/>
                <w:b w:val="0"/>
                <w:bCs w:val="0"/>
                <w:color w:val="000000"/>
                <w:sz w:val="22"/>
              </w:rPr>
            </w:pPr>
            <w:del w:id="3861" w:author="Nate Bachmeier [AWS-SA]" w:date="2023-05-04T18:11:00Z">
              <w:r w:rsidRPr="00E16572" w:rsidDel="009C19DC">
                <w:rPr>
                  <w:rFonts w:ascii="Calibri" w:eastAsia="Times New Roman" w:hAnsi="Calibri" w:cs="Calibri"/>
                  <w:color w:val="000000"/>
                  <w:sz w:val="22"/>
                </w:rPr>
                <w:delText>watching tv</w:delText>
              </w:r>
            </w:del>
          </w:p>
        </w:tc>
        <w:tc>
          <w:tcPr>
            <w:tcW w:w="5348" w:type="dxa"/>
            <w:noWrap/>
            <w:hideMark/>
          </w:tcPr>
          <w:p w14:paraId="3FF3A23D" w14:textId="413B4427"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62" w:author="Nate Bachmeier [AWS-SA]" w:date="2023-05-04T18:11:00Z"/>
                <w:rFonts w:ascii="Calibri" w:eastAsia="Times New Roman" w:hAnsi="Calibri" w:cs="Calibri"/>
                <w:color w:val="000000"/>
                <w:sz w:val="22"/>
              </w:rPr>
            </w:pPr>
            <w:del w:id="3863" w:author="Nate Bachmeier [AWS-SA]" w:date="2023-05-04T18:11:00Z">
              <w:r w:rsidRPr="00E16572" w:rsidDel="009C19DC">
                <w:rPr>
                  <w:rFonts w:ascii="Calibri" w:eastAsia="Times New Roman" w:hAnsi="Calibri" w:cs="Calibri"/>
                  <w:color w:val="000000"/>
                  <w:sz w:val="22"/>
                </w:rPr>
                <w:delText>607</w:delText>
              </w:r>
            </w:del>
          </w:p>
        </w:tc>
      </w:tr>
      <w:tr w:rsidR="00E16572" w:rsidRPr="00E16572" w:rsidDel="009C19DC" w14:paraId="362B3550" w14:textId="54DB69A0" w:rsidTr="00B21582">
        <w:trPr>
          <w:trHeight w:val="300"/>
          <w:del w:id="38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09011523" w:rsidR="00E16572" w:rsidRPr="00B21582" w:rsidDel="009C19DC" w:rsidRDefault="00E16572" w:rsidP="00E16572">
            <w:pPr>
              <w:spacing w:line="240" w:lineRule="auto"/>
              <w:ind w:firstLine="0"/>
              <w:rPr>
                <w:del w:id="3865" w:author="Nate Bachmeier [AWS-SA]" w:date="2023-05-04T18:11:00Z"/>
                <w:rFonts w:ascii="Calibri" w:eastAsia="Times New Roman" w:hAnsi="Calibri" w:cs="Calibri"/>
                <w:b w:val="0"/>
                <w:bCs w:val="0"/>
                <w:color w:val="000000"/>
                <w:sz w:val="22"/>
              </w:rPr>
            </w:pPr>
            <w:del w:id="3866" w:author="Nate Bachmeier [AWS-SA]" w:date="2023-05-04T18:11:00Z">
              <w:r w:rsidRPr="00E16572" w:rsidDel="009C19DC">
                <w:rPr>
                  <w:rFonts w:ascii="Calibri" w:eastAsia="Times New Roman" w:hAnsi="Calibri" w:cs="Calibri"/>
                  <w:color w:val="000000"/>
                  <w:sz w:val="22"/>
                </w:rPr>
                <w:delText>water skiing</w:delText>
              </w:r>
            </w:del>
          </w:p>
        </w:tc>
        <w:tc>
          <w:tcPr>
            <w:tcW w:w="5348" w:type="dxa"/>
            <w:noWrap/>
            <w:hideMark/>
          </w:tcPr>
          <w:p w14:paraId="308D420A" w14:textId="22D15CA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67" w:author="Nate Bachmeier [AWS-SA]" w:date="2023-05-04T18:11:00Z"/>
                <w:rFonts w:ascii="Calibri" w:eastAsia="Times New Roman" w:hAnsi="Calibri" w:cs="Calibri"/>
                <w:color w:val="000000"/>
                <w:sz w:val="22"/>
              </w:rPr>
            </w:pPr>
            <w:del w:id="3868" w:author="Nate Bachmeier [AWS-SA]" w:date="2023-05-04T18:11:00Z">
              <w:r w:rsidRPr="00E16572" w:rsidDel="009C19DC">
                <w:rPr>
                  <w:rFonts w:ascii="Calibri" w:eastAsia="Times New Roman" w:hAnsi="Calibri" w:cs="Calibri"/>
                  <w:color w:val="000000"/>
                  <w:sz w:val="22"/>
                </w:rPr>
                <w:delText>775</w:delText>
              </w:r>
            </w:del>
          </w:p>
        </w:tc>
      </w:tr>
      <w:tr w:rsidR="00E16572" w:rsidRPr="00E16572" w:rsidDel="009C19DC" w14:paraId="4779DB6A" w14:textId="6002ACDD" w:rsidTr="00B21582">
        <w:trPr>
          <w:cnfStyle w:val="000000100000" w:firstRow="0" w:lastRow="0" w:firstColumn="0" w:lastColumn="0" w:oddVBand="0" w:evenVBand="0" w:oddHBand="1" w:evenHBand="0" w:firstRowFirstColumn="0" w:firstRowLastColumn="0" w:lastRowFirstColumn="0" w:lastRowLastColumn="0"/>
          <w:trHeight w:val="300"/>
          <w:del w:id="38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616A1C04" w:rsidR="00E16572" w:rsidRPr="00B21582" w:rsidDel="009C19DC" w:rsidRDefault="00E16572" w:rsidP="00E16572">
            <w:pPr>
              <w:spacing w:line="240" w:lineRule="auto"/>
              <w:ind w:firstLine="0"/>
              <w:rPr>
                <w:del w:id="3870" w:author="Nate Bachmeier [AWS-SA]" w:date="2023-05-04T18:11:00Z"/>
                <w:rFonts w:ascii="Calibri" w:eastAsia="Times New Roman" w:hAnsi="Calibri" w:cs="Calibri"/>
                <w:b w:val="0"/>
                <w:bCs w:val="0"/>
                <w:color w:val="000000"/>
                <w:sz w:val="22"/>
              </w:rPr>
            </w:pPr>
            <w:del w:id="3871" w:author="Nate Bachmeier [AWS-SA]" w:date="2023-05-04T18:11:00Z">
              <w:r w:rsidRPr="00E16572" w:rsidDel="009C19DC">
                <w:rPr>
                  <w:rFonts w:ascii="Calibri" w:eastAsia="Times New Roman" w:hAnsi="Calibri" w:cs="Calibri"/>
                  <w:color w:val="000000"/>
                  <w:sz w:val="22"/>
                </w:rPr>
                <w:delText>water sliding</w:delText>
              </w:r>
            </w:del>
          </w:p>
        </w:tc>
        <w:tc>
          <w:tcPr>
            <w:tcW w:w="5348" w:type="dxa"/>
            <w:noWrap/>
            <w:hideMark/>
          </w:tcPr>
          <w:p w14:paraId="1D0AEEDA" w14:textId="25C3B4F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72" w:author="Nate Bachmeier [AWS-SA]" w:date="2023-05-04T18:11:00Z"/>
                <w:rFonts w:ascii="Calibri" w:eastAsia="Times New Roman" w:hAnsi="Calibri" w:cs="Calibri"/>
                <w:color w:val="000000"/>
                <w:sz w:val="22"/>
              </w:rPr>
            </w:pPr>
            <w:del w:id="3873" w:author="Nate Bachmeier [AWS-SA]" w:date="2023-05-04T18:11:00Z">
              <w:r w:rsidRPr="00E16572" w:rsidDel="009C19DC">
                <w:rPr>
                  <w:rFonts w:ascii="Calibri" w:eastAsia="Times New Roman" w:hAnsi="Calibri" w:cs="Calibri"/>
                  <w:color w:val="000000"/>
                  <w:sz w:val="22"/>
                </w:rPr>
                <w:delText>836</w:delText>
              </w:r>
            </w:del>
          </w:p>
        </w:tc>
      </w:tr>
      <w:tr w:rsidR="00E16572" w:rsidRPr="00E16572" w:rsidDel="009C19DC" w14:paraId="6C4CF535" w14:textId="06DC3A33" w:rsidTr="00B21582">
        <w:trPr>
          <w:trHeight w:val="300"/>
          <w:del w:id="38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01D125F1" w:rsidR="00E16572" w:rsidRPr="00B21582" w:rsidDel="009C19DC" w:rsidRDefault="00E16572" w:rsidP="00E16572">
            <w:pPr>
              <w:spacing w:line="240" w:lineRule="auto"/>
              <w:ind w:firstLine="0"/>
              <w:rPr>
                <w:del w:id="3875" w:author="Nate Bachmeier [AWS-SA]" w:date="2023-05-04T18:11:00Z"/>
                <w:rFonts w:ascii="Calibri" w:eastAsia="Times New Roman" w:hAnsi="Calibri" w:cs="Calibri"/>
                <w:b w:val="0"/>
                <w:bCs w:val="0"/>
                <w:color w:val="000000"/>
                <w:sz w:val="22"/>
              </w:rPr>
            </w:pPr>
            <w:del w:id="3876" w:author="Nate Bachmeier [AWS-SA]" w:date="2023-05-04T18:11:00Z">
              <w:r w:rsidRPr="00E16572" w:rsidDel="009C19DC">
                <w:rPr>
                  <w:rFonts w:ascii="Calibri" w:eastAsia="Times New Roman" w:hAnsi="Calibri" w:cs="Calibri"/>
                  <w:color w:val="000000"/>
                  <w:sz w:val="22"/>
                </w:rPr>
                <w:delText>watering plants</w:delText>
              </w:r>
            </w:del>
          </w:p>
        </w:tc>
        <w:tc>
          <w:tcPr>
            <w:tcW w:w="5348" w:type="dxa"/>
            <w:noWrap/>
            <w:hideMark/>
          </w:tcPr>
          <w:p w14:paraId="3394BE15" w14:textId="29824D4D"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77" w:author="Nate Bachmeier [AWS-SA]" w:date="2023-05-04T18:11:00Z"/>
                <w:rFonts w:ascii="Calibri" w:eastAsia="Times New Roman" w:hAnsi="Calibri" w:cs="Calibri"/>
                <w:color w:val="000000"/>
                <w:sz w:val="22"/>
              </w:rPr>
            </w:pPr>
            <w:del w:id="3878" w:author="Nate Bachmeier [AWS-SA]" w:date="2023-05-04T18:11:00Z">
              <w:r w:rsidRPr="00E16572" w:rsidDel="009C19DC">
                <w:rPr>
                  <w:rFonts w:ascii="Calibri" w:eastAsia="Times New Roman" w:hAnsi="Calibri" w:cs="Calibri"/>
                  <w:color w:val="000000"/>
                  <w:sz w:val="22"/>
                </w:rPr>
                <w:delText>838</w:delText>
              </w:r>
            </w:del>
          </w:p>
        </w:tc>
      </w:tr>
      <w:tr w:rsidR="00E16572" w:rsidRPr="00E16572" w:rsidDel="009C19DC" w14:paraId="762EFAD0" w14:textId="4859E2DE" w:rsidTr="00B21582">
        <w:trPr>
          <w:cnfStyle w:val="000000100000" w:firstRow="0" w:lastRow="0" w:firstColumn="0" w:lastColumn="0" w:oddVBand="0" w:evenVBand="0" w:oddHBand="1" w:evenHBand="0" w:firstRowFirstColumn="0" w:firstRowLastColumn="0" w:lastRowFirstColumn="0" w:lastRowLastColumn="0"/>
          <w:trHeight w:val="300"/>
          <w:del w:id="387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357BE2B3" w:rsidR="00E16572" w:rsidRPr="00B21582" w:rsidDel="009C19DC" w:rsidRDefault="00E16572" w:rsidP="00E16572">
            <w:pPr>
              <w:spacing w:line="240" w:lineRule="auto"/>
              <w:ind w:firstLine="0"/>
              <w:rPr>
                <w:del w:id="3880" w:author="Nate Bachmeier [AWS-SA]" w:date="2023-05-04T18:11:00Z"/>
                <w:rFonts w:ascii="Calibri" w:eastAsia="Times New Roman" w:hAnsi="Calibri" w:cs="Calibri"/>
                <w:b w:val="0"/>
                <w:bCs w:val="0"/>
                <w:color w:val="000000"/>
                <w:sz w:val="22"/>
              </w:rPr>
            </w:pPr>
            <w:del w:id="3881" w:author="Nate Bachmeier [AWS-SA]" w:date="2023-05-04T18:11:00Z">
              <w:r w:rsidRPr="00E16572" w:rsidDel="009C19DC">
                <w:rPr>
                  <w:rFonts w:ascii="Calibri" w:eastAsia="Times New Roman" w:hAnsi="Calibri" w:cs="Calibri"/>
                  <w:color w:val="000000"/>
                  <w:sz w:val="22"/>
                </w:rPr>
                <w:delText>waving hand</w:delText>
              </w:r>
            </w:del>
          </w:p>
        </w:tc>
        <w:tc>
          <w:tcPr>
            <w:tcW w:w="5348" w:type="dxa"/>
            <w:noWrap/>
            <w:hideMark/>
          </w:tcPr>
          <w:p w14:paraId="2E2FADE5" w14:textId="6F4F1808"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82" w:author="Nate Bachmeier [AWS-SA]" w:date="2023-05-04T18:11:00Z"/>
                <w:rFonts w:ascii="Calibri" w:eastAsia="Times New Roman" w:hAnsi="Calibri" w:cs="Calibri"/>
                <w:color w:val="000000"/>
                <w:sz w:val="22"/>
              </w:rPr>
            </w:pPr>
            <w:del w:id="3883" w:author="Nate Bachmeier [AWS-SA]" w:date="2023-05-04T18:11:00Z">
              <w:r w:rsidRPr="00E16572" w:rsidDel="009C19DC">
                <w:rPr>
                  <w:rFonts w:ascii="Calibri" w:eastAsia="Times New Roman" w:hAnsi="Calibri" w:cs="Calibri"/>
                  <w:color w:val="000000"/>
                  <w:sz w:val="22"/>
                </w:rPr>
                <w:delText>639</w:delText>
              </w:r>
            </w:del>
          </w:p>
        </w:tc>
      </w:tr>
      <w:tr w:rsidR="00E16572" w:rsidRPr="00E16572" w:rsidDel="009C19DC" w14:paraId="7D2EE6AF" w14:textId="34FB4597" w:rsidTr="00B21582">
        <w:trPr>
          <w:trHeight w:val="300"/>
          <w:del w:id="388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1AA731C2" w:rsidR="00E16572" w:rsidRPr="00B21582" w:rsidDel="009C19DC" w:rsidRDefault="00E16572" w:rsidP="00E16572">
            <w:pPr>
              <w:spacing w:line="240" w:lineRule="auto"/>
              <w:ind w:firstLine="0"/>
              <w:rPr>
                <w:del w:id="3885" w:author="Nate Bachmeier [AWS-SA]" w:date="2023-05-04T18:11:00Z"/>
                <w:rFonts w:ascii="Calibri" w:eastAsia="Times New Roman" w:hAnsi="Calibri" w:cs="Calibri"/>
                <w:b w:val="0"/>
                <w:bCs w:val="0"/>
                <w:color w:val="000000"/>
                <w:sz w:val="22"/>
              </w:rPr>
            </w:pPr>
            <w:del w:id="3886" w:author="Nate Bachmeier [AWS-SA]" w:date="2023-05-04T18:11:00Z">
              <w:r w:rsidRPr="00E16572" w:rsidDel="009C19DC">
                <w:rPr>
                  <w:rFonts w:ascii="Calibri" w:eastAsia="Times New Roman" w:hAnsi="Calibri" w:cs="Calibri"/>
                  <w:color w:val="000000"/>
                  <w:sz w:val="22"/>
                </w:rPr>
                <w:delText>waxing armpits</w:delText>
              </w:r>
            </w:del>
          </w:p>
        </w:tc>
        <w:tc>
          <w:tcPr>
            <w:tcW w:w="5348" w:type="dxa"/>
            <w:noWrap/>
            <w:hideMark/>
          </w:tcPr>
          <w:p w14:paraId="04DBBEAF" w14:textId="1B054A2C"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87" w:author="Nate Bachmeier [AWS-SA]" w:date="2023-05-04T18:11:00Z"/>
                <w:rFonts w:ascii="Calibri" w:eastAsia="Times New Roman" w:hAnsi="Calibri" w:cs="Calibri"/>
                <w:color w:val="000000"/>
                <w:sz w:val="22"/>
              </w:rPr>
            </w:pPr>
            <w:del w:id="3888" w:author="Nate Bachmeier [AWS-SA]" w:date="2023-05-04T18:11:00Z">
              <w:r w:rsidRPr="00E16572" w:rsidDel="009C19DC">
                <w:rPr>
                  <w:rFonts w:ascii="Calibri" w:eastAsia="Times New Roman" w:hAnsi="Calibri" w:cs="Calibri"/>
                  <w:color w:val="000000"/>
                  <w:sz w:val="22"/>
                </w:rPr>
                <w:delText>517</w:delText>
              </w:r>
            </w:del>
          </w:p>
        </w:tc>
      </w:tr>
      <w:tr w:rsidR="00E16572" w:rsidRPr="00E16572" w:rsidDel="009C19DC" w14:paraId="45845145" w14:textId="4C1BDB1F" w:rsidTr="00B21582">
        <w:trPr>
          <w:cnfStyle w:val="000000100000" w:firstRow="0" w:lastRow="0" w:firstColumn="0" w:lastColumn="0" w:oddVBand="0" w:evenVBand="0" w:oddHBand="1" w:evenHBand="0" w:firstRowFirstColumn="0" w:firstRowLastColumn="0" w:lastRowFirstColumn="0" w:lastRowLastColumn="0"/>
          <w:trHeight w:val="300"/>
          <w:del w:id="388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4D368D51" w:rsidR="00E16572" w:rsidRPr="00B21582" w:rsidDel="009C19DC" w:rsidRDefault="00E16572" w:rsidP="00E16572">
            <w:pPr>
              <w:spacing w:line="240" w:lineRule="auto"/>
              <w:ind w:firstLine="0"/>
              <w:rPr>
                <w:del w:id="3890" w:author="Nate Bachmeier [AWS-SA]" w:date="2023-05-04T18:11:00Z"/>
                <w:rFonts w:ascii="Calibri" w:eastAsia="Times New Roman" w:hAnsi="Calibri" w:cs="Calibri"/>
                <w:b w:val="0"/>
                <w:bCs w:val="0"/>
                <w:color w:val="000000"/>
                <w:sz w:val="22"/>
              </w:rPr>
            </w:pPr>
            <w:del w:id="3891" w:author="Nate Bachmeier [AWS-SA]" w:date="2023-05-04T18:11:00Z">
              <w:r w:rsidRPr="00E16572" w:rsidDel="009C19DC">
                <w:rPr>
                  <w:rFonts w:ascii="Calibri" w:eastAsia="Times New Roman" w:hAnsi="Calibri" w:cs="Calibri"/>
                  <w:color w:val="000000"/>
                  <w:sz w:val="22"/>
                </w:rPr>
                <w:delText>waxing back</w:delText>
              </w:r>
            </w:del>
          </w:p>
        </w:tc>
        <w:tc>
          <w:tcPr>
            <w:tcW w:w="5348" w:type="dxa"/>
            <w:noWrap/>
            <w:hideMark/>
          </w:tcPr>
          <w:p w14:paraId="4D72BB32" w14:textId="40BDCAD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892" w:author="Nate Bachmeier [AWS-SA]" w:date="2023-05-04T18:11:00Z"/>
                <w:rFonts w:ascii="Calibri" w:eastAsia="Times New Roman" w:hAnsi="Calibri" w:cs="Calibri"/>
                <w:color w:val="000000"/>
                <w:sz w:val="22"/>
              </w:rPr>
            </w:pPr>
            <w:del w:id="3893" w:author="Nate Bachmeier [AWS-SA]" w:date="2023-05-04T18:11:00Z">
              <w:r w:rsidRPr="00E16572" w:rsidDel="009C19DC">
                <w:rPr>
                  <w:rFonts w:ascii="Calibri" w:eastAsia="Times New Roman" w:hAnsi="Calibri" w:cs="Calibri"/>
                  <w:color w:val="000000"/>
                  <w:sz w:val="22"/>
                </w:rPr>
                <w:delText>485</w:delText>
              </w:r>
            </w:del>
          </w:p>
        </w:tc>
      </w:tr>
      <w:tr w:rsidR="00E16572" w:rsidRPr="00E16572" w:rsidDel="009C19DC" w14:paraId="5EE55266" w14:textId="2A75E637" w:rsidTr="00B21582">
        <w:trPr>
          <w:trHeight w:val="300"/>
          <w:del w:id="389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4049D353" w:rsidR="00E16572" w:rsidRPr="00B21582" w:rsidDel="009C19DC" w:rsidRDefault="00E16572" w:rsidP="00E16572">
            <w:pPr>
              <w:spacing w:line="240" w:lineRule="auto"/>
              <w:ind w:firstLine="0"/>
              <w:rPr>
                <w:del w:id="3895" w:author="Nate Bachmeier [AWS-SA]" w:date="2023-05-04T18:11:00Z"/>
                <w:rFonts w:ascii="Calibri" w:eastAsia="Times New Roman" w:hAnsi="Calibri" w:cs="Calibri"/>
                <w:b w:val="0"/>
                <w:bCs w:val="0"/>
                <w:color w:val="000000"/>
                <w:sz w:val="22"/>
              </w:rPr>
            </w:pPr>
            <w:del w:id="3896" w:author="Nate Bachmeier [AWS-SA]" w:date="2023-05-04T18:11:00Z">
              <w:r w:rsidRPr="00E16572" w:rsidDel="009C19DC">
                <w:rPr>
                  <w:rFonts w:ascii="Calibri" w:eastAsia="Times New Roman" w:hAnsi="Calibri" w:cs="Calibri"/>
                  <w:color w:val="000000"/>
                  <w:sz w:val="22"/>
                </w:rPr>
                <w:delText>waxing chest</w:delText>
              </w:r>
            </w:del>
          </w:p>
        </w:tc>
        <w:tc>
          <w:tcPr>
            <w:tcW w:w="5348" w:type="dxa"/>
            <w:noWrap/>
            <w:hideMark/>
          </w:tcPr>
          <w:p w14:paraId="1589B4AF" w14:textId="1CCAC86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897" w:author="Nate Bachmeier [AWS-SA]" w:date="2023-05-04T18:11:00Z"/>
                <w:rFonts w:ascii="Calibri" w:eastAsia="Times New Roman" w:hAnsi="Calibri" w:cs="Calibri"/>
                <w:color w:val="000000"/>
                <w:sz w:val="22"/>
              </w:rPr>
            </w:pPr>
            <w:del w:id="3898" w:author="Nate Bachmeier [AWS-SA]" w:date="2023-05-04T18:11:00Z">
              <w:r w:rsidRPr="00E16572" w:rsidDel="009C19DC">
                <w:rPr>
                  <w:rFonts w:ascii="Calibri" w:eastAsia="Times New Roman" w:hAnsi="Calibri" w:cs="Calibri"/>
                  <w:color w:val="000000"/>
                  <w:sz w:val="22"/>
                </w:rPr>
                <w:delText>672</w:delText>
              </w:r>
            </w:del>
          </w:p>
        </w:tc>
      </w:tr>
      <w:tr w:rsidR="00E16572" w:rsidRPr="00E16572" w:rsidDel="009C19DC" w14:paraId="164D2502" w14:textId="5FDD1134" w:rsidTr="00B21582">
        <w:trPr>
          <w:cnfStyle w:val="000000100000" w:firstRow="0" w:lastRow="0" w:firstColumn="0" w:lastColumn="0" w:oddVBand="0" w:evenVBand="0" w:oddHBand="1" w:evenHBand="0" w:firstRowFirstColumn="0" w:firstRowLastColumn="0" w:lastRowFirstColumn="0" w:lastRowLastColumn="0"/>
          <w:trHeight w:val="300"/>
          <w:del w:id="389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1DF4EF3B" w:rsidR="00E16572" w:rsidRPr="00B21582" w:rsidDel="009C19DC" w:rsidRDefault="00E16572" w:rsidP="00E16572">
            <w:pPr>
              <w:spacing w:line="240" w:lineRule="auto"/>
              <w:ind w:firstLine="0"/>
              <w:rPr>
                <w:del w:id="3900" w:author="Nate Bachmeier [AWS-SA]" w:date="2023-05-04T18:11:00Z"/>
                <w:rFonts w:ascii="Calibri" w:eastAsia="Times New Roman" w:hAnsi="Calibri" w:cs="Calibri"/>
                <w:b w:val="0"/>
                <w:bCs w:val="0"/>
                <w:color w:val="000000"/>
                <w:sz w:val="22"/>
              </w:rPr>
            </w:pPr>
            <w:del w:id="3901" w:author="Nate Bachmeier [AWS-SA]" w:date="2023-05-04T18:11:00Z">
              <w:r w:rsidRPr="00E16572" w:rsidDel="009C19DC">
                <w:rPr>
                  <w:rFonts w:ascii="Calibri" w:eastAsia="Times New Roman" w:hAnsi="Calibri" w:cs="Calibri"/>
                  <w:color w:val="000000"/>
                  <w:sz w:val="22"/>
                </w:rPr>
                <w:delText>waxing eyebrows</w:delText>
              </w:r>
            </w:del>
          </w:p>
        </w:tc>
        <w:tc>
          <w:tcPr>
            <w:tcW w:w="5348" w:type="dxa"/>
            <w:noWrap/>
            <w:hideMark/>
          </w:tcPr>
          <w:p w14:paraId="21856A56" w14:textId="53D6508D"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902" w:author="Nate Bachmeier [AWS-SA]" w:date="2023-05-04T18:11:00Z"/>
                <w:rFonts w:ascii="Calibri" w:eastAsia="Times New Roman" w:hAnsi="Calibri" w:cs="Calibri"/>
                <w:color w:val="000000"/>
                <w:sz w:val="22"/>
              </w:rPr>
            </w:pPr>
            <w:del w:id="3903" w:author="Nate Bachmeier [AWS-SA]" w:date="2023-05-04T18:11:00Z">
              <w:r w:rsidRPr="00E16572" w:rsidDel="009C19DC">
                <w:rPr>
                  <w:rFonts w:ascii="Calibri" w:eastAsia="Times New Roman" w:hAnsi="Calibri" w:cs="Calibri"/>
                  <w:color w:val="000000"/>
                  <w:sz w:val="22"/>
                </w:rPr>
                <w:delText>524</w:delText>
              </w:r>
            </w:del>
          </w:p>
        </w:tc>
      </w:tr>
      <w:tr w:rsidR="00E16572" w:rsidRPr="00E16572" w:rsidDel="009C19DC" w14:paraId="1D89D873" w14:textId="36C06125" w:rsidTr="00B21582">
        <w:trPr>
          <w:trHeight w:val="300"/>
          <w:del w:id="390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2F0AF779" w:rsidR="00E16572" w:rsidRPr="00B21582" w:rsidDel="009C19DC" w:rsidRDefault="00E16572" w:rsidP="00E16572">
            <w:pPr>
              <w:spacing w:line="240" w:lineRule="auto"/>
              <w:ind w:firstLine="0"/>
              <w:rPr>
                <w:del w:id="3905" w:author="Nate Bachmeier [AWS-SA]" w:date="2023-05-04T18:11:00Z"/>
                <w:rFonts w:ascii="Calibri" w:eastAsia="Times New Roman" w:hAnsi="Calibri" w:cs="Calibri"/>
                <w:b w:val="0"/>
                <w:bCs w:val="0"/>
                <w:color w:val="000000"/>
                <w:sz w:val="22"/>
              </w:rPr>
            </w:pPr>
            <w:del w:id="3906" w:author="Nate Bachmeier [AWS-SA]" w:date="2023-05-04T18:11:00Z">
              <w:r w:rsidRPr="00E16572" w:rsidDel="009C19DC">
                <w:rPr>
                  <w:rFonts w:ascii="Calibri" w:eastAsia="Times New Roman" w:hAnsi="Calibri" w:cs="Calibri"/>
                  <w:color w:val="000000"/>
                  <w:sz w:val="22"/>
                </w:rPr>
                <w:delText>waxing legs</w:delText>
              </w:r>
            </w:del>
          </w:p>
        </w:tc>
        <w:tc>
          <w:tcPr>
            <w:tcW w:w="5348" w:type="dxa"/>
            <w:noWrap/>
            <w:hideMark/>
          </w:tcPr>
          <w:p w14:paraId="7200A369" w14:textId="5CC2C304"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907" w:author="Nate Bachmeier [AWS-SA]" w:date="2023-05-04T18:11:00Z"/>
                <w:rFonts w:ascii="Calibri" w:eastAsia="Times New Roman" w:hAnsi="Calibri" w:cs="Calibri"/>
                <w:color w:val="000000"/>
                <w:sz w:val="22"/>
              </w:rPr>
            </w:pPr>
            <w:del w:id="3908" w:author="Nate Bachmeier [AWS-SA]" w:date="2023-05-04T18:11:00Z">
              <w:r w:rsidRPr="00E16572" w:rsidDel="009C19DC">
                <w:rPr>
                  <w:rFonts w:ascii="Calibri" w:eastAsia="Times New Roman" w:hAnsi="Calibri" w:cs="Calibri"/>
                  <w:color w:val="000000"/>
                  <w:sz w:val="22"/>
                </w:rPr>
                <w:delText>718</w:delText>
              </w:r>
            </w:del>
          </w:p>
        </w:tc>
      </w:tr>
      <w:tr w:rsidR="00E16572" w:rsidRPr="00E16572" w:rsidDel="009C19DC" w14:paraId="4E530B8B" w14:textId="0FBF86E8" w:rsidTr="00B21582">
        <w:trPr>
          <w:cnfStyle w:val="000000100000" w:firstRow="0" w:lastRow="0" w:firstColumn="0" w:lastColumn="0" w:oddVBand="0" w:evenVBand="0" w:oddHBand="1" w:evenHBand="0" w:firstRowFirstColumn="0" w:firstRowLastColumn="0" w:lastRowFirstColumn="0" w:lastRowLastColumn="0"/>
          <w:trHeight w:val="300"/>
          <w:del w:id="390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1081696B" w:rsidR="00E16572" w:rsidRPr="00B21582" w:rsidDel="009C19DC" w:rsidRDefault="00E16572" w:rsidP="00E16572">
            <w:pPr>
              <w:spacing w:line="240" w:lineRule="auto"/>
              <w:ind w:firstLine="0"/>
              <w:rPr>
                <w:del w:id="3910" w:author="Nate Bachmeier [AWS-SA]" w:date="2023-05-04T18:11:00Z"/>
                <w:rFonts w:ascii="Calibri" w:eastAsia="Times New Roman" w:hAnsi="Calibri" w:cs="Calibri"/>
                <w:b w:val="0"/>
                <w:bCs w:val="0"/>
                <w:color w:val="000000"/>
                <w:sz w:val="22"/>
              </w:rPr>
            </w:pPr>
            <w:del w:id="3911" w:author="Nate Bachmeier [AWS-SA]" w:date="2023-05-04T18:11:00Z">
              <w:r w:rsidRPr="00E16572" w:rsidDel="009C19DC">
                <w:rPr>
                  <w:rFonts w:ascii="Calibri" w:eastAsia="Times New Roman" w:hAnsi="Calibri" w:cs="Calibri"/>
                  <w:color w:val="000000"/>
                  <w:sz w:val="22"/>
                </w:rPr>
                <w:delText>weaving basket</w:delText>
              </w:r>
            </w:del>
          </w:p>
        </w:tc>
        <w:tc>
          <w:tcPr>
            <w:tcW w:w="5348" w:type="dxa"/>
            <w:noWrap/>
            <w:hideMark/>
          </w:tcPr>
          <w:p w14:paraId="0775D402" w14:textId="0DB5BA7A"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912" w:author="Nate Bachmeier [AWS-SA]" w:date="2023-05-04T18:11:00Z"/>
                <w:rFonts w:ascii="Calibri" w:eastAsia="Times New Roman" w:hAnsi="Calibri" w:cs="Calibri"/>
                <w:color w:val="000000"/>
                <w:sz w:val="22"/>
              </w:rPr>
            </w:pPr>
            <w:del w:id="3913" w:author="Nate Bachmeier [AWS-SA]" w:date="2023-05-04T18:11:00Z">
              <w:r w:rsidRPr="00E16572" w:rsidDel="009C19DC">
                <w:rPr>
                  <w:rFonts w:ascii="Calibri" w:eastAsia="Times New Roman" w:hAnsi="Calibri" w:cs="Calibri"/>
                  <w:color w:val="000000"/>
                  <w:sz w:val="22"/>
                </w:rPr>
                <w:delText>754</w:delText>
              </w:r>
            </w:del>
          </w:p>
        </w:tc>
      </w:tr>
      <w:tr w:rsidR="00E16572" w:rsidRPr="00E16572" w:rsidDel="009C19DC" w14:paraId="6327A47C" w14:textId="45BBFF79" w:rsidTr="00B21582">
        <w:trPr>
          <w:trHeight w:val="300"/>
          <w:del w:id="391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44D0701B" w:rsidR="00E16572" w:rsidRPr="00B21582" w:rsidDel="009C19DC" w:rsidRDefault="00E16572" w:rsidP="00E16572">
            <w:pPr>
              <w:spacing w:line="240" w:lineRule="auto"/>
              <w:ind w:firstLine="0"/>
              <w:rPr>
                <w:del w:id="3915" w:author="Nate Bachmeier [AWS-SA]" w:date="2023-05-04T18:11:00Z"/>
                <w:rFonts w:ascii="Calibri" w:eastAsia="Times New Roman" w:hAnsi="Calibri" w:cs="Calibri"/>
                <w:b w:val="0"/>
                <w:bCs w:val="0"/>
                <w:color w:val="000000"/>
                <w:sz w:val="22"/>
              </w:rPr>
            </w:pPr>
            <w:del w:id="3916" w:author="Nate Bachmeier [AWS-SA]" w:date="2023-05-04T18:11:00Z">
              <w:r w:rsidRPr="00E16572" w:rsidDel="009C19DC">
                <w:rPr>
                  <w:rFonts w:ascii="Calibri" w:eastAsia="Times New Roman" w:hAnsi="Calibri" w:cs="Calibri"/>
                  <w:color w:val="000000"/>
                  <w:sz w:val="22"/>
                </w:rPr>
                <w:delText>weaving fabric</w:delText>
              </w:r>
            </w:del>
          </w:p>
        </w:tc>
        <w:tc>
          <w:tcPr>
            <w:tcW w:w="5348" w:type="dxa"/>
            <w:noWrap/>
            <w:hideMark/>
          </w:tcPr>
          <w:p w14:paraId="7CDDC6FC" w14:textId="6B76C04B"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917" w:author="Nate Bachmeier [AWS-SA]" w:date="2023-05-04T18:11:00Z"/>
                <w:rFonts w:ascii="Calibri" w:eastAsia="Times New Roman" w:hAnsi="Calibri" w:cs="Calibri"/>
                <w:color w:val="000000"/>
                <w:sz w:val="22"/>
              </w:rPr>
            </w:pPr>
            <w:del w:id="3918" w:author="Nate Bachmeier [AWS-SA]" w:date="2023-05-04T18:11:00Z">
              <w:r w:rsidRPr="00E16572" w:rsidDel="009C19DC">
                <w:rPr>
                  <w:rFonts w:ascii="Calibri" w:eastAsia="Times New Roman" w:hAnsi="Calibri" w:cs="Calibri"/>
                  <w:color w:val="000000"/>
                  <w:sz w:val="22"/>
                </w:rPr>
                <w:delText>647</w:delText>
              </w:r>
            </w:del>
          </w:p>
        </w:tc>
      </w:tr>
      <w:tr w:rsidR="00E16572" w:rsidRPr="00E16572" w:rsidDel="009C19DC" w14:paraId="5EDB143E" w14:textId="21BAC9AF" w:rsidTr="00B21582">
        <w:trPr>
          <w:cnfStyle w:val="000000100000" w:firstRow="0" w:lastRow="0" w:firstColumn="0" w:lastColumn="0" w:oddVBand="0" w:evenVBand="0" w:oddHBand="1" w:evenHBand="0" w:firstRowFirstColumn="0" w:firstRowLastColumn="0" w:lastRowFirstColumn="0" w:lastRowLastColumn="0"/>
          <w:trHeight w:val="300"/>
          <w:del w:id="391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59CC5DF4" w:rsidR="00E16572" w:rsidRPr="00B21582" w:rsidDel="009C19DC" w:rsidRDefault="00E16572" w:rsidP="00E16572">
            <w:pPr>
              <w:spacing w:line="240" w:lineRule="auto"/>
              <w:ind w:firstLine="0"/>
              <w:rPr>
                <w:del w:id="3920" w:author="Nate Bachmeier [AWS-SA]" w:date="2023-05-04T18:11:00Z"/>
                <w:rFonts w:ascii="Calibri" w:eastAsia="Times New Roman" w:hAnsi="Calibri" w:cs="Calibri"/>
                <w:b w:val="0"/>
                <w:bCs w:val="0"/>
                <w:color w:val="000000"/>
                <w:sz w:val="22"/>
              </w:rPr>
            </w:pPr>
            <w:del w:id="3921" w:author="Nate Bachmeier [AWS-SA]" w:date="2023-05-04T18:11:00Z">
              <w:r w:rsidRPr="00E16572" w:rsidDel="009C19DC">
                <w:rPr>
                  <w:rFonts w:ascii="Calibri" w:eastAsia="Times New Roman" w:hAnsi="Calibri" w:cs="Calibri"/>
                  <w:color w:val="000000"/>
                  <w:sz w:val="22"/>
                </w:rPr>
                <w:delText>welding</w:delText>
              </w:r>
            </w:del>
          </w:p>
        </w:tc>
        <w:tc>
          <w:tcPr>
            <w:tcW w:w="5348" w:type="dxa"/>
            <w:noWrap/>
            <w:hideMark/>
          </w:tcPr>
          <w:p w14:paraId="1DD065B8" w14:textId="1B36D5F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922" w:author="Nate Bachmeier [AWS-SA]" w:date="2023-05-04T18:11:00Z"/>
                <w:rFonts w:ascii="Calibri" w:eastAsia="Times New Roman" w:hAnsi="Calibri" w:cs="Calibri"/>
                <w:color w:val="000000"/>
                <w:sz w:val="22"/>
              </w:rPr>
            </w:pPr>
            <w:del w:id="3923" w:author="Nate Bachmeier [AWS-SA]" w:date="2023-05-04T18:11:00Z">
              <w:r w:rsidRPr="00E16572" w:rsidDel="009C19DC">
                <w:rPr>
                  <w:rFonts w:ascii="Calibri" w:eastAsia="Times New Roman" w:hAnsi="Calibri" w:cs="Calibri"/>
                  <w:color w:val="000000"/>
                  <w:sz w:val="22"/>
                </w:rPr>
                <w:delText>827</w:delText>
              </w:r>
            </w:del>
          </w:p>
        </w:tc>
      </w:tr>
      <w:tr w:rsidR="00E16572" w:rsidRPr="00E16572" w:rsidDel="009C19DC" w14:paraId="29C40AE8" w14:textId="03BC6420" w:rsidTr="00B21582">
        <w:trPr>
          <w:trHeight w:val="300"/>
          <w:del w:id="392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1AE33213" w:rsidR="00E16572" w:rsidRPr="00B21582" w:rsidDel="009C19DC" w:rsidRDefault="00E16572" w:rsidP="00E16572">
            <w:pPr>
              <w:spacing w:line="240" w:lineRule="auto"/>
              <w:ind w:firstLine="0"/>
              <w:rPr>
                <w:del w:id="3925" w:author="Nate Bachmeier [AWS-SA]" w:date="2023-05-04T18:11:00Z"/>
                <w:rFonts w:ascii="Calibri" w:eastAsia="Times New Roman" w:hAnsi="Calibri" w:cs="Calibri"/>
                <w:b w:val="0"/>
                <w:bCs w:val="0"/>
                <w:color w:val="000000"/>
                <w:sz w:val="22"/>
              </w:rPr>
            </w:pPr>
            <w:del w:id="3926" w:author="Nate Bachmeier [AWS-SA]" w:date="2023-05-04T18:11:00Z">
              <w:r w:rsidRPr="00E16572" w:rsidDel="009C19DC">
                <w:rPr>
                  <w:rFonts w:ascii="Calibri" w:eastAsia="Times New Roman" w:hAnsi="Calibri" w:cs="Calibri"/>
                  <w:color w:val="000000"/>
                  <w:sz w:val="22"/>
                </w:rPr>
                <w:delText>whistling</w:delText>
              </w:r>
            </w:del>
          </w:p>
        </w:tc>
        <w:tc>
          <w:tcPr>
            <w:tcW w:w="5348" w:type="dxa"/>
            <w:noWrap/>
            <w:hideMark/>
          </w:tcPr>
          <w:p w14:paraId="62246859" w14:textId="677EBA42"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927" w:author="Nate Bachmeier [AWS-SA]" w:date="2023-05-04T18:11:00Z"/>
                <w:rFonts w:ascii="Calibri" w:eastAsia="Times New Roman" w:hAnsi="Calibri" w:cs="Calibri"/>
                <w:color w:val="000000"/>
                <w:sz w:val="22"/>
              </w:rPr>
            </w:pPr>
            <w:del w:id="3928" w:author="Nate Bachmeier [AWS-SA]" w:date="2023-05-04T18:11:00Z">
              <w:r w:rsidRPr="00E16572" w:rsidDel="009C19DC">
                <w:rPr>
                  <w:rFonts w:ascii="Calibri" w:eastAsia="Times New Roman" w:hAnsi="Calibri" w:cs="Calibri"/>
                  <w:color w:val="000000"/>
                  <w:sz w:val="22"/>
                </w:rPr>
                <w:delText>620</w:delText>
              </w:r>
            </w:del>
          </w:p>
        </w:tc>
      </w:tr>
      <w:tr w:rsidR="00E16572" w:rsidRPr="00E16572" w:rsidDel="009C19DC" w14:paraId="15ADC727" w14:textId="129E2924" w:rsidTr="00B21582">
        <w:trPr>
          <w:cnfStyle w:val="000000100000" w:firstRow="0" w:lastRow="0" w:firstColumn="0" w:lastColumn="0" w:oddVBand="0" w:evenVBand="0" w:oddHBand="1" w:evenHBand="0" w:firstRowFirstColumn="0" w:firstRowLastColumn="0" w:lastRowFirstColumn="0" w:lastRowLastColumn="0"/>
          <w:trHeight w:val="300"/>
          <w:del w:id="392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2A159D58" w:rsidR="00E16572" w:rsidRPr="00B21582" w:rsidDel="009C19DC" w:rsidRDefault="00E16572" w:rsidP="00E16572">
            <w:pPr>
              <w:spacing w:line="240" w:lineRule="auto"/>
              <w:ind w:firstLine="0"/>
              <w:rPr>
                <w:del w:id="3930" w:author="Nate Bachmeier [AWS-SA]" w:date="2023-05-04T18:11:00Z"/>
                <w:rFonts w:ascii="Calibri" w:eastAsia="Times New Roman" w:hAnsi="Calibri" w:cs="Calibri"/>
                <w:b w:val="0"/>
                <w:bCs w:val="0"/>
                <w:color w:val="000000"/>
                <w:sz w:val="22"/>
              </w:rPr>
            </w:pPr>
            <w:del w:id="3931" w:author="Nate Bachmeier [AWS-SA]" w:date="2023-05-04T18:11:00Z">
              <w:r w:rsidRPr="00E16572" w:rsidDel="009C19DC">
                <w:rPr>
                  <w:rFonts w:ascii="Calibri" w:eastAsia="Times New Roman" w:hAnsi="Calibri" w:cs="Calibri"/>
                  <w:color w:val="000000"/>
                  <w:sz w:val="22"/>
                </w:rPr>
                <w:delText>windsurfing</w:delText>
              </w:r>
            </w:del>
          </w:p>
        </w:tc>
        <w:tc>
          <w:tcPr>
            <w:tcW w:w="5348" w:type="dxa"/>
            <w:noWrap/>
            <w:hideMark/>
          </w:tcPr>
          <w:p w14:paraId="04824C17" w14:textId="70128C5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932" w:author="Nate Bachmeier [AWS-SA]" w:date="2023-05-04T18:11:00Z"/>
                <w:rFonts w:ascii="Calibri" w:eastAsia="Times New Roman" w:hAnsi="Calibri" w:cs="Calibri"/>
                <w:color w:val="000000"/>
                <w:sz w:val="22"/>
              </w:rPr>
            </w:pPr>
            <w:del w:id="3933" w:author="Nate Bachmeier [AWS-SA]" w:date="2023-05-04T18:11:00Z">
              <w:r w:rsidRPr="00E16572" w:rsidDel="009C19DC">
                <w:rPr>
                  <w:rFonts w:ascii="Calibri" w:eastAsia="Times New Roman" w:hAnsi="Calibri" w:cs="Calibri"/>
                  <w:color w:val="000000"/>
                  <w:sz w:val="22"/>
                </w:rPr>
                <w:delText>442</w:delText>
              </w:r>
            </w:del>
          </w:p>
        </w:tc>
      </w:tr>
      <w:tr w:rsidR="00E16572" w:rsidRPr="00E16572" w:rsidDel="009C19DC" w14:paraId="2AB9AB29" w14:textId="75B77ABD" w:rsidTr="00B21582">
        <w:trPr>
          <w:trHeight w:val="300"/>
          <w:del w:id="393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1C1F2696" w:rsidR="00E16572" w:rsidRPr="00B21582" w:rsidDel="009C19DC" w:rsidRDefault="00E16572" w:rsidP="00E16572">
            <w:pPr>
              <w:spacing w:line="240" w:lineRule="auto"/>
              <w:ind w:firstLine="0"/>
              <w:rPr>
                <w:del w:id="3935" w:author="Nate Bachmeier [AWS-SA]" w:date="2023-05-04T18:11:00Z"/>
                <w:rFonts w:ascii="Calibri" w:eastAsia="Times New Roman" w:hAnsi="Calibri" w:cs="Calibri"/>
                <w:b w:val="0"/>
                <w:bCs w:val="0"/>
                <w:color w:val="000000"/>
                <w:sz w:val="22"/>
              </w:rPr>
            </w:pPr>
            <w:del w:id="3936" w:author="Nate Bachmeier [AWS-SA]" w:date="2023-05-04T18:11:00Z">
              <w:r w:rsidRPr="00E16572" w:rsidDel="009C19DC">
                <w:rPr>
                  <w:rFonts w:ascii="Calibri" w:eastAsia="Times New Roman" w:hAnsi="Calibri" w:cs="Calibri"/>
                  <w:color w:val="000000"/>
                  <w:sz w:val="22"/>
                </w:rPr>
                <w:delText>winking</w:delText>
              </w:r>
            </w:del>
          </w:p>
        </w:tc>
        <w:tc>
          <w:tcPr>
            <w:tcW w:w="5348" w:type="dxa"/>
            <w:noWrap/>
            <w:hideMark/>
          </w:tcPr>
          <w:p w14:paraId="7FCE5C58" w14:textId="1D2A2AC5"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937" w:author="Nate Bachmeier [AWS-SA]" w:date="2023-05-04T18:11:00Z"/>
                <w:rFonts w:ascii="Calibri" w:eastAsia="Times New Roman" w:hAnsi="Calibri" w:cs="Calibri"/>
                <w:color w:val="000000"/>
                <w:sz w:val="22"/>
              </w:rPr>
            </w:pPr>
            <w:del w:id="3938" w:author="Nate Bachmeier [AWS-SA]" w:date="2023-05-04T18:11:00Z">
              <w:r w:rsidRPr="00E16572" w:rsidDel="009C19DC">
                <w:rPr>
                  <w:rFonts w:ascii="Calibri" w:eastAsia="Times New Roman" w:hAnsi="Calibri" w:cs="Calibri"/>
                  <w:color w:val="000000"/>
                  <w:sz w:val="22"/>
                </w:rPr>
                <w:delText>633</w:delText>
              </w:r>
            </w:del>
          </w:p>
        </w:tc>
      </w:tr>
      <w:tr w:rsidR="00E16572" w:rsidRPr="00E16572" w:rsidDel="009C19DC" w14:paraId="77F8BAE6" w14:textId="680E86F7" w:rsidTr="00B21582">
        <w:trPr>
          <w:cnfStyle w:val="000000100000" w:firstRow="0" w:lastRow="0" w:firstColumn="0" w:lastColumn="0" w:oddVBand="0" w:evenVBand="0" w:oddHBand="1" w:evenHBand="0" w:firstRowFirstColumn="0" w:firstRowLastColumn="0" w:lastRowFirstColumn="0" w:lastRowLastColumn="0"/>
          <w:trHeight w:val="300"/>
          <w:del w:id="393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03D6A01A" w:rsidR="00E16572" w:rsidRPr="00B21582" w:rsidDel="009C19DC" w:rsidRDefault="00E16572" w:rsidP="00E16572">
            <w:pPr>
              <w:spacing w:line="240" w:lineRule="auto"/>
              <w:ind w:firstLine="0"/>
              <w:rPr>
                <w:del w:id="3940" w:author="Nate Bachmeier [AWS-SA]" w:date="2023-05-04T18:11:00Z"/>
                <w:rFonts w:ascii="Calibri" w:eastAsia="Times New Roman" w:hAnsi="Calibri" w:cs="Calibri"/>
                <w:b w:val="0"/>
                <w:bCs w:val="0"/>
                <w:color w:val="000000"/>
                <w:sz w:val="22"/>
              </w:rPr>
            </w:pPr>
            <w:del w:id="3941" w:author="Nate Bachmeier [AWS-SA]" w:date="2023-05-04T18:11:00Z">
              <w:r w:rsidRPr="00E16572" w:rsidDel="009C19DC">
                <w:rPr>
                  <w:rFonts w:ascii="Calibri" w:eastAsia="Times New Roman" w:hAnsi="Calibri" w:cs="Calibri"/>
                  <w:color w:val="000000"/>
                  <w:sz w:val="22"/>
                </w:rPr>
                <w:delText>wood burning (art)</w:delText>
              </w:r>
            </w:del>
          </w:p>
        </w:tc>
        <w:tc>
          <w:tcPr>
            <w:tcW w:w="5348" w:type="dxa"/>
            <w:noWrap/>
            <w:hideMark/>
          </w:tcPr>
          <w:p w14:paraId="71B6416C" w14:textId="3E8AA5FC"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942" w:author="Nate Bachmeier [AWS-SA]" w:date="2023-05-04T18:11:00Z"/>
                <w:rFonts w:ascii="Calibri" w:eastAsia="Times New Roman" w:hAnsi="Calibri" w:cs="Calibri"/>
                <w:color w:val="000000"/>
                <w:sz w:val="22"/>
              </w:rPr>
            </w:pPr>
            <w:del w:id="3943" w:author="Nate Bachmeier [AWS-SA]" w:date="2023-05-04T18:11:00Z">
              <w:r w:rsidRPr="00E16572" w:rsidDel="009C19DC">
                <w:rPr>
                  <w:rFonts w:ascii="Calibri" w:eastAsia="Times New Roman" w:hAnsi="Calibri" w:cs="Calibri"/>
                  <w:color w:val="000000"/>
                  <w:sz w:val="22"/>
                </w:rPr>
                <w:delText>592</w:delText>
              </w:r>
            </w:del>
          </w:p>
        </w:tc>
      </w:tr>
      <w:tr w:rsidR="00E16572" w:rsidRPr="00E16572" w:rsidDel="009C19DC" w14:paraId="3898B41A" w14:textId="4E249AEB" w:rsidTr="00B21582">
        <w:trPr>
          <w:trHeight w:val="300"/>
          <w:del w:id="394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4E037C6E" w:rsidR="00E16572" w:rsidRPr="00B21582" w:rsidDel="009C19DC" w:rsidRDefault="00E16572" w:rsidP="00E16572">
            <w:pPr>
              <w:spacing w:line="240" w:lineRule="auto"/>
              <w:ind w:firstLine="0"/>
              <w:rPr>
                <w:del w:id="3945" w:author="Nate Bachmeier [AWS-SA]" w:date="2023-05-04T18:11:00Z"/>
                <w:rFonts w:ascii="Calibri" w:eastAsia="Times New Roman" w:hAnsi="Calibri" w:cs="Calibri"/>
                <w:b w:val="0"/>
                <w:bCs w:val="0"/>
                <w:color w:val="000000"/>
                <w:sz w:val="22"/>
              </w:rPr>
            </w:pPr>
            <w:del w:id="3946" w:author="Nate Bachmeier [AWS-SA]" w:date="2023-05-04T18:11:00Z">
              <w:r w:rsidRPr="00E16572" w:rsidDel="009C19DC">
                <w:rPr>
                  <w:rFonts w:ascii="Calibri" w:eastAsia="Times New Roman" w:hAnsi="Calibri" w:cs="Calibri"/>
                  <w:color w:val="000000"/>
                  <w:sz w:val="22"/>
                </w:rPr>
                <w:delText>wrapping present</w:delText>
              </w:r>
            </w:del>
          </w:p>
        </w:tc>
        <w:tc>
          <w:tcPr>
            <w:tcW w:w="5348" w:type="dxa"/>
            <w:noWrap/>
            <w:hideMark/>
          </w:tcPr>
          <w:p w14:paraId="2251D658" w14:textId="252D18FE"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947" w:author="Nate Bachmeier [AWS-SA]" w:date="2023-05-04T18:11:00Z"/>
                <w:rFonts w:ascii="Calibri" w:eastAsia="Times New Roman" w:hAnsi="Calibri" w:cs="Calibri"/>
                <w:color w:val="000000"/>
                <w:sz w:val="22"/>
              </w:rPr>
            </w:pPr>
            <w:del w:id="3948" w:author="Nate Bachmeier [AWS-SA]" w:date="2023-05-04T18:11:00Z">
              <w:r w:rsidRPr="00E16572" w:rsidDel="009C19DC">
                <w:rPr>
                  <w:rFonts w:ascii="Calibri" w:eastAsia="Times New Roman" w:hAnsi="Calibri" w:cs="Calibri"/>
                  <w:color w:val="000000"/>
                  <w:sz w:val="22"/>
                </w:rPr>
                <w:delText>737</w:delText>
              </w:r>
            </w:del>
          </w:p>
        </w:tc>
      </w:tr>
      <w:tr w:rsidR="00E16572" w:rsidRPr="00E16572" w:rsidDel="009C19DC" w14:paraId="4D797551" w14:textId="70F6A8B9" w:rsidTr="00B21582">
        <w:trPr>
          <w:cnfStyle w:val="000000100000" w:firstRow="0" w:lastRow="0" w:firstColumn="0" w:lastColumn="0" w:oddVBand="0" w:evenVBand="0" w:oddHBand="1" w:evenHBand="0" w:firstRowFirstColumn="0" w:firstRowLastColumn="0" w:lastRowFirstColumn="0" w:lastRowLastColumn="0"/>
          <w:trHeight w:val="300"/>
          <w:del w:id="394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66828923" w:rsidR="00E16572" w:rsidRPr="00B21582" w:rsidDel="009C19DC" w:rsidRDefault="00E16572" w:rsidP="00E16572">
            <w:pPr>
              <w:spacing w:line="240" w:lineRule="auto"/>
              <w:ind w:firstLine="0"/>
              <w:rPr>
                <w:del w:id="3950" w:author="Nate Bachmeier [AWS-SA]" w:date="2023-05-04T18:11:00Z"/>
                <w:rFonts w:ascii="Calibri" w:eastAsia="Times New Roman" w:hAnsi="Calibri" w:cs="Calibri"/>
                <w:b w:val="0"/>
                <w:bCs w:val="0"/>
                <w:color w:val="000000"/>
                <w:sz w:val="22"/>
              </w:rPr>
            </w:pPr>
            <w:del w:id="3951" w:author="Nate Bachmeier [AWS-SA]" w:date="2023-05-04T18:11:00Z">
              <w:r w:rsidRPr="00E16572" w:rsidDel="009C19DC">
                <w:rPr>
                  <w:rFonts w:ascii="Calibri" w:eastAsia="Times New Roman" w:hAnsi="Calibri" w:cs="Calibri"/>
                  <w:color w:val="000000"/>
                  <w:sz w:val="22"/>
                </w:rPr>
                <w:delText>wrestling</w:delText>
              </w:r>
            </w:del>
          </w:p>
        </w:tc>
        <w:tc>
          <w:tcPr>
            <w:tcW w:w="5348" w:type="dxa"/>
            <w:noWrap/>
            <w:hideMark/>
          </w:tcPr>
          <w:p w14:paraId="65677828" w14:textId="37486FD2"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952" w:author="Nate Bachmeier [AWS-SA]" w:date="2023-05-04T18:11:00Z"/>
                <w:rFonts w:ascii="Calibri" w:eastAsia="Times New Roman" w:hAnsi="Calibri" w:cs="Calibri"/>
                <w:color w:val="000000"/>
                <w:sz w:val="22"/>
              </w:rPr>
            </w:pPr>
            <w:del w:id="3953" w:author="Nate Bachmeier [AWS-SA]" w:date="2023-05-04T18:11:00Z">
              <w:r w:rsidRPr="00E16572" w:rsidDel="009C19DC">
                <w:rPr>
                  <w:rFonts w:ascii="Calibri" w:eastAsia="Times New Roman" w:hAnsi="Calibri" w:cs="Calibri"/>
                  <w:color w:val="000000"/>
                  <w:sz w:val="22"/>
                </w:rPr>
                <w:delText>709</w:delText>
              </w:r>
            </w:del>
          </w:p>
        </w:tc>
      </w:tr>
      <w:tr w:rsidR="00E16572" w:rsidRPr="00E16572" w:rsidDel="009C19DC" w14:paraId="255052D7" w14:textId="4A2A3C79" w:rsidTr="00B21582">
        <w:trPr>
          <w:trHeight w:val="300"/>
          <w:del w:id="395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25386BB0" w:rsidR="00E16572" w:rsidRPr="00B21582" w:rsidDel="009C19DC" w:rsidRDefault="00E16572" w:rsidP="00E16572">
            <w:pPr>
              <w:spacing w:line="240" w:lineRule="auto"/>
              <w:ind w:firstLine="0"/>
              <w:rPr>
                <w:del w:id="3955" w:author="Nate Bachmeier [AWS-SA]" w:date="2023-05-04T18:11:00Z"/>
                <w:rFonts w:ascii="Calibri" w:eastAsia="Times New Roman" w:hAnsi="Calibri" w:cs="Calibri"/>
                <w:b w:val="0"/>
                <w:bCs w:val="0"/>
                <w:color w:val="000000"/>
                <w:sz w:val="22"/>
              </w:rPr>
            </w:pPr>
            <w:del w:id="3956" w:author="Nate Bachmeier [AWS-SA]" w:date="2023-05-04T18:11:00Z">
              <w:r w:rsidRPr="00E16572" w:rsidDel="009C19DC">
                <w:rPr>
                  <w:rFonts w:ascii="Calibri" w:eastAsia="Times New Roman" w:hAnsi="Calibri" w:cs="Calibri"/>
                  <w:color w:val="000000"/>
                  <w:sz w:val="22"/>
                </w:rPr>
                <w:delText>writing</w:delText>
              </w:r>
            </w:del>
          </w:p>
        </w:tc>
        <w:tc>
          <w:tcPr>
            <w:tcW w:w="5348" w:type="dxa"/>
            <w:noWrap/>
            <w:hideMark/>
          </w:tcPr>
          <w:p w14:paraId="722C373F" w14:textId="7D769B21"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957" w:author="Nate Bachmeier [AWS-SA]" w:date="2023-05-04T18:11:00Z"/>
                <w:rFonts w:ascii="Calibri" w:eastAsia="Times New Roman" w:hAnsi="Calibri" w:cs="Calibri"/>
                <w:color w:val="000000"/>
                <w:sz w:val="22"/>
              </w:rPr>
            </w:pPr>
            <w:del w:id="3958" w:author="Nate Bachmeier [AWS-SA]" w:date="2023-05-04T18:11:00Z">
              <w:r w:rsidRPr="00E16572" w:rsidDel="009C19DC">
                <w:rPr>
                  <w:rFonts w:ascii="Calibri" w:eastAsia="Times New Roman" w:hAnsi="Calibri" w:cs="Calibri"/>
                  <w:color w:val="000000"/>
                  <w:sz w:val="22"/>
                </w:rPr>
                <w:delText>610</w:delText>
              </w:r>
            </w:del>
          </w:p>
        </w:tc>
      </w:tr>
      <w:tr w:rsidR="00E16572" w:rsidRPr="00E16572" w:rsidDel="009C19DC" w14:paraId="153D8F80" w14:textId="7A3F6316" w:rsidTr="00B21582">
        <w:trPr>
          <w:cnfStyle w:val="000000100000" w:firstRow="0" w:lastRow="0" w:firstColumn="0" w:lastColumn="0" w:oddVBand="0" w:evenVBand="0" w:oddHBand="1" w:evenHBand="0" w:firstRowFirstColumn="0" w:firstRowLastColumn="0" w:lastRowFirstColumn="0" w:lastRowLastColumn="0"/>
          <w:trHeight w:val="300"/>
          <w:del w:id="395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3A188652" w:rsidR="00E16572" w:rsidRPr="00B21582" w:rsidDel="009C19DC" w:rsidRDefault="00E16572" w:rsidP="00E16572">
            <w:pPr>
              <w:spacing w:line="240" w:lineRule="auto"/>
              <w:ind w:firstLine="0"/>
              <w:rPr>
                <w:del w:id="3960" w:author="Nate Bachmeier [AWS-SA]" w:date="2023-05-04T18:11:00Z"/>
                <w:rFonts w:ascii="Calibri" w:eastAsia="Times New Roman" w:hAnsi="Calibri" w:cs="Calibri"/>
                <w:b w:val="0"/>
                <w:bCs w:val="0"/>
                <w:color w:val="000000"/>
                <w:sz w:val="22"/>
              </w:rPr>
            </w:pPr>
            <w:del w:id="3961" w:author="Nate Bachmeier [AWS-SA]" w:date="2023-05-04T18:11:00Z">
              <w:r w:rsidRPr="00E16572" w:rsidDel="009C19DC">
                <w:rPr>
                  <w:rFonts w:ascii="Calibri" w:eastAsia="Times New Roman" w:hAnsi="Calibri" w:cs="Calibri"/>
                  <w:color w:val="000000"/>
                  <w:sz w:val="22"/>
                </w:rPr>
                <w:delText>yarn spinning</w:delText>
              </w:r>
            </w:del>
          </w:p>
        </w:tc>
        <w:tc>
          <w:tcPr>
            <w:tcW w:w="5348" w:type="dxa"/>
            <w:noWrap/>
            <w:hideMark/>
          </w:tcPr>
          <w:p w14:paraId="6F43C085" w14:textId="5E017DAE"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962" w:author="Nate Bachmeier [AWS-SA]" w:date="2023-05-04T18:11:00Z"/>
                <w:rFonts w:ascii="Calibri" w:eastAsia="Times New Roman" w:hAnsi="Calibri" w:cs="Calibri"/>
                <w:color w:val="000000"/>
                <w:sz w:val="22"/>
              </w:rPr>
            </w:pPr>
            <w:del w:id="3963" w:author="Nate Bachmeier [AWS-SA]" w:date="2023-05-04T18:11:00Z">
              <w:r w:rsidRPr="00E16572" w:rsidDel="009C19DC">
                <w:rPr>
                  <w:rFonts w:ascii="Calibri" w:eastAsia="Times New Roman" w:hAnsi="Calibri" w:cs="Calibri"/>
                  <w:color w:val="000000"/>
                  <w:sz w:val="22"/>
                </w:rPr>
                <w:delText>658</w:delText>
              </w:r>
            </w:del>
          </w:p>
        </w:tc>
      </w:tr>
      <w:tr w:rsidR="00E16572" w:rsidRPr="00E16572" w:rsidDel="009C19DC" w14:paraId="1D354225" w14:textId="7AD0EE98" w:rsidTr="00B21582">
        <w:trPr>
          <w:trHeight w:val="300"/>
          <w:del w:id="396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CA5AF0E" w:rsidR="00E16572" w:rsidRPr="00B21582" w:rsidDel="009C19DC" w:rsidRDefault="00E16572" w:rsidP="00E16572">
            <w:pPr>
              <w:spacing w:line="240" w:lineRule="auto"/>
              <w:ind w:firstLine="0"/>
              <w:rPr>
                <w:del w:id="3965" w:author="Nate Bachmeier [AWS-SA]" w:date="2023-05-04T18:11:00Z"/>
                <w:rFonts w:ascii="Calibri" w:eastAsia="Times New Roman" w:hAnsi="Calibri" w:cs="Calibri"/>
                <w:b w:val="0"/>
                <w:bCs w:val="0"/>
                <w:color w:val="000000"/>
                <w:sz w:val="22"/>
              </w:rPr>
            </w:pPr>
            <w:del w:id="3966" w:author="Nate Bachmeier [AWS-SA]" w:date="2023-05-04T18:11:00Z">
              <w:r w:rsidRPr="00E16572" w:rsidDel="009C19DC">
                <w:rPr>
                  <w:rFonts w:ascii="Calibri" w:eastAsia="Times New Roman" w:hAnsi="Calibri" w:cs="Calibri"/>
                  <w:color w:val="000000"/>
                  <w:sz w:val="22"/>
                </w:rPr>
                <w:delText>yawning</w:delText>
              </w:r>
            </w:del>
          </w:p>
        </w:tc>
        <w:tc>
          <w:tcPr>
            <w:tcW w:w="5348" w:type="dxa"/>
            <w:noWrap/>
            <w:hideMark/>
          </w:tcPr>
          <w:p w14:paraId="05796571" w14:textId="6B1E0C76"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967" w:author="Nate Bachmeier [AWS-SA]" w:date="2023-05-04T18:11:00Z"/>
                <w:rFonts w:ascii="Calibri" w:eastAsia="Times New Roman" w:hAnsi="Calibri" w:cs="Calibri"/>
                <w:color w:val="000000"/>
                <w:sz w:val="22"/>
              </w:rPr>
            </w:pPr>
            <w:del w:id="3968" w:author="Nate Bachmeier [AWS-SA]" w:date="2023-05-04T18:11:00Z">
              <w:r w:rsidRPr="00E16572" w:rsidDel="009C19DC">
                <w:rPr>
                  <w:rFonts w:ascii="Calibri" w:eastAsia="Times New Roman" w:hAnsi="Calibri" w:cs="Calibri"/>
                  <w:color w:val="000000"/>
                  <w:sz w:val="22"/>
                </w:rPr>
                <w:delText>607</w:delText>
              </w:r>
            </w:del>
          </w:p>
        </w:tc>
      </w:tr>
      <w:tr w:rsidR="00E16572" w:rsidRPr="00E16572" w:rsidDel="009C19DC" w14:paraId="4095A632" w14:textId="3F6243CB" w:rsidTr="00B21582">
        <w:trPr>
          <w:cnfStyle w:val="000000100000" w:firstRow="0" w:lastRow="0" w:firstColumn="0" w:lastColumn="0" w:oddVBand="0" w:evenVBand="0" w:oddHBand="1" w:evenHBand="0" w:firstRowFirstColumn="0" w:firstRowLastColumn="0" w:lastRowFirstColumn="0" w:lastRowLastColumn="0"/>
          <w:trHeight w:val="300"/>
          <w:del w:id="3969"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050E3981" w:rsidR="00E16572" w:rsidRPr="00B21582" w:rsidDel="009C19DC" w:rsidRDefault="00E16572" w:rsidP="00E16572">
            <w:pPr>
              <w:spacing w:line="240" w:lineRule="auto"/>
              <w:ind w:firstLine="0"/>
              <w:rPr>
                <w:del w:id="3970" w:author="Nate Bachmeier [AWS-SA]" w:date="2023-05-04T18:11:00Z"/>
                <w:rFonts w:ascii="Calibri" w:eastAsia="Times New Roman" w:hAnsi="Calibri" w:cs="Calibri"/>
                <w:b w:val="0"/>
                <w:bCs w:val="0"/>
                <w:color w:val="000000"/>
                <w:sz w:val="22"/>
              </w:rPr>
            </w:pPr>
            <w:del w:id="3971" w:author="Nate Bachmeier [AWS-SA]" w:date="2023-05-04T18:11:00Z">
              <w:r w:rsidRPr="00E16572" w:rsidDel="009C19DC">
                <w:rPr>
                  <w:rFonts w:ascii="Calibri" w:eastAsia="Times New Roman" w:hAnsi="Calibri" w:cs="Calibri"/>
                  <w:color w:val="000000"/>
                  <w:sz w:val="22"/>
                </w:rPr>
                <w:delText>yoga</w:delText>
              </w:r>
            </w:del>
          </w:p>
        </w:tc>
        <w:tc>
          <w:tcPr>
            <w:tcW w:w="5348" w:type="dxa"/>
            <w:noWrap/>
            <w:hideMark/>
          </w:tcPr>
          <w:p w14:paraId="2846D63D" w14:textId="3685A045" w:rsidR="00E16572" w:rsidRPr="00E16572" w:rsidDel="009C19DC"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del w:id="3972" w:author="Nate Bachmeier [AWS-SA]" w:date="2023-05-04T18:11:00Z"/>
                <w:rFonts w:ascii="Calibri" w:eastAsia="Times New Roman" w:hAnsi="Calibri" w:cs="Calibri"/>
                <w:color w:val="000000"/>
                <w:sz w:val="22"/>
              </w:rPr>
            </w:pPr>
            <w:del w:id="3973" w:author="Nate Bachmeier [AWS-SA]" w:date="2023-05-04T18:11:00Z">
              <w:r w:rsidRPr="00E16572" w:rsidDel="009C19DC">
                <w:rPr>
                  <w:rFonts w:ascii="Calibri" w:eastAsia="Times New Roman" w:hAnsi="Calibri" w:cs="Calibri"/>
                  <w:color w:val="000000"/>
                  <w:sz w:val="22"/>
                </w:rPr>
                <w:delText>471</w:delText>
              </w:r>
            </w:del>
          </w:p>
        </w:tc>
      </w:tr>
      <w:tr w:rsidR="00E16572" w:rsidRPr="00E16572" w:rsidDel="009C19DC" w14:paraId="483ABC98" w14:textId="26937F29" w:rsidTr="00B21582">
        <w:trPr>
          <w:trHeight w:val="300"/>
          <w:del w:id="3974" w:author="Nate Bachmeier [AWS-SA]" w:date="2023-05-04T18:11:00Z"/>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32B6F82A" w:rsidR="00E16572" w:rsidRPr="00B21582" w:rsidDel="009C19DC" w:rsidRDefault="00E16572" w:rsidP="00E16572">
            <w:pPr>
              <w:spacing w:line="240" w:lineRule="auto"/>
              <w:ind w:firstLine="0"/>
              <w:rPr>
                <w:del w:id="3975" w:author="Nate Bachmeier [AWS-SA]" w:date="2023-05-04T18:11:00Z"/>
                <w:rFonts w:ascii="Calibri" w:eastAsia="Times New Roman" w:hAnsi="Calibri" w:cs="Calibri"/>
                <w:b w:val="0"/>
                <w:bCs w:val="0"/>
                <w:color w:val="000000"/>
                <w:sz w:val="22"/>
              </w:rPr>
            </w:pPr>
            <w:del w:id="3976" w:author="Nate Bachmeier [AWS-SA]" w:date="2023-05-04T18:11:00Z">
              <w:r w:rsidRPr="00E16572" w:rsidDel="009C19DC">
                <w:rPr>
                  <w:rFonts w:ascii="Calibri" w:eastAsia="Times New Roman" w:hAnsi="Calibri" w:cs="Calibri"/>
                  <w:color w:val="000000"/>
                  <w:sz w:val="22"/>
                </w:rPr>
                <w:delText>zumba</w:delText>
              </w:r>
            </w:del>
          </w:p>
        </w:tc>
        <w:tc>
          <w:tcPr>
            <w:tcW w:w="5348" w:type="dxa"/>
            <w:noWrap/>
            <w:hideMark/>
          </w:tcPr>
          <w:p w14:paraId="0126CAB2" w14:textId="37327A88" w:rsidR="00E16572" w:rsidRPr="00E16572" w:rsidDel="009C19DC"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del w:id="3977" w:author="Nate Bachmeier [AWS-SA]" w:date="2023-05-04T18:11:00Z"/>
                <w:rFonts w:ascii="Calibri" w:eastAsia="Times New Roman" w:hAnsi="Calibri" w:cs="Calibri"/>
                <w:color w:val="000000"/>
                <w:sz w:val="22"/>
              </w:rPr>
            </w:pPr>
            <w:del w:id="3978" w:author="Nate Bachmeier [AWS-SA]" w:date="2023-05-04T18:11:00Z">
              <w:r w:rsidRPr="00E16572" w:rsidDel="009C19DC">
                <w:rPr>
                  <w:rFonts w:ascii="Calibri" w:eastAsia="Times New Roman" w:hAnsi="Calibri" w:cs="Calibri"/>
                  <w:color w:val="000000"/>
                  <w:sz w:val="22"/>
                </w:rPr>
                <w:delText>404</w:delText>
              </w:r>
            </w:del>
          </w:p>
        </w:tc>
      </w:tr>
    </w:tbl>
    <w:p w14:paraId="5C4BF612" w14:textId="038213E0" w:rsidR="00E16572" w:rsidRPr="00E16572" w:rsidDel="009C19DC" w:rsidRDefault="00E16572" w:rsidP="00B21582">
      <w:pPr>
        <w:rPr>
          <w:del w:id="3979" w:author="Nate Bachmeier [AWS-SA]" w:date="2023-05-04T18:11:00Z"/>
        </w:rPr>
      </w:pPr>
    </w:p>
    <w:bookmarkStart w:id="3980" w:name="_Toc464831651" w:displacedByCustomXml="next"/>
    <w:bookmarkEnd w:id="3980" w:displacedByCustomXml="next"/>
    <w:bookmarkStart w:id="3981" w:name="_Toc465328388" w:displacedByCustomXml="next"/>
    <w:bookmarkEnd w:id="3981" w:displacedByCustomXml="next"/>
    <w:customXmlDelRangeStart w:id="3982" w:author="Nate Bachmeier [AWS-SA]" w:date="2023-05-04T18:11:00Z"/>
    <w:sdt>
      <w:sdtPr>
        <w:id w:val="1362785263"/>
        <w:docPartObj>
          <w:docPartGallery w:val="Bibliographies"/>
          <w:docPartUnique/>
        </w:docPartObj>
      </w:sdtPr>
      <w:sdtContent>
        <w:customXmlDelRangeEnd w:id="3982"/>
        <w:p w14:paraId="55642344" w14:textId="4DE0CEC2" w:rsidR="00C435F5" w:rsidDel="009C19DC" w:rsidRDefault="00C435F5" w:rsidP="00FE3EEF">
          <w:pPr>
            <w:rPr>
              <w:del w:id="3983" w:author="Nate Bachmeier [AWS-SA]" w:date="2023-05-04T18:11:00Z"/>
            </w:rPr>
          </w:pPr>
        </w:p>
        <w:p w14:paraId="76896B1C" w14:textId="057CE65D" w:rsidR="00C435F5" w:rsidDel="009C19DC" w:rsidRDefault="00C435F5">
          <w:pPr>
            <w:spacing w:after="160" w:line="259" w:lineRule="auto"/>
            <w:ind w:firstLine="0"/>
            <w:rPr>
              <w:del w:id="3984" w:author="Nate Bachmeier [AWS-SA]" w:date="2023-05-04T18:11:00Z"/>
              <w:b/>
              <w:bCs/>
            </w:rPr>
          </w:pPr>
          <w:del w:id="3985" w:author="Nate Bachmeier [AWS-SA]" w:date="2023-05-04T18:11:00Z">
            <w:r w:rsidDel="009C19DC">
              <w:br w:type="page"/>
            </w:r>
          </w:del>
        </w:p>
        <w:p w14:paraId="4CE243D4" w14:textId="7DA9CF7A" w:rsidR="00E72F1F" w:rsidRPr="00FE3EEF" w:rsidRDefault="00E72F1F" w:rsidP="006514D0">
          <w:pPr>
            <w:pStyle w:val="Heading1"/>
            <w:ind w:firstLine="0"/>
            <w:rPr>
              <w:b w:val="0"/>
              <w:bCs w:val="0"/>
            </w:rPr>
          </w:pPr>
          <w:bookmarkStart w:id="3986" w:name="_Toc133765230"/>
          <w:commentRangeStart w:id="3987"/>
          <w:r w:rsidRPr="00FE3EEF">
            <w:rPr>
              <w:b w:val="0"/>
              <w:bCs w:val="0"/>
            </w:rPr>
            <w:t>References</w:t>
          </w:r>
          <w:bookmarkEnd w:id="3986"/>
          <w:commentRangeEnd w:id="3987"/>
          <w:r w:rsidR="007111A0">
            <w:rPr>
              <w:rStyle w:val="CommentReference"/>
              <w:b w:val="0"/>
              <w:bCs w:val="0"/>
              <w:szCs w:val="20"/>
            </w:rPr>
            <w:commentReference w:id="3987"/>
          </w:r>
        </w:p>
        <w:sdt>
          <w:sdtPr>
            <w:rPr>
              <w:rFonts w:cstheme="minorBidi"/>
              <w:szCs w:val="22"/>
            </w:rPr>
            <w:id w:val="-573587230"/>
            <w:bibliography/>
          </w:sdtPr>
          <w:sdtContent>
            <w:p w14:paraId="136BDE74" w14:textId="77777777" w:rsidR="00E01865" w:rsidRDefault="00E72F1F" w:rsidP="00E01865">
              <w:pPr>
                <w:pStyle w:val="Bibliography"/>
                <w:ind w:left="720" w:hanging="720"/>
                <w:rPr>
                  <w:noProof/>
                </w:rPr>
              </w:pPr>
              <w:r>
                <w:fldChar w:fldCharType="begin"/>
              </w:r>
              <w:r>
                <w:instrText xml:space="preserve"> BIBLIOGRAPHY </w:instrText>
              </w:r>
              <w:r>
                <w:fldChar w:fldCharType="separate"/>
              </w:r>
              <w:r w:rsidR="00E01865">
                <w:rPr>
                  <w:noProof/>
                </w:rPr>
                <w:t xml:space="preserve">Aguida, M., Ouchani, S., &amp; Benmalek, M. (2020). A review on cyber-physical systems. </w:t>
              </w:r>
              <w:r w:rsidR="00E01865">
                <w:rPr>
                  <w:i/>
                  <w:iCs/>
                  <w:noProof/>
                </w:rPr>
                <w:t>International Conference on Enabling Technologies</w:t>
              </w:r>
              <w:r w:rsidR="00E01865">
                <w:rPr>
                  <w:noProof/>
                </w:rPr>
                <w:t xml:space="preserve"> (pp. 275-278). Basque Coast, Bayonne; France: IEEE. doi:https://doi.org/10.1109/WETICE49692.2020.00060</w:t>
              </w:r>
            </w:p>
            <w:p w14:paraId="2C41C283" w14:textId="77777777" w:rsidR="00E01865" w:rsidRDefault="00E01865" w:rsidP="00E01865">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CFE22B" w14:textId="77777777" w:rsidR="00E01865" w:rsidRDefault="00E01865" w:rsidP="00E01865">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4F248FDE" w14:textId="77777777" w:rsidR="00E01865" w:rsidRDefault="00E01865" w:rsidP="00E01865">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8B0286A" w14:textId="77777777" w:rsidR="00E01865" w:rsidRDefault="00E01865" w:rsidP="00E01865">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90B5283" w14:textId="77777777" w:rsidR="00E01865" w:rsidRDefault="00E01865" w:rsidP="00E01865">
              <w:pPr>
                <w:pStyle w:val="Bibliography"/>
                <w:ind w:left="720" w:hanging="720"/>
                <w:rPr>
                  <w:noProof/>
                </w:rPr>
              </w:pPr>
              <w:r>
                <w:rPr>
                  <w:noProof/>
                </w:rPr>
                <w:t xml:space="preserve">Asimov, I. (1942). </w:t>
              </w:r>
              <w:r>
                <w:rPr>
                  <w:i/>
                  <w:iCs/>
                  <w:noProof/>
                </w:rPr>
                <w:t>Runaround.</w:t>
              </w:r>
              <w:r>
                <w:rPr>
                  <w:noProof/>
                </w:rPr>
                <w:t xml:space="preserve"> </w:t>
              </w:r>
            </w:p>
            <w:p w14:paraId="32692390" w14:textId="77777777" w:rsidR="00E01865" w:rsidRDefault="00E01865" w:rsidP="00E01865">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6861918" w14:textId="77777777" w:rsidR="00E01865" w:rsidRDefault="00E01865" w:rsidP="00E01865">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17D4FA9" w14:textId="77777777" w:rsidR="00E01865" w:rsidRDefault="00E01865" w:rsidP="00E01865">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1F65EB1A" w14:textId="77777777" w:rsidR="00E01865" w:rsidRDefault="00E01865" w:rsidP="00E01865">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23F8FCB8" w14:textId="77777777" w:rsidR="00E01865" w:rsidRDefault="00E01865" w:rsidP="00E01865">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203E222" w14:textId="77777777" w:rsidR="00E01865" w:rsidRDefault="00E01865" w:rsidP="00E01865">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0A06EA2D" w14:textId="77777777" w:rsidR="00E01865" w:rsidRDefault="00E01865" w:rsidP="00E01865">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46528030" w14:textId="77777777" w:rsidR="00E01865" w:rsidRDefault="00E01865" w:rsidP="00E01865">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660C81FC" w14:textId="77777777" w:rsidR="00E01865" w:rsidRDefault="00E01865" w:rsidP="00E01865">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08E38481" w14:textId="77777777" w:rsidR="00E01865" w:rsidRDefault="00E01865" w:rsidP="00E01865">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1B5F082E" w14:textId="77777777" w:rsidR="00E01865" w:rsidRDefault="00E01865" w:rsidP="00E01865">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27C992D8" w14:textId="77777777" w:rsidR="00E01865" w:rsidRDefault="00E01865" w:rsidP="00E01865">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B1342E7" w14:textId="77777777" w:rsidR="00E01865" w:rsidRDefault="00E01865" w:rsidP="00E01865">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2CFAA157" w14:textId="77777777" w:rsidR="00E01865" w:rsidRDefault="00E01865" w:rsidP="00E01865">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260C3F2E" w14:textId="77777777" w:rsidR="00E01865" w:rsidRDefault="00E01865" w:rsidP="00E01865">
              <w:pPr>
                <w:pStyle w:val="Bibliography"/>
                <w:ind w:left="720" w:hanging="720"/>
                <w:rPr>
                  <w:noProof/>
                </w:rPr>
              </w:pPr>
              <w:r>
                <w:rPr>
                  <w:noProof/>
                </w:rPr>
                <w:t xml:space="preserve">Burr, V. (2015). </w:t>
              </w:r>
              <w:r>
                <w:rPr>
                  <w:i/>
                  <w:iCs/>
                  <w:noProof/>
                </w:rPr>
                <w:t>Social Constructionism.</w:t>
              </w:r>
              <w:r>
                <w:rPr>
                  <w:noProof/>
                </w:rPr>
                <w:t xml:space="preserve"> Routledge.</w:t>
              </w:r>
            </w:p>
            <w:p w14:paraId="3EE08082" w14:textId="77777777" w:rsidR="00E01865" w:rsidRDefault="00E01865" w:rsidP="00E01865">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45AEC8ED" w14:textId="77777777" w:rsidR="00E01865" w:rsidRDefault="00E01865" w:rsidP="00E01865">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5D5F13CC" w14:textId="77777777" w:rsidR="00E01865" w:rsidRDefault="00E01865" w:rsidP="00E01865">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238761F0" w14:textId="77777777" w:rsidR="00E01865" w:rsidRDefault="00E01865" w:rsidP="00E01865">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BC4EC16" w14:textId="77777777" w:rsidR="00E01865" w:rsidRDefault="00E01865" w:rsidP="00E01865">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6CA1CECC" w14:textId="77777777" w:rsidR="00E01865" w:rsidRDefault="00E01865" w:rsidP="00E01865">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16875AE7" w14:textId="77777777" w:rsidR="00E01865" w:rsidRDefault="00E01865" w:rsidP="00E01865">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61B70DE2" w14:textId="77777777" w:rsidR="00E01865" w:rsidRDefault="00E01865" w:rsidP="00E01865">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69C7942" w14:textId="77777777" w:rsidR="00E01865" w:rsidRDefault="00E01865" w:rsidP="00E01865">
              <w:pPr>
                <w:pStyle w:val="Bibliography"/>
                <w:ind w:left="720" w:hanging="720"/>
                <w:rPr>
                  <w:noProof/>
                </w:rPr>
              </w:pPr>
              <w:r>
                <w:rPr>
                  <w:noProof/>
                </w:rPr>
                <w:t xml:space="preserve">Darwin, C. (1859). </w:t>
              </w:r>
              <w:r>
                <w:rPr>
                  <w:i/>
                  <w:iCs/>
                  <w:noProof/>
                </w:rPr>
                <w:t>On the origin of species.</w:t>
              </w:r>
              <w:r>
                <w:rPr>
                  <w:noProof/>
                </w:rPr>
                <w:t xml:space="preserve"> </w:t>
              </w:r>
            </w:p>
            <w:p w14:paraId="7BE4B0DD" w14:textId="77777777" w:rsidR="00E01865" w:rsidRDefault="00E01865" w:rsidP="00E01865">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0F6210F7" w14:textId="77777777" w:rsidR="00E01865" w:rsidRDefault="00E01865" w:rsidP="00E01865">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40317ED1" w14:textId="77777777" w:rsidR="00E01865" w:rsidRDefault="00E01865" w:rsidP="00E01865">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45DADC69" w14:textId="77777777" w:rsidR="00E01865" w:rsidRDefault="00E01865" w:rsidP="00E01865">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84682BB" w14:textId="77777777" w:rsidR="00E01865" w:rsidRDefault="00E01865" w:rsidP="00E01865">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441230ED" w14:textId="77777777" w:rsidR="00E01865" w:rsidRDefault="00E01865" w:rsidP="00E01865">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08EBCAA5" w14:textId="77777777" w:rsidR="00E01865" w:rsidRDefault="00E01865" w:rsidP="00E01865">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58C9C78C" w14:textId="77777777" w:rsidR="00E01865" w:rsidRDefault="00E01865" w:rsidP="00E01865">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FF93B1F" w14:textId="77777777" w:rsidR="00E01865" w:rsidRDefault="00E01865" w:rsidP="00E01865">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275DF85E" w14:textId="77777777" w:rsidR="00E01865" w:rsidRDefault="00E01865" w:rsidP="00E01865">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5B0DFB66" w14:textId="77777777" w:rsidR="00E01865" w:rsidRDefault="00E01865" w:rsidP="00E01865">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2725C4F" w14:textId="77777777" w:rsidR="00E01865" w:rsidRDefault="00E01865" w:rsidP="00E01865">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84C1DE3" w14:textId="77777777" w:rsidR="00E01865" w:rsidRDefault="00E01865" w:rsidP="00E01865">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5B23697A" w14:textId="77777777" w:rsidR="00E01865" w:rsidRDefault="00E01865" w:rsidP="00E01865">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78924941" w14:textId="77777777" w:rsidR="00E01865" w:rsidRDefault="00E01865" w:rsidP="00E01865">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1F113DF3" w14:textId="77777777" w:rsidR="00E01865" w:rsidRDefault="00E01865" w:rsidP="00E01865">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73824627" w14:textId="77777777" w:rsidR="00E01865" w:rsidRDefault="00E01865" w:rsidP="00E01865">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7CA2CD1" w14:textId="77777777" w:rsidR="00E01865" w:rsidRDefault="00E01865" w:rsidP="00E01865">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5226486F" w14:textId="77777777" w:rsidR="00E01865" w:rsidRDefault="00E01865" w:rsidP="00E01865">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21B5A37E" w14:textId="77777777" w:rsidR="00E01865" w:rsidRDefault="00E01865" w:rsidP="00E01865">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504DD218" w14:textId="77777777" w:rsidR="00E01865" w:rsidRDefault="00E01865" w:rsidP="00E01865">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5481BAD5" w14:textId="77777777" w:rsidR="00E01865" w:rsidRDefault="00E01865" w:rsidP="00E01865">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0FE96E99" w14:textId="77777777" w:rsidR="00E01865" w:rsidRDefault="00E01865" w:rsidP="00E01865">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0944A8AB" w14:textId="77777777" w:rsidR="00E01865" w:rsidRDefault="00E01865" w:rsidP="00E01865">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2A076DBB" w14:textId="77777777" w:rsidR="00E01865" w:rsidRDefault="00E01865" w:rsidP="00E01865">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7A096EF4" w14:textId="77777777" w:rsidR="00E01865" w:rsidRDefault="00E01865" w:rsidP="00E01865">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56F2868B" w14:textId="77777777" w:rsidR="00E01865" w:rsidRDefault="00E01865" w:rsidP="00E01865">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31205EBC" w14:textId="77777777" w:rsidR="00E01865" w:rsidRDefault="00E01865" w:rsidP="00E01865">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41DF1CC7" w14:textId="77777777" w:rsidR="00E01865" w:rsidRDefault="00E01865" w:rsidP="00E01865">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275FC6E6" w14:textId="77777777" w:rsidR="00E01865" w:rsidRDefault="00E01865" w:rsidP="00E01865">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205E3FC5" w14:textId="77777777" w:rsidR="00E01865" w:rsidRDefault="00E01865" w:rsidP="00E01865">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5AC136B7" w14:textId="77777777" w:rsidR="00E01865" w:rsidRDefault="00E01865" w:rsidP="00E01865">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415CF5A1" w14:textId="77777777" w:rsidR="00E01865" w:rsidRDefault="00E01865" w:rsidP="00E01865">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2647F197" w14:textId="77777777" w:rsidR="00E01865" w:rsidRDefault="00E01865" w:rsidP="00E01865">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10BE800" w14:textId="77777777" w:rsidR="00E01865" w:rsidRDefault="00E01865" w:rsidP="00E01865">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30D0200B" w14:textId="77777777" w:rsidR="00E01865" w:rsidRDefault="00E01865" w:rsidP="00E01865">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3B6A09E2" w14:textId="77777777" w:rsidR="00E01865" w:rsidRDefault="00E01865" w:rsidP="00E01865">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6E09EC4E" w14:textId="77777777" w:rsidR="00E01865" w:rsidRDefault="00E01865" w:rsidP="00E01865">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DBB57F0" w14:textId="77777777" w:rsidR="00E01865" w:rsidRDefault="00E01865" w:rsidP="00E01865">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67293F5E" w14:textId="77777777" w:rsidR="00E01865" w:rsidRDefault="00E01865" w:rsidP="00E01865">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470E74B" w14:textId="77777777" w:rsidR="00E01865" w:rsidRDefault="00E01865" w:rsidP="00E01865">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6A660288" w14:textId="77777777" w:rsidR="00E01865" w:rsidRDefault="00E01865" w:rsidP="00E01865">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67C16E3" w14:textId="77777777" w:rsidR="00E01865" w:rsidRDefault="00E01865" w:rsidP="00E01865">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4186E97E" w14:textId="77777777" w:rsidR="00E01865" w:rsidRDefault="00E01865" w:rsidP="00E01865">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6FB8573E" w14:textId="77777777" w:rsidR="00E01865" w:rsidRDefault="00E01865" w:rsidP="00E01865">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0DF7E8E0" w14:textId="77777777" w:rsidR="00E01865" w:rsidRDefault="00E01865" w:rsidP="00E01865">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7AAD9CE2" w14:textId="77777777" w:rsidR="00E01865" w:rsidRDefault="00E01865" w:rsidP="00E01865">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71687D30" w14:textId="77777777" w:rsidR="00E01865" w:rsidRDefault="00E01865" w:rsidP="00E01865">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50979AA4" w14:textId="77777777" w:rsidR="00E01865" w:rsidRDefault="00E01865" w:rsidP="00E01865">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63145753" w14:textId="77777777" w:rsidR="00E01865" w:rsidRDefault="00E01865" w:rsidP="00E01865">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E66EB83" w14:textId="77777777" w:rsidR="00E01865" w:rsidRDefault="00E01865" w:rsidP="00E01865">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6D65CAB1" w14:textId="77777777" w:rsidR="00E01865" w:rsidRDefault="00E01865" w:rsidP="00E01865">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751DDACA" w14:textId="77777777" w:rsidR="00E01865" w:rsidRDefault="00E01865" w:rsidP="00E01865">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155F6634" w14:textId="77777777" w:rsidR="00E01865" w:rsidRDefault="00E01865" w:rsidP="00E01865">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7E0A53F" w14:textId="77777777" w:rsidR="00E01865" w:rsidRDefault="00E01865" w:rsidP="00E01865">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503018E2" w14:textId="77777777" w:rsidR="00E01865" w:rsidRDefault="00E01865" w:rsidP="00E01865">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60377C61" w14:textId="77777777" w:rsidR="00E01865" w:rsidRDefault="00E01865" w:rsidP="00E01865">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4BAB6CC1" w14:textId="77777777" w:rsidR="00E01865" w:rsidRDefault="00E01865" w:rsidP="00E01865">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A7807F3" w14:textId="77777777" w:rsidR="00E01865" w:rsidRDefault="00E01865" w:rsidP="00E01865">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39D5B4F8" w14:textId="77777777" w:rsidR="00E01865" w:rsidRDefault="00E01865" w:rsidP="00E01865">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568C50B4" w14:textId="77777777" w:rsidR="00E01865" w:rsidRDefault="00E01865" w:rsidP="00E01865">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6000F596" w14:textId="77777777" w:rsidR="00E01865" w:rsidRDefault="00E01865" w:rsidP="00E01865">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1FDA606C" w14:textId="77777777" w:rsidR="00E01865" w:rsidRDefault="00E01865" w:rsidP="00E01865">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17B1DC6A" w14:textId="77777777" w:rsidR="00E01865" w:rsidRDefault="00E01865" w:rsidP="00E01865">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D61856F" w14:textId="77777777" w:rsidR="00E01865" w:rsidRDefault="00E01865" w:rsidP="00E01865">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4148AC45" w14:textId="77777777" w:rsidR="00E01865" w:rsidRDefault="00E01865" w:rsidP="00E01865">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C05AEB5" w14:textId="77777777" w:rsidR="00E01865" w:rsidRDefault="00E01865" w:rsidP="00E01865">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210C0EDA" w14:textId="77777777" w:rsidR="00E01865" w:rsidRDefault="00E01865" w:rsidP="00E01865">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66A28467" w14:textId="77777777" w:rsidR="00E01865" w:rsidRDefault="00E01865" w:rsidP="00E01865">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03BE6100" w14:textId="77777777" w:rsidR="00E01865" w:rsidRDefault="00E01865" w:rsidP="00E01865">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399C00F6" w14:textId="77777777" w:rsidR="00E01865" w:rsidRDefault="00E01865" w:rsidP="00E01865">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30DDAD8B" w14:textId="77777777" w:rsidR="00E01865" w:rsidRDefault="00E01865" w:rsidP="00E01865">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3576E9C" w14:textId="77777777" w:rsidR="00E01865" w:rsidRDefault="00E01865" w:rsidP="00E01865">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0C3B2A98" w14:textId="77777777" w:rsidR="00E01865" w:rsidRDefault="00E01865" w:rsidP="00E01865">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54DDCD7A" w14:textId="77777777" w:rsidR="00E01865" w:rsidRDefault="00E01865" w:rsidP="00E01865">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5C20AD5E" w14:textId="77777777" w:rsidR="00E01865" w:rsidRDefault="00E01865" w:rsidP="00E01865">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6CA7C623" w14:textId="77777777" w:rsidR="00E01865" w:rsidRDefault="00E01865" w:rsidP="00E01865">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B69287E" w14:textId="77777777" w:rsidR="00E01865" w:rsidRDefault="00E01865" w:rsidP="00E01865">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0C436CAD" w14:textId="77777777" w:rsidR="00E01865" w:rsidRDefault="00E01865" w:rsidP="00E01865">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11ACE8EA" w14:textId="77777777" w:rsidR="00E01865" w:rsidRDefault="00E01865" w:rsidP="00E01865">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31701819" w14:textId="77777777" w:rsidR="00E01865" w:rsidRDefault="00E01865" w:rsidP="00E01865">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304132E5" w:rsidR="00E72F1F" w:rsidRDefault="00E72F1F" w:rsidP="00E01865">
              <w:r>
                <w:rPr>
                  <w:b/>
                  <w:bCs/>
                  <w:noProof/>
                </w:rPr>
                <w:fldChar w:fldCharType="end"/>
              </w:r>
            </w:p>
          </w:sdtContent>
        </w:sdt>
        <w:customXmlDelRangeStart w:id="3988" w:author="Nate Bachmeier [AWS-SA]" w:date="2023-05-04T18:11:00Z"/>
      </w:sdtContent>
    </w:sdt>
    <w:customXmlDelRangeEnd w:id="3988"/>
    <w:bookmarkStart w:id="3989" w:name="_Toc231285448" w:displacedByCustomXml="prev"/>
    <w:bookmarkEnd w:id="3989"/>
    <w:p w14:paraId="765F17F1" w14:textId="77777777" w:rsidR="00887A22" w:rsidRPr="00887A22" w:rsidRDefault="00887A22" w:rsidP="00DA5CF7"/>
    <w:sectPr w:rsidR="00887A22" w:rsidRPr="00887A22" w:rsidSect="00887A22">
      <w:headerReference w:type="default" r:id="rId68"/>
      <w:footerReference w:type="default" r:id="rId69"/>
      <w:headerReference w:type="first" r:id="rId70"/>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87" w:author="David Hildebrandt" w:date="2023-05-01T17:07:00Z" w:initials="DH">
    <w:p w14:paraId="59C2F293" w14:textId="77777777" w:rsidR="007111A0" w:rsidRDefault="007111A0" w:rsidP="00D06C56">
      <w:pPr>
        <w:pStyle w:val="CommentText"/>
        <w:ind w:firstLine="0"/>
      </w:pPr>
      <w:r>
        <w:rPr>
          <w:rStyle w:val="CommentReference"/>
        </w:rPr>
        <w:annotationRef/>
      </w:r>
      <w:r>
        <w:t xml:space="preserve">Make sure all titles are in sentence case. APA does not use Title Case.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C2F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A7036" w16cex:dateUtc="2023-05-02T00: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C2F293" w16cid:durableId="27FA70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6A012" w14:textId="77777777" w:rsidR="00EF79D1" w:rsidRDefault="00EF79D1" w:rsidP="00DA5CF7">
      <w:r>
        <w:separator/>
      </w:r>
    </w:p>
  </w:endnote>
  <w:endnote w:type="continuationSeparator" w:id="0">
    <w:p w14:paraId="352AD097" w14:textId="77777777" w:rsidR="00EF79D1" w:rsidRDefault="00EF79D1" w:rsidP="00DA5CF7">
      <w:r>
        <w:continuationSeparator/>
      </w:r>
    </w:p>
  </w:endnote>
  <w:endnote w:type="continuationNotice" w:id="1">
    <w:p w14:paraId="44BEA710" w14:textId="77777777" w:rsidR="00EF79D1" w:rsidRDefault="00EF79D1"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89024" w14:textId="77777777" w:rsidR="00EF79D1" w:rsidRDefault="00EF79D1" w:rsidP="00DA5CF7">
      <w:r>
        <w:separator/>
      </w:r>
    </w:p>
  </w:footnote>
  <w:footnote w:type="continuationSeparator" w:id="0">
    <w:p w14:paraId="3FC9714B" w14:textId="77777777" w:rsidR="00EF79D1" w:rsidRDefault="00EF79D1" w:rsidP="00DA5CF7">
      <w:r>
        <w:continuationSeparator/>
      </w:r>
    </w:p>
  </w:footnote>
  <w:footnote w:type="continuationNotice" w:id="1">
    <w:p w14:paraId="24975D3C" w14:textId="77777777" w:rsidR="00EF79D1" w:rsidRDefault="00EF79D1"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kFAGCZluMtAAAA"/>
  </w:docVars>
  <w:rsids>
    <w:rsidRoot w:val="00887A22"/>
    <w:rsid w:val="00000584"/>
    <w:rsid w:val="00001EAE"/>
    <w:rsid w:val="00002A1F"/>
    <w:rsid w:val="0000740C"/>
    <w:rsid w:val="000074A1"/>
    <w:rsid w:val="000079EB"/>
    <w:rsid w:val="00007A7B"/>
    <w:rsid w:val="0001475A"/>
    <w:rsid w:val="0001480B"/>
    <w:rsid w:val="0001709F"/>
    <w:rsid w:val="000173C7"/>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87563"/>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1E65"/>
    <w:rsid w:val="0017341B"/>
    <w:rsid w:val="00177A8E"/>
    <w:rsid w:val="001825BE"/>
    <w:rsid w:val="00186728"/>
    <w:rsid w:val="001901DC"/>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45831"/>
    <w:rsid w:val="002505F7"/>
    <w:rsid w:val="0025143A"/>
    <w:rsid w:val="00251EDA"/>
    <w:rsid w:val="00253197"/>
    <w:rsid w:val="00255989"/>
    <w:rsid w:val="002577EF"/>
    <w:rsid w:val="002613AE"/>
    <w:rsid w:val="00263CE5"/>
    <w:rsid w:val="00273A7D"/>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320E"/>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02A8"/>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23E1"/>
    <w:rsid w:val="00533343"/>
    <w:rsid w:val="005333A5"/>
    <w:rsid w:val="00541718"/>
    <w:rsid w:val="005422DF"/>
    <w:rsid w:val="005422F4"/>
    <w:rsid w:val="005511EA"/>
    <w:rsid w:val="00551E59"/>
    <w:rsid w:val="005521AA"/>
    <w:rsid w:val="005546CC"/>
    <w:rsid w:val="00557AAA"/>
    <w:rsid w:val="00561AA8"/>
    <w:rsid w:val="00562CBB"/>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5A46"/>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11A0"/>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33AD"/>
    <w:rsid w:val="007B483B"/>
    <w:rsid w:val="007B6685"/>
    <w:rsid w:val="007C474E"/>
    <w:rsid w:val="007C6F59"/>
    <w:rsid w:val="007C77BB"/>
    <w:rsid w:val="007D1B8A"/>
    <w:rsid w:val="007D28A5"/>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10600"/>
    <w:rsid w:val="0081503D"/>
    <w:rsid w:val="00821856"/>
    <w:rsid w:val="0083107B"/>
    <w:rsid w:val="00836B56"/>
    <w:rsid w:val="00840B41"/>
    <w:rsid w:val="00842F2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568"/>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852"/>
    <w:rsid w:val="009B2C56"/>
    <w:rsid w:val="009B5DA1"/>
    <w:rsid w:val="009C0CE1"/>
    <w:rsid w:val="009C19DC"/>
    <w:rsid w:val="009C3643"/>
    <w:rsid w:val="009C6CAE"/>
    <w:rsid w:val="009D1A29"/>
    <w:rsid w:val="009D3848"/>
    <w:rsid w:val="009D3ACE"/>
    <w:rsid w:val="009D690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26CAE"/>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36E"/>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865"/>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218"/>
    <w:rsid w:val="00EA45E7"/>
    <w:rsid w:val="00EA4A03"/>
    <w:rsid w:val="00EA7E59"/>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EF79D1"/>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5802"/>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00CC"/>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3AD"/>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180956">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306882">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56140660">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2633870">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0836966">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79355457">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270770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670339">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0854952">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5315362">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574383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610793">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312938">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2723328">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1312983">
      <w:bodyDiv w:val="1"/>
      <w:marLeft w:val="0"/>
      <w:marRight w:val="0"/>
      <w:marTop w:val="0"/>
      <w:marBottom w:val="0"/>
      <w:divBdr>
        <w:top w:val="none" w:sz="0" w:space="0" w:color="auto"/>
        <w:left w:val="none" w:sz="0" w:space="0" w:color="auto"/>
        <w:bottom w:val="none" w:sz="0" w:space="0" w:color="auto"/>
        <w:right w:val="none" w:sz="0" w:space="0" w:color="auto"/>
      </w:divBdr>
    </w:div>
    <w:div w:id="1231573329">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1432588">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5501633">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4845049">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0423188">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94641140">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10314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3597043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47334240">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402331">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887207">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040232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358224">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32.png"/><Relationship Id="rId6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image" Target="media/image27.png"/><Relationship Id="rId66" Type="http://schemas.microsoft.com/office/2016/09/relationships/commentsIds" Target="commentsIds.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image" Target="media/image25.png"/><Relationship Id="rId64" Type="http://schemas.openxmlformats.org/officeDocument/2006/relationships/comments" Target="comments.xml"/><Relationship Id="rId69"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diagramData" Target="diagrams/data3.xm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28.png"/><Relationship Id="rId67" Type="http://schemas.microsoft.com/office/2018/08/relationships/commentsExtensible" Target="commentsExtensible.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31.png"/><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openxmlformats.org/officeDocument/2006/relationships/image" Target="media/image29.png"/><Relationship Id="rId65" Type="http://schemas.microsoft.com/office/2011/relationships/commentsExtended" Target="commentsExtended.xm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 Type="http://schemas.openxmlformats.org/officeDocument/2006/relationships/settings" Target="settings.xml"/><Relationship Id="rId7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83</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84</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85</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86</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87</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88</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89</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90</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92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93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94</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95</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96</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97</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98</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
    <b:Tag>Son18</b:Tag>
    <b:SourceType>JournalArticle</b:SourceType>
    <b:Guid>{76D54818-3D17-4480-B484-029981604533}</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Cen201</b:Tag>
    <b:SourceType>InternetSite</b:SourceType>
    <b:Guid>{9483308C-E705-4038-B539-27D92F472561}</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99</b:RefOrder>
  </b:Source>
  <b:Source>
    <b:Tag>CMU21</b:Tag>
    <b:SourceType>InternetSite</b:SourceType>
    <b:Guid>{DF65486C-9317-4FB3-A3CB-1009E062EA49}</b:Guid>
    <b:Author>
      <b:Author>
        <b:Corporate>CMU</b:Corporate>
      </b:Author>
    </b:Author>
    <b:Title>CMU graphics lab motion capture database</b:Title>
    <b:InternetSiteTitle>Carnegie Mellon University</b:InternetSiteTitle>
    <b:Year>2021</b:Year>
    <b:URL>http://mocap.cs.cmu.edu/</b:URL>
    <b:RefOrder>100</b:RefOrder>
  </b:Source>
  <b:Source>
    <b:Tag>Gra21</b:Tag>
    <b:SourceType>InternetSite</b:SourceType>
    <b:Guid>{A8E64D9B-8C61-4CDB-9056-CCDF8D956F05}</b:Guid>
    <b:Title>GraphQL specification</b:Title>
    <b:Year>2021</b:Year>
    <b:Author>
      <b:Author>
        <b:Corporate>GraphQL</b:Corporate>
      </b:Author>
    </b:Author>
    <b:InternetSiteTitle>GraphQL</b:InternetSiteTitle>
    <b:Month>October</b:Month>
    <b:URL>https://spec.graphql.org/October2021/</b:URL>
    <b:RefOrder>69</b:RefOrder>
  </b:Source>
  <b:Source>
    <b:Tag>Com09</b:Tag>
    <b:SourceType>InternetSite</b:SourceType>
    <b:Guid>{49F85646-F662-462E-93E3-6D108C030F8B}</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CDC16</b:Tag>
    <b:SourceType>InternetSite</b:SourceType>
    <b:Guid>{5009470B-E142-4531-B816-09D508CD8FD6}</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BLS201</b:Tag>
    <b:SourceType>InternetSite</b:SourceType>
    <b:Guid>{4F42DC40-8D09-4B5F-9413-FBCAC7A64D79}</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Ame21</b:Tag>
    <b:SourceType>JournalArticle</b:SourceType>
    <b:Guid>{BC045886-9D60-44E7-9F6A-28C3E81FFED5}</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101</b:RefOrder>
  </b:Source>
  <b:Source>
    <b:Tag>And22</b:Tag>
    <b:SourceType>JournalArticle</b:SourceType>
    <b:Guid>{35861D57-4733-4167-9CCD-91A857390303}</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102</b:RefOrder>
  </b:Source>
  <b:Source>
    <b:Tag>Bar191</b:Tag>
    <b:SourceType>JournalArticle</b:SourceType>
    <b:Guid>{E913ADCD-DB8F-4C55-AA7B-6FDF56CA00C7}</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Bro15</b:Tag>
    <b:SourceType>JournalArticle</b:SourceType>
    <b:Guid>{1DEB0A41-ABF6-42C5-B82F-5266162DA6E3}</b:Guid>
    <b:Title>A Primer on data security</b:Title>
    <b:Pages>58-62</b:Pages>
    <b:Year>2015</b:Year>
    <b:Author>
      <b:Author>
        <b:NameList>
          <b:Person>
            <b:Last>Brown</b:Last>
            <b:First>T</b:First>
          </b:Person>
        </b:NameList>
      </b:Author>
    </b:Author>
    <b:JournalName>CPA Journal May Volume 85, Issue 5</b:JournalName>
    <b:RefOrder>68</b:RefOrder>
  </b:Source>
  <b:Source>
    <b:Tag>Bry21</b:Tag>
    <b:SourceType>Book</b:SourceType>
    <b:Guid>{12DABA47-2DBD-4E4C-900B-CBC8E68746B8}</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Bur15</b:Tag>
    <b:SourceType>Book</b:SourceType>
    <b:Guid>{32EEECB2-8004-44DF-AF19-41B8CFF7AECA}</b:Guid>
    <b:Title>Social constructionism</b:Title>
    <b:Year>2015</b:Year>
    <b:Author>
      <b:Author>
        <b:NameList>
          <b:Person>
            <b:Last>Burr</b:Last>
            <b:First>V</b:First>
          </b:Person>
        </b:NameList>
      </b:Author>
    </b:Author>
    <b:Publisher>Routledge</b:Publisher>
    <b:RefOrder>54</b:RefOrder>
  </b:Source>
  <b:Source>
    <b:Tag>Cao21</b:Tag>
    <b:SourceType>JournalArticle</b:SourceType>
    <b:Guid>{BBC1BC53-BABD-47DA-BD28-671018233E41}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103</b:RefOrder>
  </b:Source>
  <b:Source>
    <b:Tag>Den15</b:Tag>
    <b:SourceType>Book</b:SourceType>
    <b:Guid>{2B01273B-96F9-4DEC-A1FA-7BF8F84EF1E5}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Fed22</b:Tag>
    <b:SourceType>JournalArticle</b:SourceType>
    <b:Guid>{6D2D169F-1762-461F-941A-1B6E7DB8B4DA}</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104</b:RefOrder>
  </b:Source>
  <b:Source>
    <b:Tag>For12</b:Tag>
    <b:SourceType>InternetSite</b:SourceType>
    <b:Guid>{63DF286E-046C-4C1F-B9F1-1658CE894B33}</b:Guid>
    <b:Author>
      <b:Author>
        <b:NameList>
          <b:Person>
            <b:Last>Ford</b:Last>
            <b:First>D</b:First>
          </b:Person>
        </b:NameList>
      </b:Author>
    </b:Author>
    <b:Title>As cars are kept longer, 200,000 Is the new 100,000</b:Title>
    <b:InternetSiteTitle>The New York Times</b:InternetSiteTitle>
    <b:Year>2012</b:Year>
    <b:Month>March</b:Month>
    <b:Day>18</b:Day>
    <b:URL>https://www.nytimes.com/2012/03/18/automobiles/as-cars-are-kept-longer-200000-is-new-100000.html</b:URL>
    <b:RefOrder>46</b:RefOrder>
  </b:Source>
  <b:Source>
    <b:Tag>Fri20</b:Tag>
    <b:SourceType>InternetSite</b:SourceType>
    <b:Guid>{743A036A-7A30-4A0D-AE56-5E4C7A2A11B6}</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Fri17</b:Tag>
    <b:SourceType>InternetSite</b:SourceType>
    <b:Guid>{E20FF23B-1845-47F2-A78E-C61491F02050}</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Ger10</b:Tag>
    <b:SourceType>InternetSite</b:SourceType>
    <b:Guid>{C2DF94B0-21B6-4E83-99FB-302438063DB6}</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Kan19</b:Tag>
    <b:SourceType>JournalArticle</b:SourceType>
    <b:Guid>{A1A5D58A-EAF2-4CEE-A017-B4A4571D025D}</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Kel16</b:Tag>
    <b:SourceType>Book</b:SourceType>
    <b:Guid>{574155B5-C192-4318-B495-8685AB33A513}</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105</b:RefOrder>
  </b:Source>
  <b:Source>
    <b:Tag>Sle22</b:Tag>
    <b:SourceType>JournalArticle</b:SourceType>
    <b:Guid>{10C2CB2F-34A5-45AE-8AF2-D36D5E3EBCA8}</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106</b:RefOrder>
  </b:Source>
  <b:Source>
    <b:Tag>Lee21</b:Tag>
    <b:SourceType>JournalArticle</b:SourceType>
    <b:Guid>{FEAD3A72-6B70-4B89-84F1-D18922E526BC}</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Lyt22</b:Tag>
    <b:SourceType>JournalArticle</b:SourceType>
    <b:Guid>{F5E49F09-7C05-435B-8932-E594EE68BBD6}</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107</b:RefOrder>
  </b:Source>
  <b:Source>
    <b:Tag>Owe17</b:Tag>
    <b:SourceType>InternetSite</b:SourceType>
    <b:Guid>{663CB74B-8128-4C04-A9B9-1881E9F2693E}</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Pii13</b:Tag>
    <b:SourceType>JournalArticle</b:SourceType>
    <b:Guid>{B1F00A5E-0344-464D-B5A7-E629ED7CD0DF}</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Placeholder2</b:Tag>
    <b:SourceType>JournalArticle</b:SourceType>
    <b:Guid>{83474700-0FFA-4B82-9160-8395CC09AB2B}</b:Guid>
    <b:Title>Analyzing the analyzers: FlowDroid/IccTA and AmanDroid,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108</b:RefOrder>
  </b:Source>
  <b:Source>
    <b:Tag>Sil12</b:Tag>
    <b:SourceType>JournalArticle</b:SourceType>
    <b:Guid>{4DDC9522-475E-49DE-8E59-460BFADB629F}</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Sma20</b:Tag>
    <b:SourceType>JournalArticle</b:SourceType>
    <b:Guid>{3820657E-890E-4E5A-8370-35DBA54B9C6F}</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109</b:RefOrder>
  </b:Source>
  <b:Source>
    <b:Tag>Sme19</b:Tag>
    <b:SourceType>InternetSite</b:SourceType>
    <b:Guid>{6E9433DA-7754-4839-8451-663A144BA0B7}</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Sta17</b:Tag>
    <b:SourceType>InternetSite</b:SourceType>
    <b:Guid>{E0992D53-8FF0-490A-AFD4-E882BC6D03C6}</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Tan21</b:Tag>
    <b:SourceType>JournalArticle</b:SourceType>
    <b:Guid>{85B14A0E-A586-4AFF-ABB6-EDDA9E0E0EBF}</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Tin14</b:Tag>
    <b:SourceType>JournalArticle</b:SourceType>
    <b:Guid>{73C78C49-1FBB-4F4C-A7F2-FD757A10B52F}</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110</b:RefOrder>
  </b:Source>
  <b:Source>
    <b:Tag>Vos18</b:Tag>
    <b:SourceType>InternetSite</b:SourceType>
    <b:Guid>{236F72FA-5013-41DF-A721-F432CBD0FB54}</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Zha14</b:Tag>
    <b:SourceType>Book</b:SourceType>
    <b:Guid>{EA0F3B36-8787-4D5E-844E-E69DD5AED604}</b:Guid>
    <b:Title>Building dependable distributed systems</b:Title>
    <b:Year>2014</b:Year>
    <b:Author>
      <b:Author>
        <b:NameList>
          <b:Person>
            <b:Last>Zhao</b:Last>
            <b:First>W</b:First>
          </b:Person>
        </b:NameList>
      </b:Author>
    </b:Author>
    <b:Publisher>John Wiley &amp; Sons, Incorporated</b:Publisher>
    <b:RefOrder>37</b:RefOrder>
  </b:Source>
  <b:Source>
    <b:Tag>Zhu21</b:Tag>
    <b:SourceType>JournalArticle</b:SourceType>
    <b:Guid>{8D1513BB-CBB3-4F14-A037-D4D2200BFE54}</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111</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2C5C76-3B5B-4A1B-AF97-4DD3B215A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145</Pages>
  <Words>34197</Words>
  <Characters>194925</Characters>
  <Application>Microsoft Office Word</Application>
  <DocSecurity>0</DocSecurity>
  <Lines>1624</Lines>
  <Paragraphs>457</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228665</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19</cp:revision>
  <dcterms:created xsi:type="dcterms:W3CDTF">2023-05-02T15:46:00Z</dcterms:created>
  <dcterms:modified xsi:type="dcterms:W3CDTF">2023-05-04T22:53:00Z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