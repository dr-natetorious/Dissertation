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6C5C628E"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 xml:space="preserve">al Intelligence/Machine Learning to improve elderly and special needs </w:t>
      </w:r>
      <w:proofErr w:type="gramStart"/>
      <w:r w:rsidRPr="00B43C8C">
        <w:rPr>
          <w:b/>
          <w:bCs/>
        </w:rPr>
        <w:t>care</w:t>
      </w:r>
      <w:proofErr w:type="gramEnd"/>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3F1E99EB" w:rsidR="00887A22" w:rsidRDefault="00E72F1F" w:rsidP="00B43C8C">
      <w:pPr>
        <w:ind w:firstLine="0"/>
        <w:jc w:val="center"/>
      </w:pPr>
      <w:r>
        <w:t>July 2022</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E80B97">
      <w:pPr>
        <w:pStyle w:val="TableofFigures"/>
        <w:tabs>
          <w:tab w:val="right" w:leader="dot" w:pos="9350"/>
        </w:tabs>
        <w:rPr>
          <w:rFonts w:asciiTheme="minorHAnsi" w:eastAsiaTheme="minorEastAsia" w:hAnsiTheme="minorHAnsi"/>
          <w:noProof/>
          <w:sz w:val="22"/>
        </w:rPr>
      </w:pPr>
      <w:r w:rsidRPr="007F65D9">
        <w:rPr>
          <w:rStyle w:val="Hyperlink"/>
          <w:noProof/>
        </w:rPr>
        <w:fldChar w:fldCharType="begin"/>
      </w:r>
      <w:r w:rsidRPr="007F65D9">
        <w:rPr>
          <w:rStyle w:val="Hyperlink"/>
          <w:noProof/>
        </w:rPr>
        <w:instrText xml:space="preserve"> </w:instrText>
      </w:r>
      <w:r>
        <w:rPr>
          <w:noProof/>
        </w:rPr>
        <w:instrText>HYPERLINK \l "_Toc128302250"</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31</w:t>
      </w:r>
      <w:r w:rsidRPr="007F65D9">
        <w:rPr>
          <w:rStyle w:val="Hyperlink"/>
          <w:noProof/>
        </w:rPr>
        <w:t xml:space="preserve"> </w:t>
      </w:r>
      <w:r w:rsidRPr="007F65D9">
        <w:rPr>
          <w:rStyle w:val="Hyperlink"/>
          <w:i/>
          <w:noProof/>
        </w:rPr>
        <w:t>Javelin Throwing (</w:t>
      </w:r>
      <w:ins w:id="2" w:author="Nate Bachmeier [AWS-SA]" w:date="2023-03-05T12:36:00Z">
        <w:r w:rsidR="00B21582">
          <w:rPr>
            <w:rStyle w:val="Hyperlink"/>
            <w:i/>
            <w:noProof/>
          </w:rPr>
          <w:t xml:space="preserve">Video: </w:t>
        </w:r>
      </w:ins>
      <w:r w:rsidRPr="007F65D9">
        <w:rPr>
          <w:rStyle w:val="Hyperlink"/>
          <w:i/>
          <w:noProof/>
        </w:rPr>
        <w:t>zVlBFLFkUNk)</w:t>
      </w:r>
      <w:r>
        <w:rPr>
          <w:noProof/>
          <w:webHidden/>
        </w:rPr>
        <w:tab/>
      </w:r>
      <w:r>
        <w:rPr>
          <w:noProof/>
          <w:webHidden/>
        </w:rPr>
        <w:fldChar w:fldCharType="begin"/>
      </w:r>
      <w:r>
        <w:rPr>
          <w:noProof/>
          <w:webHidden/>
        </w:rPr>
        <w:instrText xml:space="preserve"> PAGEREF _Toc128302250 \h </w:instrText>
      </w:r>
      <w:r>
        <w:rPr>
          <w:noProof/>
          <w:webHidden/>
        </w:rPr>
      </w:r>
      <w:r>
        <w:rPr>
          <w:noProof/>
          <w:webHidden/>
        </w:rPr>
        <w:fldChar w:fldCharType="separate"/>
      </w:r>
      <w:r>
        <w:rPr>
          <w:noProof/>
          <w:webHidden/>
        </w:rPr>
        <w:t>100</w:t>
      </w:r>
      <w:r>
        <w:rPr>
          <w:noProof/>
          <w:webHidden/>
        </w:rPr>
        <w:fldChar w:fldCharType="end"/>
      </w:r>
      <w:r w:rsidRPr="007F65D9">
        <w:rPr>
          <w:rStyle w:val="Hyperlink"/>
          <w:noProof/>
        </w:rPr>
        <w:fldChar w:fldCharType="end"/>
      </w:r>
    </w:p>
    <w:p w14:paraId="1B5B1896" w14:textId="2D96F578" w:rsidR="00E80B97" w:rsidRDefault="00E80B97">
      <w:pPr>
        <w:pStyle w:val="TableofFigures"/>
        <w:tabs>
          <w:tab w:val="right" w:leader="dot" w:pos="9350"/>
        </w:tabs>
        <w:rPr>
          <w:rFonts w:asciiTheme="minorHAnsi" w:eastAsiaTheme="minorEastAsia" w:hAnsiTheme="minorHAnsi"/>
          <w:noProof/>
          <w:sz w:val="22"/>
        </w:rPr>
      </w:pPr>
      <w:r w:rsidRPr="007F65D9">
        <w:rPr>
          <w:rStyle w:val="Hyperlink"/>
          <w:noProof/>
        </w:rPr>
        <w:fldChar w:fldCharType="begin"/>
      </w:r>
      <w:r w:rsidRPr="007F65D9">
        <w:rPr>
          <w:rStyle w:val="Hyperlink"/>
          <w:noProof/>
        </w:rPr>
        <w:instrText xml:space="preserve"> </w:instrText>
      </w:r>
      <w:r>
        <w:rPr>
          <w:noProof/>
        </w:rPr>
        <w:instrText>HYPERLINK \l "_Toc128302251"</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32 </w:t>
      </w:r>
      <w:r w:rsidRPr="007F65D9">
        <w:rPr>
          <w:rStyle w:val="Hyperlink"/>
          <w:i/>
          <w:noProof/>
        </w:rPr>
        <w:t>Pouring beer (</w:t>
      </w:r>
      <w:ins w:id="3" w:author="Nate Bachmeier [AWS-SA]" w:date="2023-03-05T12:36:00Z">
        <w:r w:rsidR="00B21582">
          <w:rPr>
            <w:rStyle w:val="Hyperlink"/>
            <w:i/>
            <w:noProof/>
          </w:rPr>
          <w:t xml:space="preserve">Video: </w:t>
        </w:r>
      </w:ins>
      <w:r w:rsidRPr="007F65D9">
        <w:rPr>
          <w:rStyle w:val="Hyperlink"/>
          <w:i/>
          <w:noProof/>
        </w:rPr>
        <w:t>-5HJWCQ02Ds)</w:t>
      </w:r>
      <w:r>
        <w:rPr>
          <w:noProof/>
          <w:webHidden/>
        </w:rPr>
        <w:tab/>
      </w:r>
      <w:r>
        <w:rPr>
          <w:noProof/>
          <w:webHidden/>
        </w:rPr>
        <w:fldChar w:fldCharType="begin"/>
      </w:r>
      <w:r>
        <w:rPr>
          <w:noProof/>
          <w:webHidden/>
        </w:rPr>
        <w:instrText xml:space="preserve"> PAGEREF _Toc128302251 \h </w:instrText>
      </w:r>
      <w:r>
        <w:rPr>
          <w:noProof/>
          <w:webHidden/>
        </w:rPr>
      </w:r>
      <w:r>
        <w:rPr>
          <w:noProof/>
          <w:webHidden/>
        </w:rPr>
        <w:fldChar w:fldCharType="separate"/>
      </w:r>
      <w:r>
        <w:rPr>
          <w:noProof/>
          <w:webHidden/>
        </w:rPr>
        <w:t>104</w:t>
      </w:r>
      <w:r>
        <w:rPr>
          <w:noProof/>
          <w:webHidden/>
        </w:rPr>
        <w:fldChar w:fldCharType="end"/>
      </w:r>
      <w:r w:rsidRPr="007F65D9">
        <w:rPr>
          <w:rStyle w:val="Hyperlink"/>
          <w:noProof/>
        </w:rPr>
        <w:fldChar w:fldCharType="end"/>
      </w:r>
    </w:p>
    <w:p w14:paraId="10CAE5BF" w14:textId="3D8408B8" w:rsidR="00E80B97" w:rsidRDefault="00E80B97">
      <w:pPr>
        <w:pStyle w:val="TableofFigures"/>
        <w:tabs>
          <w:tab w:val="right" w:leader="dot" w:pos="9350"/>
        </w:tabs>
        <w:rPr>
          <w:rFonts w:asciiTheme="minorHAnsi" w:eastAsiaTheme="minorEastAsia" w:hAnsiTheme="minorHAnsi"/>
          <w:noProof/>
          <w:sz w:val="22"/>
        </w:rPr>
      </w:pPr>
      <w:r w:rsidRPr="007F65D9">
        <w:rPr>
          <w:rStyle w:val="Hyperlink"/>
          <w:noProof/>
        </w:rPr>
        <w:fldChar w:fldCharType="begin"/>
      </w:r>
      <w:r w:rsidRPr="007F65D9">
        <w:rPr>
          <w:rStyle w:val="Hyperlink"/>
          <w:noProof/>
        </w:rPr>
        <w:instrText xml:space="preserve"> </w:instrText>
      </w:r>
      <w:r>
        <w:rPr>
          <w:noProof/>
        </w:rPr>
        <w:instrText>HYPERLINK \l "_Toc128302252"</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33 </w:t>
      </w:r>
      <w:r w:rsidRPr="007F65D9">
        <w:rPr>
          <w:rStyle w:val="Hyperlink"/>
          <w:i/>
          <w:noProof/>
        </w:rPr>
        <w:t>Pouring milk (</w:t>
      </w:r>
      <w:ins w:id="4" w:author="Nate Bachmeier [AWS-SA]" w:date="2023-03-05T12:36:00Z">
        <w:r w:rsidR="00B21582">
          <w:rPr>
            <w:rStyle w:val="Hyperlink"/>
            <w:i/>
            <w:noProof/>
          </w:rPr>
          <w:t xml:space="preserve">Video: </w:t>
        </w:r>
      </w:ins>
      <w:r w:rsidRPr="007F65D9">
        <w:rPr>
          <w:rStyle w:val="Hyperlink"/>
          <w:i/>
          <w:noProof/>
        </w:rPr>
        <w:t>KRNkMLe-j6M)</w:t>
      </w:r>
      <w:r>
        <w:rPr>
          <w:noProof/>
          <w:webHidden/>
        </w:rPr>
        <w:tab/>
      </w:r>
      <w:r>
        <w:rPr>
          <w:noProof/>
          <w:webHidden/>
        </w:rPr>
        <w:fldChar w:fldCharType="begin"/>
      </w:r>
      <w:r>
        <w:rPr>
          <w:noProof/>
          <w:webHidden/>
        </w:rPr>
        <w:instrText xml:space="preserve"> PAGEREF _Toc128302252 \h </w:instrText>
      </w:r>
      <w:r>
        <w:rPr>
          <w:noProof/>
          <w:webHidden/>
        </w:rPr>
      </w:r>
      <w:r>
        <w:rPr>
          <w:noProof/>
          <w:webHidden/>
        </w:rPr>
        <w:fldChar w:fldCharType="separate"/>
      </w:r>
      <w:r>
        <w:rPr>
          <w:noProof/>
          <w:webHidden/>
        </w:rPr>
        <w:t>105</w:t>
      </w:r>
      <w:r>
        <w:rPr>
          <w:noProof/>
          <w:webHidden/>
        </w:rPr>
        <w:fldChar w:fldCharType="end"/>
      </w:r>
      <w:r w:rsidRPr="007F65D9">
        <w:rPr>
          <w:rStyle w:val="Hyperlink"/>
          <w:noProof/>
        </w:rPr>
        <w:fldChar w:fldCharType="end"/>
      </w:r>
    </w:p>
    <w:p w14:paraId="52DC8D27" w14:textId="00D3E09D" w:rsidR="00E80B97" w:rsidRDefault="00E80B97">
      <w:pPr>
        <w:pStyle w:val="TableofFigures"/>
        <w:tabs>
          <w:tab w:val="right" w:leader="dot" w:pos="9350"/>
        </w:tabs>
        <w:rPr>
          <w:rFonts w:asciiTheme="minorHAnsi" w:eastAsiaTheme="minorEastAsia" w:hAnsiTheme="minorHAnsi"/>
          <w:noProof/>
          <w:sz w:val="22"/>
        </w:rPr>
      </w:pPr>
      <w:r w:rsidRPr="007F65D9">
        <w:rPr>
          <w:rStyle w:val="Hyperlink"/>
          <w:noProof/>
        </w:rPr>
        <w:fldChar w:fldCharType="begin"/>
      </w:r>
      <w:r w:rsidRPr="007F65D9">
        <w:rPr>
          <w:rStyle w:val="Hyperlink"/>
          <w:noProof/>
        </w:rPr>
        <w:instrText xml:space="preserve"> </w:instrText>
      </w:r>
      <w:r>
        <w:rPr>
          <w:noProof/>
        </w:rPr>
        <w:instrText>HYPERLINK \l "_Toc128302253"</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34</w:t>
      </w:r>
      <w:r w:rsidRPr="007F65D9">
        <w:rPr>
          <w:rStyle w:val="Hyperlink"/>
          <w:i/>
          <w:noProof/>
        </w:rPr>
        <w:t xml:space="preserve"> Clapping (</w:t>
      </w:r>
      <w:ins w:id="5" w:author="Nate Bachmeier [AWS-SA]" w:date="2023-03-05T12:36:00Z">
        <w:r w:rsidR="00B21582">
          <w:rPr>
            <w:rStyle w:val="Hyperlink"/>
            <w:i/>
            <w:noProof/>
          </w:rPr>
          <w:t xml:space="preserve">Video: </w:t>
        </w:r>
      </w:ins>
      <w:r w:rsidRPr="007F65D9">
        <w:rPr>
          <w:rStyle w:val="Hyperlink"/>
          <w:i/>
          <w:noProof/>
        </w:rPr>
        <w:t xml:space="preserve">0G1OirEz2OA) </w:t>
      </w:r>
      <w:r>
        <w:rPr>
          <w:noProof/>
          <w:webHidden/>
        </w:rPr>
        <w:tab/>
      </w:r>
      <w:r>
        <w:rPr>
          <w:noProof/>
          <w:webHidden/>
        </w:rPr>
        <w:fldChar w:fldCharType="begin"/>
      </w:r>
      <w:r>
        <w:rPr>
          <w:noProof/>
          <w:webHidden/>
        </w:rPr>
        <w:instrText xml:space="preserve"> PAGEREF _Toc128302253 \h </w:instrText>
      </w:r>
      <w:r>
        <w:rPr>
          <w:noProof/>
          <w:webHidden/>
        </w:rPr>
      </w:r>
      <w:r>
        <w:rPr>
          <w:noProof/>
          <w:webHidden/>
        </w:rPr>
        <w:fldChar w:fldCharType="separate"/>
      </w:r>
      <w:r>
        <w:rPr>
          <w:noProof/>
          <w:webHidden/>
        </w:rPr>
        <w:t>106</w:t>
      </w:r>
      <w:r>
        <w:rPr>
          <w:noProof/>
          <w:webHidden/>
        </w:rPr>
        <w:fldChar w:fldCharType="end"/>
      </w:r>
      <w:r w:rsidRPr="007F65D9">
        <w:rPr>
          <w:rStyle w:val="Hyperlink"/>
          <w:noProof/>
        </w:rPr>
        <w:fldChar w:fldCharType="end"/>
      </w:r>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6" w:name="_Toc145748762"/>
    </w:p>
    <w:p w14:paraId="3AD0FC62" w14:textId="77777777" w:rsidR="00CC3790" w:rsidRDefault="00CC3790" w:rsidP="00DA5CF7">
      <w:pPr>
        <w:pStyle w:val="Heading1"/>
      </w:pPr>
      <w:bookmarkStart w:id="7" w:name="_Toc128254902"/>
      <w:bookmarkEnd w:id="6"/>
      <w:r>
        <w:lastRenderedPageBreak/>
        <w:t>Chapter 1: Introduction</w:t>
      </w:r>
      <w:bookmarkEnd w:id="7"/>
    </w:p>
    <w:p w14:paraId="7E6F1E21" w14:textId="0F844D6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w:t>
      </w:r>
      <w:proofErr w:type="spellStart"/>
      <w:r w:rsidRPr="00DA5CF7">
        <w:t>Mushsin</w:t>
      </w:r>
      <w:proofErr w:type="spellEnd"/>
      <w:r w:rsidRPr="00DA5CF7">
        <w:t xml:space="preserve">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749CAC9A"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8" w:name="_Toc128254903"/>
      <w:r>
        <w:t>Statement of the Problem</w:t>
      </w:r>
      <w:bookmarkEnd w:id="8"/>
    </w:p>
    <w:p w14:paraId="4875B0EF" w14:textId="4FFF2B28"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DA5CF7">
        <w:t>Blackhurn</w:t>
      </w:r>
      <w:proofErr w:type="spellEnd"/>
      <w:r w:rsidR="00DA5CF7">
        <w:t xml:space="preserve">,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9" w:name="_Toc128254904"/>
      <w:r>
        <w:t>Purpose of the Study</w:t>
      </w:r>
      <w:bookmarkEnd w:id="9"/>
    </w:p>
    <w:p w14:paraId="5E69E5D8" w14:textId="5719192A"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10"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10"/>
      <w:r>
        <w:t xml:space="preserve"> like PhysX or Gazebo (Bipin, 2018; Unreal, 2021). These engines support replaying specific motion-capture animations (</w:t>
      </w:r>
      <w:proofErr w:type="spellStart"/>
      <w:proofErr w:type="gramStart"/>
      <w:r>
        <w:t>MoCAP</w:t>
      </w:r>
      <w:proofErr w:type="spellEnd"/>
      <w:r>
        <w:t>)  under</w:t>
      </w:r>
      <w:proofErr w:type="gramEnd"/>
      <w:r>
        <w:t xml:space="preserve"> varying character properties such as weight, flexibility, and dexterity</w:t>
      </w:r>
      <w:bookmarkStart w:id="11"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11"/>
    </w:p>
    <w:p w14:paraId="1FA3797F" w14:textId="78E74A34" w:rsidR="00CC3790" w:rsidRDefault="00CC3790" w:rsidP="00DA5CF7">
      <w:r>
        <w:t xml:space="preserve">The study focuses on a finite action space like </w:t>
      </w:r>
      <w:r w:rsidR="0021511C">
        <w:t>episodic falling syndrome</w:t>
      </w:r>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w:t>
      </w:r>
      <w:proofErr w:type="spellStart"/>
      <w:r>
        <w:t>Aihara</w:t>
      </w:r>
      <w:proofErr w:type="spellEnd"/>
      <w:r>
        <w:t xml:space="preserve"> et al., 2021). In contrast, humanoids are well-suited for these experiments.</w:t>
      </w:r>
      <w:r>
        <w:tab/>
      </w:r>
    </w:p>
    <w:p w14:paraId="5D78B16F" w14:textId="0D0CF649" w:rsidR="00CC3790" w:rsidRDefault="00CC3790" w:rsidP="0044671E">
      <w:pPr>
        <w:pStyle w:val="Heading2"/>
        <w:ind w:firstLine="0"/>
      </w:pPr>
      <w:bookmarkStart w:id="12" w:name="_Toc128254905"/>
      <w:r>
        <w:t>Introduction to Theoretical Framework</w:t>
      </w:r>
      <w:bookmarkEnd w:id="12"/>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13"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4" w:name="_Toc128254906"/>
      <w:r>
        <w:t>Research Questions</w:t>
      </w:r>
      <w:bookmarkEnd w:id="1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5" w:name="_Toc128254907"/>
      <w:r>
        <w:t>Significance of the Study</w:t>
      </w:r>
      <w:bookmarkEnd w:id="15"/>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6" w:name="_Toc128254908"/>
      <w:r>
        <w:t>Definition of Key Terms</w:t>
      </w:r>
      <w:bookmarkEnd w:id="1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17" w:name="_Toc128254909"/>
      <w:r>
        <w:t>Summary</w:t>
      </w:r>
      <w:bookmarkEnd w:id="1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98379B9" w:rsidR="00CC3790" w:rsidRDefault="00CC3790" w:rsidP="00DA5CF7">
      <w:r>
        <w:t xml:space="preserve">This study aims to remove these barriers using artificial agents within a simulation process. It implements these capabilities using open-source software and existing </w:t>
      </w:r>
      <w:proofErr w:type="spellStart"/>
      <w:r>
        <w:t>MoCAP</w:t>
      </w:r>
      <w:proofErr w:type="spellEnd"/>
      <w:r>
        <w:t xml:space="preserve"> recordings. Next, virtual patients inside a physics simulator will perform animation sequences under differential physical configurations (e.g., weight and height). The study attempts to show this approach for detecting falling behaviors in </w:t>
      </w:r>
      <w:r w:rsidR="0021511C">
        <w:t>episodic falling syndrome</w:t>
      </w:r>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18" w:name="_Toc128254910"/>
      <w:r>
        <w:lastRenderedPageBreak/>
        <w:t>Chapter 2: Literature Review</w:t>
      </w:r>
      <w:bookmarkEnd w:id="18"/>
    </w:p>
    <w:p w14:paraId="400FA69B" w14:textId="43E1AE09"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43DE649D"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19" w:name="_Toc128254911"/>
      <w:r>
        <w:t>Literature Search Strategies</w:t>
      </w:r>
      <w:bookmarkEnd w:id="19"/>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20"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20"/>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21" w:name="_Toc128254912"/>
      <w:r>
        <w:t xml:space="preserve">Theoretical </w:t>
      </w:r>
      <w:r w:rsidR="00E72F1F">
        <w:t>Framework</w:t>
      </w:r>
      <w:bookmarkEnd w:id="21"/>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23" w:name="_Toc79709053"/>
      <w:r>
        <w:t>Fundamental Approach</w:t>
      </w:r>
      <w:bookmarkEnd w:id="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0D030879"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24" w:name="_Toc128254913"/>
      <w:r>
        <w:t>Challenges and opportunities for care providers</w:t>
      </w:r>
      <w:bookmarkEnd w:id="24"/>
    </w:p>
    <w:p w14:paraId="330F685E" w14:textId="4868B1E5" w:rsidR="00E72F1F" w:rsidRPr="00A14A25" w:rsidRDefault="00E72F1F" w:rsidP="00DA5CF7">
      <w:r>
        <w:t xml:space="preserve">This section is a placeholder for compiling notes from the </w:t>
      </w:r>
      <w:proofErr w:type="gramStart"/>
      <w:r>
        <w:t>Industry</w:t>
      </w:r>
      <w:proofErr w:type="gramEnd"/>
      <w:r>
        <w:t xml:space="preserve"> state section. It attempts to frame the business environment and limitations that </w:t>
      </w:r>
      <w:r w:rsidR="009F5716">
        <w:t>require</w:t>
      </w:r>
      <w:r>
        <w:t xml:space="preserve"> additional research.</w:t>
      </w:r>
    </w:p>
    <w:p w14:paraId="7123B5D0" w14:textId="77777777" w:rsidR="00E72F1F" w:rsidRDefault="00E72F1F" w:rsidP="009A4BD4">
      <w:pPr>
        <w:pStyle w:val="Heading2"/>
        <w:ind w:firstLine="0"/>
      </w:pPr>
      <w:bookmarkStart w:id="25" w:name="_Toc128254914"/>
      <w:r>
        <w:t xml:space="preserve">What is the role of data </w:t>
      </w:r>
      <w:proofErr w:type="gramStart"/>
      <w:r>
        <w:t>mining</w:t>
      </w:r>
      <w:bookmarkEnd w:id="25"/>
      <w:proofErr w:type="gramEnd"/>
    </w:p>
    <w:p w14:paraId="0202DA56" w14:textId="2F79303F"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 xml:space="preserve">Across these high-level categories, numerous scenario-specific algorithms are available for different data sets. For instance, </w:t>
      </w:r>
      <w:proofErr w:type="spellStart"/>
      <w:r>
        <w:t>Apriori</w:t>
      </w:r>
      <w:proofErr w:type="spellEnd"/>
      <w:r>
        <w:t xml:space="preserve">-based algorithms rely on the concept that subsets of frequent </w:t>
      </w:r>
      <w:proofErr w:type="spellStart"/>
      <w:r>
        <w:t>itemsets</w:t>
      </w:r>
      <w:proofErr w:type="spellEnd"/>
      <w:r>
        <w:t xml:space="preserve"> must also be frequent item</w:t>
      </w:r>
      <w:r w:rsidR="009F5716">
        <w:t>-</w:t>
      </w:r>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600D6BA"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493A9C80"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w:t>
      </w:r>
      <w:proofErr w:type="spellStart"/>
      <w:r>
        <w:t>Hargreave</w:t>
      </w:r>
      <w:proofErr w:type="spellEnd"/>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6" w:name="_Toc128254915"/>
      <w:r>
        <w:lastRenderedPageBreak/>
        <w:t xml:space="preserve">What exactly is artificial </w:t>
      </w:r>
      <w:proofErr w:type="gramStart"/>
      <w:r>
        <w:t>intelligence</w:t>
      </w:r>
      <w:bookmarkEnd w:id="26"/>
      <w:proofErr w:type="gramEnd"/>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r w:rsidR="009F5716">
        <w:t>,</w:t>
      </w:r>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7" w:name="_Toc128254916"/>
      <w:r>
        <w:t xml:space="preserve">How does computer vision </w:t>
      </w:r>
      <w:proofErr w:type="gramStart"/>
      <w:r>
        <w:t>work</w:t>
      </w:r>
      <w:bookmarkEnd w:id="27"/>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28" w:name="_Toc128254917"/>
      <w:r>
        <w:lastRenderedPageBreak/>
        <w:t xml:space="preserve">What’s the role of Markov </w:t>
      </w:r>
      <w:proofErr w:type="gramStart"/>
      <w:r>
        <w:t>chains</w:t>
      </w:r>
      <w:bookmarkEnd w:id="28"/>
      <w:proofErr w:type="gramEnd"/>
    </w:p>
    <w:p w14:paraId="40351EFA" w14:textId="0F54152F"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29B2221" w:rsidR="008A7C72" w:rsidRPr="008A7C72" w:rsidRDefault="008A7C72" w:rsidP="009A4BD4">
      <w:pPr>
        <w:ind w:firstLine="0"/>
      </w:pPr>
      <w:bookmarkStart w:id="29" w:name="_Toc128255034"/>
      <w:bookmarkStart w:id="3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9"/>
      <w:bookmarkEnd w:id="30"/>
      <w:proofErr w:type="gramEnd"/>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ED4FDEB" w:rsidR="00E72F1F" w:rsidRPr="009A4BD4" w:rsidRDefault="006D08A6" w:rsidP="009A4BD4">
      <w:pPr>
        <w:ind w:firstLine="0"/>
        <w:rPr>
          <w:i/>
        </w:rPr>
      </w:pPr>
      <w:bookmarkStart w:id="31" w:name="_Toc128255035"/>
      <w:bookmarkStart w:id="3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BB265F">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1"/>
      <w:bookmarkEnd w:id="3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26F4732C" w:rsidR="00E72F1F" w:rsidRDefault="006D08A6" w:rsidP="009A4BD4">
      <w:pPr>
        <w:ind w:firstLine="0"/>
      </w:pPr>
      <w:bookmarkStart w:id="33" w:name="_Toc128255036"/>
      <w:bookmarkStart w:id="3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33"/>
      <w:bookmarkEnd w:id="3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5A7850EB" w:rsidR="00E72F1F" w:rsidRDefault="006D08A6" w:rsidP="009A4BD4">
      <w:pPr>
        <w:pStyle w:val="Caption"/>
        <w:ind w:firstLine="0"/>
      </w:pPr>
      <w:bookmarkStart w:id="35" w:name="_Toc128255037"/>
      <w:bookmarkStart w:id="3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35"/>
      <w:bookmarkEnd w:id="36"/>
    </w:p>
    <w:p w14:paraId="21E500CC" w14:textId="77777777" w:rsidR="00E72F1F" w:rsidRDefault="00E72F1F" w:rsidP="009A4BD4">
      <w:pPr>
        <w:pStyle w:val="Heading3"/>
        <w:ind w:firstLine="0"/>
      </w:pPr>
      <w:r>
        <w:lastRenderedPageBreak/>
        <w:t>Observations</w:t>
      </w:r>
    </w:p>
    <w:p w14:paraId="695C607B" w14:textId="758D77DA"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7" w:name="_Toc128254918"/>
      <w:r>
        <w:lastRenderedPageBreak/>
        <w:t xml:space="preserve">How are neural networks </w:t>
      </w:r>
      <w:proofErr w:type="gramStart"/>
      <w:r>
        <w:t>evolving</w:t>
      </w:r>
      <w:bookmarkEnd w:id="37"/>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6BE4207E" w:rsidR="00551E59" w:rsidRPr="00551E59" w:rsidRDefault="00551E59" w:rsidP="009A4BD4">
      <w:pPr>
        <w:pStyle w:val="Caption"/>
        <w:ind w:firstLine="0"/>
        <w:rPr>
          <w:i/>
        </w:rPr>
      </w:pPr>
      <w:bookmarkStart w:id="3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3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B74A455" w:rsidR="00981175" w:rsidRPr="00F8617E" w:rsidRDefault="00981175" w:rsidP="00F8617E">
      <w:pPr>
        <w:pStyle w:val="Caption"/>
        <w:ind w:firstLine="0"/>
        <w:rPr>
          <w:i/>
          <w:iCs w:val="0"/>
        </w:rPr>
      </w:pPr>
      <w:bookmarkStart w:id="39" w:name="_Toc128255038"/>
      <w:bookmarkStart w:id="4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9"/>
      <w:bookmarkEnd w:id="40"/>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w:t>
      </w:r>
      <w:proofErr w:type="gramStart"/>
      <w:r w:rsidR="00FE4C8D">
        <w:t xml:space="preserve">ILSVRC </w:t>
      </w:r>
      <w:r>
        <w:t>)</w:t>
      </w:r>
      <w:proofErr w:type="gramEnd"/>
      <w:r>
        <w:t>.</w:t>
      </w:r>
    </w:p>
    <w:p w14:paraId="330C7590" w14:textId="77777777" w:rsidR="00E72F1F" w:rsidRDefault="00E72F1F" w:rsidP="00F8617E">
      <w:pPr>
        <w:pStyle w:val="Heading2"/>
        <w:ind w:firstLine="0"/>
      </w:pPr>
      <w:bookmarkStart w:id="41" w:name="_Toc128254919"/>
      <w:r>
        <w:t xml:space="preserve">How does intelligent agent modeling </w:t>
      </w:r>
      <w:proofErr w:type="gramStart"/>
      <w:r>
        <w:t>work</w:t>
      </w:r>
      <w:bookmarkEnd w:id="41"/>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42"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42"/>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2062E4" w:rsidR="00E72F1F" w:rsidRPr="00F8617E" w:rsidRDefault="0005446B" w:rsidP="00F8617E">
      <w:pPr>
        <w:pStyle w:val="Caption"/>
        <w:ind w:firstLine="0"/>
        <w:rPr>
          <w:i/>
          <w:iCs w:val="0"/>
        </w:rPr>
      </w:pPr>
      <w:bookmarkStart w:id="43" w:name="_Toc128255039"/>
      <w:bookmarkStart w:id="44"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43"/>
      <w:bookmarkEnd w:id="44"/>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7DFDC012" w:rsidR="000B5810" w:rsidRPr="000B5810" w:rsidRDefault="000B5810" w:rsidP="00F8617E">
      <w:pPr>
        <w:pStyle w:val="Caption"/>
        <w:ind w:firstLine="0"/>
      </w:pPr>
      <w:bookmarkStart w:id="45" w:name="_Toc128255040"/>
      <w:bookmarkStart w:id="46"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BB265F">
        <w:rPr>
          <w:b/>
          <w:bCs/>
          <w:noProof/>
        </w:rPr>
        <w:t>7</w:t>
      </w:r>
      <w:r w:rsidRPr="00F8617E">
        <w:rPr>
          <w:b/>
          <w:bCs/>
          <w:noProof/>
        </w:rPr>
        <w:fldChar w:fldCharType="end"/>
      </w:r>
      <w:r>
        <w:br/>
      </w:r>
      <w:r w:rsidRPr="000B5810">
        <w:rPr>
          <w:i/>
        </w:rPr>
        <w:t>Genetic Algorithm Process</w:t>
      </w:r>
      <w:bookmarkEnd w:id="45"/>
      <w:bookmarkEnd w:id="46"/>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7" w:name="_Toc128254920"/>
      <w:r>
        <w:t xml:space="preserve">How does neural network training </w:t>
      </w:r>
      <w:proofErr w:type="gramStart"/>
      <w:r>
        <w:t>work</w:t>
      </w:r>
      <w:bookmarkEnd w:id="47"/>
      <w:proofErr w:type="gramEnd"/>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48"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48"/>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1644B0E" w:rsidR="00E72F1F" w:rsidRDefault="00E431EF" w:rsidP="003A4285">
      <w:pPr>
        <w:pStyle w:val="Caption"/>
        <w:ind w:firstLine="0"/>
      </w:pPr>
      <w:bookmarkStart w:id="49" w:name="_Toc128255041"/>
      <w:bookmarkStart w:id="50"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49"/>
      <w:bookmarkEnd w:id="50"/>
    </w:p>
    <w:p w14:paraId="1B2FBCB7" w14:textId="06DE4489" w:rsidR="00E72F1F" w:rsidRDefault="00E72F1F" w:rsidP="00DA5CF7">
      <w:r w:rsidRPr="00F3396D">
        <w:rPr>
          <w:b/>
          <w:bCs/>
        </w:rPr>
        <w:lastRenderedPageBreak/>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3AF01A51" w:rsidR="00E72F1F" w:rsidRDefault="00161877" w:rsidP="003A4285">
      <w:pPr>
        <w:pStyle w:val="Caption"/>
        <w:ind w:firstLine="0"/>
      </w:pPr>
      <w:bookmarkStart w:id="51" w:name="_Toc128255042"/>
      <w:bookmarkStart w:id="52"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51"/>
      <w:bookmarkEnd w:id="52"/>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751B146" w:rsidR="00E81D0D" w:rsidRPr="00E81D0D" w:rsidRDefault="00E81D0D" w:rsidP="003A4285">
      <w:pPr>
        <w:pStyle w:val="Caption"/>
        <w:ind w:firstLine="0"/>
        <w:rPr>
          <w:i/>
        </w:rPr>
      </w:pPr>
      <w:bookmarkStart w:id="53" w:name="_Toc128255043"/>
      <w:bookmarkStart w:id="54"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10</w:t>
      </w:r>
      <w:r w:rsidRPr="003A4285">
        <w:rPr>
          <w:b/>
          <w:bCs/>
          <w:noProof/>
        </w:rPr>
        <w:fldChar w:fldCharType="end"/>
      </w:r>
      <w:r>
        <w:br/>
      </w:r>
      <w:r w:rsidRPr="00E81D0D">
        <w:rPr>
          <w:i/>
        </w:rPr>
        <w:t xml:space="preserve">Durable Command Queue </w:t>
      </w:r>
      <w:r w:rsidRPr="00E81D0D">
        <w:rPr>
          <w:i/>
          <w:noProof/>
        </w:rPr>
        <w:t>Pattern</w:t>
      </w:r>
      <w:bookmarkEnd w:id="53"/>
      <w:bookmarkEnd w:id="54"/>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26BCB960" w:rsidR="00E72F1F" w:rsidRDefault="001703B6" w:rsidP="00B955FE">
      <w:pPr>
        <w:pStyle w:val="Caption"/>
        <w:ind w:firstLine="0"/>
      </w:pPr>
      <w:bookmarkStart w:id="55" w:name="_Toc128255044"/>
      <w:bookmarkStart w:id="56"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55"/>
      <w:bookmarkEnd w:id="56"/>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57" w:name="_Toc128254921"/>
      <w:r>
        <w:t xml:space="preserve">What is </w:t>
      </w:r>
      <w:proofErr w:type="gramStart"/>
      <w:r>
        <w:t>autoencoding</w:t>
      </w:r>
      <w:bookmarkEnd w:id="57"/>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26F6A8D7" w:rsidR="00A306F2" w:rsidRPr="00A306F2" w:rsidRDefault="00A306F2" w:rsidP="00B955FE">
      <w:pPr>
        <w:pStyle w:val="Caption"/>
        <w:ind w:firstLine="0"/>
        <w:rPr>
          <w:i/>
        </w:rPr>
      </w:pPr>
      <w:bookmarkStart w:id="58" w:name="_Toc128255045"/>
      <w:bookmarkStart w:id="59"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12</w:t>
      </w:r>
      <w:r w:rsidRPr="00B955FE">
        <w:rPr>
          <w:b/>
          <w:bCs/>
          <w:noProof/>
        </w:rPr>
        <w:fldChar w:fldCharType="end"/>
      </w:r>
      <w:r w:rsidRPr="00B955FE">
        <w:rPr>
          <w:b/>
          <w:bCs/>
        </w:rPr>
        <w:br/>
      </w:r>
      <w:r w:rsidRPr="00A306F2">
        <w:rPr>
          <w:i/>
        </w:rPr>
        <w:t>Autoencoding architecture</w:t>
      </w:r>
      <w:bookmarkEnd w:id="58"/>
      <w:bookmarkEnd w:id="59"/>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 xml:space="preserve">Include a summary of the art stylizer </w:t>
      </w:r>
      <w:proofErr w:type="gramStart"/>
      <w:r>
        <w:t>paper</w:t>
      </w:r>
      <w:proofErr w:type="gramEnd"/>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60" w:name="_Toc128254922"/>
      <w:r>
        <w:t xml:space="preserve">How does sequence analysis </w:t>
      </w:r>
      <w:proofErr w:type="gramStart"/>
      <w:r>
        <w:t>work</w:t>
      </w:r>
      <w:bookmarkEnd w:id="60"/>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D065B07" w:rsidR="00E72F1F" w:rsidRPr="00B955FE" w:rsidRDefault="001236EF" w:rsidP="00B955FE">
      <w:pPr>
        <w:pStyle w:val="Caption"/>
        <w:ind w:firstLine="0"/>
        <w:rPr>
          <w:i/>
        </w:rPr>
      </w:pPr>
      <w:bookmarkStart w:id="61" w:name="_Toc128255046"/>
      <w:bookmarkStart w:id="62"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61"/>
      <w:bookmarkEnd w:id="62"/>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63"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6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5E061A67" w:rsidR="007D626A" w:rsidRDefault="002029F2" w:rsidP="007D626A">
      <w:pPr>
        <w:pStyle w:val="Caption"/>
        <w:ind w:firstLine="0"/>
        <w:rPr>
          <w:i/>
        </w:rPr>
      </w:pPr>
      <w:r>
        <w:rPr>
          <w:b/>
          <w:bCs/>
        </w:rPr>
        <w:br/>
      </w:r>
      <w:bookmarkStart w:id="64" w:name="_Toc128255047"/>
      <w:bookmarkStart w:id="65"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BB265F">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64"/>
      <w:bookmarkEnd w:id="6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54A3CA94" w:rsidR="00E72F1F" w:rsidRDefault="003A421E" w:rsidP="007D626A">
      <w:pPr>
        <w:pStyle w:val="Caption"/>
        <w:ind w:firstLine="0"/>
      </w:pPr>
      <w:bookmarkStart w:id="66" w:name="_Toc128255048"/>
      <w:bookmarkStart w:id="67"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BB265F">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66"/>
      <w:bookmarkEnd w:id="67"/>
    </w:p>
    <w:p w14:paraId="64C2161F" w14:textId="77777777" w:rsidR="00E72F1F" w:rsidRDefault="00E72F1F" w:rsidP="007D626A">
      <w:pPr>
        <w:pStyle w:val="Heading2"/>
        <w:ind w:firstLine="0"/>
      </w:pPr>
      <w:bookmarkStart w:id="68" w:name="_Toc128254923"/>
      <w:r>
        <w:t xml:space="preserve">How does recognizing human activities </w:t>
      </w:r>
      <w:proofErr w:type="gramStart"/>
      <w:r>
        <w:t>work</w:t>
      </w:r>
      <w:bookmarkEnd w:id="68"/>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FA93247" w:rsidR="00097912" w:rsidRDefault="005B0D64" w:rsidP="00097912">
      <w:pPr>
        <w:pStyle w:val="Caption"/>
        <w:ind w:firstLine="0"/>
        <w:rPr>
          <w:i/>
        </w:rPr>
      </w:pPr>
      <w:bookmarkStart w:id="69" w:name="_Toc128255049"/>
      <w:bookmarkStart w:id="70"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16</w:t>
      </w:r>
      <w:r w:rsidRPr="00097912">
        <w:rPr>
          <w:b/>
          <w:bCs/>
          <w:noProof/>
        </w:rPr>
        <w:fldChar w:fldCharType="end"/>
      </w:r>
      <w:r w:rsidRPr="00097912">
        <w:rPr>
          <w:b/>
          <w:bCs/>
        </w:rPr>
        <w:br/>
      </w:r>
      <w:r w:rsidRPr="005B0D64">
        <w:rPr>
          <w:i/>
        </w:rPr>
        <w:t>Network Structure</w:t>
      </w:r>
      <w:bookmarkEnd w:id="69"/>
      <w:bookmarkEnd w:id="70"/>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71" w:name="_Toc128254924"/>
      <w:r>
        <w:t xml:space="preserve">How do dynamic environment simulations </w:t>
      </w:r>
      <w:proofErr w:type="gramStart"/>
      <w:r>
        <w:t>work</w:t>
      </w:r>
      <w:bookmarkEnd w:id="71"/>
      <w:proofErr w:type="gramEnd"/>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 xml:space="preserve">be necessary during the fourth </w:t>
      </w:r>
      <w:proofErr w:type="gramStart"/>
      <w:r w:rsidR="00E72F1F">
        <w:t>chapter</w:t>
      </w:r>
      <w:proofErr w:type="gramEnd"/>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 xml:space="preserve">future investigation into best </w:t>
      </w:r>
      <w:proofErr w:type="gramStart"/>
      <w:r w:rsidR="00E72F1F">
        <w:t>practices</w:t>
      </w:r>
      <w:proofErr w:type="gramEnd"/>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72" w:name="_Toc128254925"/>
      <w:r>
        <w:lastRenderedPageBreak/>
        <w:t>Computer vision and autonomous driving</w:t>
      </w:r>
      <w:bookmarkEnd w:id="7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r w:rsidR="006F7F25">
        <w:t>use more traditional input interfaces in the same capacity</w:t>
      </w:r>
      <w:r>
        <w:t>, making this example fall under convenience.</w:t>
      </w:r>
    </w:p>
    <w:p w14:paraId="08A46285" w14:textId="4506655C" w:rsidR="00541718" w:rsidRPr="00541718" w:rsidRDefault="00541718" w:rsidP="00097912">
      <w:pPr>
        <w:pStyle w:val="Caption"/>
        <w:ind w:firstLine="0"/>
        <w:rPr>
          <w:i/>
        </w:rPr>
      </w:pPr>
      <w:bookmarkStart w:id="73" w:name="_Toc128255050"/>
      <w:bookmarkStart w:id="7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17</w:t>
      </w:r>
      <w:r w:rsidRPr="00097912">
        <w:rPr>
          <w:b/>
          <w:bCs/>
          <w:noProof/>
        </w:rPr>
        <w:fldChar w:fldCharType="end"/>
      </w:r>
      <w:r>
        <w:br/>
      </w:r>
      <w:r w:rsidRPr="00541718">
        <w:rPr>
          <w:i/>
        </w:rPr>
        <w:t>Taxonomy of Example Use-Cases</w:t>
      </w:r>
      <w:bookmarkEnd w:id="73"/>
      <w:bookmarkEnd w:id="7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4DF84ECA" w:rsidR="004A7CE6" w:rsidRPr="004A7CE6" w:rsidRDefault="004A7CE6" w:rsidP="00D400F7">
      <w:pPr>
        <w:pStyle w:val="Caption"/>
        <w:ind w:firstLine="0"/>
        <w:rPr>
          <w:i/>
        </w:rPr>
      </w:pPr>
      <w:bookmarkStart w:id="75" w:name="_Toc128255051"/>
      <w:bookmarkStart w:id="7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18</w:t>
      </w:r>
      <w:r w:rsidRPr="00D400F7">
        <w:rPr>
          <w:b/>
          <w:bCs/>
          <w:noProof/>
        </w:rPr>
        <w:fldChar w:fldCharType="end"/>
      </w:r>
      <w:r w:rsidRPr="00D400F7">
        <w:rPr>
          <w:b/>
          <w:bCs/>
        </w:rPr>
        <w:br/>
      </w:r>
      <w:r w:rsidRPr="004A7CE6">
        <w:rPr>
          <w:i/>
        </w:rPr>
        <w:t>System Design</w:t>
      </w:r>
      <w:bookmarkEnd w:id="75"/>
      <w:bookmarkEnd w:id="7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1751AAE1" w:rsidR="0049778A" w:rsidRPr="0049778A" w:rsidRDefault="0049778A" w:rsidP="00D400F7">
      <w:pPr>
        <w:pStyle w:val="Caption"/>
        <w:ind w:firstLine="0"/>
        <w:rPr>
          <w:i/>
        </w:rPr>
      </w:pPr>
      <w:bookmarkStart w:id="77" w:name="_Toc128255052"/>
      <w:bookmarkStart w:id="78"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19</w:t>
      </w:r>
      <w:r w:rsidRPr="00D400F7">
        <w:rPr>
          <w:b/>
          <w:bCs/>
          <w:noProof/>
        </w:rPr>
        <w:fldChar w:fldCharType="end"/>
      </w:r>
      <w:r w:rsidR="00BD4565" w:rsidRPr="00310DC2">
        <w:br/>
      </w:r>
      <w:r w:rsidRPr="0049778A">
        <w:rPr>
          <w:i/>
        </w:rPr>
        <w:t>Training Configuration</w:t>
      </w:r>
      <w:bookmarkEnd w:id="77"/>
      <w:bookmarkEnd w:id="78"/>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EB9ED29" w:rsidR="00B92EC6" w:rsidRPr="000C1B34" w:rsidRDefault="00B92EC6" w:rsidP="000C1B34">
      <w:pPr>
        <w:pStyle w:val="Caption"/>
        <w:ind w:firstLine="0"/>
        <w:rPr>
          <w:i/>
          <w:iCs w:val="0"/>
        </w:rPr>
      </w:pPr>
      <w:bookmarkStart w:id="79" w:name="_Toc128255053"/>
      <w:bookmarkStart w:id="80"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20</w:t>
      </w:r>
      <w:r w:rsidRPr="00310DC2">
        <w:rPr>
          <w:b/>
          <w:bCs/>
          <w:noProof/>
        </w:rPr>
        <w:fldChar w:fldCharType="end"/>
      </w:r>
      <w:r>
        <w:br/>
      </w:r>
      <w:r w:rsidRPr="000C1B34">
        <w:rPr>
          <w:i/>
          <w:iCs w:val="0"/>
        </w:rPr>
        <w:t>Taxonomy of Participants and Example Challenges</w:t>
      </w:r>
      <w:bookmarkEnd w:id="79"/>
      <w:bookmarkEnd w:id="80"/>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2D8E7D26" w:rsidR="000079EB" w:rsidRPr="000079EB" w:rsidRDefault="000079EB" w:rsidP="00147510">
      <w:pPr>
        <w:pStyle w:val="Caption"/>
        <w:ind w:firstLine="0"/>
        <w:rPr>
          <w:i/>
        </w:rPr>
      </w:pPr>
      <w:bookmarkStart w:id="81" w:name="_Toc128255054"/>
      <w:bookmarkStart w:id="82"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21</w:t>
      </w:r>
      <w:r w:rsidRPr="00310DC2">
        <w:rPr>
          <w:b/>
          <w:bCs/>
          <w:noProof/>
        </w:rPr>
        <w:fldChar w:fldCharType="end"/>
      </w:r>
      <w:r>
        <w:br/>
      </w:r>
      <w:r w:rsidRPr="000079EB">
        <w:rPr>
          <w:i/>
        </w:rPr>
        <w:t>Example Microservice Architecture</w:t>
      </w:r>
      <w:bookmarkEnd w:id="81"/>
      <w:bookmarkEnd w:id="82"/>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83"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83"/>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458ECA61" w:rsidR="00E72F1F" w:rsidRDefault="00251EDA" w:rsidP="00DB15A3">
      <w:pPr>
        <w:pStyle w:val="Caption"/>
        <w:ind w:firstLine="0"/>
      </w:pPr>
      <w:bookmarkStart w:id="84" w:name="_Toc128255055"/>
      <w:bookmarkStart w:id="85"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84"/>
      <w:bookmarkEnd w:id="85"/>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6" w:name="_Toc128254926"/>
      <w:r>
        <w:t xml:space="preserve">How does the reproducibility crisis impact ML </w:t>
      </w:r>
      <w:proofErr w:type="gramStart"/>
      <w:r>
        <w:t>design</w:t>
      </w:r>
      <w:bookmarkEnd w:id="86"/>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87"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87"/>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88" w:name="_Toc128254927"/>
      <w:r>
        <w:t>Ethical considerations of A</w:t>
      </w:r>
      <w:r w:rsidR="004A68E9">
        <w:t>I</w:t>
      </w:r>
      <w:bookmarkEnd w:id="88"/>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646A4535"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9" w:name="_Toc128254928"/>
      <w:r>
        <w:t>Summary</w:t>
      </w:r>
      <w:bookmarkEnd w:id="89"/>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90" w:name="_Toc128254929"/>
      <w:r>
        <w:lastRenderedPageBreak/>
        <w:t>Chapter 3: Research Method</w:t>
      </w:r>
      <w:bookmarkEnd w:id="90"/>
    </w:p>
    <w:p w14:paraId="2337D06A" w14:textId="3A85A0AF"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rsidRPr="005C1EEB">
        <w:t xml:space="preserve"> </w:t>
      </w:r>
      <w:r>
        <w:t>(</w:t>
      </w:r>
      <w:proofErr w:type="spellStart"/>
      <w:r w:rsidR="00BD0461">
        <w:t>Blackhurn</w:t>
      </w:r>
      <w:proofErr w:type="spellEnd"/>
      <w:r w:rsidR="00BD0461">
        <w:t xml:space="preserve">, 2021; </w:t>
      </w:r>
      <w:r>
        <w:t xml:space="preserve">Kim &amp; Kim, 2021). </w:t>
      </w:r>
      <w:r w:rsidRPr="00C23676">
        <w:t>Th</w:t>
      </w:r>
      <w:r w:rsidR="006F7F25">
        <w:t>is constructive research study aim</w:t>
      </w:r>
      <w:r w:rsidRPr="00C23676">
        <w:t>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91" w:name="_Toc128254930"/>
      <w:r>
        <w:t>Research Methodology and Design</w:t>
      </w:r>
      <w:bookmarkEnd w:id="91"/>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3372294D"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r w:rsidR="0021511C">
        <w:t>episodic falling syndrome</w:t>
      </w:r>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92"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92"/>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93" w:name="_Toc128254931"/>
      <w:r>
        <w:t>Population and Sample</w:t>
      </w:r>
      <w:bookmarkEnd w:id="93"/>
    </w:p>
    <w:p w14:paraId="02C1DAF2" w14:textId="69E7EA7B"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 xml:space="preserve">are both intrinsic (physical and psychological) and extrinsic (related to environmental </w:t>
      </w:r>
      <w:proofErr w:type="gramStart"/>
      <w:r w:rsidR="00D942AC">
        <w:t>safety)</w:t>
      </w:r>
      <w:r w:rsidR="00AE085D">
        <w:t>(</w:t>
      </w:r>
      <w:proofErr w:type="spellStart"/>
      <w:proofErr w:type="gramEnd"/>
      <w:r w:rsidR="00AE085D">
        <w:t>Lytra</w:t>
      </w:r>
      <w:proofErr w:type="spellEnd"/>
      <w:r w:rsidR="00AE085D">
        <w:t xml:space="preserve">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r w:rsidR="006F7F25">
        <w:t>, in</w:t>
      </w:r>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E240F7B" w:rsidR="00986937" w:rsidRDefault="006F7F25" w:rsidP="00DA5CF7">
      <w:r>
        <w:t>Testing a nearly unlimited combination of patient characteristics and fall risks would be impractical</w:t>
      </w:r>
      <w:r w:rsidR="00AE085D">
        <w:t xml:space="preserve">. Instead, a sampling procedure </w:t>
      </w:r>
      <w:r w:rsidR="00C70842">
        <w:t xml:space="preserve">that combines </w:t>
      </w:r>
      <w:proofErr w:type="spellStart"/>
      <w:r w:rsidR="00C70842">
        <w:t>MoCAP</w:t>
      </w:r>
      <w:proofErr w:type="spellEnd"/>
      <w:r w:rsidR="00C70842">
        <w:t xml:space="preserve">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w:t>
      </w:r>
      <w:proofErr w:type="gramStart"/>
      <w:r w:rsidR="00DB0892">
        <w:t>respectively</w:t>
      </w:r>
      <w:r w:rsidR="00027636">
        <w:t>)</w:t>
      </w:r>
      <w:r w:rsidR="0041771B">
        <w:t>(</w:t>
      </w:r>
      <w:proofErr w:type="spellStart"/>
      <w:proofErr w:type="gramEnd"/>
      <w:r w:rsidR="0041771B">
        <w:t>Aihara</w:t>
      </w:r>
      <w:proofErr w:type="spellEnd"/>
      <w:r w:rsidR="0041771B">
        <w:t xml:space="preserve">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2C53EC3A"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r w:rsidR="006F7F25">
        <w:t>beforehand</w:t>
      </w:r>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w:t>
      </w:r>
      <w:proofErr w:type="spellStart"/>
      <w:r w:rsidR="00E72F1F">
        <w:t>MoCAP</w:t>
      </w:r>
      <w:proofErr w:type="spellEnd"/>
      <w:r w:rsidR="00E72F1F">
        <w:t xml:space="preserve">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94" w:name="_Toc128254932"/>
      <w:r>
        <w:t>Instrumentation</w:t>
      </w:r>
      <w:bookmarkEnd w:id="94"/>
    </w:p>
    <w:p w14:paraId="4EA4237F" w14:textId="0D0215D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and AWS </w:t>
      </w:r>
      <w:proofErr w:type="spellStart"/>
      <w:r>
        <w:t>RoboMaker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proofErr w:type="spellStart"/>
      <w:r>
        <w:t>RoboMaker</w:t>
      </w:r>
      <w:proofErr w:type="spellEnd"/>
      <w:r>
        <w:t xml:space="preserve"> simplifies building agent simulations using the Robot Operating System (ROS)</w:t>
      </w:r>
      <w:r w:rsidR="005B0E27">
        <w:t xml:space="preserve"> </w:t>
      </w:r>
      <w:r>
        <w:t>ecosystem</w:t>
      </w:r>
      <w:r w:rsidR="00D3228B">
        <w:t>s</w:t>
      </w:r>
      <w:r>
        <w:t>.</w:t>
      </w:r>
      <w:r w:rsidR="005B0E27">
        <w:t xml:space="preserve"> </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95" w:name="_Toc128254933"/>
      <w:r w:rsidRPr="00887A22">
        <w:t>Study Procedures</w:t>
      </w:r>
      <w:bookmarkEnd w:id="95"/>
    </w:p>
    <w:p w14:paraId="7C394CE4" w14:textId="35BE89FF" w:rsidR="00322676" w:rsidRDefault="00322676" w:rsidP="00DA5CF7">
      <w:r>
        <w:t xml:space="preserve">The study uses AWS </w:t>
      </w:r>
      <w:proofErr w:type="spellStart"/>
      <w:r>
        <w:t>RoboMaker’s</w:t>
      </w:r>
      <w:proofErr w:type="spellEnd"/>
      <w:r>
        <w:t xml:space="preserve"> </w:t>
      </w:r>
      <w:proofErr w:type="spellStart"/>
      <w:r>
        <w:t>WorldForge</w:t>
      </w:r>
      <w:proofErr w:type="spellEnd"/>
      <w:r>
        <w:t xml:space="preserv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w:t>
      </w:r>
      <w:proofErr w:type="gramStart"/>
      <w:r>
        <w:t>ambiance)(</w:t>
      </w:r>
      <w:proofErr w:type="gramEnd"/>
      <w:r>
        <w:t xml:space="preserve">AWS, 2020). While </w:t>
      </w:r>
      <w:proofErr w:type="spellStart"/>
      <w:r>
        <w:t>WorldForge</w:t>
      </w:r>
      <w:proofErr w:type="spellEnd"/>
      <w:r>
        <w:t xml:space="preserve"> can </w:t>
      </w:r>
      <w:r w:rsidR="006F7F25">
        <w:t xml:space="preserve">quickly produce dozens or </w:t>
      </w:r>
      <w:r w:rsidR="006F7F25">
        <w:lastRenderedPageBreak/>
        <w:t>hundreds of unique worlds</w:t>
      </w:r>
      <w:r>
        <w:t>, this offering is beyond the project’s scope. Instead, having one static instance of each world type is appropriate because only 111 total test cases are necessary for the sampling requirements.</w:t>
      </w:r>
    </w:p>
    <w:p w14:paraId="02641023" w14:textId="34C712AE" w:rsidR="00E66FA8" w:rsidRPr="000869AC" w:rsidRDefault="00E66FA8" w:rsidP="00E62F67">
      <w:pPr>
        <w:pStyle w:val="Caption"/>
        <w:ind w:firstLine="0"/>
        <w:rPr>
          <w:i/>
        </w:rPr>
      </w:pPr>
      <w:bookmarkStart w:id="96" w:name="_Toc128255056"/>
      <w:bookmarkStart w:id="97"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23</w:t>
      </w:r>
      <w:r w:rsidRPr="00E62F67">
        <w:rPr>
          <w:b/>
          <w:bCs/>
        </w:rPr>
        <w:fldChar w:fldCharType="end"/>
      </w:r>
      <w:r>
        <w:br/>
      </w:r>
      <w:r w:rsidRPr="000869AC">
        <w:rPr>
          <w:i/>
        </w:rPr>
        <w:t>Simulation Instance</w:t>
      </w:r>
      <w:bookmarkEnd w:id="96"/>
      <w:bookmarkEnd w:id="97"/>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w:t>
      </w:r>
      <w:proofErr w:type="spellStart"/>
      <w:r>
        <w:t>Mixamo</w:t>
      </w:r>
      <w:proofErr w:type="spellEnd"/>
      <w:r>
        <w:t xml:space="preserve"> is an open-source 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98" w:name="_Toc128255057"/>
      <w:bookmarkStart w:id="99"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98"/>
      <w:bookmarkEnd w:id="99"/>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proofErr w:type="gramStart"/>
      <w:r w:rsidR="00E62F67">
        <w:t>s</w:t>
      </w:r>
      <w:r>
        <w:t>imilar to</w:t>
      </w:r>
      <w:proofErr w:type="gramEnd"/>
      <w:r>
        <w:t xml:space="preserve">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 xml:space="preserve">Lastly, a </w:t>
      </w:r>
      <w:proofErr w:type="gramStart"/>
      <w:r w:rsidR="0013127C">
        <w:t>fully-connected</w:t>
      </w:r>
      <w:proofErr w:type="gramEnd"/>
      <w:r w:rsidR="0013127C">
        <w:t xml:space="preserve">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100" w:name="_Toc128255058"/>
      <w:bookmarkStart w:id="101"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100"/>
      <w:bookmarkEnd w:id="101"/>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102" w:name="_Toc128254934"/>
      <w:r>
        <w:t>D</w:t>
      </w:r>
      <w:r w:rsidR="00E72F1F">
        <w:t>ata Analysis</w:t>
      </w:r>
      <w:bookmarkEnd w:id="102"/>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Unity offers several 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03" w:name="_Toc128254935"/>
      <w:r w:rsidRPr="00887A22">
        <w:t>Assumptions</w:t>
      </w:r>
      <w:bookmarkEnd w:id="103"/>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like Amazon </w:t>
      </w:r>
      <w:proofErr w:type="spellStart"/>
      <w:r>
        <w:t>SageMaker</w:t>
      </w:r>
      <w:proofErr w:type="spellEnd"/>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proofErr w:type="spellStart"/>
      <w:r>
        <w:t>MoCAP</w:t>
      </w:r>
      <w:proofErr w:type="spellEnd"/>
      <w:r>
        <w:t xml:space="preserve"> footage.</w:t>
      </w:r>
    </w:p>
    <w:p w14:paraId="4B28239E" w14:textId="295129E9" w:rsidR="00E72F1F" w:rsidRDefault="00E72F1F" w:rsidP="009419EF">
      <w:pPr>
        <w:pStyle w:val="Heading2"/>
        <w:ind w:firstLine="0"/>
      </w:pPr>
      <w:bookmarkStart w:id="104" w:name="_Toc128254936"/>
      <w:r w:rsidRPr="00887A22">
        <w:t>Limitations</w:t>
      </w:r>
      <w:bookmarkEnd w:id="104"/>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05" w:name="_Toc128254937"/>
      <w:r w:rsidRPr="00887A22">
        <w:t>Delimitations</w:t>
      </w:r>
      <w:bookmarkEnd w:id="105"/>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06" w:name="_Toc128254938"/>
      <w:r w:rsidRPr="00887A22">
        <w:t>Ethical Assurances</w:t>
      </w:r>
      <w:bookmarkEnd w:id="106"/>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proofErr w:type="spellStart"/>
      <w:r>
        <w:t>MoCAP</w:t>
      </w:r>
      <w:proofErr w:type="spellEnd"/>
      <w:r>
        <w:t xml:space="preserve"> sequences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07" w:name="_Toc128254939"/>
      <w:r>
        <w:t>Summary</w:t>
      </w:r>
      <w:bookmarkEnd w:id="107"/>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t xml:space="preserve">. These challenges exist because it’s difficult for researchers to experiment within personal private space. This study aims to mitigate those issues using a virtual environment and humanoid characters 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AWS </w:t>
      </w:r>
      <w:proofErr w:type="spellStart"/>
      <w:r>
        <w:t>RoboMaker</w:t>
      </w:r>
      <w:proofErr w:type="spellEnd"/>
      <w:r>
        <w:t xml:space="preserve"> and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so prioritization is essential. Lastly, the study lacks ethical or privacy concerns because all agents are virtual.</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08" w:name="_Toc128254940"/>
      <w:r>
        <w:lastRenderedPageBreak/>
        <w:t>Chapter 4: Findings</w:t>
      </w:r>
      <w:bookmarkEnd w:id="108"/>
    </w:p>
    <w:p w14:paraId="16EDB5D1" w14:textId="79318D2B" w:rsidR="0021511C" w:rsidRDefault="0021511C" w:rsidP="0021511C">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 by tracking the subject’s skeletal movements.</w:t>
      </w:r>
    </w:p>
    <w:p w14:paraId="7D01AD5E" w14:textId="793C973F"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3DDA4525" w14:textId="31AB4363" w:rsidR="00B15984" w:rsidRPr="00B21582" w:rsidRDefault="00B15984">
      <w:pPr>
        <w:pStyle w:val="ListParagraph"/>
        <w:numPr>
          <w:ilvl w:val="0"/>
          <w:numId w:val="6"/>
        </w:numPr>
        <w:rPr>
          <w:b/>
          <w:bCs/>
        </w:rPr>
      </w:pPr>
      <w:r w:rsidRPr="00B21582">
        <w:t>What is the effectiveness of autonomous assistants for classifying behaviors of elderly and special needs patients for care organizations</w:t>
      </w:r>
      <w:r>
        <w:t>?</w:t>
      </w:r>
      <w:r w:rsidRPr="00B15984">
        <w:t xml:space="preserve"> </w:t>
      </w:r>
    </w:p>
    <w:p w14:paraId="6FF909BC" w14:textId="22546265" w:rsidR="0021511C" w:rsidRPr="0021511C" w:rsidRDefault="00B15984" w:rsidP="00B21582">
      <w:pPr>
        <w:pStyle w:val="ListParagraph"/>
        <w:numPr>
          <w:ilvl w:val="0"/>
          <w:numId w:val="6"/>
        </w:numPr>
        <w:rPr>
          <w:b/>
          <w:bCs/>
        </w:rPr>
      </w:pPr>
      <w:r w:rsidRPr="00462221">
        <w:t>What is the effectiveness of autonomous assistants for classifying behaviors of elderly and special needs patients for care organizations</w:t>
      </w:r>
      <w:r>
        <w:t>?</w:t>
      </w:r>
    </w:p>
    <w:p w14:paraId="61923A83" w14:textId="0E214111" w:rsidR="0021511C" w:rsidRDefault="0021511C" w:rsidP="0021511C">
      <w:pPr>
        <w:pStyle w:val="Heading2"/>
        <w:ind w:firstLine="0"/>
      </w:pPr>
      <w:bookmarkStart w:id="109" w:name="_Toc128254941"/>
      <w:r>
        <w:t>Trustworthiness of the Data</w:t>
      </w:r>
      <w:bookmarkEnd w:id="109"/>
    </w:p>
    <w:p w14:paraId="42CB48AB" w14:textId="470E8453" w:rsidR="00D83CBA" w:rsidRPr="00D83CBA" w:rsidRDefault="00D83CBA" w:rsidP="0021511C">
      <w:r>
        <w:t xml:space="preserve">The dissertation proposal outlined a research strategy that relies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2C383955" w:rsidR="00D83CBA" w:rsidRDefault="00D83CBA" w:rsidP="00D83CBA">
      <w:r>
        <w:lastRenderedPageBreak/>
        <w:t>The experiment mitigated this issue by adopting the kinetics 700-2020 data set from DeepMind</w:t>
      </w:r>
      <w:del w:id="110" w:author="Nate Bachmeier [AWS-SA]" w:date="2023-03-05T12:37:00Z">
        <w:r w:rsidDel="000A0D1F">
          <w:delText xml:space="preserve"> (Smaria et al., 2020)</w:delText>
        </w:r>
      </w:del>
      <w:r>
        <w:t xml:space="preserve">. </w:t>
      </w:r>
      <w:ins w:id="111" w:author="Nate Bachmeier [AWS-SA]" w:date="2023-03-05T12:37:00Z">
        <w:r w:rsidR="000A0D1F">
          <w:t>“</w:t>
        </w:r>
      </w:ins>
      <w:r>
        <w:t>Kinetics is a large-scale, high-quality collection of 650,000 YouTube video clips that cover sixty-five thousand human action classes</w:t>
      </w:r>
      <w:customXmlInsRangeStart w:id="112" w:author="Nate Bachmeier [AWS-SA]" w:date="2023-03-05T12:42:00Z"/>
      <w:sdt>
        <w:sdtPr>
          <w:id w:val="1163668574"/>
          <w:citation/>
        </w:sdtPr>
        <w:sdtContent>
          <w:customXmlInsRangeEnd w:id="112"/>
          <w:ins w:id="113" w:author="Nate Bachmeier [AWS-SA]" w:date="2023-03-05T12:42:00Z">
            <w:r w:rsidR="000A0D1F">
              <w:fldChar w:fldCharType="begin"/>
            </w:r>
            <w:r w:rsidR="000A0D1F">
              <w:instrText xml:space="preserve"> CITATION Dee20 \l 1033 </w:instrText>
            </w:r>
          </w:ins>
          <w:r w:rsidR="000A0D1F">
            <w:fldChar w:fldCharType="separate"/>
          </w:r>
          <w:ins w:id="114" w:author="Nate Bachmeier [AWS-SA]" w:date="2023-03-05T12:42:00Z">
            <w:r w:rsidR="000A0D1F">
              <w:rPr>
                <w:noProof/>
              </w:rPr>
              <w:t xml:space="preserve"> (DeepMind, 2020)</w:t>
            </w:r>
            <w:r w:rsidR="000A0D1F">
              <w:fldChar w:fldCharType="end"/>
            </w:r>
          </w:ins>
          <w:customXmlInsRangeStart w:id="115" w:author="Nate Bachmeier [AWS-SA]" w:date="2023-03-05T12:42:00Z"/>
        </w:sdtContent>
      </w:sdt>
      <w:customXmlInsRangeEnd w:id="115"/>
      <w:r>
        <w:t>.</w:t>
      </w:r>
      <w:ins w:id="116" w:author="Nate Bachmeier [AWS-SA]" w:date="2023-03-05T12:37:00Z">
        <w:r w:rsidR="000A0D1F">
          <w:t>”</w:t>
        </w:r>
      </w:ins>
      <w:r>
        <w:t xml:space="preserve"> Humans manually annotated ten-second segments with single action classes such as playing instruments, shaking hands, and jumping. Alphabet, the parent company of DeepMind and Google, has vetted the labeling accuracy through “comprehensive statistics that baseline the results using the I3D network (</w:t>
      </w:r>
      <w:proofErr w:type="spellStart"/>
      <w:r>
        <w:t>Smaria</w:t>
      </w:r>
      <w:proofErr w:type="spellEnd"/>
      <w:r>
        <w:t xml:space="preserve"> et al., 2020</w:t>
      </w:r>
      <w:ins w:id="117" w:author="Nate Bachmeier [AWS-SA]" w:date="2023-03-05T12:40:00Z">
        <w:r w:rsidR="000A0D1F">
          <w:t>, p.3</w:t>
        </w:r>
      </w:ins>
      <w:customXmlDelRangeStart w:id="118" w:author="Nate Bachmeier [AWS-SA]" w:date="2023-03-05T12:39:00Z"/>
      <w:sdt>
        <w:sdtPr>
          <w:id w:val="-994182931"/>
          <w:citation/>
        </w:sdtPr>
        <w:sdtContent>
          <w:customXmlDelRangeEnd w:id="118"/>
          <w:del w:id="119" w:author="Nate Bachmeier [AWS-SA]" w:date="2023-03-05T12:39:00Z">
            <w:r w:rsidR="000A0D1F" w:rsidDel="000A0D1F">
              <w:fldChar w:fldCharType="begin"/>
            </w:r>
            <w:r w:rsidR="000A0D1F" w:rsidDel="000A0D1F">
              <w:delInstrText xml:space="preserve"> CITATION Sma20 \l 1033 </w:delInstrText>
            </w:r>
            <w:r w:rsidR="000A0D1F" w:rsidDel="000A0D1F">
              <w:fldChar w:fldCharType="separate"/>
            </w:r>
            <w:r w:rsidR="000A0D1F" w:rsidDel="000A0D1F">
              <w:rPr>
                <w:noProof/>
              </w:rPr>
              <w:delText xml:space="preserve"> (Smaira, et al., 2020)</w:delText>
            </w:r>
            <w:r w:rsidR="000A0D1F" w:rsidDel="000A0D1F">
              <w:fldChar w:fldCharType="end"/>
            </w:r>
          </w:del>
          <w:customXmlDelRangeStart w:id="120" w:author="Nate Bachmeier [AWS-SA]" w:date="2023-03-05T12:39:00Z"/>
        </w:sdtContent>
      </w:sdt>
      <w:customXmlDelRangeEnd w:id="120"/>
      <w:r>
        <w:t>)”. Additionally, independent verification of the data set’s label accuracy occurred in at least twenty-two publications</w:t>
      </w:r>
      <w:del w:id="121" w:author="Nate Bachmeier [AWS-SA]" w:date="2023-03-05T12:47:00Z">
        <w:r w:rsidDel="000A0D1F">
          <w:delText>, such as Zhu et al. (2021) and Orhan (2021)</w:delText>
        </w:r>
      </w:del>
      <w:r>
        <w:t>.</w:t>
      </w:r>
    </w:p>
    <w:p w14:paraId="3C3DF875" w14:textId="13861E3C"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ins w:id="122" w:author="Nate Bachmeier [AWS-SA]" w:date="2023-03-05T12:46:00Z">
        <w:r w:rsidR="000A0D1F">
          <w:t xml:space="preserve">survey </w:t>
        </w:r>
      </w:ins>
      <w:r>
        <w:t>publications</w:t>
      </w:r>
      <w:ins w:id="123" w:author="Nate Bachmeier [AWS-SA]" w:date="2023-03-05T12:47:00Z">
        <w:r w:rsidR="000A0D1F">
          <w:t>,</w:t>
        </w:r>
      </w:ins>
      <w:r>
        <w:t xml:space="preserve"> </w:t>
      </w:r>
      <w:ins w:id="124" w:author="Nate Bachmeier [AWS-SA]" w:date="2023-03-05T12:47:00Z">
        <w:r w:rsidR="000A0D1F">
          <w:t xml:space="preserve">such as Zhu et al. (2021) and Orhan (2021), </w:t>
        </w:r>
      </w:ins>
      <w:r>
        <w:t xml:space="preserve">or have a strong justification. The dataset also </w:t>
      </w:r>
      <w:ins w:id="125" w:author="Nate Bachmeier [AWS-SA]" w:date="2023-03-05T12:48:00Z">
        <w:r w:rsidR="000A0D1F">
          <w:t xml:space="preserve">has the potential to </w:t>
        </w:r>
      </w:ins>
      <w:r>
        <w:t>gain</w:t>
      </w:r>
      <w:del w:id="126" w:author="Nate Bachmeier [AWS-SA]" w:date="2023-03-05T12:48:00Z">
        <w:r w:rsidDel="000A0D1F">
          <w:delText>s</w:delText>
        </w:r>
      </w:del>
      <w:r>
        <w:t xml:space="preserve"> transferability due to its usage of real-world people</w:t>
      </w:r>
      <w:ins w:id="127" w:author="Nate Bachmeier [AWS-SA]" w:date="2023-03-05T12:49:00Z">
        <w:r w:rsidR="000A0D1F">
          <w:t xml:space="preserve"> in </w:t>
        </w:r>
      </w:ins>
      <w:ins w:id="128" w:author="Nate Bachmeier [AWS-SA]" w:date="2023-03-05T12:54:00Z">
        <w:r w:rsidR="000A0D1F">
          <w:t xml:space="preserve">natural </w:t>
        </w:r>
      </w:ins>
      <w:ins w:id="129" w:author="Nate Bachmeier [AWS-SA]" w:date="2023-03-05T12:49:00Z">
        <w:r w:rsidR="000A0D1F">
          <w:t>scenarios</w:t>
        </w:r>
      </w:ins>
      <w:r>
        <w:t>.</w:t>
      </w:r>
      <w:r w:rsidR="000A0D1F">
        <w:t xml:space="preserve"> Synthetic data must “statistically model realistic outcomes while preserving characteristics of real-world clinical cohorts</w:t>
      </w:r>
      <w:sdt>
        <w:sdtPr>
          <w:id w:val="1697121940"/>
          <w:citation/>
        </w:sdtPr>
        <w:sdtContent>
          <w:r w:rsidR="000A0D1F">
            <w:fldChar w:fldCharType="begin"/>
          </w:r>
          <w:ins w:id="130" w:author="Nate Bachmeier [AWS-SA]" w:date="2023-03-05T12:55:00Z">
            <w:r w:rsidR="000A0D1F">
              <w:instrText xml:space="preserve">CITATION Tia18 \p 2008 \l 1033 </w:instrText>
            </w:r>
          </w:ins>
          <w:del w:id="131" w:author="Nate Bachmeier [AWS-SA]" w:date="2023-03-05T12:55:00Z">
            <w:r w:rsidR="000A0D1F" w:rsidDel="000A0D1F">
              <w:delInstrText xml:space="preserve"> CITATION Tia18 \l 1033 </w:delInstrText>
            </w:r>
          </w:del>
          <w:r w:rsidR="000A0D1F">
            <w:fldChar w:fldCharType="separate"/>
          </w:r>
          <w:ins w:id="132" w:author="Nate Bachmeier [AWS-SA]" w:date="2023-03-05T12:55:00Z">
            <w:r w:rsidR="000A0D1F">
              <w:rPr>
                <w:noProof/>
              </w:rPr>
              <w:t xml:space="preserve"> (Tian, Schuemie, &amp; Suchard, 2018, p. 2008)</w:t>
            </w:r>
          </w:ins>
          <w:del w:id="133" w:author="Nate Bachmeier [AWS-SA]" w:date="2023-03-05T12:55:00Z">
            <w:r w:rsidR="000A0D1F" w:rsidDel="000A0D1F">
              <w:rPr>
                <w:noProof/>
              </w:rPr>
              <w:delText xml:space="preserve"> (Tian, Schuemie, &amp; Suchard, 2018)</w:delText>
            </w:r>
          </w:del>
          <w:r w:rsidR="000A0D1F">
            <w:fldChar w:fldCharType="end"/>
          </w:r>
        </w:sdtContent>
      </w:sdt>
      <w:r w:rsidR="000A0D1F">
        <w:t xml:space="preserve">.” </w:t>
      </w:r>
      <w:del w:id="134" w:author="Nate Bachmeier [AWS-SA]" w:date="2023-03-05T12:49:00Z">
        <w:r w:rsidDel="000A0D1F">
          <w:delText xml:space="preserve"> </w:delText>
        </w:r>
      </w:del>
      <w:r>
        <w:t xml:space="preserve">Each action class has at least seven hundred examples, improving the </w:t>
      </w:r>
      <w:ins w:id="135" w:author="Nate Bachmeier [AWS-SA]" w:date="2023-03-05T12:59:00Z">
        <w:r w:rsidR="00974340">
          <w:t xml:space="preserve">likelihood of the </w:t>
        </w:r>
      </w:ins>
      <w:r>
        <w:t xml:space="preserve">predictions’ </w:t>
      </w:r>
      <w:del w:id="136" w:author="Nate Bachmeier [AWS-SA]" w:date="2023-03-05T12:59:00Z">
        <w:r w:rsidDel="00974340">
          <w:delText>dependability</w:delText>
        </w:r>
      </w:del>
      <w:r w:rsidR="00974340">
        <w:t>rigor over smaller self-made datasets</w:t>
      </w:r>
      <w:ins w:id="137" w:author="Nate Bachmeier [AWS-SA]" w:date="2023-03-05T13:06:00Z">
        <w:r w:rsidR="00974340">
          <w:t xml:space="preserve"> (Klem et al., 2022)</w:t>
        </w:r>
      </w:ins>
      <w:del w:id="138" w:author="Nate Bachmeier [AWS-SA]" w:date="2023-03-05T13:06:00Z">
        <w:r w:rsidR="00974340" w:rsidDel="00974340">
          <w:delText xml:space="preserve"> </w:delText>
        </w:r>
      </w:del>
      <w:customXmlDelRangeStart w:id="139" w:author="Nate Bachmeier [AWS-SA]" w:date="2023-03-05T13:06:00Z"/>
      <w:sdt>
        <w:sdtPr>
          <w:id w:val="717471784"/>
          <w:citation/>
        </w:sdtPr>
        <w:sdtContent>
          <w:customXmlDelRangeEnd w:id="139"/>
          <w:del w:id="140" w:author="Nate Bachmeier [AWS-SA]" w:date="2023-03-05T13:06:00Z">
            <w:r w:rsidR="00974340" w:rsidDel="00974340">
              <w:fldChar w:fldCharType="begin"/>
            </w:r>
            <w:r w:rsidR="00974340" w:rsidDel="00974340">
              <w:delInstrText xml:space="preserve"> CITATION Sle22 \l 1033 </w:delInstrText>
            </w:r>
            <w:r w:rsidR="00974340" w:rsidDel="00974340">
              <w:fldChar w:fldCharType="separate"/>
            </w:r>
            <w:r w:rsidR="00974340" w:rsidDel="00974340">
              <w:rPr>
                <w:noProof/>
              </w:rPr>
              <w:delText>(Slem, Bunzli, Smith, &amp; Shields, 2022)</w:delText>
            </w:r>
            <w:r w:rsidR="00974340" w:rsidDel="00974340">
              <w:fldChar w:fldCharType="end"/>
            </w:r>
          </w:del>
          <w:customXmlDelRangeStart w:id="141" w:author="Nate Bachmeier [AWS-SA]" w:date="2023-03-05T13:06:00Z"/>
        </w:sdtContent>
      </w:sdt>
      <w:customXmlDelRangeEnd w:id="141"/>
      <w:r>
        <w:t>.</w:t>
      </w:r>
      <w:ins w:id="142" w:author="Nate Bachmeier [AWS-SA]" w:date="2023-03-05T12:59:00Z">
        <w:r w:rsidR="00974340">
          <w:t xml:space="preserve"> </w:t>
        </w:r>
      </w:ins>
      <w:del w:id="143" w:author="Nate Bachmeier [AWS-SA]" w:date="2023-03-05T12:59:00Z">
        <w:r w:rsidDel="00974340">
          <w:delText xml:space="preserve"> </w:delText>
        </w:r>
      </w:del>
      <w:r>
        <w:t>Lastly, the results are more confirmable because external parties choose the videos</w:t>
      </w:r>
      <w:ins w:id="144" w:author="Nate Bachmeier [AWS-SA]" w:date="2023-03-05T13:06:00Z">
        <w:r w:rsidR="00974340">
          <w:t xml:space="preserve">, and they are publicly accessible. </w:t>
        </w:r>
      </w:ins>
      <w:ins w:id="145" w:author="Nate Bachmeier [AWS-SA]" w:date="2023-03-05T13:07:00Z">
        <w:r w:rsidR="00974340">
          <w:t>This property also limits the researcher’s ability to cherry-pick or insert</w:t>
        </w:r>
      </w:ins>
      <w:del w:id="146" w:author="Nate Bachmeier [AWS-SA]" w:date="2023-03-05T13:06:00Z">
        <w:r w:rsidDel="00974340">
          <w:delText>,</w:delText>
        </w:r>
      </w:del>
      <w:del w:id="147" w:author="Nate Bachmeier [AWS-SA]" w:date="2023-03-05T13:07:00Z">
        <w:r w:rsidDel="00974340">
          <w:delText xml:space="preserve"> limiting the research</w:delText>
        </w:r>
        <w:r w:rsidR="000704B9" w:rsidDel="00974340">
          <w:delText xml:space="preserve">er’s </w:delText>
        </w:r>
        <w:r w:rsidDel="00974340">
          <w:delText xml:space="preserve">ability to insert </w:delText>
        </w:r>
      </w:del>
      <w:ins w:id="148" w:author="Nate Bachmeier [AWS-SA]" w:date="2023-03-05T13:07:00Z">
        <w:r w:rsidR="00974340">
          <w:t xml:space="preserve"> </w:t>
        </w:r>
      </w:ins>
      <w:r>
        <w:t>biases.</w:t>
      </w:r>
      <w:del w:id="149" w:author="Nate Bachmeier [AWS-SA]" w:date="2023-03-05T13:07:00Z">
        <w:r w:rsidDel="00974340">
          <w:delText xml:space="preserve"> </w:delText>
        </w:r>
      </w:del>
    </w:p>
    <w:p w14:paraId="05DC6C47" w14:textId="1A30F21A" w:rsidR="001B38B1" w:rsidRDefault="001B38B1" w:rsidP="001B38B1">
      <w:pPr>
        <w:pStyle w:val="Heading2"/>
        <w:ind w:firstLine="0"/>
      </w:pPr>
      <w:bookmarkStart w:id="150" w:name="_Toc128254942"/>
      <w:r>
        <w:t>Results</w:t>
      </w:r>
      <w:bookmarkEnd w:id="150"/>
    </w:p>
    <w:p w14:paraId="62C48D7C" w14:textId="6CD4B0DD" w:rsidR="00E16572" w:rsidRDefault="00E16572" w:rsidP="00E16572">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w:t>
      </w:r>
      <w:r>
        <w:lastRenderedPageBreak/>
        <w:t>distribution across seven hundred categories, it is unnecessary to reattempt their collection (see Table 11</w:t>
      </w:r>
      <w:r w:rsidR="008555BA">
        <w:t>, Appendix 1</w:t>
      </w:r>
      <w:r>
        <w:t>).</w:t>
      </w:r>
    </w:p>
    <w:p w14:paraId="528DBFF9" w14:textId="77777777" w:rsidR="00E16572" w:rsidRDefault="00E16572" w:rsidP="00E16572">
      <w:pPr>
        <w:pStyle w:val="Caption"/>
        <w:ind w:firstLine="0"/>
      </w:pPr>
    </w:p>
    <w:p w14:paraId="72427DF1" w14:textId="25CBFDF0" w:rsidR="00E16572" w:rsidRPr="00B21582" w:rsidRDefault="00E16572" w:rsidP="00B21582">
      <w:pPr>
        <w:pStyle w:val="Caption"/>
        <w:ind w:firstLine="0"/>
        <w:rPr>
          <w:b/>
          <w:bCs/>
          <w:iCs w:val="0"/>
        </w:rPr>
      </w:pPr>
      <w:bookmarkStart w:id="151"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Pr="00B21582">
        <w:rPr>
          <w:b/>
          <w:bCs/>
          <w:noProof/>
        </w:rPr>
        <w:t>11</w:t>
      </w:r>
      <w:r w:rsidRPr="00B21582">
        <w:rPr>
          <w:b/>
          <w:bCs/>
        </w:rPr>
        <w:fldChar w:fldCharType="end"/>
      </w:r>
      <w:r w:rsidR="00C714B9">
        <w:rPr>
          <w:b/>
          <w:bCs/>
        </w:rPr>
        <w:br/>
      </w:r>
      <w:r>
        <w:rPr>
          <w:i/>
          <w:iCs w:val="0"/>
        </w:rPr>
        <w:t>Processed Video Category Statistics</w:t>
      </w:r>
      <w:bookmarkEnd w:id="15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7DB43E89" w14:textId="31631B4A" w:rsidR="00104B25" w:rsidRPr="00B21582" w:rsidRDefault="00104B25" w:rsidP="00B21582">
      <w:pPr>
        <w:pStyle w:val="Caption"/>
        <w:ind w:firstLine="0"/>
        <w:rPr>
          <w:b/>
          <w:bCs/>
        </w:rPr>
      </w:pPr>
      <w:bookmarkStart w:id="152" w:name="_Toc128255059"/>
      <w:bookmarkStart w:id="153" w:name="_Toc128302245"/>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52"/>
      <w:bookmarkEnd w:id="153"/>
    </w:p>
    <w:p w14:paraId="681B57AC" w14:textId="6A0E365F"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A3A6418" w14:textId="5EF0B780" w:rsidR="00104B25" w:rsidRDefault="008555BA" w:rsidP="00E16572">
      <w:pPr>
        <w:ind w:firstLine="0"/>
      </w:pPr>
      <w:r>
        <w:tab/>
        <w:t xml:space="preserve">The kinetics-700 annotations specify the offset (in seconds) and duration of the labeled action within the video. </w:t>
      </w:r>
      <w:r w:rsidR="00104B25">
        <w:t xml:space="preserve">A high-level illustration of this analysis is available in Figure 26. </w:t>
      </w:r>
      <w:r>
        <w:t xml:space="preserve">This research project used the OpenCV library to sample one frame every half-second during that period for a maximum of 20 frames/video. The sampling process persisted those frames into </w:t>
      </w:r>
      <w:r>
        <w:lastRenderedPageBreak/>
        <w:t>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sdt>
        <w:sdtPr>
          <w:id w:val="1126205028"/>
          <w:citation/>
        </w:sdtPr>
        <w:sdtContent>
          <w:r w:rsidR="0000740C">
            <w:fldChar w:fldCharType="begin"/>
          </w:r>
          <w:r w:rsidR="0000740C">
            <w:instrText xml:space="preserve"> CITATION Cao21 \l 1033 </w:instrText>
          </w:r>
          <w:r w:rsidR="0000740C">
            <w:fldChar w:fldCharType="separate"/>
          </w:r>
          <w:r w:rsidR="00EC3688">
            <w:rPr>
              <w:noProof/>
            </w:rPr>
            <w:t xml:space="preserve"> (Cao, Hidalgo, Simon, S, &amp; Sheikh, 2021)</w:t>
          </w:r>
          <w:r w:rsidR="0000740C">
            <w:fldChar w:fldCharType="end"/>
          </w:r>
        </w:sdtContent>
      </w:sdt>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(see</w:t>
      </w:r>
      <w:r>
        <w:t xml:space="preserve"> Figure 27</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git://src/extract/tracer.py).</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54" w:name="_Toc128255060"/>
      <w:bookmarkStart w:id="155"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54"/>
      <w:bookmarkEnd w:id="155"/>
    </w:p>
    <w:p w14:paraId="07802253" w14:textId="174B659A" w:rsidR="00104B25" w:rsidRDefault="00104B25" w:rsidP="00E16572">
      <w:pPr>
        <w:ind w:firstLine="0"/>
      </w:pPr>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p>
    <w:p w14:paraId="1E50DD8C" w14:textId="2F079797" w:rsidR="008555BA" w:rsidRPr="00E16572" w:rsidDel="00F948E5" w:rsidRDefault="008555BA" w:rsidP="00B21582">
      <w:pPr>
        <w:ind w:firstLine="0"/>
        <w:rPr>
          <w:del w:id="156" w:author="Nate Bachmeier [AWS-SA]" w:date="2023-03-05T13:08:00Z"/>
        </w:rPr>
      </w:pPr>
    </w:p>
    <w:p w14:paraId="7B15ECFF" w14:textId="45D3FFC2" w:rsidR="006514D0" w:rsidDel="00F948E5" w:rsidRDefault="00000000" w:rsidP="006514D0">
      <w:pPr>
        <w:ind w:left="720"/>
        <w:rPr>
          <w:del w:id="157" w:author="Nate Bachmeier [AWS-SA]" w:date="2023-03-05T13:08:00Z"/>
        </w:rPr>
      </w:pPr>
      <w:customXmlDelRangeStart w:id="158" w:author="Nate Bachmeier [AWS-SA]" w:date="2023-03-05T13:08:00Z"/>
      <w:sdt>
        <w:sdtPr>
          <w:id w:val="415063826"/>
          <w14:checkbox>
            <w14:checked w14:val="0"/>
            <w14:checkedState w14:val="2612" w14:font="MS Gothic"/>
            <w14:uncheckedState w14:val="2610" w14:font="MS Gothic"/>
          </w14:checkbox>
        </w:sdtPr>
        <w:sdtContent>
          <w:customXmlDelRangeEnd w:id="158"/>
          <w:del w:id="159" w:author="Nate Bachmeier [AWS-SA]" w:date="2023-03-05T13:08:00Z">
            <w:r w:rsidR="006514D0" w:rsidDel="00F948E5">
              <w:rPr>
                <w:rFonts w:ascii="Segoe UI Symbol" w:hAnsi="Segoe UI Symbol" w:cs="Segoe UI Symbol"/>
              </w:rPr>
              <w:delText>☐</w:delText>
            </w:r>
          </w:del>
          <w:customXmlDelRangeStart w:id="160" w:author="Nate Bachmeier [AWS-SA]" w:date="2023-03-05T13:08:00Z"/>
        </w:sdtContent>
      </w:sdt>
      <w:customXmlDelRangeEnd w:id="160"/>
      <w:del w:id="161" w:author="Nate Bachmeier [AWS-SA]" w:date="2023-03-05T13:08:00Z">
        <w:r w:rsidR="006514D0" w:rsidDel="00F948E5">
          <w:delText xml:space="preserve"> Provide an overview of the demographic information collected. It can be presented in a table. Ensure no potentially identifying information is reported.</w:delText>
        </w:r>
      </w:del>
    </w:p>
    <w:p w14:paraId="14DE4903" w14:textId="67EA75D4" w:rsidR="006514D0" w:rsidRPr="006514D0" w:rsidDel="00F948E5" w:rsidRDefault="006514D0" w:rsidP="00B21582">
      <w:pPr>
        <w:ind w:firstLine="0"/>
        <w:rPr>
          <w:del w:id="162" w:author="Nate Bachmeier [AWS-SA]" w:date="2023-03-05T13:08:00Z"/>
        </w:rPr>
      </w:pP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This constructive design research project extended core features to support monitoring human activity movements across multiple subsequent images.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2C6329A8" w:rsidR="00BC12DE" w:rsidRDefault="00BC12DE" w:rsidP="00BC12DE">
      <w:pPr>
        <w:pStyle w:val="Caption"/>
        <w:ind w:firstLine="0"/>
        <w:rPr>
          <w:ins w:id="163" w:author="Nate Bachmeier [AWS-SA]" w:date="2023-03-05T13:14:00Z"/>
          <w:i/>
          <w:iCs w:val="0"/>
        </w:rPr>
      </w:pPr>
      <w:bookmarkStart w:id="164" w:name="_Toc128255061"/>
      <w:bookmarkStart w:id="165"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ins w:id="166" w:author="Nate Bachmeier [AWS-SA]" w:date="2023-03-05T13:08:00Z">
        <w:r w:rsidR="00F948E5">
          <w:rPr>
            <w:i/>
            <w:iCs w:val="0"/>
          </w:rPr>
          <w:t xml:space="preserve">Video: </w:t>
        </w:r>
      </w:ins>
      <w:r w:rsidRPr="00BC12DE">
        <w:rPr>
          <w:i/>
          <w:iCs w:val="0"/>
        </w:rPr>
        <w:t>-23ykna85DI</w:t>
      </w:r>
      <w:r>
        <w:rPr>
          <w:i/>
          <w:iCs w:val="0"/>
        </w:rPr>
        <w:t>)</w:t>
      </w:r>
      <w:bookmarkEnd w:id="164"/>
      <w:bookmarkEnd w:id="165"/>
    </w:p>
    <w:p w14:paraId="757A4C65" w14:textId="1473B744" w:rsidR="00F4459E" w:rsidRPr="00F4459E" w:rsidDel="00F4459E" w:rsidRDefault="00F4459E" w:rsidP="00F4459E">
      <w:pPr>
        <w:ind w:firstLine="0"/>
        <w:rPr>
          <w:del w:id="167" w:author="Nate Bachmeier [AWS-SA]" w:date="2023-03-05T13:17:00Z"/>
          <w:rPrChange w:id="168" w:author="Nate Bachmeier [AWS-SA]" w:date="2023-03-05T13:14:00Z">
            <w:rPr>
              <w:del w:id="169" w:author="Nate Bachmeier [AWS-SA]" w:date="2023-03-05T13:17:00Z"/>
              <w:i/>
              <w:iCs w:val="0"/>
            </w:rPr>
          </w:rPrChange>
        </w:rPr>
        <w:pPrChange w:id="170" w:author="Nate Bachmeier [AWS-SA]" w:date="2023-03-05T13:14:00Z">
          <w:pPr>
            <w:pStyle w:val="Caption"/>
            <w:ind w:firstLine="0"/>
          </w:pPr>
        </w:pPrChange>
      </w:pPr>
      <w:ins w:id="171" w:author="Nate Bachmeier [AWS-SA]" w:date="2023-03-05T13:17:00Z">
        <w:r w:rsidRPr="00F4459E">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3"/>
                      <a:stretch>
                        <a:fillRect/>
                      </a:stretch>
                    </pic:blipFill>
                    <pic:spPr>
                      <a:xfrm>
                        <a:off x="0" y="0"/>
                        <a:ext cx="5943600" cy="3520440"/>
                      </a:xfrm>
                      <a:prstGeom prst="rect">
                        <a:avLst/>
                      </a:prstGeom>
                    </pic:spPr>
                  </pic:pic>
                </a:graphicData>
              </a:graphic>
            </wp:inline>
          </w:drawing>
        </w:r>
      </w:ins>
    </w:p>
    <w:p w14:paraId="66D58B1F" w14:textId="4181917F" w:rsidR="00BC12DE" w:rsidRPr="00BC12DE" w:rsidRDefault="00BC12DE" w:rsidP="00B21582">
      <w:pPr>
        <w:ind w:firstLine="0"/>
      </w:pPr>
      <w:del w:id="172" w:author="Nate Bachmeier [AWS-SA]" w:date="2023-03-05T13:17:00Z">
        <w:r w:rsidRPr="00BC12DE" w:rsidDel="00F4459E">
          <w:rPr>
            <w:noProof/>
          </w:rPr>
          <w:drawing>
            <wp:inline distT="0" distB="0" distL="0" distR="0" wp14:anchorId="257EC309" wp14:editId="22B77ECB">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4"/>
                      <a:stretch>
                        <a:fillRect/>
                      </a:stretch>
                    </pic:blipFill>
                    <pic:spPr>
                      <a:xfrm>
                        <a:off x="0" y="0"/>
                        <a:ext cx="5187678" cy="2451954"/>
                      </a:xfrm>
                      <a:prstGeom prst="rect">
                        <a:avLst/>
                      </a:prstGeom>
                    </pic:spPr>
                  </pic:pic>
                </a:graphicData>
              </a:graphic>
            </wp:inline>
          </w:drawing>
        </w:r>
      </w:del>
    </w:p>
    <w:p w14:paraId="09A53591" w14:textId="1243D90E"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del w:id="173" w:author="Nate Bachmeier [AWS-SA]" w:date="2023-03-05T13:08:00Z">
        <w:r w:rsidDel="00F948E5">
          <w:delText>low-confidence</w:delText>
        </w:r>
      </w:del>
      <w:ins w:id="174" w:author="Nate Bachmeier [AWS-SA]" w:date="2023-03-05T13:08:00Z">
        <w:r w:rsidR="00F948E5">
          <w:t>low confidence</w:t>
        </w:r>
      </w:ins>
      <w:r>
        <w:t xml:space="preserve"> 25x3 position matrix. Carnegie Mellon’s team has addressed this </w:t>
      </w:r>
      <w:r>
        <w:lastRenderedPageBreak/>
        <w:t xml:space="preserve">situation with two purpose-built models for faces and hands.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175" w:name="_Toc128255062"/>
      <w:bookmarkStart w:id="176" w:name="_Toc128302248"/>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75"/>
      <w:bookmarkEnd w:id="176"/>
      <w:ins w:id="177" w:author="Nate Bachmeier [AWS-SA]" w:date="2023-03-05T13:19:00Z">
        <w:r w:rsidR="00F4459E">
          <w:rPr>
            <w:i/>
            <w:iCs w:val="0"/>
          </w:rPr>
          <w:t xml:space="preserve"> (Video: </w:t>
        </w:r>
        <w:r w:rsidR="00F4459E" w:rsidRPr="00F4459E">
          <w:rPr>
            <w:i/>
            <w:iCs w:val="0"/>
          </w:rPr>
          <w:t>-MOpSXQ5ZcU</w:t>
        </w:r>
        <w:r w:rsidR="00F4459E">
          <w:rPr>
            <w:i/>
            <w:iCs w:val="0"/>
          </w:rPr>
          <w:t>)</w:t>
        </w:r>
      </w:ins>
    </w:p>
    <w:p w14:paraId="4BA14E6E" w14:textId="6F05DD0C" w:rsidR="00A4437A" w:rsidRPr="00A4437A" w:rsidRDefault="00A4437A" w:rsidP="00B21582">
      <w:pPr>
        <w:ind w:firstLine="0"/>
      </w:pPr>
      <w:del w:id="178" w:author="Nate Bachmeier [AWS-SA]" w:date="2023-03-05T13:20:00Z">
        <w:r w:rsidRPr="00A4437A" w:rsidDel="00F4459E">
          <w:rPr>
            <w:noProof/>
          </w:rPr>
          <w:drawing>
            <wp:inline distT="0" distB="0" distL="0" distR="0" wp14:anchorId="0F76EBED" wp14:editId="477C89B6">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5"/>
                      <a:stretch>
                        <a:fillRect/>
                      </a:stretch>
                    </pic:blipFill>
                    <pic:spPr>
                      <a:xfrm>
                        <a:off x="0" y="0"/>
                        <a:ext cx="5330846" cy="3053276"/>
                      </a:xfrm>
                      <a:prstGeom prst="rect">
                        <a:avLst/>
                      </a:prstGeom>
                    </pic:spPr>
                  </pic:pic>
                </a:graphicData>
              </a:graphic>
            </wp:inline>
          </w:drawing>
        </w:r>
      </w:del>
      <w:ins w:id="179" w:author="Nate Bachmeier [AWS-SA]" w:date="2023-03-05T13:20:00Z">
        <w:r w:rsidR="00F4459E" w:rsidRPr="00F4459E">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ins>
    </w:p>
    <w:p w14:paraId="7B4BDEC6" w14:textId="0EC8A1E6" w:rsidR="00FD62B7" w:rsidRDefault="00FD62B7" w:rsidP="001B38B1">
      <w:r>
        <w:t xml:space="preserve">Requiring more information than simple skeletal movements was expected and called out during the literature review (see Chapter 2). The research project increased accuracy by adding object detection metadata to the frames.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w:t>
      </w:r>
      <w:r>
        <w:lastRenderedPageBreak/>
        <w:t>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80" w:name="_Toc128255063"/>
      <w:bookmarkStart w:id="181" w:name="_Toc128302249"/>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r>
        <w:rPr>
          <w:i/>
          <w:iCs w:val="0"/>
        </w:rPr>
        <w:t>Cello with l</w:t>
      </w:r>
      <w:r w:rsidRPr="00462221">
        <w:rPr>
          <w:i/>
          <w:iCs w:val="0"/>
        </w:rPr>
        <w:t>abel annotations</w:t>
      </w:r>
      <w:bookmarkEnd w:id="180"/>
      <w:bookmarkEnd w:id="181"/>
    </w:p>
    <w:p w14:paraId="41F7A6C2" w14:textId="41E7F268" w:rsidR="00A4437A" w:rsidRPr="00FD62B7" w:rsidRDefault="00A4437A" w:rsidP="00B21582">
      <w:pPr>
        <w:ind w:firstLine="0"/>
      </w:pPr>
      <w:del w:id="182" w:author="Nate Bachmeier [AWS-SA]" w:date="2023-03-05T13:27:00Z">
        <w:r w:rsidDel="00DE5599">
          <w:rPr>
            <w:noProof/>
          </w:rPr>
          <w:drawing>
            <wp:inline distT="0" distB="0" distL="0" distR="0" wp14:anchorId="74BFFBCD" wp14:editId="550074A2">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del>
      <w:ins w:id="183" w:author="Nate Bachmeier [AWS-SA]" w:date="2023-03-05T13:27:00Z">
        <w:r w:rsidR="00DE5599" w:rsidRPr="00DE5599">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6090"/>
                      </a:xfrm>
                      <a:prstGeom prst="rect">
                        <a:avLst/>
                      </a:prstGeom>
                    </pic:spPr>
                  </pic:pic>
                </a:graphicData>
              </a:graphic>
            </wp:inline>
          </w:drawing>
        </w:r>
      </w:ins>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.7 million compute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84" w:name="_Toc128254943"/>
      <w:r>
        <w:t>Evaluation of the Findings</w:t>
      </w:r>
      <w:bookmarkEnd w:id="184"/>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5F6C4948" w:rsidR="00BC12DE" w:rsidRDefault="00BC12DE" w:rsidP="009B2C56">
      <w:r>
        <w:t>These findings align with recent state-of-the-art publications and classical theory. For instance, Ballard &amp; Zhang (2021) states that primate vision relies on a hierarchical system of understanding and that system layers annotations to derive deeper insights. Likewise, this research found many indoor activities have a high similarity score. Das et al. (2016) enumerate</w:t>
      </w:r>
      <w:ins w:id="185" w:author="Nate Bachmeier [AWS-SA]" w:date="2023-03-05T13:28:00Z">
        <w:r w:rsidR="00DE5599">
          <w:t>d</w:t>
        </w:r>
      </w:ins>
      <w:r>
        <w:t xml:space="preserve"> challenges to HAR predictions within indoor environments. However, the authors only report that the datasets are not widely available. After completing this project, the limited availability is partially due to many categories being too similar.  For example, one sits in their chair to eat, watch tv, defecate,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A1FA764" w:rsidR="00BC12DE" w:rsidRPr="009D1A29" w:rsidRDefault="00BC12DE" w:rsidP="009946D3">
      <w:pPr>
        <w:pPrChange w:id="186" w:author="Nate Bachmeier [AWS-SA]" w:date="2023-03-05T13:28:00Z">
          <w:pPr>
            <w:ind w:firstLine="0"/>
          </w:pPr>
        </w:pPrChange>
      </w:pPr>
      <w:r>
        <w:lastRenderedPageBreak/>
        <w:t xml:space="preserve">In contrast, outdoor activities are more expressive and </w:t>
      </w:r>
      <w:r w:rsidR="00A4437A">
        <w:t xml:space="preserve">pronounced </w:t>
      </w:r>
      <w:r>
        <w:t>signatures (see Figure 3</w:t>
      </w:r>
      <w:ins w:id="187" w:author="Nate Bachmeier [AWS-SA]" w:date="2023-03-05T13:33:00Z">
        <w:r w:rsidR="00BA0CD6">
          <w:t>1</w:t>
        </w:r>
      </w:ins>
      <w:del w:id="188" w:author="Nate Bachmeier [AWS-SA]" w:date="2023-03-05T13:33:00Z">
        <w:r w:rsidDel="00BA0CD6">
          <w:delText>0</w:delText>
        </w:r>
      </w:del>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ins w:id="189" w:author="Nate Bachmeier [AWS-SA]" w:date="2023-03-05T13:34:00Z">
        <w:r w:rsidR="00BB265F">
          <w:rPr>
            <w:i/>
            <w:iCs/>
          </w:rPr>
          <w:t xml:space="preserve"> </w:t>
        </w:r>
        <w:r w:rsidR="00BB265F" w:rsidRPr="00BB265F">
          <w:rPr>
            <w:rPrChange w:id="190" w:author="Nate Bachmeier [AWS-SA]" w:date="2023-03-05T13:34:00Z">
              <w:rPr>
                <w:i/>
                <w:iCs/>
              </w:rPr>
            </w:rPrChange>
          </w:rPr>
          <w:t>(see</w:t>
        </w:r>
        <w:r w:rsidR="00BB265F">
          <w:t xml:space="preserve"> Figure 32)</w:t>
        </w:r>
      </w:ins>
      <w:r w:rsidR="00A4437A">
        <w:t xml:space="preserve">. Actors transitioning between distinct actions are surprisingly common within the dataset. </w:t>
      </w:r>
      <w:del w:id="191" w:author="Nate Bachmeier [AWS-SA]" w:date="2023-03-05T13:35:00Z">
        <w:r w:rsidR="00A4437A" w:rsidDel="00BB265F">
          <w:delText xml:space="preserve">This behavior logically makes sense as people set up, perform, and conclude action sequences. </w:delText>
        </w:r>
      </w:del>
      <w:del w:id="192" w:author="Nate Bachmeier [AWS-SA]" w:date="2023-03-05T13:34:00Z">
        <w:r w:rsidR="00A4437A" w:rsidDel="00BB265F">
          <w:delText>For instance,</w:delText>
        </w:r>
      </w:del>
      <w:del w:id="193" w:author="Nate Bachmeier [AWS-SA]" w:date="2023-03-05T13:30:00Z">
        <w:r w:rsidR="00A4437A" w:rsidDel="00BA0CD6">
          <w:delText xml:space="preserve"> seating activities generally end with the person standing up</w:delText>
        </w:r>
      </w:del>
      <w:del w:id="194" w:author="Nate Bachmeier [AWS-SA]" w:date="2023-03-05T13:34:00Z">
        <w:r w:rsidR="00A4437A" w:rsidDel="00BB265F">
          <w:delText>.</w:delText>
        </w:r>
      </w:del>
    </w:p>
    <w:p w14:paraId="6644BCC6" w14:textId="15D4E994" w:rsidR="00BC12DE" w:rsidRDefault="00BC12DE" w:rsidP="00B21582">
      <w:pPr>
        <w:pStyle w:val="Caption"/>
        <w:ind w:firstLine="0"/>
        <w:rPr>
          <w:ins w:id="195" w:author="Nate Bachmeier [AWS-SA]" w:date="2023-03-05T13:29:00Z"/>
          <w:i/>
          <w:iCs w:val="0"/>
        </w:rPr>
      </w:pPr>
      <w:bookmarkStart w:id="196" w:name="_Toc128255064"/>
      <w:bookmarkStart w:id="197"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ins w:id="198" w:author="Nate Bachmeier [AWS-SA]" w:date="2023-03-05T13:30:00Z">
        <w:r w:rsidR="00BA0CD6">
          <w:rPr>
            <w:i/>
            <w:iCs w:val="0"/>
          </w:rPr>
          <w:t>Setup</w:t>
        </w:r>
      </w:ins>
      <w:ins w:id="199" w:author="Nate Bachmeier [AWS-SA]" w:date="2023-03-05T13:29:00Z">
        <w:r w:rsidR="00BA0CD6">
          <w:rPr>
            <w:i/>
            <w:iCs w:val="0"/>
          </w:rPr>
          <w:t xml:space="preserve"> </w:t>
        </w:r>
      </w:ins>
      <w:r w:rsidRPr="00BC12DE">
        <w:rPr>
          <w:i/>
          <w:iCs w:val="0"/>
        </w:rPr>
        <w:t>(</w:t>
      </w:r>
      <w:ins w:id="200" w:author="Nate Bachmeier [AWS-SA]" w:date="2023-03-05T13:28:00Z">
        <w:r w:rsidR="00BA0CD6">
          <w:rPr>
            <w:i/>
            <w:iCs w:val="0"/>
          </w:rPr>
          <w:t xml:space="preserve">Video: </w:t>
        </w:r>
      </w:ins>
      <w:proofErr w:type="spellStart"/>
      <w:r w:rsidRPr="00BC12DE">
        <w:rPr>
          <w:i/>
          <w:iCs w:val="0"/>
        </w:rPr>
        <w:t>zVlBFLFkUNk</w:t>
      </w:r>
      <w:proofErr w:type="spellEnd"/>
      <w:r w:rsidRPr="00BC12DE">
        <w:rPr>
          <w:i/>
          <w:iCs w:val="0"/>
        </w:rPr>
        <w:t>)</w:t>
      </w:r>
      <w:bookmarkEnd w:id="196"/>
      <w:bookmarkEnd w:id="197"/>
    </w:p>
    <w:p w14:paraId="187B2FB6" w14:textId="1BBE91B5" w:rsidR="00BA0CD6" w:rsidRDefault="00BA0CD6" w:rsidP="00BA0CD6">
      <w:pPr>
        <w:ind w:firstLine="0"/>
        <w:rPr>
          <w:ins w:id="201" w:author="Nate Bachmeier [AWS-SA]" w:date="2023-03-05T13:35:00Z"/>
        </w:rPr>
      </w:pPr>
      <w:ins w:id="202" w:author="Nate Bachmeier [AWS-SA]" w:date="2023-03-05T13:29:00Z">
        <w:r w:rsidRPr="00BA0CD6">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03780"/>
                      </a:xfrm>
                      <a:prstGeom prst="rect">
                        <a:avLst/>
                      </a:prstGeom>
                    </pic:spPr>
                  </pic:pic>
                </a:graphicData>
              </a:graphic>
            </wp:inline>
          </w:drawing>
        </w:r>
      </w:ins>
    </w:p>
    <w:p w14:paraId="78E89714" w14:textId="5C179E98" w:rsidR="00BB265F" w:rsidRDefault="00BB265F" w:rsidP="00934C9B">
      <w:pPr>
        <w:rPr>
          <w:ins w:id="203" w:author="Nate Bachmeier [AWS-SA]" w:date="2023-03-05T13:34:00Z"/>
        </w:rPr>
        <w:pPrChange w:id="204" w:author="Nate Bachmeier [AWS-SA]" w:date="2023-03-05T14:03:00Z">
          <w:pPr>
            <w:ind w:firstLine="0"/>
          </w:pPr>
        </w:pPrChange>
      </w:pPr>
      <w:ins w:id="205" w:author="Nate Bachmeier [AWS-SA]" w:date="2023-03-05T13:35:00Z">
        <w:r>
          <w:t xml:space="preserve">This </w:t>
        </w:r>
      </w:ins>
      <w:ins w:id="206" w:author="Nate Bachmeier [AWS-SA]" w:date="2023-03-05T13:37:00Z">
        <w:r>
          <w:t>activity</w:t>
        </w:r>
      </w:ins>
      <w:ins w:id="207" w:author="Nate Bachmeier [AWS-SA]" w:date="2023-03-05T13:35:00Z">
        <w:r>
          <w:t xml:space="preserve"> logically makes sense as people set up, perform, and conclude action sequences. </w:t>
        </w:r>
        <w:r>
          <w:t xml:space="preserve">It also </w:t>
        </w:r>
      </w:ins>
      <w:ins w:id="208" w:author="Nate Bachmeier [AWS-SA]" w:date="2023-03-05T13:43:00Z">
        <w:r w:rsidR="00934C9B">
          <w:t xml:space="preserve">suggests </w:t>
        </w:r>
      </w:ins>
      <w:ins w:id="209" w:author="Nate Bachmeier [AWS-SA]" w:date="2023-03-05T13:37:00Z">
        <w:r>
          <w:t xml:space="preserve">that </w:t>
        </w:r>
      </w:ins>
      <w:ins w:id="210" w:author="Nate Bachmeier [AWS-SA]" w:date="2023-03-05T13:42:00Z">
        <w:r w:rsidR="00934C9B">
          <w:t xml:space="preserve">several </w:t>
        </w:r>
      </w:ins>
      <w:ins w:id="211" w:author="Nate Bachmeier [AWS-SA]" w:date="2023-03-05T13:37:00Z">
        <w:r>
          <w:t xml:space="preserve">actions </w:t>
        </w:r>
      </w:ins>
      <w:ins w:id="212" w:author="Nate Bachmeier [AWS-SA]" w:date="2023-03-05T13:42:00Z">
        <w:r w:rsidR="00934C9B">
          <w:t xml:space="preserve">are classifiable through </w:t>
        </w:r>
      </w:ins>
      <w:ins w:id="213" w:author="Nate Bachmeier [AWS-SA]" w:date="2023-03-05T13:38:00Z">
        <w:r>
          <w:t xml:space="preserve">composite </w:t>
        </w:r>
      </w:ins>
      <w:ins w:id="214" w:author="Nate Bachmeier [AWS-SA]" w:date="2023-03-05T13:42:00Z">
        <w:r w:rsidR="00934C9B">
          <w:t xml:space="preserve">action </w:t>
        </w:r>
      </w:ins>
      <w:ins w:id="215" w:author="Nate Bachmeier [AWS-SA]" w:date="2023-03-05T13:43:00Z">
        <w:r w:rsidR="00934C9B">
          <w:t>classification models</w:t>
        </w:r>
      </w:ins>
      <w:ins w:id="216" w:author="Nate Bachmeier [AWS-SA]" w:date="2023-03-05T13:38:00Z">
        <w:r>
          <w:t xml:space="preserve">. </w:t>
        </w:r>
      </w:ins>
      <w:proofErr w:type="spellStart"/>
      <w:ins w:id="217" w:author="Nate Bachmeier [AWS-SA]" w:date="2023-03-05T13:56:00Z">
        <w:r w:rsidR="00934C9B">
          <w:t>Amerineni</w:t>
        </w:r>
        <w:proofErr w:type="spellEnd"/>
        <w:r w:rsidR="00934C9B">
          <w:t xml:space="preserve"> et al. (2021) </w:t>
        </w:r>
      </w:ins>
      <w:ins w:id="218" w:author="Nate Bachmeier [AWS-SA]" w:date="2023-03-05T13:57:00Z">
        <w:r w:rsidR="00934C9B">
          <w:t xml:space="preserve">recommended a similar mechanism that utilizes seven classification models to score 18 </w:t>
        </w:r>
      </w:ins>
      <w:ins w:id="219" w:author="Nate Bachmeier [AWS-SA]" w:date="2023-03-05T13:58:00Z">
        <w:r w:rsidR="00934C9B">
          <w:t xml:space="preserve">punches and 24 kicks. </w:t>
        </w:r>
      </w:ins>
      <w:ins w:id="220" w:author="Nate Bachmeier [AWS-SA]" w:date="2023-03-05T14:02:00Z">
        <w:r w:rsidR="00934C9B">
          <w:t>While th</w:t>
        </w:r>
      </w:ins>
      <w:ins w:id="221" w:author="Nate Bachmeier [AWS-SA]" w:date="2023-03-05T14:03:00Z">
        <w:r w:rsidR="00934C9B">
          <w:t>is approach has an intuitive aspect, it’s</w:t>
        </w:r>
      </w:ins>
      <w:ins w:id="222" w:author="Nate Bachmeier [AWS-SA]" w:date="2023-03-05T13:57:00Z">
        <w:r w:rsidR="00934C9B">
          <w:t xml:space="preserve"> </w:t>
        </w:r>
      </w:ins>
      <w:ins w:id="223" w:author="Nate Bachmeier [AWS-SA]" w:date="2023-03-05T14:03:00Z">
        <w:r w:rsidR="00934C9B">
          <w:t xml:space="preserve">not the default solution. For instance, </w:t>
        </w:r>
      </w:ins>
      <w:ins w:id="224" w:author="Nate Bachmeier [AWS-SA]" w:date="2023-03-05T13:59:00Z">
        <w:r w:rsidR="00934C9B">
          <w:t xml:space="preserve">Anderson et al. (2022) </w:t>
        </w:r>
      </w:ins>
      <w:ins w:id="225" w:author="Nate Bachmeier [AWS-SA]" w:date="2023-03-05T14:03:00Z">
        <w:r w:rsidR="00934C9B">
          <w:t xml:space="preserve">and </w:t>
        </w:r>
      </w:ins>
      <w:ins w:id="226" w:author="Nate Bachmeier [AWS-SA]" w:date="2023-03-05T13:45:00Z">
        <w:r w:rsidR="00934C9B">
          <w:t>Friedman et al. (2023)</w:t>
        </w:r>
      </w:ins>
      <w:ins w:id="227" w:author="Nate Bachmeier [AWS-SA]" w:date="2023-03-05T14:04:00Z">
        <w:r w:rsidR="00934C9B">
          <w:t xml:space="preserve"> recently chose to constrain the action space and focus on purpose-built solutions. </w:t>
        </w:r>
      </w:ins>
      <w:ins w:id="228" w:author="Nate Bachmeier [AWS-SA]" w:date="2023-03-05T14:05:00Z">
        <w:r w:rsidR="00934C9B">
          <w:t xml:space="preserve">Both research groups identify </w:t>
        </w:r>
      </w:ins>
      <w:ins w:id="229" w:author="Nate Bachmeier [AWS-SA]" w:date="2023-03-05T14:06:00Z">
        <w:r w:rsidR="00934C9B">
          <w:t xml:space="preserve">design </w:t>
        </w:r>
      </w:ins>
      <w:ins w:id="230" w:author="Nate Bachmeier [AWS-SA]" w:date="2023-03-05T14:05:00Z">
        <w:r w:rsidR="00934C9B">
          <w:t>simplicity</w:t>
        </w:r>
      </w:ins>
      <w:ins w:id="231" w:author="Nate Bachmeier [AWS-SA]" w:date="2023-03-05T14:07:00Z">
        <w:r w:rsidR="00934C9B">
          <w:t xml:space="preserve">, data limitations, and </w:t>
        </w:r>
      </w:ins>
      <w:ins w:id="232" w:author="Nate Bachmeier [AWS-SA]" w:date="2023-03-05T14:08:00Z">
        <w:r w:rsidR="00934C9B">
          <w:t xml:space="preserve">the </w:t>
        </w:r>
      </w:ins>
      <w:ins w:id="233" w:author="Nate Bachmeier [AWS-SA]" w:date="2023-03-05T14:07:00Z">
        <w:r w:rsidR="00934C9B">
          <w:t>commercial bene</w:t>
        </w:r>
      </w:ins>
      <w:ins w:id="234" w:author="Nate Bachmeier [AWS-SA]" w:date="2023-03-05T14:08:00Z">
        <w:r w:rsidR="00934C9B">
          <w:t>fits of purpose-built algorithms.</w:t>
        </w:r>
      </w:ins>
    </w:p>
    <w:p w14:paraId="42092146" w14:textId="3F69E2C4" w:rsidR="00BB265F" w:rsidRDefault="00BB265F" w:rsidP="00BB265F">
      <w:pPr>
        <w:pStyle w:val="Caption"/>
        <w:ind w:firstLine="0"/>
        <w:rPr>
          <w:ins w:id="235" w:author="Nate Bachmeier [AWS-SA]" w:date="2023-03-05T13:35:00Z"/>
          <w:i/>
          <w:iCs w:val="0"/>
        </w:rPr>
      </w:pPr>
      <w:ins w:id="236" w:author="Nate Bachmeier [AWS-SA]" w:date="2023-03-05T13:34:00Z">
        <w:r w:rsidRPr="00BB265F">
          <w:rPr>
            <w:b/>
            <w:bCs/>
            <w:rPrChange w:id="237" w:author="Nate Bachmeier [AWS-SA]" w:date="2023-03-05T13:35:00Z">
              <w:rPr/>
            </w:rPrChange>
          </w:rPr>
          <w:lastRenderedPageBreak/>
          <w:t xml:space="preserve">Figure </w:t>
        </w:r>
        <w:r w:rsidRPr="00BB265F">
          <w:rPr>
            <w:b/>
            <w:bCs/>
            <w:rPrChange w:id="238" w:author="Nate Bachmeier [AWS-SA]" w:date="2023-03-05T13:35:00Z">
              <w:rPr/>
            </w:rPrChange>
          </w:rPr>
          <w:fldChar w:fldCharType="begin"/>
        </w:r>
        <w:r w:rsidRPr="00BB265F">
          <w:rPr>
            <w:b/>
            <w:bCs/>
            <w:rPrChange w:id="239" w:author="Nate Bachmeier [AWS-SA]" w:date="2023-03-05T13:35:00Z">
              <w:rPr/>
            </w:rPrChange>
          </w:rPr>
          <w:instrText xml:space="preserve"> SEQ Figure \* ARABIC </w:instrText>
        </w:r>
      </w:ins>
      <w:r w:rsidRPr="00BB265F">
        <w:rPr>
          <w:b/>
          <w:bCs/>
          <w:rPrChange w:id="240" w:author="Nate Bachmeier [AWS-SA]" w:date="2023-03-05T13:35:00Z">
            <w:rPr/>
          </w:rPrChange>
        </w:rPr>
        <w:fldChar w:fldCharType="separate"/>
      </w:r>
      <w:ins w:id="241" w:author="Nate Bachmeier [AWS-SA]" w:date="2023-03-05T13:34:00Z">
        <w:r w:rsidRPr="00BB265F">
          <w:rPr>
            <w:b/>
            <w:bCs/>
            <w:noProof/>
            <w:rPrChange w:id="242" w:author="Nate Bachmeier [AWS-SA]" w:date="2023-03-05T13:35:00Z">
              <w:rPr>
                <w:noProof/>
              </w:rPr>
            </w:rPrChange>
          </w:rPr>
          <w:t>32</w:t>
        </w:r>
        <w:r w:rsidRPr="00BB265F">
          <w:rPr>
            <w:b/>
            <w:bCs/>
            <w:rPrChange w:id="243" w:author="Nate Bachmeier [AWS-SA]" w:date="2023-03-05T13:35:00Z">
              <w:rPr/>
            </w:rPrChange>
          </w:rPr>
          <w:fldChar w:fldCharType="end"/>
        </w:r>
      </w:ins>
      <w:ins w:id="244" w:author="Nate Bachmeier [AWS-SA]" w:date="2023-03-05T13:35:00Z">
        <w:r>
          <w:rPr>
            <w:i/>
            <w:iCs w:val="0"/>
          </w:rPr>
          <w:br/>
          <w:t xml:space="preserve">Javelin Throwing Action (Video: </w:t>
        </w:r>
        <w:proofErr w:type="spellStart"/>
        <w:r>
          <w:rPr>
            <w:i/>
            <w:iCs w:val="0"/>
          </w:rPr>
          <w:t>zVlBFLFkUNk</w:t>
        </w:r>
        <w:proofErr w:type="spellEnd"/>
        <w:r>
          <w:rPr>
            <w:i/>
            <w:iCs w:val="0"/>
          </w:rPr>
          <w:t>)</w:t>
        </w:r>
      </w:ins>
    </w:p>
    <w:p w14:paraId="5C2D56DD" w14:textId="295C644C" w:rsidR="00BB265F" w:rsidRPr="00BB265F" w:rsidDel="00BB265F" w:rsidRDefault="00BB265F" w:rsidP="00BB265F">
      <w:pPr>
        <w:ind w:firstLine="0"/>
        <w:rPr>
          <w:del w:id="245" w:author="Nate Bachmeier [AWS-SA]" w:date="2023-03-05T13:35:00Z"/>
          <w:rPrChange w:id="246" w:author="Nate Bachmeier [AWS-SA]" w:date="2023-03-05T13:35:00Z">
            <w:rPr>
              <w:del w:id="247" w:author="Nate Bachmeier [AWS-SA]" w:date="2023-03-05T13:35:00Z"/>
              <w:i/>
              <w:iCs w:val="0"/>
            </w:rPr>
          </w:rPrChange>
        </w:rPr>
        <w:pPrChange w:id="248" w:author="Nate Bachmeier [AWS-SA]" w:date="2023-03-05T13:35:00Z">
          <w:pPr>
            <w:pStyle w:val="Caption"/>
            <w:ind w:firstLine="0"/>
          </w:pPr>
        </w:pPrChange>
      </w:pPr>
      <w:ins w:id="249" w:author="Nate Bachmeier [AWS-SA]" w:date="2023-03-05T13:35:00Z">
        <w:r w:rsidRPr="00BB265F">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8860"/>
                      </a:xfrm>
                      <a:prstGeom prst="rect">
                        <a:avLst/>
                      </a:prstGeom>
                    </pic:spPr>
                  </pic:pic>
                </a:graphicData>
              </a:graphic>
            </wp:inline>
          </w:drawing>
        </w:r>
      </w:ins>
    </w:p>
    <w:p w14:paraId="4A3D2D3D" w14:textId="52B17550" w:rsidR="00BC12DE" w:rsidRDefault="00BC12DE" w:rsidP="00BB265F">
      <w:pPr>
        <w:ind w:firstLine="0"/>
      </w:pPr>
      <w:del w:id="250" w:author="Nate Bachmeier [AWS-SA]" w:date="2023-03-05T13:35:00Z">
        <w:r w:rsidRPr="00BC12DE" w:rsidDel="00BB265F">
          <w:rPr>
            <w:noProof/>
          </w:rPr>
          <w:drawing>
            <wp:inline distT="0" distB="0" distL="0" distR="0" wp14:anchorId="522DDA08" wp14:editId="7CEE62F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53615"/>
                      </a:xfrm>
                      <a:prstGeom prst="rect">
                        <a:avLst/>
                      </a:prstGeom>
                    </pic:spPr>
                  </pic:pic>
                </a:graphicData>
              </a:graphic>
            </wp:inline>
          </w:drawing>
        </w:r>
      </w:del>
    </w:p>
    <w:p w14:paraId="68A2A174" w14:textId="49BE7D46" w:rsidR="006C7178" w:rsidRDefault="006C7178" w:rsidP="006C7178">
      <w:pPr>
        <w:pStyle w:val="Heading2"/>
        <w:ind w:firstLine="0"/>
      </w:pPr>
      <w:bookmarkStart w:id="251" w:name="_Toc128254944"/>
      <w:r>
        <w:t>Summary</w:t>
      </w:r>
      <w:bookmarkEnd w:id="25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Realizing this outcome is possible through a hierarchical action space with root behaviors like seating, standing, and running. Object detection and image annotation can provide sufficient information to derive child activities like playing soccer versus basketball. The taxonomy could derive and expand to an arbitrary depth through additional levels of annotations. For instance, playing professional soccer versus children’s soccer depends on the players’ age and venue.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52" w:name="_Toc128254945"/>
      <w:r>
        <w:lastRenderedPageBreak/>
        <w:t>Chapter 5: Implications, Recommendations, and Conclusions</w:t>
      </w:r>
      <w:bookmarkEnd w:id="252"/>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53" w:name="_Toc51929242"/>
      <w:bookmarkStart w:id="254" w:name="_Toc128254946"/>
      <w:r>
        <w:t>Implications</w:t>
      </w:r>
      <w:bookmarkEnd w:id="253"/>
      <w:bookmarkEnd w:id="254"/>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5940F213" w:rsidR="005B6535" w:rsidRPr="00B21582" w:rsidRDefault="005B6535" w:rsidP="00B21582">
      <w:pPr>
        <w:pStyle w:val="Caption"/>
        <w:ind w:firstLine="0"/>
        <w:rPr>
          <w:b/>
          <w:bCs/>
        </w:rPr>
      </w:pPr>
      <w:bookmarkStart w:id="255" w:name="_Toc128255065"/>
      <w:bookmarkStart w:id="256"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ins w:id="257" w:author="Nate Bachmeier [AWS-SA]" w:date="2023-03-05T13:34:00Z">
        <w:r w:rsidR="00BB265F">
          <w:rPr>
            <w:b/>
            <w:bCs/>
            <w:noProof/>
          </w:rPr>
          <w:t>33</w:t>
        </w:r>
      </w:ins>
      <w:del w:id="258" w:author="Nate Bachmeier [AWS-SA]" w:date="2023-03-05T13:34:00Z">
        <w:r w:rsidR="00720D2E" w:rsidDel="00BB265F">
          <w:rPr>
            <w:b/>
            <w:bCs/>
            <w:noProof/>
          </w:rPr>
          <w:delText>32</w:delText>
        </w:r>
      </w:del>
      <w:bookmarkEnd w:id="255"/>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256"/>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6C3B70D9" w:rsidR="0033517C" w:rsidRPr="00B21582" w:rsidRDefault="0033517C" w:rsidP="0033517C">
      <w:pPr>
        <w:pStyle w:val="Caption"/>
        <w:ind w:firstLine="0"/>
        <w:rPr>
          <w:b/>
          <w:bCs/>
        </w:rPr>
      </w:pPr>
      <w:bookmarkStart w:id="259" w:name="_Toc128255066"/>
      <w:bookmarkStart w:id="260"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ins w:id="261" w:author="Nate Bachmeier [AWS-SA]" w:date="2023-03-05T13:34:00Z">
        <w:r w:rsidR="00BB265F">
          <w:rPr>
            <w:b/>
            <w:bCs/>
            <w:noProof/>
          </w:rPr>
          <w:t>34</w:t>
        </w:r>
      </w:ins>
      <w:del w:id="262" w:author="Nate Bachmeier [AWS-SA]" w:date="2023-03-05T13:34:00Z">
        <w:r w:rsidR="00720D2E" w:rsidDel="00BB265F">
          <w:rPr>
            <w:b/>
            <w:bCs/>
            <w:noProof/>
          </w:rPr>
          <w:delText>33</w:delText>
        </w:r>
      </w:del>
      <w:bookmarkEnd w:id="259"/>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260"/>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3"/>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263" w:name="_Toc222132559"/>
      <w:bookmarkStart w:id="264" w:name="_Toc251424093"/>
      <w:bookmarkStart w:id="265" w:name="_Toc464831679"/>
      <w:bookmarkStart w:id="266" w:name="_Toc465328411"/>
      <w:bookmarkStart w:id="267" w:name="_Toc51929243"/>
      <w:bookmarkStart w:id="268" w:name="_Toc128254947"/>
      <w:r>
        <w:t>Recommendations</w:t>
      </w:r>
      <w:bookmarkEnd w:id="263"/>
      <w:bookmarkEnd w:id="264"/>
      <w:r>
        <w:t xml:space="preserve"> for </w:t>
      </w:r>
      <w:bookmarkEnd w:id="265"/>
      <w:bookmarkEnd w:id="266"/>
      <w:r>
        <w:t>Practice</w:t>
      </w:r>
      <w:bookmarkEnd w:id="267"/>
      <w:bookmarkEnd w:id="268"/>
    </w:p>
    <w:p w14:paraId="1A1A24D1" w14:textId="40305E51" w:rsidR="005D1C4A" w:rsidRPr="005D1C4A" w:rsidRDefault="005D1C4A" w:rsidP="00B21582">
      <w:r>
        <w:t xml:space="preserve">This dissertation examines human activity recognition within indoor settings for elderly and special needs care.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269" w:name="_Toc464831680"/>
      <w:bookmarkStart w:id="270" w:name="_Toc465328412"/>
      <w:bookmarkStart w:id="271" w:name="_Toc51929244"/>
      <w:bookmarkStart w:id="272" w:name="_Toc128254948"/>
      <w:r>
        <w:t>Recommendations for Future Research</w:t>
      </w:r>
      <w:bookmarkEnd w:id="269"/>
      <w:bookmarkEnd w:id="270"/>
      <w:bookmarkEnd w:id="271"/>
      <w:bookmarkEnd w:id="272"/>
      <w:r>
        <w:t xml:space="preserve"> </w:t>
      </w:r>
    </w:p>
    <w:p w14:paraId="6FB90D89" w14:textId="532EEF05" w:rsidR="005A2FEA" w:rsidRDefault="00720D2E" w:rsidP="005A2FEA">
      <w:r>
        <w:t>Before transforming this research project into a commercial success,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7FAB58BE" w:rsidR="00720D2E" w:rsidRPr="00B21582" w:rsidRDefault="00720D2E" w:rsidP="00B21582">
      <w:pPr>
        <w:pStyle w:val="Caption"/>
        <w:ind w:firstLine="0"/>
        <w:rPr>
          <w:b/>
          <w:bCs/>
          <w:i/>
        </w:rPr>
      </w:pPr>
      <w:bookmarkStart w:id="273"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ins w:id="274" w:author="Nate Bachmeier [AWS-SA]" w:date="2023-03-05T13:34:00Z">
        <w:r w:rsidR="00BB265F">
          <w:rPr>
            <w:b/>
            <w:bCs/>
            <w:noProof/>
          </w:rPr>
          <w:t>35</w:t>
        </w:r>
      </w:ins>
      <w:del w:id="275" w:author="Nate Bachmeier [AWS-SA]" w:date="2023-03-05T13:34:00Z">
        <w:r w:rsidRPr="00B21582" w:rsidDel="00BB265F">
          <w:rPr>
            <w:b/>
            <w:bCs/>
            <w:noProof/>
          </w:rPr>
          <w:delText>34</w:delText>
        </w:r>
      </w:del>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2370"/>
                    </a:xfrm>
                    <a:prstGeom prst="rect">
                      <a:avLst/>
                    </a:prstGeom>
                  </pic:spPr>
                </pic:pic>
              </a:graphicData>
            </a:graphic>
          </wp:inline>
        </w:drawing>
      </w:r>
      <w:bookmarkEnd w:id="273"/>
    </w:p>
    <w:p w14:paraId="163F550E" w14:textId="77777777" w:rsidR="006514D0" w:rsidRDefault="006514D0" w:rsidP="00B21582">
      <w:pPr>
        <w:pStyle w:val="Heading2"/>
        <w:ind w:firstLine="0"/>
      </w:pPr>
      <w:bookmarkStart w:id="276" w:name="_Toc222132560"/>
      <w:bookmarkStart w:id="277" w:name="_Toc251424094"/>
      <w:bookmarkStart w:id="278" w:name="_Toc464831681"/>
      <w:bookmarkStart w:id="279" w:name="_Toc465328413"/>
      <w:bookmarkStart w:id="280" w:name="_Toc51929245"/>
      <w:bookmarkStart w:id="281" w:name="_Toc128254949"/>
      <w:r>
        <w:lastRenderedPageBreak/>
        <w:t>Conclusions</w:t>
      </w:r>
      <w:bookmarkEnd w:id="276"/>
      <w:bookmarkEnd w:id="277"/>
      <w:bookmarkEnd w:id="278"/>
      <w:bookmarkEnd w:id="279"/>
      <w:bookmarkEnd w:id="280"/>
      <w:bookmarkEnd w:id="281"/>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46C65728" w14:textId="2237041F" w:rsidR="00E16572" w:rsidRDefault="00E16572" w:rsidP="00E16572">
      <w:pPr>
        <w:pStyle w:val="Heading1"/>
      </w:pPr>
      <w:bookmarkStart w:id="282" w:name="_Toc128254950"/>
      <w:r>
        <w:lastRenderedPageBreak/>
        <w:t>Appendix</w:t>
      </w:r>
      <w:bookmarkEnd w:id="282"/>
    </w:p>
    <w:p w14:paraId="156527FB" w14:textId="39EF54CC" w:rsidR="008555BA" w:rsidRDefault="008555BA" w:rsidP="00B21582">
      <w:pPr>
        <w:pStyle w:val="Heading2"/>
        <w:ind w:firstLine="0"/>
      </w:pPr>
      <w:bookmarkStart w:id="283" w:name="_Toc128254951"/>
      <w:r>
        <w:t>Appendix 1: Categories</w:t>
      </w:r>
      <w:bookmarkEnd w:id="283"/>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284" w:name="_Toc464831651" w:displacedByCustomXml="next"/>
    <w:bookmarkEnd w:id="284" w:displacedByCustomXml="next"/>
    <w:bookmarkStart w:id="285" w:name="_Toc465328388" w:displacedByCustomXml="next"/>
    <w:bookmarkEnd w:id="285"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286" w:name="_Toc128254952"/>
          <w:r w:rsidRPr="00FE3EEF">
            <w:rPr>
              <w:b w:val="0"/>
              <w:bCs w:val="0"/>
            </w:rPr>
            <w:lastRenderedPageBreak/>
            <w:t>References</w:t>
          </w:r>
          <w:bookmarkEnd w:id="286"/>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287" w:name="_Toc231285448" w:displacedByCustomXml="prev"/>
    <w:bookmarkEnd w:id="287"/>
    <w:p w14:paraId="765F17F1" w14:textId="77777777" w:rsidR="00887A22" w:rsidRPr="00887A22" w:rsidRDefault="00887A22" w:rsidP="00DA5CF7"/>
    <w:sectPr w:rsidR="00887A22" w:rsidRPr="00887A22" w:rsidSect="00887A22">
      <w:headerReference w:type="default" r:id="rId65"/>
      <w:footerReference w:type="default" r:id="rId66"/>
      <w:headerReference w:type="first" r:id="rId67"/>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F2FF1" w14:textId="77777777" w:rsidR="00F34D38" w:rsidRDefault="00F34D38" w:rsidP="00DA5CF7">
      <w:r>
        <w:separator/>
      </w:r>
    </w:p>
  </w:endnote>
  <w:endnote w:type="continuationSeparator" w:id="0">
    <w:p w14:paraId="07C18E20" w14:textId="77777777" w:rsidR="00F34D38" w:rsidRDefault="00F34D38" w:rsidP="00DA5CF7">
      <w:r>
        <w:continuationSeparator/>
      </w:r>
    </w:p>
  </w:endnote>
  <w:endnote w:type="continuationNotice" w:id="1">
    <w:p w14:paraId="7A96CB36" w14:textId="77777777" w:rsidR="00F34D38" w:rsidRDefault="00F34D38"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12262" w14:textId="77777777" w:rsidR="00F34D38" w:rsidRDefault="00F34D38" w:rsidP="00DA5CF7">
      <w:r>
        <w:separator/>
      </w:r>
    </w:p>
  </w:footnote>
  <w:footnote w:type="continuationSeparator" w:id="0">
    <w:p w14:paraId="4B4ADD7C" w14:textId="77777777" w:rsidR="00F34D38" w:rsidRDefault="00F34D38" w:rsidP="00DA5CF7">
      <w:r>
        <w:continuationSeparator/>
      </w:r>
    </w:p>
  </w:footnote>
  <w:footnote w:type="continuationNotice" w:id="1">
    <w:p w14:paraId="67E97999" w14:textId="77777777" w:rsidR="00F34D38" w:rsidRDefault="00F34D38"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0FAKS+wv8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B76AD"/>
    <w:rsid w:val="005C1BA0"/>
    <w:rsid w:val="005C57F6"/>
    <w:rsid w:val="005C7D86"/>
    <w:rsid w:val="005D1C4A"/>
    <w:rsid w:val="005D1D3E"/>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D3"/>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033C1"/>
    <w:rsid w:val="00B10F15"/>
    <w:rsid w:val="00B157DA"/>
    <w:rsid w:val="00B15984"/>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E5599"/>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diagramData" Target="diagrams/data3.xml"/><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image" Target="media/image31.png"/><Relationship Id="rId67" Type="http://schemas.openxmlformats.org/officeDocument/2006/relationships/header" Target="header3.xm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diagramQuickStyle" Target="diagrams/quickStyle2.xml"/><Relationship Id="rId34" Type="http://schemas.microsoft.com/office/2007/relationships/diagramDrawing" Target="diagrams/drawing1.xml"/><Relationship Id="rId50" Type="http://schemas.openxmlformats.org/officeDocument/2006/relationships/diagramColors" Target="diagrams/colors3.xml"/><Relationship Id="rId5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77</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78</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79</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80</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81</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82</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83</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84</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85</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86</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87</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88</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89</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90</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91</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92</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93</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96</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98</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71</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72</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100</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101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102</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75</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74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76</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20F8FD7-A906-44FD-84BF-12C15A8CA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2569</TotalTime>
  <Pages>145</Pages>
  <Words>31105</Words>
  <Characters>177302</Characters>
  <Application>Microsoft Office Word</Application>
  <DocSecurity>0</DocSecurity>
  <Lines>1477</Lines>
  <Paragraphs>415</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207992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107</cp:revision>
  <dcterms:created xsi:type="dcterms:W3CDTF">2022-11-06T13:55:00Z</dcterms:created>
  <dcterms:modified xsi:type="dcterms:W3CDTF">2023-03-05T19:08:00Z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