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000000">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000000">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000000">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000000">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000000">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000000">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000000">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000000">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000000">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000000">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000000">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000000">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000000">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000000">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000000">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000000">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000000">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000000">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000000">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000000">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000000">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000000">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000000">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000000">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000000">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000000">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000000">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000000">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000000">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000000">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000000">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000000">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000000">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000000">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000000">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000000">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000000">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000000">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000000">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000000">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000000">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000000">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000000">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000000">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000000">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000000">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34C1BC8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1970480"/>
      <w:r>
        <w:t>Statement of the Problem</w:t>
      </w:r>
      <w:bookmarkEnd w:id="4"/>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1970481"/>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1970482"/>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9"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0" w:name="_Toc131970483"/>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1970484"/>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1970485"/>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1970486"/>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1970487"/>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1970488"/>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17" w:name="_Toc131970489"/>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1970490"/>
      <w:r>
        <w:t>What is the role of data mining</w:t>
      </w:r>
      <w:bookmarkEnd w:id="20"/>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1970491"/>
      <w:r>
        <w:lastRenderedPageBreak/>
        <w:t>What exactly is artificial intelligence</w:t>
      </w:r>
      <w:bookmarkEnd w:id="21"/>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1970492"/>
      <w:r>
        <w:t>How does computer vision work</w:t>
      </w:r>
      <w:bookmarkEnd w:id="22"/>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1970493"/>
      <w:r>
        <w:lastRenderedPageBreak/>
        <w:t>What’s the role of Markov chains</w:t>
      </w:r>
      <w:bookmarkEnd w:id="23"/>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419402" w:rsidR="008A7C72" w:rsidRPr="008A7C72" w:rsidRDefault="008A7C72" w:rsidP="009A4BD4">
      <w:pPr>
        <w:ind w:firstLine="0"/>
      </w:pPr>
      <w:bookmarkStart w:id="24" w:name="_Toc128255034"/>
      <w:bookmarkStart w:id="2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24"/>
      <w:bookmarkEnd w:id="25"/>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6251027A" w:rsidR="00E72F1F" w:rsidRPr="009A4BD4" w:rsidRDefault="006D08A6" w:rsidP="009A4BD4">
      <w:pPr>
        <w:ind w:firstLine="0"/>
        <w:rPr>
          <w:i/>
        </w:rPr>
      </w:pPr>
      <w:bookmarkStart w:id="26" w:name="_Toc128255035"/>
      <w:bookmarkStart w:id="2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C726B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6"/>
      <w:bookmarkEnd w:id="27"/>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5F691FD4" w:rsidR="00E72F1F" w:rsidRDefault="006D08A6" w:rsidP="009A4BD4">
      <w:pPr>
        <w:ind w:firstLine="0"/>
        <w:rPr>
          <w:i/>
          <w:iCs/>
        </w:rPr>
      </w:pPr>
      <w:bookmarkStart w:id="28" w:name="_Toc128255036"/>
      <w:bookmarkStart w:id="2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3</w:t>
      </w:r>
      <w:r w:rsidRPr="00310DC2">
        <w:rPr>
          <w:b/>
          <w:bCs/>
          <w:noProof/>
        </w:rPr>
        <w:fldChar w:fldCharType="end"/>
      </w:r>
      <w:r w:rsidR="00AD3A74">
        <w:br/>
      </w:r>
      <w:r w:rsidRPr="009A4BD4">
        <w:rPr>
          <w:i/>
          <w:iCs/>
        </w:rPr>
        <w:t>3 GANN Architecture (de Waal &amp; du Toit, 2011, p. 399)</w:t>
      </w:r>
      <w:bookmarkEnd w:id="28"/>
      <w:bookmarkEnd w:id="29"/>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27A896DA" w:rsidR="00E72F1F" w:rsidRDefault="006D08A6" w:rsidP="009A4BD4">
      <w:pPr>
        <w:pStyle w:val="Caption"/>
        <w:ind w:firstLine="0"/>
      </w:pPr>
      <w:bookmarkStart w:id="30" w:name="_Toc128255037"/>
      <w:bookmarkStart w:id="3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0"/>
      <w:bookmarkEnd w:id="3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2" w:name="_Toc131970494"/>
      <w:r>
        <w:lastRenderedPageBreak/>
        <w:t>How are neural networks evolving</w:t>
      </w:r>
      <w:bookmarkEnd w:id="32"/>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3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101C75" w:rsidR="00981175" w:rsidRPr="00F8617E" w:rsidRDefault="00981175" w:rsidP="00F8617E">
      <w:pPr>
        <w:pStyle w:val="Caption"/>
        <w:ind w:firstLine="0"/>
        <w:rPr>
          <w:i/>
          <w:iCs w:val="0"/>
        </w:rPr>
      </w:pPr>
      <w:bookmarkStart w:id="34" w:name="_Toc128255038"/>
      <w:bookmarkStart w:id="3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5</w:t>
      </w:r>
      <w:r w:rsidRPr="00310DC2">
        <w:rPr>
          <w:b/>
          <w:bCs/>
          <w:noProof/>
        </w:rPr>
        <w:fldChar w:fldCharType="end"/>
      </w:r>
      <w:r>
        <w:br/>
      </w:r>
      <w:r w:rsidRPr="00F8617E">
        <w:rPr>
          <w:i/>
          <w:iCs w:val="0"/>
        </w:rPr>
        <w:t>Multi-dimensional convergence (Kim &amp; Cho, 2008, p. 1605)</w:t>
      </w:r>
      <w:bookmarkEnd w:id="34"/>
      <w:bookmarkEnd w:id="3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6" w:name="_Toc131970495"/>
      <w:r>
        <w:t>How does intelligent agent modeling work</w:t>
      </w:r>
      <w:bookmarkEnd w:id="36"/>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3D89AF" w:rsidR="00E72F1F" w:rsidRPr="00F8617E" w:rsidRDefault="0005446B" w:rsidP="00F8617E">
      <w:pPr>
        <w:pStyle w:val="Caption"/>
        <w:ind w:firstLine="0"/>
        <w:rPr>
          <w:i/>
          <w:iCs w:val="0"/>
        </w:rPr>
      </w:pPr>
      <w:bookmarkStart w:id="38" w:name="_Toc128255039"/>
      <w:bookmarkStart w:id="3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6</w:t>
      </w:r>
      <w:r w:rsidRPr="00310DC2">
        <w:rPr>
          <w:b/>
          <w:bCs/>
          <w:noProof/>
        </w:rPr>
        <w:fldChar w:fldCharType="end"/>
      </w:r>
      <w:r>
        <w:br/>
      </w:r>
      <w:r w:rsidRPr="00F8617E">
        <w:rPr>
          <w:i/>
          <w:iCs w:val="0"/>
        </w:rPr>
        <w:t>BeeSmart Simulation (Wilensky, 2014)</w:t>
      </w:r>
      <w:bookmarkEnd w:id="38"/>
      <w:bookmarkEnd w:id="3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F847F13"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4E74E557" w:rsidR="000B5810" w:rsidRPr="000B5810" w:rsidRDefault="000B5810" w:rsidP="00F8617E">
      <w:pPr>
        <w:pStyle w:val="Caption"/>
        <w:ind w:firstLine="0"/>
      </w:pPr>
      <w:bookmarkStart w:id="40" w:name="_Toc128255040"/>
      <w:bookmarkStart w:id="4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C726B5">
        <w:rPr>
          <w:b/>
          <w:bCs/>
          <w:noProof/>
        </w:rPr>
        <w:t>7</w:t>
      </w:r>
      <w:r w:rsidRPr="00F8617E">
        <w:rPr>
          <w:b/>
          <w:bCs/>
          <w:noProof/>
        </w:rPr>
        <w:fldChar w:fldCharType="end"/>
      </w:r>
      <w:r>
        <w:br/>
      </w:r>
      <w:r w:rsidRPr="000B5810">
        <w:rPr>
          <w:i/>
        </w:rPr>
        <w:t>Genetic Algorithm Process</w:t>
      </w:r>
      <w:bookmarkEnd w:id="40"/>
      <w:bookmarkEnd w:id="4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42" w:name="_Toc131970496"/>
      <w:r>
        <w:lastRenderedPageBreak/>
        <w:t>How does neural network training work</w:t>
      </w:r>
      <w:bookmarkEnd w:id="42"/>
    </w:p>
    <w:p w14:paraId="7F6B507E" w14:textId="7DCBFE59" w:rsidR="00E72F1F" w:rsidRDefault="00E72F1F" w:rsidP="00DA5CF7">
      <w:r>
        <w:t xml:space="preserve">Model training aims to estimate the weights and connectivity structure for mapping a set of inputs to </w:t>
      </w:r>
      <w:del w:id="43" w:author="Nate Bachmeier [AWS-SA]" w:date="2023-04-20T13:30:00Z">
        <w:r w:rsidDel="000E43A1">
          <w:delText>prediction</w:delText>
        </w:r>
      </w:del>
      <w:ins w:id="44" w:author="Nate Bachmeier [AWS-SA]" w:date="2023-04-20T13:30:00Z">
        <w:r w:rsidR="000E43A1">
          <w:t>predict</w:t>
        </w:r>
      </w:ins>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141D66D" w:rsidR="00E72F1F" w:rsidRDefault="00E72F1F" w:rsidP="00DA5CF7">
      <w:r>
        <w:t xml:space="preserve">Recently, titans of the industry like Google Brain Team, </w:t>
      </w:r>
      <w:del w:id="45" w:author="Nate Bachmeier [AWS-SA]" w:date="2023-04-20T13:30:00Z">
        <w:r w:rsidDel="000E43A1">
          <w:delText>OpenAI</w:delText>
        </w:r>
      </w:del>
      <w:ins w:id="46" w:author="Nate Bachmeier [AWS-SA]" w:date="2023-04-20T13:30:00Z">
        <w:r w:rsidR="000E43A1">
          <w:t>Open AI</w:t>
        </w:r>
      </w:ins>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CDF7837" w:rsidR="00E72F1F" w:rsidRPr="00535347" w:rsidRDefault="00E72F1F" w:rsidP="00DA5CF7">
      <w:r>
        <w:t xml:space="preserve">The exponential growth in parameters and data volumes forces the training process to </w:t>
      </w:r>
      <w:del w:id="47" w:author="Nate Bachmeier [AWS-SA]" w:date="2023-04-20T13:30:00Z">
        <w:r w:rsidDel="000E43A1">
          <w:delText>execute</w:delText>
        </w:r>
      </w:del>
      <w:ins w:id="48" w:author="Nate Bachmeier [AWS-SA]" w:date="2023-04-20T13:30:00Z">
        <w:r w:rsidR="000E43A1">
          <w:t>be carried out</w:t>
        </w:r>
      </w:ins>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557F81DA"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49"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49"/>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5B08064F"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del w:id="50" w:author="Nate Bachmeier [AWS-SA]" w:date="2023-04-20T13:30:00Z">
        <w:r w:rsidDel="000E43A1">
          <w:delText>Canolical</w:delText>
        </w:r>
      </w:del>
      <w:ins w:id="51" w:author="Nate Bachmeier [AWS-SA]" w:date="2023-04-20T13:30:00Z">
        <w:r w:rsidR="000E43A1">
          <w:t>Canonical</w:t>
        </w:r>
      </w:ins>
      <w:r>
        <w:t xml:space="preserve"> Naming Service (CNAME). That system can consider latency and other metrics, like the proposed Fail-Over Group solution.</w:t>
      </w:r>
    </w:p>
    <w:p w14:paraId="5D1574D3" w14:textId="571FDC8E" w:rsidR="00E72F1F" w:rsidRDefault="00E431EF" w:rsidP="003A4285">
      <w:pPr>
        <w:pStyle w:val="Caption"/>
        <w:ind w:firstLine="0"/>
      </w:pPr>
      <w:bookmarkStart w:id="52" w:name="_Toc128255041"/>
      <w:bookmarkStart w:id="53"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52"/>
      <w:bookmarkEnd w:id="53"/>
      <w:r w:rsidR="003B60BE">
        <w:rPr>
          <w:i/>
        </w:rPr>
        <w:t>G</w:t>
      </w:r>
    </w:p>
    <w:p w14:paraId="1B2FBCB7" w14:textId="3B07891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5AC3C244" w:rsidR="00E72F1F" w:rsidRDefault="00161877" w:rsidP="003A4285">
      <w:pPr>
        <w:pStyle w:val="Caption"/>
        <w:ind w:firstLine="0"/>
      </w:pPr>
      <w:bookmarkStart w:id="54" w:name="_Toc128255042"/>
      <w:bookmarkStart w:id="55"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54"/>
      <w:bookmarkEnd w:id="55"/>
    </w:p>
    <w:p w14:paraId="76C4BF7F" w14:textId="2F984DB8" w:rsidR="00E72F1F" w:rsidRDefault="00E72F1F" w:rsidP="00DA5CF7">
      <w:r w:rsidRPr="00F3396D">
        <w:rPr>
          <w:b/>
          <w:bCs/>
        </w:rPr>
        <w:t>Influence of Protocol</w:t>
      </w:r>
      <w:r>
        <w:rPr>
          <w:b/>
          <w:bCs/>
        </w:rPr>
        <w:t>.</w:t>
      </w:r>
      <w:r>
        <w:t xml:space="preserve"> Message passing between components can either use reliable or unreliable communication. Unreliable </w:t>
      </w:r>
      <w:del w:id="56" w:author="Nate Bachmeier [AWS-SA]" w:date="2023-04-20T13:30:00Z">
        <w:r w:rsidDel="000E43A1">
          <w:delText>handoff</w:delText>
        </w:r>
      </w:del>
      <w:ins w:id="57" w:author="Nate Bachmeier [AWS-SA]" w:date="2023-04-20T13:30:00Z">
        <w:r w:rsidR="000E43A1">
          <w:t>handoffs</w:t>
        </w:r>
      </w:ins>
      <w:r>
        <w:t xml:space="preserve"> can be helpful for best-effort or performance-critical systems, such as real-time video or sampled telemetry reporting. </w:t>
      </w:r>
      <w:del w:id="58" w:author="Nate Bachmeier [AWS-SA]" w:date="2023-04-20T13:30:00Z">
        <w:r w:rsidDel="000E43A1">
          <w:delText>Reliable</w:delText>
        </w:r>
      </w:del>
      <w:ins w:id="59" w:author="Nate Bachmeier [AWS-SA]" w:date="2023-04-20T13:30:00Z">
        <w:r w:rsidR="000E43A1">
          <w:t>A reliable</w:t>
        </w:r>
      </w:ins>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CDE0E09" w:rsidR="00E81D0D" w:rsidRPr="00E81D0D" w:rsidRDefault="00E81D0D" w:rsidP="003A4285">
      <w:pPr>
        <w:pStyle w:val="Caption"/>
        <w:ind w:firstLine="0"/>
        <w:rPr>
          <w:i/>
        </w:rPr>
      </w:pPr>
      <w:bookmarkStart w:id="60" w:name="_Toc128255043"/>
      <w:bookmarkStart w:id="61"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10</w:t>
      </w:r>
      <w:r w:rsidRPr="003A4285">
        <w:rPr>
          <w:b/>
          <w:bCs/>
          <w:noProof/>
        </w:rPr>
        <w:fldChar w:fldCharType="end"/>
      </w:r>
      <w:r>
        <w:br/>
      </w:r>
      <w:r w:rsidRPr="00E81D0D">
        <w:rPr>
          <w:i/>
        </w:rPr>
        <w:t xml:space="preserve">Durable Command Queue </w:t>
      </w:r>
      <w:r w:rsidRPr="00E81D0D">
        <w:rPr>
          <w:i/>
          <w:noProof/>
        </w:rPr>
        <w:t>Pattern</w:t>
      </w:r>
      <w:bookmarkEnd w:id="60"/>
      <w:bookmarkEnd w:id="61"/>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0A8F3F0" w:rsidR="00E72F1F" w:rsidRDefault="00E72F1F" w:rsidP="00DA5CF7">
      <w:r w:rsidRPr="00F3396D">
        <w:rPr>
          <w:b/>
          <w:bCs/>
        </w:rPr>
        <w:t xml:space="preserve">On-device training </w:t>
      </w:r>
      <w:del w:id="62" w:author="Nate Bachmeier [AWS-SA]" w:date="2023-04-20T13:31:00Z">
        <w:r w:rsidRPr="00F3396D" w:rsidDel="000E43A1">
          <w:rPr>
            <w:b/>
            <w:bCs/>
          </w:rPr>
          <w:delText>architectures</w:delText>
        </w:r>
      </w:del>
      <w:ins w:id="63" w:author="Nate Bachmeier [AWS-SA]" w:date="2023-04-20T13:31:00Z">
        <w:r w:rsidR="000E43A1" w:rsidRPr="00F3396D">
          <w:rPr>
            <w:b/>
            <w:bCs/>
          </w:rPr>
          <w:t>architecture</w:t>
        </w:r>
      </w:ins>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471ED7F6" w:rsidR="00E72F1F" w:rsidRDefault="001703B6" w:rsidP="00B955FE">
      <w:pPr>
        <w:pStyle w:val="Caption"/>
        <w:ind w:firstLine="0"/>
      </w:pPr>
      <w:bookmarkStart w:id="64" w:name="_Toc128255044"/>
      <w:bookmarkStart w:id="65"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64"/>
      <w:bookmarkEnd w:id="65"/>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3D7ABAB2" w:rsidR="00E72F1F" w:rsidRDefault="00E72F1F" w:rsidP="00B955FE">
      <w:pPr>
        <w:pStyle w:val="Heading2"/>
        <w:ind w:firstLine="0"/>
      </w:pPr>
      <w:bookmarkStart w:id="66" w:name="_Toc131970497"/>
      <w:r>
        <w:t xml:space="preserve">What is </w:t>
      </w:r>
      <w:del w:id="67" w:author="Nate Bachmeier [AWS-SA]" w:date="2023-04-20T13:31:00Z">
        <w:r w:rsidDel="000E43A1">
          <w:delText>autoencoding</w:delText>
        </w:r>
      </w:del>
      <w:bookmarkEnd w:id="66"/>
      <w:ins w:id="68" w:author="Nate Bachmeier [AWS-SA]" w:date="2023-04-20T13:31:00Z">
        <w:r w:rsidR="000E43A1">
          <w:t>autoencoding?</w:t>
        </w:r>
      </w:ins>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0DF10ED7" w:rsidR="00A306F2" w:rsidRPr="00A306F2" w:rsidRDefault="00A306F2" w:rsidP="00B955FE">
      <w:pPr>
        <w:pStyle w:val="Caption"/>
        <w:ind w:firstLine="0"/>
        <w:rPr>
          <w:i/>
        </w:rPr>
      </w:pPr>
      <w:bookmarkStart w:id="69" w:name="_Toc128255045"/>
      <w:bookmarkStart w:id="7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12</w:t>
      </w:r>
      <w:r w:rsidRPr="00B955FE">
        <w:rPr>
          <w:b/>
          <w:bCs/>
          <w:noProof/>
        </w:rPr>
        <w:fldChar w:fldCharType="end"/>
      </w:r>
      <w:r w:rsidRPr="00B955FE">
        <w:rPr>
          <w:b/>
          <w:bCs/>
        </w:rPr>
        <w:br/>
      </w:r>
      <w:r w:rsidRPr="00A306F2">
        <w:rPr>
          <w:i/>
        </w:rPr>
        <w:t>Autoencoding architecture</w:t>
      </w:r>
      <w:bookmarkEnd w:id="69"/>
      <w:bookmarkEnd w:id="70"/>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r>
        <w:t>How does sequence analysis work</w:t>
      </w:r>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r>
        <w:lastRenderedPageBreak/>
        <w:t xml:space="preserve">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4DED538C" w:rsidR="00E72F1F" w:rsidRPr="00B955FE" w:rsidRDefault="001236EF" w:rsidP="00B955FE">
      <w:pPr>
        <w:pStyle w:val="Caption"/>
        <w:ind w:firstLine="0"/>
        <w:rPr>
          <w:i/>
        </w:rPr>
      </w:pPr>
      <w:bookmarkStart w:id="71" w:name="_Toc128255046"/>
      <w:bookmarkStart w:id="72"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71"/>
      <w:bookmarkEnd w:id="72"/>
    </w:p>
    <w:p w14:paraId="1C2F06E5" w14:textId="77777777" w:rsidR="00E72F1F" w:rsidRDefault="00E72F1F" w:rsidP="00B955FE">
      <w:pPr>
        <w:pStyle w:val="Heading3"/>
        <w:ind w:firstLine="0"/>
      </w:pPr>
      <w:r>
        <w:t>Deep Learning</w:t>
      </w:r>
    </w:p>
    <w:p w14:paraId="53283537" w14:textId="16D87BD3"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73"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73"/>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74" w:name="_Toc128255047"/>
      <w:bookmarkStart w:id="75" w:name="_Toc128302233"/>
    </w:p>
    <w:p w14:paraId="3D66127B" w14:textId="77777777" w:rsidR="00CD1874" w:rsidRDefault="00CD1874">
      <w:pPr>
        <w:spacing w:after="160" w:line="259" w:lineRule="auto"/>
        <w:ind w:firstLine="0"/>
        <w:rPr>
          <w:b/>
          <w:bCs/>
          <w:iCs/>
          <w:szCs w:val="18"/>
        </w:rPr>
      </w:pPr>
      <w:r>
        <w:rPr>
          <w:b/>
          <w:bCs/>
        </w:rPr>
        <w:br w:type="page"/>
      </w:r>
    </w:p>
    <w:p w14:paraId="2D34E0E0" w14:textId="263148A4"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74"/>
      <w:bookmarkEnd w:id="75"/>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BBD4E52"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del w:id="76" w:author="Nate Bachmeier [AWS-SA]" w:date="2023-04-20T13:31:00Z">
        <w:r w:rsidDel="000E43A1">
          <w:delText>Fridman</w:delText>
        </w:r>
      </w:del>
      <w:ins w:id="77" w:author="Nate Bachmeier [AWS-SA]" w:date="2023-04-20T13:31:00Z">
        <w:r w:rsidR="000E43A1">
          <w:t>Freidman</w:t>
        </w:r>
      </w:ins>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63523017" w:rsidR="00E72F1F" w:rsidRDefault="003A421E" w:rsidP="007D626A">
      <w:pPr>
        <w:pStyle w:val="Caption"/>
        <w:ind w:firstLine="0"/>
      </w:pPr>
      <w:bookmarkStart w:id="78" w:name="_Toc128255048"/>
      <w:bookmarkStart w:id="79"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78"/>
      <w:bookmarkEnd w:id="79"/>
    </w:p>
    <w:p w14:paraId="64C2161F" w14:textId="77777777" w:rsidR="00E72F1F" w:rsidRDefault="00E72F1F" w:rsidP="007D626A">
      <w:pPr>
        <w:pStyle w:val="Heading2"/>
        <w:ind w:firstLine="0"/>
      </w:pPr>
      <w:bookmarkStart w:id="80" w:name="_Toc131970498"/>
      <w:r>
        <w:t>How does recognizing human activities work</w:t>
      </w:r>
      <w:bookmarkEnd w:id="80"/>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81" w:name="_Toc128255049"/>
      <w:bookmarkStart w:id="82" w:name="_Toc128302235"/>
      <w:r>
        <w:rPr>
          <w:b/>
          <w:bCs/>
        </w:rPr>
        <w:br w:type="page"/>
      </w:r>
    </w:p>
    <w:p w14:paraId="7A0ED468" w14:textId="7E9BD1B7"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16</w:t>
      </w:r>
      <w:r w:rsidRPr="00097912">
        <w:rPr>
          <w:b/>
          <w:bCs/>
          <w:noProof/>
        </w:rPr>
        <w:fldChar w:fldCharType="end"/>
      </w:r>
      <w:r w:rsidRPr="00097912">
        <w:rPr>
          <w:b/>
          <w:bCs/>
        </w:rPr>
        <w:br/>
      </w:r>
      <w:r w:rsidRPr="005B0D64">
        <w:rPr>
          <w:i/>
        </w:rPr>
        <w:t>Network Structure</w:t>
      </w:r>
      <w:bookmarkEnd w:id="81"/>
      <w:bookmarkEnd w:id="82"/>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83" w:name="_Toc131970499"/>
      <w:r>
        <w:t>Computer vision and autonomous driving</w:t>
      </w:r>
      <w:bookmarkEnd w:id="83"/>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7DD837DC" w:rsidR="00541718" w:rsidRPr="00541718" w:rsidRDefault="00541718" w:rsidP="00097912">
      <w:pPr>
        <w:pStyle w:val="Caption"/>
        <w:ind w:firstLine="0"/>
        <w:rPr>
          <w:i/>
        </w:rPr>
      </w:pPr>
      <w:bookmarkStart w:id="84" w:name="_Toc128255050"/>
      <w:bookmarkStart w:id="85"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17</w:t>
      </w:r>
      <w:r w:rsidRPr="00097912">
        <w:rPr>
          <w:b/>
          <w:bCs/>
          <w:noProof/>
        </w:rPr>
        <w:fldChar w:fldCharType="end"/>
      </w:r>
      <w:r>
        <w:br/>
      </w:r>
      <w:r w:rsidRPr="00541718">
        <w:rPr>
          <w:i/>
        </w:rPr>
        <w:t>Taxonomy of Example Use-Cases</w:t>
      </w:r>
      <w:bookmarkEnd w:id="84"/>
      <w:bookmarkEnd w:id="85"/>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08F9FF2" w:rsidR="004A7CE6" w:rsidRPr="004A7CE6" w:rsidRDefault="004A7CE6" w:rsidP="00D400F7">
      <w:pPr>
        <w:pStyle w:val="Caption"/>
        <w:ind w:firstLine="0"/>
        <w:rPr>
          <w:i/>
        </w:rPr>
      </w:pPr>
      <w:bookmarkStart w:id="86" w:name="_Toc128255051"/>
      <w:bookmarkStart w:id="87"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18</w:t>
      </w:r>
      <w:r w:rsidRPr="00D400F7">
        <w:rPr>
          <w:b/>
          <w:bCs/>
          <w:noProof/>
        </w:rPr>
        <w:fldChar w:fldCharType="end"/>
      </w:r>
      <w:r w:rsidRPr="00D400F7">
        <w:rPr>
          <w:b/>
          <w:bCs/>
        </w:rPr>
        <w:br/>
      </w:r>
      <w:r w:rsidRPr="004A7CE6">
        <w:rPr>
          <w:i/>
        </w:rPr>
        <w:t>System Design</w:t>
      </w:r>
      <w:bookmarkEnd w:id="86"/>
      <w:bookmarkEnd w:id="87"/>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2E66A974"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88" w:name="_Toc128255052"/>
      <w:bookmarkStart w:id="89" w:name="_Toc128302238"/>
      <w:r>
        <w:rPr>
          <w:b/>
          <w:bCs/>
        </w:rPr>
        <w:br w:type="page"/>
      </w:r>
    </w:p>
    <w:p w14:paraId="2360B212" w14:textId="4EB21B2B"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19</w:t>
      </w:r>
      <w:r w:rsidRPr="00D400F7">
        <w:rPr>
          <w:b/>
          <w:bCs/>
          <w:noProof/>
        </w:rPr>
        <w:fldChar w:fldCharType="end"/>
      </w:r>
      <w:r w:rsidR="00BD4565" w:rsidRPr="00310DC2">
        <w:br/>
      </w:r>
      <w:r w:rsidRPr="0049778A">
        <w:rPr>
          <w:i/>
        </w:rPr>
        <w:t>Training Configuration</w:t>
      </w:r>
      <w:bookmarkEnd w:id="88"/>
      <w:bookmarkEnd w:id="8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1AC7EB01" w:rsidR="00B92EC6" w:rsidRPr="000C1B34" w:rsidRDefault="00B92EC6" w:rsidP="000C1B34">
      <w:pPr>
        <w:pStyle w:val="Caption"/>
        <w:ind w:firstLine="0"/>
        <w:rPr>
          <w:i/>
          <w:iCs w:val="0"/>
        </w:rPr>
      </w:pPr>
      <w:bookmarkStart w:id="90" w:name="_Toc128255053"/>
      <w:bookmarkStart w:id="91"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20</w:t>
      </w:r>
      <w:r w:rsidRPr="00310DC2">
        <w:rPr>
          <w:b/>
          <w:bCs/>
          <w:noProof/>
        </w:rPr>
        <w:fldChar w:fldCharType="end"/>
      </w:r>
      <w:r>
        <w:br/>
      </w:r>
      <w:r w:rsidRPr="000C1B34">
        <w:rPr>
          <w:i/>
          <w:iCs w:val="0"/>
        </w:rPr>
        <w:t>Taxonomy of Participants and Example Challenges</w:t>
      </w:r>
      <w:bookmarkEnd w:id="90"/>
      <w:bookmarkEnd w:id="91"/>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790D8A7C" w:rsidR="000079EB" w:rsidRPr="000079EB" w:rsidRDefault="000079EB" w:rsidP="00590F0E">
      <w:pPr>
        <w:spacing w:after="160" w:line="259" w:lineRule="auto"/>
        <w:ind w:firstLine="0"/>
        <w:rPr>
          <w:i/>
        </w:rPr>
      </w:pPr>
      <w:bookmarkStart w:id="92" w:name="_Toc128255054"/>
      <w:bookmarkStart w:id="93"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21</w:t>
      </w:r>
      <w:r w:rsidRPr="00310DC2">
        <w:rPr>
          <w:b/>
          <w:bCs/>
          <w:noProof/>
        </w:rPr>
        <w:fldChar w:fldCharType="end"/>
      </w:r>
      <w:r>
        <w:br/>
      </w:r>
      <w:r w:rsidRPr="000079EB">
        <w:rPr>
          <w:i/>
        </w:rPr>
        <w:t>Example Microservice Architecture</w:t>
      </w:r>
      <w:bookmarkEnd w:id="92"/>
      <w:bookmarkEnd w:id="93"/>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C9AE62F"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94"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94"/>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1D7D61E8"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00BF0BF5" w:rsidR="00E72F1F" w:rsidRDefault="00251EDA" w:rsidP="00DB15A3">
      <w:pPr>
        <w:pStyle w:val="Caption"/>
        <w:ind w:firstLine="0"/>
      </w:pPr>
      <w:bookmarkStart w:id="95" w:name="_Toc128255055"/>
      <w:bookmarkStart w:id="96"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95"/>
      <w:bookmarkEnd w:id="96"/>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97" w:name="_Toc131970500"/>
      <w:r>
        <w:t>How does the reproducibility crisis impact ML design</w:t>
      </w:r>
      <w:bookmarkEnd w:id="97"/>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55B378A"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del w:id="98" w:author="Nate Bachmeier [AWS-SA]" w:date="2023-04-20T13:31:00Z">
        <w:r w:rsidDel="000E43A1">
          <w:delText>an</w:delText>
        </w:r>
      </w:del>
      <w:ins w:id="99" w:author="Nate Bachmeier [AWS-SA]" w:date="2023-04-20T13:31:00Z">
        <w:r w:rsidR="000E43A1">
          <w:t>a</w:t>
        </w:r>
      </w:ins>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19F95D6"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00"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00"/>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01" w:name="_Toc131970501"/>
      <w:r>
        <w:t xml:space="preserve">Ethical </w:t>
      </w:r>
      <w:r w:rsidR="00AF4D58">
        <w:t xml:space="preserve">Considerations </w:t>
      </w:r>
      <w:r>
        <w:t>of A</w:t>
      </w:r>
      <w:r w:rsidR="004A68E9">
        <w:t>I</w:t>
      </w:r>
      <w:bookmarkEnd w:id="101"/>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257B583"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del w:id="102" w:author="Nate Bachmeier [AWS-SA]" w:date="2023-04-20T13:32:00Z">
        <w:r w:rsidDel="000E43A1">
          <w:delText>becomes</w:delText>
        </w:r>
      </w:del>
      <w:ins w:id="103" w:author="Nate Bachmeier [AWS-SA]" w:date="2023-04-20T13:32:00Z">
        <w:r w:rsidR="000E43A1">
          <w:t>become</w:t>
        </w:r>
      </w:ins>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414DD9B"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del w:id="104" w:author="Nate Bachmeier [AWS-SA]" w:date="2023-04-20T13:32:00Z">
        <w:r w:rsidDel="000E43A1">
          <w:delText>people</w:delText>
        </w:r>
      </w:del>
      <w:ins w:id="105" w:author="Nate Bachmeier [AWS-SA]" w:date="2023-04-20T13:32:00Z">
        <w:r w:rsidR="000E43A1">
          <w:t>people for</w:t>
        </w:r>
      </w:ins>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58970BDE"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del w:id="106" w:author="Nate Bachmeier [AWS-SA]" w:date="2023-04-20T13:32:00Z">
        <w:r w:rsidDel="000E43A1">
          <w:delText>Delivering on</w:delText>
        </w:r>
      </w:del>
      <w:ins w:id="107" w:author="Nate Bachmeier [AWS-SA]" w:date="2023-04-20T13:32:00Z">
        <w:r w:rsidR="000E43A1">
          <w:t>Delivering</w:t>
        </w:r>
      </w:ins>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25E10FF8" w:rsidR="00E72F1F" w:rsidRPr="00AC30AE" w:rsidRDefault="00E72F1F" w:rsidP="00DA5CF7">
      <w:r>
        <w:t>Robotics’s Three Law</w:t>
      </w:r>
      <w:r w:rsidR="00BD0461">
        <w:t>s</w:t>
      </w:r>
      <w:r>
        <w:t xml:space="preserve"> state that automation should not injure humans ignore people’s </w:t>
      </w:r>
      <w:del w:id="108" w:author="Nate Bachmeier [AWS-SA]" w:date="2023-04-20T13:32:00Z">
        <w:r w:rsidDel="000E43A1">
          <w:delText>commands, and</w:delText>
        </w:r>
      </w:del>
      <w:ins w:id="109" w:author="Nate Bachmeier [AWS-SA]" w:date="2023-04-20T13:32:00Z">
        <w:r w:rsidR="000E43A1">
          <w:t>commands and</w:t>
        </w:r>
      </w:ins>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10" w:name="_Toc131970502"/>
      <w:r>
        <w:t>Summary</w:t>
      </w:r>
      <w:bookmarkEnd w:id="110"/>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7AC4485E"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del w:id="111" w:author="Nate Bachmeier [AWS-SA]" w:date="2023-04-20T13:32:00Z">
        <w:r w:rsidDel="000E43A1">
          <w:delText>cross-breed</w:delText>
        </w:r>
      </w:del>
      <w:ins w:id="112" w:author="Nate Bachmeier [AWS-SA]" w:date="2023-04-20T13:32:00Z">
        <w:r w:rsidR="000E43A1">
          <w:t>crossbreed</w:t>
        </w:r>
      </w:ins>
      <w:r>
        <w:t xml:space="preserve"> random model network connectivity until they discover the most efficient combinations. </w:t>
      </w:r>
    </w:p>
    <w:p w14:paraId="50A921DB" w14:textId="424E03C4"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del w:id="113" w:author="Nate Bachmeier [AWS-SA]" w:date="2023-04-20T13:32:00Z">
        <w:r w:rsidDel="000E43A1">
          <w:delText>fill</w:delText>
        </w:r>
      </w:del>
      <w:ins w:id="114" w:author="Nate Bachmeier [AWS-SA]" w:date="2023-04-20T13:32:00Z">
        <w:r w:rsidR="000E43A1">
          <w:t>fill out</w:t>
        </w:r>
      </w:ins>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15" w:name="_Toc131970503"/>
      <w:r>
        <w:lastRenderedPageBreak/>
        <w:t>Chapter 3: Research Method</w:t>
      </w:r>
      <w:bookmarkEnd w:id="115"/>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16" w:name="_Toc131970504"/>
      <w:r>
        <w:t>Research Methodology and Design</w:t>
      </w:r>
      <w:bookmarkEnd w:id="116"/>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117"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17"/>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18" w:name="_Toc131970505"/>
      <w:r>
        <w:t>Population and Sample</w:t>
      </w:r>
      <w:bookmarkEnd w:id="118"/>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19" w:name="_Toc131970506"/>
      <w:r>
        <w:t>Instrumentation</w:t>
      </w:r>
      <w:bookmarkEnd w:id="119"/>
    </w:p>
    <w:p w14:paraId="4EA4237F" w14:textId="07367B0A"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20" w:name="_Toc131970507"/>
      <w:r w:rsidRPr="00887A22">
        <w:t>Study Procedures</w:t>
      </w:r>
      <w:bookmarkEnd w:id="120"/>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57456F32"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C726B5">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5D0F6941"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2ABDFCE"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21" w:name="_Toc128255056"/>
      <w:bookmarkStart w:id="122"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121"/>
      <w:bookmarkEnd w:id="122"/>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38C94C3"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B47A6C9"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C726B5">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5538E2F" w14:textId="65BB9D7B" w:rsidR="00C334F5" w:rsidDel="000E43A1" w:rsidRDefault="00C334F5">
      <w:pPr>
        <w:spacing w:after="160" w:line="259" w:lineRule="auto"/>
        <w:ind w:firstLine="0"/>
        <w:rPr>
          <w:del w:id="123" w:author="Nate Bachmeier [AWS-SA]" w:date="2023-04-20T13:33:00Z"/>
        </w:rPr>
      </w:pPr>
      <w:del w:id="124" w:author="Nate Bachmeier [AWS-SA]" w:date="2023-04-20T13:33:00Z">
        <w:r w:rsidDel="000E43A1">
          <w:br w:type="page"/>
        </w:r>
      </w:del>
    </w:p>
    <w:p w14:paraId="4DA61B2C" w14:textId="73901E9F" w:rsidR="001E0515" w:rsidDel="000E43A1" w:rsidRDefault="001E0515">
      <w:pPr>
        <w:spacing w:after="160" w:line="259" w:lineRule="auto"/>
        <w:ind w:firstLine="0"/>
        <w:rPr>
          <w:del w:id="125" w:author="Nate Bachmeier [AWS-SA]" w:date="2023-04-20T13:33:00Z"/>
        </w:rPr>
        <w:pPrChange w:id="126" w:author="Nate Bachmeier [AWS-SA]" w:date="2023-04-20T13:33:00Z">
          <w:pPr/>
        </w:pPrChange>
      </w:pPr>
    </w:p>
    <w:p w14:paraId="14727974" w14:textId="01E3FEC5"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359BB348" w14:textId="78650B95" w:rsidR="00092BE3" w:rsidRPr="00104C3A" w:rsidDel="000E43A1" w:rsidRDefault="00092BE3" w:rsidP="00104C3A">
      <w:pPr>
        <w:pStyle w:val="SC-Source"/>
        <w:rPr>
          <w:del w:id="127" w:author="Nate Bachmeier [AWS-SA]" w:date="2023-04-20T13:33:00Z"/>
        </w:rPr>
      </w:pPr>
    </w:p>
    <w:p w14:paraId="0ACC7C8C" w14:textId="2623550C" w:rsidR="00092BE3" w:rsidRPr="00104C3A" w:rsidDel="000E43A1" w:rsidRDefault="00092BE3" w:rsidP="00104C3A">
      <w:pPr>
        <w:pStyle w:val="SC-Source"/>
        <w:rPr>
          <w:del w:id="128" w:author="Nate Bachmeier [AWS-SA]" w:date="2023-04-20T13:33:00Z"/>
        </w:rPr>
      </w:pPr>
      <w:del w:id="129" w:author="Nate Bachmeier [AWS-SA]" w:date="2023-04-20T13:33:00Z">
        <w:r w:rsidRPr="00104C3A" w:rsidDel="000E43A1">
          <w:delText>  def process_frames(self)-&gt;</w:delText>
        </w:r>
        <w:r w:rsidRPr="00092BE3" w:rsidDel="000E43A1">
          <w:delText>Report</w:delText>
        </w:r>
        <w:r w:rsidRPr="00104C3A" w:rsidDel="000E43A1">
          <w:delText>:</w:delText>
        </w:r>
      </w:del>
    </w:p>
    <w:p w14:paraId="61D2BF81" w14:textId="0159F5EC" w:rsidR="00092BE3" w:rsidRPr="00104C3A" w:rsidDel="000E43A1" w:rsidRDefault="00092BE3" w:rsidP="00104C3A">
      <w:pPr>
        <w:pStyle w:val="SC-Source"/>
        <w:rPr>
          <w:del w:id="130" w:author="Nate Bachmeier [AWS-SA]" w:date="2023-04-20T13:33:00Z"/>
        </w:rPr>
      </w:pPr>
      <w:del w:id="131" w:author="Nate Bachmeier [AWS-SA]" w:date="2023-04-20T13:33:00Z">
        <w:r w:rsidRPr="00104C3A" w:rsidDel="000E43A1">
          <w:delText xml:space="preserve">    report = </w:delText>
        </w:r>
        <w:r w:rsidRPr="00092BE3" w:rsidDel="000E43A1">
          <w:delText>Report</w:delText>
        </w:r>
        <w:r w:rsidRPr="00104C3A" w:rsidDel="000E43A1">
          <w:delText>(self.payload)</w:delText>
        </w:r>
      </w:del>
    </w:p>
    <w:p w14:paraId="6D099DFD" w14:textId="63488B24" w:rsidR="00092BE3" w:rsidRPr="00104C3A" w:rsidDel="000E43A1" w:rsidRDefault="00092BE3" w:rsidP="00104C3A">
      <w:pPr>
        <w:pStyle w:val="SC-Source"/>
        <w:rPr>
          <w:del w:id="132" w:author="Nate Bachmeier [AWS-SA]" w:date="2023-04-20T13:33:00Z"/>
        </w:rPr>
      </w:pPr>
      <w:del w:id="133" w:author="Nate Bachmeier [AWS-SA]" w:date="2023-04-20T13:33:00Z">
        <w:r w:rsidRPr="00104C3A" w:rsidDel="000E43A1">
          <w:delText>    for frame, offset in self.frames():</w:delText>
        </w:r>
      </w:del>
    </w:p>
    <w:p w14:paraId="24FEE2DB" w14:textId="10713F47" w:rsidR="00092BE3" w:rsidRPr="00104C3A" w:rsidDel="000E43A1" w:rsidRDefault="00092BE3" w:rsidP="00104C3A">
      <w:pPr>
        <w:pStyle w:val="SC-Source"/>
        <w:rPr>
          <w:del w:id="134" w:author="Nate Bachmeier [AWS-SA]" w:date="2023-04-20T13:33:00Z"/>
        </w:rPr>
      </w:pPr>
      <w:del w:id="135" w:author="Nate Bachmeier [AWS-SA]" w:date="2023-04-20T13:33:00Z">
        <w:r w:rsidRPr="00104C3A" w:rsidDel="000E43A1">
          <w:delText xml:space="preserve">      datum = </w:delText>
        </w:r>
        <w:r w:rsidRPr="00092BE3" w:rsidDel="000E43A1">
          <w:delText>op</w:delText>
        </w:r>
        <w:r w:rsidRPr="00104C3A" w:rsidDel="000E43A1">
          <w:delText>.Datum()</w:delText>
        </w:r>
      </w:del>
    </w:p>
    <w:p w14:paraId="6151AD6B" w14:textId="06A45C55" w:rsidR="00092BE3" w:rsidRPr="00104C3A" w:rsidDel="000E43A1" w:rsidRDefault="00092BE3" w:rsidP="00104C3A">
      <w:pPr>
        <w:pStyle w:val="SC-Source"/>
        <w:rPr>
          <w:del w:id="136" w:author="Nate Bachmeier [AWS-SA]" w:date="2023-04-20T13:33:00Z"/>
        </w:rPr>
      </w:pPr>
      <w:del w:id="137" w:author="Nate Bachmeier [AWS-SA]" w:date="2023-04-20T13:33:00Z">
        <w:r w:rsidRPr="00104C3A" w:rsidDel="000E43A1">
          <w:delText>      datum.cvInputData = frame</w:delText>
        </w:r>
      </w:del>
    </w:p>
    <w:p w14:paraId="1576D51D" w14:textId="6BAE6F36" w:rsidR="00092BE3" w:rsidRPr="00104C3A" w:rsidDel="000E43A1" w:rsidRDefault="00092BE3" w:rsidP="00104C3A">
      <w:pPr>
        <w:pStyle w:val="SC-Source"/>
        <w:rPr>
          <w:del w:id="138" w:author="Nate Bachmeier [AWS-SA]" w:date="2023-04-20T13:33:00Z"/>
        </w:rPr>
      </w:pPr>
      <w:del w:id="139" w:author="Nate Bachmeier [AWS-SA]" w:date="2023-04-20T13:33:00Z">
        <w:r w:rsidRPr="00104C3A" w:rsidDel="000E43A1">
          <w:delText>      opWrapper.emplaceAndPop([datum])</w:delText>
        </w:r>
      </w:del>
    </w:p>
    <w:p w14:paraId="0ADA7AF3" w14:textId="38448ABE" w:rsidR="00092BE3" w:rsidRPr="00104C3A" w:rsidDel="000E43A1" w:rsidRDefault="00092BE3" w:rsidP="00104C3A">
      <w:pPr>
        <w:pStyle w:val="SC-Source"/>
        <w:rPr>
          <w:del w:id="140" w:author="Nate Bachmeier [AWS-SA]" w:date="2023-04-20T13:33:00Z"/>
        </w:rPr>
      </w:pPr>
      <w:del w:id="141" w:author="Nate Bachmeier [AWS-SA]" w:date="2023-04-20T13:33:00Z">
        <w:r w:rsidRPr="00104C3A" w:rsidDel="000E43A1">
          <w:delText>      report.add_frame_node(datum, offset)</w:delText>
        </w:r>
      </w:del>
    </w:p>
    <w:p w14:paraId="7AAB85B4" w14:textId="599BED9E" w:rsidR="00092BE3" w:rsidRPr="00104C3A" w:rsidDel="000E43A1" w:rsidRDefault="00092BE3" w:rsidP="00104C3A">
      <w:pPr>
        <w:pStyle w:val="SC-Source"/>
        <w:rPr>
          <w:del w:id="142" w:author="Nate Bachmeier [AWS-SA]" w:date="2023-04-20T13:33:00Z"/>
        </w:rPr>
      </w:pPr>
      <w:del w:id="143" w:author="Nate Bachmeier [AWS-SA]" w:date="2023-04-20T13:33:00Z">
        <w:r w:rsidRPr="00104C3A" w:rsidDel="000E43A1">
          <w:delText xml:space="preserve">    </w:delText>
        </w:r>
      </w:del>
    </w:p>
    <w:p w14:paraId="6315B63F" w14:textId="33F585DA" w:rsidR="00092BE3" w:rsidDel="000E43A1" w:rsidRDefault="00092BE3" w:rsidP="00092BE3">
      <w:pPr>
        <w:pStyle w:val="SC-Source"/>
        <w:rPr>
          <w:del w:id="144" w:author="Nate Bachmeier [AWS-SA]" w:date="2023-04-20T13:33:00Z"/>
        </w:rPr>
      </w:pPr>
      <w:del w:id="145" w:author="Nate Bachmeier [AWS-SA]" w:date="2023-04-20T13:33:00Z">
        <w:r w:rsidRPr="00104C3A" w:rsidDel="000E43A1">
          <w:delText>    return report</w:delText>
        </w:r>
      </w:del>
    </w:p>
    <w:p w14:paraId="4C99B9ED" w14:textId="456D5881" w:rsidR="00092BE3" w:rsidRPr="00092BE3" w:rsidRDefault="00F52AAA" w:rsidP="00104C3A">
      <w:r>
        <w:t xml:space="preserve">OpenPose reports skeletons as </w:t>
      </w:r>
      <w:r w:rsidRPr="00104C3A">
        <w:rPr>
          <w:i/>
          <w:iCs/>
        </w:rPr>
        <w:t>poseKeyPoints</w:t>
      </w:r>
      <w:r>
        <w:t xml:space="preserve"> 25x3 </w:t>
      </w:r>
      <w:del w:id="146" w:author="Nate Bachmeier [AWS-SA]" w:date="2023-04-20T13:34:00Z">
        <w:r w:rsidDel="000E43A1">
          <w:delText>matrics</w:delText>
        </w:r>
      </w:del>
      <w:ins w:id="147" w:author="Nate Bachmeier [AWS-SA]" w:date="2023-04-20T13:34:00Z">
        <w:r w:rsidR="000E43A1">
          <w:t>matrices</w:t>
        </w:r>
      </w:ins>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33E2746C"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rPr>
          <w:ins w:id="148" w:author="Nate Bachmeier [AWS-SA]" w:date="2023-04-20T13:34:00Z"/>
        </w:rPr>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rPr>
          <w:ins w:id="149" w:author="Nate Bachmeier [AWS-SA]" w:date="2023-04-20T13:34:00Z"/>
        </w:rPr>
      </w:pPr>
      <w:ins w:id="150" w:author="Nate Bachmeier [AWS-SA]" w:date="2023-04-20T13:34:00Z">
        <w:r>
          <w:br w:type="page"/>
        </w:r>
      </w:ins>
    </w:p>
    <w:p w14:paraId="5880039D" w14:textId="60B44BBA" w:rsidR="00A96C30" w:rsidRPr="00663C73" w:rsidDel="000E43A1" w:rsidRDefault="00A96C30" w:rsidP="00A96C30">
      <w:pPr>
        <w:ind w:firstLine="0"/>
        <w:rPr>
          <w:del w:id="151" w:author="Nate Bachmeier [AWS-SA]" w:date="2023-04-20T13:34:00Z"/>
        </w:rPr>
      </w:pPr>
    </w:p>
    <w:p w14:paraId="79182EC6" w14:textId="49D3AC03"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152" w:name="_Toc131970508"/>
      <w:r>
        <w:t>D</w:t>
      </w:r>
      <w:r w:rsidR="00E72F1F">
        <w:t>ata Analysis</w:t>
      </w:r>
      <w:bookmarkEnd w:id="152"/>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72BB4FE9" w14:textId="11642EFC" w:rsidR="005042C6" w:rsidDel="000E43A1" w:rsidRDefault="005042C6">
      <w:pPr>
        <w:spacing w:after="160" w:line="259" w:lineRule="auto"/>
        <w:ind w:firstLine="0"/>
        <w:rPr>
          <w:del w:id="153" w:author="Nate Bachmeier [AWS-SA]" w:date="2023-04-20T13:34:00Z"/>
        </w:rPr>
      </w:pPr>
      <w:del w:id="154" w:author="Nate Bachmeier [AWS-SA]" w:date="2023-04-20T13:34:00Z">
        <w:r w:rsidDel="000E43A1">
          <w:br w:type="page"/>
        </w:r>
      </w:del>
    </w:p>
    <w:p w14:paraId="56D26E9F" w14:textId="6A8B4A92"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31</w:t>
      </w:r>
      <w:r w:rsidRPr="00104C3A">
        <w:rPr>
          <w:b/>
          <w:bCs/>
        </w:rPr>
        <w:fldChar w:fldCharType="end"/>
      </w:r>
      <w:r>
        <w:rPr>
          <w:b/>
          <w:bCs/>
        </w:rPr>
        <w:br/>
      </w:r>
      <w:r w:rsidRPr="00104C3A">
        <w:rPr>
          <w:i/>
        </w:rPr>
        <w:t>Movement</w:t>
      </w:r>
      <w:r>
        <w:rPr>
          <w:i/>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0DE1B57D" w14:textId="11806AEE" w:rsidR="004A39F1" w:rsidRPr="00104C3A" w:rsidDel="000E43A1" w:rsidRDefault="000E43A1" w:rsidP="00104C3A">
      <w:pPr>
        <w:pStyle w:val="SC-Source"/>
        <w:rPr>
          <w:del w:id="155" w:author="Nate Bachmeier [AWS-SA]" w:date="2023-04-20T13:35:00Z"/>
        </w:rPr>
      </w:pPr>
      <w:ins w:id="156" w:author="Nate Bachmeier [AWS-SA]" w:date="2023-04-20T13:35:00Z">
        <w:r>
          <w:t xml:space="preserve">     ...</w:t>
        </w:r>
      </w:ins>
      <w:del w:id="157" w:author="Nate Bachmeier [AWS-SA]" w:date="2023-04-20T13:35:00Z">
        <w:r w:rsidR="004A39F1" w:rsidRPr="00104C3A" w:rsidDel="000E43A1">
          <w:delText>    self.report = report</w:delText>
        </w:r>
      </w:del>
    </w:p>
    <w:p w14:paraId="26FC276C" w14:textId="65C6E802" w:rsidR="004A39F1" w:rsidRPr="00104C3A" w:rsidDel="000E43A1" w:rsidRDefault="004A39F1" w:rsidP="00104C3A">
      <w:pPr>
        <w:pStyle w:val="SC-Source"/>
        <w:rPr>
          <w:del w:id="158" w:author="Nate Bachmeier [AWS-SA]" w:date="2023-04-20T13:35:00Z"/>
        </w:rPr>
      </w:pPr>
      <w:del w:id="159" w:author="Nate Bachmeier [AWS-SA]" w:date="2023-04-20T13:35:00Z">
        <w:r w:rsidRPr="00104C3A" w:rsidDel="000E43A1">
          <w:delText>    self.image = report.image</w:delText>
        </w:r>
      </w:del>
    </w:p>
    <w:p w14:paraId="1DB6114D" w14:textId="4D5E1C65" w:rsidR="004A39F1" w:rsidRPr="00104C3A" w:rsidDel="000E43A1" w:rsidRDefault="004A39F1" w:rsidP="00104C3A">
      <w:pPr>
        <w:pStyle w:val="SC-Source"/>
        <w:rPr>
          <w:del w:id="160" w:author="Nate Bachmeier [AWS-SA]" w:date="2023-04-20T13:34:00Z"/>
        </w:rPr>
      </w:pPr>
      <w:r w:rsidRPr="00104C3A">
        <w:br/>
      </w:r>
      <w:del w:id="161" w:author="Nate Bachmeier [AWS-SA]" w:date="2023-04-20T13:34:00Z">
        <w:r w:rsidRPr="00104C3A" w:rsidDel="000E43A1">
          <w:delText xml:space="preserve">  @xray_recorder.capture(</w:delText>
        </w:r>
        <w:r w:rsidR="00007A7B" w:rsidDel="000E43A1">
          <w:delText>‘</w:delText>
        </w:r>
        <w:r w:rsidRPr="00104C3A" w:rsidDel="000E43A1">
          <w:delText>MovementTracker::process_report</w:delText>
        </w:r>
        <w:r w:rsidR="00007A7B" w:rsidDel="000E43A1">
          <w:delText>’</w:delText>
        </w:r>
        <w:r w:rsidRPr="00104C3A" w:rsidDel="000E43A1">
          <w:delText>)</w:delText>
        </w:r>
      </w:del>
    </w:p>
    <w:p w14:paraId="6CC27935" w14:textId="77777777" w:rsidR="004A39F1" w:rsidRPr="00104C3A" w:rsidRDefault="004A39F1" w:rsidP="00104C3A">
      <w:pPr>
        <w:pStyle w:val="SC-Source"/>
      </w:pPr>
      <w:r w:rsidRPr="00104C3A">
        <w:t>  def process_report(self):</w:t>
      </w:r>
    </w:p>
    <w:p w14:paraId="7BB0D5F8" w14:textId="77777777" w:rsidR="004A39F1" w:rsidRPr="00104C3A" w:rsidRDefault="004A39F1" w:rsidP="00104C3A">
      <w:pPr>
        <w:pStyle w:val="SC-Source"/>
      </w:pPr>
      <w:r w:rsidRPr="00104C3A">
        <w:t>    people, metadata = self.extract_people()</w:t>
      </w:r>
    </w:p>
    <w:p w14:paraId="4A0D84B4" w14:textId="77777777" w:rsidR="004A39F1" w:rsidRPr="00104C3A" w:rsidDel="000E43A1" w:rsidRDefault="004A39F1" w:rsidP="00104C3A">
      <w:pPr>
        <w:pStyle w:val="SC-Source"/>
        <w:rPr>
          <w:del w:id="162" w:author="Nate Bachmeier [AWS-SA]" w:date="2023-04-20T13:35:00Z"/>
        </w:rPr>
      </w:pPr>
      <w:r w:rsidRPr="00104C3A">
        <w:t xml:space="preserve">    duplicates = </w:t>
      </w:r>
      <w:r w:rsidRPr="004A39F1">
        <w:t>MovementTracker</w:t>
      </w:r>
      <w:r w:rsidRPr="00104C3A">
        <w:t>.find_dups(people)</w:t>
      </w:r>
    </w:p>
    <w:p w14:paraId="03A8BFBE" w14:textId="77777777" w:rsidR="004A39F1" w:rsidRPr="00104C3A" w:rsidRDefault="004A39F1" w:rsidP="00104C3A">
      <w:pPr>
        <w:pStyle w:val="SC-Source"/>
      </w:pPr>
      <w:r w:rsidRPr="00104C3A">
        <w:t xml:space="preserve">    </w:t>
      </w:r>
    </w:p>
    <w:p w14:paraId="7BD08109" w14:textId="2241E00C" w:rsidR="004A39F1" w:rsidRPr="00104C3A" w:rsidRDefault="004A39F1" w:rsidP="00104C3A">
      <w:pPr>
        <w:pStyle w:val="SC-Source"/>
      </w:pPr>
      <w:r w:rsidRPr="00104C3A">
        <w:t>    unique_people</w:t>
      </w:r>
      <w:ins w:id="163" w:author="Nate Bachmeier [AWS-SA]" w:date="2023-04-20T13:34:00Z">
        <w:r w:rsidR="000E43A1">
          <w:t>,</w:t>
        </w:r>
        <w:r w:rsidR="000E43A1" w:rsidRPr="000E43A1">
          <w:t xml:space="preserve"> </w:t>
        </w:r>
        <w:r w:rsidR="000E43A1" w:rsidRPr="00104C3A">
          <w:t>unique_meta</w:t>
        </w:r>
        <w:r w:rsidR="000E43A1">
          <w:t xml:space="preserve"> </w:t>
        </w:r>
      </w:ins>
      <w:r w:rsidRPr="00104C3A">
        <w:t>=</w:t>
      </w:r>
      <w:r w:rsidRPr="004A39F1">
        <w:t>list</w:t>
      </w:r>
      <w:r w:rsidRPr="00104C3A">
        <w:t>()</w:t>
      </w:r>
      <w:ins w:id="164" w:author="Nate Bachmeier [AWS-SA]" w:date="2023-04-20T13:34:00Z">
        <w:r w:rsidR="000E43A1">
          <w:t>,</w:t>
        </w:r>
      </w:ins>
      <w:ins w:id="165" w:author="Nate Bachmeier [AWS-SA]" w:date="2023-04-20T13:35:00Z">
        <w:r w:rsidR="000E43A1">
          <w:t xml:space="preserve"> list()</w:t>
        </w:r>
      </w:ins>
    </w:p>
    <w:p w14:paraId="08F32C23" w14:textId="7F7EAFCD" w:rsidR="004A39F1" w:rsidRPr="00104C3A" w:rsidDel="000E43A1" w:rsidRDefault="004A39F1" w:rsidP="00104C3A">
      <w:pPr>
        <w:pStyle w:val="SC-Source"/>
        <w:rPr>
          <w:del w:id="166" w:author="Nate Bachmeier [AWS-SA]" w:date="2023-04-20T13:35:00Z"/>
        </w:rPr>
      </w:pPr>
      <w:del w:id="167" w:author="Nate Bachmeier [AWS-SA]" w:date="2023-04-20T13:35:00Z">
        <w:r w:rsidRPr="00104C3A" w:rsidDel="000E43A1">
          <w:delText>   </w:delText>
        </w:r>
      </w:del>
      <w:del w:id="168" w:author="Nate Bachmeier [AWS-SA]" w:date="2023-04-20T13:34:00Z">
        <w:r w:rsidRPr="00104C3A" w:rsidDel="000E43A1">
          <w:delText xml:space="preserve"> unique_meta </w:delText>
        </w:r>
      </w:del>
      <w:del w:id="169" w:author="Nate Bachmeier [AWS-SA]" w:date="2023-04-20T13:35:00Z">
        <w:r w:rsidRPr="00104C3A" w:rsidDel="000E43A1">
          <w:delText xml:space="preserve">= </w:delText>
        </w:r>
        <w:r w:rsidRPr="004A39F1" w:rsidDel="000E43A1">
          <w:delText>list</w:delText>
        </w:r>
        <w:r w:rsidRPr="00104C3A" w:rsidDel="000E43A1">
          <w:delText>()</w:delText>
        </w:r>
      </w:del>
    </w:p>
    <w:p w14:paraId="73F0E38C" w14:textId="3A2B42FC" w:rsidR="004A39F1" w:rsidRPr="00104C3A" w:rsidDel="000E43A1" w:rsidRDefault="004A39F1" w:rsidP="00104C3A">
      <w:pPr>
        <w:pStyle w:val="SC-Source"/>
        <w:rPr>
          <w:del w:id="170" w:author="Nate Bachmeier [AWS-SA]" w:date="2023-04-20T13:35:00Z"/>
        </w:rPr>
      </w:pP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20D647FC" w14:textId="495EF82B" w:rsidR="004A39F1" w:rsidDel="000E43A1" w:rsidRDefault="004A39F1" w:rsidP="00104C3A">
      <w:pPr>
        <w:ind w:firstLine="0"/>
        <w:rPr>
          <w:del w:id="171" w:author="Nate Bachmeier [AWS-SA]" w:date="2023-04-20T13:35:00Z"/>
        </w:rPr>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7F2A9D3F"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16B2A3EB" w14:textId="279CB75A" w:rsidR="004A39F1" w:rsidRPr="00104C3A" w:rsidDel="000E43A1" w:rsidRDefault="004A39F1" w:rsidP="00104C3A">
      <w:pPr>
        <w:pStyle w:val="SC-Source"/>
        <w:rPr>
          <w:del w:id="172" w:author="Nate Bachmeier [AWS-SA]" w:date="2023-04-20T13:35:00Z"/>
        </w:rPr>
      </w:pPr>
      <w:del w:id="173" w:author="Nate Bachmeier [AWS-SA]" w:date="2023-04-20T13:35:00Z">
        <w:r w:rsidRPr="00104C3A" w:rsidDel="000E43A1">
          <w:delText>  @</w:delText>
        </w:r>
        <w:r w:rsidRPr="004A39F1" w:rsidDel="000E43A1">
          <w:delText>xray_recorder</w:delText>
        </w:r>
        <w:r w:rsidRPr="00104C3A" w:rsidDel="000E43A1">
          <w:delText>.capture('MovementTracker::track_person')</w:delText>
        </w:r>
      </w:del>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74" w:name="_Toc131970509"/>
      <w:r w:rsidRPr="00887A22">
        <w:t>Assumptions</w:t>
      </w:r>
      <w:bookmarkEnd w:id="174"/>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75" w:name="_Toc131970510"/>
      <w:r w:rsidRPr="00887A22">
        <w:t>Limitations</w:t>
      </w:r>
      <w:bookmarkEnd w:id="17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76" w:name="_Toc131970511"/>
      <w:r w:rsidRPr="00887A22">
        <w:t>Delimitations</w:t>
      </w:r>
      <w:bookmarkEnd w:id="176"/>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7" w:name="_Toc131970512"/>
      <w:r w:rsidRPr="00887A22">
        <w:t>Ethical Assurances</w:t>
      </w:r>
      <w:bookmarkEnd w:id="177"/>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8" w:name="_Toc131970513"/>
      <w:r>
        <w:t>Summary</w:t>
      </w:r>
      <w:bookmarkEnd w:id="178"/>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9" w:name="_Toc131970514"/>
      <w:r>
        <w:lastRenderedPageBreak/>
        <w:t>Chapter 4: Findings</w:t>
      </w:r>
      <w:bookmarkEnd w:id="179"/>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80" w:name="_Toc131970515"/>
      <w:r>
        <w:t xml:space="preserve">Validity and Reliability </w:t>
      </w:r>
      <w:r w:rsidR="0021511C">
        <w:t>of the Data</w:t>
      </w:r>
      <w:bookmarkEnd w:id="180"/>
    </w:p>
    <w:p w14:paraId="5C8E4D40" w14:textId="383C2E51"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del w:id="181" w:author="Nate Bachmeier [AWS-SA]" w:date="2023-04-20T13:36:00Z">
        <w:r w:rsidR="0001709F" w:rsidDel="000E43A1">
          <w:delText>identified</w:delText>
        </w:r>
        <w:r w:rsidR="003F00CE" w:rsidDel="000E43A1">
          <w:delText xml:space="preserve"> </w:delText>
        </w:r>
      </w:del>
      <w:ins w:id="182" w:author="Nate Bachmeier [AWS-SA]" w:date="2023-04-20T13:36:00Z">
        <w:r w:rsidR="000E43A1">
          <w:t xml:space="preserve">search engine </w:t>
        </w:r>
      </w:ins>
      <w:ins w:id="183" w:author="Nate Bachmeier [AWS-SA]" w:date="2023-04-20T13:37:00Z">
        <w:r w:rsidR="000E43A1">
          <w:t>results contain</w:t>
        </w:r>
      </w:ins>
      <w:ins w:id="184" w:author="Nate Bachmeier [AWS-SA]" w:date="2023-04-20T13:36:00Z">
        <w:r w:rsidR="000E43A1">
          <w:t xml:space="preserve"> </w:t>
        </w:r>
      </w:ins>
      <w:r w:rsidR="003F00CE">
        <w:t xml:space="preserve">at least twenty-two publications </w:t>
      </w:r>
      <w:r w:rsidR="0001709F">
        <w:t xml:space="preserve">that </w:t>
      </w:r>
      <w:r w:rsidR="003F00CE">
        <w:t>cited this data set and successfully leveraged it for their research</w:t>
      </w:r>
      <w:r>
        <w:t>.</w:t>
      </w:r>
    </w:p>
    <w:p w14:paraId="3C3DF875" w14:textId="27DF9E71"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del w:id="185" w:author="Nate Bachmeier [AWS-SA]" w:date="2023-04-20T13:37:00Z">
        <w:r w:rsidR="000A0D1F" w:rsidDel="00F75FDE">
          <w:delText xml:space="preserve">), </w:delText>
        </w:r>
        <w:r w:rsidDel="00F75FDE">
          <w:delText>or</w:delText>
        </w:r>
      </w:del>
      <w:ins w:id="186" w:author="Nate Bachmeier [AWS-SA]" w:date="2023-04-20T13:37:00Z">
        <w:r w:rsidR="00F75FDE">
          <w:t>)</w:t>
        </w:r>
      </w:ins>
      <w:ins w:id="187" w:author="Nate Bachmeier [AWS-SA]" w:date="2023-04-20T15:05:00Z">
        <w:r w:rsidR="005A2518">
          <w:t>,</w:t>
        </w:r>
      </w:ins>
      <w:ins w:id="188" w:author="Nate Bachmeier [AWS-SA]" w:date="2023-04-20T13:37:00Z">
        <w:r w:rsidR="00F75FDE">
          <w:t xml:space="preserve"> or</w:t>
        </w:r>
      </w:ins>
      <w:r>
        <w:t xml:space="preserve"> have a strong justification. The dataset also </w:t>
      </w:r>
      <w:r w:rsidR="000A0D1F">
        <w:t xml:space="preserve">has the potential to </w:t>
      </w:r>
      <w:r>
        <w:t>gain transferability due to its usage of real-world people</w:t>
      </w:r>
      <w:r w:rsidR="000A0D1F">
        <w:t xml:space="preserve"> in </w:t>
      </w:r>
      <w:del w:id="189" w:author="Nate Bachmeier [AWS-SA]" w:date="2023-04-20T15:05:00Z">
        <w:r w:rsidR="000A0D1F" w:rsidDel="005A2518">
          <w:delText xml:space="preserve">natural </w:delText>
        </w:r>
      </w:del>
      <w:ins w:id="190" w:author="Nate Bachmeier [AWS-SA]" w:date="2023-04-20T15:05:00Z">
        <w:r w:rsidR="005A2518">
          <w:t xml:space="preserve">realistic </w:t>
        </w:r>
      </w:ins>
      <w:r w:rsidR="000A0D1F">
        <w:t>scenarios</w:t>
      </w:r>
      <w:r>
        <w:t>.</w:t>
      </w:r>
      <w:r w:rsidR="000A0D1F">
        <w:t xml:space="preserve"> Synthetic data must statistically model </w:t>
      </w:r>
      <w:del w:id="191" w:author="Nate Bachmeier [AWS-SA]" w:date="2023-04-20T15:05:00Z">
        <w:r w:rsidR="000A0D1F" w:rsidDel="005A2518">
          <w:delText xml:space="preserve">realistic </w:delText>
        </w:r>
      </w:del>
      <w:ins w:id="192" w:author="Nate Bachmeier [AWS-SA]" w:date="2023-04-20T15:05:00Z">
        <w:r w:rsidR="005A2518">
          <w:t xml:space="preserve">natural </w:t>
        </w:r>
      </w:ins>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93" w:name="_Toc131970516"/>
      <w:r>
        <w:t>Results</w:t>
      </w:r>
      <w:bookmarkEnd w:id="193"/>
    </w:p>
    <w:p w14:paraId="1D8229B2" w14:textId="3BEE7B84" w:rsidR="000E43A1" w:rsidRDefault="00E16572" w:rsidP="00104C3A">
      <w:pPr>
        <w:ind w:firstLine="0"/>
      </w:pPr>
      <w:r>
        <w:tab/>
        <w:t xml:space="preserve">The kinetics-700 training dataset contains 530,510 YouTube videos that third-party users have uploaded. </w:t>
      </w:r>
      <w:ins w:id="194" w:author="Nate Bachmeier [AWS-SA]" w:date="2023-04-20T14:03:00Z">
        <w:r w:rsidR="007D28A5">
          <w:t>This analytics</w:t>
        </w:r>
      </w:ins>
      <w:ins w:id="195" w:author="Nate Bachmeier [AWS-SA]" w:date="2023-04-20T15:03:00Z">
        <w:r w:rsidR="005A2518">
          <w:t xml:space="preserve"> pipeline successfully downloaded </w:t>
        </w:r>
      </w:ins>
      <w:ins w:id="196" w:author="Nate Bachmeier [AWS-SA]" w:date="2023-04-20T15:05:00Z">
        <w:r w:rsidR="005A2518">
          <w:t xml:space="preserve">this data </w:t>
        </w:r>
      </w:ins>
      <w:ins w:id="197" w:author="Nate Bachmeier [AWS-SA]" w:date="2023-04-20T15:03:00Z">
        <w:r w:rsidR="005A2518">
          <w:t>set into an Amazon S3 bucket (9.9TB</w:t>
        </w:r>
      </w:ins>
      <w:ins w:id="198" w:author="Nate Bachmeier [AWS-SA]" w:date="2023-04-20T15:04:00Z">
        <w:r w:rsidR="005A2518">
          <w:t>)</w:t>
        </w:r>
      </w:ins>
      <w:ins w:id="199" w:author="Nate Bachmeier [AWS-SA]" w:date="2023-04-20T15:03:00Z">
        <w:r w:rsidR="005A2518">
          <w:t>.</w:t>
        </w:r>
      </w:ins>
      <w:ins w:id="200" w:author="Nate Bachmeier [AWS-SA]" w:date="2023-04-20T15:05:00Z">
        <w:r w:rsidR="005A2518">
          <w:t xml:space="preserve"> </w:t>
        </w:r>
      </w:ins>
      <w:ins w:id="201" w:author="Nate Bachmeier [AWS-SA]" w:date="2023-04-20T15:07:00Z">
        <w:r w:rsidR="005A2518">
          <w:t xml:space="preserve">The first attempt </w:t>
        </w:r>
      </w:ins>
      <w:ins w:id="202" w:author="Nate Bachmeier [AWS-SA]" w:date="2023-04-20T15:06:00Z">
        <w:r w:rsidR="005A2518">
          <w:t>retriev</w:t>
        </w:r>
      </w:ins>
      <w:ins w:id="203" w:author="Nate Bachmeier [AWS-SA]" w:date="2023-04-20T15:07:00Z">
        <w:r w:rsidR="005A2518">
          <w:t>ed</w:t>
        </w:r>
      </w:ins>
      <w:ins w:id="204" w:author="Nate Bachmeier [AWS-SA]" w:date="2023-04-20T15:06:00Z">
        <w:r w:rsidR="005A2518">
          <w:t xml:space="preserve"> 424,613 videos (80%)</w:t>
        </w:r>
      </w:ins>
      <w:ins w:id="205" w:author="Nate Bachmeier [AWS-SA]" w:date="2023-04-20T15:07:00Z">
        <w:r w:rsidR="005A2518">
          <w:t>,</w:t>
        </w:r>
      </w:ins>
      <w:ins w:id="206" w:author="Nate Bachmeier [AWS-SA]" w:date="2023-04-20T15:06:00Z">
        <w:r w:rsidR="005A2518">
          <w:t xml:space="preserve"> </w:t>
        </w:r>
      </w:ins>
      <w:ins w:id="207" w:author="Nate Bachmeier [AWS-SA]" w:date="2023-04-20T15:07:00Z">
        <w:r w:rsidR="005A2518">
          <w:t xml:space="preserve">with </w:t>
        </w:r>
      </w:ins>
      <w:ins w:id="208" w:author="Nate Bachmeier [AWS-SA]" w:date="2023-04-20T15:08:00Z">
        <w:r w:rsidR="005A2518">
          <w:t xml:space="preserve">most failures </w:t>
        </w:r>
      </w:ins>
      <w:ins w:id="209" w:author="Nate Bachmeier [AWS-SA]" w:date="2023-04-20T15:07:00Z">
        <w:r w:rsidR="005A2518">
          <w:t xml:space="preserve">due to YouTube service throttling. </w:t>
        </w:r>
      </w:ins>
      <w:ins w:id="210" w:author="Nate Bachmeier [AWS-SA]" w:date="2023-04-20T15:08:00Z">
        <w:r w:rsidR="005A2518">
          <w:t xml:space="preserve">Since the architecture implements checkpointing scheme, the </w:t>
        </w:r>
      </w:ins>
      <w:ins w:id="211" w:author="Nate Bachmeier [AWS-SA]" w:date="2023-04-20T15:09:00Z">
        <w:r w:rsidR="005A2518">
          <w:t xml:space="preserve">subsequent retrieval requests skip completed download tasks. </w:t>
        </w:r>
      </w:ins>
      <w:ins w:id="212" w:author="Nate Bachmeier [AWS-SA]" w:date="2023-04-20T15:10:00Z">
        <w:r w:rsidR="005A2518">
          <w:t xml:space="preserve">This effective strategy </w:t>
        </w:r>
      </w:ins>
      <w:ins w:id="213" w:author="Nate Bachmeier [AWS-SA]" w:date="2023-04-20T15:11:00Z">
        <w:r w:rsidR="005A2518">
          <w:t xml:space="preserve">helped cache the data set locally and minimized the network I/O requirements. </w:t>
        </w:r>
      </w:ins>
      <w:ins w:id="214" w:author="Nate Bachmeier [AWS-SA]" w:date="2023-04-20T15:12:00Z">
        <w:r w:rsidR="005A2518">
          <w:t xml:space="preserve">A set of </w:t>
        </w:r>
      </w:ins>
      <w:ins w:id="215" w:author="Nate Bachmeier [AWS-SA]" w:date="2023-04-20T15:13:00Z">
        <w:r w:rsidR="005A2518">
          <w:t xml:space="preserve">descriptive </w:t>
        </w:r>
      </w:ins>
      <w:ins w:id="216" w:author="Nate Bachmeier [AWS-SA]" w:date="2023-04-20T15:12:00Z">
        <w:r w:rsidR="005A2518">
          <w:t xml:space="preserve">statistics </w:t>
        </w:r>
      </w:ins>
      <w:ins w:id="217" w:author="Nate Bachmeier [AWS-SA]" w:date="2023-04-20T15:13:00Z">
        <w:r w:rsidR="005A2518">
          <w:t>that map the videos to labels is available in the following t</w:t>
        </w:r>
      </w:ins>
      <w:ins w:id="218" w:author="Nate Bachmeier [AWS-SA]" w:date="2023-04-20T15:14:00Z">
        <w:r w:rsidR="005A2518">
          <w:t xml:space="preserve">able (see </w:t>
        </w:r>
      </w:ins>
      <w:ins w:id="219" w:author="Nate Bachmeier [AWS-SA]" w:date="2023-04-20T15:13:00Z">
        <w:r w:rsidR="005A2518">
          <w:t>Table 12</w:t>
        </w:r>
      </w:ins>
      <w:del w:id="220" w:author="Nate Bachmeier [AWS-SA]" w:date="2023-04-20T15:12:00Z">
        <w:r w:rsidDel="005A2518">
          <w:delText xml:space="preserve">This research effort successfully downloaded 424,613 (80%) of the potential dataset totaling 9.7TB in size. The primary reason for missing the remaining 105,897 (20%) was due to network timeouts and without retries enabled. Since the </w:delText>
        </w:r>
        <w:r w:rsidR="0077790A" w:rsidDel="005A2518">
          <w:delText>missing</w:delText>
        </w:r>
        <w:r w:rsidDel="005A2518">
          <w:delText xml:space="preserve"> videos follow a random distribution across seven hundred categories, it is unnecessary to reattempt their collection (see Table 11).</w:delText>
        </w:r>
        <w:r w:rsidR="009A114F" w:rsidDel="005A2518">
          <w:delText xml:space="preserve"> The </w:delText>
        </w:r>
        <w:r w:rsidR="003F00CE" w:rsidDel="005A2518">
          <w:delText xml:space="preserve">appendix contains a </w:delText>
        </w:r>
        <w:r w:rsidR="009A114F" w:rsidDel="005A2518">
          <w:delText>complete list of categories.</w:delText>
        </w:r>
      </w:del>
      <w:ins w:id="221" w:author="Nate Bachmeier [AWS-SA]" w:date="2023-04-20T15:14:00Z">
        <w:r w:rsidR="005A2518">
          <w:t>).</w:t>
        </w:r>
      </w:ins>
    </w:p>
    <w:p w14:paraId="72427DF1" w14:textId="0D21A3C8" w:rsidR="00E16572" w:rsidRPr="00B21582" w:rsidRDefault="00E16572" w:rsidP="00B21582">
      <w:pPr>
        <w:pStyle w:val="Caption"/>
        <w:ind w:firstLine="0"/>
        <w:rPr>
          <w:b/>
          <w:bCs/>
          <w:iCs w:val="0"/>
        </w:rPr>
      </w:pPr>
      <w:bookmarkStart w:id="222"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222"/>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223" w:name="_Toc128255059"/>
      <w:bookmarkStart w:id="224" w:name="_Toc128302245"/>
    </w:p>
    <w:bookmarkEnd w:id="223"/>
    <w:bookmarkEnd w:id="224"/>
    <w:p w14:paraId="11538B30" w14:textId="37FF50E6" w:rsidR="00485715" w:rsidRPr="00B21582" w:rsidRDefault="00485715" w:rsidP="00485715">
      <w:pPr>
        <w:pStyle w:val="Caption"/>
        <w:ind w:firstLine="0"/>
        <w:rPr>
          <w:moveTo w:id="225" w:author="Nate Bachmeier [AWS-SA]" w:date="2023-04-20T15:47:00Z"/>
          <w:b/>
          <w:bCs/>
        </w:rPr>
      </w:pPr>
      <w:moveToRangeStart w:id="226" w:author="Nate Bachmeier [AWS-SA]" w:date="2023-04-20T15:47:00Z" w:name="move132898058"/>
      <w:moveTo w:id="227" w:author="Nate Bachmeier [AWS-SA]" w:date="2023-04-20T15:47: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moveTo>
      <w:ins w:id="228" w:author="Nate Bachmeier [AWS-SA]" w:date="2023-04-30T13:55:00Z">
        <w:r w:rsidR="00C726B5">
          <w:rPr>
            <w:b/>
            <w:bCs/>
            <w:noProof/>
          </w:rPr>
          <w:t>33</w:t>
        </w:r>
      </w:ins>
      <w:moveTo w:id="229" w:author="Nate Bachmeier [AWS-SA]" w:date="2023-04-20T15:47:00Z">
        <w:r w:rsidRPr="00462221">
          <w:rPr>
            <w:b/>
            <w:bCs/>
          </w:rPr>
          <w:fldChar w:fldCharType="end"/>
        </w:r>
        <w:r>
          <w:rPr>
            <w:b/>
            <w:bCs/>
          </w:rPr>
          <w:br/>
        </w:r>
        <w:r>
          <w:rPr>
            <w:i/>
            <w:iCs w:val="0"/>
          </w:rPr>
          <w:t>High-Level Analysis Process</w:t>
        </w:r>
      </w:moveTo>
    </w:p>
    <w:p w14:paraId="4D0F6EA1" w14:textId="77777777" w:rsidR="00485715" w:rsidDel="00485715" w:rsidRDefault="00485715" w:rsidP="00485715">
      <w:pPr>
        <w:ind w:firstLine="0"/>
        <w:rPr>
          <w:del w:id="230" w:author="Nate Bachmeier [AWS-SA]" w:date="2023-04-20T15:47:00Z"/>
          <w:moveTo w:id="231" w:author="Nate Bachmeier [AWS-SA]" w:date="2023-04-20T15:47:00Z"/>
        </w:rPr>
      </w:pPr>
      <w:moveTo w:id="232" w:author="Nate Bachmeier [AWS-SA]" w:date="2023-04-20T15:47:00Z">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moveTo>
    </w:p>
    <w:moveToRangeEnd w:id="226"/>
    <w:p w14:paraId="5089A43D" w14:textId="77777777" w:rsidR="00485715" w:rsidRDefault="00485715">
      <w:pPr>
        <w:ind w:firstLine="0"/>
        <w:rPr>
          <w:ins w:id="233" w:author="Nate Bachmeier [AWS-SA]" w:date="2023-04-20T15:47:00Z"/>
        </w:rPr>
        <w:pPrChange w:id="234" w:author="Nate Bachmeier [AWS-SA]" w:date="2023-04-20T15:47:00Z">
          <w:pPr/>
        </w:pPrChange>
      </w:pPr>
    </w:p>
    <w:p w14:paraId="0CB1C9CD" w14:textId="590A1F40" w:rsidR="00485715" w:rsidRDefault="00485715" w:rsidP="00485715">
      <w:pPr>
        <w:rPr>
          <w:ins w:id="235" w:author="Nate Bachmeier [AWS-SA]" w:date="2023-04-20T15:28:00Z"/>
        </w:rPr>
      </w:pPr>
      <w:ins w:id="236" w:author="Nate Bachmeier [AWS-SA]" w:date="2023-04-20T15:20:00Z">
        <w:r>
          <w:t xml:space="preserve">The kinetic-700 dataset’s annotations specify the label, time offset, and duration of the target action. </w:t>
        </w:r>
      </w:ins>
      <w:ins w:id="237" w:author="Nate Bachmeier [AWS-SA]" w:date="2023-04-20T15:19:00Z">
        <w:r>
          <w:t xml:space="preserve">A custom video </w:t>
        </w:r>
      </w:ins>
      <w:ins w:id="238" w:author="Nate Bachmeier [AWS-SA]" w:date="2023-04-20T15:47:00Z">
        <w:r>
          <w:t>pipeline</w:t>
        </w:r>
      </w:ins>
      <w:ins w:id="239" w:author="Nate Bachmeier [AWS-SA]" w:date="2023-04-20T15:19:00Z">
        <w:r>
          <w:t xml:space="preserve"> used the OpenCV library to sample one frame every half-second </w:t>
        </w:r>
      </w:ins>
      <w:ins w:id="240" w:author="Nate Bachmeier [AWS-SA]" w:date="2023-04-20T15:48:00Z">
        <w:r>
          <w:t>of each clip (see Chapter 3: Study Procedure section;</w:t>
        </w:r>
      </w:ins>
      <w:ins w:id="241" w:author="Nate Bachmeier [AWS-SA]" w:date="2023-04-20T15:47:00Z">
        <w:r>
          <w:t xml:space="preserve"> Figure 33</w:t>
        </w:r>
      </w:ins>
      <w:ins w:id="242" w:author="Nate Bachmeier [AWS-SA]" w:date="2023-04-20T15:20:00Z">
        <w:r>
          <w:t>)</w:t>
        </w:r>
      </w:ins>
      <w:ins w:id="243" w:author="Nate Bachmeier [AWS-SA]" w:date="2023-04-20T15:19:00Z">
        <w:r>
          <w:t xml:space="preserve">. </w:t>
        </w:r>
      </w:ins>
      <w:ins w:id="244" w:author="Nate Bachmeier [AWS-SA]" w:date="2023-04-20T15:21:00Z">
        <w:r>
          <w:t xml:space="preserve">Labeled segments are at most ten seconds resulting in up to 20 frames/video. </w:t>
        </w:r>
      </w:ins>
      <w:ins w:id="245" w:author="Nate Bachmeier [AWS-SA]" w:date="2023-04-20T15:23:00Z">
        <w:r>
          <w:t xml:space="preserve">Amazon Elastic Container Service (ECS) scheduled the library operations across 38 x </w:t>
        </w:r>
      </w:ins>
      <w:ins w:id="246" w:author="Nate Bachmeier [AWS-SA]" w:date="2023-04-20T15:24:00Z">
        <w:r>
          <w:t xml:space="preserve">Amazon EC2 </w:t>
        </w:r>
      </w:ins>
      <w:ins w:id="247" w:author="Nate Bachmeier [AWS-SA]" w:date="2023-04-20T15:23:00Z">
        <w:r>
          <w:t>p4gdn.xlarge instances for 49 hours (152 VCPU, 608GiB RAM, and 38 NVIDIA T4 GPUs).</w:t>
        </w:r>
      </w:ins>
      <w:ins w:id="248" w:author="Nate Bachmeier [AWS-SA]" w:date="2023-04-20T15:24:00Z">
        <w:r>
          <w:t xml:space="preserve"> </w:t>
        </w:r>
      </w:ins>
      <w:ins w:id="249" w:author="Nate Bachmeier [AWS-SA]" w:date="2023-04-20T15:25:00Z">
        <w:r>
          <w:t>This research project selected Amazon EC2 Spot instances</w:t>
        </w:r>
      </w:ins>
      <w:ins w:id="250" w:author="Nate Bachmeier [AWS-SA]" w:date="2023-04-20T15:26:00Z">
        <w:r>
          <w:t xml:space="preserve">, </w:t>
        </w:r>
      </w:ins>
      <w:ins w:id="251" w:author="Nate Bachmeier [AWS-SA]" w:date="2023-04-20T15:42:00Z">
        <w:r>
          <w:t xml:space="preserve">ephemeral </w:t>
        </w:r>
      </w:ins>
      <w:ins w:id="252" w:author="Nate Bachmeier [AWS-SA]" w:date="2023-04-20T15:26:00Z">
        <w:r>
          <w:t>cloud</w:t>
        </w:r>
      </w:ins>
      <w:ins w:id="253" w:author="Nate Bachmeier [AWS-SA]" w:date="2023-04-20T15:25:00Z">
        <w:r>
          <w:t xml:space="preserve"> </w:t>
        </w:r>
      </w:ins>
      <w:ins w:id="254" w:author="Nate Bachmeier [AWS-SA]" w:date="2023-04-20T15:43:00Z">
        <w:r>
          <w:t xml:space="preserve">computing </w:t>
        </w:r>
      </w:ins>
      <w:ins w:id="255" w:author="Nate Bachmeier [AWS-SA]" w:date="2023-04-20T15:26:00Z">
        <w:r>
          <w:t>resources</w:t>
        </w:r>
      </w:ins>
      <w:ins w:id="256" w:author="Nate Bachmeier [AWS-SA]" w:date="2023-04-20T15:42:00Z">
        <w:r>
          <w:t xml:space="preserve"> with up to 90% cost savings</w:t>
        </w:r>
      </w:ins>
      <w:ins w:id="257" w:author="Nate Bachmeier [AWS-SA]" w:date="2023-04-20T15:26:00Z">
        <w:r>
          <w:t xml:space="preserve">. </w:t>
        </w:r>
      </w:ins>
    </w:p>
    <w:p w14:paraId="06940E01" w14:textId="7FE66EE1" w:rsidR="00485715" w:rsidRPr="00B21582" w:rsidRDefault="00485715" w:rsidP="00485715">
      <w:pPr>
        <w:rPr>
          <w:ins w:id="258" w:author="Nate Bachmeier [AWS-SA]" w:date="2023-04-20T15:28:00Z"/>
        </w:rPr>
      </w:pPr>
      <w:ins w:id="259" w:author="Nate Bachmeier [AWS-SA]" w:date="2023-04-20T15:28:00Z">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w:t>
        </w:r>
      </w:ins>
      <w:ins w:id="260" w:author="Nate Bachmeier [AWS-SA]" w:date="2023-04-20T15:31:00Z">
        <w:r>
          <w:t xml:space="preserve"> </w:t>
        </w:r>
      </w:ins>
      <w:ins w:id="261" w:author="Nate Bachmeier [AWS-SA]" w:date="2023-04-20T15:37:00Z">
        <w:r>
          <w:t>Optimizing the checkpoint logi</w:t>
        </w:r>
      </w:ins>
      <w:ins w:id="262" w:author="Nate Bachmeier [AWS-SA]" w:date="2023-04-20T15:38:00Z">
        <w:r>
          <w:t xml:space="preserve">c reduced the </w:t>
        </w:r>
      </w:ins>
      <w:ins w:id="263" w:author="Nate Bachmeier [AWS-SA]" w:date="2023-04-20T15:39:00Z">
        <w:r>
          <w:t>average per-video processing time to 1.94 seconds</w:t>
        </w:r>
      </w:ins>
      <w:ins w:id="264" w:author="Nate Bachmeier [AWS-SA]" w:date="2023-04-20T15:38:00Z">
        <w:r>
          <w:t>.</w:t>
        </w:r>
      </w:ins>
      <w:ins w:id="265" w:author="Nate Bachmeier [AWS-SA]" w:date="2023-04-20T15:39:00Z">
        <w:r>
          <w:t xml:space="preserve"> The entire data set could reprocess in 0.94 million total computation seconds.</w:t>
        </w:r>
      </w:ins>
      <w:ins w:id="266" w:author="Nate Bachmeier [AWS-SA]" w:date="2023-04-20T15:28:00Z">
        <w:r>
          <w:t xml:space="preserve"> </w:t>
        </w:r>
      </w:ins>
      <w:ins w:id="267" w:author="Nate Bachmeier [AWS-SA]" w:date="2023-04-20T15:40:00Z">
        <w:r>
          <w:t xml:space="preserve">Suppose the </w:t>
        </w:r>
      </w:ins>
      <w:ins w:id="268" w:author="Nate Bachmeier [AWS-SA]" w:date="2023-04-20T15:41:00Z">
        <w:r>
          <w:t xml:space="preserve">video processor supported multi-threading. In that case, the </w:t>
        </w:r>
      </w:ins>
      <w:ins w:id="269" w:author="Nate Bachmeier [AWS-SA]" w:date="2023-04-20T15:43:00Z">
        <w:r>
          <w:t xml:space="preserve">cluster size </w:t>
        </w:r>
      </w:ins>
      <w:ins w:id="270" w:author="Nate Bachmeier [AWS-SA]" w:date="2023-04-20T15:45:00Z">
        <w:r>
          <w:t xml:space="preserve">could process one video per core and complete the extraction in </w:t>
        </w:r>
      </w:ins>
      <w:ins w:id="271" w:author="Nate Bachmeier [AWS-SA]" w:date="2023-04-20T15:46:00Z">
        <w:r>
          <w:t>1.72 hours.</w:t>
        </w:r>
      </w:ins>
    </w:p>
    <w:p w14:paraId="3A3A6418" w14:textId="2F372B4F" w:rsidR="00104B25" w:rsidDel="00485715" w:rsidRDefault="008555BA" w:rsidP="00DF58F5">
      <w:pPr>
        <w:rPr>
          <w:del w:id="272" w:author="Nate Bachmeier [AWS-SA]" w:date="2023-04-20T15:46:00Z"/>
        </w:rPr>
      </w:pPr>
      <w:del w:id="273" w:author="Nate Bachmeier [AWS-SA]" w:date="2023-04-20T15:46:00Z">
        <w:r w:rsidDel="00485715">
          <w:delText xml:space="preserve">The kinetics-700 annotations specify the offset (in seconds) and duration of the labeled action within the video. </w:delText>
        </w:r>
        <w:r w:rsidR="00104B25" w:rsidDel="00485715">
          <w:delText xml:space="preserve">A high-level illustration of this analysis is available in Figure 26. </w:delText>
        </w:r>
        <w:r w:rsidDel="00485715">
          <w:delText>This research project used the OpenCV library to sample one frame every half-second during that period for a maximum of 20 frames/video. The sampling process persisted those frames into Amazon S3, an object store, and queued them for Carn</w:delText>
        </w:r>
        <w:r w:rsidR="0000740C" w:rsidDel="00485715">
          <w:delText>egi</w:delText>
        </w:r>
        <w:r w:rsidDel="00485715">
          <w:delText>e</w:delText>
        </w:r>
        <w:r w:rsidR="0000740C" w:rsidDel="00485715">
          <w:delText xml:space="preserve"> Mellon’s OpenPose framework</w:delText>
        </w:r>
        <w:r w:rsidR="009A114F" w:rsidDel="00485715">
          <w:rPr>
            <w:noProof/>
          </w:rPr>
          <w:delText xml:space="preserve"> </w:delText>
        </w:r>
        <w:r w:rsidR="005B43D9" w:rsidDel="00485715">
          <w:rPr>
            <w:noProof/>
          </w:rPr>
          <w:delText>(Cao et al., 2021)</w:delText>
        </w:r>
        <w:r w:rsidR="0000740C" w:rsidDel="00485715">
          <w:delText xml:space="preserve">. Amazon Elastic Container Service (ECS) scheduled the library operations across 38 x p4gdn.xlarge instances for 49 hours (152 </w:delText>
        </w:r>
        <w:r w:rsidR="00C714B9" w:rsidDel="00485715">
          <w:delText>VCPU</w:delText>
        </w:r>
        <w:r w:rsidR="0000740C" w:rsidDel="00485715">
          <w:delText>, 608G</w:delText>
        </w:r>
        <w:r w:rsidR="00C714B9" w:rsidDel="00485715">
          <w:delText>iB RAM</w:delText>
        </w:r>
        <w:r w:rsidR="0000740C" w:rsidDel="00485715">
          <w:delText>, and 38 NVIDIA T4 GPUs).</w:delText>
        </w:r>
        <w:r w:rsidR="00104B25" w:rsidDel="00485715">
          <w:delText xml:space="preserve"> </w:delText>
        </w:r>
      </w:del>
    </w:p>
    <w:p w14:paraId="57545506" w14:textId="5C9B5194" w:rsidR="00C714B9" w:rsidDel="00213AB2" w:rsidRDefault="00104B25" w:rsidP="00485715">
      <w:pPr>
        <w:rPr>
          <w:del w:id="274" w:author="Nate Bachmeier [AWS-SA]" w:date="2023-04-20T15:48:00Z"/>
        </w:rPr>
      </w:pPr>
      <w:r>
        <w:t xml:space="preserve">The OpenPose framework inferred millions of potential human poses within the frame as lists of 25x3 </w:t>
      </w:r>
      <w:del w:id="275" w:author="Nate Bachmeier [AWS-SA]" w:date="2023-04-20T13:38:00Z">
        <w:r w:rsidDel="00F75FDE">
          <w:delText>matrics</w:delText>
        </w:r>
      </w:del>
      <w:ins w:id="276" w:author="Nate Bachmeier [AWS-SA]" w:date="2023-04-20T13:38:00Z">
        <w:r w:rsidR="00F75FDE">
          <w:t>matrices</w:t>
        </w:r>
      </w:ins>
      <w:r>
        <w:t>. Each item represents a likely body and the location of its twenty-five body parts</w:t>
      </w:r>
      <w:r w:rsidR="00C714B9">
        <w:t xml:space="preserve"> (see</w:t>
      </w:r>
      <w:r>
        <w:t xml:space="preserve"> Figure </w:t>
      </w:r>
      <w:r w:rsidR="003F00CE">
        <w:t>3</w:t>
      </w:r>
      <w:del w:id="277" w:author="Nate Bachmeier [AWS-SA]" w:date="2023-04-20T16:00:00Z">
        <w:r w:rsidR="003F00CE" w:rsidDel="00213AB2">
          <w:delText>3</w:delText>
        </w:r>
      </w:del>
      <w:ins w:id="278" w:author="Nate Bachmeier [AWS-SA]" w:date="2023-04-20T16:00:00Z">
        <w:r w:rsidR="00213AB2">
          <w:t>4</w:t>
        </w:r>
      </w:ins>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ins w:id="279" w:author="Nate Bachmeier [AWS-SA]" w:date="2023-04-20T15:48:00Z">
        <w:r w:rsidR="00485715">
          <w:t xml:space="preserve"> </w:t>
        </w:r>
      </w:ins>
    </w:p>
    <w:p w14:paraId="6AD685EB" w14:textId="77777777" w:rsidR="00213AB2" w:rsidRDefault="00213AB2" w:rsidP="00C714B9">
      <w:pPr>
        <w:rPr>
          <w:ins w:id="280" w:author="Nate Bachmeier [AWS-SA]" w:date="2023-04-20T16:01:00Z"/>
        </w:rPr>
      </w:pPr>
    </w:p>
    <w:p w14:paraId="63299D5F" w14:textId="5F527051" w:rsidR="003F00CE" w:rsidRPr="00B21582" w:rsidDel="00485715" w:rsidRDefault="003F00CE" w:rsidP="003F00CE">
      <w:pPr>
        <w:pStyle w:val="Caption"/>
        <w:ind w:firstLine="0"/>
        <w:rPr>
          <w:moveFrom w:id="281" w:author="Nate Bachmeier [AWS-SA]" w:date="2023-04-20T15:47:00Z"/>
          <w:b/>
          <w:bCs/>
        </w:rPr>
      </w:pPr>
      <w:moveFromRangeStart w:id="282" w:author="Nate Bachmeier [AWS-SA]" w:date="2023-04-20T15:47:00Z" w:name="move132898058"/>
      <w:moveFrom w:id="283" w:author="Nate Bachmeier [AWS-SA]" w:date="2023-04-20T15:47:00Z">
        <w:r w:rsidRPr="00462221" w:rsidDel="00485715">
          <w:rPr>
            <w:b/>
            <w:bCs/>
          </w:rPr>
          <w:t xml:space="preserve">Figure </w:t>
        </w:r>
        <w:r w:rsidRPr="00462221" w:rsidDel="00485715">
          <w:rPr>
            <w:b/>
            <w:bCs/>
            <w:iCs w:val="0"/>
          </w:rPr>
          <w:fldChar w:fldCharType="begin"/>
        </w:r>
        <w:r w:rsidRPr="00462221" w:rsidDel="00485715">
          <w:rPr>
            <w:b/>
            <w:bCs/>
          </w:rPr>
          <w:instrText xml:space="preserve"> SEQ Figure \* ARABIC </w:instrText>
        </w:r>
        <w:r w:rsidRPr="00462221" w:rsidDel="00485715">
          <w:rPr>
            <w:b/>
            <w:bCs/>
            <w:iCs w:val="0"/>
          </w:rPr>
          <w:fldChar w:fldCharType="separate"/>
        </w:r>
        <w:r w:rsidDel="00485715">
          <w:rPr>
            <w:b/>
            <w:bCs/>
            <w:noProof/>
          </w:rPr>
          <w:t>33</w:t>
        </w:r>
        <w:r w:rsidRPr="00462221" w:rsidDel="00485715">
          <w:rPr>
            <w:b/>
            <w:bCs/>
            <w:iCs w:val="0"/>
          </w:rPr>
          <w:fldChar w:fldCharType="end"/>
        </w:r>
        <w:r w:rsidDel="00485715">
          <w:rPr>
            <w:b/>
            <w:bCs/>
          </w:rPr>
          <w:br/>
        </w:r>
        <w:r w:rsidDel="00485715">
          <w:rPr>
            <w:i/>
            <w:iCs w:val="0"/>
          </w:rPr>
          <w:t>High-Level Analysis Process</w:t>
        </w:r>
      </w:moveFrom>
    </w:p>
    <w:p w14:paraId="56E6C2AB" w14:textId="23E42D5B" w:rsidR="003F00CE" w:rsidDel="00485715" w:rsidRDefault="003F00CE" w:rsidP="00104C3A">
      <w:pPr>
        <w:ind w:firstLine="0"/>
        <w:rPr>
          <w:moveFrom w:id="284" w:author="Nate Bachmeier [AWS-SA]" w:date="2023-04-20T15:47:00Z"/>
        </w:rPr>
      </w:pPr>
      <w:moveFrom w:id="285" w:author="Nate Bachmeier [AWS-SA]" w:date="2023-04-20T15:47:00Z">
        <w:r w:rsidDel="00485715">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moveFrom>
    </w:p>
    <w:moveFromRangeEnd w:id="282"/>
    <w:p w14:paraId="7CDD6653" w14:textId="77777777" w:rsidR="00485715" w:rsidRDefault="00C714B9" w:rsidP="00485715">
      <w:pPr>
        <w:rPr>
          <w:ins w:id="286" w:author="Nate Bachmeier [AWS-SA]" w:date="2023-04-20T16:00:00Z"/>
        </w:rPr>
      </w:pPr>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ins w:id="287" w:author="Nate Bachmeier [AWS-SA]" w:date="2023-04-20T16:00:00Z"/>
          <w:b/>
          <w:bCs/>
          <w:i/>
        </w:rPr>
      </w:pPr>
      <w:ins w:id="288" w:author="Nate Bachmeier [AWS-SA]" w:date="2023-04-20T16:00:00Z">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ins>
    </w:p>
    <w:p w14:paraId="2CCA3507" w14:textId="3A3318FE" w:rsidR="00213AB2" w:rsidRDefault="00213AB2">
      <w:pPr>
        <w:ind w:firstLine="0"/>
        <w:rPr>
          <w:ins w:id="289" w:author="Nate Bachmeier [AWS-SA]" w:date="2023-04-20T15:48:00Z"/>
        </w:rPr>
        <w:pPrChange w:id="290" w:author="Nate Bachmeier [AWS-SA]" w:date="2023-04-20T16:01:00Z">
          <w:pPr/>
        </w:pPrChange>
      </w:pPr>
      <w:ins w:id="291" w:author="Nate Bachmeier [AWS-SA]" w:date="2023-04-20T16:00:00Z">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ins>
    </w:p>
    <w:p w14:paraId="7BF2DD29" w14:textId="6EA96DDD" w:rsidR="00213AB2" w:rsidRDefault="00C714B9" w:rsidP="00485715">
      <w:pPr>
        <w:rPr>
          <w:ins w:id="292" w:author="Nate Bachmeier [AWS-SA]" w:date="2023-04-20T16:01:00Z"/>
        </w:rPr>
      </w:pPr>
      <w:r>
        <w:t>Amazon Rekognition, a computer vision service, further annotated the frames with object, activity, and facial detection metadata.</w:t>
      </w:r>
      <w:ins w:id="293" w:author="Nate Bachmeier [AWS-SA]" w:date="2023-04-20T15:49:00Z">
        <w:r w:rsidR="00485715">
          <w:t xml:space="preserve"> </w:t>
        </w:r>
      </w:ins>
      <w:ins w:id="294" w:author="Nate Bachmeier [AWS-SA]" w:date="2023-04-20T15:55:00Z">
        <w:r w:rsidR="00213AB2">
          <w:t xml:space="preserve">This information came from a post-processing Amazon S3 Batch Job that iterates across the Frame Store and passes metadata to a custom Amazon Lambda function. </w:t>
        </w:r>
      </w:ins>
      <w:ins w:id="295" w:author="Nate Bachmeier [AWS-SA]" w:date="2023-04-20T15:56:00Z">
        <w:r w:rsidR="00213AB2">
          <w:t xml:space="preserve">Initially, the </w:t>
        </w:r>
      </w:ins>
      <w:ins w:id="296" w:author="Nate Bachmeier [AWS-SA]" w:date="2023-04-20T15:57:00Z">
        <w:r w:rsidR="00213AB2">
          <w:t xml:space="preserve">Amazon Rekognition request rate limits caused the batch jobs to terminate unsuccessfully. </w:t>
        </w:r>
      </w:ins>
      <w:ins w:id="297" w:author="Nate Bachmeier [AWS-SA]" w:date="2023-04-20T15:59:00Z">
        <w:r w:rsidR="00213AB2">
          <w:t xml:space="preserve">Geo-distributing the function’s traffic across the AWS cloud mitigated these issues </w:t>
        </w:r>
      </w:ins>
      <w:ins w:id="298" w:author="Nate Bachmeier [AWS-SA]" w:date="2023-04-20T16:00:00Z">
        <w:r w:rsidR="00213AB2">
          <w:t>by increasing the service quota 12x (see Figure</w:t>
        </w:r>
      </w:ins>
      <w:ins w:id="299" w:author="Nate Bachmeier [AWS-SA]" w:date="2023-04-20T16:01:00Z">
        <w:r w:rsidR="00213AB2">
          <w:t xml:space="preserve"> 35).</w:t>
        </w:r>
      </w:ins>
      <w:ins w:id="300" w:author="Nate Bachmeier [AWS-SA]" w:date="2023-04-20T16:06:00Z">
        <w:r w:rsidR="00213AB2">
          <w:t xml:space="preserve"> </w:t>
        </w:r>
      </w:ins>
      <w:ins w:id="301" w:author="Nate Bachmeier [AWS-SA]" w:date="2023-04-20T16:07:00Z">
        <w:r w:rsidR="00213AB2">
          <w:t xml:space="preserve">A copy of the Amazon Rekognition service responses </w:t>
        </w:r>
      </w:ins>
      <w:ins w:id="302" w:author="Nate Bachmeier [AWS-SA]" w:date="2023-04-20T16:08:00Z">
        <w:r w:rsidR="00213AB2">
          <w:t xml:space="preserve">exists in </w:t>
        </w:r>
      </w:ins>
      <w:ins w:id="303" w:author="Nate Bachmeier [AWS-SA]" w:date="2023-04-20T16:07:00Z">
        <w:r w:rsidR="00213AB2">
          <w:t>Amazon S3</w:t>
        </w:r>
      </w:ins>
      <w:ins w:id="304" w:author="Nate Bachmeier [AWS-SA]" w:date="2023-04-20T16:08:00Z">
        <w:r w:rsidR="00213AB2">
          <w:t xml:space="preserve"> for future research reproducibility.</w:t>
        </w:r>
      </w:ins>
    </w:p>
    <w:p w14:paraId="7F9075A6" w14:textId="67EA35D7" w:rsidR="00E64BB3" w:rsidRDefault="00213AB2" w:rsidP="00213AB2">
      <w:pPr>
        <w:pStyle w:val="Caption"/>
        <w:ind w:firstLine="0"/>
        <w:rPr>
          <w:ins w:id="305" w:author="Nate Bachmeier [AWS-SA]" w:date="2023-04-20T16:02:00Z"/>
          <w:i/>
          <w:iCs w:val="0"/>
        </w:rPr>
      </w:pPr>
      <w:ins w:id="306" w:author="Nate Bachmeier [AWS-SA]" w:date="2023-04-20T16:01:00Z">
        <w:r w:rsidRPr="00213AB2">
          <w:rPr>
            <w:b/>
            <w:bCs/>
            <w:rPrChange w:id="307" w:author="Nate Bachmeier [AWS-SA]" w:date="2023-04-20T16:01:00Z">
              <w:rPr/>
            </w:rPrChange>
          </w:rPr>
          <w:lastRenderedPageBreak/>
          <w:t xml:space="preserve">Figure </w:t>
        </w:r>
        <w:r w:rsidRPr="00213AB2">
          <w:rPr>
            <w:b/>
            <w:bCs/>
            <w:rPrChange w:id="308" w:author="Nate Bachmeier [AWS-SA]" w:date="2023-04-20T16:01:00Z">
              <w:rPr/>
            </w:rPrChange>
          </w:rPr>
          <w:fldChar w:fldCharType="begin"/>
        </w:r>
        <w:r w:rsidRPr="00213AB2">
          <w:rPr>
            <w:b/>
            <w:bCs/>
            <w:rPrChange w:id="309" w:author="Nate Bachmeier [AWS-SA]" w:date="2023-04-20T16:01:00Z">
              <w:rPr/>
            </w:rPrChange>
          </w:rPr>
          <w:instrText xml:space="preserve"> SEQ Figure \* ARABIC </w:instrText>
        </w:r>
      </w:ins>
      <w:r w:rsidRPr="00213AB2">
        <w:rPr>
          <w:b/>
          <w:bCs/>
          <w:rPrChange w:id="310" w:author="Nate Bachmeier [AWS-SA]" w:date="2023-04-20T16:01:00Z">
            <w:rPr/>
          </w:rPrChange>
        </w:rPr>
        <w:fldChar w:fldCharType="separate"/>
      </w:r>
      <w:ins w:id="311" w:author="Nate Bachmeier [AWS-SA]" w:date="2023-04-20T16:01:00Z">
        <w:r w:rsidRPr="00213AB2">
          <w:rPr>
            <w:b/>
            <w:bCs/>
            <w:noProof/>
            <w:rPrChange w:id="312" w:author="Nate Bachmeier [AWS-SA]" w:date="2023-04-20T16:01:00Z">
              <w:rPr>
                <w:noProof/>
              </w:rPr>
            </w:rPrChange>
          </w:rPr>
          <w:t>34</w:t>
        </w:r>
        <w:r w:rsidRPr="00213AB2">
          <w:rPr>
            <w:b/>
            <w:bCs/>
            <w:rPrChange w:id="313" w:author="Nate Bachmeier [AWS-SA]" w:date="2023-04-20T16:01:00Z">
              <w:rPr/>
            </w:rPrChange>
          </w:rPr>
          <w:fldChar w:fldCharType="end"/>
        </w:r>
        <w:r>
          <w:br/>
        </w:r>
        <w:r>
          <w:rPr>
            <w:i/>
            <w:iCs w:val="0"/>
          </w:rPr>
          <w:t>Geo-distributing Traffic</w:t>
        </w:r>
      </w:ins>
    </w:p>
    <w:p w14:paraId="5943C6E8" w14:textId="77777777" w:rsidR="00213AB2" w:rsidRDefault="00213AB2" w:rsidP="00213AB2">
      <w:pPr>
        <w:pStyle w:val="SC-Source"/>
        <w:rPr>
          <w:ins w:id="314" w:author="Nate Bachmeier [AWS-SA]" w:date="2023-04-20T16:03:00Z"/>
        </w:rPr>
      </w:pPr>
      <w:ins w:id="315" w:author="Nate Bachmeier [AWS-SA]" w:date="2023-04-20T16:02:00Z">
        <w:r w:rsidRPr="00213AB2">
          <w:t>valid_regions = [</w:t>
        </w:r>
      </w:ins>
    </w:p>
    <w:p w14:paraId="45F30944" w14:textId="55B88448" w:rsidR="00213AB2" w:rsidRPr="00213AB2" w:rsidRDefault="00213AB2">
      <w:pPr>
        <w:pStyle w:val="SC-Source"/>
        <w:rPr>
          <w:ins w:id="316" w:author="Nate Bachmeier [AWS-SA]" w:date="2023-04-20T16:02:00Z"/>
        </w:rPr>
        <w:pPrChange w:id="317" w:author="Nate Bachmeier [AWS-SA]" w:date="2023-04-20T16:0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pPrChange>
      </w:pPr>
      <w:ins w:id="318" w:author="Nate Bachmeier [AWS-SA]" w:date="2023-04-20T16:03:00Z">
        <w:r>
          <w:t xml:space="preserve">  </w:t>
        </w:r>
      </w:ins>
      <w:ins w:id="319" w:author="Nate Bachmeier [AWS-SA]" w:date="2023-04-20T16:02:00Z">
        <w:r w:rsidRPr="00213AB2">
          <w:t>'us-east-1', 'us-east-2', 'us-west-1','us-west-2',</w:t>
        </w:r>
      </w:ins>
      <w:ins w:id="320" w:author="Nate Bachmeier [AWS-SA]" w:date="2023-04-20T16:04:00Z">
        <w:r>
          <w:br/>
          <w:t xml:space="preserve">  </w:t>
        </w:r>
      </w:ins>
      <w:ins w:id="321" w:author="Nate Bachmeier [AWS-SA]" w:date="2023-04-20T16:02:00Z">
        <w:r w:rsidRPr="00213AB2">
          <w:t>'eu-central-1','eu-west-1','eu-west-2', 'ap-south-1',</w:t>
        </w:r>
      </w:ins>
      <w:ins w:id="322" w:author="Nate Bachmeier [AWS-SA]" w:date="2023-04-20T16:04:00Z">
        <w:r>
          <w:br/>
          <w:t xml:space="preserve">  </w:t>
        </w:r>
      </w:ins>
      <w:ins w:id="323" w:author="Nate Bachmeier [AWS-SA]" w:date="2023-04-20T16:02:00Z">
        <w:r w:rsidRPr="00213AB2">
          <w:t xml:space="preserve">'ap-northeast-2','ap-southeast-1', 'ap-southeast-2', </w:t>
        </w:r>
      </w:ins>
      <w:ins w:id="324" w:author="Nate Bachmeier [AWS-SA]" w:date="2023-04-20T16:04:00Z">
        <w:r>
          <w:br/>
          <w:t xml:space="preserve">  </w:t>
        </w:r>
      </w:ins>
      <w:ins w:id="325" w:author="Nate Bachmeier [AWS-SA]" w:date="2023-04-20T16:02:00Z">
        <w:r w:rsidRPr="00213AB2">
          <w:t>'ap-northeast-1']</w:t>
        </w:r>
        <w:r>
          <w:br/>
        </w:r>
      </w:ins>
    </w:p>
    <w:p w14:paraId="47C14F69" w14:textId="6581224A" w:rsidR="00213AB2" w:rsidRDefault="00C82666">
      <w:pPr>
        <w:pStyle w:val="SC-Source"/>
        <w:rPr>
          <w:ins w:id="326" w:author="Nate Bachmeier [AWS-SA]" w:date="2023-04-20T16:02:00Z"/>
        </w:rPr>
        <w:pPrChange w:id="327" w:author="Nate Bachmeier [AWS-SA]" w:date="2023-04-20T16:03:00Z">
          <w:pPr>
            <w:pStyle w:val="HTMLPreformatted"/>
          </w:pPr>
        </w:pPrChange>
      </w:pPr>
      <w:ins w:id="328" w:author="Nate Bachmeier [AWS-SA]" w:date="2023-04-20T16:15:00Z">
        <w:r>
          <w:t xml:space="preserve">  </w:t>
        </w:r>
      </w:ins>
      <w:ins w:id="329" w:author="Nate Bachmeier [AWS-SA]" w:date="2023-04-20T16:02:00Z">
        <w:r w:rsidR="00213AB2">
          <w:t>def __detect_labels_with_retry(self, **kwargs)-&gt;dict:</w:t>
        </w:r>
      </w:ins>
    </w:p>
    <w:p w14:paraId="5E104516" w14:textId="77777777" w:rsidR="00213AB2" w:rsidRDefault="00213AB2">
      <w:pPr>
        <w:pStyle w:val="SC-Source"/>
        <w:rPr>
          <w:ins w:id="330" w:author="Nate Bachmeier [AWS-SA]" w:date="2023-04-20T16:02:00Z"/>
        </w:rPr>
        <w:pPrChange w:id="331" w:author="Nate Bachmeier [AWS-SA]" w:date="2023-04-20T16:03:00Z">
          <w:pPr>
            <w:pStyle w:val="HTMLPreformatted"/>
          </w:pPr>
        </w:pPrChange>
      </w:pPr>
      <w:ins w:id="332" w:author="Nate Bachmeier [AWS-SA]" w:date="2023-04-20T16:02:00Z">
        <w:r>
          <w:t xml:space="preserve">    for _ in range(0, 5):</w:t>
        </w:r>
      </w:ins>
    </w:p>
    <w:p w14:paraId="313743F2" w14:textId="77777777" w:rsidR="00213AB2" w:rsidRDefault="00213AB2">
      <w:pPr>
        <w:pStyle w:val="SC-Source"/>
        <w:rPr>
          <w:ins w:id="333" w:author="Nate Bachmeier [AWS-SA]" w:date="2023-04-20T16:02:00Z"/>
        </w:rPr>
        <w:pPrChange w:id="334" w:author="Nate Bachmeier [AWS-SA]" w:date="2023-04-20T16:03:00Z">
          <w:pPr>
            <w:pStyle w:val="HTMLPreformatted"/>
          </w:pPr>
        </w:pPrChange>
      </w:pPr>
      <w:ins w:id="335" w:author="Nate Bachmeier [AWS-SA]" w:date="2023-04-20T16:02:00Z">
        <w:r>
          <w:t xml:space="preserve">      try:</w:t>
        </w:r>
      </w:ins>
    </w:p>
    <w:p w14:paraId="3036646C" w14:textId="77777777" w:rsidR="00213AB2" w:rsidRDefault="00213AB2">
      <w:pPr>
        <w:pStyle w:val="SC-Source"/>
        <w:rPr>
          <w:ins w:id="336" w:author="Nate Bachmeier [AWS-SA]" w:date="2023-04-20T16:02:00Z"/>
        </w:rPr>
        <w:pPrChange w:id="337" w:author="Nate Bachmeier [AWS-SA]" w:date="2023-04-20T16:03:00Z">
          <w:pPr>
            <w:pStyle w:val="HTMLPreformatted"/>
          </w:pPr>
        </w:pPrChange>
      </w:pPr>
      <w:ins w:id="338" w:author="Nate Bachmeier [AWS-SA]" w:date="2023-04-20T16:02:00Z">
        <w:r>
          <w:t xml:space="preserve">        region = valid_regions[randint(0,len(valid_regions)-1)]</w:t>
        </w:r>
      </w:ins>
    </w:p>
    <w:p w14:paraId="31B73DFB" w14:textId="77777777" w:rsidR="00213AB2" w:rsidRDefault="00213AB2">
      <w:pPr>
        <w:pStyle w:val="SC-Source"/>
        <w:rPr>
          <w:ins w:id="339" w:author="Nate Bachmeier [AWS-SA]" w:date="2023-04-20T16:02:00Z"/>
        </w:rPr>
        <w:pPrChange w:id="340" w:author="Nate Bachmeier [AWS-SA]" w:date="2023-04-20T16:03:00Z">
          <w:pPr>
            <w:pStyle w:val="HTMLPreformatted"/>
          </w:pPr>
        </w:pPrChange>
      </w:pPr>
      <w:ins w:id="341" w:author="Nate Bachmeier [AWS-SA]" w:date="2023-04-20T16:02:00Z">
        <w:r>
          <w:t xml:space="preserve">        rekognition = boto3.client('rekognition', region_name=region)</w:t>
        </w:r>
      </w:ins>
    </w:p>
    <w:p w14:paraId="5DD1893E" w14:textId="77777777" w:rsidR="00213AB2" w:rsidRDefault="00213AB2">
      <w:pPr>
        <w:pStyle w:val="SC-Source"/>
        <w:rPr>
          <w:ins w:id="342" w:author="Nate Bachmeier [AWS-SA]" w:date="2023-04-20T16:02:00Z"/>
        </w:rPr>
        <w:pPrChange w:id="343" w:author="Nate Bachmeier [AWS-SA]" w:date="2023-04-20T16:03:00Z">
          <w:pPr>
            <w:pStyle w:val="HTMLPreformatted"/>
          </w:pPr>
        </w:pPrChange>
      </w:pPr>
    </w:p>
    <w:p w14:paraId="4A8AFF2B" w14:textId="77777777" w:rsidR="00213AB2" w:rsidRDefault="00213AB2">
      <w:pPr>
        <w:pStyle w:val="SC-Source"/>
        <w:rPr>
          <w:ins w:id="344" w:author="Nate Bachmeier [AWS-SA]" w:date="2023-04-20T16:02:00Z"/>
        </w:rPr>
        <w:pPrChange w:id="345" w:author="Nate Bachmeier [AWS-SA]" w:date="2023-04-20T16:03:00Z">
          <w:pPr>
            <w:pStyle w:val="HTMLPreformatted"/>
          </w:pPr>
        </w:pPrChange>
      </w:pPr>
      <w:ins w:id="346" w:author="Nate Bachmeier [AWS-SA]" w:date="2023-04-20T16:02:00Z">
        <w:r>
          <w:t xml:space="preserve">        print('DetectLabels(%s) - s3://%s -&gt; %s' % (</w:t>
        </w:r>
      </w:ins>
    </w:p>
    <w:p w14:paraId="516BE0D3" w14:textId="77777777" w:rsidR="00213AB2" w:rsidRDefault="00213AB2">
      <w:pPr>
        <w:pStyle w:val="SC-Source"/>
        <w:rPr>
          <w:ins w:id="347" w:author="Nate Bachmeier [AWS-SA]" w:date="2023-04-20T16:02:00Z"/>
        </w:rPr>
        <w:pPrChange w:id="348" w:author="Nate Bachmeier [AWS-SA]" w:date="2023-04-20T16:03:00Z">
          <w:pPr>
            <w:pStyle w:val="HTMLPreformatted"/>
          </w:pPr>
        </w:pPrChange>
      </w:pPr>
      <w:ins w:id="349" w:author="Nate Bachmeier [AWS-SA]" w:date="2023-04-20T16:02:00Z">
        <w:r>
          <w:t xml:space="preserve">          region,</w:t>
        </w:r>
      </w:ins>
    </w:p>
    <w:p w14:paraId="329CCE14" w14:textId="77777777" w:rsidR="00213AB2" w:rsidRDefault="00213AB2">
      <w:pPr>
        <w:pStyle w:val="SC-Source"/>
        <w:rPr>
          <w:ins w:id="350" w:author="Nate Bachmeier [AWS-SA]" w:date="2023-04-20T16:02:00Z"/>
        </w:rPr>
        <w:pPrChange w:id="351" w:author="Nate Bachmeier [AWS-SA]" w:date="2023-04-20T16:03:00Z">
          <w:pPr>
            <w:pStyle w:val="HTMLPreformatted"/>
          </w:pPr>
        </w:pPrChange>
      </w:pPr>
      <w:ins w:id="352" w:author="Nate Bachmeier [AWS-SA]" w:date="2023-04-20T16:02:00Z">
        <w:r>
          <w:t xml:space="preserve">          self.manifest.report.frame_bucket,</w:t>
        </w:r>
      </w:ins>
    </w:p>
    <w:p w14:paraId="449A9D6C" w14:textId="77777777" w:rsidR="00213AB2" w:rsidRDefault="00213AB2">
      <w:pPr>
        <w:pStyle w:val="SC-Source"/>
        <w:rPr>
          <w:ins w:id="353" w:author="Nate Bachmeier [AWS-SA]" w:date="2023-04-20T16:02:00Z"/>
        </w:rPr>
        <w:pPrChange w:id="354" w:author="Nate Bachmeier [AWS-SA]" w:date="2023-04-20T16:03:00Z">
          <w:pPr>
            <w:pStyle w:val="HTMLPreformatted"/>
          </w:pPr>
        </w:pPrChange>
      </w:pPr>
      <w:ins w:id="355" w:author="Nate Bachmeier [AWS-SA]" w:date="2023-04-20T16:02:00Z">
        <w:r>
          <w:t xml:space="preserve">          self.manifest.video_id</w:t>
        </w:r>
      </w:ins>
    </w:p>
    <w:p w14:paraId="7A960F00" w14:textId="77777777" w:rsidR="00213AB2" w:rsidRDefault="00213AB2">
      <w:pPr>
        <w:pStyle w:val="SC-Source"/>
        <w:rPr>
          <w:ins w:id="356" w:author="Nate Bachmeier [AWS-SA]" w:date="2023-04-20T16:02:00Z"/>
        </w:rPr>
        <w:pPrChange w:id="357" w:author="Nate Bachmeier [AWS-SA]" w:date="2023-04-20T16:03:00Z">
          <w:pPr>
            <w:pStyle w:val="HTMLPreformatted"/>
          </w:pPr>
        </w:pPrChange>
      </w:pPr>
      <w:ins w:id="358" w:author="Nate Bachmeier [AWS-SA]" w:date="2023-04-20T16:02:00Z">
        <w:r>
          <w:t xml:space="preserve">        ))</w:t>
        </w:r>
      </w:ins>
    </w:p>
    <w:p w14:paraId="69CA59E0" w14:textId="77777777" w:rsidR="00213AB2" w:rsidRDefault="00213AB2">
      <w:pPr>
        <w:pStyle w:val="SC-Source"/>
        <w:rPr>
          <w:ins w:id="359" w:author="Nate Bachmeier [AWS-SA]" w:date="2023-04-20T16:02:00Z"/>
        </w:rPr>
        <w:pPrChange w:id="360" w:author="Nate Bachmeier [AWS-SA]" w:date="2023-04-20T16:03:00Z">
          <w:pPr>
            <w:pStyle w:val="HTMLPreformatted"/>
          </w:pPr>
        </w:pPrChange>
      </w:pPr>
      <w:ins w:id="361" w:author="Nate Bachmeier [AWS-SA]" w:date="2023-04-20T16:02:00Z">
        <w:r>
          <w:t xml:space="preserve">    </w:t>
        </w:r>
      </w:ins>
    </w:p>
    <w:p w14:paraId="12E6CF5A" w14:textId="77777777" w:rsidR="00213AB2" w:rsidRDefault="00213AB2">
      <w:pPr>
        <w:pStyle w:val="SC-Source"/>
        <w:rPr>
          <w:ins w:id="362" w:author="Nate Bachmeier [AWS-SA]" w:date="2023-04-20T16:02:00Z"/>
        </w:rPr>
        <w:pPrChange w:id="363" w:author="Nate Bachmeier [AWS-SA]" w:date="2023-04-20T16:03:00Z">
          <w:pPr>
            <w:pStyle w:val="HTMLPreformatted"/>
          </w:pPr>
        </w:pPrChange>
      </w:pPr>
      <w:ins w:id="364" w:author="Nate Bachmeier [AWS-SA]" w:date="2023-04-20T16:02:00Z">
        <w:r>
          <w:t xml:space="preserve">        return rekognition.detect_labels(**kwargs)</w:t>
        </w:r>
      </w:ins>
    </w:p>
    <w:p w14:paraId="3BAD7587" w14:textId="60063AE3" w:rsidR="00213AB2" w:rsidRDefault="00213AB2">
      <w:pPr>
        <w:pStyle w:val="SC-Source"/>
        <w:rPr>
          <w:ins w:id="365" w:author="Nate Bachmeier [AWS-SA]" w:date="2023-04-20T16:02:00Z"/>
        </w:rPr>
        <w:pPrChange w:id="366" w:author="Nate Bachmeier [AWS-SA]" w:date="2023-04-20T16:03:00Z">
          <w:pPr>
            <w:pStyle w:val="HTMLPreformatted"/>
          </w:pPr>
        </w:pPrChange>
      </w:pPr>
      <w:ins w:id="367" w:author="Nate Bachmeier [AWS-SA]" w:date="2023-04-20T16:02:00Z">
        <w:r>
          <w:t xml:space="preserve">      except ProvisionedThroughputExceededException as error:</w:t>
        </w:r>
      </w:ins>
    </w:p>
    <w:p w14:paraId="0BF618B9" w14:textId="77777777" w:rsidR="00213AB2" w:rsidRDefault="00213AB2" w:rsidP="00213AB2">
      <w:pPr>
        <w:pStyle w:val="SC-Source"/>
        <w:rPr>
          <w:ins w:id="368" w:author="Nate Bachmeier [AWS-SA]" w:date="2023-04-20T16:04:00Z"/>
        </w:rPr>
      </w:pPr>
      <w:ins w:id="369" w:author="Nate Bachmeier [AWS-SA]" w:date="2023-04-20T16:02:00Z">
        <w:r>
          <w:t xml:space="preserve">        print('ProvisionedThroughputExceededException -- %s' % </w:t>
        </w:r>
      </w:ins>
      <w:ins w:id="370" w:author="Nate Bachmeier [AWS-SA]" w:date="2023-04-20T16:04:00Z">
        <w:r>
          <w:t xml:space="preserve">  </w:t>
        </w:r>
      </w:ins>
    </w:p>
    <w:p w14:paraId="0882A0FA" w14:textId="1AF9530C" w:rsidR="00213AB2" w:rsidRDefault="00213AB2">
      <w:pPr>
        <w:pStyle w:val="SC-Source"/>
        <w:rPr>
          <w:ins w:id="371" w:author="Nate Bachmeier [AWS-SA]" w:date="2023-04-20T16:02:00Z"/>
        </w:rPr>
        <w:pPrChange w:id="372" w:author="Nate Bachmeier [AWS-SA]" w:date="2023-04-20T16:03:00Z">
          <w:pPr>
            <w:pStyle w:val="HTMLPreformatted"/>
          </w:pPr>
        </w:pPrChange>
      </w:pPr>
      <w:ins w:id="373" w:author="Nate Bachmeier [AWS-SA]" w:date="2023-04-20T16:04:00Z">
        <w:r>
          <w:t xml:space="preserve">            </w:t>
        </w:r>
      </w:ins>
      <w:ins w:id="374" w:author="Nate Bachmeier [AWS-SA]" w:date="2023-04-20T16:02:00Z">
        <w:r>
          <w:t>str(error))</w:t>
        </w:r>
      </w:ins>
    </w:p>
    <w:p w14:paraId="16663DA3" w14:textId="77777777" w:rsidR="00213AB2" w:rsidRDefault="00213AB2">
      <w:pPr>
        <w:pStyle w:val="SC-Source"/>
        <w:rPr>
          <w:ins w:id="375" w:author="Nate Bachmeier [AWS-SA]" w:date="2023-04-20T16:02:00Z"/>
        </w:rPr>
        <w:pPrChange w:id="376" w:author="Nate Bachmeier [AWS-SA]" w:date="2023-04-20T16:03:00Z">
          <w:pPr>
            <w:pStyle w:val="HTMLPreformatted"/>
          </w:pPr>
        </w:pPrChange>
      </w:pPr>
      <w:ins w:id="377" w:author="Nate Bachmeier [AWS-SA]" w:date="2023-04-20T16:02:00Z">
        <w:r>
          <w:t xml:space="preserve">        sleep(randint(10,50)/10)</w:t>
        </w:r>
      </w:ins>
    </w:p>
    <w:p w14:paraId="6B574D23" w14:textId="337FB648" w:rsidR="00213AB2" w:rsidRDefault="00213AB2">
      <w:pPr>
        <w:pStyle w:val="SC-Source"/>
        <w:rPr>
          <w:ins w:id="378" w:author="Nate Bachmeier [AWS-SA]" w:date="2023-04-20T16:02:00Z"/>
        </w:rPr>
        <w:pPrChange w:id="379" w:author="Nate Bachmeier [AWS-SA]" w:date="2023-04-20T16:03:00Z">
          <w:pPr>
            <w:pStyle w:val="HTMLPreformatted"/>
          </w:pPr>
        </w:pPrChange>
      </w:pPr>
      <w:ins w:id="380" w:author="Nate Bachmeier [AWS-SA]" w:date="2023-04-20T16:02:00Z">
        <w:r>
          <w:t xml:space="preserve">    raise Exception('Unable to detect_labels - %s' % </w:t>
        </w:r>
      </w:ins>
      <w:ins w:id="381" w:author="Nate Bachmeier [AWS-SA]" w:date="2023-04-20T16:04:00Z">
        <w:r>
          <w:br/>
          <w:t xml:space="preserve">            s</w:t>
        </w:r>
      </w:ins>
      <w:ins w:id="382" w:author="Nate Bachmeier [AWS-SA]" w:date="2023-04-20T16:02:00Z">
        <w:r>
          <w:t>elf.manifest.video_id)</w:t>
        </w:r>
      </w:ins>
    </w:p>
    <w:p w14:paraId="47AEF80B" w14:textId="4538CEAE" w:rsidR="00213AB2" w:rsidDel="00714D69" w:rsidRDefault="00C82666" w:rsidP="00714D69">
      <w:pPr>
        <w:ind w:firstLine="0"/>
        <w:rPr>
          <w:del w:id="383" w:author="Nate Bachmeier [AWS-SA]" w:date="2023-04-23T12:30:00Z"/>
        </w:rPr>
        <w:pPrChange w:id="384" w:author="Nate Bachmeier [AWS-SA]" w:date="2023-04-30T13:01:00Z">
          <w:pPr>
            <w:ind w:firstLine="0"/>
          </w:pPr>
        </w:pPrChange>
      </w:pPr>
      <w:ins w:id="385" w:author="Nate Bachmeier [AWS-SA]" w:date="2023-04-20T16:15:00Z">
        <w:r>
          <w:tab/>
        </w:r>
      </w:ins>
      <w:ins w:id="386" w:author="Nate Bachmeier [AWS-SA]" w:date="2023-04-30T12:59:00Z">
        <w:r w:rsidR="00714D69">
          <w:t>D</w:t>
        </w:r>
      </w:ins>
      <w:ins w:id="387" w:author="Nate Bachmeier [AWS-SA]" w:date="2023-04-20T16:16:00Z">
        <w:r>
          <w:t>ownloading and extracting metadata from the videos</w:t>
        </w:r>
      </w:ins>
      <w:ins w:id="388" w:author="Nate Bachmeier [AWS-SA]" w:date="2023-04-30T12:59:00Z">
        <w:r w:rsidR="00714D69">
          <w:t xml:space="preserve"> produced </w:t>
        </w:r>
      </w:ins>
      <w:ins w:id="389" w:author="Nate Bachmeier [AWS-SA]" w:date="2023-04-30T12:58:00Z">
        <w:r w:rsidR="00714D69">
          <w:t xml:space="preserve">three manifest reports </w:t>
        </w:r>
      </w:ins>
      <w:ins w:id="390" w:author="Nate Bachmeier [AWS-SA]" w:date="2023-04-20T16:17:00Z">
        <w:r>
          <w:t xml:space="preserve">per </w:t>
        </w:r>
      </w:ins>
      <w:ins w:id="391" w:author="Nate Bachmeier [AWS-SA]" w:date="2023-04-30T12:59:00Z">
        <w:r w:rsidR="00714D69">
          <w:t xml:space="preserve">video </w:t>
        </w:r>
      </w:ins>
      <w:ins w:id="392" w:author="Nate Bachmeier [AWS-SA]" w:date="2023-04-20T16:18:00Z">
        <w:r>
          <w:t>(</w:t>
        </w:r>
      </w:ins>
      <w:ins w:id="393" w:author="Nate Bachmeier [AWS-SA]" w:date="2023-04-30T12:58:00Z">
        <w:r w:rsidR="00714D69" w:rsidRPr="00714D69">
          <w:t>1</w:t>
        </w:r>
        <w:r w:rsidR="00714D69">
          <w:t>,</w:t>
        </w:r>
        <w:r w:rsidR="00714D69" w:rsidRPr="00714D69">
          <w:t>591</w:t>
        </w:r>
        <w:r w:rsidR="00714D69">
          <w:t>,</w:t>
        </w:r>
        <w:r w:rsidR="00714D69" w:rsidRPr="00714D69">
          <w:t>530</w:t>
        </w:r>
      </w:ins>
      <w:ins w:id="394" w:author="Nate Bachmeier [AWS-SA]" w:date="2023-04-20T16:18:00Z">
        <w:r>
          <w:t xml:space="preserve"> files)</w:t>
        </w:r>
      </w:ins>
      <w:ins w:id="395" w:author="Nate Bachmeier [AWS-SA]" w:date="2023-04-20T16:17:00Z">
        <w:r>
          <w:t xml:space="preserve">. </w:t>
        </w:r>
      </w:ins>
      <w:ins w:id="396" w:author="Nate Bachmeier [AWS-SA]" w:date="2023-04-20T16:19:00Z">
        <w:r>
          <w:t xml:space="preserve">This corpus represents the facts and evidence to address this dissertation’s </w:t>
        </w:r>
      </w:ins>
      <w:ins w:id="397" w:author="Nate Bachmeier [AWS-SA]" w:date="2023-04-20T16:20:00Z">
        <w:r>
          <w:t xml:space="preserve">research questions. Specifically, what are </w:t>
        </w:r>
      </w:ins>
      <w:ins w:id="398" w:author="Nate Bachmeier [AWS-SA]" w:date="2023-04-20T16:21:00Z">
        <w:r>
          <w:t xml:space="preserve">autonomous agents' effectiveness (RQ1) </w:t>
        </w:r>
        <w:r>
          <w:lastRenderedPageBreak/>
          <w:t>and efficiency (RQ2)</w:t>
        </w:r>
      </w:ins>
      <w:ins w:id="399" w:author="Nate Bachmeier [AWS-SA]" w:date="2023-04-20T16:20:00Z">
        <w:r>
          <w:t xml:space="preserve"> in assisting elderly and special needs care facilities?</w:t>
        </w:r>
      </w:ins>
      <w:ins w:id="400" w:author="Nate Bachmeier [AWS-SA]" w:date="2023-04-30T12:58:00Z">
        <w:r w:rsidR="00714D69">
          <w:t xml:space="preserve"> </w:t>
        </w:r>
      </w:ins>
      <w:ins w:id="401" w:author="Nate Bachmeier [AWS-SA]" w:date="2023-04-30T13:00:00Z">
        <w:r w:rsidR="00714D69">
          <w:t xml:space="preserve">Before transforming these facts into </w:t>
        </w:r>
      </w:ins>
      <w:ins w:id="402" w:author="Nate Bachmeier [AWS-SA]" w:date="2023-04-30T13:07:00Z">
        <w:r w:rsidR="00714D69">
          <w:t>answers</w:t>
        </w:r>
      </w:ins>
      <w:ins w:id="403" w:author="Nate Bachmeier [AWS-SA]" w:date="2023-04-30T13:00:00Z">
        <w:r w:rsidR="00714D69">
          <w:t xml:space="preserve">, this research project needed to overcome a big data problem. </w:t>
        </w:r>
      </w:ins>
      <w:ins w:id="404" w:author="Nate Bachmeier [AWS-SA]" w:date="2023-04-30T13:02:00Z">
        <w:r w:rsidR="00714D69">
          <w:t>Each manifest file references</w:t>
        </w:r>
      </w:ins>
      <w:ins w:id="405" w:author="Nate Bachmeier [AWS-SA]" w:date="2023-04-30T13:00:00Z">
        <w:r w:rsidR="00714D69">
          <w:t xml:space="preserve"> </w:t>
        </w:r>
      </w:ins>
      <w:ins w:id="406" w:author="Nate Bachmeier [AWS-SA]" w:date="2023-04-30T13:01:00Z">
        <w:r w:rsidR="00714D69">
          <w:t>annotated</w:t>
        </w:r>
      </w:ins>
    </w:p>
    <w:p w14:paraId="7B1DE573" w14:textId="14710758" w:rsidR="00714D69" w:rsidRDefault="00714D69" w:rsidP="00714D69">
      <w:pPr>
        <w:ind w:firstLine="0"/>
        <w:rPr>
          <w:ins w:id="407" w:author="Nate Bachmeier [AWS-SA]" w:date="2023-04-30T13:00:00Z"/>
        </w:rPr>
      </w:pPr>
      <w:ins w:id="408" w:author="Nate Bachmeier [AWS-SA]" w:date="2023-04-30T13:01:00Z">
        <w:r>
          <w:t xml:space="preserve"> frames, skeletal positioning, prediction confidence vectors, </w:t>
        </w:r>
      </w:ins>
      <w:ins w:id="409" w:author="Nate Bachmeier [AWS-SA]" w:date="2023-04-30T13:02:00Z">
        <w:r>
          <w:t>and object detection labels.</w:t>
        </w:r>
      </w:ins>
      <w:ins w:id="410" w:author="Nate Bachmeier [AWS-SA]" w:date="2023-04-30T13:08:00Z">
        <w:r>
          <w:t xml:space="preserve"> These 21.7 million semi-structured </w:t>
        </w:r>
      </w:ins>
      <w:ins w:id="411" w:author="Nate Bachmeier [AWS-SA]" w:date="2023-04-30T13:09:00Z">
        <w:r>
          <w:t>documents span Amazon S3 buckets, DynamoDB tables</w:t>
        </w:r>
      </w:ins>
      <w:ins w:id="412" w:author="Nate Bachmeier [AWS-SA]" w:date="2023-04-30T13:10:00Z">
        <w:r>
          <w:t>, and Elastic FileSystem network storage.</w:t>
        </w:r>
      </w:ins>
    </w:p>
    <w:p w14:paraId="6898CB41" w14:textId="7D403558" w:rsidR="00FB2946" w:rsidRDefault="00714D69">
      <w:pPr>
        <w:ind w:firstLine="0"/>
        <w:rPr>
          <w:ins w:id="413" w:author="Nate Bachmeier [AWS-SA]" w:date="2023-04-30T13:46:00Z"/>
        </w:rPr>
      </w:pPr>
      <w:ins w:id="414" w:author="Nate Bachmeier [AWS-SA]" w:date="2023-04-30T13:10:00Z">
        <w:r>
          <w:tab/>
        </w:r>
      </w:ins>
      <w:ins w:id="415" w:author="Nate Bachmeier [AWS-SA]" w:date="2023-04-30T13:12:00Z">
        <w:r>
          <w:t xml:space="preserve">GraphQL is </w:t>
        </w:r>
      </w:ins>
      <w:ins w:id="416" w:author="Nate Bachmeier [AWS-SA]" w:date="2023-04-30T13:13:00Z">
        <w:r>
          <w:t>a declar</w:t>
        </w:r>
      </w:ins>
      <w:ins w:id="417" w:author="Nate Bachmeier [AWS-SA]" w:date="2023-04-30T13:14:00Z">
        <w:r>
          <w:t xml:space="preserve">ative data-fetching method that </w:t>
        </w:r>
      </w:ins>
      <w:ins w:id="418" w:author="Nate Bachmeier [AWS-SA]" w:date="2023-04-30T13:15:00Z">
        <w:r>
          <w:t xml:space="preserve">enables web clients </w:t>
        </w:r>
      </w:ins>
      <w:ins w:id="419" w:author="Nate Bachmeier [AWS-SA]" w:date="2023-04-30T13:17:00Z">
        <w:r>
          <w:t xml:space="preserve">to </w:t>
        </w:r>
      </w:ins>
      <w:ins w:id="420" w:author="Nate Bachmeier [AWS-SA]" w:date="2023-04-30T13:21:00Z">
        <w:r>
          <w:t>describe the capabilities and requirements of data models</w:t>
        </w:r>
      </w:ins>
      <w:customXmlInsRangeStart w:id="421" w:author="Nate Bachmeier [AWS-SA]" w:date="2023-04-30T13:22:00Z"/>
      <w:sdt>
        <w:sdtPr>
          <w:id w:val="-1652907880"/>
          <w:citation/>
        </w:sdtPr>
        <w:sdtContent>
          <w:customXmlInsRangeEnd w:id="421"/>
          <w:ins w:id="422" w:author="Nate Bachmeier [AWS-SA]" w:date="2023-04-30T13:22:00Z">
            <w:r>
              <w:fldChar w:fldCharType="begin"/>
            </w:r>
            <w:r>
              <w:instrText xml:space="preserve"> CITATION Gra21 \l 1033 </w:instrText>
            </w:r>
          </w:ins>
          <w:r>
            <w:fldChar w:fldCharType="separate"/>
          </w:r>
          <w:ins w:id="423" w:author="Nate Bachmeier [AWS-SA]" w:date="2023-04-30T13:22:00Z">
            <w:r>
              <w:rPr>
                <w:noProof/>
              </w:rPr>
              <w:t xml:space="preserve"> </w:t>
            </w:r>
            <w:r>
              <w:rPr>
                <w:noProof/>
              </w:rPr>
              <w:t>(GraphQL, 2021)</w:t>
            </w:r>
            <w:r>
              <w:fldChar w:fldCharType="end"/>
            </w:r>
          </w:ins>
          <w:customXmlInsRangeStart w:id="424" w:author="Nate Bachmeier [AWS-SA]" w:date="2023-04-30T13:22:00Z"/>
        </w:sdtContent>
      </w:sdt>
      <w:customXmlInsRangeEnd w:id="424"/>
      <w:ins w:id="425" w:author="Nate Bachmeier [AWS-SA]" w:date="2023-04-30T13:17:00Z">
        <w:r>
          <w:t xml:space="preserve">. </w:t>
        </w:r>
      </w:ins>
      <w:ins w:id="426" w:author="Nate Bachmeier [AWS-SA]" w:date="2023-04-30T13:23:00Z">
        <w:r>
          <w:t>A server</w:t>
        </w:r>
      </w:ins>
      <w:ins w:id="427" w:author="Nate Bachmeier [AWS-SA]" w:date="2023-04-30T13:17:00Z">
        <w:r>
          <w:t xml:space="preserve"> endpoint </w:t>
        </w:r>
      </w:ins>
      <w:ins w:id="428" w:author="Nate Bachmeier [AWS-SA]" w:date="2023-04-30T13:18:00Z">
        <w:r>
          <w:t xml:space="preserve">fulfills the request </w:t>
        </w:r>
      </w:ins>
      <w:ins w:id="429" w:author="Nate Bachmeier [AWS-SA]" w:date="2023-04-30T13:23:00Z">
        <w:r>
          <w:t xml:space="preserve">using </w:t>
        </w:r>
      </w:ins>
      <w:ins w:id="430" w:author="Nate Bachmeier [AWS-SA]" w:date="2023-04-30T13:18:00Z">
        <w:r w:rsidRPr="00714D69">
          <w:rPr>
            <w:i/>
            <w:iCs/>
            <w:rPrChange w:id="431" w:author="Nate Bachmeier [AWS-SA]" w:date="2023-04-30T13:19:00Z">
              <w:rPr/>
            </w:rPrChange>
          </w:rPr>
          <w:t>resolvers</w:t>
        </w:r>
      </w:ins>
      <w:ins w:id="432" w:author="Nate Bachmeier [AWS-SA]" w:date="2023-04-30T13:19:00Z">
        <w:r>
          <w:t xml:space="preserve"> that retri</w:t>
        </w:r>
      </w:ins>
      <w:ins w:id="433" w:author="Nate Bachmeier [AWS-SA]" w:date="2023-04-30T13:20:00Z">
        <w:r>
          <w:t>eve entity definitions from arbitrary data stores.</w:t>
        </w:r>
      </w:ins>
      <w:ins w:id="434" w:author="Nate Bachmeier [AWS-SA]" w:date="2023-04-30T13:23:00Z">
        <w:r>
          <w:t xml:space="preserve"> </w:t>
        </w:r>
      </w:ins>
      <w:ins w:id="435" w:author="Nate Bachmeier [AWS-SA]" w:date="2023-04-30T13:24:00Z">
        <w:r>
          <w:t xml:space="preserve">For instance, a client </w:t>
        </w:r>
      </w:ins>
      <w:ins w:id="436" w:author="Nate Bachmeier [AWS-SA]" w:date="2023-04-30T13:26:00Z">
        <w:r>
          <w:t>issue a single request for the total number of people in each video frame</w:t>
        </w:r>
      </w:ins>
      <w:ins w:id="437" w:author="Nate Bachmeier [AWS-SA]" w:date="2023-04-30T13:27:00Z">
        <w:r>
          <w:t xml:space="preserve">, </w:t>
        </w:r>
      </w:ins>
      <w:ins w:id="438" w:author="Nate Bachmeier [AWS-SA]" w:date="2023-04-30T13:26:00Z">
        <w:r>
          <w:t xml:space="preserve">the </w:t>
        </w:r>
      </w:ins>
      <w:ins w:id="439" w:author="Nate Bachmeier [AWS-SA]" w:date="2023-04-30T13:27:00Z">
        <w:r>
          <w:t xml:space="preserve">annotation metadata, </w:t>
        </w:r>
      </w:ins>
      <w:ins w:id="440" w:author="Nate Bachmeier [AWS-SA]" w:date="2023-04-30T13:29:00Z">
        <w:r>
          <w:t>visible body positions, and people identifiers (</w:t>
        </w:r>
      </w:ins>
      <w:ins w:id="441" w:author="Nate Bachmeier [AWS-SA]" w:date="2023-04-30T13:30:00Z">
        <w:r>
          <w:t>see Figure 35)</w:t>
        </w:r>
      </w:ins>
      <w:ins w:id="442" w:author="Nate Bachmeier [AWS-SA]" w:date="2023-04-30T13:29:00Z">
        <w:r>
          <w:t>.</w:t>
        </w:r>
      </w:ins>
      <w:ins w:id="443" w:author="Nate Bachmeier [AWS-SA]" w:date="2023-04-30T13:27:00Z">
        <w:r>
          <w:t xml:space="preserve"> </w:t>
        </w:r>
      </w:ins>
      <w:ins w:id="444" w:author="Nate Bachmeier [AWS-SA]" w:date="2023-04-30T13:30:00Z">
        <w:r>
          <w:t xml:space="preserve">Internally, </w:t>
        </w:r>
      </w:ins>
      <w:ins w:id="445" w:author="Nate Bachmeier [AWS-SA]" w:date="2023-04-30T13:31:00Z">
        <w:r>
          <w:t xml:space="preserve">the GraphQL service determines the response requires the resolver for </w:t>
        </w:r>
        <w:r w:rsidRPr="00FB2946">
          <w:rPr>
            <w:i/>
            <w:iCs/>
            <w:rPrChange w:id="446" w:author="Nate Bachmeier [AWS-SA]" w:date="2023-04-30T13:32:00Z">
              <w:rPr/>
            </w:rPrChange>
          </w:rPr>
          <w:t>annotation</w:t>
        </w:r>
      </w:ins>
      <w:ins w:id="447" w:author="Nate Bachmeier [AWS-SA]" w:date="2023-04-30T13:32:00Z">
        <w:r>
          <w:t xml:space="preserve"> and </w:t>
        </w:r>
        <w:r w:rsidRPr="00FB2946">
          <w:rPr>
            <w:i/>
            <w:iCs/>
            <w:rPrChange w:id="448" w:author="Nate Bachmeier [AWS-SA]" w:date="2023-04-30T13:32:00Z">
              <w:rPr/>
            </w:rPrChange>
          </w:rPr>
          <w:t>analysis</w:t>
        </w:r>
        <w:r>
          <w:t xml:space="preserve"> base entities.</w:t>
        </w:r>
        <w:r w:rsidR="00FB2946">
          <w:t xml:space="preserve"> </w:t>
        </w:r>
      </w:ins>
      <w:ins w:id="449" w:author="Nate Bachmeier [AWS-SA]" w:date="2023-04-30T13:33:00Z">
        <w:r w:rsidR="00FB2946">
          <w:t xml:space="preserve">After binding these entities, the child resolvers execute to fetch </w:t>
        </w:r>
        <w:r w:rsidR="00FB2946">
          <w:rPr>
            <w:i/>
            <w:iCs/>
          </w:rPr>
          <w:t>frames</w:t>
        </w:r>
        <w:r w:rsidR="00FB2946">
          <w:t xml:space="preserve"> metadata</w:t>
        </w:r>
      </w:ins>
      <w:ins w:id="450" w:author="Nate Bachmeier [AWS-SA]" w:date="2023-04-30T13:34:00Z">
        <w:r w:rsidR="00FB2946">
          <w:t xml:space="preserve"> </w:t>
        </w:r>
      </w:ins>
      <w:ins w:id="451" w:author="Nate Bachmeier [AWS-SA]" w:date="2023-04-30T13:38:00Z">
        <w:r w:rsidR="00FB2946">
          <w:t xml:space="preserve">and </w:t>
        </w:r>
      </w:ins>
      <w:ins w:id="452" w:author="Nate Bachmeier [AWS-SA]" w:date="2023-04-30T13:34:00Z">
        <w:r w:rsidR="00FB2946">
          <w:t>recursively acquir</w:t>
        </w:r>
      </w:ins>
      <w:ins w:id="453" w:author="Nate Bachmeier [AWS-SA]" w:date="2023-04-30T13:38:00Z">
        <w:r w:rsidR="00FB2946">
          <w:t>e</w:t>
        </w:r>
      </w:ins>
      <w:ins w:id="454" w:author="Nate Bachmeier [AWS-SA]" w:date="2023-04-30T13:34:00Z">
        <w:r w:rsidR="00FB2946">
          <w:t xml:space="preserve"> </w:t>
        </w:r>
      </w:ins>
      <w:ins w:id="455" w:author="Nate Bachmeier [AWS-SA]" w:date="2023-04-30T13:35:00Z">
        <w:r w:rsidR="00FB2946">
          <w:t xml:space="preserve">the frame’s </w:t>
        </w:r>
      </w:ins>
      <w:ins w:id="456" w:author="Nate Bachmeier [AWS-SA]" w:date="2023-04-30T13:34:00Z">
        <w:r w:rsidR="00FB2946">
          <w:rPr>
            <w:i/>
            <w:iCs/>
          </w:rPr>
          <w:t>bodies</w:t>
        </w:r>
        <w:r w:rsidR="00FB2946">
          <w:t xml:space="preserve"> </w:t>
        </w:r>
      </w:ins>
      <w:ins w:id="457" w:author="Nate Bachmeier [AWS-SA]" w:date="2023-04-30T13:35:00Z">
        <w:r w:rsidR="00FB2946">
          <w:t>results</w:t>
        </w:r>
      </w:ins>
      <w:ins w:id="458" w:author="Nate Bachmeier [AWS-SA]" w:date="2023-04-30T13:34:00Z">
        <w:r w:rsidR="00FB2946">
          <w:t>.</w:t>
        </w:r>
      </w:ins>
    </w:p>
    <w:p w14:paraId="6556B4D5" w14:textId="10E8521F" w:rsidR="00FB2946" w:rsidRDefault="00FB2946" w:rsidP="00FB2946">
      <w:pPr>
        <w:rPr>
          <w:ins w:id="459" w:author="Nate Bachmeier [AWS-SA]" w:date="2023-04-30T13:44:00Z"/>
        </w:rPr>
        <w:pPrChange w:id="460" w:author="Nate Bachmeier [AWS-SA]" w:date="2023-04-30T13:51:00Z">
          <w:pPr>
            <w:ind w:firstLine="0"/>
          </w:pPr>
        </w:pPrChange>
      </w:pPr>
      <w:ins w:id="461" w:author="Nate Bachmeier [AWS-SA]" w:date="2023-04-30T13:46:00Z">
        <w:r>
          <w:t>This constructive research project built the GraphQL service using Amazon AppSync and Amazon Lambda functions. AppSync is responsible for processing the queries and orchestrating the business logic to fetch information from the various data stores (e.g., DynamoDB and S3).</w:t>
        </w:r>
      </w:ins>
      <w:ins w:id="462" w:author="Nate Bachmeier [AWS-SA]" w:date="2023-04-30T13:47:00Z">
        <w:r>
          <w:t xml:space="preserve"> </w:t>
        </w:r>
      </w:ins>
      <w:ins w:id="463" w:author="Nate Bachmeier [AWS-SA]" w:date="2023-04-30T13:50:00Z">
        <w:r>
          <w:t>This capability surfaced consistency issues, accelerated development, and streamlined data retrieval</w:t>
        </w:r>
        <w:r>
          <w:t xml:space="preserve"> because of t</w:t>
        </w:r>
      </w:ins>
      <w:ins w:id="464" w:author="Nate Bachmeier [AWS-SA]" w:date="2023-04-30T13:51:00Z">
        <w:r>
          <w:t xml:space="preserve">he </w:t>
        </w:r>
      </w:ins>
      <w:ins w:id="465" w:author="Nate Bachmeier [AWS-SA]" w:date="2023-04-30T13:48:00Z">
        <w:r>
          <w:t>uniform access to information without exposing internal serialization, partitioning, and d</w:t>
        </w:r>
      </w:ins>
      <w:ins w:id="466" w:author="Nate Bachmeier [AWS-SA]" w:date="2023-04-30T13:49:00Z">
        <w:r>
          <w:t xml:space="preserve">atabase technology. </w:t>
        </w:r>
      </w:ins>
      <w:ins w:id="467" w:author="Nate Bachmeier [AWS-SA]" w:date="2023-04-30T13:51:00Z">
        <w:r>
          <w:t xml:space="preserve">Without these features, significant investments are necessary to clean, catalog, and consolidate the data ahead of time. That </w:t>
        </w:r>
      </w:ins>
      <w:ins w:id="468" w:author="Nate Bachmeier [AWS-SA]" w:date="2023-04-30T13:52:00Z">
        <w:r>
          <w:t xml:space="preserve">would introduce risk to the project and its finite timeline </w:t>
        </w:r>
      </w:ins>
    </w:p>
    <w:p w14:paraId="66E177F2" w14:textId="52B9F14F" w:rsidR="00FB2946" w:rsidRPr="00FB2946" w:rsidRDefault="00FB2946">
      <w:pPr>
        <w:ind w:firstLine="0"/>
        <w:rPr>
          <w:ins w:id="469" w:author="Nate Bachmeier [AWS-SA]" w:date="2023-04-30T13:23:00Z"/>
        </w:rPr>
      </w:pPr>
      <w:ins w:id="470" w:author="Nate Bachmeier [AWS-SA]" w:date="2023-04-30T13:39:00Z">
        <w:r>
          <w:tab/>
        </w:r>
      </w:ins>
      <w:ins w:id="471" w:author="Nate Bachmeier [AWS-SA]" w:date="2023-04-30T13:42:00Z">
        <w:r>
          <w:t xml:space="preserve"> </w:t>
        </w:r>
      </w:ins>
    </w:p>
    <w:p w14:paraId="26CA6B8D" w14:textId="488DA5AF" w:rsidR="00714D69" w:rsidRDefault="00714D69" w:rsidP="00714D69">
      <w:pPr>
        <w:pStyle w:val="Caption"/>
        <w:ind w:firstLine="0"/>
        <w:rPr>
          <w:ins w:id="472" w:author="Nate Bachmeier [AWS-SA]" w:date="2023-04-30T13:30:00Z"/>
          <w:i/>
          <w:iCs w:val="0"/>
        </w:rPr>
      </w:pPr>
      <w:ins w:id="473" w:author="Nate Bachmeier [AWS-SA]" w:date="2023-04-30T13:29:00Z">
        <w:r w:rsidRPr="00714D69">
          <w:rPr>
            <w:b/>
            <w:bCs/>
            <w:rPrChange w:id="474" w:author="Nate Bachmeier [AWS-SA]" w:date="2023-04-30T13:30:00Z">
              <w:rPr/>
            </w:rPrChange>
          </w:rPr>
          <w:lastRenderedPageBreak/>
          <w:t xml:space="preserve">Figure </w:t>
        </w:r>
        <w:r w:rsidRPr="00714D69">
          <w:rPr>
            <w:b/>
            <w:bCs/>
            <w:rPrChange w:id="475" w:author="Nate Bachmeier [AWS-SA]" w:date="2023-04-30T13:30:00Z">
              <w:rPr/>
            </w:rPrChange>
          </w:rPr>
          <w:fldChar w:fldCharType="begin"/>
        </w:r>
        <w:r w:rsidRPr="00714D69">
          <w:rPr>
            <w:b/>
            <w:bCs/>
            <w:rPrChange w:id="476" w:author="Nate Bachmeier [AWS-SA]" w:date="2023-04-30T13:30:00Z">
              <w:rPr/>
            </w:rPrChange>
          </w:rPr>
          <w:instrText xml:space="preserve"> SEQ Figure \* ARABIC </w:instrText>
        </w:r>
      </w:ins>
      <w:r w:rsidRPr="00714D69">
        <w:rPr>
          <w:b/>
          <w:bCs/>
          <w:rPrChange w:id="477" w:author="Nate Bachmeier [AWS-SA]" w:date="2023-04-30T13:30:00Z">
            <w:rPr/>
          </w:rPrChange>
        </w:rPr>
        <w:fldChar w:fldCharType="separate"/>
      </w:r>
      <w:ins w:id="478" w:author="Nate Bachmeier [AWS-SA]" w:date="2023-04-30T13:29:00Z">
        <w:r w:rsidRPr="00714D69">
          <w:rPr>
            <w:b/>
            <w:bCs/>
            <w:noProof/>
            <w:rPrChange w:id="479" w:author="Nate Bachmeier [AWS-SA]" w:date="2023-04-30T13:30:00Z">
              <w:rPr>
                <w:noProof/>
              </w:rPr>
            </w:rPrChange>
          </w:rPr>
          <w:t>35</w:t>
        </w:r>
        <w:r w:rsidRPr="00714D69">
          <w:rPr>
            <w:b/>
            <w:bCs/>
            <w:rPrChange w:id="480" w:author="Nate Bachmeier [AWS-SA]" w:date="2023-04-30T13:30:00Z">
              <w:rPr/>
            </w:rPrChange>
          </w:rPr>
          <w:fldChar w:fldCharType="end"/>
        </w:r>
        <w:r>
          <w:br/>
        </w:r>
        <w:r>
          <w:rPr>
            <w:i/>
            <w:iCs w:val="0"/>
          </w:rPr>
          <w:t>Example GraphQL Query</w:t>
        </w:r>
      </w:ins>
    </w:p>
    <w:p w14:paraId="16206BF9" w14:textId="77777777" w:rsidR="00714D69" w:rsidRDefault="00714D69" w:rsidP="00714D69">
      <w:pPr>
        <w:pStyle w:val="SC-Source"/>
        <w:rPr>
          <w:ins w:id="481" w:author="Nate Bachmeier [AWS-SA]" w:date="2023-04-30T13:30:00Z"/>
        </w:rPr>
      </w:pPr>
      <w:ins w:id="482" w:author="Nate Bachmeier [AWS-SA]" w:date="2023-04-30T13:30:00Z">
        <w:r>
          <w:t>{</w:t>
        </w:r>
      </w:ins>
    </w:p>
    <w:p w14:paraId="74DAEB66" w14:textId="1262831A" w:rsidR="00714D69" w:rsidRDefault="00714D69" w:rsidP="00714D69">
      <w:pPr>
        <w:pStyle w:val="SC-Source"/>
        <w:rPr>
          <w:ins w:id="483" w:author="Nate Bachmeier [AWS-SA]" w:date="2023-04-30T13:30:00Z"/>
        </w:rPr>
      </w:pPr>
      <w:ins w:id="484" w:author="Nate Bachmeier [AWS-SA]" w:date="2023-04-30T13:30:00Z">
        <w:r>
          <w:t xml:space="preserve">  get_video(video_id: </w:t>
        </w:r>
      </w:ins>
      <w:ins w:id="485" w:author="Nate Bachmeier [AWS-SA]" w:date="2023-04-30T13:52:00Z">
        <w:r w:rsidR="00C726B5">
          <w:t>“</w:t>
        </w:r>
      </w:ins>
      <w:ins w:id="486" w:author="Nate Bachmeier [AWS-SA]" w:date="2023-04-30T13:30:00Z">
        <w:r>
          <w:t>---0dWlqevI</w:t>
        </w:r>
      </w:ins>
      <w:ins w:id="487" w:author="Nate Bachmeier [AWS-SA]" w:date="2023-04-30T13:52:00Z">
        <w:r w:rsidR="00C726B5">
          <w:t>”</w:t>
        </w:r>
      </w:ins>
      <w:ins w:id="488" w:author="Nate Bachmeier [AWS-SA]" w:date="2023-04-30T13:30:00Z">
        <w:r>
          <w:t>) {</w:t>
        </w:r>
      </w:ins>
    </w:p>
    <w:p w14:paraId="0D858DE3" w14:textId="77777777" w:rsidR="00714D69" w:rsidRDefault="00714D69" w:rsidP="00714D69">
      <w:pPr>
        <w:pStyle w:val="SC-Source"/>
        <w:rPr>
          <w:ins w:id="489" w:author="Nate Bachmeier [AWS-SA]" w:date="2023-04-30T13:30:00Z"/>
        </w:rPr>
      </w:pPr>
      <w:ins w:id="490" w:author="Nate Bachmeier [AWS-SA]" w:date="2023-04-30T13:30:00Z">
        <w:r>
          <w:t xml:space="preserve">    annotation {</w:t>
        </w:r>
      </w:ins>
    </w:p>
    <w:p w14:paraId="228A0A69" w14:textId="4C993028" w:rsidR="00714D69" w:rsidRDefault="00714D69" w:rsidP="00714D69">
      <w:pPr>
        <w:pStyle w:val="SC-Source"/>
        <w:rPr>
          <w:ins w:id="491" w:author="Nate Bachmeier [AWS-SA]" w:date="2023-04-30T13:30:00Z"/>
        </w:rPr>
      </w:pPr>
      <w:ins w:id="492" w:author="Nate Bachmeier [AWS-SA]" w:date="2023-04-30T13:30:00Z">
        <w:r>
          <w:t xml:space="preserve">      label      </w:t>
        </w:r>
      </w:ins>
    </w:p>
    <w:p w14:paraId="24BE233B" w14:textId="77777777" w:rsidR="00714D69" w:rsidRDefault="00714D69" w:rsidP="00714D69">
      <w:pPr>
        <w:pStyle w:val="SC-Source"/>
        <w:rPr>
          <w:ins w:id="493" w:author="Nate Bachmeier [AWS-SA]" w:date="2023-04-30T13:30:00Z"/>
        </w:rPr>
      </w:pPr>
      <w:ins w:id="494" w:author="Nate Bachmeier [AWS-SA]" w:date="2023-04-30T13:30:00Z">
        <w:r>
          <w:t xml:space="preserve">    }</w:t>
        </w:r>
      </w:ins>
    </w:p>
    <w:p w14:paraId="2D5A540B" w14:textId="77777777" w:rsidR="00714D69" w:rsidRDefault="00714D69" w:rsidP="00714D69">
      <w:pPr>
        <w:pStyle w:val="SC-Source"/>
        <w:rPr>
          <w:ins w:id="495" w:author="Nate Bachmeier [AWS-SA]" w:date="2023-04-30T13:30:00Z"/>
        </w:rPr>
      </w:pPr>
      <w:ins w:id="496" w:author="Nate Bachmeier [AWS-SA]" w:date="2023-04-30T13:30:00Z">
        <w:r>
          <w:t xml:space="preserve">    analysis {</w:t>
        </w:r>
      </w:ins>
    </w:p>
    <w:p w14:paraId="7D56FA04" w14:textId="77777777" w:rsidR="00714D69" w:rsidRDefault="00714D69" w:rsidP="00714D69">
      <w:pPr>
        <w:pStyle w:val="SC-Source"/>
        <w:rPr>
          <w:ins w:id="497" w:author="Nate Bachmeier [AWS-SA]" w:date="2023-04-30T13:30:00Z"/>
        </w:rPr>
      </w:pPr>
      <w:ins w:id="498" w:author="Nate Bachmeier [AWS-SA]" w:date="2023-04-30T13:30:00Z">
        <w:r>
          <w:t xml:space="preserve">      frames {</w:t>
        </w:r>
      </w:ins>
    </w:p>
    <w:p w14:paraId="0CC26B5C" w14:textId="77777777" w:rsidR="00714D69" w:rsidRDefault="00714D69" w:rsidP="00714D69">
      <w:pPr>
        <w:pStyle w:val="SC-Source"/>
        <w:rPr>
          <w:ins w:id="499" w:author="Nate Bachmeier [AWS-SA]" w:date="2023-04-30T13:30:00Z"/>
        </w:rPr>
      </w:pPr>
      <w:ins w:id="500" w:author="Nate Bachmeier [AWS-SA]" w:date="2023-04-30T13:30:00Z">
        <w:r>
          <w:t xml:space="preserve">        offset</w:t>
        </w:r>
      </w:ins>
    </w:p>
    <w:p w14:paraId="199D5E4C" w14:textId="77777777" w:rsidR="00714D69" w:rsidRDefault="00714D69" w:rsidP="00714D69">
      <w:pPr>
        <w:pStyle w:val="SC-Source"/>
        <w:rPr>
          <w:ins w:id="501" w:author="Nate Bachmeier [AWS-SA]" w:date="2023-04-30T13:30:00Z"/>
        </w:rPr>
      </w:pPr>
      <w:ins w:id="502" w:author="Nate Bachmeier [AWS-SA]" w:date="2023-04-30T13:30:00Z">
        <w:r>
          <w:t xml:space="preserve">        people_count</w:t>
        </w:r>
      </w:ins>
    </w:p>
    <w:p w14:paraId="45375417" w14:textId="77777777" w:rsidR="00714D69" w:rsidRDefault="00714D69" w:rsidP="00714D69">
      <w:pPr>
        <w:pStyle w:val="SC-Source"/>
        <w:rPr>
          <w:ins w:id="503" w:author="Nate Bachmeier [AWS-SA]" w:date="2023-04-30T13:30:00Z"/>
        </w:rPr>
      </w:pPr>
      <w:ins w:id="504" w:author="Nate Bachmeier [AWS-SA]" w:date="2023-04-30T13:30:00Z">
        <w:r>
          <w:t xml:space="preserve">        bodies {</w:t>
        </w:r>
      </w:ins>
    </w:p>
    <w:p w14:paraId="76A1BEF5" w14:textId="77777777" w:rsidR="00714D69" w:rsidRDefault="00714D69" w:rsidP="00714D69">
      <w:pPr>
        <w:pStyle w:val="SC-Source"/>
        <w:rPr>
          <w:ins w:id="505" w:author="Nate Bachmeier [AWS-SA]" w:date="2023-04-30T13:30:00Z"/>
        </w:rPr>
      </w:pPr>
      <w:ins w:id="506" w:author="Nate Bachmeier [AWS-SA]" w:date="2023-04-30T13:30:00Z">
        <w:r>
          <w:t xml:space="preserve">          rshoulder {</w:t>
        </w:r>
      </w:ins>
    </w:p>
    <w:p w14:paraId="3627BD95" w14:textId="77777777" w:rsidR="00714D69" w:rsidRDefault="00714D69" w:rsidP="00714D69">
      <w:pPr>
        <w:pStyle w:val="SC-Source"/>
        <w:rPr>
          <w:ins w:id="507" w:author="Nate Bachmeier [AWS-SA]" w:date="2023-04-30T13:30:00Z"/>
        </w:rPr>
      </w:pPr>
      <w:ins w:id="508" w:author="Nate Bachmeier [AWS-SA]" w:date="2023-04-30T13:30:00Z">
        <w:r>
          <w:t xml:space="preserve">            visible</w:t>
        </w:r>
      </w:ins>
    </w:p>
    <w:p w14:paraId="2DA0CB48" w14:textId="77777777" w:rsidR="00714D69" w:rsidRDefault="00714D69" w:rsidP="00714D69">
      <w:pPr>
        <w:pStyle w:val="SC-Source"/>
        <w:rPr>
          <w:ins w:id="509" w:author="Nate Bachmeier [AWS-SA]" w:date="2023-04-30T13:30:00Z"/>
        </w:rPr>
      </w:pPr>
      <w:ins w:id="510" w:author="Nate Bachmeier [AWS-SA]" w:date="2023-04-30T13:30:00Z">
        <w:r>
          <w:t xml:space="preserve">          }</w:t>
        </w:r>
      </w:ins>
    </w:p>
    <w:p w14:paraId="0CA34DF2" w14:textId="77777777" w:rsidR="00714D69" w:rsidRDefault="00714D69" w:rsidP="00714D69">
      <w:pPr>
        <w:pStyle w:val="SC-Source"/>
        <w:rPr>
          <w:ins w:id="511" w:author="Nate Bachmeier [AWS-SA]" w:date="2023-04-30T13:30:00Z"/>
        </w:rPr>
      </w:pPr>
      <w:ins w:id="512" w:author="Nate Bachmeier [AWS-SA]" w:date="2023-04-30T13:30:00Z">
        <w:r>
          <w:t xml:space="preserve">          identity {</w:t>
        </w:r>
      </w:ins>
    </w:p>
    <w:p w14:paraId="6FF1E6A6" w14:textId="77777777" w:rsidR="00714D69" w:rsidRDefault="00714D69" w:rsidP="00714D69">
      <w:pPr>
        <w:pStyle w:val="SC-Source"/>
        <w:rPr>
          <w:ins w:id="513" w:author="Nate Bachmeier [AWS-SA]" w:date="2023-04-30T13:30:00Z"/>
        </w:rPr>
      </w:pPr>
      <w:ins w:id="514" w:author="Nate Bachmeier [AWS-SA]" w:date="2023-04-30T13:30:00Z">
        <w:r>
          <w:t xml:space="preserve">            person_id</w:t>
        </w:r>
      </w:ins>
    </w:p>
    <w:p w14:paraId="2E2A4ED0" w14:textId="77777777" w:rsidR="00714D69" w:rsidRDefault="00714D69" w:rsidP="00714D69">
      <w:pPr>
        <w:pStyle w:val="SC-Source"/>
        <w:rPr>
          <w:ins w:id="515" w:author="Nate Bachmeier [AWS-SA]" w:date="2023-04-30T13:30:00Z"/>
        </w:rPr>
      </w:pPr>
      <w:ins w:id="516" w:author="Nate Bachmeier [AWS-SA]" w:date="2023-04-30T13:30:00Z">
        <w:r>
          <w:t xml:space="preserve">          }</w:t>
        </w:r>
      </w:ins>
    </w:p>
    <w:p w14:paraId="281E599B" w14:textId="77777777" w:rsidR="00714D69" w:rsidRDefault="00714D69" w:rsidP="00714D69">
      <w:pPr>
        <w:pStyle w:val="SC-Source"/>
        <w:rPr>
          <w:ins w:id="517" w:author="Nate Bachmeier [AWS-SA]" w:date="2023-04-30T13:30:00Z"/>
        </w:rPr>
      </w:pPr>
      <w:ins w:id="518" w:author="Nate Bachmeier [AWS-SA]" w:date="2023-04-30T13:30:00Z">
        <w:r>
          <w:t xml:space="preserve">        }</w:t>
        </w:r>
      </w:ins>
    </w:p>
    <w:p w14:paraId="2F605332" w14:textId="77777777" w:rsidR="00714D69" w:rsidRDefault="00714D69" w:rsidP="00714D69">
      <w:pPr>
        <w:pStyle w:val="SC-Source"/>
        <w:rPr>
          <w:ins w:id="519" w:author="Nate Bachmeier [AWS-SA]" w:date="2023-04-30T13:30:00Z"/>
        </w:rPr>
      </w:pPr>
      <w:ins w:id="520" w:author="Nate Bachmeier [AWS-SA]" w:date="2023-04-30T13:30:00Z">
        <w:r>
          <w:t xml:space="preserve">      }</w:t>
        </w:r>
      </w:ins>
    </w:p>
    <w:p w14:paraId="1D646E5F" w14:textId="77777777" w:rsidR="00714D69" w:rsidRDefault="00714D69" w:rsidP="00714D69">
      <w:pPr>
        <w:pStyle w:val="SC-Source"/>
        <w:rPr>
          <w:ins w:id="521" w:author="Nate Bachmeier [AWS-SA]" w:date="2023-04-30T13:30:00Z"/>
        </w:rPr>
      </w:pPr>
      <w:ins w:id="522" w:author="Nate Bachmeier [AWS-SA]" w:date="2023-04-30T13:30:00Z">
        <w:r>
          <w:t xml:space="preserve">    }</w:t>
        </w:r>
      </w:ins>
    </w:p>
    <w:p w14:paraId="30EAF7BF" w14:textId="77777777" w:rsidR="00714D69" w:rsidRDefault="00714D69" w:rsidP="00714D69">
      <w:pPr>
        <w:pStyle w:val="SC-Source"/>
        <w:rPr>
          <w:ins w:id="523" w:author="Nate Bachmeier [AWS-SA]" w:date="2023-04-30T13:30:00Z"/>
        </w:rPr>
      </w:pPr>
      <w:ins w:id="524" w:author="Nate Bachmeier [AWS-SA]" w:date="2023-04-30T13:30:00Z">
        <w:r>
          <w:t xml:space="preserve">  }</w:t>
        </w:r>
      </w:ins>
    </w:p>
    <w:p w14:paraId="3AAA7C88" w14:textId="412F2DEF" w:rsidR="00714D69" w:rsidRPr="00714D69" w:rsidRDefault="00714D69" w:rsidP="00714D69">
      <w:pPr>
        <w:pStyle w:val="SC-Source"/>
        <w:rPr>
          <w:ins w:id="525" w:author="Nate Bachmeier [AWS-SA]" w:date="2023-04-30T12:57:00Z"/>
        </w:rPr>
        <w:pPrChange w:id="526" w:author="Nate Bachmeier [AWS-SA]" w:date="2023-04-30T13:30:00Z">
          <w:pPr/>
        </w:pPrChange>
      </w:pPr>
      <w:ins w:id="527" w:author="Nate Bachmeier [AWS-SA]" w:date="2023-04-30T13:30:00Z">
        <w:r>
          <w:t>}</w:t>
        </w:r>
      </w:ins>
    </w:p>
    <w:p w14:paraId="131C5300" w14:textId="045A122B" w:rsidR="00C726B5" w:rsidRDefault="00C726B5" w:rsidP="00C726B5">
      <w:pPr>
        <w:rPr>
          <w:ins w:id="528" w:author="Nate Bachmeier [AWS-SA]" w:date="2023-04-30T13:54:00Z"/>
        </w:rPr>
      </w:pPr>
      <w:ins w:id="529" w:author="Nate Bachmeier [AWS-SA]" w:date="2023-04-30T13:55:00Z">
        <w:r>
          <w:t xml:space="preserve">An </w:t>
        </w:r>
      </w:ins>
      <w:ins w:id="530" w:author="Nate Bachmeier [AWS-SA]" w:date="2023-04-30T13:56:00Z">
        <w:r>
          <w:t xml:space="preserve">excerpt </w:t>
        </w:r>
      </w:ins>
      <w:ins w:id="531" w:author="Nate Bachmeier [AWS-SA]" w:date="2023-04-30T13:55:00Z">
        <w:r>
          <w:t>of the previ</w:t>
        </w:r>
      </w:ins>
      <w:ins w:id="532" w:author="Nate Bachmeier [AWS-SA]" w:date="2023-04-30T13:56:00Z">
        <w:r>
          <w:t xml:space="preserve">ous query is available in the following figure. It’s worth noting how the response aligns with the data model request and </w:t>
        </w:r>
      </w:ins>
      <w:ins w:id="533" w:author="Nate Bachmeier [AWS-SA]" w:date="2023-04-30T13:57:00Z">
        <w:r>
          <w:t>gives the consumer a single combined document. Using similar technologies like REST (</w:t>
        </w:r>
      </w:ins>
      <w:ins w:id="534" w:author="Nate Bachmeier [AWS-SA]" w:date="2023-04-30T13:58:00Z">
        <w:r>
          <w:t>REpresentational State Transfer) requires the caller to parse multiple re</w:t>
        </w:r>
      </w:ins>
      <w:ins w:id="535" w:author="Nate Bachmeier [AWS-SA]" w:date="2023-04-30T13:59:00Z">
        <w:r>
          <w:t xml:space="preserve">sponses and combine them. </w:t>
        </w:r>
      </w:ins>
    </w:p>
    <w:p w14:paraId="05D49F72" w14:textId="79BCA471" w:rsidR="00C726B5" w:rsidRPr="00C726B5" w:rsidRDefault="00C726B5" w:rsidP="00C726B5">
      <w:pPr>
        <w:pStyle w:val="Caption"/>
        <w:ind w:firstLine="0"/>
        <w:rPr>
          <w:ins w:id="536" w:author="Nate Bachmeier [AWS-SA]" w:date="2023-04-30T13:53:00Z"/>
          <w:i/>
          <w:iCs w:val="0"/>
          <w:rPrChange w:id="537" w:author="Nate Bachmeier [AWS-SA]" w:date="2023-04-30T13:55:00Z">
            <w:rPr>
              <w:ins w:id="538" w:author="Nate Bachmeier [AWS-SA]" w:date="2023-04-30T13:53:00Z"/>
            </w:rPr>
          </w:rPrChange>
        </w:rPr>
        <w:pPrChange w:id="539" w:author="Nate Bachmeier [AWS-SA]" w:date="2023-04-30T13:55:00Z">
          <w:pPr/>
        </w:pPrChange>
      </w:pPr>
      <w:ins w:id="540" w:author="Nate Bachmeier [AWS-SA]" w:date="2023-04-30T13:55:00Z">
        <w:r w:rsidRPr="00C726B5">
          <w:rPr>
            <w:b/>
            <w:bCs/>
            <w:rPrChange w:id="541" w:author="Nate Bachmeier [AWS-SA]" w:date="2023-04-30T13:55:00Z">
              <w:rPr/>
            </w:rPrChange>
          </w:rPr>
          <w:lastRenderedPageBreak/>
          <w:t xml:space="preserve">Figure </w:t>
        </w:r>
        <w:r w:rsidRPr="00C726B5">
          <w:rPr>
            <w:b/>
            <w:bCs/>
            <w:rPrChange w:id="542" w:author="Nate Bachmeier [AWS-SA]" w:date="2023-04-30T13:55:00Z">
              <w:rPr/>
            </w:rPrChange>
          </w:rPr>
          <w:fldChar w:fldCharType="begin"/>
        </w:r>
        <w:r w:rsidRPr="00C726B5">
          <w:rPr>
            <w:b/>
            <w:bCs/>
            <w:rPrChange w:id="543" w:author="Nate Bachmeier [AWS-SA]" w:date="2023-04-30T13:55:00Z">
              <w:rPr/>
            </w:rPrChange>
          </w:rPr>
          <w:instrText xml:space="preserve"> SEQ Figure \* ARABIC </w:instrText>
        </w:r>
      </w:ins>
      <w:r w:rsidRPr="00C726B5">
        <w:rPr>
          <w:b/>
          <w:bCs/>
          <w:rPrChange w:id="544" w:author="Nate Bachmeier [AWS-SA]" w:date="2023-04-30T13:55:00Z">
            <w:rPr/>
          </w:rPrChange>
        </w:rPr>
        <w:fldChar w:fldCharType="separate"/>
      </w:r>
      <w:ins w:id="545" w:author="Nate Bachmeier [AWS-SA]" w:date="2023-04-30T13:55:00Z">
        <w:r w:rsidRPr="00C726B5">
          <w:rPr>
            <w:b/>
            <w:bCs/>
            <w:noProof/>
            <w:rPrChange w:id="546" w:author="Nate Bachmeier [AWS-SA]" w:date="2023-04-30T13:55:00Z">
              <w:rPr>
                <w:noProof/>
              </w:rPr>
            </w:rPrChange>
          </w:rPr>
          <w:t>36</w:t>
        </w:r>
        <w:r w:rsidRPr="00C726B5">
          <w:rPr>
            <w:b/>
            <w:bCs/>
            <w:rPrChange w:id="547" w:author="Nate Bachmeier [AWS-SA]" w:date="2023-04-30T13:55:00Z">
              <w:rPr/>
            </w:rPrChange>
          </w:rPr>
          <w:fldChar w:fldCharType="end"/>
        </w:r>
        <w:r>
          <w:br/>
        </w:r>
        <w:r>
          <w:rPr>
            <w:i/>
            <w:iCs w:val="0"/>
          </w:rPr>
          <w:t>GraphQL Response</w:t>
        </w:r>
      </w:ins>
    </w:p>
    <w:p w14:paraId="617D9557" w14:textId="77777777" w:rsidR="00C726B5" w:rsidRDefault="00C726B5" w:rsidP="00C726B5">
      <w:pPr>
        <w:pStyle w:val="SC-Source"/>
        <w:rPr>
          <w:ins w:id="548" w:author="Nate Bachmeier [AWS-SA]" w:date="2023-04-30T13:53:00Z"/>
        </w:rPr>
      </w:pPr>
      <w:ins w:id="549" w:author="Nate Bachmeier [AWS-SA]" w:date="2023-04-30T13:53:00Z">
        <w:r>
          <w:t>{</w:t>
        </w:r>
      </w:ins>
    </w:p>
    <w:p w14:paraId="29D723FE" w14:textId="77777777" w:rsidR="00C726B5" w:rsidRDefault="00C726B5" w:rsidP="00C726B5">
      <w:pPr>
        <w:pStyle w:val="SC-Source"/>
        <w:rPr>
          <w:ins w:id="550" w:author="Nate Bachmeier [AWS-SA]" w:date="2023-04-30T13:53:00Z"/>
        </w:rPr>
      </w:pPr>
      <w:ins w:id="551" w:author="Nate Bachmeier [AWS-SA]" w:date="2023-04-30T13:53:00Z">
        <w:r>
          <w:t xml:space="preserve">  "data": {</w:t>
        </w:r>
      </w:ins>
    </w:p>
    <w:p w14:paraId="3D8C84A4" w14:textId="77777777" w:rsidR="00C726B5" w:rsidRDefault="00C726B5" w:rsidP="00C726B5">
      <w:pPr>
        <w:pStyle w:val="SC-Source"/>
        <w:rPr>
          <w:ins w:id="552" w:author="Nate Bachmeier [AWS-SA]" w:date="2023-04-30T13:53:00Z"/>
        </w:rPr>
      </w:pPr>
      <w:ins w:id="553" w:author="Nate Bachmeier [AWS-SA]" w:date="2023-04-30T13:53:00Z">
        <w:r>
          <w:t xml:space="preserve">    "get_video": {</w:t>
        </w:r>
      </w:ins>
    </w:p>
    <w:p w14:paraId="52C9585A" w14:textId="77777777" w:rsidR="00C726B5" w:rsidRDefault="00C726B5" w:rsidP="00C726B5">
      <w:pPr>
        <w:pStyle w:val="SC-Source"/>
        <w:rPr>
          <w:ins w:id="554" w:author="Nate Bachmeier [AWS-SA]" w:date="2023-04-30T13:53:00Z"/>
        </w:rPr>
      </w:pPr>
      <w:ins w:id="555" w:author="Nate Bachmeier [AWS-SA]" w:date="2023-04-30T13:53:00Z">
        <w:r>
          <w:t xml:space="preserve">      "annotation": {</w:t>
        </w:r>
      </w:ins>
    </w:p>
    <w:p w14:paraId="114F4732" w14:textId="77777777" w:rsidR="00C726B5" w:rsidRDefault="00C726B5" w:rsidP="00C726B5">
      <w:pPr>
        <w:pStyle w:val="SC-Source"/>
        <w:rPr>
          <w:ins w:id="556" w:author="Nate Bachmeier [AWS-SA]" w:date="2023-04-30T13:53:00Z"/>
        </w:rPr>
      </w:pPr>
      <w:ins w:id="557" w:author="Nate Bachmeier [AWS-SA]" w:date="2023-04-30T13:53:00Z">
        <w:r>
          <w:t xml:space="preserve">        "label": "clay pottery making"</w:t>
        </w:r>
      </w:ins>
    </w:p>
    <w:p w14:paraId="296AFC1E" w14:textId="77777777" w:rsidR="00C726B5" w:rsidRDefault="00C726B5" w:rsidP="00C726B5">
      <w:pPr>
        <w:pStyle w:val="SC-Source"/>
        <w:rPr>
          <w:ins w:id="558" w:author="Nate Bachmeier [AWS-SA]" w:date="2023-04-30T13:53:00Z"/>
        </w:rPr>
      </w:pPr>
      <w:ins w:id="559" w:author="Nate Bachmeier [AWS-SA]" w:date="2023-04-30T13:53:00Z">
        <w:r>
          <w:t xml:space="preserve">      },</w:t>
        </w:r>
      </w:ins>
    </w:p>
    <w:p w14:paraId="0856D229" w14:textId="77777777" w:rsidR="00C726B5" w:rsidRDefault="00C726B5" w:rsidP="00C726B5">
      <w:pPr>
        <w:pStyle w:val="SC-Source"/>
        <w:rPr>
          <w:ins w:id="560" w:author="Nate Bachmeier [AWS-SA]" w:date="2023-04-30T13:53:00Z"/>
        </w:rPr>
      </w:pPr>
      <w:ins w:id="561" w:author="Nate Bachmeier [AWS-SA]" w:date="2023-04-30T13:53:00Z">
        <w:r>
          <w:t xml:space="preserve">      "analysis": {</w:t>
        </w:r>
      </w:ins>
    </w:p>
    <w:p w14:paraId="05C91869" w14:textId="77777777" w:rsidR="00C726B5" w:rsidRDefault="00C726B5" w:rsidP="00C726B5">
      <w:pPr>
        <w:pStyle w:val="SC-Source"/>
        <w:rPr>
          <w:ins w:id="562" w:author="Nate Bachmeier [AWS-SA]" w:date="2023-04-30T13:53:00Z"/>
        </w:rPr>
      </w:pPr>
      <w:ins w:id="563" w:author="Nate Bachmeier [AWS-SA]" w:date="2023-04-30T13:53:00Z">
        <w:r>
          <w:t xml:space="preserve">        "frames": [</w:t>
        </w:r>
      </w:ins>
    </w:p>
    <w:p w14:paraId="0EBA1963" w14:textId="77777777" w:rsidR="00C726B5" w:rsidRDefault="00C726B5" w:rsidP="00C726B5">
      <w:pPr>
        <w:pStyle w:val="SC-Source"/>
        <w:rPr>
          <w:ins w:id="564" w:author="Nate Bachmeier [AWS-SA]" w:date="2023-04-30T13:53:00Z"/>
        </w:rPr>
      </w:pPr>
      <w:ins w:id="565" w:author="Nate Bachmeier [AWS-SA]" w:date="2023-04-30T13:53:00Z">
        <w:r>
          <w:t xml:space="preserve">          {</w:t>
        </w:r>
      </w:ins>
    </w:p>
    <w:p w14:paraId="146CA902" w14:textId="77777777" w:rsidR="00C726B5" w:rsidRDefault="00C726B5" w:rsidP="00C726B5">
      <w:pPr>
        <w:pStyle w:val="SC-Source"/>
        <w:rPr>
          <w:ins w:id="566" w:author="Nate Bachmeier [AWS-SA]" w:date="2023-04-30T13:53:00Z"/>
        </w:rPr>
      </w:pPr>
      <w:ins w:id="567" w:author="Nate Bachmeier [AWS-SA]" w:date="2023-04-30T13:53:00Z">
        <w:r>
          <w:t xml:space="preserve">            "offset": 19,</w:t>
        </w:r>
      </w:ins>
    </w:p>
    <w:p w14:paraId="279C747D" w14:textId="08BEAC6D" w:rsidR="00C726B5" w:rsidRDefault="00C726B5" w:rsidP="00C726B5">
      <w:pPr>
        <w:pStyle w:val="SC-Source"/>
        <w:rPr>
          <w:ins w:id="568" w:author="Nate Bachmeier [AWS-SA]" w:date="2023-04-30T13:53:00Z"/>
        </w:rPr>
      </w:pPr>
      <w:ins w:id="569" w:author="Nate Bachmeier [AWS-SA]" w:date="2023-04-30T13:53:00Z">
        <w:r>
          <w:t xml:space="preserve">            "people_count": </w:t>
        </w:r>
      </w:ins>
      <w:ins w:id="570" w:author="Nate Bachmeier [AWS-SA]" w:date="2023-04-30T13:54:00Z">
        <w:r>
          <w:t>1</w:t>
        </w:r>
      </w:ins>
      <w:ins w:id="571" w:author="Nate Bachmeier [AWS-SA]" w:date="2023-04-30T13:53:00Z">
        <w:r>
          <w:t>,</w:t>
        </w:r>
      </w:ins>
    </w:p>
    <w:p w14:paraId="382DB32E" w14:textId="77777777" w:rsidR="00C726B5" w:rsidRDefault="00C726B5" w:rsidP="00C726B5">
      <w:pPr>
        <w:pStyle w:val="SC-Source"/>
        <w:rPr>
          <w:ins w:id="572" w:author="Nate Bachmeier [AWS-SA]" w:date="2023-04-30T13:53:00Z"/>
        </w:rPr>
      </w:pPr>
      <w:ins w:id="573" w:author="Nate Bachmeier [AWS-SA]" w:date="2023-04-30T13:53:00Z">
        <w:r>
          <w:t xml:space="preserve">            "bodies": [</w:t>
        </w:r>
      </w:ins>
    </w:p>
    <w:p w14:paraId="4C3FC866" w14:textId="77777777" w:rsidR="00C726B5" w:rsidRDefault="00C726B5" w:rsidP="00C726B5">
      <w:pPr>
        <w:pStyle w:val="SC-Source"/>
        <w:rPr>
          <w:ins w:id="574" w:author="Nate Bachmeier [AWS-SA]" w:date="2023-04-30T13:53:00Z"/>
        </w:rPr>
      </w:pPr>
      <w:ins w:id="575" w:author="Nate Bachmeier [AWS-SA]" w:date="2023-04-30T13:53:00Z">
        <w:r>
          <w:t xml:space="preserve">              {</w:t>
        </w:r>
      </w:ins>
    </w:p>
    <w:p w14:paraId="45F7BEFB" w14:textId="77777777" w:rsidR="00C726B5" w:rsidRDefault="00C726B5" w:rsidP="00C726B5">
      <w:pPr>
        <w:pStyle w:val="SC-Source"/>
        <w:rPr>
          <w:ins w:id="576" w:author="Nate Bachmeier [AWS-SA]" w:date="2023-04-30T13:53:00Z"/>
        </w:rPr>
      </w:pPr>
      <w:ins w:id="577" w:author="Nate Bachmeier [AWS-SA]" w:date="2023-04-30T13:53:00Z">
        <w:r>
          <w:t xml:space="preserve">                "rshoulder": {</w:t>
        </w:r>
      </w:ins>
    </w:p>
    <w:p w14:paraId="4C66796D" w14:textId="66688378" w:rsidR="00C726B5" w:rsidRDefault="00C726B5" w:rsidP="00C726B5">
      <w:pPr>
        <w:pStyle w:val="SC-Source"/>
        <w:rPr>
          <w:ins w:id="578" w:author="Nate Bachmeier [AWS-SA]" w:date="2023-04-30T13:53:00Z"/>
        </w:rPr>
      </w:pPr>
      <w:ins w:id="579" w:author="Nate Bachmeier [AWS-SA]" w:date="2023-04-30T13:53:00Z">
        <w:r>
          <w:t xml:space="preserve">                  "visible": </w:t>
        </w:r>
      </w:ins>
      <w:ins w:id="580" w:author="Nate Bachmeier [AWS-SA]" w:date="2023-04-30T13:54:00Z">
        <w:r>
          <w:t>true</w:t>
        </w:r>
      </w:ins>
    </w:p>
    <w:p w14:paraId="124D2710" w14:textId="77777777" w:rsidR="00C726B5" w:rsidRDefault="00C726B5" w:rsidP="00C726B5">
      <w:pPr>
        <w:pStyle w:val="SC-Source"/>
        <w:rPr>
          <w:ins w:id="581" w:author="Nate Bachmeier [AWS-SA]" w:date="2023-04-30T13:53:00Z"/>
        </w:rPr>
      </w:pPr>
      <w:ins w:id="582" w:author="Nate Bachmeier [AWS-SA]" w:date="2023-04-30T13:53:00Z">
        <w:r>
          <w:t xml:space="preserve">                },</w:t>
        </w:r>
      </w:ins>
    </w:p>
    <w:p w14:paraId="1C3446EC" w14:textId="77777777" w:rsidR="00C726B5" w:rsidRDefault="00C726B5" w:rsidP="00C726B5">
      <w:pPr>
        <w:pStyle w:val="SC-Source"/>
        <w:rPr>
          <w:ins w:id="583" w:author="Nate Bachmeier [AWS-SA]" w:date="2023-04-30T13:54:00Z"/>
        </w:rPr>
      </w:pPr>
      <w:ins w:id="584" w:author="Nate Bachmeier [AWS-SA]" w:date="2023-04-30T13:53:00Z">
        <w:r>
          <w:t xml:space="preserve">                </w:t>
        </w:r>
      </w:ins>
      <w:ins w:id="585" w:author="Nate Bachmeier [AWS-SA]" w:date="2023-04-30T13:54:00Z">
        <w:r>
          <w:t>"identity": {</w:t>
        </w:r>
      </w:ins>
    </w:p>
    <w:p w14:paraId="1C91820F" w14:textId="2FE36439" w:rsidR="00C726B5" w:rsidRDefault="00C726B5" w:rsidP="00C726B5">
      <w:pPr>
        <w:pStyle w:val="SC-Source"/>
        <w:rPr>
          <w:ins w:id="586" w:author="Nate Bachmeier [AWS-SA]" w:date="2023-04-30T13:54:00Z"/>
        </w:rPr>
      </w:pPr>
      <w:ins w:id="587" w:author="Nate Bachmeier [AWS-SA]" w:date="2023-04-30T13:54:00Z">
        <w:r>
          <w:t xml:space="preserve">                  "person_id": </w:t>
        </w:r>
      </w:ins>
      <w:ins w:id="588" w:author="Nate Bachmeier [AWS-SA]" w:date="2023-04-30T14:03:00Z">
        <w:r w:rsidR="00430B4C">
          <w:t>0</w:t>
        </w:r>
      </w:ins>
    </w:p>
    <w:p w14:paraId="0EC80C8E" w14:textId="77777777" w:rsidR="00EC45C9" w:rsidRDefault="00EC45C9" w:rsidP="00EC45C9">
      <w:pPr>
        <w:pStyle w:val="SC-Source"/>
        <w:rPr>
          <w:ins w:id="589" w:author="Nate Bachmeier [AWS-SA]" w:date="2023-04-30T14:13:00Z"/>
        </w:rPr>
      </w:pPr>
      <w:ins w:id="590" w:author="Nate Bachmeier [AWS-SA]" w:date="2023-04-30T14:13:00Z">
        <w:r>
          <w:t xml:space="preserve">             }</w:t>
        </w:r>
      </w:ins>
    </w:p>
    <w:p w14:paraId="2B965CFC" w14:textId="77777777" w:rsidR="00EC45C9" w:rsidRDefault="00EC45C9" w:rsidP="00EC45C9">
      <w:pPr>
        <w:pStyle w:val="SC-Source"/>
        <w:rPr>
          <w:ins w:id="591" w:author="Nate Bachmeier [AWS-SA]" w:date="2023-04-30T14:13:00Z"/>
        </w:rPr>
      </w:pPr>
      <w:ins w:id="592" w:author="Nate Bachmeier [AWS-SA]" w:date="2023-04-30T14:13:00Z">
        <w:r>
          <w:t xml:space="preserve">            ]</w:t>
        </w:r>
      </w:ins>
    </w:p>
    <w:p w14:paraId="4279E845" w14:textId="77777777" w:rsidR="00EC45C9" w:rsidRDefault="00EC45C9" w:rsidP="00EC45C9">
      <w:pPr>
        <w:pStyle w:val="SC-Source"/>
        <w:rPr>
          <w:ins w:id="593" w:author="Nate Bachmeier [AWS-SA]" w:date="2023-04-30T14:13:00Z"/>
        </w:rPr>
      </w:pPr>
      <w:ins w:id="594" w:author="Nate Bachmeier [AWS-SA]" w:date="2023-04-30T14:13:00Z">
        <w:r>
          <w:t xml:space="preserve">          }</w:t>
        </w:r>
      </w:ins>
    </w:p>
    <w:p w14:paraId="59D065CC" w14:textId="77777777" w:rsidR="00EC45C9" w:rsidRDefault="00EC45C9" w:rsidP="00EC45C9">
      <w:pPr>
        <w:pStyle w:val="SC-Source"/>
        <w:rPr>
          <w:ins w:id="595" w:author="Nate Bachmeier [AWS-SA]" w:date="2023-04-30T14:13:00Z"/>
        </w:rPr>
      </w:pPr>
      <w:ins w:id="596" w:author="Nate Bachmeier [AWS-SA]" w:date="2023-04-30T14:13:00Z">
        <w:r>
          <w:t xml:space="preserve">        ]</w:t>
        </w:r>
      </w:ins>
    </w:p>
    <w:p w14:paraId="2ADE2EEF" w14:textId="77777777" w:rsidR="00EC45C9" w:rsidRDefault="00EC45C9" w:rsidP="00EC45C9">
      <w:pPr>
        <w:pStyle w:val="SC-Source"/>
        <w:rPr>
          <w:ins w:id="597" w:author="Nate Bachmeier [AWS-SA]" w:date="2023-04-30T14:13:00Z"/>
        </w:rPr>
      </w:pPr>
      <w:ins w:id="598" w:author="Nate Bachmeier [AWS-SA]" w:date="2023-04-30T14:13:00Z">
        <w:r>
          <w:t xml:space="preserve">      }</w:t>
        </w:r>
      </w:ins>
    </w:p>
    <w:p w14:paraId="28BB48EA" w14:textId="77777777" w:rsidR="00EC45C9" w:rsidRDefault="00EC45C9" w:rsidP="00EC45C9">
      <w:pPr>
        <w:pStyle w:val="SC-Source"/>
        <w:rPr>
          <w:ins w:id="599" w:author="Nate Bachmeier [AWS-SA]" w:date="2023-04-30T14:13:00Z"/>
        </w:rPr>
      </w:pPr>
      <w:ins w:id="600" w:author="Nate Bachmeier [AWS-SA]" w:date="2023-04-30T14:13:00Z">
        <w:r>
          <w:t xml:space="preserve">    }</w:t>
        </w:r>
      </w:ins>
    </w:p>
    <w:p w14:paraId="33E8F46D" w14:textId="77777777" w:rsidR="00EC45C9" w:rsidRDefault="00EC45C9" w:rsidP="00EC45C9">
      <w:pPr>
        <w:pStyle w:val="SC-Source"/>
        <w:rPr>
          <w:ins w:id="601" w:author="Nate Bachmeier [AWS-SA]" w:date="2023-04-30T14:13:00Z"/>
        </w:rPr>
      </w:pPr>
      <w:ins w:id="602" w:author="Nate Bachmeier [AWS-SA]" w:date="2023-04-30T14:13:00Z">
        <w:r>
          <w:t xml:space="preserve">  }</w:t>
        </w:r>
      </w:ins>
    </w:p>
    <w:p w14:paraId="3FC939EB" w14:textId="71F6E865" w:rsidR="00E64BB3" w:rsidDel="00C726B5" w:rsidRDefault="00E64BB3" w:rsidP="00EC45C9">
      <w:pPr>
        <w:ind w:firstLine="0"/>
        <w:rPr>
          <w:del w:id="603" w:author="Nate Bachmeier [AWS-SA]" w:date="2023-04-30T14:00:00Z"/>
        </w:rPr>
        <w:pPrChange w:id="604" w:author="Nate Bachmeier [AWS-SA]" w:date="2023-04-23T12:30:00Z">
          <w:pPr/>
        </w:pPrChange>
      </w:pPr>
      <w:del w:id="605" w:author="Nate Bachmeier [AWS-SA]" w:date="2023-04-23T12:30:00Z">
        <w:r w:rsidDel="002E682D">
          <w:lastRenderedPageBreak/>
          <w:delText>Lastly, a</w:delText>
        </w:r>
      </w:del>
      <w:del w:id="606" w:author="Nate Bachmeier [AWS-SA]" w:date="2023-04-30T14:00:00Z">
        <w:r w:rsidDel="00C726B5">
          <w:delText>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delText>
        </w:r>
      </w:del>
    </w:p>
    <w:p w14:paraId="667E8C59" w14:textId="22AFD5BA" w:rsidR="00104B25" w:rsidRPr="00B21582" w:rsidDel="00213AB2" w:rsidRDefault="00104B25" w:rsidP="00B21582">
      <w:pPr>
        <w:pStyle w:val="Caption"/>
        <w:ind w:firstLine="0"/>
        <w:rPr>
          <w:del w:id="607" w:author="Nate Bachmeier [AWS-SA]" w:date="2023-04-20T16:00:00Z"/>
          <w:b/>
          <w:bCs/>
          <w:i/>
        </w:rPr>
      </w:pPr>
      <w:bookmarkStart w:id="608" w:name="_Toc128255060"/>
      <w:bookmarkStart w:id="609" w:name="_Toc128302246"/>
      <w:del w:id="610" w:author="Nate Bachmeier [AWS-SA]" w:date="2023-04-20T16:00:00Z">
        <w:r w:rsidRPr="00B21582" w:rsidDel="00213AB2">
          <w:rPr>
            <w:b/>
            <w:bCs/>
          </w:rPr>
          <w:delText xml:space="preserve">Figure </w:delText>
        </w:r>
        <w:r w:rsidR="003F00CE" w:rsidDel="00213AB2">
          <w:rPr>
            <w:b/>
            <w:bCs/>
          </w:rPr>
          <w:delText>34</w:delText>
        </w:r>
        <w:r w:rsidDel="00213AB2">
          <w:rPr>
            <w:b/>
            <w:bCs/>
          </w:rPr>
          <w:br/>
        </w:r>
        <w:r w:rsidRPr="00B21582" w:rsidDel="00213AB2">
          <w:rPr>
            <w:i/>
            <w:iCs w:val="0"/>
          </w:rPr>
          <w:delText>Pose</w:delText>
        </w:r>
        <w:r w:rsidDel="00213AB2">
          <w:rPr>
            <w:i/>
            <w:iCs w:val="0"/>
          </w:rPr>
          <w:delText xml:space="preserve"> Output Format Body-25</w:delText>
        </w:r>
        <w:bookmarkEnd w:id="608"/>
        <w:bookmarkEnd w:id="609"/>
      </w:del>
    </w:p>
    <w:p w14:paraId="07802253" w14:textId="21EEFAE5" w:rsidR="00104B25" w:rsidDel="00213AB2" w:rsidRDefault="00104B25" w:rsidP="00E16572">
      <w:pPr>
        <w:ind w:firstLine="0"/>
        <w:rPr>
          <w:del w:id="611" w:author="Nate Bachmeier [AWS-SA]" w:date="2023-04-20T16:00:00Z"/>
        </w:rPr>
      </w:pPr>
      <w:del w:id="612" w:author="Nate Bachmeier [AWS-SA]" w:date="2023-04-20T16:00:00Z">
        <w:r w:rsidDel="00213AB2">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del>
    </w:p>
    <w:p w14:paraId="6ADF0F4A" w14:textId="5897CB3F" w:rsidR="001B38B1" w:rsidRDefault="001B38B1" w:rsidP="00B21582">
      <w:pPr>
        <w:pStyle w:val="Heading3"/>
        <w:ind w:firstLine="0"/>
      </w:pPr>
      <w:r>
        <w:t>RQ1</w:t>
      </w:r>
      <w:r w:rsidR="00FD62B7">
        <w:t xml:space="preserve"> </w:t>
      </w:r>
    </w:p>
    <w:p w14:paraId="0A5A80A6" w14:textId="0205B559" w:rsidR="001B38B1" w:rsidRDefault="001B38B1" w:rsidP="001B38B1">
      <w:pPr>
        <w:rPr>
          <w:ins w:id="613" w:author="Nate Bachmeier [AWS-SA]" w:date="2023-04-30T14:07:00Z"/>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1E6913B7" w:rsidR="00D428D4" w:rsidRDefault="00EC45C9" w:rsidP="0021289B">
      <w:pPr>
        <w:rPr>
          <w:ins w:id="614" w:author="Nate Bachmeier [AWS-SA]" w:date="2023-04-30T15:25:00Z"/>
        </w:rPr>
      </w:pPr>
      <w:ins w:id="615" w:author="Nate Bachmeier [AWS-SA]" w:date="2023-04-30T14:07:00Z">
        <w:r>
          <w:t xml:space="preserve">Effectiveness is the degree to which something </w:t>
        </w:r>
      </w:ins>
      <w:ins w:id="616" w:author="Nate Bachmeier [AWS-SA]" w:date="2023-04-30T14:09:00Z">
        <w:r>
          <w:t>successfully produces</w:t>
        </w:r>
      </w:ins>
      <w:ins w:id="617" w:author="Nate Bachmeier [AWS-SA]" w:date="2023-04-30T14:07:00Z">
        <w:r>
          <w:t xml:space="preserve"> a</w:t>
        </w:r>
      </w:ins>
      <w:ins w:id="618" w:author="Nate Bachmeier [AWS-SA]" w:date="2023-04-30T14:08:00Z">
        <w:r>
          <w:t xml:space="preserve"> desired</w:t>
        </w:r>
      </w:ins>
      <w:customXmlInsRangeStart w:id="619" w:author="Nate Bachmeier [AWS-SA]" w:date="2023-04-30T14:09:00Z"/>
      <w:sdt>
        <w:sdtPr>
          <w:id w:val="336431202"/>
          <w:citation/>
        </w:sdtPr>
        <w:sdtContent>
          <w:customXmlInsRangeEnd w:id="619"/>
          <w:ins w:id="620" w:author="Nate Bachmeier [AWS-SA]" w:date="2023-04-30T14:09:00Z">
            <w:r>
              <w:fldChar w:fldCharType="begin"/>
            </w:r>
            <w:r>
              <w:instrText xml:space="preserve"> CITATION Oxf23 \l 1033 </w:instrText>
            </w:r>
          </w:ins>
          <w:r>
            <w:fldChar w:fldCharType="separate"/>
          </w:r>
          <w:ins w:id="621" w:author="Nate Bachmeier [AWS-SA]" w:date="2023-04-30T14:09:00Z">
            <w:r>
              <w:rPr>
                <w:noProof/>
              </w:rPr>
              <w:t xml:space="preserve"> </w:t>
            </w:r>
            <w:r>
              <w:rPr>
                <w:noProof/>
              </w:rPr>
              <w:t>(Oxford, 2023)</w:t>
            </w:r>
            <w:r>
              <w:fldChar w:fldCharType="end"/>
            </w:r>
          </w:ins>
          <w:customXmlInsRangeStart w:id="622" w:author="Nate Bachmeier [AWS-SA]" w:date="2023-04-30T14:09:00Z"/>
        </w:sdtContent>
      </w:sdt>
      <w:customXmlInsRangeEnd w:id="622"/>
      <w:ins w:id="623" w:author="Nate Bachmeier [AWS-SA]" w:date="2023-04-30T14:08:00Z">
        <w:r>
          <w:t>.</w:t>
        </w:r>
      </w:ins>
      <w:ins w:id="624" w:author="Nate Bachmeier [AWS-SA]" w:date="2023-04-30T14:09:00Z">
        <w:r>
          <w:t xml:space="preserve"> This constructive research project </w:t>
        </w:r>
      </w:ins>
      <w:ins w:id="625" w:author="Nate Bachmeier [AWS-SA]" w:date="2023-04-30T14:10:00Z">
        <w:r>
          <w:t xml:space="preserve">can reliably extract metadata from video sequences and </w:t>
        </w:r>
      </w:ins>
      <w:ins w:id="626" w:author="Nate Bachmeier [AWS-SA]" w:date="2023-04-30T14:11:00Z">
        <w:r>
          <w:t>surface that information into a</w:t>
        </w:r>
      </w:ins>
      <w:ins w:id="627" w:author="Nate Bachmeier [AWS-SA]" w:date="2023-04-30T14:12:00Z">
        <w:r>
          <w:t>n</w:t>
        </w:r>
      </w:ins>
      <w:ins w:id="628" w:author="Nate Bachmeier [AWS-SA]" w:date="2023-04-30T14:11:00Z">
        <w:r>
          <w:t xml:space="preserve"> </w:t>
        </w:r>
      </w:ins>
      <w:ins w:id="629" w:author="Nate Bachmeier [AWS-SA]" w:date="2023-04-30T14:12:00Z">
        <w:r>
          <w:t xml:space="preserve">extensive </w:t>
        </w:r>
      </w:ins>
      <w:ins w:id="630" w:author="Nate Bachmeier [AWS-SA]" w:date="2023-04-30T14:11:00Z">
        <w:r>
          <w:t>schema.</w:t>
        </w:r>
      </w:ins>
      <w:ins w:id="631" w:author="Nate Bachmeier [AWS-SA]" w:date="2023-04-30T15:24:00Z">
        <w:r w:rsidR="00D428D4">
          <w:t xml:space="preserve"> </w:t>
        </w:r>
      </w:ins>
      <w:ins w:id="632" w:author="Nate Bachmeier [AWS-SA]" w:date="2023-04-30T15:27:00Z">
        <w:r w:rsidR="00D428D4">
          <w:t xml:space="preserve">The initial implementation scope focuses on </w:t>
        </w:r>
      </w:ins>
      <w:ins w:id="633" w:author="Nate Bachmeier [AWS-SA]" w:date="2023-04-30T15:28:00Z">
        <w:r w:rsidR="00D428D4">
          <w:t>human identification, tracking, and annotating capab</w:t>
        </w:r>
      </w:ins>
      <w:ins w:id="634" w:author="Nate Bachmeier [AWS-SA]" w:date="2023-04-30T15:29:00Z">
        <w:r w:rsidR="00D428D4">
          <w:t>ilities. Future research efforts can quickly extend the feature set to add do</w:t>
        </w:r>
      </w:ins>
      <w:ins w:id="635" w:author="Nate Bachmeier [AWS-SA]" w:date="2023-04-30T15:30:00Z">
        <w:r w:rsidR="00D428D4">
          <w:t>main-specific classification labels. For instance, an elderly care facility could include a fall</w:t>
        </w:r>
      </w:ins>
      <w:ins w:id="636" w:author="Nate Bachmeier [AWS-SA]" w:date="2023-04-30T15:31:00Z">
        <w:r w:rsidR="00D428D4">
          <w:t xml:space="preserve"> </w:t>
        </w:r>
      </w:ins>
      <w:ins w:id="637" w:author="Nate Bachmeier [AWS-SA]" w:date="2023-04-30T15:30:00Z">
        <w:r w:rsidR="00D428D4">
          <w:t>detection</w:t>
        </w:r>
      </w:ins>
      <w:ins w:id="638" w:author="Nate Bachmeier [AWS-SA]" w:date="2023-04-30T15:31:00Z">
        <w:r w:rsidR="00D428D4">
          <w:t xml:space="preserve"> algorithm powered by these foundational properties.</w:t>
        </w:r>
      </w:ins>
    </w:p>
    <w:p w14:paraId="679FC555" w14:textId="6B432F18" w:rsidR="00D428D4" w:rsidRPr="00D428D4" w:rsidRDefault="00D428D4" w:rsidP="0021289B">
      <w:pPr>
        <w:rPr>
          <w:rPrChange w:id="639" w:author="Nate Bachmeier [AWS-SA]" w:date="2023-04-30T15:20:00Z">
            <w:rPr>
              <w:i/>
              <w:iCs/>
            </w:rPr>
          </w:rPrChange>
        </w:rPr>
      </w:pPr>
      <w:ins w:id="640" w:author="Nate Bachmeier [AWS-SA]" w:date="2023-04-30T15:09:00Z">
        <w:r>
          <w:t xml:space="preserve">It utilizes a loosely coupled </w:t>
        </w:r>
      </w:ins>
      <w:ins w:id="641" w:author="Nate Bachmeier [AWS-SA]" w:date="2023-04-30T14:12:00Z">
        <w:r w:rsidR="00EC45C9">
          <w:t xml:space="preserve">analytics pipeline </w:t>
        </w:r>
      </w:ins>
      <w:ins w:id="642" w:author="Nate Bachmeier [AWS-SA]" w:date="2023-04-30T15:09:00Z">
        <w:r>
          <w:t xml:space="preserve">that first identifies the </w:t>
        </w:r>
      </w:ins>
      <w:ins w:id="643" w:author="Nate Bachmeier [AWS-SA]" w:date="2023-04-30T15:10:00Z">
        <w:r>
          <w:t xml:space="preserve">humans and their skeletal positions within frames using </w:t>
        </w:r>
      </w:ins>
      <w:ins w:id="644" w:author="Nate Bachmeier [AWS-SA]" w:date="2023-04-30T14:12:00Z">
        <w:r w:rsidR="00EC45C9">
          <w:t>the Open</w:t>
        </w:r>
      </w:ins>
      <w:ins w:id="645" w:author="Nate Bachmeier [AWS-SA]" w:date="2023-04-30T14:13:00Z">
        <w:r w:rsidR="00EC45C9">
          <w:t xml:space="preserve">Pose </w:t>
        </w:r>
      </w:ins>
      <w:ins w:id="646" w:author="Nate Bachmeier [AWS-SA]" w:date="2023-04-30T14:14:00Z">
        <w:r w:rsidR="00EC45C9">
          <w:t>framework</w:t>
        </w:r>
      </w:ins>
      <w:ins w:id="647" w:author="Nate Bachmeier [AWS-SA]" w:date="2023-04-30T14:15:00Z">
        <w:r w:rsidR="00EC45C9">
          <w:t xml:space="preserve">. Next, a custom Movement Tracker </w:t>
        </w:r>
      </w:ins>
      <w:ins w:id="648" w:author="Nate Bachmeier [AWS-SA]" w:date="2023-04-30T14:16:00Z">
        <w:r w:rsidR="00EC45C9">
          <w:t xml:space="preserve">reliably </w:t>
        </w:r>
      </w:ins>
      <w:ins w:id="649" w:author="Nate Bachmeier [AWS-SA]" w:date="2023-04-30T14:17:00Z">
        <w:r w:rsidR="00EC45C9">
          <w:t xml:space="preserve">determines the motion sequence for each person across the sampled clip. Third, </w:t>
        </w:r>
      </w:ins>
      <w:ins w:id="650" w:author="Nate Bachmeier [AWS-SA]" w:date="2023-04-30T14:18:00Z">
        <w:r w:rsidR="00EC45C9">
          <w:t>Amazon Rekognition further annotates those frames and e</w:t>
        </w:r>
      </w:ins>
      <w:ins w:id="651" w:author="Nate Bachmeier [AWS-SA]" w:date="2023-04-30T14:19:00Z">
        <w:r w:rsidR="00EC45C9">
          <w:t xml:space="preserve">ach person’s </w:t>
        </w:r>
      </w:ins>
      <w:ins w:id="652" w:author="Nate Bachmeier [AWS-SA]" w:date="2023-04-30T14:18:00Z">
        <w:r w:rsidR="00EC45C9">
          <w:t>bounding boxes with object detection.</w:t>
        </w:r>
      </w:ins>
      <w:ins w:id="653" w:author="Nate Bachmeier [AWS-SA]" w:date="2023-04-30T15:24:00Z">
        <w:r>
          <w:t xml:space="preserve"> </w:t>
        </w:r>
      </w:ins>
      <w:ins w:id="654" w:author="Nate Bachmeier [AWS-SA]" w:date="2023-04-30T15:23:00Z">
        <w:r>
          <w:t xml:space="preserve"> </w:t>
        </w:r>
      </w:ins>
      <w:ins w:id="655" w:author="Nate Bachmeier [AWS-SA]" w:date="2023-04-30T15:11:00Z">
        <w:r>
          <w:t xml:space="preserve">The amalgamation of these </w:t>
        </w:r>
      </w:ins>
      <w:ins w:id="656" w:author="Nate Bachmeier [AWS-SA]" w:date="2023-04-30T15:10:00Z">
        <w:r>
          <w:t xml:space="preserve">capabilities </w:t>
        </w:r>
      </w:ins>
      <w:ins w:id="657" w:author="Nate Bachmeier [AWS-SA]" w:date="2023-04-30T15:11:00Z">
        <w:r>
          <w:t>provide</w:t>
        </w:r>
      </w:ins>
      <w:ins w:id="658" w:author="Nate Bachmeier [AWS-SA]" w:date="2023-04-30T15:12:00Z">
        <w:r>
          <w:t>s greater predictive power than any single component.</w:t>
        </w:r>
      </w:ins>
      <w:ins w:id="659" w:author="Nate Bachmeier [AWS-SA]" w:date="2023-04-30T15:14:00Z">
        <w:r>
          <w:t xml:space="preserve"> </w:t>
        </w:r>
      </w:ins>
      <w:ins w:id="660" w:author="Nate Bachmeier [AWS-SA]" w:date="2023-04-30T15:13:00Z">
        <w:r>
          <w:t xml:space="preserve">For example, </w:t>
        </w:r>
        <w:r>
          <w:t>the OpenPose framework offers a foundational ability to extract skeletal positions from a 2-D frame.</w:t>
        </w:r>
        <w:r>
          <w:t xml:space="preserve"> This information is sufficient for differentiating core movements</w:t>
        </w:r>
      </w:ins>
      <w:ins w:id="661" w:author="Nate Bachmeier [AWS-SA]" w:date="2023-04-30T15:14:00Z">
        <w:r>
          <w:t xml:space="preserve"> such as walking, throwing, sitting, and eating. However, </w:t>
        </w:r>
      </w:ins>
      <w:ins w:id="662" w:author="Nate Bachmeier [AWS-SA]" w:date="2023-04-30T15:15:00Z">
        <w:r>
          <w:t xml:space="preserve">predicting many derived activities from only skeletal movements is challenging. For instance, </w:t>
        </w:r>
        <w:r>
          <w:rPr>
            <w:i/>
            <w:iCs/>
          </w:rPr>
          <w:t>playing cello</w:t>
        </w:r>
        <w:r>
          <w:t xml:space="preserve"> and </w:t>
        </w:r>
        <w:r>
          <w:rPr>
            <w:i/>
            <w:iCs/>
          </w:rPr>
          <w:t xml:space="preserve">playing clarinet </w:t>
        </w:r>
      </w:ins>
      <w:ins w:id="663" w:author="Nate Bachmeier [AWS-SA]" w:date="2023-04-30T15:16:00Z">
        <w:r>
          <w:t>have similar action sequences due to sharing a</w:t>
        </w:r>
      </w:ins>
      <w:ins w:id="664" w:author="Nate Bachmeier [AWS-SA]" w:date="2023-04-30T15:17:00Z">
        <w:r>
          <w:t xml:space="preserve"> parent activity (</w:t>
        </w:r>
        <w:r>
          <w:rPr>
            <w:i/>
            <w:iCs/>
          </w:rPr>
          <w:t>playing an instrument</w:t>
        </w:r>
        <w:r>
          <w:t xml:space="preserve">). Similarly, object detection can predict </w:t>
        </w:r>
      </w:ins>
      <w:ins w:id="665" w:author="Nate Bachmeier [AWS-SA]" w:date="2023-04-30T15:18:00Z">
        <w:r>
          <w:t xml:space="preserve">that a cello is within the player’s bounding box but </w:t>
        </w:r>
      </w:ins>
      <w:ins w:id="666" w:author="Nate Bachmeier [AWS-SA]" w:date="2023-04-30T15:19:00Z">
        <w:r>
          <w:t xml:space="preserve">cannot decern if it’s in use. This analytic pipeline successfully </w:t>
        </w:r>
      </w:ins>
      <w:ins w:id="667" w:author="Nate Bachmeier [AWS-SA]" w:date="2023-04-30T15:21:00Z">
        <w:r>
          <w:t xml:space="preserve">composites </w:t>
        </w:r>
      </w:ins>
      <w:ins w:id="668" w:author="Nate Bachmeier [AWS-SA]" w:date="2023-04-30T15:20:00Z">
        <w:r>
          <w:t xml:space="preserve">that the person is </w:t>
        </w:r>
        <w:r w:rsidRPr="00D428D4">
          <w:rPr>
            <w:i/>
            <w:iCs/>
            <w:rPrChange w:id="669" w:author="Nate Bachmeier [AWS-SA]" w:date="2023-04-30T15:20:00Z">
              <w:rPr/>
            </w:rPrChange>
          </w:rPr>
          <w:t>playing an instrument</w:t>
        </w:r>
        <w:r>
          <w:t xml:space="preserve"> </w:t>
        </w:r>
      </w:ins>
      <w:ins w:id="670" w:author="Nate Bachmeier [AWS-SA]" w:date="2023-04-30T15:36:00Z">
        <w:r>
          <w:t>(see Figure 35)</w:t>
        </w:r>
        <w:r>
          <w:t xml:space="preserve"> </w:t>
        </w:r>
      </w:ins>
      <w:ins w:id="671" w:author="Nate Bachmeier [AWS-SA]" w:date="2023-04-30T15:20:00Z">
        <w:r w:rsidRPr="00D428D4">
          <w:rPr>
            <w:rPrChange w:id="672" w:author="Nate Bachmeier [AWS-SA]" w:date="2023-04-30T15:20:00Z">
              <w:rPr>
                <w:i/>
                <w:iCs/>
              </w:rPr>
            </w:rPrChange>
          </w:rPr>
          <w:t>and</w:t>
        </w:r>
        <w:r>
          <w:rPr>
            <w:i/>
            <w:iCs/>
          </w:rPr>
          <w:t xml:space="preserve"> the instrument is a cello</w:t>
        </w:r>
      </w:ins>
      <w:ins w:id="673" w:author="Nate Bachmeier [AWS-SA]" w:date="2023-04-30T15:36:00Z">
        <w:r>
          <w:rPr>
            <w:i/>
            <w:iCs/>
          </w:rPr>
          <w:t xml:space="preserve"> </w:t>
        </w:r>
        <w:r w:rsidRPr="00D428D4">
          <w:rPr>
            <w:rPrChange w:id="674" w:author="Nate Bachmeier [AWS-SA]" w:date="2023-04-30T15:36:00Z">
              <w:rPr>
                <w:i/>
                <w:iCs/>
              </w:rPr>
            </w:rPrChange>
          </w:rPr>
          <w:t>(</w:t>
        </w:r>
        <w:r>
          <w:t>see Figure 36)</w:t>
        </w:r>
      </w:ins>
      <w:ins w:id="675" w:author="Nate Bachmeier [AWS-SA]" w:date="2023-04-30T15:21:00Z">
        <w:r>
          <w:t>.</w:t>
        </w:r>
      </w:ins>
    </w:p>
    <w:p w14:paraId="3AC7BFA7" w14:textId="60E83171" w:rsidR="00FD62B7" w:rsidDel="00D428D4" w:rsidRDefault="00FD62B7" w:rsidP="001B38B1">
      <w:pPr>
        <w:rPr>
          <w:del w:id="676" w:author="Nate Bachmeier [AWS-SA]" w:date="2023-04-30T15:21:00Z"/>
        </w:rPr>
      </w:pPr>
      <w:del w:id="677" w:author="Nate Bachmeier [AWS-SA]" w:date="2023-04-30T15:12:00Z">
        <w:r w:rsidDel="00D428D4">
          <w:lastRenderedPageBreak/>
          <w:delText>T</w:delText>
        </w:r>
      </w:del>
      <w:del w:id="678" w:author="Nate Bachmeier [AWS-SA]" w:date="2023-04-30T15:21:00Z">
        <w:r w:rsidDel="00D428D4">
          <w:delText xml:space="preserve">he OpenPose framework offers a foundational capability to extract skeletal positions from a 2-D frame. This constructive design research project </w:delText>
        </w:r>
        <w:r w:rsidR="00D25DC1" w:rsidDel="00D428D4">
          <w:delText xml:space="preserve">leveraged this library’s output to differentiate core movements like walking, throwing, sitting, and eating. It also integrates an object detection service to provide a rich context overlay of derived information. These features enable automation </w:delText>
        </w:r>
        <w:r w:rsidDel="00D428D4">
          <w:delText xml:space="preserve">to </w:delText>
        </w:r>
        <w:r w:rsidR="00D25DC1" w:rsidDel="00D428D4">
          <w:delText xml:space="preserve">monitor and predict </w:delText>
        </w:r>
        <w:r w:rsidDel="00D428D4">
          <w:delText xml:space="preserve">human activity movements across multiple subsequent images. It can classify those sequences into coarse behavioral categories, not necessarily </w:delText>
        </w:r>
        <w:r w:rsidR="00DF503B" w:rsidDel="00D428D4">
          <w:delText xml:space="preserve">kinetic </w:delText>
        </w:r>
        <w:r w:rsidDel="00D428D4">
          <w:delText xml:space="preserve">seven hundred labels. For instance, </w:delText>
        </w:r>
        <w:r w:rsidRPr="00B21582" w:rsidDel="00D428D4">
          <w:rPr>
            <w:i/>
            <w:iCs/>
          </w:rPr>
          <w:delText>playing cello</w:delText>
        </w:r>
        <w:r w:rsidDel="00D428D4">
          <w:delText xml:space="preserve"> and </w:delText>
        </w:r>
        <w:r w:rsidRPr="00B21582" w:rsidDel="00D428D4">
          <w:rPr>
            <w:i/>
            <w:iCs/>
          </w:rPr>
          <w:delText>playing clarinet</w:delText>
        </w:r>
        <w:r w:rsidDel="00D428D4">
          <w:delText xml:space="preserve"> are distinct labels. However, the actor is typically sitting in a chair and only moving their hands slightly. Likewise, the movement similarity score for </w:delText>
        </w:r>
        <w:r w:rsidRPr="00B21582" w:rsidDel="00D428D4">
          <w:rPr>
            <w:i/>
            <w:iCs/>
          </w:rPr>
          <w:delText>eating donuts</w:delText>
        </w:r>
        <w:r w:rsidDel="00D428D4">
          <w:delText xml:space="preserve"> and </w:delText>
        </w:r>
        <w:r w:rsidRPr="00B21582" w:rsidDel="00D428D4">
          <w:rPr>
            <w:i/>
            <w:iCs/>
          </w:rPr>
          <w:delText>playing the flute</w:delText>
        </w:r>
        <w:r w:rsidDel="00D428D4">
          <w:delText xml:space="preserve"> was too close to distinguish for many videos.</w:delText>
        </w:r>
      </w:del>
    </w:p>
    <w:p w14:paraId="615A42F8" w14:textId="35800F26" w:rsidR="00BC12DE" w:rsidRDefault="00BC12DE" w:rsidP="00BC12DE">
      <w:pPr>
        <w:pStyle w:val="Caption"/>
        <w:ind w:firstLine="0"/>
        <w:rPr>
          <w:i/>
          <w:iCs w:val="0"/>
        </w:rPr>
      </w:pPr>
      <w:bookmarkStart w:id="679" w:name="_Toc128255061"/>
      <w:bookmarkStart w:id="680"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679"/>
      <w:bookmarkEnd w:id="680"/>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3CAC4D84" w14:textId="78B8E24F" w:rsidR="00D428D4" w:rsidRDefault="00D428D4" w:rsidP="001B38B1">
      <w:pPr>
        <w:rPr>
          <w:ins w:id="681" w:author="Nate Bachmeier [AWS-SA]" w:date="2023-04-30T15:35:00Z"/>
        </w:rPr>
      </w:pPr>
      <w:ins w:id="682" w:author="Nate Bachmeier [AWS-SA]" w:date="2023-04-30T15:37:00Z">
        <w:r>
          <w:t xml:space="preserve">The previous figure </w:t>
        </w:r>
      </w:ins>
      <w:ins w:id="683" w:author="Nate Bachmeier [AWS-SA]" w:date="2023-04-30T15:34:00Z">
        <w:r>
          <w:t>i</w:t>
        </w:r>
      </w:ins>
      <w:ins w:id="684" w:author="Nate Bachmeier [AWS-SA]" w:date="2023-04-30T15:35:00Z">
        <w:r>
          <w:t>llustrates</w:t>
        </w:r>
      </w:ins>
      <w:ins w:id="685" w:author="Nate Bachmeier [AWS-SA]" w:date="2023-04-30T15:34:00Z">
        <w:r>
          <w:t xml:space="preserve"> the results from OpenPose and contains the predicted skeleton of the cello player. </w:t>
        </w:r>
      </w:ins>
      <w:ins w:id="686" w:author="Nate Bachmeier [AWS-SA]" w:date="2023-04-30T15:37:00Z">
        <w:r>
          <w:t>Similarly, the predictive labels from Amazon Rekognition are available in the proceeding figure</w:t>
        </w:r>
      </w:ins>
      <w:ins w:id="687" w:author="Nate Bachmeier [AWS-SA]" w:date="2023-04-30T15:40:00Z">
        <w:r>
          <w:t xml:space="preserve"> with clues that this is an Adult, Performer, Musical instrument, Cello, </w:t>
        </w:r>
      </w:ins>
      <w:ins w:id="688" w:author="Nate Bachmeier [AWS-SA]" w:date="2023-04-30T15:41:00Z">
        <w:r>
          <w:t xml:space="preserve">Person, and Solo Performance. </w:t>
        </w:r>
      </w:ins>
      <w:ins w:id="689" w:author="Nate Bachmeier [AWS-SA]" w:date="2023-04-30T15:43:00Z">
        <w:r>
          <w:t xml:space="preserve">Policy </w:t>
        </w:r>
      </w:ins>
      <w:ins w:id="690" w:author="Nate Bachmeier [AWS-SA]" w:date="2023-04-30T15:42:00Z">
        <w:r>
          <w:t xml:space="preserve">engineers can quickly and consistently </w:t>
        </w:r>
      </w:ins>
      <w:ins w:id="691" w:author="Nate Bachmeier [AWS-SA]" w:date="2023-04-30T15:43:00Z">
        <w:r>
          <w:t>utilize this information for automated reasoning syste</w:t>
        </w:r>
      </w:ins>
      <w:ins w:id="692" w:author="Nate Bachmeier [AWS-SA]" w:date="2023-04-30T15:44:00Z">
        <w:r>
          <w:t xml:space="preserve">ms. Suppose </w:t>
        </w:r>
      </w:ins>
      <w:ins w:id="693" w:author="Nate Bachmeier [AWS-SA]" w:date="2023-04-30T15:45:00Z">
        <w:r>
          <w:t>a</w:t>
        </w:r>
      </w:ins>
      <w:ins w:id="694" w:author="Nate Bachmeier [AWS-SA]" w:date="2023-04-30T15:44:00Z">
        <w:r>
          <w:t xml:space="preserve"> special needs </w:t>
        </w:r>
      </w:ins>
      <w:ins w:id="695" w:author="Nate Bachmeier [AWS-SA]" w:date="2023-04-30T15:45:00Z">
        <w:r>
          <w:t xml:space="preserve">facility has children and adult patients. In that case, policies could exist to </w:t>
        </w:r>
      </w:ins>
      <w:ins w:id="696" w:author="Nate Bachmeier [AWS-SA]" w:date="2023-04-30T15:46:00Z">
        <w:r>
          <w:t xml:space="preserve">flag children drinking beer as requiring remediation but permit the adults. </w:t>
        </w:r>
      </w:ins>
      <w:ins w:id="697" w:author="Nate Bachmeier [AWS-SA]" w:date="2023-04-30T15:53:00Z">
        <w:r>
          <w:t>S</w:t>
        </w:r>
      </w:ins>
      <w:ins w:id="698" w:author="Nate Bachmeier [AWS-SA]" w:date="2023-04-30T15:48:00Z">
        <w:r>
          <w:t xml:space="preserve">ystems engineers </w:t>
        </w:r>
      </w:ins>
      <w:ins w:id="699" w:author="Nate Bachmeier [AWS-SA]" w:date="2023-04-30T15:49:00Z">
        <w:r>
          <w:t xml:space="preserve">could </w:t>
        </w:r>
      </w:ins>
      <w:ins w:id="700" w:author="Nate Bachmeier [AWS-SA]" w:date="2023-04-30T15:48:00Z">
        <w:r>
          <w:t xml:space="preserve">codify </w:t>
        </w:r>
      </w:ins>
      <w:ins w:id="701" w:author="Nate Bachmeier [AWS-SA]" w:date="2023-04-30T15:50:00Z">
        <w:r>
          <w:t xml:space="preserve">the </w:t>
        </w:r>
      </w:ins>
      <w:ins w:id="702" w:author="Nate Bachmeier [AWS-SA]" w:date="2023-04-30T15:49:00Z">
        <w:r>
          <w:t>policy</w:t>
        </w:r>
      </w:ins>
      <w:ins w:id="703" w:author="Nate Bachmeier [AWS-SA]" w:date="2023-04-30T15:48:00Z">
        <w:r>
          <w:t xml:space="preserve"> requirements</w:t>
        </w:r>
      </w:ins>
      <w:ins w:id="704" w:author="Nate Bachmeier [AWS-SA]" w:date="2023-04-30T15:49:00Z">
        <w:r>
          <w:t xml:space="preserve"> into the GraphQL analysis schema</w:t>
        </w:r>
      </w:ins>
      <w:ins w:id="705" w:author="Nate Bachmeier [AWS-SA]" w:date="2023-04-30T15:51:00Z">
        <w:r>
          <w:t xml:space="preserve"> as the</w:t>
        </w:r>
      </w:ins>
      <w:ins w:id="706" w:author="Nate Bachmeier [AWS-SA]" w:date="2023-04-30T15:49:00Z">
        <w:r>
          <w:t xml:space="preserve"> </w:t>
        </w:r>
        <w:r>
          <w:rPr>
            <w:i/>
            <w:iCs/>
          </w:rPr>
          <w:t>underage_drinking</w:t>
        </w:r>
        <w:r>
          <w:t xml:space="preserve"> flag.</w:t>
        </w:r>
      </w:ins>
      <w:ins w:id="707" w:author="Nate Bachmeier [AWS-SA]" w:date="2023-04-30T15:50:00Z">
        <w:r>
          <w:t xml:space="preserve"> </w:t>
        </w:r>
      </w:ins>
      <w:ins w:id="708" w:author="Nate Bachmeier [AWS-SA]" w:date="2023-04-30T15:51:00Z">
        <w:r>
          <w:t xml:space="preserve">Recursively, </w:t>
        </w:r>
      </w:ins>
      <w:ins w:id="709" w:author="Nate Bachmeier [AWS-SA]" w:date="2023-04-30T15:52:00Z">
        <w:r>
          <w:t>the drinking flag can integrate into more sophisticated policies</w:t>
        </w:r>
      </w:ins>
      <w:ins w:id="710" w:author="Nate Bachmeier [AWS-SA]" w:date="2023-04-30T15:53:00Z">
        <w:r>
          <w:t xml:space="preserve">. Ultimately, this means that the system can inherently </w:t>
        </w:r>
      </w:ins>
      <w:ins w:id="711" w:author="Nate Bachmeier [AWS-SA]" w:date="2023-04-30T15:54:00Z">
        <w:r>
          <w:t>predict many characteristics of video</w:t>
        </w:r>
      </w:ins>
      <w:ins w:id="712" w:author="Nate Bachmeier [AWS-SA]" w:date="2023-04-30T15:56:00Z">
        <w:r w:rsidR="002C0C81">
          <w:t xml:space="preserve"> clips</w:t>
        </w:r>
      </w:ins>
      <w:ins w:id="713" w:author="Nate Bachmeier [AWS-SA]" w:date="2023-04-30T15:54:00Z">
        <w:r>
          <w:t xml:space="preserve">, and it’s a straightforward process to </w:t>
        </w:r>
      </w:ins>
      <w:ins w:id="714" w:author="Nate Bachmeier [AWS-SA]" w:date="2023-04-30T15:55:00Z">
        <w:r>
          <w:t>extend the schema to incorporate additional domain-specific detections.</w:t>
        </w:r>
      </w:ins>
    </w:p>
    <w:p w14:paraId="33050E43" w14:textId="100D64D6" w:rsidR="00D428D4" w:rsidRDefault="00D428D4" w:rsidP="00D428D4">
      <w:pPr>
        <w:pStyle w:val="Caption"/>
        <w:ind w:firstLine="0"/>
        <w:rPr>
          <w:moveTo w:id="715" w:author="Nate Bachmeier [AWS-SA]" w:date="2023-04-30T15:35:00Z"/>
          <w:i/>
          <w:iCs w:val="0"/>
        </w:rPr>
      </w:pPr>
      <w:moveToRangeStart w:id="716" w:author="Nate Bachmeier [AWS-SA]" w:date="2023-04-30T15:35:00Z" w:name="move133761340"/>
      <w:moveTo w:id="717" w:author="Nate Bachmeier [AWS-SA]" w:date="2023-04-30T15:35:00Z">
        <w:r w:rsidRPr="00462221">
          <w:rPr>
            <w:b/>
            <w:bCs/>
          </w:rPr>
          <w:lastRenderedPageBreak/>
          <w:t xml:space="preserve">Figure </w:t>
        </w:r>
        <w:r>
          <w:rPr>
            <w:b/>
            <w:bCs/>
          </w:rPr>
          <w:t>3</w:t>
        </w:r>
        <w:del w:id="718" w:author="Nate Bachmeier [AWS-SA]" w:date="2023-04-30T15:35:00Z">
          <w:r w:rsidDel="00D428D4">
            <w:rPr>
              <w:b/>
              <w:bCs/>
            </w:rPr>
            <w:delText>7</w:delText>
          </w:r>
        </w:del>
      </w:moveTo>
      <w:ins w:id="719" w:author="Nate Bachmeier [AWS-SA]" w:date="2023-04-30T15:35:00Z">
        <w:r>
          <w:rPr>
            <w:b/>
            <w:bCs/>
          </w:rPr>
          <w:t>6</w:t>
        </w:r>
      </w:ins>
      <w:moveTo w:id="720" w:author="Nate Bachmeier [AWS-SA]" w:date="2023-04-30T15:35:00Z">
        <w:r>
          <w:rPr>
            <w:b/>
            <w:bCs/>
          </w:rPr>
          <w:br/>
        </w:r>
        <w:r>
          <w:rPr>
            <w:i/>
            <w:iCs w:val="0"/>
          </w:rPr>
          <w:t>Cello with l</w:t>
        </w:r>
        <w:r w:rsidRPr="00462221">
          <w:rPr>
            <w:i/>
            <w:iCs w:val="0"/>
          </w:rPr>
          <w:t>abel annotations</w:t>
        </w:r>
      </w:moveTo>
    </w:p>
    <w:p w14:paraId="6400F515" w14:textId="77777777" w:rsidR="00D428D4" w:rsidRPr="00FD62B7" w:rsidDel="00D428D4" w:rsidRDefault="00D428D4" w:rsidP="00D428D4">
      <w:pPr>
        <w:ind w:firstLine="0"/>
        <w:rPr>
          <w:del w:id="721" w:author="Nate Bachmeier [AWS-SA]" w:date="2023-04-30T15:44:00Z"/>
          <w:moveTo w:id="722" w:author="Nate Bachmeier [AWS-SA]" w:date="2023-04-30T15:35:00Z"/>
        </w:rPr>
      </w:pPr>
      <w:moveTo w:id="723" w:author="Nate Bachmeier [AWS-SA]" w:date="2023-04-30T15:35:00Z">
        <w:r w:rsidRPr="00DE5599">
          <w:rPr>
            <w:noProof/>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63"/>
                      <a:stretch>
                        <a:fillRect/>
                      </a:stretch>
                    </pic:blipFill>
                    <pic:spPr>
                      <a:xfrm>
                        <a:off x="0" y="0"/>
                        <a:ext cx="5943600" cy="3006090"/>
                      </a:xfrm>
                      <a:prstGeom prst="rect">
                        <a:avLst/>
                      </a:prstGeom>
                    </pic:spPr>
                  </pic:pic>
                </a:graphicData>
              </a:graphic>
            </wp:inline>
          </w:drawing>
        </w:r>
      </w:moveTo>
    </w:p>
    <w:moveToRangeEnd w:id="716"/>
    <w:p w14:paraId="4376C8D8" w14:textId="77777777" w:rsidR="00D428D4" w:rsidRDefault="00D428D4" w:rsidP="00D428D4">
      <w:pPr>
        <w:ind w:firstLine="0"/>
        <w:rPr>
          <w:ins w:id="724" w:author="Nate Bachmeier [AWS-SA]" w:date="2023-04-30T15:32:00Z"/>
        </w:rPr>
        <w:pPrChange w:id="725" w:author="Nate Bachmeier [AWS-SA]" w:date="2023-04-30T15:44:00Z">
          <w:pPr/>
        </w:pPrChange>
      </w:pPr>
    </w:p>
    <w:p w14:paraId="5F873B18" w14:textId="6DF5FC67" w:rsidR="00303605" w:rsidRDefault="00FD62B7" w:rsidP="001B38B1">
      <w:pPr>
        <w:rPr>
          <w:ins w:id="726" w:author="Nate Bachmeier [AWS-SA]" w:date="2023-04-30T16:32:00Z"/>
        </w:rPr>
      </w:pPr>
      <w:r>
        <w:t xml:space="preserve">Using full-body skeletal monitoring is also insufficient for several kinetic-700 action types. For instance, </w:t>
      </w:r>
      <w:ins w:id="727" w:author="Nate Bachmeier [AWS-SA]" w:date="2023-04-30T16:29:00Z">
        <w:r w:rsidR="00303605">
          <w:t xml:space="preserve">numerous </w:t>
        </w:r>
      </w:ins>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del w:id="728" w:author="Nate Bachmeier [AWS-SA]" w:date="2023-04-20T13:38:00Z">
        <w:r w:rsidR="003F00CE" w:rsidDel="00F75FDE">
          <w:delText>low-</w:delText>
        </w:r>
        <w:r w:rsidR="00F948E5" w:rsidDel="00F75FDE">
          <w:delText>confidence</w:delText>
        </w:r>
      </w:del>
      <w:ins w:id="729" w:author="Nate Bachmeier [AWS-SA]" w:date="2023-04-20T13:38:00Z">
        <w:r w:rsidR="00F75FDE">
          <w:t>low</w:t>
        </w:r>
      </w:ins>
      <w:ins w:id="730" w:author="Nate Bachmeier [AWS-SA]" w:date="2023-04-30T16:27:00Z">
        <w:r w:rsidR="00303605">
          <w:t>-</w:t>
        </w:r>
      </w:ins>
      <w:ins w:id="731" w:author="Nate Bachmeier [AWS-SA]" w:date="2023-04-20T13:38:00Z">
        <w:r w:rsidR="00F75FDE">
          <w:t>confidence</w:t>
        </w:r>
      </w:ins>
      <w:r>
        <w:t xml:space="preserve"> 25x3 position matrix. Carnegie Mellon’s team has addressed this situation with two purpose-built models for faces and hands</w:t>
      </w:r>
      <w:r w:rsidR="003F00CE">
        <w:t xml:space="preserve"> (Hidalgo et al., 2019)</w:t>
      </w:r>
      <w:r>
        <w:t xml:space="preserve">. </w:t>
      </w:r>
      <w:ins w:id="732" w:author="Nate Bachmeier [AWS-SA]" w:date="2023-04-30T16:31:00Z">
        <w:r w:rsidR="00303605">
          <w:t xml:space="preserve">The analytics pipeline could introduce a classification step to visible body type (e.g., whole body, hands-only, face-only) based on preliminary investigations. This detection could inform the system how to </w:t>
        </w:r>
      </w:ins>
      <w:ins w:id="733" w:author="Nate Bachmeier [AWS-SA]" w:date="2023-04-30T16:32:00Z">
        <w:r w:rsidR="00303605">
          <w:t>parse skeletal metadata correctly. However, a detailed analysis of this property is outside the research’s scope.</w:t>
        </w:r>
      </w:ins>
    </w:p>
    <w:p w14:paraId="09A53591" w14:textId="1489302B" w:rsidR="00FD62B7" w:rsidRDefault="00303605" w:rsidP="00303605">
      <w:ins w:id="734" w:author="Nate Bachmeier [AWS-SA]" w:date="2023-04-30T16:32:00Z">
        <w:r>
          <w:t>Another set of challenges arise</w:t>
        </w:r>
      </w:ins>
      <w:ins w:id="735" w:author="Nate Bachmeier [AWS-SA]" w:date="2023-04-30T16:33:00Z">
        <w:r>
          <w:t>s</w:t>
        </w:r>
      </w:ins>
      <w:ins w:id="736" w:author="Nate Bachmeier [AWS-SA]" w:date="2023-04-30T16:32:00Z">
        <w:r>
          <w:t xml:space="preserve"> with </w:t>
        </w:r>
      </w:ins>
      <w:del w:id="737" w:author="Nate Bachmeier [AWS-SA]" w:date="2023-04-30T16:33:00Z">
        <w:r w:rsidR="00FD62B7" w:rsidDel="00303605">
          <w:delText xml:space="preserve">The research examined these features briefly and found them inconsistent with arbitrary video feeds. These challenges were more pronounced in </w:delText>
        </w:r>
      </w:del>
      <w:r w:rsidR="00FD62B7">
        <w:t xml:space="preserve">low-resolution </w:t>
      </w:r>
      <w:del w:id="738" w:author="Nate Bachmeier [AWS-SA]" w:date="2023-04-30T16:33:00Z">
        <w:r w:rsidR="00FD62B7" w:rsidDel="00303605">
          <w:delText xml:space="preserve">cellphone </w:delText>
        </w:r>
      </w:del>
      <w:ins w:id="739" w:author="Nate Bachmeier [AWS-SA]" w:date="2023-04-30T16:33:00Z">
        <w:r>
          <w:t>mobile phone</w:t>
        </w:r>
        <w:r>
          <w:t xml:space="preserve"> </w:t>
        </w:r>
      </w:ins>
      <w:r w:rsidR="00FD62B7">
        <w:t xml:space="preserve">recordings </w:t>
      </w:r>
      <w:del w:id="740" w:author="Nate Bachmeier [AWS-SA]" w:date="2023-04-30T16:33:00Z">
        <w:r w:rsidR="00FD62B7" w:rsidDel="00303605">
          <w:delText xml:space="preserve">due to </w:delText>
        </w:r>
      </w:del>
      <w:ins w:id="741" w:author="Nate Bachmeier [AWS-SA]" w:date="2023-04-30T16:33:00Z">
        <w:r>
          <w:t xml:space="preserve">and other </w:t>
        </w:r>
      </w:ins>
      <w:r w:rsidR="00FD62B7">
        <w:t>blurry motion</w:t>
      </w:r>
      <w:ins w:id="742" w:author="Nate Bachmeier [AWS-SA]" w:date="2023-04-30T16:33:00Z">
        <w:r>
          <w:t xml:space="preserve"> captures</w:t>
        </w:r>
      </w:ins>
      <w:r w:rsidR="00FD62B7">
        <w:t xml:space="preserve">. </w:t>
      </w:r>
      <w:ins w:id="743" w:author="Nate Bachmeier [AWS-SA]" w:date="2023-04-30T16:36:00Z">
        <w:r>
          <w:t xml:space="preserve">These situations cause the </w:t>
        </w:r>
      </w:ins>
      <w:ins w:id="744" w:author="Nate Bachmeier [AWS-SA]" w:date="2023-04-30T16:35:00Z">
        <w:r>
          <w:t xml:space="preserve">OpenPose framework </w:t>
        </w:r>
      </w:ins>
      <w:ins w:id="745" w:author="Nate Bachmeier [AWS-SA]" w:date="2023-04-30T16:36:00Z">
        <w:r>
          <w:t xml:space="preserve">to </w:t>
        </w:r>
      </w:ins>
      <w:ins w:id="746" w:author="Nate Bachmeier [AWS-SA]" w:date="2023-04-30T16:35:00Z">
        <w:r>
          <w:t xml:space="preserve">predict phantom limbs </w:t>
        </w:r>
      </w:ins>
      <w:ins w:id="747" w:author="Nate Bachmeier [AWS-SA]" w:date="2023-04-30T16:36:00Z">
        <w:r>
          <w:t xml:space="preserve">and predict </w:t>
        </w:r>
      </w:ins>
      <w:ins w:id="748" w:author="Nate Bachmeier [AWS-SA]" w:date="2023-04-30T16:35:00Z">
        <w:r>
          <w:t xml:space="preserve">bogus skeletal matrics </w:t>
        </w:r>
      </w:ins>
      <w:ins w:id="749" w:author="Nate Bachmeier [AWS-SA]" w:date="2023-04-30T16:36:00Z">
        <w:r>
          <w:t xml:space="preserve">which </w:t>
        </w:r>
      </w:ins>
      <w:ins w:id="750" w:author="Nate Bachmeier [AWS-SA]" w:date="2023-04-30T16:35:00Z">
        <w:r>
          <w:t>impact</w:t>
        </w:r>
      </w:ins>
      <w:ins w:id="751" w:author="Nate Bachmeier [AWS-SA]" w:date="2023-04-30T16:36:00Z">
        <w:r>
          <w:t>s</w:t>
        </w:r>
      </w:ins>
      <w:ins w:id="752" w:author="Nate Bachmeier [AWS-SA]" w:date="2023-04-30T16:35:00Z">
        <w:r>
          <w:t xml:space="preserve"> automated analysis (see Figure 37).</w:t>
        </w:r>
      </w:ins>
      <w:del w:id="753" w:author="Nate Bachmeier [AWS-SA]" w:date="2023-04-30T16:34:00Z">
        <w:r w:rsidR="00FD62B7" w:rsidDel="00303605">
          <w:delText xml:space="preserve">Actors routinely rotate their orientation relative to the camera, which causes the </w:delText>
        </w:r>
      </w:del>
      <w:del w:id="754" w:author="Nate Bachmeier [AWS-SA]" w:date="2023-04-30T16:35:00Z">
        <w:r w:rsidR="00FD62B7" w:rsidDel="00303605">
          <w:delText xml:space="preserve">OpenPose framework </w:delText>
        </w:r>
      </w:del>
      <w:del w:id="755" w:author="Nate Bachmeier [AWS-SA]" w:date="2023-04-30T16:34:00Z">
        <w:r w:rsidR="00FD62B7" w:rsidDel="00303605">
          <w:delText xml:space="preserve">to </w:delText>
        </w:r>
      </w:del>
      <w:del w:id="756" w:author="Nate Bachmeier [AWS-SA]" w:date="2023-04-30T16:35:00Z">
        <w:r w:rsidR="00FD62B7" w:rsidDel="00303605">
          <w:delText>predict phantom limbs.</w:delText>
        </w:r>
      </w:del>
    </w:p>
    <w:p w14:paraId="69BD9138" w14:textId="660F09FD" w:rsidR="00A4437A" w:rsidRDefault="00A4437A" w:rsidP="00A4437A">
      <w:pPr>
        <w:pStyle w:val="Caption"/>
        <w:ind w:firstLine="0"/>
        <w:rPr>
          <w:i/>
          <w:iCs w:val="0"/>
        </w:rPr>
      </w:pPr>
      <w:bookmarkStart w:id="757" w:name="_Toc128255062"/>
      <w:bookmarkStart w:id="758" w:name="_Toc128302248"/>
      <w:r w:rsidRPr="00B21582">
        <w:rPr>
          <w:b/>
          <w:bCs/>
        </w:rPr>
        <w:lastRenderedPageBreak/>
        <w:t xml:space="preserve">Figure </w:t>
      </w:r>
      <w:r w:rsidR="003F00CE">
        <w:rPr>
          <w:b/>
          <w:bCs/>
        </w:rPr>
        <w:t>3</w:t>
      </w:r>
      <w:ins w:id="759" w:author="Nate Bachmeier [AWS-SA]" w:date="2023-04-30T15:35:00Z">
        <w:r w:rsidR="00D428D4">
          <w:rPr>
            <w:b/>
            <w:bCs/>
          </w:rPr>
          <w:t>7</w:t>
        </w:r>
      </w:ins>
      <w:del w:id="760" w:author="Nate Bachmeier [AWS-SA]" w:date="2023-04-30T15:35:00Z">
        <w:r w:rsidR="003F00CE" w:rsidDel="00D428D4">
          <w:rPr>
            <w:b/>
            <w:bCs/>
          </w:rPr>
          <w:delText>6</w:delText>
        </w:r>
      </w:del>
      <w:r>
        <w:rPr>
          <w:b/>
          <w:bCs/>
          <w:i/>
          <w:iCs w:val="0"/>
        </w:rPr>
        <w:br/>
      </w:r>
      <w:r w:rsidRPr="00B21582">
        <w:rPr>
          <w:i/>
          <w:iCs w:val="0"/>
        </w:rPr>
        <w:t>Playing</w:t>
      </w:r>
      <w:r>
        <w:rPr>
          <w:i/>
          <w:iCs w:val="0"/>
        </w:rPr>
        <w:t xml:space="preserve"> hand-clapping games</w:t>
      </w:r>
      <w:bookmarkEnd w:id="757"/>
      <w:bookmarkEnd w:id="758"/>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39209CFF" w:rsidR="00A4437A" w:rsidDel="00D428D4" w:rsidRDefault="00A4437A" w:rsidP="00A4437A">
      <w:pPr>
        <w:pStyle w:val="Caption"/>
        <w:ind w:firstLine="0"/>
        <w:rPr>
          <w:moveFrom w:id="761" w:author="Nate Bachmeier [AWS-SA]" w:date="2023-04-30T15:35:00Z"/>
          <w:i/>
          <w:iCs w:val="0"/>
        </w:rPr>
      </w:pPr>
      <w:bookmarkStart w:id="762" w:name="_Toc128255063"/>
      <w:bookmarkStart w:id="763" w:name="_Toc128302249"/>
      <w:moveFromRangeStart w:id="764" w:author="Nate Bachmeier [AWS-SA]" w:date="2023-04-30T15:35:00Z" w:name="move133761340"/>
      <w:moveFrom w:id="765" w:author="Nate Bachmeier [AWS-SA]" w:date="2023-04-30T15:35:00Z">
        <w:r w:rsidRPr="00462221" w:rsidDel="00D428D4">
          <w:rPr>
            <w:b/>
            <w:bCs/>
          </w:rPr>
          <w:lastRenderedPageBreak/>
          <w:t xml:space="preserve">Figure </w:t>
        </w:r>
        <w:r w:rsidR="003F00CE" w:rsidDel="00D428D4">
          <w:rPr>
            <w:b/>
            <w:bCs/>
          </w:rPr>
          <w:t>37</w:t>
        </w:r>
        <w:r w:rsidDel="00D428D4">
          <w:rPr>
            <w:b/>
            <w:bCs/>
          </w:rPr>
          <w:br/>
        </w:r>
        <w:r w:rsidDel="00D428D4">
          <w:rPr>
            <w:i/>
            <w:iCs w:val="0"/>
          </w:rPr>
          <w:t>Cello with l</w:t>
        </w:r>
        <w:r w:rsidRPr="00462221" w:rsidDel="00D428D4">
          <w:rPr>
            <w:i/>
            <w:iCs w:val="0"/>
          </w:rPr>
          <w:t>abel annotations</w:t>
        </w:r>
        <w:bookmarkEnd w:id="762"/>
        <w:bookmarkEnd w:id="763"/>
      </w:moveFrom>
    </w:p>
    <w:p w14:paraId="41F7A6C2" w14:textId="50BCCA2B" w:rsidR="00A4437A" w:rsidRPr="00FD62B7" w:rsidDel="00D428D4" w:rsidRDefault="00DE5599" w:rsidP="00B21582">
      <w:pPr>
        <w:ind w:firstLine="0"/>
        <w:rPr>
          <w:moveFrom w:id="766" w:author="Nate Bachmeier [AWS-SA]" w:date="2023-04-30T15:35:00Z"/>
        </w:rPr>
      </w:pPr>
      <w:moveFrom w:id="767" w:author="Nate Bachmeier [AWS-SA]" w:date="2023-04-30T15:35:00Z">
        <w:r w:rsidRPr="00DE5599" w:rsidDel="00D428D4">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06090"/>
                      </a:xfrm>
                      <a:prstGeom prst="rect">
                        <a:avLst/>
                      </a:prstGeom>
                    </pic:spPr>
                  </pic:pic>
                </a:graphicData>
              </a:graphic>
            </wp:inline>
          </w:drawing>
        </w:r>
      </w:moveFrom>
    </w:p>
    <w:moveFromRangeEnd w:id="764"/>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65588ABC" w:rsidR="009B2C56" w:rsidRPr="00B21582" w:rsidRDefault="009B2C56" w:rsidP="001B38B1">
      <w:r>
        <w:t xml:space="preserve">The Amazon ECS cluster processed 4.2 million seconds of video during the experiment using </w:t>
      </w:r>
      <w:r w:rsidRPr="009B2C56">
        <w:t>6</w:t>
      </w:r>
      <w:r>
        <w:t xml:space="preserve">.7 million </w:t>
      </w:r>
      <w:del w:id="768" w:author="Nate Bachmeier [AWS-SA]" w:date="2023-04-20T13:39:00Z">
        <w:r w:rsidDel="00E7411D">
          <w:delText>comput</w:delText>
        </w:r>
      </w:del>
      <w:ins w:id="769" w:author="Nate Bachmeier [AWS-SA]" w:date="2023-04-20T13:39:00Z">
        <w:r w:rsidR="00E7411D">
          <w:t>computations</w:t>
        </w:r>
      </w:ins>
      <w:del w:id="770" w:author="Nate Bachmeier [AWS-SA]" w:date="2023-04-20T13:39:00Z">
        <w:r w:rsidDel="00E7411D">
          <w:delText>e</w:delText>
        </w:r>
      </w:del>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del w:id="771" w:author="Nate Bachmeier [AWS-SA]" w:date="2023-04-20T13:39:00Z">
        <w:r w:rsidDel="00E7411D">
          <w:delText xml:space="preserve">compute </w:delText>
        </w:r>
      </w:del>
      <w:ins w:id="772" w:author="Nate Bachmeier [AWS-SA]" w:date="2023-04-20T13:39:00Z">
        <w:r w:rsidR="00E7411D">
          <w:t xml:space="preserve">computation </w:t>
        </w:r>
      </w:ins>
      <w:r>
        <w:t>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773" w:name="_Toc131970517"/>
      <w:r>
        <w:t>Evaluation of the Findings</w:t>
      </w:r>
      <w:bookmarkEnd w:id="773"/>
    </w:p>
    <w:p w14:paraId="5BA1725D" w14:textId="37240C1E" w:rsidR="009B2C56" w:rsidRDefault="00BC12DE" w:rsidP="009B2C56">
      <w:r>
        <w:t xml:space="preserve">This constructive design research project demonstrates that it’s possible to classify human activity using their skeletal movements. It also provides evidence that an arbitrary activity taxonomy could exist through ensemble methods that combine additional metadata sources. </w:t>
      </w:r>
      <w:r>
        <w:lastRenderedPageBreak/>
        <w:t>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774" w:name="_Toc128255064"/>
      <w:bookmarkStart w:id="775"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774"/>
      <w:bookmarkEnd w:id="775"/>
    </w:p>
    <w:p w14:paraId="187B2FB6" w14:textId="1BBE91B5" w:rsidR="00BA0CD6" w:rsidRDefault="00BA0CD6" w:rsidP="00BA0CD6">
      <w:pPr>
        <w:ind w:firstLine="0"/>
      </w:pPr>
      <w:r w:rsidRPr="00BA0CD6">
        <w:rPr>
          <w:noProof/>
        </w:rPr>
        <w:lastRenderedPageBreak/>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Javelin Throwing Action (Video: zVlBFLFkUNk)</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t xml:space="preserve">This activity logically makes sense as people set up, perform, and conclude action sequences. It also suggests that several actions are classifiable through composite action classification models. Amerineni et al. (2021) recommended a similar mechanism that utilizes seven classification models to score 18 punches and 24 kicks. While this approach </w:t>
      </w:r>
      <w:r w:rsidR="003F00CE">
        <w:t>is intuitive</w:t>
      </w:r>
      <w:r>
        <w:t xml:space="preserve">, it’s not the default solution. For instance, Anderson et al. (2022) and Friedman et al. (2023) recently chose to constrain the action space and focus on purpose-built solutions. Both research </w:t>
      </w:r>
      <w:r>
        <w:lastRenderedPageBreak/>
        <w:t>groups identify design simplicity, data limitations, and the commercial benefits of purpose-built algorithms.</w:t>
      </w:r>
    </w:p>
    <w:p w14:paraId="68A2A174" w14:textId="37701C04" w:rsidR="006C7178" w:rsidRDefault="006C7178" w:rsidP="006C7178">
      <w:pPr>
        <w:pStyle w:val="Heading2"/>
        <w:ind w:firstLine="0"/>
      </w:pPr>
      <w:bookmarkStart w:id="776" w:name="_Toc131970518"/>
      <w:r>
        <w:t>Summary</w:t>
      </w:r>
      <w:bookmarkEnd w:id="776"/>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389CE0A0" w:rsidR="00A4437A" w:rsidRDefault="00A4437A" w:rsidP="00A4437A">
      <w:r>
        <w:t xml:space="preserve">Realizing this outcome is possible through a hierarchical action space with root behaviors like seating, standing, and running. Object detection and </w:t>
      </w:r>
      <w:commentRangeStart w:id="777"/>
      <w:r>
        <w:t xml:space="preserve">image annotation </w:t>
      </w:r>
      <w:commentRangeEnd w:id="777"/>
      <w:r w:rsidR="004C15C9">
        <w:rPr>
          <w:rStyle w:val="CommentReference"/>
          <w:rFonts w:eastAsia="Times New Roman" w:cs="Arial"/>
          <w:szCs w:val="20"/>
        </w:rPr>
        <w:commentReference w:id="777"/>
      </w:r>
      <w:r>
        <w:t>can provide sufficient information to derive child activities like playing soccer versus basketball. The taxonomy could derive and expand to an arbitrary depth through additional levels of annotations. 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16FC8EB3"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Let’s examine the future </w:t>
      </w:r>
      <w:del w:id="778" w:author="Nate Bachmeier [AWS-SA]" w:date="2023-04-20T13:50:00Z">
        <w:r w:rsidR="00B25108" w:rsidDel="00E7411D">
          <w:delText>implication</w:delText>
        </w:r>
      </w:del>
      <w:ins w:id="779" w:author="Nate Bachmeier [AWS-SA]" w:date="2023-04-20T13:50:00Z">
        <w:r w:rsidR="00E7411D">
          <w:t>implications</w:t>
        </w:r>
      </w:ins>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780" w:name="_Toc131970519"/>
      <w:commentRangeStart w:id="781"/>
      <w:commentRangeStart w:id="782"/>
      <w:r>
        <w:lastRenderedPageBreak/>
        <w:t>Chapter 5: Implications, Recommendations, and Conclusions</w:t>
      </w:r>
      <w:commentRangeEnd w:id="781"/>
      <w:r w:rsidR="004C15C9">
        <w:rPr>
          <w:rStyle w:val="CommentReference"/>
          <w:b w:val="0"/>
          <w:bCs w:val="0"/>
          <w:szCs w:val="20"/>
        </w:rPr>
        <w:commentReference w:id="781"/>
      </w:r>
      <w:bookmarkEnd w:id="780"/>
      <w:commentRangeEnd w:id="782"/>
      <w:r w:rsidR="00A96DFD">
        <w:rPr>
          <w:rStyle w:val="CommentReference"/>
          <w:b w:val="0"/>
          <w:bCs w:val="0"/>
          <w:szCs w:val="20"/>
        </w:rPr>
        <w:commentReference w:id="782"/>
      </w:r>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783"/>
      <w:r>
        <w:t xml:space="preserve">this text examines </w:t>
      </w:r>
      <w:commentRangeEnd w:id="783"/>
      <w:r w:rsidR="005E187E">
        <w:rPr>
          <w:rStyle w:val="CommentReference"/>
          <w:rFonts w:eastAsia="Times New Roman" w:cs="Arial"/>
          <w:szCs w:val="20"/>
        </w:rPr>
        <w:commentReference w:id="783"/>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784" w:name="_Toc51929242"/>
      <w:bookmarkStart w:id="785" w:name="_Toc131970520"/>
      <w:r>
        <w:t>Implications</w:t>
      </w:r>
      <w:bookmarkEnd w:id="784"/>
      <w:bookmarkEnd w:id="785"/>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786"/>
      <w:r w:rsidR="005B6535">
        <w:t xml:space="preserve">was achievable </w:t>
      </w:r>
      <w:commentRangeEnd w:id="786"/>
      <w:r w:rsidR="00E82EA6">
        <w:rPr>
          <w:rStyle w:val="CommentReference"/>
          <w:rFonts w:eastAsia="Times New Roman" w:cs="Arial"/>
          <w:szCs w:val="20"/>
        </w:rPr>
        <w:commentReference w:id="786"/>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787"/>
      <w:r w:rsidR="0021614C">
        <w:t xml:space="preserve">Bell, Koren, and Volinsky’s </w:t>
      </w:r>
      <w:commentRangeEnd w:id="787"/>
      <w:r w:rsidR="00E82EA6">
        <w:rPr>
          <w:rStyle w:val="CommentReference"/>
          <w:rFonts w:eastAsia="Times New Roman" w:cs="Arial"/>
          <w:szCs w:val="20"/>
        </w:rPr>
        <w:commentReference w:id="787"/>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788"/>
      <w:r>
        <w:rPr>
          <w:i/>
          <w:iCs/>
        </w:rPr>
        <w:t xml:space="preserve">efficiency </w:t>
      </w:r>
      <w:commentRangeEnd w:id="788"/>
      <w:r w:rsidR="00E82EA6">
        <w:rPr>
          <w:rStyle w:val="CommentReference"/>
          <w:rFonts w:eastAsia="Times New Roman" w:cs="Arial"/>
          <w:szCs w:val="20"/>
        </w:rPr>
        <w:commentReference w:id="788"/>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789" w:name="_Toc128255065"/>
      <w:bookmarkStart w:id="790"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789"/>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790"/>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791"/>
      <w:r w:rsidR="0033517C">
        <w:t>32 &amp; 33</w:t>
      </w:r>
      <w:commentRangeEnd w:id="791"/>
      <w:r w:rsidR="00E82EA6">
        <w:rPr>
          <w:rStyle w:val="CommentReference"/>
          <w:rFonts w:eastAsia="Times New Roman" w:cs="Arial"/>
          <w:szCs w:val="20"/>
        </w:rPr>
        <w:commentReference w:id="791"/>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792" w:name="_Toc128255066"/>
      <w:bookmarkStart w:id="793"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792"/>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793"/>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2"/>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794" w:name="_Toc222132559"/>
      <w:bookmarkStart w:id="795" w:name="_Toc251424093"/>
      <w:bookmarkStart w:id="796" w:name="_Toc464831679"/>
      <w:bookmarkStart w:id="797" w:name="_Toc465328411"/>
      <w:bookmarkStart w:id="798" w:name="_Toc51929243"/>
      <w:bookmarkStart w:id="799" w:name="_Toc131970521"/>
      <w:r>
        <w:t>Recommendations</w:t>
      </w:r>
      <w:bookmarkEnd w:id="794"/>
      <w:bookmarkEnd w:id="795"/>
      <w:r>
        <w:t xml:space="preserve"> for </w:t>
      </w:r>
      <w:bookmarkEnd w:id="796"/>
      <w:bookmarkEnd w:id="797"/>
      <w:r>
        <w:t>Practice</w:t>
      </w:r>
      <w:bookmarkEnd w:id="798"/>
      <w:bookmarkEnd w:id="799"/>
    </w:p>
    <w:p w14:paraId="1A1A24D1" w14:textId="40305E51" w:rsidR="005D1C4A" w:rsidRPr="005D1C4A" w:rsidRDefault="005D1C4A" w:rsidP="00B21582">
      <w:commentRangeStart w:id="800"/>
      <w:r>
        <w:t>This dissertation examines human activity recognition within indoor settings for elderly and special needs care.</w:t>
      </w:r>
      <w:commentRangeEnd w:id="800"/>
      <w:r w:rsidR="004C15C9">
        <w:rPr>
          <w:rStyle w:val="CommentReference"/>
          <w:rFonts w:eastAsia="Times New Roman" w:cs="Arial"/>
          <w:szCs w:val="20"/>
        </w:rPr>
        <w:commentReference w:id="800"/>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801"/>
      <w:r>
        <w:t>tracking the defendant's actions and producing a secure log of behaviors is possible</w:t>
      </w:r>
      <w:commentRangeEnd w:id="801"/>
      <w:r w:rsidR="00082EF8">
        <w:rPr>
          <w:rStyle w:val="CommentReference"/>
          <w:rFonts w:eastAsia="Times New Roman" w:cs="Arial"/>
          <w:szCs w:val="20"/>
        </w:rPr>
        <w:commentReference w:id="801"/>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802" w:name="_Toc464831680"/>
      <w:bookmarkStart w:id="803" w:name="_Toc465328412"/>
      <w:bookmarkStart w:id="804" w:name="_Toc51929244"/>
      <w:bookmarkStart w:id="805" w:name="_Toc131970522"/>
      <w:r>
        <w:t>Recommendations for Future Research</w:t>
      </w:r>
      <w:bookmarkEnd w:id="802"/>
      <w:bookmarkEnd w:id="803"/>
      <w:bookmarkEnd w:id="804"/>
      <w:bookmarkEnd w:id="805"/>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806"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52370"/>
                    </a:xfrm>
                    <a:prstGeom prst="rect">
                      <a:avLst/>
                    </a:prstGeom>
                  </pic:spPr>
                </pic:pic>
              </a:graphicData>
            </a:graphic>
          </wp:inline>
        </w:drawing>
      </w:r>
      <w:bookmarkEnd w:id="806"/>
    </w:p>
    <w:p w14:paraId="163F550E" w14:textId="77777777" w:rsidR="006514D0" w:rsidRDefault="006514D0" w:rsidP="00B21582">
      <w:pPr>
        <w:pStyle w:val="Heading2"/>
        <w:ind w:firstLine="0"/>
      </w:pPr>
      <w:bookmarkStart w:id="807" w:name="_Toc222132560"/>
      <w:bookmarkStart w:id="808" w:name="_Toc251424094"/>
      <w:bookmarkStart w:id="809" w:name="_Toc464831681"/>
      <w:bookmarkStart w:id="810" w:name="_Toc465328413"/>
      <w:bookmarkStart w:id="811" w:name="_Toc51929245"/>
      <w:bookmarkStart w:id="812" w:name="_Toc131970523"/>
      <w:r>
        <w:lastRenderedPageBreak/>
        <w:t>Conclusions</w:t>
      </w:r>
      <w:bookmarkEnd w:id="807"/>
      <w:bookmarkEnd w:id="808"/>
      <w:bookmarkEnd w:id="809"/>
      <w:bookmarkEnd w:id="810"/>
      <w:bookmarkEnd w:id="811"/>
      <w:bookmarkEnd w:id="812"/>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813"/>
      <w:r>
        <w:lastRenderedPageBreak/>
        <w:t>This study defined success criteria regarding the effectiveness (R1) and efficiency (R2) of identifying human behaviors for medical facilities</w:t>
      </w:r>
      <w:commentRangeEnd w:id="813"/>
      <w:r w:rsidR="00082EF8">
        <w:rPr>
          <w:rStyle w:val="CommentReference"/>
          <w:rFonts w:eastAsia="Times New Roman" w:cs="Arial"/>
          <w:szCs w:val="20"/>
        </w:rPr>
        <w:commentReference w:id="813"/>
      </w:r>
      <w:r>
        <w:t>.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814"/>
      <w:r>
        <w:t>constructs</w:t>
      </w:r>
      <w:commentRangeEnd w:id="814"/>
      <w:r w:rsidR="00082EF8">
        <w:rPr>
          <w:rStyle w:val="CommentReference"/>
          <w:rFonts w:eastAsia="Times New Roman" w:cs="Arial"/>
          <w:szCs w:val="20"/>
        </w:rPr>
        <w:commentReference w:id="814"/>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815" w:name="_Toc131970524"/>
      <w:commentRangeStart w:id="816"/>
      <w:commentRangeStart w:id="817"/>
      <w:commentRangeStart w:id="818"/>
      <w:commentRangeStart w:id="819"/>
      <w:r>
        <w:lastRenderedPageBreak/>
        <w:t>Appendix</w:t>
      </w:r>
      <w:r w:rsidR="009A114F">
        <w:t xml:space="preserve">: </w:t>
      </w:r>
      <w:r w:rsidR="008555BA">
        <w:t>Categories</w:t>
      </w:r>
      <w:commentRangeEnd w:id="816"/>
      <w:r w:rsidR="009A114F">
        <w:rPr>
          <w:rStyle w:val="CommentReference"/>
          <w:b w:val="0"/>
          <w:bCs w:val="0"/>
          <w:szCs w:val="20"/>
        </w:rPr>
        <w:commentReference w:id="816"/>
      </w:r>
      <w:commentRangeEnd w:id="817"/>
      <w:r w:rsidR="009A114F">
        <w:rPr>
          <w:rStyle w:val="CommentReference"/>
          <w:b w:val="0"/>
          <w:bCs w:val="0"/>
          <w:szCs w:val="20"/>
        </w:rPr>
        <w:commentReference w:id="817"/>
      </w:r>
      <w:commentRangeEnd w:id="818"/>
      <w:r w:rsidR="009A114F">
        <w:rPr>
          <w:rStyle w:val="CommentReference"/>
          <w:b w:val="0"/>
          <w:bCs w:val="0"/>
          <w:szCs w:val="20"/>
        </w:rPr>
        <w:commentReference w:id="818"/>
      </w:r>
      <w:bookmarkEnd w:id="815"/>
      <w:commentRangeEnd w:id="819"/>
      <w:r w:rsidR="00082EF8">
        <w:rPr>
          <w:rStyle w:val="CommentReference"/>
          <w:b w:val="0"/>
          <w:bCs w:val="0"/>
          <w:szCs w:val="20"/>
        </w:rPr>
        <w:commentReference w:id="819"/>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820" w:name="_Toc465328388" w:displacedByCustomXml="next"/>
    <w:bookmarkEnd w:id="820" w:displacedByCustomXml="next"/>
    <w:bookmarkStart w:id="821" w:name="_Toc464831651" w:displacedByCustomXml="next"/>
    <w:bookmarkEnd w:id="821"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822" w:name="_Toc131970525"/>
          <w:r w:rsidRPr="00FE3EEF">
            <w:rPr>
              <w:b w:val="0"/>
              <w:bCs w:val="0"/>
            </w:rPr>
            <w:lastRenderedPageBreak/>
            <w:t>References</w:t>
          </w:r>
          <w:bookmarkEnd w:id="822"/>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823" w:name="_Toc231285448" w:displacedByCustomXml="prev"/>
    <w:bookmarkEnd w:id="823"/>
    <w:p w14:paraId="765F17F1" w14:textId="77777777" w:rsidR="00887A22" w:rsidRPr="00887A22" w:rsidRDefault="00887A22" w:rsidP="00DA5CF7"/>
    <w:sectPr w:rsidR="00887A22" w:rsidRPr="00887A22" w:rsidSect="00887A22">
      <w:headerReference w:type="default" r:id="rId74"/>
      <w:footerReference w:type="default" r:id="rId75"/>
      <w:headerReference w:type="first" r:id="rId76"/>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77"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781"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782"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783"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786"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787"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788"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791"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800"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801"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813"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814"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816"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817"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818"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819"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F235E0"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0E6" w16cex:dateUtc="2023-03-22T21:36: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F235E0" w16cid:durableId="27C590E6"/>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1349C" w14:textId="77777777" w:rsidR="00470EE1" w:rsidRDefault="00470EE1" w:rsidP="00DA5CF7">
      <w:r>
        <w:separator/>
      </w:r>
    </w:p>
  </w:endnote>
  <w:endnote w:type="continuationSeparator" w:id="0">
    <w:p w14:paraId="7B55C0C7" w14:textId="77777777" w:rsidR="00470EE1" w:rsidRDefault="00470EE1" w:rsidP="00DA5CF7">
      <w:r>
        <w:continuationSeparator/>
      </w:r>
    </w:p>
  </w:endnote>
  <w:endnote w:type="continuationNotice" w:id="1">
    <w:p w14:paraId="3672CBFA" w14:textId="77777777" w:rsidR="00470EE1" w:rsidRDefault="00470EE1"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A6D14" w14:textId="77777777" w:rsidR="00470EE1" w:rsidRDefault="00470EE1" w:rsidP="00DA5CF7">
      <w:r>
        <w:separator/>
      </w:r>
    </w:p>
  </w:footnote>
  <w:footnote w:type="continuationSeparator" w:id="0">
    <w:p w14:paraId="54A7583D" w14:textId="77777777" w:rsidR="00470EE1" w:rsidRDefault="00470EE1" w:rsidP="00DA5CF7">
      <w:r>
        <w:continuationSeparator/>
      </w:r>
    </w:p>
  </w:footnote>
  <w:footnote w:type="continuationNotice" w:id="1">
    <w:p w14:paraId="645EAA09" w14:textId="77777777" w:rsidR="00470EE1" w:rsidRDefault="00470EE1"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oFAOY+zLU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289B"/>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0B4C"/>
    <w:rsid w:val="00437910"/>
    <w:rsid w:val="00445C66"/>
    <w:rsid w:val="0044671E"/>
    <w:rsid w:val="00450464"/>
    <w:rsid w:val="004527D8"/>
    <w:rsid w:val="00456425"/>
    <w:rsid w:val="00456BC5"/>
    <w:rsid w:val="00457BA5"/>
    <w:rsid w:val="00470EE1"/>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4D69"/>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28A5"/>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45C9"/>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B00CC"/>
    <w:rsid w:val="00FB2946"/>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27.png"/><Relationship Id="rId68" Type="http://schemas.microsoft.com/office/2011/relationships/commentsExtended" Target="commentsExtended.xm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diagramQuickStyle" Target="diagrams/quickStyle4.xml"/><Relationship Id="rId66" Type="http://schemas.openxmlformats.org/officeDocument/2006/relationships/image" Target="media/image30.png"/><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diagramData" Target="diagrams/data4.xml"/><Relationship Id="rId64" Type="http://schemas.openxmlformats.org/officeDocument/2006/relationships/image" Target="media/image28.png"/><Relationship Id="rId69" Type="http://schemas.microsoft.com/office/2016/09/relationships/commentsIds" Target="commentsIds.xm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Data" Target="diagrams/data3.xml"/><Relationship Id="rId72"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diagramColors" Target="diagrams/colors4.xml"/><Relationship Id="rId67" Type="http://schemas.openxmlformats.org/officeDocument/2006/relationships/comments" Target="comments.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image" Target="media/image26.png"/><Relationship Id="rId70" Type="http://schemas.microsoft.com/office/2018/08/relationships/commentsExtensible" Target="commentsExtensible.xm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diagramLayout" Target="diagrams/layout4.xml"/><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microsoft.com/office/2007/relationships/diagramDrawing" Target="diagrams/drawing4.xml"/><Relationship Id="rId65" Type="http://schemas.openxmlformats.org/officeDocument/2006/relationships/image" Target="media/image29.png"/><Relationship Id="rId73" Type="http://schemas.openxmlformats.org/officeDocument/2006/relationships/image" Target="media/image33.pn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6"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71</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72</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73</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74</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75</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76</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77</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78</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79</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80</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81</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84</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85</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86</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87</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88</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89</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90</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93</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68</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94</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95</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105</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106</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107</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108</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109</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110</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111</b:RefOrder>
  </b:Source>
  <b:Source>
    <b:Tag>Gra21</b:Tag>
    <b:SourceType>InternetSite</b:SourceType>
    <b:Guid>{54F79875-AA19-4678-9F98-3AF653FBA782}</b:Guid>
    <b:Title>GraphQL Specification</b:Title>
    <b:Year>2021</b:Year>
    <b:Author>
      <b:Author>
        <b:Corporate>GraphQL</b:Corporate>
      </b:Author>
    </b:Author>
    <b:InternetSiteTitle>GraphQL</b:InternetSiteTitle>
    <b:Month>October</b:Month>
    <b:URL>https://spec.graphql.org/October2021/</b:URL>
    <b:RefOrder>69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EE6B9E-F0DA-4BF5-8A8E-EF50DF1D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7553</TotalTime>
  <Pages>159</Pages>
  <Words>33175</Words>
  <Characters>189100</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221832</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23</cp:revision>
  <dcterms:created xsi:type="dcterms:W3CDTF">2023-04-20T17:29:00Z</dcterms:created>
  <dcterms:modified xsi:type="dcterms:W3CDTF">2023-04-30T20:37:00Z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