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3CAB6984" w:rsidR="00992F06" w:rsidRPr="00B43C8C" w:rsidRDefault="00992F06" w:rsidP="00B43C8C">
      <w:pPr>
        <w:ind w:firstLine="0"/>
        <w:jc w:val="center"/>
        <w:rPr>
          <w:b/>
          <w:bCs/>
        </w:rPr>
      </w:pPr>
      <w:r w:rsidRPr="00B43C8C">
        <w:rPr>
          <w:b/>
          <w:bCs/>
        </w:rPr>
        <w:t xml:space="preserve">Using </w:t>
      </w:r>
      <w:del w:id="0" w:author="Bachmeier, Nate" w:date="2023-04-04T15:56:00Z">
        <w:r w:rsidRPr="00B43C8C" w:rsidDel="00DF58F5">
          <w:rPr>
            <w:b/>
            <w:bCs/>
          </w:rPr>
          <w:delText>Artific</w:delText>
        </w:r>
        <w:r w:rsidR="0098329E" w:rsidRPr="00B43C8C" w:rsidDel="00DF58F5">
          <w:rPr>
            <w:b/>
            <w:bCs/>
          </w:rPr>
          <w:delText>i</w:delText>
        </w:r>
        <w:r w:rsidRPr="00B43C8C" w:rsidDel="00DF58F5">
          <w:rPr>
            <w:b/>
            <w:bCs/>
          </w:rPr>
          <w:delText xml:space="preserve">al Intelligence/Machine Learning </w:delText>
        </w:r>
      </w:del>
      <w:ins w:id="1" w:author="Bachmeier, Nate" w:date="2023-04-04T15:56:00Z">
        <w:del w:id="2" w:author="Nate Bachmeier [AWS-SA]" w:date="2023-04-09T14:13:00Z">
          <w:r w:rsidR="00DF58F5" w:rsidDel="008A08BD">
            <w:rPr>
              <w:b/>
              <w:bCs/>
            </w:rPr>
            <w:delText>H</w:delText>
          </w:r>
        </w:del>
      </w:ins>
      <w:ins w:id="3" w:author="Nate Bachmeier [AWS-SA]" w:date="2023-04-09T14:13:00Z">
        <w:r w:rsidR="008A08BD">
          <w:rPr>
            <w:b/>
            <w:bCs/>
          </w:rPr>
          <w:t>h</w:t>
        </w:r>
      </w:ins>
      <w:ins w:id="4" w:author="Bachmeier, Nate" w:date="2023-04-04T15:56:00Z">
        <w:r w:rsidR="00DF58F5">
          <w:rPr>
            <w:b/>
            <w:bCs/>
          </w:rPr>
          <w:t xml:space="preserve">uman </w:t>
        </w:r>
        <w:del w:id="5" w:author="Nate Bachmeier [AWS-SA]" w:date="2023-04-09T14:13:00Z">
          <w:r w:rsidR="00DF58F5" w:rsidDel="008A08BD">
            <w:rPr>
              <w:b/>
              <w:bCs/>
            </w:rPr>
            <w:delText>A</w:delText>
          </w:r>
        </w:del>
      </w:ins>
      <w:ins w:id="6" w:author="Nate Bachmeier [AWS-SA]" w:date="2023-04-09T14:13:00Z">
        <w:r w:rsidR="008A08BD">
          <w:rPr>
            <w:b/>
            <w:bCs/>
          </w:rPr>
          <w:t>a</w:t>
        </w:r>
      </w:ins>
      <w:ins w:id="7" w:author="Bachmeier, Nate" w:date="2023-04-04T15:56:00Z">
        <w:r w:rsidR="00DF58F5">
          <w:rPr>
            <w:b/>
            <w:bCs/>
          </w:rPr>
          <w:t xml:space="preserve">ctivity </w:t>
        </w:r>
        <w:del w:id="8" w:author="Nate Bachmeier [AWS-SA]" w:date="2023-04-09T14:13:00Z">
          <w:r w:rsidR="00DF58F5" w:rsidDel="008A08BD">
            <w:rPr>
              <w:b/>
              <w:bCs/>
            </w:rPr>
            <w:delText>R</w:delText>
          </w:r>
        </w:del>
      </w:ins>
      <w:ins w:id="9" w:author="Nate Bachmeier [AWS-SA]" w:date="2023-04-09T14:13:00Z">
        <w:r w:rsidR="008A08BD">
          <w:rPr>
            <w:b/>
            <w:bCs/>
          </w:rPr>
          <w:t>r</w:t>
        </w:r>
      </w:ins>
      <w:ins w:id="10" w:author="Bachmeier, Nate" w:date="2023-04-04T15:56:00Z">
        <w:r w:rsidR="00DF58F5">
          <w:rPr>
            <w:b/>
            <w:bCs/>
          </w:rPr>
          <w:t xml:space="preserve">ecognition </w:t>
        </w:r>
      </w:ins>
      <w:ins w:id="11" w:author="Nate Bachmeier [AWS-SA]" w:date="2023-04-09T14:13:00Z">
        <w:r w:rsidR="008A08BD">
          <w:rPr>
            <w:b/>
            <w:bCs/>
          </w:rPr>
          <w:t xml:space="preserve">for improving </w:t>
        </w:r>
      </w:ins>
      <w:del w:id="12" w:author="Nate Bachmeier [AWS-SA]" w:date="2023-04-09T14:13:00Z">
        <w:r w:rsidRPr="00B43C8C" w:rsidDel="008A08BD">
          <w:rPr>
            <w:b/>
            <w:bCs/>
          </w:rPr>
          <w:delText xml:space="preserve">to improve </w:delText>
        </w:r>
      </w:del>
      <w:r w:rsidRPr="00B43C8C">
        <w:rPr>
          <w:b/>
          <w:bCs/>
        </w:rPr>
        <w:t>elderly an</w:t>
      </w:r>
      <w:del w:id="13" w:author="Nate Bachmeier [AWS-SA]" w:date="2023-04-09T14:13:00Z">
        <w:r w:rsidR="00DF58F5" w:rsidDel="008A08BD">
          <w:rPr>
            <w:b/>
            <w:bCs/>
          </w:rPr>
          <w:delText>s</w:delText>
        </w:r>
      </w:del>
      <w:r w:rsidRPr="00B43C8C">
        <w:rPr>
          <w:b/>
          <w:bCs/>
        </w:rPr>
        <w:t>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0758FD5B" w:rsidR="00887A22" w:rsidRPr="00887A22" w:rsidRDefault="00D245BE" w:rsidP="00B43C8C">
      <w:pPr>
        <w:ind w:firstLine="0"/>
        <w:jc w:val="center"/>
      </w:pPr>
      <w:r>
        <w:t>San Diego</w:t>
      </w:r>
      <w:del w:id="14" w:author="Nate Bachmeier [AWS-SA]" w:date="2023-04-09T14:13:00Z">
        <w:r w:rsidDel="008A08BD">
          <w:delText>,</w:delText>
        </w:r>
      </w:del>
      <w:r w:rsidR="00887A22" w:rsidRPr="00887A22">
        <w:t>, California</w:t>
      </w:r>
    </w:p>
    <w:p w14:paraId="5D760441" w14:textId="77777777" w:rsidR="00887A22" w:rsidRPr="00887A22" w:rsidRDefault="00887A22" w:rsidP="00B43C8C">
      <w:pPr>
        <w:jc w:val="center"/>
      </w:pPr>
    </w:p>
    <w:p w14:paraId="138E0A42" w14:textId="4129A560" w:rsidR="00887A22" w:rsidRDefault="00722C2E">
      <w:pPr>
        <w:ind w:firstLine="0"/>
        <w:jc w:val="center"/>
      </w:pPr>
      <w:del w:id="15" w:author="Bachmeier, Nate" w:date="2023-04-04T15:56:00Z">
        <w:r w:rsidDel="00DF58F5">
          <w:delText>March</w:delText>
        </w:r>
        <w:r w:rsidR="00E72F1F" w:rsidDel="00DF58F5">
          <w:delText xml:space="preserve"> </w:delText>
        </w:r>
      </w:del>
      <w:ins w:id="16" w:author="Bachmeier, Nate" w:date="2023-04-04T15:56:00Z">
        <w:r w:rsidR="00DF58F5">
          <w:t xml:space="preserve">April  </w:t>
        </w:r>
      </w:ins>
      <w:r w:rsidR="00E72F1F">
        <w:t>202</w:t>
      </w:r>
      <w:r>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289DA607" w:rsidR="00F53DD4"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28254902" w:history="1">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r w:rsidR="00F53DD4">
              <w:rPr>
                <w:noProof/>
                <w:webHidden/>
              </w:rPr>
              <w:fldChar w:fldCharType="separate"/>
            </w:r>
            <w:r w:rsidR="00E80B97">
              <w:rPr>
                <w:noProof/>
                <w:webHidden/>
              </w:rPr>
              <w:t>1</w:t>
            </w:r>
            <w:r w:rsidR="00F53DD4">
              <w:rPr>
                <w:noProof/>
                <w:webHidden/>
              </w:rPr>
              <w:fldChar w:fldCharType="end"/>
            </w:r>
          </w:hyperlink>
        </w:p>
        <w:p w14:paraId="2AB5EA8D" w14:textId="1BAADE70" w:rsidR="00F53DD4" w:rsidRDefault="00000000">
          <w:pPr>
            <w:pStyle w:val="TOC2"/>
            <w:rPr>
              <w:rFonts w:asciiTheme="minorHAnsi" w:eastAsiaTheme="minorEastAsia" w:hAnsiTheme="minorHAnsi" w:cstheme="minorBidi"/>
              <w:noProof/>
              <w:sz w:val="22"/>
              <w:szCs w:val="22"/>
            </w:rPr>
          </w:pPr>
          <w:hyperlink w:anchor="_Toc128254903" w:history="1">
            <w:r w:rsidR="00F53DD4" w:rsidRPr="00BC0759">
              <w:rPr>
                <w:rStyle w:val="Hyperlink"/>
                <w:noProof/>
              </w:rPr>
              <w:t>Statement of the Problem</w:t>
            </w:r>
            <w:r w:rsidR="00F53DD4">
              <w:rPr>
                <w:noProof/>
                <w:webHidden/>
              </w:rPr>
              <w:tab/>
            </w:r>
            <w:r w:rsidR="00F53DD4">
              <w:rPr>
                <w:noProof/>
                <w:webHidden/>
              </w:rPr>
              <w:fldChar w:fldCharType="begin"/>
            </w:r>
            <w:r w:rsidR="00F53DD4">
              <w:rPr>
                <w:noProof/>
                <w:webHidden/>
              </w:rPr>
              <w:instrText xml:space="preserve"> PAGEREF _Toc128254903 \h </w:instrText>
            </w:r>
            <w:r w:rsidR="00F53DD4">
              <w:rPr>
                <w:noProof/>
                <w:webHidden/>
              </w:rPr>
            </w:r>
            <w:r w:rsidR="00F53DD4">
              <w:rPr>
                <w:noProof/>
                <w:webHidden/>
              </w:rPr>
              <w:fldChar w:fldCharType="separate"/>
            </w:r>
            <w:r w:rsidR="00E80B97">
              <w:rPr>
                <w:noProof/>
                <w:webHidden/>
              </w:rPr>
              <w:t>2</w:t>
            </w:r>
            <w:r w:rsidR="00F53DD4">
              <w:rPr>
                <w:noProof/>
                <w:webHidden/>
              </w:rPr>
              <w:fldChar w:fldCharType="end"/>
            </w:r>
          </w:hyperlink>
        </w:p>
        <w:p w14:paraId="1FF3EA55" w14:textId="58F157E4" w:rsidR="00F53DD4" w:rsidRDefault="00000000">
          <w:pPr>
            <w:pStyle w:val="TOC2"/>
            <w:rPr>
              <w:rFonts w:asciiTheme="minorHAnsi" w:eastAsiaTheme="minorEastAsia" w:hAnsiTheme="minorHAnsi" w:cstheme="minorBidi"/>
              <w:noProof/>
              <w:sz w:val="22"/>
              <w:szCs w:val="22"/>
            </w:rPr>
          </w:pPr>
          <w:hyperlink w:anchor="_Toc128254904" w:history="1">
            <w:r w:rsidR="00F53DD4" w:rsidRPr="00BC0759">
              <w:rPr>
                <w:rStyle w:val="Hyperlink"/>
                <w:noProof/>
              </w:rPr>
              <w:t>Purpose of the Study</w:t>
            </w:r>
            <w:r w:rsidR="00F53DD4">
              <w:rPr>
                <w:noProof/>
                <w:webHidden/>
              </w:rPr>
              <w:tab/>
            </w:r>
            <w:r w:rsidR="00F53DD4">
              <w:rPr>
                <w:noProof/>
                <w:webHidden/>
              </w:rPr>
              <w:fldChar w:fldCharType="begin"/>
            </w:r>
            <w:r w:rsidR="00F53DD4">
              <w:rPr>
                <w:noProof/>
                <w:webHidden/>
              </w:rPr>
              <w:instrText xml:space="preserve"> PAGEREF _Toc128254904 \h </w:instrText>
            </w:r>
            <w:r w:rsidR="00F53DD4">
              <w:rPr>
                <w:noProof/>
                <w:webHidden/>
              </w:rPr>
            </w:r>
            <w:r w:rsidR="00F53DD4">
              <w:rPr>
                <w:noProof/>
                <w:webHidden/>
              </w:rPr>
              <w:fldChar w:fldCharType="separate"/>
            </w:r>
            <w:r w:rsidR="00E80B97">
              <w:rPr>
                <w:noProof/>
                <w:webHidden/>
              </w:rPr>
              <w:t>3</w:t>
            </w:r>
            <w:r w:rsidR="00F53DD4">
              <w:rPr>
                <w:noProof/>
                <w:webHidden/>
              </w:rPr>
              <w:fldChar w:fldCharType="end"/>
            </w:r>
          </w:hyperlink>
        </w:p>
        <w:p w14:paraId="6B7180D0" w14:textId="62BBE715" w:rsidR="00F53DD4" w:rsidRDefault="00000000">
          <w:pPr>
            <w:pStyle w:val="TOC2"/>
            <w:rPr>
              <w:rFonts w:asciiTheme="minorHAnsi" w:eastAsiaTheme="minorEastAsia" w:hAnsiTheme="minorHAnsi" w:cstheme="minorBidi"/>
              <w:noProof/>
              <w:sz w:val="22"/>
              <w:szCs w:val="22"/>
            </w:rPr>
          </w:pPr>
          <w:hyperlink w:anchor="_Toc128254905" w:history="1">
            <w:r w:rsidR="00F53DD4" w:rsidRPr="00BC0759">
              <w:rPr>
                <w:rStyle w:val="Hyperlink"/>
                <w:noProof/>
              </w:rPr>
              <w:t>Introduction to Theoretical Framework</w:t>
            </w:r>
            <w:r w:rsidR="00F53DD4">
              <w:rPr>
                <w:noProof/>
                <w:webHidden/>
              </w:rPr>
              <w:tab/>
            </w:r>
            <w:r w:rsidR="00F53DD4">
              <w:rPr>
                <w:noProof/>
                <w:webHidden/>
              </w:rPr>
              <w:fldChar w:fldCharType="begin"/>
            </w:r>
            <w:r w:rsidR="00F53DD4">
              <w:rPr>
                <w:noProof/>
                <w:webHidden/>
              </w:rPr>
              <w:instrText xml:space="preserve"> PAGEREF _Toc128254905 \h </w:instrText>
            </w:r>
            <w:r w:rsidR="00F53DD4">
              <w:rPr>
                <w:noProof/>
                <w:webHidden/>
              </w:rPr>
            </w:r>
            <w:r w:rsidR="00F53DD4">
              <w:rPr>
                <w:noProof/>
                <w:webHidden/>
              </w:rPr>
              <w:fldChar w:fldCharType="separate"/>
            </w:r>
            <w:r w:rsidR="00E80B97">
              <w:rPr>
                <w:noProof/>
                <w:webHidden/>
              </w:rPr>
              <w:t>4</w:t>
            </w:r>
            <w:r w:rsidR="00F53DD4">
              <w:rPr>
                <w:noProof/>
                <w:webHidden/>
              </w:rPr>
              <w:fldChar w:fldCharType="end"/>
            </w:r>
          </w:hyperlink>
        </w:p>
        <w:p w14:paraId="7C67A5C4" w14:textId="6B51276E" w:rsidR="00F53DD4" w:rsidRDefault="00000000">
          <w:pPr>
            <w:pStyle w:val="TOC2"/>
            <w:rPr>
              <w:rFonts w:asciiTheme="minorHAnsi" w:eastAsiaTheme="minorEastAsia" w:hAnsiTheme="minorHAnsi" w:cstheme="minorBidi"/>
              <w:noProof/>
              <w:sz w:val="22"/>
              <w:szCs w:val="22"/>
            </w:rPr>
          </w:pPr>
          <w:hyperlink w:anchor="_Toc128254906" w:history="1">
            <w:r w:rsidR="00F53DD4" w:rsidRPr="00BC0759">
              <w:rPr>
                <w:rStyle w:val="Hyperlink"/>
                <w:noProof/>
              </w:rPr>
              <w:t>Research Questions</w:t>
            </w:r>
            <w:r w:rsidR="00F53DD4">
              <w:rPr>
                <w:noProof/>
                <w:webHidden/>
              </w:rPr>
              <w:tab/>
            </w:r>
            <w:r w:rsidR="00F53DD4">
              <w:rPr>
                <w:noProof/>
                <w:webHidden/>
              </w:rPr>
              <w:fldChar w:fldCharType="begin"/>
            </w:r>
            <w:r w:rsidR="00F53DD4">
              <w:rPr>
                <w:noProof/>
                <w:webHidden/>
              </w:rPr>
              <w:instrText xml:space="preserve"> PAGEREF _Toc128254906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2F4F5A4C" w14:textId="1A240E79" w:rsidR="00F53DD4" w:rsidRDefault="00000000">
          <w:pPr>
            <w:pStyle w:val="TOC2"/>
            <w:rPr>
              <w:rFonts w:asciiTheme="minorHAnsi" w:eastAsiaTheme="minorEastAsia" w:hAnsiTheme="minorHAnsi" w:cstheme="minorBidi"/>
              <w:noProof/>
              <w:sz w:val="22"/>
              <w:szCs w:val="22"/>
            </w:rPr>
          </w:pPr>
          <w:hyperlink w:anchor="_Toc128254907" w:history="1">
            <w:r w:rsidR="00F53DD4" w:rsidRPr="00BC0759">
              <w:rPr>
                <w:rStyle w:val="Hyperlink"/>
                <w:noProof/>
              </w:rPr>
              <w:t>Significance of the Study</w:t>
            </w:r>
            <w:r w:rsidR="00F53DD4">
              <w:rPr>
                <w:noProof/>
                <w:webHidden/>
              </w:rPr>
              <w:tab/>
            </w:r>
            <w:r w:rsidR="00F53DD4">
              <w:rPr>
                <w:noProof/>
                <w:webHidden/>
              </w:rPr>
              <w:fldChar w:fldCharType="begin"/>
            </w:r>
            <w:r w:rsidR="00F53DD4">
              <w:rPr>
                <w:noProof/>
                <w:webHidden/>
              </w:rPr>
              <w:instrText xml:space="preserve"> PAGEREF _Toc128254907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1247E676" w14:textId="22B00F2D" w:rsidR="00F53DD4" w:rsidRDefault="00000000">
          <w:pPr>
            <w:pStyle w:val="TOC2"/>
            <w:rPr>
              <w:rFonts w:asciiTheme="minorHAnsi" w:eastAsiaTheme="minorEastAsia" w:hAnsiTheme="minorHAnsi" w:cstheme="minorBidi"/>
              <w:noProof/>
              <w:sz w:val="22"/>
              <w:szCs w:val="22"/>
            </w:rPr>
          </w:pPr>
          <w:hyperlink w:anchor="_Toc128254908" w:history="1">
            <w:r w:rsidR="00F53DD4" w:rsidRPr="00BC0759">
              <w:rPr>
                <w:rStyle w:val="Hyperlink"/>
                <w:noProof/>
              </w:rPr>
              <w:t>Definition of Key Terms</w:t>
            </w:r>
            <w:r w:rsidR="00F53DD4">
              <w:rPr>
                <w:noProof/>
                <w:webHidden/>
              </w:rPr>
              <w:tab/>
            </w:r>
            <w:r w:rsidR="00F53DD4">
              <w:rPr>
                <w:noProof/>
                <w:webHidden/>
              </w:rPr>
              <w:fldChar w:fldCharType="begin"/>
            </w:r>
            <w:r w:rsidR="00F53DD4">
              <w:rPr>
                <w:noProof/>
                <w:webHidden/>
              </w:rPr>
              <w:instrText xml:space="preserve"> PAGEREF _Toc128254908 \h </w:instrText>
            </w:r>
            <w:r w:rsidR="00F53DD4">
              <w:rPr>
                <w:noProof/>
                <w:webHidden/>
              </w:rPr>
            </w:r>
            <w:r w:rsidR="00F53DD4">
              <w:rPr>
                <w:noProof/>
                <w:webHidden/>
              </w:rPr>
              <w:fldChar w:fldCharType="separate"/>
            </w:r>
            <w:r w:rsidR="00E80B97">
              <w:rPr>
                <w:noProof/>
                <w:webHidden/>
              </w:rPr>
              <w:t>7</w:t>
            </w:r>
            <w:r w:rsidR="00F53DD4">
              <w:rPr>
                <w:noProof/>
                <w:webHidden/>
              </w:rPr>
              <w:fldChar w:fldCharType="end"/>
            </w:r>
          </w:hyperlink>
        </w:p>
        <w:p w14:paraId="6B60EFF7" w14:textId="3DAA34CE" w:rsidR="00F53DD4" w:rsidRDefault="00000000">
          <w:pPr>
            <w:pStyle w:val="TOC2"/>
            <w:rPr>
              <w:rFonts w:asciiTheme="minorHAnsi" w:eastAsiaTheme="minorEastAsia" w:hAnsiTheme="minorHAnsi" w:cstheme="minorBidi"/>
              <w:noProof/>
              <w:sz w:val="22"/>
              <w:szCs w:val="22"/>
            </w:rPr>
          </w:pPr>
          <w:hyperlink w:anchor="_Toc12825490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_Toc128254909 \h </w:instrText>
            </w:r>
            <w:r w:rsidR="00F53DD4">
              <w:rPr>
                <w:noProof/>
                <w:webHidden/>
              </w:rPr>
            </w:r>
            <w:r w:rsidR="00F53DD4">
              <w:rPr>
                <w:noProof/>
                <w:webHidden/>
              </w:rPr>
              <w:fldChar w:fldCharType="separate"/>
            </w:r>
            <w:r w:rsidR="00E80B97">
              <w:rPr>
                <w:noProof/>
                <w:webHidden/>
              </w:rPr>
              <w:t>9</w:t>
            </w:r>
            <w:r w:rsidR="00F53DD4">
              <w:rPr>
                <w:noProof/>
                <w:webHidden/>
              </w:rPr>
              <w:fldChar w:fldCharType="end"/>
            </w:r>
          </w:hyperlink>
        </w:p>
        <w:p w14:paraId="00E2D24B" w14:textId="56EF240D" w:rsidR="00F53DD4" w:rsidRDefault="00000000">
          <w:pPr>
            <w:pStyle w:val="TOC1"/>
            <w:rPr>
              <w:rFonts w:asciiTheme="minorHAnsi" w:eastAsiaTheme="minorEastAsia" w:hAnsiTheme="minorHAnsi" w:cstheme="minorBidi"/>
              <w:noProof/>
              <w:sz w:val="22"/>
            </w:rPr>
          </w:pPr>
          <w:hyperlink w:anchor="_Toc128254910" w:history="1">
            <w:r w:rsidR="00F53DD4" w:rsidRPr="00BC0759">
              <w:rPr>
                <w:rStyle w:val="Hyperlink"/>
                <w:noProof/>
              </w:rPr>
              <w:t>Chapter 2: Literature Review</w:t>
            </w:r>
            <w:r w:rsidR="00F53DD4">
              <w:rPr>
                <w:noProof/>
                <w:webHidden/>
              </w:rPr>
              <w:tab/>
            </w:r>
            <w:r w:rsidR="00F53DD4">
              <w:rPr>
                <w:noProof/>
                <w:webHidden/>
              </w:rPr>
              <w:fldChar w:fldCharType="begin"/>
            </w:r>
            <w:r w:rsidR="00F53DD4">
              <w:rPr>
                <w:noProof/>
                <w:webHidden/>
              </w:rPr>
              <w:instrText xml:space="preserve"> PAGEREF _Toc128254910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18AA2898" w14:textId="50AE1D1E" w:rsidR="00F53DD4" w:rsidRDefault="00000000">
          <w:pPr>
            <w:pStyle w:val="TOC2"/>
            <w:rPr>
              <w:rFonts w:asciiTheme="minorHAnsi" w:eastAsiaTheme="minorEastAsia" w:hAnsiTheme="minorHAnsi" w:cstheme="minorBidi"/>
              <w:noProof/>
              <w:sz w:val="22"/>
              <w:szCs w:val="22"/>
            </w:rPr>
          </w:pPr>
          <w:hyperlink w:anchor="_Toc128254911" w:history="1">
            <w:r w:rsidR="00F53DD4" w:rsidRPr="00BC0759">
              <w:rPr>
                <w:rStyle w:val="Hyperlink"/>
                <w:noProof/>
              </w:rPr>
              <w:t>Literature Search Strategies</w:t>
            </w:r>
            <w:r w:rsidR="00F53DD4">
              <w:rPr>
                <w:noProof/>
                <w:webHidden/>
              </w:rPr>
              <w:tab/>
            </w:r>
            <w:r w:rsidR="00F53DD4">
              <w:rPr>
                <w:noProof/>
                <w:webHidden/>
              </w:rPr>
              <w:fldChar w:fldCharType="begin"/>
            </w:r>
            <w:r w:rsidR="00F53DD4">
              <w:rPr>
                <w:noProof/>
                <w:webHidden/>
              </w:rPr>
              <w:instrText xml:space="preserve"> PAGEREF _Toc128254911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52E3FC2D" w14:textId="0AE31E7E" w:rsidR="00F53DD4" w:rsidRDefault="00000000">
          <w:pPr>
            <w:pStyle w:val="TOC2"/>
            <w:rPr>
              <w:rFonts w:asciiTheme="minorHAnsi" w:eastAsiaTheme="minorEastAsia" w:hAnsiTheme="minorHAnsi" w:cstheme="minorBidi"/>
              <w:noProof/>
              <w:sz w:val="22"/>
              <w:szCs w:val="22"/>
            </w:rPr>
          </w:pPr>
          <w:hyperlink w:anchor="_Toc128254912" w:history="1">
            <w:r w:rsidR="00F53DD4" w:rsidRPr="00BC0759">
              <w:rPr>
                <w:rStyle w:val="Hyperlink"/>
                <w:noProof/>
              </w:rPr>
              <w:t>Theoretical Framework</w:t>
            </w:r>
            <w:r w:rsidR="00F53DD4">
              <w:rPr>
                <w:noProof/>
                <w:webHidden/>
              </w:rPr>
              <w:tab/>
            </w:r>
            <w:r w:rsidR="00F53DD4">
              <w:rPr>
                <w:noProof/>
                <w:webHidden/>
              </w:rPr>
              <w:fldChar w:fldCharType="begin"/>
            </w:r>
            <w:r w:rsidR="00F53DD4">
              <w:rPr>
                <w:noProof/>
                <w:webHidden/>
              </w:rPr>
              <w:instrText xml:space="preserve"> PAGEREF _Toc128254912 \h </w:instrText>
            </w:r>
            <w:r w:rsidR="00F53DD4">
              <w:rPr>
                <w:noProof/>
                <w:webHidden/>
              </w:rPr>
            </w:r>
            <w:r w:rsidR="00F53DD4">
              <w:rPr>
                <w:noProof/>
                <w:webHidden/>
              </w:rPr>
              <w:fldChar w:fldCharType="separate"/>
            </w:r>
            <w:r w:rsidR="00E80B97">
              <w:rPr>
                <w:noProof/>
                <w:webHidden/>
              </w:rPr>
              <w:t>13</w:t>
            </w:r>
            <w:r w:rsidR="00F53DD4">
              <w:rPr>
                <w:noProof/>
                <w:webHidden/>
              </w:rPr>
              <w:fldChar w:fldCharType="end"/>
            </w:r>
          </w:hyperlink>
        </w:p>
        <w:p w14:paraId="0F4E2F18" w14:textId="3EFE30C1" w:rsidR="00F53DD4" w:rsidRDefault="00000000">
          <w:pPr>
            <w:pStyle w:val="TOC2"/>
            <w:rPr>
              <w:rFonts w:asciiTheme="minorHAnsi" w:eastAsiaTheme="minorEastAsia" w:hAnsiTheme="minorHAnsi" w:cstheme="minorBidi"/>
              <w:noProof/>
              <w:sz w:val="22"/>
              <w:szCs w:val="22"/>
            </w:rPr>
          </w:pPr>
          <w:hyperlink w:anchor="_Toc128254913" w:history="1">
            <w:r w:rsidR="00F53DD4" w:rsidRPr="00BC0759">
              <w:rPr>
                <w:rStyle w:val="Hyperlink"/>
                <w:noProof/>
              </w:rPr>
              <w:t>Challenges and opportunities for care providers</w:t>
            </w:r>
            <w:r w:rsidR="00F53DD4">
              <w:rPr>
                <w:noProof/>
                <w:webHidden/>
              </w:rPr>
              <w:tab/>
            </w:r>
            <w:r w:rsidR="00F53DD4">
              <w:rPr>
                <w:noProof/>
                <w:webHidden/>
              </w:rPr>
              <w:fldChar w:fldCharType="begin"/>
            </w:r>
            <w:r w:rsidR="00F53DD4">
              <w:rPr>
                <w:noProof/>
                <w:webHidden/>
              </w:rPr>
              <w:instrText xml:space="preserve"> PAGEREF _Toc128254913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45715454" w14:textId="19667CEC" w:rsidR="00F53DD4" w:rsidRDefault="00000000">
          <w:pPr>
            <w:pStyle w:val="TOC2"/>
            <w:rPr>
              <w:rFonts w:asciiTheme="minorHAnsi" w:eastAsiaTheme="minorEastAsia" w:hAnsiTheme="minorHAnsi" w:cstheme="minorBidi"/>
              <w:noProof/>
              <w:sz w:val="22"/>
              <w:szCs w:val="22"/>
            </w:rPr>
          </w:pPr>
          <w:hyperlink w:anchor="_Toc128254914" w:history="1">
            <w:r w:rsidR="00F53DD4" w:rsidRPr="00BC0759">
              <w:rPr>
                <w:rStyle w:val="Hyperlink"/>
                <w:noProof/>
              </w:rPr>
              <w:t>What is the role of data mining</w:t>
            </w:r>
            <w:r w:rsidR="00F53DD4">
              <w:rPr>
                <w:noProof/>
                <w:webHidden/>
              </w:rPr>
              <w:tab/>
            </w:r>
            <w:r w:rsidR="00F53DD4">
              <w:rPr>
                <w:noProof/>
                <w:webHidden/>
              </w:rPr>
              <w:fldChar w:fldCharType="begin"/>
            </w:r>
            <w:r w:rsidR="00F53DD4">
              <w:rPr>
                <w:noProof/>
                <w:webHidden/>
              </w:rPr>
              <w:instrText xml:space="preserve"> PAGEREF _Toc128254914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27BD0597" w14:textId="3E8FE138" w:rsidR="00F53DD4" w:rsidRDefault="00000000">
          <w:pPr>
            <w:pStyle w:val="TOC2"/>
            <w:rPr>
              <w:rFonts w:asciiTheme="minorHAnsi" w:eastAsiaTheme="minorEastAsia" w:hAnsiTheme="minorHAnsi" w:cstheme="minorBidi"/>
              <w:noProof/>
              <w:sz w:val="22"/>
              <w:szCs w:val="22"/>
            </w:rPr>
          </w:pPr>
          <w:hyperlink w:anchor="_Toc128254915" w:history="1">
            <w:r w:rsidR="00F53DD4" w:rsidRPr="00BC0759">
              <w:rPr>
                <w:rStyle w:val="Hyperlink"/>
                <w:noProof/>
              </w:rPr>
              <w:t>What exactly is artificial intelligence</w:t>
            </w:r>
            <w:r w:rsidR="00F53DD4">
              <w:rPr>
                <w:noProof/>
                <w:webHidden/>
              </w:rPr>
              <w:tab/>
            </w:r>
            <w:r w:rsidR="00F53DD4">
              <w:rPr>
                <w:noProof/>
                <w:webHidden/>
              </w:rPr>
              <w:fldChar w:fldCharType="begin"/>
            </w:r>
            <w:r w:rsidR="00F53DD4">
              <w:rPr>
                <w:noProof/>
                <w:webHidden/>
              </w:rPr>
              <w:instrText xml:space="preserve"> PAGEREF _Toc128254915 \h </w:instrText>
            </w:r>
            <w:r w:rsidR="00F53DD4">
              <w:rPr>
                <w:noProof/>
                <w:webHidden/>
              </w:rPr>
            </w:r>
            <w:r w:rsidR="00F53DD4">
              <w:rPr>
                <w:noProof/>
                <w:webHidden/>
              </w:rPr>
              <w:fldChar w:fldCharType="separate"/>
            </w:r>
            <w:r w:rsidR="00E80B97">
              <w:rPr>
                <w:noProof/>
                <w:webHidden/>
              </w:rPr>
              <w:t>20</w:t>
            </w:r>
            <w:r w:rsidR="00F53DD4">
              <w:rPr>
                <w:noProof/>
                <w:webHidden/>
              </w:rPr>
              <w:fldChar w:fldCharType="end"/>
            </w:r>
          </w:hyperlink>
        </w:p>
        <w:p w14:paraId="198C3AFD" w14:textId="4EFA586B" w:rsidR="00F53DD4" w:rsidRDefault="00000000">
          <w:pPr>
            <w:pStyle w:val="TOC2"/>
            <w:rPr>
              <w:rFonts w:asciiTheme="minorHAnsi" w:eastAsiaTheme="minorEastAsia" w:hAnsiTheme="minorHAnsi" w:cstheme="minorBidi"/>
              <w:noProof/>
              <w:sz w:val="22"/>
              <w:szCs w:val="22"/>
            </w:rPr>
          </w:pPr>
          <w:hyperlink w:anchor="_Toc128254916" w:history="1">
            <w:r w:rsidR="00F53DD4" w:rsidRPr="00BC0759">
              <w:rPr>
                <w:rStyle w:val="Hyperlink"/>
                <w:noProof/>
              </w:rPr>
              <w:t>How does computer vision work</w:t>
            </w:r>
            <w:r w:rsidR="00F53DD4">
              <w:rPr>
                <w:noProof/>
                <w:webHidden/>
              </w:rPr>
              <w:tab/>
            </w:r>
            <w:r w:rsidR="00F53DD4">
              <w:rPr>
                <w:noProof/>
                <w:webHidden/>
              </w:rPr>
              <w:fldChar w:fldCharType="begin"/>
            </w:r>
            <w:r w:rsidR="00F53DD4">
              <w:rPr>
                <w:noProof/>
                <w:webHidden/>
              </w:rPr>
              <w:instrText xml:space="preserve"> PAGEREF _Toc128254916 \h </w:instrText>
            </w:r>
            <w:r w:rsidR="00F53DD4">
              <w:rPr>
                <w:noProof/>
                <w:webHidden/>
              </w:rPr>
            </w:r>
            <w:r w:rsidR="00F53DD4">
              <w:rPr>
                <w:noProof/>
                <w:webHidden/>
              </w:rPr>
              <w:fldChar w:fldCharType="separate"/>
            </w:r>
            <w:r w:rsidR="00E80B97">
              <w:rPr>
                <w:noProof/>
                <w:webHidden/>
              </w:rPr>
              <w:t>22</w:t>
            </w:r>
            <w:r w:rsidR="00F53DD4">
              <w:rPr>
                <w:noProof/>
                <w:webHidden/>
              </w:rPr>
              <w:fldChar w:fldCharType="end"/>
            </w:r>
          </w:hyperlink>
        </w:p>
        <w:p w14:paraId="33BFBA2D" w14:textId="3EB027A6" w:rsidR="00F53DD4" w:rsidRDefault="00000000">
          <w:pPr>
            <w:pStyle w:val="TOC2"/>
            <w:rPr>
              <w:rFonts w:asciiTheme="minorHAnsi" w:eastAsiaTheme="minorEastAsia" w:hAnsiTheme="minorHAnsi" w:cstheme="minorBidi"/>
              <w:noProof/>
              <w:sz w:val="22"/>
              <w:szCs w:val="22"/>
            </w:rPr>
          </w:pPr>
          <w:hyperlink w:anchor="_Toc128254917" w:history="1">
            <w:r w:rsidR="00F53DD4" w:rsidRPr="00BC0759">
              <w:rPr>
                <w:rStyle w:val="Hyperlink"/>
                <w:noProof/>
              </w:rPr>
              <w:t>What’s the role of Markov chains</w:t>
            </w:r>
            <w:r w:rsidR="00F53DD4">
              <w:rPr>
                <w:noProof/>
                <w:webHidden/>
              </w:rPr>
              <w:tab/>
            </w:r>
            <w:r w:rsidR="00F53DD4">
              <w:rPr>
                <w:noProof/>
                <w:webHidden/>
              </w:rPr>
              <w:fldChar w:fldCharType="begin"/>
            </w:r>
            <w:r w:rsidR="00F53DD4">
              <w:rPr>
                <w:noProof/>
                <w:webHidden/>
              </w:rPr>
              <w:instrText xml:space="preserve"> PAGEREF _Toc128254917 \h </w:instrText>
            </w:r>
            <w:r w:rsidR="00F53DD4">
              <w:rPr>
                <w:noProof/>
                <w:webHidden/>
              </w:rPr>
            </w:r>
            <w:r w:rsidR="00F53DD4">
              <w:rPr>
                <w:noProof/>
                <w:webHidden/>
              </w:rPr>
              <w:fldChar w:fldCharType="separate"/>
            </w:r>
            <w:r w:rsidR="00E80B97">
              <w:rPr>
                <w:noProof/>
                <w:webHidden/>
              </w:rPr>
              <w:t>24</w:t>
            </w:r>
            <w:r w:rsidR="00F53DD4">
              <w:rPr>
                <w:noProof/>
                <w:webHidden/>
              </w:rPr>
              <w:fldChar w:fldCharType="end"/>
            </w:r>
          </w:hyperlink>
        </w:p>
        <w:p w14:paraId="5D562803" w14:textId="6D60266D" w:rsidR="00F53DD4" w:rsidRDefault="00000000">
          <w:pPr>
            <w:pStyle w:val="TOC2"/>
            <w:rPr>
              <w:rFonts w:asciiTheme="minorHAnsi" w:eastAsiaTheme="minorEastAsia" w:hAnsiTheme="minorHAnsi" w:cstheme="minorBidi"/>
              <w:noProof/>
              <w:sz w:val="22"/>
              <w:szCs w:val="22"/>
            </w:rPr>
          </w:pPr>
          <w:hyperlink w:anchor="_Toc128254918" w:history="1">
            <w:r w:rsidR="00F53DD4" w:rsidRPr="00BC0759">
              <w:rPr>
                <w:rStyle w:val="Hyperlink"/>
                <w:noProof/>
              </w:rPr>
              <w:t>How are neural networks evolving</w:t>
            </w:r>
            <w:r w:rsidR="00F53DD4">
              <w:rPr>
                <w:noProof/>
                <w:webHidden/>
              </w:rPr>
              <w:tab/>
            </w:r>
            <w:r w:rsidR="00F53DD4">
              <w:rPr>
                <w:noProof/>
                <w:webHidden/>
              </w:rPr>
              <w:fldChar w:fldCharType="begin"/>
            </w:r>
            <w:r w:rsidR="00F53DD4">
              <w:rPr>
                <w:noProof/>
                <w:webHidden/>
              </w:rPr>
              <w:instrText xml:space="preserve"> PAGEREF _Toc128254918 \h </w:instrText>
            </w:r>
            <w:r w:rsidR="00F53DD4">
              <w:rPr>
                <w:noProof/>
                <w:webHidden/>
              </w:rPr>
            </w:r>
            <w:r w:rsidR="00F53DD4">
              <w:rPr>
                <w:noProof/>
                <w:webHidden/>
              </w:rPr>
              <w:fldChar w:fldCharType="separate"/>
            </w:r>
            <w:r w:rsidR="00E80B97">
              <w:rPr>
                <w:noProof/>
                <w:webHidden/>
              </w:rPr>
              <w:t>30</w:t>
            </w:r>
            <w:r w:rsidR="00F53DD4">
              <w:rPr>
                <w:noProof/>
                <w:webHidden/>
              </w:rPr>
              <w:fldChar w:fldCharType="end"/>
            </w:r>
          </w:hyperlink>
        </w:p>
        <w:p w14:paraId="4D49E8DC" w14:textId="014BB748" w:rsidR="00F53DD4" w:rsidRDefault="00000000">
          <w:pPr>
            <w:pStyle w:val="TOC2"/>
            <w:rPr>
              <w:rFonts w:asciiTheme="minorHAnsi" w:eastAsiaTheme="minorEastAsia" w:hAnsiTheme="minorHAnsi" w:cstheme="minorBidi"/>
              <w:noProof/>
              <w:sz w:val="22"/>
              <w:szCs w:val="22"/>
            </w:rPr>
          </w:pPr>
          <w:hyperlink w:anchor="_Toc128254919" w:history="1">
            <w:r w:rsidR="00F53DD4" w:rsidRPr="00BC0759">
              <w:rPr>
                <w:rStyle w:val="Hyperlink"/>
                <w:noProof/>
              </w:rPr>
              <w:t>How does intelligent agent modeling work</w:t>
            </w:r>
            <w:r w:rsidR="00F53DD4">
              <w:rPr>
                <w:noProof/>
                <w:webHidden/>
              </w:rPr>
              <w:tab/>
            </w:r>
            <w:r w:rsidR="00F53DD4">
              <w:rPr>
                <w:noProof/>
                <w:webHidden/>
              </w:rPr>
              <w:fldChar w:fldCharType="begin"/>
            </w:r>
            <w:r w:rsidR="00F53DD4">
              <w:rPr>
                <w:noProof/>
                <w:webHidden/>
              </w:rPr>
              <w:instrText xml:space="preserve"> PAGEREF _Toc128254919 \h </w:instrText>
            </w:r>
            <w:r w:rsidR="00F53DD4">
              <w:rPr>
                <w:noProof/>
                <w:webHidden/>
              </w:rPr>
            </w:r>
            <w:r w:rsidR="00F53DD4">
              <w:rPr>
                <w:noProof/>
                <w:webHidden/>
              </w:rPr>
              <w:fldChar w:fldCharType="separate"/>
            </w:r>
            <w:r w:rsidR="00E80B97">
              <w:rPr>
                <w:noProof/>
                <w:webHidden/>
              </w:rPr>
              <w:t>33</w:t>
            </w:r>
            <w:r w:rsidR="00F53DD4">
              <w:rPr>
                <w:noProof/>
                <w:webHidden/>
              </w:rPr>
              <w:fldChar w:fldCharType="end"/>
            </w:r>
          </w:hyperlink>
        </w:p>
        <w:p w14:paraId="27771DBC" w14:textId="63338BBD" w:rsidR="00F53DD4" w:rsidRDefault="00000000">
          <w:pPr>
            <w:pStyle w:val="TOC2"/>
            <w:rPr>
              <w:rFonts w:asciiTheme="minorHAnsi" w:eastAsiaTheme="minorEastAsia" w:hAnsiTheme="minorHAnsi" w:cstheme="minorBidi"/>
              <w:noProof/>
              <w:sz w:val="22"/>
              <w:szCs w:val="22"/>
            </w:rPr>
          </w:pPr>
          <w:hyperlink w:anchor="_Toc128254920" w:history="1">
            <w:r w:rsidR="00F53DD4" w:rsidRPr="00BC0759">
              <w:rPr>
                <w:rStyle w:val="Hyperlink"/>
                <w:noProof/>
              </w:rPr>
              <w:t>How does neural network training work</w:t>
            </w:r>
            <w:r w:rsidR="00F53DD4">
              <w:rPr>
                <w:noProof/>
                <w:webHidden/>
              </w:rPr>
              <w:tab/>
            </w:r>
            <w:r w:rsidR="00F53DD4">
              <w:rPr>
                <w:noProof/>
                <w:webHidden/>
              </w:rPr>
              <w:fldChar w:fldCharType="begin"/>
            </w:r>
            <w:r w:rsidR="00F53DD4">
              <w:rPr>
                <w:noProof/>
                <w:webHidden/>
              </w:rPr>
              <w:instrText xml:space="preserve"> PAGEREF _Toc128254920 \h </w:instrText>
            </w:r>
            <w:r w:rsidR="00F53DD4">
              <w:rPr>
                <w:noProof/>
                <w:webHidden/>
              </w:rPr>
            </w:r>
            <w:r w:rsidR="00F53DD4">
              <w:rPr>
                <w:noProof/>
                <w:webHidden/>
              </w:rPr>
              <w:fldChar w:fldCharType="separate"/>
            </w:r>
            <w:r w:rsidR="00E80B97">
              <w:rPr>
                <w:noProof/>
                <w:webHidden/>
              </w:rPr>
              <w:t>37</w:t>
            </w:r>
            <w:r w:rsidR="00F53DD4">
              <w:rPr>
                <w:noProof/>
                <w:webHidden/>
              </w:rPr>
              <w:fldChar w:fldCharType="end"/>
            </w:r>
          </w:hyperlink>
        </w:p>
        <w:p w14:paraId="1FBC78A9" w14:textId="3D800A7B" w:rsidR="00F53DD4" w:rsidRDefault="00000000">
          <w:pPr>
            <w:pStyle w:val="TOC2"/>
            <w:rPr>
              <w:rFonts w:asciiTheme="minorHAnsi" w:eastAsiaTheme="minorEastAsia" w:hAnsiTheme="minorHAnsi" w:cstheme="minorBidi"/>
              <w:noProof/>
              <w:sz w:val="22"/>
              <w:szCs w:val="22"/>
            </w:rPr>
          </w:pPr>
          <w:hyperlink w:anchor="_Toc128254921" w:history="1">
            <w:r w:rsidR="00F53DD4" w:rsidRPr="00BC0759">
              <w:rPr>
                <w:rStyle w:val="Hyperlink"/>
                <w:noProof/>
              </w:rPr>
              <w:t>What is autoencoding</w:t>
            </w:r>
            <w:r w:rsidR="00F53DD4">
              <w:rPr>
                <w:noProof/>
                <w:webHidden/>
              </w:rPr>
              <w:tab/>
            </w:r>
            <w:r w:rsidR="00F53DD4">
              <w:rPr>
                <w:noProof/>
                <w:webHidden/>
              </w:rPr>
              <w:fldChar w:fldCharType="begin"/>
            </w:r>
            <w:r w:rsidR="00F53DD4">
              <w:rPr>
                <w:noProof/>
                <w:webHidden/>
              </w:rPr>
              <w:instrText xml:space="preserve"> PAGEREF _Toc128254921 \h </w:instrText>
            </w:r>
            <w:r w:rsidR="00F53DD4">
              <w:rPr>
                <w:noProof/>
                <w:webHidden/>
              </w:rPr>
            </w:r>
            <w:r w:rsidR="00F53DD4">
              <w:rPr>
                <w:noProof/>
                <w:webHidden/>
              </w:rPr>
              <w:fldChar w:fldCharType="separate"/>
            </w:r>
            <w:r w:rsidR="00E80B97">
              <w:rPr>
                <w:noProof/>
                <w:webHidden/>
              </w:rPr>
              <w:t>47</w:t>
            </w:r>
            <w:r w:rsidR="00F53DD4">
              <w:rPr>
                <w:noProof/>
                <w:webHidden/>
              </w:rPr>
              <w:fldChar w:fldCharType="end"/>
            </w:r>
          </w:hyperlink>
        </w:p>
        <w:p w14:paraId="1C6DAA30" w14:textId="5FF2B58B" w:rsidR="00F53DD4" w:rsidRDefault="00000000">
          <w:pPr>
            <w:pStyle w:val="TOC2"/>
            <w:rPr>
              <w:rFonts w:asciiTheme="minorHAnsi" w:eastAsiaTheme="minorEastAsia" w:hAnsiTheme="minorHAnsi" w:cstheme="minorBidi"/>
              <w:noProof/>
              <w:sz w:val="22"/>
              <w:szCs w:val="22"/>
            </w:rPr>
          </w:pPr>
          <w:hyperlink w:anchor="_Toc128254922" w:history="1">
            <w:r w:rsidR="00F53DD4" w:rsidRPr="00BC0759">
              <w:rPr>
                <w:rStyle w:val="Hyperlink"/>
                <w:noProof/>
              </w:rPr>
              <w:t>How does sequence analysis work</w:t>
            </w:r>
            <w:r w:rsidR="00F53DD4">
              <w:rPr>
                <w:noProof/>
                <w:webHidden/>
              </w:rPr>
              <w:tab/>
            </w:r>
            <w:r w:rsidR="00F53DD4">
              <w:rPr>
                <w:noProof/>
                <w:webHidden/>
              </w:rPr>
              <w:fldChar w:fldCharType="begin"/>
            </w:r>
            <w:r w:rsidR="00F53DD4">
              <w:rPr>
                <w:noProof/>
                <w:webHidden/>
              </w:rPr>
              <w:instrText xml:space="preserve"> PAGEREF _Toc128254922 \h </w:instrText>
            </w:r>
            <w:r w:rsidR="00F53DD4">
              <w:rPr>
                <w:noProof/>
                <w:webHidden/>
              </w:rPr>
            </w:r>
            <w:r w:rsidR="00F53DD4">
              <w:rPr>
                <w:noProof/>
                <w:webHidden/>
              </w:rPr>
              <w:fldChar w:fldCharType="separate"/>
            </w:r>
            <w:r w:rsidR="00E80B97">
              <w:rPr>
                <w:noProof/>
                <w:webHidden/>
              </w:rPr>
              <w:t>48</w:t>
            </w:r>
            <w:r w:rsidR="00F53DD4">
              <w:rPr>
                <w:noProof/>
                <w:webHidden/>
              </w:rPr>
              <w:fldChar w:fldCharType="end"/>
            </w:r>
          </w:hyperlink>
        </w:p>
        <w:p w14:paraId="3626AF28" w14:textId="060A8B8A" w:rsidR="00F53DD4" w:rsidRDefault="00000000">
          <w:pPr>
            <w:pStyle w:val="TOC2"/>
            <w:rPr>
              <w:rFonts w:asciiTheme="minorHAnsi" w:eastAsiaTheme="minorEastAsia" w:hAnsiTheme="minorHAnsi" w:cstheme="minorBidi"/>
              <w:noProof/>
              <w:sz w:val="22"/>
              <w:szCs w:val="22"/>
            </w:rPr>
          </w:pPr>
          <w:hyperlink w:anchor="_Toc128254923" w:history="1">
            <w:r w:rsidR="00F53DD4" w:rsidRPr="00BC0759">
              <w:rPr>
                <w:rStyle w:val="Hyperlink"/>
                <w:noProof/>
              </w:rPr>
              <w:t>How does recognizing human activities work</w:t>
            </w:r>
            <w:r w:rsidR="00F53DD4">
              <w:rPr>
                <w:noProof/>
                <w:webHidden/>
              </w:rPr>
              <w:tab/>
            </w:r>
            <w:r w:rsidR="00F53DD4">
              <w:rPr>
                <w:noProof/>
                <w:webHidden/>
              </w:rPr>
              <w:fldChar w:fldCharType="begin"/>
            </w:r>
            <w:r w:rsidR="00F53DD4">
              <w:rPr>
                <w:noProof/>
                <w:webHidden/>
              </w:rPr>
              <w:instrText xml:space="preserve"> PAGEREF _Toc128254923 \h </w:instrText>
            </w:r>
            <w:r w:rsidR="00F53DD4">
              <w:rPr>
                <w:noProof/>
                <w:webHidden/>
              </w:rPr>
            </w:r>
            <w:r w:rsidR="00F53DD4">
              <w:rPr>
                <w:noProof/>
                <w:webHidden/>
              </w:rPr>
              <w:fldChar w:fldCharType="separate"/>
            </w:r>
            <w:r w:rsidR="00E80B97">
              <w:rPr>
                <w:noProof/>
                <w:webHidden/>
              </w:rPr>
              <w:t>52</w:t>
            </w:r>
            <w:r w:rsidR="00F53DD4">
              <w:rPr>
                <w:noProof/>
                <w:webHidden/>
              </w:rPr>
              <w:fldChar w:fldCharType="end"/>
            </w:r>
          </w:hyperlink>
        </w:p>
        <w:p w14:paraId="051A6275" w14:textId="26909258" w:rsidR="00F53DD4" w:rsidRDefault="00000000">
          <w:pPr>
            <w:pStyle w:val="TOC2"/>
            <w:rPr>
              <w:rFonts w:asciiTheme="minorHAnsi" w:eastAsiaTheme="minorEastAsia" w:hAnsiTheme="minorHAnsi" w:cstheme="minorBidi"/>
              <w:noProof/>
              <w:sz w:val="22"/>
              <w:szCs w:val="22"/>
            </w:rPr>
          </w:pPr>
          <w:hyperlink w:anchor="_Toc128254924" w:history="1">
            <w:r w:rsidR="00F53DD4" w:rsidRPr="00BC0759">
              <w:rPr>
                <w:rStyle w:val="Hyperlink"/>
                <w:noProof/>
              </w:rPr>
              <w:t>How do dynamic environment simulations work</w:t>
            </w:r>
            <w:r w:rsidR="00F53DD4">
              <w:rPr>
                <w:noProof/>
                <w:webHidden/>
              </w:rPr>
              <w:tab/>
            </w:r>
            <w:r w:rsidR="00F53DD4">
              <w:rPr>
                <w:noProof/>
                <w:webHidden/>
              </w:rPr>
              <w:fldChar w:fldCharType="begin"/>
            </w:r>
            <w:r w:rsidR="00F53DD4">
              <w:rPr>
                <w:noProof/>
                <w:webHidden/>
              </w:rPr>
              <w:instrText xml:space="preserve"> PAGEREF _Toc128254924 \h </w:instrText>
            </w:r>
            <w:r w:rsidR="00F53DD4">
              <w:rPr>
                <w:noProof/>
                <w:webHidden/>
              </w:rPr>
            </w:r>
            <w:r w:rsidR="00F53DD4">
              <w:rPr>
                <w:noProof/>
                <w:webHidden/>
              </w:rPr>
              <w:fldChar w:fldCharType="separate"/>
            </w:r>
            <w:r w:rsidR="00E80B97">
              <w:rPr>
                <w:noProof/>
                <w:webHidden/>
              </w:rPr>
              <w:t>54</w:t>
            </w:r>
            <w:r w:rsidR="00F53DD4">
              <w:rPr>
                <w:noProof/>
                <w:webHidden/>
              </w:rPr>
              <w:fldChar w:fldCharType="end"/>
            </w:r>
          </w:hyperlink>
        </w:p>
        <w:p w14:paraId="603FDC92" w14:textId="42327EA6" w:rsidR="00F53DD4" w:rsidRDefault="00000000">
          <w:pPr>
            <w:pStyle w:val="TOC2"/>
            <w:rPr>
              <w:rFonts w:asciiTheme="minorHAnsi" w:eastAsiaTheme="minorEastAsia" w:hAnsiTheme="minorHAnsi" w:cstheme="minorBidi"/>
              <w:noProof/>
              <w:sz w:val="22"/>
              <w:szCs w:val="22"/>
            </w:rPr>
          </w:pPr>
          <w:hyperlink w:anchor="_Toc128254925" w:history="1">
            <w:r w:rsidR="00F53DD4" w:rsidRPr="00BC0759">
              <w:rPr>
                <w:rStyle w:val="Hyperlink"/>
                <w:noProof/>
              </w:rPr>
              <w:t>Computer vision and autonomous driving</w:t>
            </w:r>
            <w:r w:rsidR="00F53DD4">
              <w:rPr>
                <w:noProof/>
                <w:webHidden/>
              </w:rPr>
              <w:tab/>
            </w:r>
            <w:r w:rsidR="00F53DD4">
              <w:rPr>
                <w:noProof/>
                <w:webHidden/>
              </w:rPr>
              <w:fldChar w:fldCharType="begin"/>
            </w:r>
            <w:r w:rsidR="00F53DD4">
              <w:rPr>
                <w:noProof/>
                <w:webHidden/>
              </w:rPr>
              <w:instrText xml:space="preserve"> PAGEREF _Toc128254925 \h </w:instrText>
            </w:r>
            <w:r w:rsidR="00F53DD4">
              <w:rPr>
                <w:noProof/>
                <w:webHidden/>
              </w:rPr>
            </w:r>
            <w:r w:rsidR="00F53DD4">
              <w:rPr>
                <w:noProof/>
                <w:webHidden/>
              </w:rPr>
              <w:fldChar w:fldCharType="separate"/>
            </w:r>
            <w:r w:rsidR="00E80B97">
              <w:rPr>
                <w:noProof/>
                <w:webHidden/>
              </w:rPr>
              <w:t>55</w:t>
            </w:r>
            <w:r w:rsidR="00F53DD4">
              <w:rPr>
                <w:noProof/>
                <w:webHidden/>
              </w:rPr>
              <w:fldChar w:fldCharType="end"/>
            </w:r>
          </w:hyperlink>
        </w:p>
        <w:p w14:paraId="0CFDC47A" w14:textId="51F1756D" w:rsidR="00F53DD4" w:rsidRDefault="00000000">
          <w:pPr>
            <w:pStyle w:val="TOC2"/>
            <w:rPr>
              <w:rFonts w:asciiTheme="minorHAnsi" w:eastAsiaTheme="minorEastAsia" w:hAnsiTheme="minorHAnsi" w:cstheme="minorBidi"/>
              <w:noProof/>
              <w:sz w:val="22"/>
              <w:szCs w:val="22"/>
            </w:rPr>
          </w:pPr>
          <w:hyperlink w:anchor="_Toc128254926" w:history="1">
            <w:r w:rsidR="00F53DD4" w:rsidRPr="00BC0759">
              <w:rPr>
                <w:rStyle w:val="Hyperlink"/>
                <w:noProof/>
              </w:rPr>
              <w:t>How does the reproducibility crisis impact ML design</w:t>
            </w:r>
            <w:r w:rsidR="00F53DD4">
              <w:rPr>
                <w:noProof/>
                <w:webHidden/>
              </w:rPr>
              <w:tab/>
            </w:r>
            <w:r w:rsidR="00F53DD4">
              <w:rPr>
                <w:noProof/>
                <w:webHidden/>
              </w:rPr>
              <w:fldChar w:fldCharType="begin"/>
            </w:r>
            <w:r w:rsidR="00F53DD4">
              <w:rPr>
                <w:noProof/>
                <w:webHidden/>
              </w:rPr>
              <w:instrText xml:space="preserve"> PAGEREF _Toc128254926 \h </w:instrText>
            </w:r>
            <w:r w:rsidR="00F53DD4">
              <w:rPr>
                <w:noProof/>
                <w:webHidden/>
              </w:rPr>
            </w:r>
            <w:r w:rsidR="00F53DD4">
              <w:rPr>
                <w:noProof/>
                <w:webHidden/>
              </w:rPr>
              <w:fldChar w:fldCharType="separate"/>
            </w:r>
            <w:r w:rsidR="00E80B97">
              <w:rPr>
                <w:noProof/>
                <w:webHidden/>
              </w:rPr>
              <w:t>63</w:t>
            </w:r>
            <w:r w:rsidR="00F53DD4">
              <w:rPr>
                <w:noProof/>
                <w:webHidden/>
              </w:rPr>
              <w:fldChar w:fldCharType="end"/>
            </w:r>
          </w:hyperlink>
        </w:p>
        <w:p w14:paraId="7E674453" w14:textId="2FB5BE34" w:rsidR="00F53DD4" w:rsidRDefault="00000000">
          <w:pPr>
            <w:pStyle w:val="TOC2"/>
            <w:rPr>
              <w:rFonts w:asciiTheme="minorHAnsi" w:eastAsiaTheme="minorEastAsia" w:hAnsiTheme="minorHAnsi" w:cstheme="minorBidi"/>
              <w:noProof/>
              <w:sz w:val="22"/>
              <w:szCs w:val="22"/>
            </w:rPr>
          </w:pPr>
          <w:hyperlink w:anchor="_Toc128254927" w:history="1">
            <w:r w:rsidR="00F53DD4" w:rsidRPr="00BC0759">
              <w:rPr>
                <w:rStyle w:val="Hyperlink"/>
                <w:noProof/>
              </w:rPr>
              <w:t>Ethical considerations of AI</w:t>
            </w:r>
            <w:r w:rsidR="00F53DD4">
              <w:rPr>
                <w:noProof/>
                <w:webHidden/>
              </w:rPr>
              <w:tab/>
            </w:r>
            <w:r w:rsidR="00F53DD4">
              <w:rPr>
                <w:noProof/>
                <w:webHidden/>
              </w:rPr>
              <w:fldChar w:fldCharType="begin"/>
            </w:r>
            <w:r w:rsidR="00F53DD4">
              <w:rPr>
                <w:noProof/>
                <w:webHidden/>
              </w:rPr>
              <w:instrText xml:space="preserve"> PAGEREF _Toc128254927 \h </w:instrText>
            </w:r>
            <w:r w:rsidR="00F53DD4">
              <w:rPr>
                <w:noProof/>
                <w:webHidden/>
              </w:rPr>
            </w:r>
            <w:r w:rsidR="00F53DD4">
              <w:rPr>
                <w:noProof/>
                <w:webHidden/>
              </w:rPr>
              <w:fldChar w:fldCharType="separate"/>
            </w:r>
            <w:r w:rsidR="00E80B97">
              <w:rPr>
                <w:noProof/>
                <w:webHidden/>
              </w:rPr>
              <w:t>69</w:t>
            </w:r>
            <w:r w:rsidR="00F53DD4">
              <w:rPr>
                <w:noProof/>
                <w:webHidden/>
              </w:rPr>
              <w:fldChar w:fldCharType="end"/>
            </w:r>
          </w:hyperlink>
        </w:p>
        <w:p w14:paraId="5AB51358" w14:textId="6657A0D8" w:rsidR="00F53DD4" w:rsidRDefault="00000000">
          <w:pPr>
            <w:pStyle w:val="TOC2"/>
            <w:rPr>
              <w:rFonts w:asciiTheme="minorHAnsi" w:eastAsiaTheme="minorEastAsia" w:hAnsiTheme="minorHAnsi" w:cstheme="minorBidi"/>
              <w:noProof/>
              <w:sz w:val="22"/>
              <w:szCs w:val="22"/>
            </w:rPr>
          </w:pPr>
          <w:hyperlink w:anchor="_Toc128254928"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_Toc128254928 \h </w:instrText>
            </w:r>
            <w:r w:rsidR="00F53DD4">
              <w:rPr>
                <w:noProof/>
                <w:webHidden/>
              </w:rPr>
            </w:r>
            <w:r w:rsidR="00F53DD4">
              <w:rPr>
                <w:noProof/>
                <w:webHidden/>
              </w:rPr>
              <w:fldChar w:fldCharType="separate"/>
            </w:r>
            <w:r w:rsidR="00E80B97">
              <w:rPr>
                <w:noProof/>
                <w:webHidden/>
              </w:rPr>
              <w:t>75</w:t>
            </w:r>
            <w:r w:rsidR="00F53DD4">
              <w:rPr>
                <w:noProof/>
                <w:webHidden/>
              </w:rPr>
              <w:fldChar w:fldCharType="end"/>
            </w:r>
          </w:hyperlink>
        </w:p>
        <w:p w14:paraId="6FB40616" w14:textId="22881DE6" w:rsidR="00F53DD4" w:rsidRDefault="00000000">
          <w:pPr>
            <w:pStyle w:val="TOC1"/>
            <w:rPr>
              <w:rFonts w:asciiTheme="minorHAnsi" w:eastAsiaTheme="minorEastAsia" w:hAnsiTheme="minorHAnsi" w:cstheme="minorBidi"/>
              <w:noProof/>
              <w:sz w:val="22"/>
            </w:rPr>
          </w:pPr>
          <w:hyperlink w:anchor="_Toc128254929" w:history="1">
            <w:r w:rsidR="00F53DD4" w:rsidRPr="00BC0759">
              <w:rPr>
                <w:rStyle w:val="Hyperlink"/>
                <w:noProof/>
              </w:rPr>
              <w:t>Chapter 3: Research Method</w:t>
            </w:r>
            <w:r w:rsidR="00F53DD4">
              <w:rPr>
                <w:noProof/>
                <w:webHidden/>
              </w:rPr>
              <w:tab/>
            </w:r>
            <w:r w:rsidR="00F53DD4">
              <w:rPr>
                <w:noProof/>
                <w:webHidden/>
              </w:rPr>
              <w:fldChar w:fldCharType="begin"/>
            </w:r>
            <w:r w:rsidR="00F53DD4">
              <w:rPr>
                <w:noProof/>
                <w:webHidden/>
              </w:rPr>
              <w:instrText xml:space="preserve"> PAGEREF _Toc128254929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85A6224" w14:textId="3D4CB55E" w:rsidR="00F53DD4" w:rsidRDefault="00000000">
          <w:pPr>
            <w:pStyle w:val="TOC2"/>
            <w:rPr>
              <w:rFonts w:asciiTheme="minorHAnsi" w:eastAsiaTheme="minorEastAsia" w:hAnsiTheme="minorHAnsi" w:cstheme="minorBidi"/>
              <w:noProof/>
              <w:sz w:val="22"/>
              <w:szCs w:val="22"/>
            </w:rPr>
          </w:pPr>
          <w:hyperlink w:anchor="_Toc128254930" w:history="1">
            <w:r w:rsidR="00F53DD4" w:rsidRPr="00BC0759">
              <w:rPr>
                <w:rStyle w:val="Hyperlink"/>
                <w:noProof/>
              </w:rPr>
              <w:t>Research Methodology and Design</w:t>
            </w:r>
            <w:r w:rsidR="00F53DD4">
              <w:rPr>
                <w:noProof/>
                <w:webHidden/>
              </w:rPr>
              <w:tab/>
            </w:r>
            <w:r w:rsidR="00F53DD4">
              <w:rPr>
                <w:noProof/>
                <w:webHidden/>
              </w:rPr>
              <w:fldChar w:fldCharType="begin"/>
            </w:r>
            <w:r w:rsidR="00F53DD4">
              <w:rPr>
                <w:noProof/>
                <w:webHidden/>
              </w:rPr>
              <w:instrText xml:space="preserve"> PAGEREF _Toc128254930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E73EB7F" w14:textId="3E26100D" w:rsidR="00F53DD4" w:rsidRDefault="00000000">
          <w:pPr>
            <w:pStyle w:val="TOC2"/>
            <w:rPr>
              <w:rFonts w:asciiTheme="minorHAnsi" w:eastAsiaTheme="minorEastAsia" w:hAnsiTheme="minorHAnsi" w:cstheme="minorBidi"/>
              <w:noProof/>
              <w:sz w:val="22"/>
              <w:szCs w:val="22"/>
            </w:rPr>
          </w:pPr>
          <w:hyperlink w:anchor="_Toc128254931" w:history="1">
            <w:r w:rsidR="00F53DD4" w:rsidRPr="00BC0759">
              <w:rPr>
                <w:rStyle w:val="Hyperlink"/>
                <w:noProof/>
              </w:rPr>
              <w:t>Population and Sample</w:t>
            </w:r>
            <w:r w:rsidR="00F53DD4">
              <w:rPr>
                <w:noProof/>
                <w:webHidden/>
              </w:rPr>
              <w:tab/>
            </w:r>
            <w:r w:rsidR="00F53DD4">
              <w:rPr>
                <w:noProof/>
                <w:webHidden/>
              </w:rPr>
              <w:fldChar w:fldCharType="begin"/>
            </w:r>
            <w:r w:rsidR="00F53DD4">
              <w:rPr>
                <w:noProof/>
                <w:webHidden/>
              </w:rPr>
              <w:instrText xml:space="preserve"> PAGEREF _Toc128254931 \h </w:instrText>
            </w:r>
            <w:r w:rsidR="00F53DD4">
              <w:rPr>
                <w:noProof/>
                <w:webHidden/>
              </w:rPr>
            </w:r>
            <w:r w:rsidR="00F53DD4">
              <w:rPr>
                <w:noProof/>
                <w:webHidden/>
              </w:rPr>
              <w:fldChar w:fldCharType="separate"/>
            </w:r>
            <w:r w:rsidR="00E80B97">
              <w:rPr>
                <w:noProof/>
                <w:webHidden/>
              </w:rPr>
              <w:t>78</w:t>
            </w:r>
            <w:r w:rsidR="00F53DD4">
              <w:rPr>
                <w:noProof/>
                <w:webHidden/>
              </w:rPr>
              <w:fldChar w:fldCharType="end"/>
            </w:r>
          </w:hyperlink>
        </w:p>
        <w:p w14:paraId="701E60F8" w14:textId="791AFF5C" w:rsidR="00F53DD4" w:rsidRDefault="00000000">
          <w:pPr>
            <w:pStyle w:val="TOC2"/>
            <w:rPr>
              <w:rFonts w:asciiTheme="minorHAnsi" w:eastAsiaTheme="minorEastAsia" w:hAnsiTheme="minorHAnsi" w:cstheme="minorBidi"/>
              <w:noProof/>
              <w:sz w:val="22"/>
              <w:szCs w:val="22"/>
            </w:rPr>
          </w:pPr>
          <w:hyperlink w:anchor="_Toc128254932" w:history="1">
            <w:r w:rsidR="00F53DD4" w:rsidRPr="00BC0759">
              <w:rPr>
                <w:rStyle w:val="Hyperlink"/>
                <w:noProof/>
              </w:rPr>
              <w:t>Instrumentation</w:t>
            </w:r>
            <w:r w:rsidR="00F53DD4">
              <w:rPr>
                <w:noProof/>
                <w:webHidden/>
              </w:rPr>
              <w:tab/>
            </w:r>
            <w:r w:rsidR="00F53DD4">
              <w:rPr>
                <w:noProof/>
                <w:webHidden/>
              </w:rPr>
              <w:fldChar w:fldCharType="begin"/>
            </w:r>
            <w:r w:rsidR="00F53DD4">
              <w:rPr>
                <w:noProof/>
                <w:webHidden/>
              </w:rPr>
              <w:instrText xml:space="preserve"> PAGEREF _Toc128254932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587AF16B" w14:textId="3067E7B0" w:rsidR="00F53DD4" w:rsidRDefault="00000000">
          <w:pPr>
            <w:pStyle w:val="TOC2"/>
            <w:rPr>
              <w:rFonts w:asciiTheme="minorHAnsi" w:eastAsiaTheme="minorEastAsia" w:hAnsiTheme="minorHAnsi" w:cstheme="minorBidi"/>
              <w:noProof/>
              <w:sz w:val="22"/>
              <w:szCs w:val="22"/>
            </w:rPr>
          </w:pPr>
          <w:hyperlink w:anchor="_Toc128254933" w:history="1">
            <w:r w:rsidR="00F53DD4" w:rsidRPr="00BC0759">
              <w:rPr>
                <w:rStyle w:val="Hyperlink"/>
                <w:noProof/>
              </w:rPr>
              <w:t>Study Procedures</w:t>
            </w:r>
            <w:r w:rsidR="00F53DD4">
              <w:rPr>
                <w:noProof/>
                <w:webHidden/>
              </w:rPr>
              <w:tab/>
            </w:r>
            <w:r w:rsidR="00F53DD4">
              <w:rPr>
                <w:noProof/>
                <w:webHidden/>
              </w:rPr>
              <w:fldChar w:fldCharType="begin"/>
            </w:r>
            <w:r w:rsidR="00F53DD4">
              <w:rPr>
                <w:noProof/>
                <w:webHidden/>
              </w:rPr>
              <w:instrText xml:space="preserve"> PAGEREF _Toc128254933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7F8C824A" w14:textId="58ACB2BC" w:rsidR="00F53DD4" w:rsidRDefault="00000000">
          <w:pPr>
            <w:pStyle w:val="TOC2"/>
            <w:rPr>
              <w:rFonts w:asciiTheme="minorHAnsi" w:eastAsiaTheme="minorEastAsia" w:hAnsiTheme="minorHAnsi" w:cstheme="minorBidi"/>
              <w:noProof/>
              <w:sz w:val="22"/>
              <w:szCs w:val="22"/>
            </w:rPr>
          </w:pPr>
          <w:hyperlink w:anchor="_Toc128254934" w:history="1">
            <w:r w:rsidR="00F53DD4" w:rsidRPr="00BC0759">
              <w:rPr>
                <w:rStyle w:val="Hyperlink"/>
                <w:noProof/>
              </w:rPr>
              <w:t>Data Analysis</w:t>
            </w:r>
            <w:r w:rsidR="00F53DD4">
              <w:rPr>
                <w:noProof/>
                <w:webHidden/>
              </w:rPr>
              <w:tab/>
            </w:r>
            <w:r w:rsidR="00F53DD4">
              <w:rPr>
                <w:noProof/>
                <w:webHidden/>
              </w:rPr>
              <w:fldChar w:fldCharType="begin"/>
            </w:r>
            <w:r w:rsidR="00F53DD4">
              <w:rPr>
                <w:noProof/>
                <w:webHidden/>
              </w:rPr>
              <w:instrText xml:space="preserve"> PAGEREF _Toc128254934 \h </w:instrText>
            </w:r>
            <w:r w:rsidR="00F53DD4">
              <w:rPr>
                <w:noProof/>
                <w:webHidden/>
              </w:rPr>
            </w:r>
            <w:r w:rsidR="00F53DD4">
              <w:rPr>
                <w:noProof/>
                <w:webHidden/>
              </w:rPr>
              <w:fldChar w:fldCharType="separate"/>
            </w:r>
            <w:r w:rsidR="00E80B97">
              <w:rPr>
                <w:noProof/>
                <w:webHidden/>
              </w:rPr>
              <w:t>84</w:t>
            </w:r>
            <w:r w:rsidR="00F53DD4">
              <w:rPr>
                <w:noProof/>
                <w:webHidden/>
              </w:rPr>
              <w:fldChar w:fldCharType="end"/>
            </w:r>
          </w:hyperlink>
        </w:p>
        <w:p w14:paraId="4C6F4AB7" w14:textId="7E299183" w:rsidR="00F53DD4" w:rsidRDefault="00000000">
          <w:pPr>
            <w:pStyle w:val="TOC2"/>
            <w:rPr>
              <w:rFonts w:asciiTheme="minorHAnsi" w:eastAsiaTheme="minorEastAsia" w:hAnsiTheme="minorHAnsi" w:cstheme="minorBidi"/>
              <w:noProof/>
              <w:sz w:val="22"/>
              <w:szCs w:val="22"/>
            </w:rPr>
          </w:pPr>
          <w:hyperlink w:anchor="_Toc128254935" w:history="1">
            <w:r w:rsidR="00F53DD4" w:rsidRPr="00BC0759">
              <w:rPr>
                <w:rStyle w:val="Hyperlink"/>
                <w:noProof/>
              </w:rPr>
              <w:t>Assumptions</w:t>
            </w:r>
            <w:r w:rsidR="00F53DD4">
              <w:rPr>
                <w:noProof/>
                <w:webHidden/>
              </w:rPr>
              <w:tab/>
            </w:r>
            <w:r w:rsidR="00F53DD4">
              <w:rPr>
                <w:noProof/>
                <w:webHidden/>
              </w:rPr>
              <w:fldChar w:fldCharType="begin"/>
            </w:r>
            <w:r w:rsidR="00F53DD4">
              <w:rPr>
                <w:noProof/>
                <w:webHidden/>
              </w:rPr>
              <w:instrText xml:space="preserve"> PAGEREF _Toc128254935 \h </w:instrText>
            </w:r>
            <w:r w:rsidR="00F53DD4">
              <w:rPr>
                <w:noProof/>
                <w:webHidden/>
              </w:rPr>
            </w:r>
            <w:r w:rsidR="00F53DD4">
              <w:rPr>
                <w:noProof/>
                <w:webHidden/>
              </w:rPr>
              <w:fldChar w:fldCharType="separate"/>
            </w:r>
            <w:r w:rsidR="00E80B97">
              <w:rPr>
                <w:noProof/>
                <w:webHidden/>
              </w:rPr>
              <w:t>85</w:t>
            </w:r>
            <w:r w:rsidR="00F53DD4">
              <w:rPr>
                <w:noProof/>
                <w:webHidden/>
              </w:rPr>
              <w:fldChar w:fldCharType="end"/>
            </w:r>
          </w:hyperlink>
        </w:p>
        <w:p w14:paraId="649235CE" w14:textId="3984EB8C" w:rsidR="00F53DD4" w:rsidRDefault="00000000">
          <w:pPr>
            <w:pStyle w:val="TOC2"/>
            <w:rPr>
              <w:rFonts w:asciiTheme="minorHAnsi" w:eastAsiaTheme="minorEastAsia" w:hAnsiTheme="minorHAnsi" w:cstheme="minorBidi"/>
              <w:noProof/>
              <w:sz w:val="22"/>
              <w:szCs w:val="22"/>
            </w:rPr>
          </w:pPr>
          <w:hyperlink w:anchor="_Toc128254936" w:history="1">
            <w:r w:rsidR="00F53DD4" w:rsidRPr="00BC0759">
              <w:rPr>
                <w:rStyle w:val="Hyperlink"/>
                <w:noProof/>
              </w:rPr>
              <w:t>Limitations</w:t>
            </w:r>
            <w:r w:rsidR="00F53DD4">
              <w:rPr>
                <w:noProof/>
                <w:webHidden/>
              </w:rPr>
              <w:tab/>
            </w:r>
            <w:r w:rsidR="00F53DD4">
              <w:rPr>
                <w:noProof/>
                <w:webHidden/>
              </w:rPr>
              <w:fldChar w:fldCharType="begin"/>
            </w:r>
            <w:r w:rsidR="00F53DD4">
              <w:rPr>
                <w:noProof/>
                <w:webHidden/>
              </w:rPr>
              <w:instrText xml:space="preserve"> PAGEREF _Toc128254936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58270C2E" w14:textId="1CA281BE" w:rsidR="00F53DD4" w:rsidRDefault="00000000">
          <w:pPr>
            <w:pStyle w:val="TOC2"/>
            <w:rPr>
              <w:rFonts w:asciiTheme="minorHAnsi" w:eastAsiaTheme="minorEastAsia" w:hAnsiTheme="minorHAnsi" w:cstheme="minorBidi"/>
              <w:noProof/>
              <w:sz w:val="22"/>
              <w:szCs w:val="22"/>
            </w:rPr>
          </w:pPr>
          <w:hyperlink w:anchor="_Toc128254937" w:history="1">
            <w:r w:rsidR="00F53DD4" w:rsidRPr="00BC0759">
              <w:rPr>
                <w:rStyle w:val="Hyperlink"/>
                <w:noProof/>
              </w:rPr>
              <w:t>Delimitations</w:t>
            </w:r>
            <w:r w:rsidR="00F53DD4">
              <w:rPr>
                <w:noProof/>
                <w:webHidden/>
              </w:rPr>
              <w:tab/>
            </w:r>
            <w:r w:rsidR="00F53DD4">
              <w:rPr>
                <w:noProof/>
                <w:webHidden/>
              </w:rPr>
              <w:fldChar w:fldCharType="begin"/>
            </w:r>
            <w:r w:rsidR="00F53DD4">
              <w:rPr>
                <w:noProof/>
                <w:webHidden/>
              </w:rPr>
              <w:instrText xml:space="preserve"> PAGEREF _Toc128254937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6D0B3393" w14:textId="4D9035B5" w:rsidR="00F53DD4" w:rsidRDefault="00000000">
          <w:pPr>
            <w:pStyle w:val="TOC2"/>
            <w:rPr>
              <w:rFonts w:asciiTheme="minorHAnsi" w:eastAsiaTheme="minorEastAsia" w:hAnsiTheme="minorHAnsi" w:cstheme="minorBidi"/>
              <w:noProof/>
              <w:sz w:val="22"/>
              <w:szCs w:val="22"/>
            </w:rPr>
          </w:pPr>
          <w:hyperlink w:anchor="_Toc128254938" w:history="1">
            <w:r w:rsidR="00F53DD4" w:rsidRPr="00BC0759">
              <w:rPr>
                <w:rStyle w:val="Hyperlink"/>
                <w:noProof/>
              </w:rPr>
              <w:t>Ethical Assurances</w:t>
            </w:r>
            <w:r w:rsidR="00F53DD4">
              <w:rPr>
                <w:noProof/>
                <w:webHidden/>
              </w:rPr>
              <w:tab/>
            </w:r>
            <w:r w:rsidR="00F53DD4">
              <w:rPr>
                <w:noProof/>
                <w:webHidden/>
              </w:rPr>
              <w:fldChar w:fldCharType="begin"/>
            </w:r>
            <w:r w:rsidR="00F53DD4">
              <w:rPr>
                <w:noProof/>
                <w:webHidden/>
              </w:rPr>
              <w:instrText xml:space="preserve"> PAGEREF _Toc128254938 \h </w:instrText>
            </w:r>
            <w:r w:rsidR="00F53DD4">
              <w:rPr>
                <w:noProof/>
                <w:webHidden/>
              </w:rPr>
            </w:r>
            <w:r w:rsidR="00F53DD4">
              <w:rPr>
                <w:noProof/>
                <w:webHidden/>
              </w:rPr>
              <w:fldChar w:fldCharType="separate"/>
            </w:r>
            <w:r w:rsidR="00E80B97">
              <w:rPr>
                <w:noProof/>
                <w:webHidden/>
              </w:rPr>
              <w:t>87</w:t>
            </w:r>
            <w:r w:rsidR="00F53DD4">
              <w:rPr>
                <w:noProof/>
                <w:webHidden/>
              </w:rPr>
              <w:fldChar w:fldCharType="end"/>
            </w:r>
          </w:hyperlink>
        </w:p>
        <w:p w14:paraId="61C679B3" w14:textId="53386584" w:rsidR="00F53DD4" w:rsidRDefault="00000000">
          <w:pPr>
            <w:pStyle w:val="TOC2"/>
            <w:rPr>
              <w:rFonts w:asciiTheme="minorHAnsi" w:eastAsiaTheme="minorEastAsia" w:hAnsiTheme="minorHAnsi" w:cstheme="minorBidi"/>
              <w:noProof/>
              <w:sz w:val="22"/>
              <w:szCs w:val="22"/>
            </w:rPr>
          </w:pPr>
          <w:hyperlink w:anchor="_Toc12825493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_Toc128254939 \h </w:instrText>
            </w:r>
            <w:r w:rsidR="00F53DD4">
              <w:rPr>
                <w:noProof/>
                <w:webHidden/>
              </w:rPr>
            </w:r>
            <w:r w:rsidR="00F53DD4">
              <w:rPr>
                <w:noProof/>
                <w:webHidden/>
              </w:rPr>
              <w:fldChar w:fldCharType="separate"/>
            </w:r>
            <w:r w:rsidR="00E80B97">
              <w:rPr>
                <w:noProof/>
                <w:webHidden/>
              </w:rPr>
              <w:t>89</w:t>
            </w:r>
            <w:r w:rsidR="00F53DD4">
              <w:rPr>
                <w:noProof/>
                <w:webHidden/>
              </w:rPr>
              <w:fldChar w:fldCharType="end"/>
            </w:r>
          </w:hyperlink>
        </w:p>
        <w:p w14:paraId="1637A611" w14:textId="2270AB2C" w:rsidR="00F53DD4" w:rsidRDefault="00000000">
          <w:pPr>
            <w:pStyle w:val="TOC1"/>
            <w:rPr>
              <w:rFonts w:asciiTheme="minorHAnsi" w:eastAsiaTheme="minorEastAsia" w:hAnsiTheme="minorHAnsi" w:cstheme="minorBidi"/>
              <w:noProof/>
              <w:sz w:val="22"/>
            </w:rPr>
          </w:pPr>
          <w:hyperlink w:anchor="_Toc128254940" w:history="1">
            <w:r w:rsidR="00F53DD4" w:rsidRPr="00BC0759">
              <w:rPr>
                <w:rStyle w:val="Hyperlink"/>
                <w:noProof/>
              </w:rPr>
              <w:t>Chapter 4: Findings</w:t>
            </w:r>
            <w:r w:rsidR="00F53DD4">
              <w:rPr>
                <w:noProof/>
                <w:webHidden/>
              </w:rPr>
              <w:tab/>
            </w:r>
            <w:r w:rsidR="00F53DD4">
              <w:rPr>
                <w:noProof/>
                <w:webHidden/>
              </w:rPr>
              <w:fldChar w:fldCharType="begin"/>
            </w:r>
            <w:r w:rsidR="00F53DD4">
              <w:rPr>
                <w:noProof/>
                <w:webHidden/>
              </w:rPr>
              <w:instrText xml:space="preserve"> PAGEREF _Toc128254940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6FEA8C13" w14:textId="1C905BB0" w:rsidR="00F53DD4" w:rsidRDefault="00000000">
          <w:pPr>
            <w:pStyle w:val="TOC2"/>
            <w:rPr>
              <w:rFonts w:asciiTheme="minorHAnsi" w:eastAsiaTheme="minorEastAsia" w:hAnsiTheme="minorHAnsi" w:cstheme="minorBidi"/>
              <w:noProof/>
              <w:sz w:val="22"/>
              <w:szCs w:val="22"/>
            </w:rPr>
          </w:pPr>
          <w:hyperlink w:anchor="_Toc128254941" w:history="1">
            <w:r w:rsidR="00F53DD4" w:rsidRPr="00BC0759">
              <w:rPr>
                <w:rStyle w:val="Hyperlink"/>
                <w:noProof/>
              </w:rPr>
              <w:t>Trustworthiness of the Data</w:t>
            </w:r>
            <w:r w:rsidR="00F53DD4">
              <w:rPr>
                <w:noProof/>
                <w:webHidden/>
              </w:rPr>
              <w:tab/>
            </w:r>
            <w:r w:rsidR="00F53DD4">
              <w:rPr>
                <w:noProof/>
                <w:webHidden/>
              </w:rPr>
              <w:fldChar w:fldCharType="begin"/>
            </w:r>
            <w:r w:rsidR="00F53DD4">
              <w:rPr>
                <w:noProof/>
                <w:webHidden/>
              </w:rPr>
              <w:instrText xml:space="preserve"> PAGEREF _Toc128254941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140CB40F" w14:textId="2C591AA7" w:rsidR="00F53DD4" w:rsidRDefault="00000000">
          <w:pPr>
            <w:pStyle w:val="TOC2"/>
            <w:rPr>
              <w:rFonts w:asciiTheme="minorHAnsi" w:eastAsiaTheme="minorEastAsia" w:hAnsiTheme="minorHAnsi" w:cstheme="minorBidi"/>
              <w:noProof/>
              <w:sz w:val="22"/>
              <w:szCs w:val="22"/>
            </w:rPr>
          </w:pPr>
          <w:hyperlink w:anchor="_Toc128254942" w:history="1">
            <w:r w:rsidR="00F53DD4" w:rsidRPr="00BC0759">
              <w:rPr>
                <w:rStyle w:val="Hyperlink"/>
                <w:noProof/>
              </w:rPr>
              <w:t>Results</w:t>
            </w:r>
            <w:r w:rsidR="00F53DD4">
              <w:rPr>
                <w:noProof/>
                <w:webHidden/>
              </w:rPr>
              <w:tab/>
            </w:r>
            <w:r w:rsidR="00F53DD4">
              <w:rPr>
                <w:noProof/>
                <w:webHidden/>
              </w:rPr>
              <w:fldChar w:fldCharType="begin"/>
            </w:r>
            <w:r w:rsidR="00F53DD4">
              <w:rPr>
                <w:noProof/>
                <w:webHidden/>
              </w:rPr>
              <w:instrText xml:space="preserve"> PAGEREF _Toc128254942 \h </w:instrText>
            </w:r>
            <w:r w:rsidR="00F53DD4">
              <w:rPr>
                <w:noProof/>
                <w:webHidden/>
              </w:rPr>
            </w:r>
            <w:r w:rsidR="00F53DD4">
              <w:rPr>
                <w:noProof/>
                <w:webHidden/>
              </w:rPr>
              <w:fldChar w:fldCharType="separate"/>
            </w:r>
            <w:r w:rsidR="00E80B97">
              <w:rPr>
                <w:noProof/>
                <w:webHidden/>
              </w:rPr>
              <w:t>92</w:t>
            </w:r>
            <w:r w:rsidR="00F53DD4">
              <w:rPr>
                <w:noProof/>
                <w:webHidden/>
              </w:rPr>
              <w:fldChar w:fldCharType="end"/>
            </w:r>
          </w:hyperlink>
        </w:p>
        <w:p w14:paraId="4664605E" w14:textId="15F4064B" w:rsidR="00F53DD4" w:rsidRDefault="00000000">
          <w:pPr>
            <w:pStyle w:val="TOC2"/>
            <w:rPr>
              <w:rFonts w:asciiTheme="minorHAnsi" w:eastAsiaTheme="minorEastAsia" w:hAnsiTheme="minorHAnsi" w:cstheme="minorBidi"/>
              <w:noProof/>
              <w:sz w:val="22"/>
              <w:szCs w:val="22"/>
            </w:rPr>
          </w:pPr>
          <w:hyperlink w:anchor="_Toc128254943" w:history="1">
            <w:r w:rsidR="00F53DD4" w:rsidRPr="00BC0759">
              <w:rPr>
                <w:rStyle w:val="Hyperlink"/>
                <w:noProof/>
              </w:rPr>
              <w:t>Evaluation of the Findings</w:t>
            </w:r>
            <w:r w:rsidR="00F53DD4">
              <w:rPr>
                <w:noProof/>
                <w:webHidden/>
              </w:rPr>
              <w:tab/>
            </w:r>
            <w:r w:rsidR="00F53DD4">
              <w:rPr>
                <w:noProof/>
                <w:webHidden/>
              </w:rPr>
              <w:fldChar w:fldCharType="begin"/>
            </w:r>
            <w:r w:rsidR="00F53DD4">
              <w:rPr>
                <w:noProof/>
                <w:webHidden/>
              </w:rPr>
              <w:instrText xml:space="preserve"> PAGEREF _Toc128254943 \h </w:instrText>
            </w:r>
            <w:r w:rsidR="00F53DD4">
              <w:rPr>
                <w:noProof/>
                <w:webHidden/>
              </w:rPr>
            </w:r>
            <w:r w:rsidR="00F53DD4">
              <w:rPr>
                <w:noProof/>
                <w:webHidden/>
              </w:rPr>
              <w:fldChar w:fldCharType="separate"/>
            </w:r>
            <w:r w:rsidR="00E80B97">
              <w:rPr>
                <w:noProof/>
                <w:webHidden/>
              </w:rPr>
              <w:t>99</w:t>
            </w:r>
            <w:r w:rsidR="00F53DD4">
              <w:rPr>
                <w:noProof/>
                <w:webHidden/>
              </w:rPr>
              <w:fldChar w:fldCharType="end"/>
            </w:r>
          </w:hyperlink>
        </w:p>
        <w:p w14:paraId="13D1C37A" w14:textId="5E33FFE1" w:rsidR="00F53DD4" w:rsidRDefault="00000000">
          <w:pPr>
            <w:pStyle w:val="TOC2"/>
            <w:rPr>
              <w:rFonts w:asciiTheme="minorHAnsi" w:eastAsiaTheme="minorEastAsia" w:hAnsiTheme="minorHAnsi" w:cstheme="minorBidi"/>
              <w:noProof/>
              <w:sz w:val="22"/>
              <w:szCs w:val="22"/>
            </w:rPr>
          </w:pPr>
          <w:hyperlink w:anchor="_Toc128254944"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_Toc128254944 \h </w:instrText>
            </w:r>
            <w:r w:rsidR="00F53DD4">
              <w:rPr>
                <w:noProof/>
                <w:webHidden/>
              </w:rPr>
            </w:r>
            <w:r w:rsidR="00F53DD4">
              <w:rPr>
                <w:noProof/>
                <w:webHidden/>
              </w:rPr>
              <w:fldChar w:fldCharType="separate"/>
            </w:r>
            <w:r w:rsidR="00E80B97">
              <w:rPr>
                <w:noProof/>
                <w:webHidden/>
              </w:rPr>
              <w:t>100</w:t>
            </w:r>
            <w:r w:rsidR="00F53DD4">
              <w:rPr>
                <w:noProof/>
                <w:webHidden/>
              </w:rPr>
              <w:fldChar w:fldCharType="end"/>
            </w:r>
          </w:hyperlink>
        </w:p>
        <w:p w14:paraId="7144E42D" w14:textId="023F05B2" w:rsidR="00F53DD4" w:rsidRDefault="00000000">
          <w:pPr>
            <w:pStyle w:val="TOC1"/>
            <w:rPr>
              <w:rFonts w:asciiTheme="minorHAnsi" w:eastAsiaTheme="minorEastAsia" w:hAnsiTheme="minorHAnsi" w:cstheme="minorBidi"/>
              <w:noProof/>
              <w:sz w:val="22"/>
            </w:rPr>
          </w:pPr>
          <w:hyperlink w:anchor="_Toc128254945" w:history="1">
            <w:r w:rsidR="00F53DD4" w:rsidRPr="00BC0759">
              <w:rPr>
                <w:rStyle w:val="Hyperlink"/>
                <w:noProof/>
              </w:rPr>
              <w:t>Chapter 5: Implications, Recommendations, and Conclusions</w:t>
            </w:r>
            <w:r w:rsidR="00F53DD4">
              <w:rPr>
                <w:noProof/>
                <w:webHidden/>
              </w:rPr>
              <w:tab/>
            </w:r>
            <w:r w:rsidR="00F53DD4">
              <w:rPr>
                <w:noProof/>
                <w:webHidden/>
              </w:rPr>
              <w:fldChar w:fldCharType="begin"/>
            </w:r>
            <w:r w:rsidR="00F53DD4">
              <w:rPr>
                <w:noProof/>
                <w:webHidden/>
              </w:rPr>
              <w:instrText xml:space="preserve"> PAGEREF _Toc128254945 \h </w:instrText>
            </w:r>
            <w:r w:rsidR="00F53DD4">
              <w:rPr>
                <w:noProof/>
                <w:webHidden/>
              </w:rPr>
            </w:r>
            <w:r w:rsidR="00F53DD4">
              <w:rPr>
                <w:noProof/>
                <w:webHidden/>
              </w:rPr>
              <w:fldChar w:fldCharType="separate"/>
            </w:r>
            <w:r w:rsidR="00E80B97">
              <w:rPr>
                <w:noProof/>
                <w:webHidden/>
              </w:rPr>
              <w:t>102</w:t>
            </w:r>
            <w:r w:rsidR="00F53DD4">
              <w:rPr>
                <w:noProof/>
                <w:webHidden/>
              </w:rPr>
              <w:fldChar w:fldCharType="end"/>
            </w:r>
          </w:hyperlink>
        </w:p>
        <w:p w14:paraId="7AF28FC6" w14:textId="5769F121" w:rsidR="00F53DD4" w:rsidRDefault="00000000">
          <w:pPr>
            <w:pStyle w:val="TOC2"/>
            <w:rPr>
              <w:rFonts w:asciiTheme="minorHAnsi" w:eastAsiaTheme="minorEastAsia" w:hAnsiTheme="minorHAnsi" w:cstheme="minorBidi"/>
              <w:noProof/>
              <w:sz w:val="22"/>
              <w:szCs w:val="22"/>
            </w:rPr>
          </w:pPr>
          <w:hyperlink w:anchor="_Toc128254946" w:history="1">
            <w:r w:rsidR="00F53DD4" w:rsidRPr="00BC0759">
              <w:rPr>
                <w:rStyle w:val="Hyperlink"/>
                <w:noProof/>
              </w:rPr>
              <w:t>Implications</w:t>
            </w:r>
            <w:r w:rsidR="00F53DD4">
              <w:rPr>
                <w:noProof/>
                <w:webHidden/>
              </w:rPr>
              <w:tab/>
            </w:r>
            <w:r w:rsidR="00F53DD4">
              <w:rPr>
                <w:noProof/>
                <w:webHidden/>
              </w:rPr>
              <w:fldChar w:fldCharType="begin"/>
            </w:r>
            <w:r w:rsidR="00F53DD4">
              <w:rPr>
                <w:noProof/>
                <w:webHidden/>
              </w:rPr>
              <w:instrText xml:space="preserve"> PAGEREF _Toc128254946 \h </w:instrText>
            </w:r>
            <w:r w:rsidR="00F53DD4">
              <w:rPr>
                <w:noProof/>
                <w:webHidden/>
              </w:rPr>
            </w:r>
            <w:r w:rsidR="00F53DD4">
              <w:rPr>
                <w:noProof/>
                <w:webHidden/>
              </w:rPr>
              <w:fldChar w:fldCharType="separate"/>
            </w:r>
            <w:r w:rsidR="00E80B97">
              <w:rPr>
                <w:noProof/>
                <w:webHidden/>
              </w:rPr>
              <w:t>103</w:t>
            </w:r>
            <w:r w:rsidR="00F53DD4">
              <w:rPr>
                <w:noProof/>
                <w:webHidden/>
              </w:rPr>
              <w:fldChar w:fldCharType="end"/>
            </w:r>
          </w:hyperlink>
        </w:p>
        <w:p w14:paraId="4682A1D4" w14:textId="3D8FE6CD" w:rsidR="00F53DD4" w:rsidRDefault="00000000">
          <w:pPr>
            <w:pStyle w:val="TOC2"/>
            <w:rPr>
              <w:rFonts w:asciiTheme="minorHAnsi" w:eastAsiaTheme="minorEastAsia" w:hAnsiTheme="minorHAnsi" w:cstheme="minorBidi"/>
              <w:noProof/>
              <w:sz w:val="22"/>
              <w:szCs w:val="22"/>
            </w:rPr>
          </w:pPr>
          <w:hyperlink w:anchor="_Toc128254947" w:history="1">
            <w:r w:rsidR="00F53DD4" w:rsidRPr="00BC0759">
              <w:rPr>
                <w:rStyle w:val="Hyperlink"/>
                <w:noProof/>
              </w:rPr>
              <w:t>Recommendations for Practice</w:t>
            </w:r>
            <w:r w:rsidR="00F53DD4">
              <w:rPr>
                <w:noProof/>
                <w:webHidden/>
              </w:rPr>
              <w:tab/>
            </w:r>
            <w:r w:rsidR="00F53DD4">
              <w:rPr>
                <w:noProof/>
                <w:webHidden/>
              </w:rPr>
              <w:fldChar w:fldCharType="begin"/>
            </w:r>
            <w:r w:rsidR="00F53DD4">
              <w:rPr>
                <w:noProof/>
                <w:webHidden/>
              </w:rPr>
              <w:instrText xml:space="preserve"> PAGEREF _Toc128254947 \h </w:instrText>
            </w:r>
            <w:r w:rsidR="00F53DD4">
              <w:rPr>
                <w:noProof/>
                <w:webHidden/>
              </w:rPr>
            </w:r>
            <w:r w:rsidR="00F53DD4">
              <w:rPr>
                <w:noProof/>
                <w:webHidden/>
              </w:rPr>
              <w:fldChar w:fldCharType="separate"/>
            </w:r>
            <w:r w:rsidR="00E80B97">
              <w:rPr>
                <w:noProof/>
                <w:webHidden/>
              </w:rPr>
              <w:t>105</w:t>
            </w:r>
            <w:r w:rsidR="00F53DD4">
              <w:rPr>
                <w:noProof/>
                <w:webHidden/>
              </w:rPr>
              <w:fldChar w:fldCharType="end"/>
            </w:r>
          </w:hyperlink>
        </w:p>
        <w:p w14:paraId="1C872872" w14:textId="1B23B41D" w:rsidR="00F53DD4" w:rsidRDefault="00000000">
          <w:pPr>
            <w:pStyle w:val="TOC2"/>
            <w:rPr>
              <w:rFonts w:asciiTheme="minorHAnsi" w:eastAsiaTheme="minorEastAsia" w:hAnsiTheme="minorHAnsi" w:cstheme="minorBidi"/>
              <w:noProof/>
              <w:sz w:val="22"/>
              <w:szCs w:val="22"/>
            </w:rPr>
          </w:pPr>
          <w:hyperlink w:anchor="_Toc128254948" w:history="1">
            <w:r w:rsidR="00F53DD4" w:rsidRPr="00BC0759">
              <w:rPr>
                <w:rStyle w:val="Hyperlink"/>
                <w:noProof/>
              </w:rPr>
              <w:t>Recommendations for Future Research</w:t>
            </w:r>
            <w:r w:rsidR="00F53DD4">
              <w:rPr>
                <w:noProof/>
                <w:webHidden/>
              </w:rPr>
              <w:tab/>
            </w:r>
            <w:r w:rsidR="00F53DD4">
              <w:rPr>
                <w:noProof/>
                <w:webHidden/>
              </w:rPr>
              <w:fldChar w:fldCharType="begin"/>
            </w:r>
            <w:r w:rsidR="00F53DD4">
              <w:rPr>
                <w:noProof/>
                <w:webHidden/>
              </w:rPr>
              <w:instrText xml:space="preserve"> PAGEREF _Toc128254948 \h </w:instrText>
            </w:r>
            <w:r w:rsidR="00F53DD4">
              <w:rPr>
                <w:noProof/>
                <w:webHidden/>
              </w:rPr>
            </w:r>
            <w:r w:rsidR="00F53DD4">
              <w:rPr>
                <w:noProof/>
                <w:webHidden/>
              </w:rPr>
              <w:fldChar w:fldCharType="separate"/>
            </w:r>
            <w:r w:rsidR="00E80B97">
              <w:rPr>
                <w:noProof/>
                <w:webHidden/>
              </w:rPr>
              <w:t>106</w:t>
            </w:r>
            <w:r w:rsidR="00F53DD4">
              <w:rPr>
                <w:noProof/>
                <w:webHidden/>
              </w:rPr>
              <w:fldChar w:fldCharType="end"/>
            </w:r>
          </w:hyperlink>
        </w:p>
        <w:p w14:paraId="08275C82" w14:textId="6F23D290" w:rsidR="00F53DD4" w:rsidRDefault="00000000">
          <w:pPr>
            <w:pStyle w:val="TOC2"/>
            <w:rPr>
              <w:rFonts w:asciiTheme="minorHAnsi" w:eastAsiaTheme="minorEastAsia" w:hAnsiTheme="minorHAnsi" w:cstheme="minorBidi"/>
              <w:noProof/>
              <w:sz w:val="22"/>
              <w:szCs w:val="22"/>
            </w:rPr>
          </w:pPr>
          <w:hyperlink w:anchor="_Toc128254949" w:history="1">
            <w:r w:rsidR="00F53DD4" w:rsidRPr="00BC0759">
              <w:rPr>
                <w:rStyle w:val="Hyperlink"/>
                <w:noProof/>
              </w:rPr>
              <w:t>Conclusions</w:t>
            </w:r>
            <w:r w:rsidR="00F53DD4">
              <w:rPr>
                <w:noProof/>
                <w:webHidden/>
              </w:rPr>
              <w:tab/>
            </w:r>
            <w:r w:rsidR="00F53DD4">
              <w:rPr>
                <w:noProof/>
                <w:webHidden/>
              </w:rPr>
              <w:fldChar w:fldCharType="begin"/>
            </w:r>
            <w:r w:rsidR="00F53DD4">
              <w:rPr>
                <w:noProof/>
                <w:webHidden/>
              </w:rPr>
              <w:instrText xml:space="preserve"> PAGEREF _Toc128254949 \h </w:instrText>
            </w:r>
            <w:r w:rsidR="00F53DD4">
              <w:rPr>
                <w:noProof/>
                <w:webHidden/>
              </w:rPr>
            </w:r>
            <w:r w:rsidR="00F53DD4">
              <w:rPr>
                <w:noProof/>
                <w:webHidden/>
              </w:rPr>
              <w:fldChar w:fldCharType="separate"/>
            </w:r>
            <w:r w:rsidR="00E80B97">
              <w:rPr>
                <w:noProof/>
                <w:webHidden/>
              </w:rPr>
              <w:t>107</w:t>
            </w:r>
            <w:r w:rsidR="00F53DD4">
              <w:rPr>
                <w:noProof/>
                <w:webHidden/>
              </w:rPr>
              <w:fldChar w:fldCharType="end"/>
            </w:r>
          </w:hyperlink>
        </w:p>
        <w:p w14:paraId="69149874" w14:textId="77011741" w:rsidR="00F53DD4" w:rsidRDefault="00000000">
          <w:pPr>
            <w:pStyle w:val="TOC1"/>
            <w:rPr>
              <w:rFonts w:asciiTheme="minorHAnsi" w:eastAsiaTheme="minorEastAsia" w:hAnsiTheme="minorHAnsi" w:cstheme="minorBidi"/>
              <w:noProof/>
              <w:sz w:val="22"/>
            </w:rPr>
          </w:pPr>
          <w:hyperlink w:anchor="_Toc128254950" w:history="1">
            <w:r w:rsidR="00F53DD4" w:rsidRPr="00BC0759">
              <w:rPr>
                <w:rStyle w:val="Hyperlink"/>
                <w:noProof/>
              </w:rPr>
              <w:t>Appendix</w:t>
            </w:r>
            <w:r w:rsidR="00F53DD4">
              <w:rPr>
                <w:noProof/>
                <w:webHidden/>
              </w:rPr>
              <w:tab/>
            </w:r>
            <w:r w:rsidR="00F53DD4">
              <w:rPr>
                <w:noProof/>
                <w:webHidden/>
              </w:rPr>
              <w:fldChar w:fldCharType="begin"/>
            </w:r>
            <w:r w:rsidR="00F53DD4">
              <w:rPr>
                <w:noProof/>
                <w:webHidden/>
              </w:rPr>
              <w:instrText xml:space="preserve"> PAGEREF _Toc128254950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562980F1" w14:textId="36142120" w:rsidR="00F53DD4" w:rsidRDefault="00000000">
          <w:pPr>
            <w:pStyle w:val="TOC2"/>
            <w:rPr>
              <w:rFonts w:asciiTheme="minorHAnsi" w:eastAsiaTheme="minorEastAsia" w:hAnsiTheme="minorHAnsi" w:cstheme="minorBidi"/>
              <w:noProof/>
              <w:sz w:val="22"/>
              <w:szCs w:val="22"/>
            </w:rPr>
          </w:pPr>
          <w:hyperlink w:anchor="_Toc128254951" w:history="1">
            <w:r w:rsidR="00F53DD4" w:rsidRPr="00BC0759">
              <w:rPr>
                <w:rStyle w:val="Hyperlink"/>
                <w:noProof/>
              </w:rPr>
              <w:t>Appendix 1: Categories</w:t>
            </w:r>
            <w:r w:rsidR="00F53DD4">
              <w:rPr>
                <w:noProof/>
                <w:webHidden/>
              </w:rPr>
              <w:tab/>
            </w:r>
            <w:r w:rsidR="00F53DD4">
              <w:rPr>
                <w:noProof/>
                <w:webHidden/>
              </w:rPr>
              <w:fldChar w:fldCharType="begin"/>
            </w:r>
            <w:r w:rsidR="00F53DD4">
              <w:rPr>
                <w:noProof/>
                <w:webHidden/>
              </w:rPr>
              <w:instrText xml:space="preserve"> PAGEREF _Toc128254951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11447F7C" w14:textId="7CBB28BB" w:rsidR="00F53DD4" w:rsidRDefault="00000000">
          <w:pPr>
            <w:pStyle w:val="TOC1"/>
            <w:rPr>
              <w:rFonts w:asciiTheme="minorHAnsi" w:eastAsiaTheme="minorEastAsia" w:hAnsiTheme="minorHAnsi" w:cstheme="minorBidi"/>
              <w:noProof/>
              <w:sz w:val="22"/>
            </w:rPr>
          </w:pPr>
          <w:hyperlink w:anchor="_Toc128254952" w:history="1">
            <w:r w:rsidR="00F53DD4" w:rsidRPr="00BC0759">
              <w:rPr>
                <w:rStyle w:val="Hyperlink"/>
                <w:noProof/>
              </w:rPr>
              <w:t>References</w:t>
            </w:r>
            <w:r w:rsidR="00F53DD4">
              <w:rPr>
                <w:noProof/>
                <w:webHidden/>
              </w:rPr>
              <w:tab/>
            </w:r>
            <w:r w:rsidR="00F53DD4">
              <w:rPr>
                <w:noProof/>
                <w:webHidden/>
              </w:rPr>
              <w:fldChar w:fldCharType="begin"/>
            </w:r>
            <w:r w:rsidR="00F53DD4">
              <w:rPr>
                <w:noProof/>
                <w:webHidden/>
              </w:rPr>
              <w:instrText xml:space="preserve"> PAGEREF _Toc128254952 \h </w:instrText>
            </w:r>
            <w:r w:rsidR="00F53DD4">
              <w:rPr>
                <w:noProof/>
                <w:webHidden/>
              </w:rPr>
            </w:r>
            <w:r w:rsidR="00F53DD4">
              <w:rPr>
                <w:noProof/>
                <w:webHidden/>
              </w:rPr>
              <w:fldChar w:fldCharType="separate"/>
            </w:r>
            <w:r w:rsidR="00E80B97">
              <w:rPr>
                <w:noProof/>
                <w:webHidden/>
              </w:rPr>
              <w:t>127</w:t>
            </w:r>
            <w:r w:rsidR="00F53DD4">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17" w:name="_Toc251423627" w:displacedByCustomXml="prev"/>
    <w:p w14:paraId="0C39B1B1" w14:textId="77777777" w:rsidR="00F53DD4" w:rsidRDefault="00F53DD4">
      <w:pPr>
        <w:pStyle w:val="TableofFigures"/>
        <w:tabs>
          <w:tab w:val="right" w:leader="dot" w:pos="9350"/>
        </w:tabs>
        <w:rPr>
          <w:rFonts w:cs="Arial"/>
        </w:rPr>
      </w:pPr>
      <w:bookmarkStart w:id="18" w:name="_Toc251423628"/>
      <w:bookmarkEnd w:id="17"/>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8"/>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0" w:name="_Toc145748762"/>
    </w:p>
    <w:p w14:paraId="3AD0FC62" w14:textId="77777777" w:rsidR="00CC3790" w:rsidRDefault="00CC3790" w:rsidP="00DA5CF7">
      <w:pPr>
        <w:pStyle w:val="Heading1"/>
      </w:pPr>
      <w:bookmarkStart w:id="21" w:name="_Toc128254902"/>
      <w:bookmarkEnd w:id="20"/>
      <w:r>
        <w:lastRenderedPageBreak/>
        <w:t>Chapter 1: Introduction</w:t>
      </w:r>
      <w:bookmarkEnd w:id="21"/>
    </w:p>
    <w:p w14:paraId="7E6F1E21" w14:textId="1ADD4E29"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w:t>
      </w:r>
      <w:commentRangeStart w:id="22"/>
      <w:r w:rsidRPr="00DA5CF7">
        <w:t xml:space="preserve">the </w:t>
      </w:r>
      <w:ins w:id="23" w:author="Bachmeier, Nate" w:date="2023-04-04T15:57:00Z">
        <w:r w:rsidR="001119FC">
          <w:t xml:space="preserve">care </w:t>
        </w:r>
      </w:ins>
      <w:r w:rsidRPr="00DA5CF7">
        <w:t>quality decreases</w:t>
      </w:r>
      <w:commentRangeEnd w:id="22"/>
      <w:r w:rsidR="00BF30FF">
        <w:rPr>
          <w:rStyle w:val="CommentReference"/>
          <w:rFonts w:eastAsia="Times New Roman" w:cs="Arial"/>
          <w:szCs w:val="20"/>
        </w:rPr>
        <w:commentReference w:id="22"/>
      </w:r>
      <w:r w:rsidRPr="00DA5CF7">
        <w:t>, or social programs must fund the difference. Demographic specialists predict that by 2050 nearly “80% of the global elderly population will be from low- to middle-income countries</w:t>
      </w:r>
      <w:commentRangeStart w:id="24"/>
      <w:del w:id="25" w:author="Bachmeier, Nate" w:date="2023-04-04T15:57:00Z">
        <w:r w:rsidR="00BF30FF" w:rsidDel="00DF58F5">
          <w:delText>”</w:delText>
        </w:r>
      </w:del>
      <w:r w:rsidRPr="00DA5CF7">
        <w:t xml:space="preserve"> </w:t>
      </w:r>
      <w:commentRangeEnd w:id="24"/>
      <w:r w:rsidR="00BF30FF">
        <w:rPr>
          <w:rStyle w:val="CommentReference"/>
          <w:rFonts w:eastAsia="Times New Roman" w:cs="Arial"/>
          <w:szCs w:val="20"/>
        </w:rPr>
        <w:commentReference w:id="24"/>
      </w:r>
      <w:r w:rsidRPr="00DA5CF7">
        <w:t>(</w:t>
      </w:r>
      <w:proofErr w:type="spellStart"/>
      <w:r w:rsidRPr="00DA5CF7">
        <w:t>Mushsin</w:t>
      </w:r>
      <w:proofErr w:type="spellEnd"/>
      <w:r w:rsidRPr="00DA5CF7">
        <w:t xml:space="preserve"> et al., 2020, p. 1).</w:t>
      </w:r>
      <w:ins w:id="26" w:author="Bachmeier, Nate" w:date="2023-04-04T15:57:00Z">
        <w:r w:rsidR="00DF58F5" w:rsidRPr="00DF58F5">
          <w:t xml:space="preserve"> </w:t>
        </w:r>
        <w:r w:rsidR="00DF58F5">
          <w:t>”</w:t>
        </w:r>
      </w:ins>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24E632DB" w:rsidR="00CC3790" w:rsidRPr="008D5F24" w:rsidRDefault="00CC3790" w:rsidP="00DA5CF7">
      <w:r>
        <w:t>Inversely, the explosive growth across IoT, cloud, big data, and mobile (ICBM) continuously decreases costs and enables new opportunities. These technologies have the potential to revolutionize the health</w:t>
      </w:r>
      <w:del w:id="27" w:author="Nate Bachmeier [AWS-SA]" w:date="2023-04-09T14:14:00Z">
        <w:r w:rsidDel="00AD0CA9">
          <w:delText xml:space="preserve"> </w:delText>
        </w:r>
      </w:del>
      <w:r>
        <w:t>care and well</w:t>
      </w:r>
      <w:ins w:id="28" w:author="Nate Bachmeier [AWS-SA]" w:date="2023-04-09T14:14:00Z">
        <w:r w:rsidR="00AD0CA9">
          <w:t>-</w:t>
        </w:r>
      </w:ins>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2DE56E9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del w:id="29" w:author="Nate Bachmeier [AWS-SA]" w:date="2023-04-09T14:14:00Z">
        <w:r w:rsidR="00C11D70" w:rsidDel="00AD0CA9">
          <w:delText>,</w:delText>
        </w:r>
      </w:del>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30" w:name="_Toc128254903"/>
      <w:r>
        <w:t>Statement of the Problem</w:t>
      </w:r>
      <w:bookmarkEnd w:id="30"/>
    </w:p>
    <w:p w14:paraId="4875B0EF" w14:textId="5392DA61"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w:t>
      </w:r>
      <w:del w:id="31" w:author="Nate Bachmeier [AWS-SA]" w:date="2023-04-09T14:15:00Z">
        <w:r w:rsidDel="00AD0CA9">
          <w:delText xml:space="preserve">for </w:delText>
        </w:r>
        <w:r w:rsidR="009F5716" w:rsidDel="00AD0CA9">
          <w:delText xml:space="preserve">the </w:delText>
        </w:r>
        <w:commentRangeStart w:id="32"/>
        <w:r w:rsidR="0021511C" w:rsidDel="00AD0CA9">
          <w:delText>episodic falling syndrome</w:delText>
        </w:r>
        <w:r w:rsidRPr="005C1EEB" w:rsidDel="00AD0CA9">
          <w:delText xml:space="preserve"> </w:delText>
        </w:r>
        <w:commentRangeEnd w:id="32"/>
        <w:r w:rsidR="005A4129" w:rsidDel="00AD0CA9">
          <w:rPr>
            <w:rStyle w:val="CommentReference"/>
            <w:rFonts w:eastAsia="Times New Roman" w:cs="Arial"/>
            <w:szCs w:val="20"/>
          </w:rPr>
          <w:commentReference w:id="32"/>
        </w:r>
      </w:del>
      <w:r>
        <w:t>(</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33" w:name="_Toc128254904"/>
      <w:r>
        <w:t>Purpose of the Study</w:t>
      </w:r>
      <w:bookmarkEnd w:id="33"/>
    </w:p>
    <w:p w14:paraId="5E69E5D8" w14:textId="30C3A036" w:rsidR="00CC3790" w:rsidRDefault="00CC3790" w:rsidP="00DA5CF7">
      <w:r w:rsidRPr="00C23676">
        <w:t>Th</w:t>
      </w:r>
      <w:del w:id="34" w:author="Nate Bachmeier [AWS-SA]" w:date="2023-04-09T14:15:00Z">
        <w:r w:rsidRPr="00C23676" w:rsidDel="00AD0CA9">
          <w:delText>e purpose of this constructive research study i</w:delText>
        </w:r>
      </w:del>
      <w:ins w:id="35" w:author="Nate Bachmeier [AWS-SA]" w:date="2023-04-09T14:15:00Z">
        <w:r w:rsidR="00AD0CA9">
          <w:t>is constructive research study aim</w:t>
        </w:r>
      </w:ins>
      <w:r w:rsidRPr="00C23676">
        <w:t>s to provide an understanding of the effectiveness and efficiency of auto</w:t>
      </w:r>
      <w:r>
        <w:t>nom</w:t>
      </w:r>
      <w:r w:rsidRPr="00C23676">
        <w:t xml:space="preserve">ous assistants </w:t>
      </w:r>
      <w:del w:id="36" w:author="Nate Bachmeier [AWS-SA]" w:date="2023-04-09T14:15:00Z">
        <w:r w:rsidRPr="00C23676" w:rsidDel="00AD0CA9">
          <w:delText xml:space="preserve">for </w:delText>
        </w:r>
        <w:commentRangeStart w:id="37"/>
        <w:r w:rsidR="0021511C" w:rsidDel="00AD0CA9">
          <w:delText>episodic falling syndrome</w:delText>
        </w:r>
        <w:commentRangeEnd w:id="37"/>
        <w:r w:rsidR="005A4129" w:rsidDel="00AD0CA9">
          <w:rPr>
            <w:rStyle w:val="CommentReference"/>
            <w:rFonts w:eastAsia="Times New Roman" w:cs="Arial"/>
            <w:szCs w:val="20"/>
          </w:rPr>
          <w:commentReference w:id="37"/>
        </w:r>
        <w:r w:rsidRPr="00C23676" w:rsidDel="00AD0CA9">
          <w:delText xml:space="preserve"> </w:delText>
        </w:r>
      </w:del>
      <w:ins w:id="38" w:author="Nate Bachmeier [AWS-SA]" w:date="2023-04-09T14:16:00Z">
        <w:r w:rsidR="00AD0CA9">
          <w:t xml:space="preserve">detecting and responding </w:t>
        </w:r>
      </w:ins>
      <w:ins w:id="39" w:author="Nate Bachmeier [AWS-SA]" w:date="2023-04-09T14:17:00Z">
        <w:r w:rsidR="00AD0CA9">
          <w:t xml:space="preserve">to </w:t>
        </w:r>
      </w:ins>
      <w:ins w:id="40" w:author="Nate Bachmeier [AWS-SA]" w:date="2023-04-09T14:16:00Z">
        <w:r w:rsidR="00AD0CA9">
          <w:t>patient behaviors</w:t>
        </w:r>
      </w:ins>
      <w:ins w:id="41" w:author="Nate Bachmeier [AWS-SA]" w:date="2023-04-09T14:18:00Z">
        <w:r w:rsidR="00AD0CA9">
          <w:t>, reducing cost while improving consistency and</w:t>
        </w:r>
      </w:ins>
      <w:ins w:id="42" w:author="Nate Bachmeier [AWS-SA]" w:date="2023-04-09T14:17:00Z">
        <w:r w:rsidR="00AD0CA9">
          <w:t xml:space="preserve"> quality for </w:t>
        </w:r>
      </w:ins>
      <w:del w:id="43" w:author="Nate Bachmeier [AWS-SA]" w:date="2023-04-09T14:17:00Z">
        <w:r w:rsidRPr="00C23676" w:rsidDel="00AD0CA9">
          <w:delText xml:space="preserve">in </w:delText>
        </w:r>
      </w:del>
      <w:r w:rsidRPr="00C23676">
        <w:t>elderly and special needs care organizations</w:t>
      </w:r>
      <w:r>
        <w:t xml:space="preserve">. </w:t>
      </w:r>
      <w:ins w:id="44" w:author="Nate Bachmeier [AWS-SA]" w:date="2023-04-09T14:19:00Z">
        <w:r w:rsidR="00AD0CA9">
          <w:t>These organizations need human a</w:t>
        </w:r>
      </w:ins>
      <w:ins w:id="45" w:author="Nate Bachmeier [AWS-SA]" w:date="2023-04-09T14:20:00Z">
        <w:r w:rsidR="00AD0CA9">
          <w:t xml:space="preserve">ctivity recognition models for numerous scenarios, such as </w:t>
        </w:r>
      </w:ins>
      <w:ins w:id="46" w:author="Nate Bachmeier [AWS-SA]" w:date="2023-04-09T14:28:00Z">
        <w:r w:rsidR="00AD0CA9">
          <w:t xml:space="preserve">handling </w:t>
        </w:r>
      </w:ins>
      <w:ins w:id="47" w:author="Nate Bachmeier [AWS-SA]" w:date="2023-04-09T14:20:00Z">
        <w:r w:rsidR="00AD0CA9">
          <w:t xml:space="preserve">patient falls </w:t>
        </w:r>
      </w:ins>
      <w:del w:id="48" w:author="Nate Bachmeier [AWS-SA]" w:date="2023-04-09T14:19:00Z">
        <w:r w:rsidR="0021511C" w:rsidDel="00AD0CA9">
          <w:delText>Episodic falling syndrome</w:delText>
        </w:r>
        <w:r w:rsidDel="00AD0CA9">
          <w:delText xml:space="preserve"> patients have a high risk of falling and </w:delText>
        </w:r>
        <w:r w:rsidR="0044671E" w:rsidDel="00AD0CA9">
          <w:delText>injury</w:delText>
        </w:r>
        <w:r w:rsidDel="00AD0CA9">
          <w:delText xml:space="preserve"> </w:delText>
        </w:r>
      </w:del>
      <w:r>
        <w:t xml:space="preserve">(Shirai et al., 2021). Similarly, early dementia patients need monitoring </w:t>
      </w:r>
      <w:r>
        <w:lastRenderedPageBreak/>
        <w:t>capabilities to assist with discovering objects and providing task management (Lei et al., 2021).</w:t>
      </w:r>
      <w:bookmarkStart w:id="49" w:name="_Hlk101684976"/>
      <w:r>
        <w:t xml:space="preserve"> </w:t>
      </w:r>
      <w:del w:id="50" w:author="Nate Bachmeier [AWS-SA]" w:date="2023-04-09T14:20:00Z">
        <w:r w:rsidDel="00AD0CA9">
          <w:delText>It would be time-consuming and potentially dangerous to use human</w:delText>
        </w:r>
      </w:del>
      <w:ins w:id="51" w:author="Nate Bachmeier [AWS-SA]" w:date="2023-04-09T14:28:00Z">
        <w:r w:rsidR="00AD0CA9">
          <w:t xml:space="preserve">Collecting data from </w:t>
        </w:r>
      </w:ins>
      <w:ins w:id="52" w:author="Nate Bachmeier [AWS-SA]" w:date="2023-04-09T14:20:00Z">
        <w:r w:rsidR="00AD0CA9">
          <w:t>humans would be time-consuming</w:t>
        </w:r>
      </w:ins>
      <w:ins w:id="53" w:author="Nate Bachmeier [AWS-SA]" w:date="2023-04-09T14:29:00Z">
        <w:r w:rsidR="00AD0CA9">
          <w:t xml:space="preserve">, </w:t>
        </w:r>
      </w:ins>
      <w:ins w:id="54" w:author="Nate Bachmeier [AWS-SA]" w:date="2023-04-09T14:20:00Z">
        <w:r w:rsidR="00AD0CA9">
          <w:t>potentially dangerou</w:t>
        </w:r>
      </w:ins>
      <w:r>
        <w:t xml:space="preserve">s, </w:t>
      </w:r>
      <w:ins w:id="55" w:author="Nate Bachmeier [AWS-SA]" w:date="2023-04-09T14:29:00Z">
        <w:r w:rsidR="00AD0CA9">
          <w:t>and rife with privacy concerns</w:t>
        </w:r>
      </w:ins>
      <w:del w:id="56" w:author="Nate Bachmeier [AWS-SA]" w:date="2023-04-09T14:29:00Z">
        <w:r w:rsidDel="00AD0CA9">
          <w:delText>which invites the need for artificial agents</w:delText>
        </w:r>
      </w:del>
      <w:r>
        <w:t xml:space="preserve">. The research </w:t>
      </w:r>
      <w:ins w:id="57" w:author="Nate Bachmeier [AWS-SA]" w:date="2023-04-09T14:29:00Z">
        <w:r w:rsidR="00AD0CA9">
          <w:t xml:space="preserve">mitigates these challenges by using </w:t>
        </w:r>
      </w:ins>
      <w:del w:id="58" w:author="Nate Bachmeier [AWS-SA]" w:date="2023-04-09T14:29:00Z">
        <w:r w:rsidDel="00AD0CA9">
          <w:delText xml:space="preserve">uses </w:delText>
        </w:r>
      </w:del>
      <w:del w:id="59" w:author="Nate Bachmeier [AWS-SA]" w:date="2023-04-09T14:22:00Z">
        <w:r w:rsidDel="00AD0CA9">
          <w:delText xml:space="preserve">a </w:delText>
        </w:r>
      </w:del>
      <w:del w:id="60" w:author="Nate Bachmeier [AWS-SA]" w:date="2023-04-09T14:21:00Z">
        <w:r w:rsidDel="00AD0CA9">
          <w:delText xml:space="preserve">virtual </w:delText>
        </w:r>
      </w:del>
      <w:ins w:id="61" w:author="Nate Bachmeier [AWS-SA]" w:date="2023-04-09T14:22:00Z">
        <w:r w:rsidR="00AD0CA9">
          <w:t xml:space="preserve">public video repositories </w:t>
        </w:r>
      </w:ins>
      <w:del w:id="62" w:author="Nate Bachmeier [AWS-SA]" w:date="2023-04-09T14:22:00Z">
        <w:r w:rsidDel="00AD0CA9">
          <w:delText>environment</w:delText>
        </w:r>
        <w:r w:rsidR="00C64BC0" w:rsidDel="00AD0CA9">
          <w:delText xml:space="preserve"> </w:delText>
        </w:r>
      </w:del>
      <w:del w:id="63" w:author="Nate Bachmeier [AWS-SA]" w:date="2023-04-09T14:30:00Z">
        <w:r w:rsidR="00C64BC0" w:rsidDel="00AD0CA9">
          <w:delText xml:space="preserve">to remove </w:delText>
        </w:r>
        <w:r w:rsidDel="00AD0CA9">
          <w:delText xml:space="preserve">privacy and safety </w:delText>
        </w:r>
        <w:r w:rsidR="00C64BC0" w:rsidDel="00AD0CA9">
          <w:delText>restrictions that would exist for real elderly and special needs patients</w:delText>
        </w:r>
      </w:del>
      <w:ins w:id="64" w:author="Nate Bachmeier [AWS-SA]" w:date="2023-04-09T14:30:00Z">
        <w:r w:rsidR="00AD0CA9">
          <w:t>such as Yo</w:t>
        </w:r>
      </w:ins>
      <w:ins w:id="65" w:author="Nate Bachmeier [AWS-SA]" w:date="2023-04-09T14:31:00Z">
        <w:r w:rsidR="00AD0CA9">
          <w:t>uTube</w:t>
        </w:r>
      </w:ins>
      <w:r>
        <w:t>.</w:t>
      </w:r>
      <w:del w:id="66" w:author="Nate Bachmeier [AWS-SA]" w:date="2023-04-09T14:22:00Z">
        <w:r w:rsidDel="00AD0CA9">
          <w:delText xml:space="preserve"> </w:delText>
        </w:r>
        <w:commentRangeStart w:id="67"/>
        <w:r w:rsidDel="00AD0CA9">
          <w:delText xml:space="preserve">It aims to deliver this </w:delText>
        </w:r>
        <w:commentRangeEnd w:id="67"/>
        <w:r w:rsidR="005A4129" w:rsidDel="00AD0CA9">
          <w:rPr>
            <w:rStyle w:val="CommentReference"/>
            <w:rFonts w:eastAsia="Times New Roman" w:cs="Arial"/>
            <w:szCs w:val="20"/>
          </w:rPr>
          <w:commentReference w:id="67"/>
        </w:r>
        <w:r w:rsidDel="00AD0CA9">
          <w:delText>capability by utilizing artificial agents within a realistic physics simulation process</w:delText>
        </w:r>
        <w:bookmarkEnd w:id="49"/>
        <w:r w:rsidDel="00AD0CA9">
          <w:delText xml:space="preserve"> like PhysX or Gazebo (Bipin, 2018; Unreal, 2021).</w:delText>
        </w:r>
      </w:del>
      <w:r>
        <w:t xml:space="preserve"> These </w:t>
      </w:r>
      <w:del w:id="68" w:author="Nate Bachmeier [AWS-SA]" w:date="2023-04-09T14:23:00Z">
        <w:r w:rsidDel="00AD0CA9">
          <w:delText xml:space="preserve">engines </w:delText>
        </w:r>
      </w:del>
      <w:ins w:id="69" w:author="Nate Bachmeier [AWS-SA]" w:date="2023-04-09T14:23:00Z">
        <w:r w:rsidR="00AD0CA9">
          <w:t xml:space="preserve">libraries </w:t>
        </w:r>
      </w:ins>
      <w:del w:id="70" w:author="Nate Bachmeier [AWS-SA]" w:date="2023-04-09T14:23:00Z">
        <w:r w:rsidDel="00AD0CA9">
          <w:delText xml:space="preserve">support </w:delText>
        </w:r>
      </w:del>
      <w:ins w:id="71" w:author="Nate Bachmeier [AWS-SA]" w:date="2023-04-09T14:23:00Z">
        <w:r w:rsidR="00AD0CA9">
          <w:t xml:space="preserve">contain </w:t>
        </w:r>
      </w:ins>
      <w:ins w:id="72" w:author="Nate Bachmeier [AWS-SA]" w:date="2023-04-09T14:24:00Z">
        <w:r w:rsidR="00AD0CA9">
          <w:t xml:space="preserve">a diverse population </w:t>
        </w:r>
      </w:ins>
      <w:del w:id="73" w:author="Nate Bachmeier [AWS-SA]" w:date="2023-04-09T14:23:00Z">
        <w:r w:rsidDel="00AD0CA9">
          <w:delText xml:space="preserve">replaying specific motion-capture animations (MoCAP) </w:delText>
        </w:r>
      </w:del>
      <w:ins w:id="74" w:author="Nate Bachmeier [AWS-SA]" w:date="2023-04-09T14:23:00Z">
        <w:r w:rsidR="00AD0CA9">
          <w:t xml:space="preserve">performing labeled actions </w:t>
        </w:r>
      </w:ins>
      <w:r>
        <w:t xml:space="preserve">under varying </w:t>
      </w:r>
      <w:ins w:id="75" w:author="Nate Bachmeier [AWS-SA]" w:date="2023-04-09T14:24:00Z">
        <w:r w:rsidR="00AD0CA9">
          <w:t xml:space="preserve">physical characteristics </w:t>
        </w:r>
      </w:ins>
      <w:del w:id="76" w:author="Nate Bachmeier [AWS-SA]" w:date="2023-04-09T14:23:00Z">
        <w:r w:rsidDel="00AD0CA9">
          <w:delText xml:space="preserve">character </w:delText>
        </w:r>
      </w:del>
      <w:del w:id="77" w:author="Nate Bachmeier [AWS-SA]" w:date="2023-04-09T14:24:00Z">
        <w:r w:rsidDel="00AD0CA9">
          <w:delText xml:space="preserve">properties </w:delText>
        </w:r>
      </w:del>
      <w:r>
        <w:t>such as weight, flexibility, and dexterity</w:t>
      </w:r>
      <w:bookmarkStart w:id="78" w:name="_Hlk101685010"/>
      <w:r>
        <w:t xml:space="preserve">. </w:t>
      </w:r>
      <w:ins w:id="79" w:author="Nate Bachmeier [AWS-SA]" w:date="2023-04-09T14:31:00Z">
        <w:r w:rsidR="00AD0CA9">
          <w:t>Additionally, c</w:t>
        </w:r>
      </w:ins>
      <w:ins w:id="80" w:author="Nate Bachmeier [AWS-SA]" w:date="2023-04-09T14:25:00Z">
        <w:r w:rsidR="00AD0CA9">
          <w:t xml:space="preserve">ontent moderators have painstakingly annotated the </w:t>
        </w:r>
      </w:ins>
      <w:ins w:id="81" w:author="Nate Bachmeier [AWS-SA]" w:date="2023-04-09T14:26:00Z">
        <w:r w:rsidR="00AD0CA9">
          <w:t xml:space="preserve">videos, </w:t>
        </w:r>
      </w:ins>
      <w:ins w:id="82" w:author="Nate Bachmeier [AWS-SA]" w:date="2023-04-09T14:32:00Z">
        <w:r w:rsidR="00AD0CA9">
          <w:t>enabling this study to focus on recognizing human behavior instead of bulk data labeling.</w:t>
        </w:r>
      </w:ins>
      <w:del w:id="83" w:author="Nate Bachmeier [AWS-SA]" w:date="2023-04-09T14:27:00Z">
        <w:r w:rsidDel="00AD0CA9">
          <w:delText>Next, positioning virtual cameras, instruments, and devices within the virtual world enables the study to collect experimentation data. Lastly, automation can modify the environment using programmable interfaces such as raising the alarm or applying other mitigations.</w:delText>
        </w:r>
      </w:del>
      <w:bookmarkEnd w:id="78"/>
    </w:p>
    <w:p w14:paraId="1FA3797F" w14:textId="06CA9D4D" w:rsidR="00CC3790" w:rsidRDefault="00CC3790" w:rsidP="00DA5CF7">
      <w:commentRangeStart w:id="84"/>
      <w:r>
        <w:t xml:space="preserve">The study </w:t>
      </w:r>
      <w:ins w:id="85" w:author="Nate Bachmeier [AWS-SA]" w:date="2023-04-09T14:33:00Z">
        <w:r w:rsidR="00AD0CA9">
          <w:t xml:space="preserve">aims to </w:t>
        </w:r>
      </w:ins>
      <w:ins w:id="86" w:author="Nate Bachmeier [AWS-SA]" w:date="2023-04-09T14:34:00Z">
        <w:r w:rsidR="00AD0CA9">
          <w:t xml:space="preserve">create an extensible behavior classification model for indoor patient </w:t>
        </w:r>
      </w:ins>
      <w:ins w:id="87" w:author="Nate Bachmeier [AWS-SA]" w:date="2023-04-09T14:35:00Z">
        <w:r w:rsidR="00AD0CA9">
          <w:t xml:space="preserve">actions </w:t>
        </w:r>
      </w:ins>
      <w:del w:id="88" w:author="Nate Bachmeier [AWS-SA]" w:date="2023-04-09T14:35:00Z">
        <w:r w:rsidDel="00AD0CA9">
          <w:delText xml:space="preserve">focuses on a finite action space </w:delText>
        </w:r>
      </w:del>
      <w:r>
        <w:t xml:space="preserve">like </w:t>
      </w:r>
      <w:ins w:id="89" w:author="Nate Bachmeier [AWS-SA]" w:date="2023-04-09T14:36:00Z">
        <w:r w:rsidR="00AD0CA9">
          <w:t>exertion, in</w:t>
        </w:r>
      </w:ins>
      <w:ins w:id="90" w:author="Nate Bachmeier [AWS-SA]" w:date="2023-04-09T14:37:00Z">
        <w:r w:rsidR="00AD0CA9">
          <w:t>sufficient nutrition,</w:t>
        </w:r>
      </w:ins>
      <w:ins w:id="91" w:author="Nate Bachmeier [AWS-SA]" w:date="2023-04-09T14:36:00Z">
        <w:r w:rsidR="00AD0CA9">
          <w:t xml:space="preserve"> </w:t>
        </w:r>
      </w:ins>
      <w:ins w:id="92" w:author="Nate Bachmeier [AWS-SA]" w:date="2023-04-09T14:37:00Z">
        <w:r w:rsidR="00AD0CA9">
          <w:t xml:space="preserve">and </w:t>
        </w:r>
      </w:ins>
      <w:r w:rsidR="0021511C">
        <w:t>episodic falling syndrome</w:t>
      </w:r>
      <w:r>
        <w:t xml:space="preserve"> because of its </w:t>
      </w:r>
      <w:commentRangeEnd w:id="84"/>
      <w:r w:rsidR="005A4129">
        <w:rPr>
          <w:rStyle w:val="CommentReference"/>
          <w:rFonts w:eastAsia="Times New Roman" w:cs="Arial"/>
          <w:szCs w:val="20"/>
        </w:rPr>
        <w:commentReference w:id="84"/>
      </w:r>
      <w:r>
        <w:t>medical importance and access to training data (Shirai et al., 2021). Th</w:t>
      </w:r>
      <w:ins w:id="93" w:author="Nate Bachmeier [AWS-SA]" w:date="2023-04-09T14:37:00Z">
        <w:r w:rsidR="00AD0CA9">
          <w:t>ese</w:t>
        </w:r>
      </w:ins>
      <w:del w:id="94" w:author="Nate Bachmeier [AWS-SA]" w:date="2023-04-09T14:37:00Z">
        <w:r w:rsidDel="00AD0CA9">
          <w:delText>is</w:delText>
        </w:r>
      </w:del>
      <w:r>
        <w:t xml:space="preserve"> situation</w:t>
      </w:r>
      <w:ins w:id="95" w:author="Nate Bachmeier [AWS-SA]" w:date="2023-04-09T14:37:00Z">
        <w:r w:rsidR="00AD0CA9">
          <w:t>s</w:t>
        </w:r>
      </w:ins>
      <w:r>
        <w:t xml:space="preserve"> negatively impact</w:t>
      </w:r>
      <w:del w:id="96" w:author="Nate Bachmeier [AWS-SA]" w:date="2023-04-09T14:37:00Z">
        <w:r w:rsidDel="00AD0CA9">
          <w:delText>s</w:delText>
        </w:r>
      </w:del>
      <w:r>
        <w:t xml:space="preserve"> </w:t>
      </w:r>
      <w:del w:id="97" w:author="Nate Bachmeier [AWS-SA]" w:date="2023-04-09T14:37:00Z">
        <w:r w:rsidDel="00AD0CA9">
          <w:delText xml:space="preserve">their </w:delText>
        </w:r>
      </w:del>
      <w:ins w:id="98" w:author="Nate Bachmeier [AWS-SA]" w:date="2023-04-09T14:37:00Z">
        <w:r w:rsidR="00AD0CA9">
          <w:t xml:space="preserve">patients’ </w:t>
        </w:r>
      </w:ins>
      <w:r>
        <w:t xml:space="preserve">quality of life </w:t>
      </w:r>
      <w:del w:id="99" w:author="Nate Bachmeier [AWS-SA]" w:date="2023-04-09T14:38:00Z">
        <w:r w:rsidDel="00AD0CA9">
          <w:delText xml:space="preserve">by either remaining in bed or </w:delText>
        </w:r>
      </w:del>
      <w:ins w:id="100" w:author="Nate Bachmeier [AWS-SA]" w:date="2023-04-09T14:38:00Z">
        <w:r w:rsidR="00AD0CA9">
          <w:t xml:space="preserve">and may require </w:t>
        </w:r>
      </w:ins>
      <w:del w:id="101" w:author="Nate Bachmeier [AWS-SA]" w:date="2023-04-09T14:38:00Z">
        <w:r w:rsidDel="00AD0CA9">
          <w:delText xml:space="preserve">requiring more </w:delText>
        </w:r>
      </w:del>
      <w:ins w:id="102" w:author="Nate Bachmeier [AWS-SA]" w:date="2023-04-09T14:38:00Z">
        <w:r w:rsidR="00AD0CA9">
          <w:t xml:space="preserve">additional </w:t>
        </w:r>
      </w:ins>
      <w:r>
        <w:t xml:space="preserve">medical resources. The study explores </w:t>
      </w:r>
      <w:del w:id="103" w:author="Nate Bachmeier [AWS-SA]" w:date="2023-04-09T14:38:00Z">
        <w:r w:rsidDel="00AD0CA9">
          <w:delText xml:space="preserve">this use </w:delText>
        </w:r>
      </w:del>
      <w:ins w:id="104" w:author="Nate Bachmeier [AWS-SA]" w:date="2023-04-09T14:38:00Z">
        <w:r w:rsidR="00AD0CA9">
          <w:t xml:space="preserve">mechanisms for monitoring </w:t>
        </w:r>
      </w:ins>
      <w:del w:id="105" w:author="Nate Bachmeier [AWS-SA]" w:date="2023-04-09T14:38:00Z">
        <w:r w:rsidDel="00AD0CA9">
          <w:delText xml:space="preserve">case by virtualizing the patients and monitoring them </w:delText>
        </w:r>
      </w:del>
      <w:ins w:id="106" w:author="Nate Bachmeier [AWS-SA]" w:date="2023-04-09T14:38:00Z">
        <w:r w:rsidR="00AD0CA9">
          <w:t xml:space="preserve">patients </w:t>
        </w:r>
      </w:ins>
      <w:r>
        <w:t>with a</w:t>
      </w:r>
      <w:del w:id="107" w:author="Nate Bachmeier [AWS-SA]" w:date="2023-04-09T14:41:00Z">
        <w:r w:rsidDel="00AD0CA9">
          <w:delText>n</w:delText>
        </w:r>
      </w:del>
      <w:r>
        <w:t xml:space="preserve"> </w:t>
      </w:r>
      <w:del w:id="108" w:author="Nate Bachmeier [AWS-SA]" w:date="2023-04-09T14:41:00Z">
        <w:r w:rsidDel="00AD0CA9">
          <w:delText>AI</w:delText>
        </w:r>
      </w:del>
      <w:del w:id="109" w:author="Nate Bachmeier [AWS-SA]" w:date="2023-04-09T14:39:00Z">
        <w:r w:rsidDel="00AD0CA9">
          <w:delText>/ML</w:delText>
        </w:r>
      </w:del>
      <w:del w:id="110" w:author="Nate Bachmeier [AWS-SA]" w:date="2023-04-09T14:41:00Z">
        <w:r w:rsidDel="00AD0CA9">
          <w:delText xml:space="preserve"> </w:delText>
        </w:r>
      </w:del>
      <w:r>
        <w:t>computer vision</w:t>
      </w:r>
      <w:ins w:id="111" w:author="Nate Bachmeier [AWS-SA]" w:date="2023-04-09T14:41:00Z">
        <w:r w:rsidR="00AD0CA9">
          <w:t>-based</w:t>
        </w:r>
      </w:ins>
      <w:r>
        <w:t xml:space="preserve"> (CV) process </w:t>
      </w:r>
      <w:ins w:id="112" w:author="Nate Bachmeier [AWS-SA]" w:date="2023-04-09T14:43:00Z">
        <w:r w:rsidR="00AD0CA9">
          <w:t xml:space="preserve">that securely and </w:t>
        </w:r>
      </w:ins>
      <w:del w:id="113" w:author="Nate Bachmeier [AWS-SA]" w:date="2023-04-09T14:39:00Z">
        <w:r w:rsidDel="00AD0CA9">
          <w:delText xml:space="preserve">to collect </w:delText>
        </w:r>
      </w:del>
      <w:ins w:id="114" w:author="Nate Bachmeier [AWS-SA]" w:date="2023-04-09T14:41:00Z">
        <w:r w:rsidR="00AD0CA9">
          <w:t xml:space="preserve">reliably predicts </w:t>
        </w:r>
      </w:ins>
      <w:ins w:id="115" w:author="Nate Bachmeier [AWS-SA]" w:date="2023-04-09T14:42:00Z">
        <w:r w:rsidR="00AD0CA9">
          <w:t>patient behavior</w:t>
        </w:r>
      </w:ins>
      <w:del w:id="116" w:author="Nate Bachmeier [AWS-SA]" w:date="2023-04-09T14:40:00Z">
        <w:r w:rsidDel="00AD0CA9">
          <w:delText xml:space="preserve">metadata and </w:delText>
        </w:r>
        <w:commentRangeStart w:id="117"/>
        <w:r w:rsidDel="00AD0CA9">
          <w:delText>predict a fall in advance</w:delText>
        </w:r>
        <w:commentRangeEnd w:id="117"/>
        <w:r w:rsidR="005A4129" w:rsidDel="00AD0CA9">
          <w:rPr>
            <w:rStyle w:val="CommentReference"/>
            <w:rFonts w:eastAsia="Times New Roman" w:cs="Arial"/>
            <w:szCs w:val="20"/>
          </w:rPr>
          <w:commentReference w:id="117"/>
        </w:r>
      </w:del>
      <w:del w:id="118" w:author="Nate Bachmeier [AWS-SA]" w:date="2023-04-09T14:42:00Z">
        <w:r w:rsidDel="00AD0CA9">
          <w:delText>.</w:delText>
        </w:r>
      </w:del>
      <w:ins w:id="119" w:author="Nate Bachmeier [AWS-SA]" w:date="2023-04-09T14:42:00Z">
        <w:r w:rsidR="00AD0CA9">
          <w:t xml:space="preserve">. </w:t>
        </w:r>
      </w:ins>
      <w:del w:id="120" w:author="Nate Bachmeier [AWS-SA]" w:date="2023-04-09T14:42:00Z">
        <w:r w:rsidDel="00AD0CA9">
          <w:delText xml:space="preserve"> Human trials prioritize safety, creating challenges to study</w:delText>
        </w:r>
        <w:r w:rsidR="003F23AB" w:rsidDel="00AD0CA9">
          <w:delText>ing</w:delText>
        </w:r>
        <w:r w:rsidDel="00AD0CA9">
          <w:delText xml:space="preserve"> metadata properties like floor slickness and character overexertion (Aihara et al., 2021). In contrast, humanoids are well-suited for these experiments.</w:delText>
        </w:r>
        <w:r w:rsidDel="00AD0CA9">
          <w:tab/>
        </w:r>
      </w:del>
      <w:ins w:id="121" w:author="Nate Bachmeier [AWS-SA]" w:date="2023-04-09T14:42:00Z">
        <w:r w:rsidR="00AD0CA9">
          <w:t xml:space="preserve">This information </w:t>
        </w:r>
      </w:ins>
      <w:ins w:id="122" w:author="Nate Bachmeier [AWS-SA]" w:date="2023-04-09T14:44:00Z">
        <w:r w:rsidR="00AD0CA9">
          <w:t>could enable cyber-physical systems (CPS) to provide targeted care without re</w:t>
        </w:r>
      </w:ins>
      <w:ins w:id="123" w:author="Nate Bachmeier [AWS-SA]" w:date="2023-04-09T14:45:00Z">
        <w:r w:rsidR="00AD0CA9">
          <w:t xml:space="preserve">quiring human nurses. That scenario would lower </w:t>
        </w:r>
      </w:ins>
      <w:ins w:id="124" w:author="Nate Bachmeier [AWS-SA]" w:date="2023-04-09T14:46:00Z">
        <w:r w:rsidR="00AD0CA9">
          <w:t xml:space="preserve">healthcare costs, increase patient access, and </w:t>
        </w:r>
      </w:ins>
      <w:ins w:id="125" w:author="Nate Bachmeier [AWS-SA]" w:date="2023-04-09T14:48:00Z">
        <w:r w:rsidR="00AD0CA9">
          <w:t>improve care quality</w:t>
        </w:r>
      </w:ins>
      <w:ins w:id="126" w:author="Nate Bachmeier [AWS-SA]" w:date="2023-04-09T14:47:00Z">
        <w:r w:rsidR="00AD0CA9">
          <w:t>.</w:t>
        </w:r>
      </w:ins>
    </w:p>
    <w:p w14:paraId="5D78B16F" w14:textId="0D0CF649" w:rsidR="00CC3790" w:rsidRDefault="00CC3790" w:rsidP="0044671E">
      <w:pPr>
        <w:pStyle w:val="Heading2"/>
        <w:ind w:firstLine="0"/>
      </w:pPr>
      <w:bookmarkStart w:id="127" w:name="_Toc128254905"/>
      <w:r>
        <w:t>Introduction to Theoretical Framework</w:t>
      </w:r>
      <w:bookmarkEnd w:id="127"/>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128"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128"/>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29" w:name="_Toc128254906"/>
      <w:commentRangeStart w:id="130"/>
      <w:r>
        <w:lastRenderedPageBreak/>
        <w:t>Research Questions</w:t>
      </w:r>
      <w:bookmarkEnd w:id="129"/>
      <w:commentRangeEnd w:id="130"/>
      <w:r w:rsidR="005A4129">
        <w:rPr>
          <w:rStyle w:val="CommentReference"/>
          <w:b w:val="0"/>
          <w:bCs w:val="0"/>
          <w:szCs w:val="20"/>
        </w:rPr>
        <w:commentReference w:id="130"/>
      </w:r>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31" w:name="_Toc128254907"/>
      <w:r>
        <w:t>Significance of the Study</w:t>
      </w:r>
      <w:bookmarkEnd w:id="131"/>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w:t>
      </w:r>
      <w:del w:id="132" w:author="Nate Bachmeier [AWS-SA]" w:date="2023-04-09T14:49:00Z">
        <w:r w:rsidDel="003906E8">
          <w:delText xml:space="preserve">  </w:delText>
        </w:r>
      </w:del>
      <w:r>
        <w:t xml:space="preserve">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1D91E33A"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del w:id="133" w:author="Nate Bachmeier [AWS-SA]" w:date="2023-04-09T14:50:00Z">
        <w:r w:rsidDel="00AF60B1">
          <w:delText>specific virtual health and safety devices compatible with the simulator</w:delText>
        </w:r>
      </w:del>
      <w:ins w:id="134" w:author="Nate Bachmeier [AWS-SA]" w:date="2023-04-09T14:50:00Z">
        <w:r w:rsidR="00AF60B1">
          <w:t>public video repositories</w:t>
        </w:r>
      </w:ins>
      <w:r>
        <w:t xml:space="preserve">. </w:t>
      </w:r>
      <w:del w:id="135" w:author="Nate Bachmeier [AWS-SA]" w:date="2023-04-09T14:50:00Z">
        <w:r w:rsidDel="00AF60B1">
          <w:delText xml:space="preserve">Future researchers can leverage these tools and services to introduce noise (e.g., camera distortion) into the virtual world. </w:delText>
        </w:r>
      </w:del>
      <w:r>
        <w:t>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36" w:name="_Toc128254908"/>
      <w:r>
        <w:t>Definition of Key Terms</w:t>
      </w:r>
      <w:bookmarkEnd w:id="136"/>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7" w:name="_Toc128254909"/>
      <w:r>
        <w:t>Summary</w:t>
      </w:r>
      <w:bookmarkEnd w:id="137"/>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3F3DA267"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w:t>
      </w:r>
      <w:del w:id="138" w:author="Nate Bachmeier [AWS-SA]" w:date="2023-04-09T14:51:00Z">
        <w:r w:rsidDel="00AF60B1">
          <w:delText xml:space="preserve"> in practice</w:delText>
        </w:r>
      </w:del>
      <w:r>
        <w:t>.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05ECDFFB" w:rsidR="00CC3790" w:rsidRDefault="00CC3790" w:rsidP="00DA5CF7">
      <w:commentRangeStart w:id="139"/>
      <w:r>
        <w:t xml:space="preserve">This study </w:t>
      </w:r>
      <w:del w:id="140" w:author="Nate Bachmeier [AWS-SA]" w:date="2023-04-09T14:52:00Z">
        <w:r w:rsidDel="00AF60B1">
          <w:delText xml:space="preserve">aims to remove </w:delText>
        </w:r>
        <w:commentRangeEnd w:id="139"/>
        <w:r w:rsidR="003C299E" w:rsidDel="00AF60B1">
          <w:rPr>
            <w:rStyle w:val="CommentReference"/>
            <w:rFonts w:eastAsia="Times New Roman" w:cs="Arial"/>
            <w:szCs w:val="20"/>
          </w:rPr>
          <w:commentReference w:id="139"/>
        </w:r>
        <w:r w:rsidDel="00AF60B1">
          <w:delText xml:space="preserve">these barriers using artificial </w:delText>
        </w:r>
      </w:del>
      <w:del w:id="141" w:author="Nate Bachmeier [AWS-SA]" w:date="2023-04-09T14:51:00Z">
        <w:r w:rsidDel="00AF60B1">
          <w:delText>agents within a simulation process</w:delText>
        </w:r>
      </w:del>
      <w:del w:id="142" w:author="Nate Bachmeier [AWS-SA]" w:date="2023-04-09T14:52:00Z">
        <w:r w:rsidDel="00AF60B1">
          <w:delText>.</w:delText>
        </w:r>
      </w:del>
      <w:ins w:id="143" w:author="Nate Bachmeier [AWS-SA]" w:date="2023-04-09T14:52:00Z">
        <w:r w:rsidR="00AF60B1">
          <w:t>uses artificial intelligence and public video repositories to remove these barriers.</w:t>
        </w:r>
      </w:ins>
      <w:r>
        <w:t xml:space="preserve"> It implements these capabilities using open-source software and </w:t>
      </w:r>
      <w:del w:id="144" w:author="Nate Bachmeier [AWS-SA]" w:date="2023-04-09T14:52:00Z">
        <w:r w:rsidDel="00AF60B1">
          <w:delText xml:space="preserve">existing MoCAP </w:delText>
        </w:r>
      </w:del>
      <w:ins w:id="145" w:author="Nate Bachmeier [AWS-SA]" w:date="2023-04-09T14:52:00Z">
        <w:r w:rsidR="00AF60B1">
          <w:t>labeled training data from existing research</w:t>
        </w:r>
      </w:ins>
      <w:del w:id="146" w:author="Nate Bachmeier [AWS-SA]" w:date="2023-04-09T14:52:00Z">
        <w:r w:rsidDel="00AF60B1">
          <w:delText>recordings</w:delText>
        </w:r>
      </w:del>
      <w:r>
        <w:t xml:space="preserve">. </w:t>
      </w:r>
      <w:ins w:id="147" w:author="Nate Bachmeier [AWS-SA]" w:date="2023-04-09T14:53:00Z">
        <w:r w:rsidR="00CA5814">
          <w:t xml:space="preserve">These recordings naturally incorporate </w:t>
        </w:r>
      </w:ins>
      <w:del w:id="148" w:author="Nate Bachmeier [AWS-SA]" w:date="2023-04-09T14:53:00Z">
        <w:r w:rsidDel="00CA5814">
          <w:delText xml:space="preserve">Next, virtual patients </w:delText>
        </w:r>
      </w:del>
      <w:ins w:id="149" w:author="Nate Bachmeier [AWS-SA]" w:date="2023-04-09T14:53:00Z">
        <w:r w:rsidR="00CA5814">
          <w:t xml:space="preserve">people </w:t>
        </w:r>
      </w:ins>
      <w:del w:id="150" w:author="Nate Bachmeier [AWS-SA]" w:date="2023-04-09T14:53:00Z">
        <w:r w:rsidDel="00CA5814">
          <w:delText xml:space="preserve">inside a physics simulator will </w:delText>
        </w:r>
      </w:del>
      <w:r>
        <w:t>perform</w:t>
      </w:r>
      <w:ins w:id="151" w:author="Nate Bachmeier [AWS-SA]" w:date="2023-04-09T14:53:00Z">
        <w:r w:rsidR="00CA5814">
          <w:t>ing</w:t>
        </w:r>
      </w:ins>
      <w:r>
        <w:t xml:space="preserve"> </w:t>
      </w:r>
      <w:del w:id="152" w:author="Nate Bachmeier [AWS-SA]" w:date="2023-04-09T14:53:00Z">
        <w:r w:rsidDel="00CA5814">
          <w:delText xml:space="preserve">animation </w:delText>
        </w:r>
      </w:del>
      <w:ins w:id="153" w:author="Nate Bachmeier [AWS-SA]" w:date="2023-04-09T14:53:00Z">
        <w:r w:rsidR="00CA5814">
          <w:t xml:space="preserve">activities </w:t>
        </w:r>
      </w:ins>
      <w:del w:id="154" w:author="Nate Bachmeier [AWS-SA]" w:date="2023-04-09T14:53:00Z">
        <w:r w:rsidDel="00CA5814">
          <w:delText xml:space="preserve">sequences </w:delText>
        </w:r>
      </w:del>
      <w:r>
        <w:t xml:space="preserve">under </w:t>
      </w:r>
      <w:r>
        <w:lastRenderedPageBreak/>
        <w:t xml:space="preserve">differential physical configurations (e.g., weight and height). </w:t>
      </w:r>
      <w:del w:id="155" w:author="Nate Bachmeier [AWS-SA]" w:date="2023-04-09T14:55:00Z">
        <w:r w:rsidDel="00CA5814">
          <w:delText xml:space="preserve">The study </w:delText>
        </w:r>
      </w:del>
      <w:del w:id="156" w:author="Nate Bachmeier [AWS-SA]" w:date="2023-04-09T14:54:00Z">
        <w:r w:rsidDel="00CA5814">
          <w:delText xml:space="preserve">attempts </w:delText>
        </w:r>
      </w:del>
      <w:del w:id="157" w:author="Nate Bachmeier [AWS-SA]" w:date="2023-04-09T14:55:00Z">
        <w:r w:rsidDel="00CA5814">
          <w:delText xml:space="preserve">to </w:delText>
        </w:r>
      </w:del>
      <w:del w:id="158" w:author="Nate Bachmeier [AWS-SA]" w:date="2023-04-09T14:54:00Z">
        <w:r w:rsidDel="00CA5814">
          <w:delText xml:space="preserve">show this approach for detecting </w:delText>
        </w:r>
      </w:del>
      <w:del w:id="159" w:author="Nate Bachmeier [AWS-SA]" w:date="2023-04-09T14:53:00Z">
        <w:r w:rsidDel="00CA5814">
          <w:delText xml:space="preserve">falling behaviors </w:delText>
        </w:r>
      </w:del>
      <w:del w:id="160" w:author="Nate Bachmeier [AWS-SA]" w:date="2023-04-09T14:54:00Z">
        <w:r w:rsidDel="00CA5814">
          <w:delText xml:space="preserve">in </w:delText>
        </w:r>
        <w:commentRangeStart w:id="161"/>
        <w:r w:rsidR="0021511C" w:rsidDel="00CA5814">
          <w:delText>episodic falling syndrome</w:delText>
        </w:r>
        <w:r w:rsidDel="00CA5814">
          <w:delText xml:space="preserve"> </w:delText>
        </w:r>
        <w:commentRangeEnd w:id="161"/>
        <w:r w:rsidR="003C299E" w:rsidDel="00CA5814">
          <w:rPr>
            <w:rStyle w:val="CommentReference"/>
            <w:rFonts w:eastAsia="Times New Roman" w:cs="Arial"/>
            <w:szCs w:val="20"/>
          </w:rPr>
          <w:commentReference w:id="161"/>
        </w:r>
        <w:r w:rsidDel="00CA5814">
          <w:delText>patients</w:delText>
        </w:r>
      </w:del>
      <w:del w:id="162" w:author="Nate Bachmeier [AWS-SA]" w:date="2023-04-09T14:55:00Z">
        <w:r w:rsidDel="00CA5814">
          <w:delText xml:space="preserve">. </w:delText>
        </w:r>
      </w:del>
      <w:ins w:id="163" w:author="Nate Bachmeier [AWS-SA]" w:date="2023-04-09T14:55:00Z">
        <w:r w:rsidR="00CA5814">
          <w:t xml:space="preserve">The </w:t>
        </w:r>
      </w:ins>
      <w:ins w:id="164" w:author="Nate Bachmeier [AWS-SA]" w:date="2023-04-09T14:56:00Z">
        <w:r w:rsidR="00CA5814">
          <w:t xml:space="preserve">study aims to </w:t>
        </w:r>
      </w:ins>
      <w:ins w:id="165" w:author="Nate Bachmeier [AWS-SA]" w:date="2023-04-09T14:55:00Z">
        <w:r w:rsidR="00CA5814">
          <w:t>demonstrate a</w:t>
        </w:r>
      </w:ins>
      <w:ins w:id="166" w:author="Nate Bachmeier [AWS-SA]" w:date="2023-04-09T14:56:00Z">
        <w:r w:rsidR="00CA5814">
          <w:t>n</w:t>
        </w:r>
      </w:ins>
      <w:ins w:id="167" w:author="Nate Bachmeier [AWS-SA]" w:date="2023-04-09T14:55:00Z">
        <w:r w:rsidR="00CA5814">
          <w:t xml:space="preserve"> extensible classification </w:t>
        </w:r>
      </w:ins>
      <w:ins w:id="168" w:author="Nate Bachmeier [AWS-SA]" w:date="2023-04-09T14:56:00Z">
        <w:r w:rsidR="00CA5814">
          <w:t xml:space="preserve">model </w:t>
        </w:r>
      </w:ins>
      <w:ins w:id="169" w:author="Nate Bachmeier [AWS-SA]" w:date="2023-04-09T14:55:00Z">
        <w:r w:rsidR="00CA5814">
          <w:t>that predicts the patient’s behavior</w:t>
        </w:r>
      </w:ins>
      <w:ins w:id="170" w:author="Nate Bachmeier [AWS-SA]" w:date="2023-04-09T14:56:00Z">
        <w:r w:rsidR="00CA5814">
          <w:t xml:space="preserve"> from video sequences</w:t>
        </w:r>
      </w:ins>
      <w:ins w:id="171" w:author="Nate Bachmeier [AWS-SA]" w:date="2023-04-09T14:55:00Z">
        <w:r w:rsidR="00CA5814">
          <w:t xml:space="preserve">. </w:t>
        </w:r>
      </w:ins>
      <w:ins w:id="172" w:author="Nate Bachmeier [AWS-SA]" w:date="2023-04-09T14:57:00Z">
        <w:r w:rsidR="00CA5814">
          <w:t>While the study’s context is elderly and special needs</w:t>
        </w:r>
      </w:ins>
      <w:ins w:id="173" w:author="Nate Bachmeier [AWS-SA]" w:date="2023-04-09T14:58:00Z">
        <w:r w:rsidR="00CA5814">
          <w:t xml:space="preserve">, the application is more </w:t>
        </w:r>
      </w:ins>
      <w:del w:id="174" w:author="Nate Bachmeier [AWS-SA]" w:date="2023-04-09T14:57:00Z">
        <w:r w:rsidDel="00CA5814">
          <w:delText xml:space="preserve">It </w:delText>
        </w:r>
      </w:del>
      <w:del w:id="175" w:author="Nate Bachmeier [AWS-SA]" w:date="2023-04-09T14:56:00Z">
        <w:r w:rsidDel="00CA5814">
          <w:delText xml:space="preserve">will use </w:delText>
        </w:r>
      </w:del>
      <w:del w:id="176" w:author="Nate Bachmeier [AWS-SA]" w:date="2023-04-09T14:57:00Z">
        <w:r w:rsidDel="00CA5814">
          <w:delText xml:space="preserve">AI/ML and the CV algorithm’s ability to perform HAR tasks. The project scope </w:delText>
        </w:r>
      </w:del>
      <w:del w:id="177" w:author="Nate Bachmeier [AWS-SA]" w:date="2023-04-09T14:58:00Z">
        <w:r w:rsidDel="00CA5814">
          <w:delText xml:space="preserve">is constrained to specific real medical needs, though it is more </w:delText>
        </w:r>
      </w:del>
      <w:r>
        <w:t>broadly applicable. For example, similar experiments could exist for monitoring childcare</w:t>
      </w:r>
      <w:ins w:id="178" w:author="Nate Bachmeier [AWS-SA]" w:date="2023-04-09T14:58:00Z">
        <w:r w:rsidR="00CA5814">
          <w:t xml:space="preserve">, </w:t>
        </w:r>
      </w:ins>
      <w:ins w:id="179" w:author="Nate Bachmeier [AWS-SA]" w:date="2023-04-09T15:00:00Z">
        <w:r w:rsidR="00CA5814">
          <w:t xml:space="preserve">performance coaching, </w:t>
        </w:r>
      </w:ins>
      <w:ins w:id="180" w:author="Nate Bachmeier [AWS-SA]" w:date="2023-04-09T14:58:00Z">
        <w:r w:rsidR="00CA5814">
          <w:t>house arrest</w:t>
        </w:r>
      </w:ins>
      <w:ins w:id="181" w:author="Nate Bachmeier [AWS-SA]" w:date="2023-04-09T15:00:00Z">
        <w:r w:rsidR="00CA5814">
          <w:t xml:space="preserve"> inmates</w:t>
        </w:r>
      </w:ins>
      <w:ins w:id="182" w:author="Nate Bachmeier [AWS-SA]" w:date="2023-04-09T14:58:00Z">
        <w:r w:rsidR="00CA5814">
          <w:t xml:space="preserve">, </w:t>
        </w:r>
      </w:ins>
      <w:ins w:id="183" w:author="Nate Bachmeier [AWS-SA]" w:date="2023-04-09T15:00:00Z">
        <w:r w:rsidR="00CA5814">
          <w:t>and procedural audits</w:t>
        </w:r>
      </w:ins>
      <w:r>
        <w:t xml:space="preserve">. </w:t>
      </w:r>
      <w:del w:id="184" w:author="Nate Bachmeier [AWS-SA]" w:date="2023-04-09T14:59:00Z">
        <w:r w:rsidDel="00CA5814">
          <w:delText>Regardless of the medical condition, the CV algorithm can learn HAR behaviors and control CPS systems worldwide</w:delText>
        </w:r>
      </w:del>
      <w:ins w:id="185" w:author="Nate Bachmeier [AWS-SA]" w:date="2023-04-09T15:02:00Z">
        <w:r w:rsidR="00CA5814">
          <w:t>R</w:t>
        </w:r>
      </w:ins>
      <w:ins w:id="186" w:author="Nate Bachmeier [AWS-SA]" w:date="2023-04-09T14:59:00Z">
        <w:r w:rsidR="00CA5814">
          <w:t>egardless of the business contex</w:t>
        </w:r>
      </w:ins>
      <w:ins w:id="187" w:author="Nate Bachmeier [AWS-SA]" w:date="2023-04-09T15:02:00Z">
        <w:r w:rsidR="00CA5814">
          <w:t xml:space="preserve">t, researchers can solve critical cross-cutting concerns through </w:t>
        </w:r>
      </w:ins>
      <w:ins w:id="188" w:author="Nate Bachmeier [AWS-SA]" w:date="2023-04-09T15:03:00Z">
        <w:r w:rsidR="00CA5814">
          <w:t>HAR detection</w:t>
        </w:r>
      </w:ins>
      <w:del w:id="189" w:author="Nate Bachmeier [AWS-SA]" w:date="2023-04-09T15:02:00Z">
        <w:r w:rsidDel="00CA5814">
          <w:delText>.</w:delText>
        </w:r>
      </w:del>
      <w:ins w:id="190" w:author="Nate Bachmeier [AWS-SA]" w:date="2023-04-09T15:03:00Z">
        <w:r w:rsidR="00CA5814">
          <w:t xml:space="preserve"> and CPS remediation.</w:t>
        </w:r>
      </w:ins>
    </w:p>
    <w:p w14:paraId="4277D960" w14:textId="77777777" w:rsidR="00CC3790" w:rsidRDefault="00CC3790" w:rsidP="00DA5CF7">
      <w:r>
        <w:br w:type="page"/>
      </w:r>
    </w:p>
    <w:p w14:paraId="68D149F8" w14:textId="77777777" w:rsidR="00E72F1F" w:rsidRDefault="00E72F1F" w:rsidP="00DA5CF7">
      <w:pPr>
        <w:pStyle w:val="Heading1"/>
      </w:pPr>
      <w:bookmarkStart w:id="191" w:name="_Toc128254910"/>
      <w:r>
        <w:lastRenderedPageBreak/>
        <w:t>Chapter 2: Literature Review</w:t>
      </w:r>
      <w:bookmarkEnd w:id="191"/>
    </w:p>
    <w:p w14:paraId="400FA69B" w14:textId="29EFCC76"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del w:id="192" w:author="Nate Bachmeier [AWS-SA]" w:date="2023-04-09T15:04:00Z">
        <w:r w:rsidDel="00153C10">
          <w:delText xml:space="preserve">for </w:delText>
        </w:r>
      </w:del>
      <w:ins w:id="193" w:author="Nate Bachmeier [AWS-SA]" w:date="2023-04-09T15:05:00Z">
        <w:r w:rsidR="00153C10">
          <w:t xml:space="preserve">through </w:t>
        </w:r>
      </w:ins>
      <w:del w:id="194" w:author="Nate Bachmeier [AWS-SA]" w:date="2023-04-09T15:04:00Z">
        <w:r w:rsidR="009F5716" w:rsidDel="00153C10">
          <w:delText xml:space="preserve">the </w:delText>
        </w:r>
        <w:commentRangeStart w:id="195"/>
        <w:r w:rsidR="0021511C" w:rsidDel="00153C10">
          <w:delText>episodic falling syndrome</w:delText>
        </w:r>
        <w:commentRangeEnd w:id="195"/>
        <w:r w:rsidR="003C299E" w:rsidDel="00153C10">
          <w:rPr>
            <w:rStyle w:val="CommentReference"/>
            <w:rFonts w:eastAsia="Times New Roman" w:cs="Arial"/>
            <w:szCs w:val="20"/>
          </w:rPr>
          <w:commentReference w:id="195"/>
        </w:r>
      </w:del>
      <w:ins w:id="196" w:author="Nate Bachmeier [AWS-SA]" w:date="2023-04-09T15:04:00Z">
        <w:r w:rsidR="00153C10">
          <w:t>human activity recognition</w:t>
        </w:r>
      </w:ins>
      <w:ins w:id="197" w:author="Nate Bachmeier [AWS-SA]" w:date="2023-04-09T15:05:00Z">
        <w:r w:rsidR="00153C10">
          <w:t xml:space="preserve"> </w:t>
        </w:r>
      </w:ins>
      <w:del w:id="198" w:author="Nate Bachmeier [AWS-SA]" w:date="2023-04-09T15:05:00Z">
        <w:r w:rsidRPr="005C1EEB" w:rsidDel="00153C10">
          <w:delText xml:space="preserve"> </w:delText>
        </w:r>
      </w:del>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20EFF72D" w:rsidR="00E72F1F" w:rsidRDefault="00383CF5" w:rsidP="00DA5CF7">
      <w:r w:rsidRPr="00C23676">
        <w:t>Th</w:t>
      </w:r>
      <w:del w:id="199" w:author="Nate Bachmeier [AWS-SA]" w:date="2023-04-09T15:06:00Z">
        <w:r w:rsidRPr="00C23676" w:rsidDel="00153C10">
          <w:delText>e purpose of this constructive research study i</w:delText>
        </w:r>
      </w:del>
      <w:ins w:id="200" w:author="Nate Bachmeier [AWS-SA]" w:date="2023-04-09T15:06:00Z">
        <w:r w:rsidR="00153C10">
          <w:t>is constructive research study aim</w:t>
        </w:r>
      </w:ins>
      <w:r w:rsidRPr="00C23676">
        <w:t>s to provide an understanding of the effectiveness and efficiency of auto</w:t>
      </w:r>
      <w:r>
        <w:t>nom</w:t>
      </w:r>
      <w:r w:rsidRPr="00C23676">
        <w:t xml:space="preserve">ous assistants </w:t>
      </w:r>
      <w:ins w:id="201" w:author="Nate Bachmeier [AWS-SA]" w:date="2023-04-09T15:07:00Z">
        <w:r w:rsidR="00153C10">
          <w:t xml:space="preserve">using </w:t>
        </w:r>
      </w:ins>
      <w:del w:id="202" w:author="Nate Bachmeier [AWS-SA]" w:date="2023-04-09T15:06:00Z">
        <w:r w:rsidRPr="00C23676" w:rsidDel="00153C10">
          <w:delText xml:space="preserve">for </w:delText>
        </w:r>
        <w:commentRangeStart w:id="203"/>
        <w:r w:rsidR="0021511C" w:rsidDel="00153C10">
          <w:delText>episodic falling syndrome</w:delText>
        </w:r>
        <w:commentRangeEnd w:id="203"/>
        <w:r w:rsidR="003C299E" w:rsidDel="00153C10">
          <w:rPr>
            <w:rStyle w:val="CommentReference"/>
            <w:rFonts w:eastAsia="Times New Roman" w:cs="Arial"/>
            <w:szCs w:val="20"/>
          </w:rPr>
          <w:commentReference w:id="203"/>
        </w:r>
        <w:r w:rsidRPr="00C23676" w:rsidDel="00153C10">
          <w:delText xml:space="preserve"> in elderly and special needs care organizations</w:delText>
        </w:r>
      </w:del>
      <w:ins w:id="204" w:author="Nate Bachmeier [AWS-SA]" w:date="2023-04-09T15:06:00Z">
        <w:r w:rsidR="00153C10">
          <w:t xml:space="preserve">extensible human activity </w:t>
        </w:r>
      </w:ins>
      <w:ins w:id="205" w:author="Nate Bachmeier [AWS-SA]" w:date="2023-04-09T15:07:00Z">
        <w:r w:rsidR="00153C10">
          <w:t xml:space="preserve">classification of </w:t>
        </w:r>
      </w:ins>
      <w:ins w:id="206" w:author="Nate Bachmeier [AWS-SA]" w:date="2023-04-09T15:06:00Z">
        <w:r w:rsidR="00153C10">
          <w:t>video recordings</w:t>
        </w:r>
      </w:ins>
      <w:r>
        <w:t xml:space="preserve">. </w:t>
      </w:r>
      <w:r w:rsidR="00E85C7F">
        <w:t>This research</w:t>
      </w:r>
      <w:r w:rsidR="00E72F1F">
        <w:t xml:space="preserve"> aims to deliver this capability by </w:t>
      </w:r>
      <w:del w:id="207" w:author="Nate Bachmeier [AWS-SA]" w:date="2023-04-09T15:08:00Z">
        <w:r w:rsidR="00E72F1F" w:rsidDel="00153C10">
          <w:delText xml:space="preserve">utilizing </w:delText>
        </w:r>
      </w:del>
      <w:ins w:id="208" w:author="Nate Bachmeier [AWS-SA]" w:date="2023-04-09T15:08:00Z">
        <w:r w:rsidR="00153C10">
          <w:t xml:space="preserve">extracting metadata from </w:t>
        </w:r>
      </w:ins>
      <w:del w:id="209" w:author="Nate Bachmeier [AWS-SA]" w:date="2023-04-09T15:07:00Z">
        <w:r w:rsidR="00E72F1F" w:rsidDel="00153C10">
          <w:delText>humanoid constructs within a realistic physics simulation process</w:delText>
        </w:r>
      </w:del>
      <w:ins w:id="210" w:author="Nate Bachmeier [AWS-SA]" w:date="2023-04-09T15:07:00Z">
        <w:r w:rsidR="00153C10">
          <w:t>public video repositories</w:t>
        </w:r>
      </w:ins>
      <w:ins w:id="211" w:author="Nate Bachmeier [AWS-SA]" w:date="2023-04-09T15:08:00Z">
        <w:r w:rsidR="00153C10">
          <w:t xml:space="preserve"> and training a predictive model</w:t>
        </w:r>
      </w:ins>
      <w:r w:rsidR="00E72F1F">
        <w:t xml:space="preserve">. </w:t>
      </w:r>
      <w:ins w:id="212" w:author="Nate Bachmeier [AWS-SA]" w:date="2023-04-09T15:08:00Z">
        <w:r w:rsidR="00153C10">
          <w:t>Future research</w:t>
        </w:r>
      </w:ins>
      <w:del w:id="213" w:author="Nate Bachmeier [AWS-SA]" w:date="2023-04-09T15:08:00Z">
        <w:r w:rsidR="00E72F1F" w:rsidDel="00153C10">
          <w:delText xml:space="preserve">Next, positioning virtual cameras, instruments, and devices within the virtual world enables researchers to collect their experimentation data. Lastly, automation </w:delText>
        </w:r>
      </w:del>
      <w:ins w:id="214" w:author="Nate Bachmeier [AWS-SA]" w:date="2023-04-09T15:08:00Z">
        <w:r w:rsidR="00153C10">
          <w:t xml:space="preserve"> can leverage </w:t>
        </w:r>
      </w:ins>
      <w:ins w:id="215" w:author="Nate Bachmeier [AWS-SA]" w:date="2023-04-09T15:09:00Z">
        <w:r w:rsidR="00153C10">
          <w:t xml:space="preserve">this information to </w:t>
        </w:r>
      </w:ins>
      <w:del w:id="216" w:author="Nate Bachmeier [AWS-SA]" w:date="2023-04-09T15:09:00Z">
        <w:r w:rsidR="00E72F1F" w:rsidDel="00153C10">
          <w:delText xml:space="preserve">can </w:delText>
        </w:r>
      </w:del>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217" w:name="_Toc128254911"/>
      <w:r>
        <w:t>Literature Search Strategies</w:t>
      </w:r>
      <w:bookmarkEnd w:id="217"/>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218"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218"/>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219" w:name="_Toc128254912"/>
      <w:r>
        <w:t xml:space="preserve">Theoretical </w:t>
      </w:r>
      <w:r w:rsidR="00E72F1F">
        <w:t>Framework</w:t>
      </w:r>
      <w:bookmarkEnd w:id="219"/>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pPr>
        <w:rPr>
          <w:ins w:id="220" w:author="Nate Bachmeier [AWS-SA]" w:date="2023-04-09T15:09:00Z"/>
        </w:rPr>
      </w:pPr>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Pr>
        <w:rPr>
          <w:ins w:id="221" w:author="Nate Bachmeier [AWS-SA]" w:date="2023-04-09T15:09:00Z"/>
        </w:rPr>
      </w:pPr>
    </w:p>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222"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222"/>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223" w:name="_Toc79709053"/>
      <w:ins w:id="224" w:author="Nate Bachmeier [AWS-SA]" w:date="2023-04-09T15:10:00Z">
        <w:r>
          <w:br/>
        </w:r>
      </w:ins>
      <w:r w:rsidR="00E72F1F">
        <w:t>Fundamental Approach</w:t>
      </w:r>
      <w:bookmarkEnd w:id="223"/>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1B2FC83A" w:rsidR="00E72F1F" w:rsidRDefault="00E72F1F" w:rsidP="00DA5CF7">
      <w:commentRangeStart w:id="225"/>
      <w:del w:id="226" w:author="Nate Bachmeier [AWS-SA]" w:date="2023-04-09T15:10:00Z">
        <w:r w:rsidDel="00AF4D58">
          <w:delText>Second, a</w:delText>
        </w:r>
      </w:del>
      <w:ins w:id="227" w:author="Nate Bachmeier [AWS-SA]" w:date="2023-04-09T15:10:00Z">
        <w:r w:rsidR="00AF4D58">
          <w:t>A</w:t>
        </w:r>
      </w:ins>
      <w:r>
        <w:t>n argument might exist that using humanoids is nonsensical and advocate for</w:t>
      </w:r>
      <w:commentRangeEnd w:id="225"/>
      <w:r w:rsidR="003C299E">
        <w:rPr>
          <w:rStyle w:val="CommentReference"/>
          <w:rFonts w:eastAsia="Times New Roman" w:cs="Arial"/>
          <w:szCs w:val="20"/>
        </w:rPr>
        <w:commentReference w:id="225"/>
      </w:r>
      <w:r>
        <w:t xml:space="preserve">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356211FC" w:rsidR="00E72F1F" w:rsidDel="00AF4D58" w:rsidRDefault="00E72F1F" w:rsidP="009A4BD4">
      <w:pPr>
        <w:pStyle w:val="Heading2"/>
        <w:ind w:firstLine="0"/>
        <w:rPr>
          <w:del w:id="228" w:author="Nate Bachmeier [AWS-SA]" w:date="2023-04-09T15:11:00Z"/>
        </w:rPr>
      </w:pPr>
      <w:bookmarkStart w:id="229" w:name="_Toc128254913"/>
      <w:del w:id="230" w:author="Nate Bachmeier [AWS-SA]" w:date="2023-04-09T15:11:00Z">
        <w:r w:rsidDel="00AF4D58">
          <w:delText>Challenges and opportunities for care providers</w:delText>
        </w:r>
        <w:bookmarkEnd w:id="229"/>
      </w:del>
    </w:p>
    <w:p w14:paraId="330F685E" w14:textId="48ABFD02" w:rsidR="00E72F1F" w:rsidRPr="00A14A25" w:rsidDel="00AF4D58" w:rsidRDefault="00E72F1F" w:rsidP="00DA5CF7">
      <w:pPr>
        <w:rPr>
          <w:del w:id="231" w:author="Nate Bachmeier [AWS-SA]" w:date="2023-04-09T15:11:00Z"/>
        </w:rPr>
      </w:pPr>
      <w:del w:id="232" w:author="Nate Bachmeier [AWS-SA]" w:date="2023-04-09T15:11:00Z">
        <w:r w:rsidDel="00AF4D58">
          <w:delText xml:space="preserve">This section is a placeholder for compiling notes from the Industry state section. It attempts to frame the business environment and limitations that </w:delText>
        </w:r>
        <w:r w:rsidR="009F5716" w:rsidDel="00AF4D58">
          <w:delText>require</w:delText>
        </w:r>
        <w:r w:rsidDel="00AF4D58">
          <w:delText xml:space="preserve"> additional research.</w:delText>
        </w:r>
      </w:del>
    </w:p>
    <w:p w14:paraId="7123B5D0" w14:textId="77777777" w:rsidR="00E72F1F" w:rsidRDefault="00E72F1F" w:rsidP="009A4BD4">
      <w:pPr>
        <w:pStyle w:val="Heading2"/>
        <w:ind w:firstLine="0"/>
      </w:pPr>
      <w:bookmarkStart w:id="233" w:name="_Toc128254914"/>
      <w:r>
        <w:t>What is the role of data mining</w:t>
      </w:r>
      <w:bookmarkEnd w:id="233"/>
    </w:p>
    <w:p w14:paraId="0202DA56" w14:textId="4D927384"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w:t>
      </w:r>
      <w:del w:id="234" w:author="Nate Bachmeier [AWS-SA]" w:date="2023-04-09T15:11:00Z">
        <w:r w:rsidDel="00AF4D58">
          <w:delText xml:space="preserve">that attempt </w:delText>
        </w:r>
      </w:del>
      <w:r>
        <w:t xml:space="preserve">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2C25963"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ins w:id="235" w:author="Nate Bachmeier [AWS-SA]" w:date="2023-04-09T15:27:00Z">
        <w:r w:rsidR="00C71B24">
          <w:t xml:space="preserve"> </w:t>
        </w:r>
      </w:ins>
      <w:r>
        <w:t>sets must also be frequent item</w:t>
      </w:r>
      <w:del w:id="236" w:author="Nate Bachmeier [AWS-SA]" w:date="2023-04-09T15:27:00Z">
        <w:r w:rsidR="009F5716" w:rsidDel="00C71B24">
          <w:delText>-</w:delText>
        </w:r>
      </w:del>
      <w:ins w:id="237" w:author="Nate Bachmeier [AWS-SA]" w:date="2023-04-09T15:27:00Z">
        <w:r w:rsidR="00C71B24">
          <w:t xml:space="preserve"> </w:t>
        </w:r>
      </w:ins>
      <w:r>
        <w:t>sets</w:t>
      </w:r>
      <w:ins w:id="238" w:author="Nate Bachmeier [AWS-SA]" w:date="2023-04-09T15:29:00Z">
        <w:r w:rsidR="00C71B24">
          <w:t xml:space="preserve"> (Mejia et al., 2017)</w:t>
        </w:r>
      </w:ins>
      <w:ins w:id="239" w:author="Nate Bachmeier [AWS-SA]" w:date="2023-04-09T15:28:00Z">
        <w:r w:rsidR="00C71B24">
          <w:t xml:space="preserve">. This property enables pruning </w:t>
        </w:r>
      </w:ins>
      <w:del w:id="240" w:author="Nate Bachmeier [AWS-SA]" w:date="2023-04-09T15:28:00Z">
        <w:r w:rsidDel="00C71B24">
          <w:delText xml:space="preserve"> to prune </w:delText>
        </w:r>
      </w:del>
      <w:r>
        <w:t>the search space and timely report recommendations</w:t>
      </w:r>
      <w:del w:id="241" w:author="Nate Bachmeier [AWS-SA]" w:date="2023-04-09T15:29:00Z">
        <w:r w:rsidR="00736019" w:rsidDel="00C71B24">
          <w:delText xml:space="preserve"> (Mejia et al., 2017)</w:delText>
        </w:r>
      </w:del>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3DF339C"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w:t>
      </w:r>
      <w:del w:id="242" w:author="Nate Bachmeier [AWS-SA]" w:date="2023-04-09T15:29:00Z">
        <w:r w:rsidDel="00C7163D">
          <w:delText xml:space="preserve">that attempts </w:delText>
        </w:r>
      </w:del>
      <w:r>
        <w:t xml:space="preserve">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307330A4"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&amp; Liyanage and George &amp; </w:t>
      </w:r>
      <w:proofErr w:type="spellStart"/>
      <w:r>
        <w:t>Changat</w:t>
      </w:r>
      <w:proofErr w:type="spellEnd"/>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from Hargreave</w:t>
      </w:r>
      <w:ins w:id="243" w:author="Nate Bachmeier [AWS-SA]" w:date="2023-04-09T15:11:00Z">
        <w:r w:rsidR="00AF4D58">
          <w:t>s</w:t>
        </w:r>
      </w:ins>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w:t>
      </w:r>
      <w:proofErr w:type="spellStart"/>
      <w:r>
        <w:t>Changat</w:t>
      </w:r>
      <w:proofErr w:type="spellEnd"/>
      <w:r>
        <w:t xml:space="preserve"> determined that banks were the most critical aspect of their network but did not investigate interest rates, GDP, or consumer credit statistics. </w:t>
      </w:r>
      <w:proofErr w:type="spellStart"/>
      <w:r>
        <w:t>Bhoopathi</w:t>
      </w:r>
      <w:proofErr w:type="spellEnd"/>
      <w:r>
        <w:t xml:space="preserve">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244" w:name="_Toc128254915"/>
      <w:r>
        <w:lastRenderedPageBreak/>
        <w:t>What exactly is artificial intelligence</w:t>
      </w:r>
      <w:bookmarkEnd w:id="244"/>
    </w:p>
    <w:p w14:paraId="069528B9" w14:textId="7C77FE59" w:rsidR="00E72F1F" w:rsidRDefault="00E72F1F" w:rsidP="00DA5CF7">
      <w:r>
        <w:t>Dreams of artificial intelligence can trace back to philosophical debates in ancient Greece. Prometheus would mold handfuls of clay into images of the gods and later g</w:t>
      </w:r>
      <w:r w:rsidR="000C381D">
        <w:t>i</w:t>
      </w:r>
      <w:r>
        <w:t xml:space="preserve">ve life. Ideas sprouted from mathematics, biology, and computer science before eventually producing modern artificial intelligence. While these </w:t>
      </w:r>
      <w:del w:id="245" w:author="Nate Bachmeier [AWS-SA]" w:date="2023-04-09T15:11:00Z">
        <w:r w:rsidDel="00AF4D58">
          <w:delText xml:space="preserve">different </w:delText>
        </w:r>
      </w:del>
      <w:r>
        <w:t>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del w:id="246" w:author="Nate Bachmeier [AWS-SA]" w:date="2023-04-09T15:11:00Z">
        <w:r w:rsidDel="00AF4D58">
          <w:delText xml:space="preserve">divide </w:delText>
        </w:r>
      </w:del>
      <w:ins w:id="247" w:author="Nate Bachmeier [AWS-SA]" w:date="2023-04-09T15:11:00Z">
        <w:r w:rsidR="00AF4D58">
          <w:t xml:space="preserve">division </w:t>
        </w:r>
      </w:ins>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2861E899"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del w:id="248" w:author="Nate Bachmeier [AWS-SA]" w:date="2023-04-09T15:12:00Z">
        <w:r w:rsidR="009F5716" w:rsidDel="00AF4D58">
          <w:delText>,</w:delText>
        </w:r>
      </w:del>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AF4D58">
        <w:rPr>
          <w:b/>
          <w:bCs/>
          <w:i/>
          <w:iCs/>
          <w:rPrChange w:id="249" w:author="Nate Bachmeier [AWS-SA]" w:date="2023-04-09T15:12:00Z">
            <w:rPr>
              <w:i/>
              <w:iCs/>
            </w:rPr>
          </w:rPrChange>
        </w:rPr>
        <w:t>Mechanical tasks</w:t>
      </w:r>
      <w:r>
        <w:t xml:space="preserve"> are actions that are highly repetitive and benefit from automation. These are operations like turning on lights or assembly-line construction.</w:t>
      </w:r>
    </w:p>
    <w:p w14:paraId="1C038514" w14:textId="74623FB8" w:rsidR="00E72F1F" w:rsidRDefault="00E72F1F" w:rsidP="00DA5CF7">
      <w:pPr>
        <w:pStyle w:val="ListParagraph"/>
        <w:numPr>
          <w:ilvl w:val="0"/>
          <w:numId w:val="3"/>
        </w:numPr>
      </w:pPr>
      <w:r w:rsidRPr="00AF4D58">
        <w:rPr>
          <w:b/>
          <w:bCs/>
          <w:i/>
          <w:iCs/>
          <w:rPrChange w:id="250" w:author="Nate Bachmeier [AWS-SA]" w:date="2023-04-09T15:13:00Z">
            <w:rPr>
              <w:i/>
              <w:iCs/>
            </w:rPr>
          </w:rPrChange>
        </w:rPr>
        <w:t>Thinking tasks</w:t>
      </w:r>
      <w:r>
        <w:t xml:space="preserve"> are operations that require analysis and rationalization. For instance, </w:t>
      </w:r>
      <w:del w:id="251" w:author="Nate Bachmeier [AWS-SA]" w:date="2023-04-09T15:13:00Z">
        <w:r w:rsidDel="00AF4D58">
          <w:delText>“</w:delText>
        </w:r>
      </w:del>
      <w:del w:id="252" w:author="Nate Bachmeier [AWS-SA]" w:date="2023-04-09T15:12:00Z">
        <w:r w:rsidRPr="00AF4D58" w:rsidDel="00AF4D58">
          <w:rPr>
            <w:i/>
            <w:iCs/>
            <w:rPrChange w:id="253" w:author="Nate Bachmeier [AWS-SA]" w:date="2023-04-09T15:13:00Z">
              <w:rPr/>
            </w:rPrChange>
          </w:rPr>
          <w:delText xml:space="preserve">does </w:delText>
        </w:r>
      </w:del>
      <w:ins w:id="254" w:author="Nate Bachmeier [AWS-SA]" w:date="2023-04-09T15:12:00Z">
        <w:r w:rsidR="00AF4D58" w:rsidRPr="00AF4D58">
          <w:rPr>
            <w:i/>
            <w:iCs/>
            <w:rPrChange w:id="255" w:author="Nate Bachmeier [AWS-SA]" w:date="2023-04-09T15:13:00Z">
              <w:rPr/>
            </w:rPrChange>
          </w:rPr>
          <w:t xml:space="preserve">Does </w:t>
        </w:r>
      </w:ins>
      <w:r w:rsidRPr="00AF4D58">
        <w:rPr>
          <w:i/>
          <w:iCs/>
          <w:rPrChange w:id="256" w:author="Nate Bachmeier [AWS-SA]" w:date="2023-04-09T15:13:00Z">
            <w:rPr/>
          </w:rPrChange>
        </w:rPr>
        <w:t>this picture contain a hotdog</w:t>
      </w:r>
      <w:r>
        <w:t>,</w:t>
      </w:r>
      <w:del w:id="257" w:author="Nate Bachmeier [AWS-SA]" w:date="2023-04-09T15:13:00Z">
        <w:r w:rsidDel="00AF4D58">
          <w:delText>”</w:delText>
        </w:r>
      </w:del>
      <w:r>
        <w:t xml:space="preserve"> or </w:t>
      </w:r>
      <w:del w:id="258" w:author="Nate Bachmeier [AWS-SA]" w:date="2023-04-09T15:13:00Z">
        <w:r w:rsidDel="00AF4D58">
          <w:delText>“</w:delText>
        </w:r>
      </w:del>
      <w:del w:id="259" w:author="Nate Bachmeier [AWS-SA]" w:date="2023-04-09T15:12:00Z">
        <w:r w:rsidRPr="00AF4D58" w:rsidDel="00AF4D58">
          <w:rPr>
            <w:i/>
            <w:iCs/>
            <w:rPrChange w:id="260" w:author="Nate Bachmeier [AWS-SA]" w:date="2023-04-09T15:13:00Z">
              <w:rPr/>
            </w:rPrChange>
          </w:rPr>
          <w:delText xml:space="preserve">is </w:delText>
        </w:r>
      </w:del>
      <w:ins w:id="261" w:author="Nate Bachmeier [AWS-SA]" w:date="2023-04-09T15:12:00Z">
        <w:r w:rsidR="00AF4D58" w:rsidRPr="00AF4D58">
          <w:rPr>
            <w:i/>
            <w:iCs/>
            <w:rPrChange w:id="262" w:author="Nate Bachmeier [AWS-SA]" w:date="2023-04-09T15:13:00Z">
              <w:rPr/>
            </w:rPrChange>
          </w:rPr>
          <w:t xml:space="preserve">Is </w:t>
        </w:r>
      </w:ins>
      <w:r w:rsidRPr="00AF4D58">
        <w:rPr>
          <w:i/>
          <w:iCs/>
          <w:rPrChange w:id="263" w:author="Nate Bachmeier [AWS-SA]" w:date="2023-04-09T15:13:00Z">
            <w:rPr/>
          </w:rPrChange>
        </w:rPr>
        <w:t>this sentence grammatically correct</w:t>
      </w:r>
      <w:r>
        <w:t>?</w:t>
      </w:r>
      <w:del w:id="264" w:author="Nate Bachmeier [AWS-SA]" w:date="2023-04-09T15:13:00Z">
        <w:r w:rsidDel="00AF4D58">
          <w:delText>”</w:delText>
        </w:r>
      </w:del>
    </w:p>
    <w:p w14:paraId="4E152396" w14:textId="66C6D94B" w:rsidR="00E72F1F" w:rsidRDefault="00E72F1F" w:rsidP="00DA5CF7">
      <w:pPr>
        <w:pStyle w:val="ListParagraph"/>
        <w:numPr>
          <w:ilvl w:val="0"/>
          <w:numId w:val="3"/>
        </w:numPr>
      </w:pPr>
      <w:r w:rsidRPr="00AF4D58">
        <w:rPr>
          <w:b/>
          <w:bCs/>
          <w:i/>
          <w:iCs/>
          <w:rPrChange w:id="265" w:author="Nate Bachmeier [AWS-SA]" w:date="2023-04-09T15:13:00Z">
            <w:rPr>
              <w:i/>
              <w:iCs/>
            </w:rPr>
          </w:rPrChange>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0E5A4F6B"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del w:id="266" w:author="Nate Bachmeier [AWS-SA]" w:date="2023-04-09T15:12:00Z">
        <w:r w:rsidDel="00AF4D58">
          <w:delText>that considers</w:delText>
        </w:r>
      </w:del>
      <w:ins w:id="267" w:author="Nate Bachmeier [AWS-SA]" w:date="2023-04-09T15:12:00Z">
        <w:r w:rsidR="00AF4D58">
          <w:t>considering</w:t>
        </w:r>
      </w:ins>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68" w:name="_Toc128254916"/>
      <w:r>
        <w:t>How does computer vision work</w:t>
      </w:r>
      <w:bookmarkEnd w:id="268"/>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3CC05663"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del w:id="269" w:author="Nate Bachmeier [AWS-SA]" w:date="2023-04-09T15:13:00Z">
        <w:r w:rsidRPr="00AF4D58" w:rsidDel="00AF4D58">
          <w:rPr>
            <w:i/>
            <w:iCs/>
            <w:rPrChange w:id="270" w:author="Nate Bachmeier [AWS-SA]" w:date="2023-04-09T15:13:00Z">
              <w:rPr/>
            </w:rPrChange>
          </w:rPr>
          <w:delText>“</w:delText>
        </w:r>
      </w:del>
      <w:r w:rsidRPr="00AF4D58">
        <w:rPr>
          <w:i/>
          <w:iCs/>
          <w:rPrChange w:id="271" w:author="Nate Bachmeier [AWS-SA]" w:date="2023-04-09T15:13:00Z">
            <w:rPr/>
          </w:rPrChange>
        </w:rPr>
        <w:t>hidden layers</w:t>
      </w:r>
      <w:del w:id="272" w:author="Nate Bachmeier [AWS-SA]" w:date="2023-04-09T15:13:00Z">
        <w:r w:rsidDel="00AF4D58">
          <w:delText>”</w:delText>
        </w:r>
      </w:del>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73F9E0D8"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del w:id="273" w:author="Nate Bachmeier [AWS-SA]" w:date="2023-04-09T15:13:00Z">
        <w:r w:rsidRPr="00AF4D58" w:rsidDel="00AF4D58">
          <w:rPr>
            <w:i/>
            <w:iCs/>
            <w:rPrChange w:id="274" w:author="Nate Bachmeier [AWS-SA]" w:date="2023-04-09T15:13:00Z">
              <w:rPr/>
            </w:rPrChange>
          </w:rPr>
          <w:delText>“</w:delText>
        </w:r>
      </w:del>
      <w:r w:rsidRPr="00AF4D58">
        <w:rPr>
          <w:i/>
          <w:iCs/>
          <w:rPrChange w:id="275" w:author="Nate Bachmeier [AWS-SA]" w:date="2023-04-09T15:13:00Z">
            <w:rPr/>
          </w:rPrChange>
        </w:rPr>
        <w:t>reinforcement threads</w:t>
      </w:r>
      <w:del w:id="276" w:author="Nate Bachmeier [AWS-SA]" w:date="2023-04-09T15:13:00Z">
        <w:r w:rsidDel="00AF4D58">
          <w:delText>”</w:delText>
        </w:r>
      </w:del>
      <w:r>
        <w:t xml:space="preserve"> combine to produce sophisticated composite decisions. Consider the problem of </w:t>
      </w:r>
      <w:del w:id="277" w:author="Nate Bachmeier [AWS-SA]" w:date="2023-04-09T15:12:00Z">
        <w:r w:rsidDel="00AF4D58">
          <w:delText>“</w:delText>
        </w:r>
        <w:r w:rsidRPr="00AF4D58" w:rsidDel="00AF4D58">
          <w:rPr>
            <w:i/>
            <w:iCs/>
            <w:rPrChange w:id="278" w:author="Nate Bachmeier [AWS-SA]" w:date="2023-04-09T15:12:00Z">
              <w:rPr/>
            </w:rPrChange>
          </w:rPr>
          <w:delText xml:space="preserve">should </w:delText>
        </w:r>
      </w:del>
      <w:ins w:id="279" w:author="Nate Bachmeier [AWS-SA]" w:date="2023-04-09T15:12:00Z">
        <w:r w:rsidR="00AF4D58" w:rsidRPr="00AF4D58">
          <w:rPr>
            <w:i/>
            <w:iCs/>
            <w:rPrChange w:id="280" w:author="Nate Bachmeier [AWS-SA]" w:date="2023-04-09T15:12:00Z">
              <w:rPr/>
            </w:rPrChange>
          </w:rPr>
          <w:t xml:space="preserve">Should </w:t>
        </w:r>
      </w:ins>
      <w:r w:rsidRPr="00AF4D58">
        <w:rPr>
          <w:i/>
          <w:iCs/>
          <w:rPrChange w:id="281" w:author="Nate Bachmeier [AWS-SA]" w:date="2023-04-09T15:12:00Z">
            <w:rPr/>
          </w:rPrChange>
        </w:rPr>
        <w:t>I eat this food?</w:t>
      </w:r>
      <w:del w:id="282" w:author="Nate Bachmeier [AWS-SA]" w:date="2023-04-09T15:12:00Z">
        <w:r w:rsidDel="00AF4D58">
          <w:delText>”</w:delText>
        </w:r>
      </w:del>
      <w:r>
        <w:t xml:space="preserve"> In this situation, parallel threads predict it is a </w:t>
      </w:r>
      <w:r w:rsidRPr="00AF4D58">
        <w:rPr>
          <w:i/>
          <w:iCs/>
          <w:rPrChange w:id="283" w:author="Nate Bachmeier [AWS-SA]" w:date="2023-04-09T15:14:00Z">
            <w:rPr/>
          </w:rPrChange>
        </w:rPr>
        <w:t>hotdog</w:t>
      </w:r>
      <w:r>
        <w:t xml:space="preserve">, </w:t>
      </w:r>
      <w:r w:rsidRPr="00AF4D58">
        <w:rPr>
          <w:i/>
          <w:iCs/>
          <w:rPrChange w:id="284" w:author="Nate Bachmeier [AWS-SA]" w:date="2023-04-09T15:14:00Z">
            <w:rPr/>
          </w:rPrChange>
        </w:rPr>
        <w:t>hunger level</w:t>
      </w:r>
      <w:r>
        <w:t xml:space="preserve">, and availability of </w:t>
      </w:r>
      <w:r w:rsidRPr="00AF4D58">
        <w:rPr>
          <w:i/>
          <w:iCs/>
          <w:rPrChange w:id="285" w:author="Nate Bachmeier [AWS-SA]" w:date="2023-04-09T15:14:00Z">
            <w:rPr/>
          </w:rPrChange>
        </w:rPr>
        <w:t>mustard</w:t>
      </w:r>
      <w:r>
        <w:t>. Their aggregate response invokes an appropriate behavior based on visual information.</w:t>
      </w:r>
    </w:p>
    <w:p w14:paraId="4923859D" w14:textId="77777777" w:rsidR="00E72F1F" w:rsidRDefault="00E72F1F" w:rsidP="009A4BD4">
      <w:pPr>
        <w:pStyle w:val="Heading2"/>
        <w:ind w:firstLine="0"/>
      </w:pPr>
      <w:bookmarkStart w:id="286" w:name="_Toc128254917"/>
      <w:r>
        <w:lastRenderedPageBreak/>
        <w:t>What’s the role of Markov chains</w:t>
      </w:r>
      <w:bookmarkEnd w:id="286"/>
    </w:p>
    <w:p w14:paraId="40351EFA" w14:textId="30BC3736"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del w:id="287" w:author="Nate Bachmeier [AWS-SA]" w:date="2023-04-09T15:14:00Z">
        <w:r w:rsidDel="00AF4D58">
          <w:delText>-</w:delText>
        </w:r>
      </w:del>
      <w:ins w:id="288" w:author="Nate Bachmeier [AWS-SA]" w:date="2023-04-09T15:14:00Z">
        <w:r w:rsidR="00AF4D58">
          <w:t xml:space="preserve"> </w:t>
        </w:r>
      </w:ins>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27D56BAC" w:rsidR="008A7C72" w:rsidRPr="008A7C72" w:rsidRDefault="008A7C72" w:rsidP="009A4BD4">
      <w:pPr>
        <w:ind w:firstLine="0"/>
      </w:pPr>
      <w:bookmarkStart w:id="289" w:name="_Toc128255034"/>
      <w:bookmarkStart w:id="290"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F52AAA">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289"/>
      <w:bookmarkEnd w:id="290"/>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1"/>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20277DA" w:rsidR="00E72F1F" w:rsidRPr="009A4BD4" w:rsidRDefault="006D08A6" w:rsidP="009A4BD4">
      <w:pPr>
        <w:ind w:firstLine="0"/>
        <w:rPr>
          <w:i/>
        </w:rPr>
      </w:pPr>
      <w:bookmarkStart w:id="291" w:name="_Toc128255035"/>
      <w:bookmarkStart w:id="292"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F52AAA">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stretch>
                      <a:fillRect/>
                    </a:stretch>
                  </pic:blipFill>
                  <pic:spPr>
                    <a:xfrm>
                      <a:off x="0" y="0"/>
                      <a:ext cx="6086700" cy="4671676"/>
                    </a:xfrm>
                    <a:prstGeom prst="rect">
                      <a:avLst/>
                    </a:prstGeom>
                  </pic:spPr>
                </pic:pic>
              </a:graphicData>
            </a:graphic>
          </wp:inline>
        </w:drawing>
      </w:r>
      <w:bookmarkEnd w:id="291"/>
      <w:bookmarkEnd w:id="292"/>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438F7398" w:rsidR="00E72F1F" w:rsidRDefault="006D08A6" w:rsidP="009A4BD4">
      <w:pPr>
        <w:ind w:firstLine="0"/>
      </w:pPr>
      <w:bookmarkStart w:id="293" w:name="_Toc128255036"/>
      <w:bookmarkStart w:id="294"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F52AAA">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4011846" cy="2924667"/>
                    </a:xfrm>
                    <a:prstGeom prst="rect">
                      <a:avLst/>
                    </a:prstGeom>
                  </pic:spPr>
                </pic:pic>
              </a:graphicData>
            </a:graphic>
          </wp:inline>
        </w:drawing>
      </w:r>
      <w:bookmarkEnd w:id="293"/>
      <w:bookmarkEnd w:id="294"/>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6BF56538" w:rsidR="00E72F1F" w:rsidRDefault="006D08A6" w:rsidP="009A4BD4">
      <w:pPr>
        <w:pStyle w:val="Caption"/>
        <w:ind w:firstLine="0"/>
      </w:pPr>
      <w:bookmarkStart w:id="295" w:name="_Toc128255037"/>
      <w:bookmarkStart w:id="296"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F52AAA">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4"/>
                    <a:stretch>
                      <a:fillRect/>
                    </a:stretch>
                  </pic:blipFill>
                  <pic:spPr>
                    <a:xfrm>
                      <a:off x="0" y="0"/>
                      <a:ext cx="5599150" cy="3033956"/>
                    </a:xfrm>
                    <a:prstGeom prst="rect">
                      <a:avLst/>
                    </a:prstGeom>
                  </pic:spPr>
                </pic:pic>
              </a:graphicData>
            </a:graphic>
          </wp:inline>
        </w:drawing>
      </w:r>
      <w:bookmarkEnd w:id="295"/>
      <w:bookmarkEnd w:id="296"/>
    </w:p>
    <w:p w14:paraId="21E500CC" w14:textId="77777777" w:rsidR="00E72F1F" w:rsidRDefault="00E72F1F" w:rsidP="009A4BD4">
      <w:pPr>
        <w:pStyle w:val="Heading3"/>
        <w:ind w:firstLine="0"/>
      </w:pPr>
      <w:r>
        <w:lastRenderedPageBreak/>
        <w:t>Observations</w:t>
      </w:r>
    </w:p>
    <w:p w14:paraId="695C607B" w14:textId="15689D00" w:rsidR="00E72F1F" w:rsidRDefault="00E72F1F" w:rsidP="00DA5CF7">
      <w:r>
        <w:t xml:space="preserve">The first and most critical step in any data mining exercise is determining the question and discovering supporting evidence. Until this action occurs, the business </w:t>
      </w:r>
      <w:del w:id="297" w:author="Nate Bachmeier [AWS-SA]" w:date="2023-04-09T15:15:00Z">
        <w:r w:rsidDel="00AF4D58">
          <w:delText>is unlikely to</w:delText>
        </w:r>
      </w:del>
      <w:ins w:id="298" w:author="Nate Bachmeier [AWS-SA]" w:date="2023-04-09T15:15:00Z">
        <w:r w:rsidR="00AF4D58">
          <w:t>will unlikely</w:t>
        </w:r>
      </w:ins>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299" w:name="_Toc128254918"/>
      <w:r>
        <w:lastRenderedPageBreak/>
        <w:t>How are neural networks evolving</w:t>
      </w:r>
      <w:bookmarkEnd w:id="299"/>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55F97D06" w:rsidR="00551E59" w:rsidRPr="00551E59" w:rsidRDefault="00551E59" w:rsidP="009A4BD4">
      <w:pPr>
        <w:pStyle w:val="Caption"/>
        <w:ind w:firstLine="0"/>
        <w:rPr>
          <w:i/>
        </w:rPr>
      </w:pPr>
      <w:bookmarkStart w:id="300"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00"/>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3AF4A18D" w:rsidR="00981175" w:rsidRPr="00F8617E" w:rsidRDefault="00981175" w:rsidP="00F8617E">
      <w:pPr>
        <w:pStyle w:val="Caption"/>
        <w:ind w:firstLine="0"/>
        <w:rPr>
          <w:i/>
          <w:iCs w:val="0"/>
        </w:rPr>
      </w:pPr>
      <w:bookmarkStart w:id="301" w:name="_Toc128255038"/>
      <w:bookmarkStart w:id="302"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F52AAA">
        <w:rPr>
          <w:b/>
          <w:bCs/>
          <w:noProof/>
        </w:rPr>
        <w:t>5</w:t>
      </w:r>
      <w:r w:rsidRPr="00310DC2">
        <w:rPr>
          <w:b/>
          <w:bCs/>
          <w:noProof/>
        </w:rPr>
        <w:fldChar w:fldCharType="end"/>
      </w:r>
      <w:r>
        <w:br/>
      </w:r>
      <w:r w:rsidRPr="00F8617E">
        <w:rPr>
          <w:i/>
          <w:iCs w:val="0"/>
        </w:rPr>
        <w:t>Multi-dimensional convergence (Kim &amp; Cho, 2008, p. 1605)</w:t>
      </w:r>
      <w:bookmarkEnd w:id="301"/>
      <w:bookmarkEnd w:id="302"/>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5"/>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1B1E3C08" w:rsidR="00E72F1F" w:rsidRDefault="00E72F1F" w:rsidP="00DA5CF7">
      <w:r>
        <w:t xml:space="preserve">DNN architectures </w:t>
      </w:r>
      <w:ins w:id="303" w:author="Nate Bachmeier [AWS-SA]" w:date="2023-04-09T15:16:00Z">
        <w:r w:rsidR="00AF4D58">
          <w:t xml:space="preserve">are particularly challenging to optimize because </w:t>
        </w:r>
      </w:ins>
      <w:ins w:id="304" w:author="Nate Bachmeier [AWS-SA]" w:date="2023-04-09T15:17:00Z">
        <w:r w:rsidR="00AF4D58">
          <w:t xml:space="preserve">they </w:t>
        </w:r>
      </w:ins>
      <w:r>
        <w:t xml:space="preserve">contain </w:t>
      </w:r>
      <w:ins w:id="305" w:author="Nate Bachmeier [AWS-SA]" w:date="2023-04-09T15:17:00Z">
        <w:r w:rsidR="00AF4D58">
          <w:t>high var</w:t>
        </w:r>
      </w:ins>
      <w:ins w:id="306" w:author="Nate Bachmeier [AWS-SA]" w:date="2023-04-09T15:18:00Z">
        <w:r w:rsidR="00AF4D58">
          <w:t>i</w:t>
        </w:r>
      </w:ins>
      <w:ins w:id="307" w:author="Nate Bachmeier [AWS-SA]" w:date="2023-04-09T15:17:00Z">
        <w:r w:rsidR="00AF4D58">
          <w:t xml:space="preserve">ability, </w:t>
        </w:r>
      </w:ins>
      <w:r>
        <w:t xml:space="preserve">multiple kernels, </w:t>
      </w:r>
      <w:ins w:id="308" w:author="Nate Bachmeier [AWS-SA]" w:date="2023-04-09T15:18:00Z">
        <w:r w:rsidR="00AF4D58">
          <w:t xml:space="preserve">differing </w:t>
        </w:r>
      </w:ins>
      <w:r>
        <w:t>regularization</w:t>
      </w:r>
      <w:ins w:id="309" w:author="Nate Bachmeier [AWS-SA]" w:date="2023-04-09T15:18:00Z">
        <w:r w:rsidR="00AF4D58">
          <w:t xml:space="preserve"> scales</w:t>
        </w:r>
      </w:ins>
      <w:r>
        <w:t xml:space="preserve">, </w:t>
      </w:r>
      <w:ins w:id="310" w:author="Nate Bachmeier [AWS-SA]" w:date="2023-04-09T15:16:00Z">
        <w:r w:rsidR="00AF4D58">
          <w:t xml:space="preserve">and </w:t>
        </w:r>
      </w:ins>
      <w:ins w:id="311" w:author="Nate Bachmeier [AWS-SA]" w:date="2023-04-09T15:18:00Z">
        <w:r w:rsidR="00AF4D58">
          <w:t xml:space="preserve">untrained </w:t>
        </w:r>
      </w:ins>
      <w:del w:id="312" w:author="Nate Bachmeier [AWS-SA]" w:date="2023-04-09T15:16:00Z">
        <w:r w:rsidDel="00AF4D58">
          <w:delText xml:space="preserve">and </w:delText>
        </w:r>
      </w:del>
      <w:r>
        <w:t>hyperparameters</w:t>
      </w:r>
      <w:del w:id="313" w:author="Nate Bachmeier [AWS-SA]" w:date="2023-04-09T15:16:00Z">
        <w:r w:rsidR="00383CF5" w:rsidDel="00AF4D58">
          <w:delText>.</w:delText>
        </w:r>
        <w:r w:rsidDel="00AF4D58">
          <w:delText xml:space="preserve"> </w:delText>
        </w:r>
        <w:r w:rsidR="00383CF5" w:rsidDel="00AF4D58">
          <w:delText>T</w:delText>
        </w:r>
      </w:del>
      <w:del w:id="314" w:author="Nate Bachmeier [AWS-SA]" w:date="2023-04-09T15:17:00Z">
        <w:r w:rsidDel="00AF4D58">
          <w:delText>his variability makes them particularly challenging to optimize</w:delText>
        </w:r>
      </w:del>
      <w:r>
        <w:t xml:space="preserv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39915216"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del w:id="315" w:author="Nate Bachmeier [AWS-SA]" w:date="2023-04-09T15:19:00Z">
        <w:r w:rsidR="00FE4C8D" w:rsidDel="00AF4D58">
          <w:delText xml:space="preserve"> </w:delText>
        </w:r>
      </w:del>
      <w:r>
        <w:t>).</w:t>
      </w:r>
    </w:p>
    <w:p w14:paraId="330C7590" w14:textId="77777777" w:rsidR="00E72F1F" w:rsidRDefault="00E72F1F" w:rsidP="00F8617E">
      <w:pPr>
        <w:pStyle w:val="Heading2"/>
        <w:ind w:firstLine="0"/>
      </w:pPr>
      <w:bookmarkStart w:id="316" w:name="_Toc128254919"/>
      <w:r>
        <w:t>How does intelligent agent modeling work</w:t>
      </w:r>
      <w:bookmarkEnd w:id="316"/>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4). </w:t>
      </w:r>
    </w:p>
    <w:p w14:paraId="7C96AC49" w14:textId="31C0C6AC" w:rsidR="007F59F3" w:rsidRPr="007F59F3" w:rsidRDefault="007F59F3" w:rsidP="00F8617E">
      <w:pPr>
        <w:pStyle w:val="Caption"/>
        <w:ind w:firstLine="0"/>
        <w:rPr>
          <w:i/>
        </w:rPr>
      </w:pPr>
      <w:bookmarkStart w:id="31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1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48E12CF7" w:rsidR="00E72F1F" w:rsidRPr="00F8617E" w:rsidRDefault="0005446B" w:rsidP="00F8617E">
      <w:pPr>
        <w:pStyle w:val="Caption"/>
        <w:ind w:firstLine="0"/>
        <w:rPr>
          <w:i/>
          <w:iCs w:val="0"/>
        </w:rPr>
      </w:pPr>
      <w:bookmarkStart w:id="318" w:name="_Toc128255039"/>
      <w:bookmarkStart w:id="31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F52AAA">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318"/>
      <w:bookmarkEnd w:id="319"/>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6"/>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w:t>
      </w:r>
      <w:r>
        <w:rPr>
          <w:rFonts w:eastAsiaTheme="minorEastAsia"/>
        </w:rPr>
        <w:lastRenderedPageBreak/>
        <w:t>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1BD12250" w:rsidR="000B5810" w:rsidRPr="000B5810" w:rsidRDefault="000B5810" w:rsidP="00F8617E">
      <w:pPr>
        <w:pStyle w:val="Caption"/>
        <w:ind w:firstLine="0"/>
      </w:pPr>
      <w:bookmarkStart w:id="320" w:name="_Toc128255040"/>
      <w:bookmarkStart w:id="32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F52AAA">
        <w:rPr>
          <w:b/>
          <w:bCs/>
          <w:noProof/>
        </w:rPr>
        <w:t>7</w:t>
      </w:r>
      <w:r w:rsidRPr="00F8617E">
        <w:rPr>
          <w:b/>
          <w:bCs/>
          <w:noProof/>
        </w:rPr>
        <w:fldChar w:fldCharType="end"/>
      </w:r>
      <w:r>
        <w:br/>
      </w:r>
      <w:r w:rsidRPr="000B5810">
        <w:rPr>
          <w:i/>
        </w:rPr>
        <w:t>Genetic Algorithm Process</w:t>
      </w:r>
      <w:bookmarkEnd w:id="320"/>
      <w:bookmarkEnd w:id="32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322" w:name="_Toc128254920"/>
      <w:r>
        <w:lastRenderedPageBreak/>
        <w:t>How does neural network training work</w:t>
      </w:r>
      <w:bookmarkEnd w:id="322"/>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17DEE8E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del w:id="323" w:author="Nate Bachmeier [AWS-SA]" w:date="2023-04-09T15:19:00Z">
        <w:r w:rsidDel="00AF4D58">
          <w:rPr>
            <w:i/>
            <w:iCs/>
          </w:rPr>
          <w:delText>-</w:delText>
        </w:r>
      </w:del>
      <w:ins w:id="324" w:author="Nate Bachmeier [AWS-SA]" w:date="2023-04-09T15:19:00Z">
        <w:r w:rsidR="00AF4D58">
          <w:rPr>
            <w:i/>
            <w:iCs/>
          </w:rPr>
          <w:t xml:space="preserve"> </w:t>
        </w:r>
      </w:ins>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0029457F" w:rsidR="00FE3EEF" w:rsidDel="00AF4D58" w:rsidRDefault="00FE3EEF">
      <w:pPr>
        <w:spacing w:after="160" w:line="259" w:lineRule="auto"/>
        <w:ind w:firstLine="0"/>
        <w:rPr>
          <w:del w:id="325" w:author="Nate Bachmeier [AWS-SA]" w:date="2023-04-09T15:20:00Z"/>
          <w:b/>
          <w:bCs/>
          <w:iCs/>
          <w:szCs w:val="18"/>
        </w:rPr>
      </w:pPr>
      <w:del w:id="326" w:author="Nate Bachmeier [AWS-SA]" w:date="2023-04-09T15:20:00Z">
        <w:r w:rsidDel="00AF4D58">
          <w:rPr>
            <w:b/>
            <w:bCs/>
          </w:rPr>
          <w:br w:type="page"/>
        </w:r>
      </w:del>
    </w:p>
    <w:p w14:paraId="2FEABCED" w14:textId="47420423" w:rsidR="00113FD4" w:rsidRPr="00113FD4" w:rsidRDefault="00113FD4" w:rsidP="00590F0E">
      <w:pPr>
        <w:spacing w:after="160" w:line="259" w:lineRule="auto"/>
        <w:ind w:firstLine="0"/>
        <w:rPr>
          <w:i/>
        </w:rPr>
      </w:pPr>
      <w:bookmarkStart w:id="327"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327"/>
    </w:p>
    <w:tbl>
      <w:tblPr>
        <w:tblStyle w:val="GridTable1Light"/>
        <w:tblW w:w="9095" w:type="dxa"/>
        <w:tblLook w:val="04A0" w:firstRow="1" w:lastRow="0" w:firstColumn="1" w:lastColumn="0" w:noHBand="0" w:noVBand="1"/>
        <w:tblPrChange w:id="328" w:author="Nate Bachmeier [AWS-SA]" w:date="2023-04-09T15:19:00Z">
          <w:tblPr>
            <w:tblStyle w:val="GridTable1Light"/>
            <w:tblW w:w="5480" w:type="dxa"/>
            <w:tblLook w:val="04A0" w:firstRow="1" w:lastRow="0" w:firstColumn="1" w:lastColumn="0" w:noHBand="0" w:noVBand="1"/>
          </w:tblPr>
        </w:tblPrChange>
      </w:tblPr>
      <w:tblGrid>
        <w:gridCol w:w="2304"/>
        <w:gridCol w:w="2347"/>
        <w:gridCol w:w="2176"/>
        <w:gridCol w:w="2268"/>
        <w:tblGridChange w:id="329">
          <w:tblGrid>
            <w:gridCol w:w="1500"/>
            <w:gridCol w:w="1527"/>
            <w:gridCol w:w="1416"/>
            <w:gridCol w:w="1476"/>
          </w:tblGrid>
        </w:tblGridChange>
      </w:tblGrid>
      <w:tr w:rsidR="00E72F1F" w:rsidRPr="00B55F4B" w14:paraId="51C57CE9" w14:textId="77777777" w:rsidTr="00AF4D58">
        <w:trPr>
          <w:cnfStyle w:val="100000000000" w:firstRow="1" w:lastRow="0" w:firstColumn="0" w:lastColumn="0" w:oddVBand="0" w:evenVBand="0" w:oddHBand="0" w:evenHBand="0" w:firstRowFirstColumn="0" w:firstRowLastColumn="0" w:lastRowFirstColumn="0" w:lastRowLastColumn="0"/>
          <w:trHeight w:val="253"/>
          <w:trPrChange w:id="330"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331" w:author="Nate Bachmeier [AWS-SA]" w:date="2023-04-09T15:19:00Z">
              <w:tcPr>
                <w:tcW w:w="1500" w:type="dxa"/>
                <w:noWrap/>
                <w:hideMark/>
              </w:tcPr>
            </w:tcPrChange>
          </w:tcPr>
          <w:p w14:paraId="07CBEC91" w14:textId="4B0E7444" w:rsidR="00E72F1F" w:rsidRPr="00B55F4B" w:rsidRDefault="00E72F1F" w:rsidP="003A4285">
            <w:pPr>
              <w:cnfStyle w:val="101000000000" w:firstRow="1" w:lastRow="0" w:firstColumn="1" w:lastColumn="0" w:oddVBand="0" w:evenVBand="0" w:oddHBand="0" w:evenHBand="0" w:firstRowFirstColumn="0" w:firstRowLastColumn="0" w:lastRowFirstColumn="0" w:lastRowLastColumn="0"/>
            </w:pPr>
          </w:p>
        </w:tc>
        <w:tc>
          <w:tcPr>
            <w:tcW w:w="6791" w:type="dxa"/>
            <w:gridSpan w:val="3"/>
            <w:noWrap/>
            <w:hideMark/>
            <w:tcPrChange w:id="332" w:author="Nate Bachmeier [AWS-SA]" w:date="2023-04-09T15:19:00Z">
              <w:tcPr>
                <w:tcW w:w="3980" w:type="dxa"/>
                <w:gridSpan w:val="3"/>
                <w:noWrap/>
                <w:hideMark/>
              </w:tcPr>
            </w:tcPrChange>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AF4D58">
        <w:trPr>
          <w:trHeight w:val="253"/>
          <w:trPrChange w:id="33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334" w:author="Nate Bachmeier [AWS-SA]" w:date="2023-04-09T15:19:00Z">
              <w:tcPr>
                <w:tcW w:w="1500" w:type="dxa"/>
                <w:noWrap/>
                <w:hideMark/>
              </w:tcPr>
            </w:tcPrChange>
          </w:tcPr>
          <w:p w14:paraId="2055D6EE" w14:textId="77777777" w:rsidR="00E72F1F" w:rsidRPr="00B55F4B" w:rsidRDefault="00E72F1F" w:rsidP="003A4285">
            <w:pPr>
              <w:ind w:firstLine="0"/>
            </w:pPr>
            <w:r w:rsidRPr="00B55F4B">
              <w:t>Block Size</w:t>
            </w:r>
          </w:p>
        </w:tc>
        <w:tc>
          <w:tcPr>
            <w:tcW w:w="2347" w:type="dxa"/>
            <w:noWrap/>
            <w:hideMark/>
            <w:tcPrChange w:id="335" w:author="Nate Bachmeier [AWS-SA]" w:date="2023-04-09T15:19:00Z">
              <w:tcPr>
                <w:tcW w:w="1527" w:type="dxa"/>
                <w:noWrap/>
                <w:hideMark/>
              </w:tcPr>
            </w:tcPrChange>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Change w:id="336" w:author="Nate Bachmeier [AWS-SA]" w:date="2023-04-09T15:19:00Z">
              <w:tcPr>
                <w:tcW w:w="1393" w:type="dxa"/>
                <w:noWrap/>
                <w:hideMark/>
              </w:tcPr>
            </w:tcPrChange>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Change w:id="337" w:author="Nate Bachmeier [AWS-SA]" w:date="2023-04-09T15:19:00Z">
              <w:tcPr>
                <w:tcW w:w="1060" w:type="dxa"/>
                <w:noWrap/>
                <w:hideMark/>
              </w:tcPr>
            </w:tcPrChange>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AF4D58">
        <w:trPr>
          <w:trHeight w:val="253"/>
          <w:trPrChange w:id="33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39" w:author="Nate Bachmeier [AWS-SA]" w:date="2023-04-09T15:19:00Z">
              <w:tcPr>
                <w:tcW w:w="1500" w:type="dxa"/>
                <w:vMerge w:val="restart"/>
                <w:noWrap/>
                <w:hideMark/>
              </w:tcPr>
            </w:tcPrChange>
          </w:tcPr>
          <w:p w14:paraId="548B81C1" w14:textId="77777777" w:rsidR="00E72F1F" w:rsidRPr="00B55F4B" w:rsidRDefault="00E72F1F" w:rsidP="003A4285">
            <w:pPr>
              <w:ind w:firstLine="0"/>
            </w:pPr>
            <w:r w:rsidRPr="00B55F4B">
              <w:t>1024</w:t>
            </w:r>
            <w:r>
              <w:t xml:space="preserve"> GB</w:t>
            </w:r>
          </w:p>
        </w:tc>
        <w:tc>
          <w:tcPr>
            <w:tcW w:w="2347" w:type="dxa"/>
            <w:noWrap/>
            <w:hideMark/>
            <w:tcPrChange w:id="340" w:author="Nate Bachmeier [AWS-SA]" w:date="2023-04-09T15:19:00Z">
              <w:tcPr>
                <w:tcW w:w="1527" w:type="dxa"/>
                <w:noWrap/>
                <w:hideMark/>
              </w:tcPr>
            </w:tcPrChange>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Change w:id="341" w:author="Nate Bachmeier [AWS-SA]" w:date="2023-04-09T15:19:00Z">
              <w:tcPr>
                <w:tcW w:w="1393" w:type="dxa"/>
                <w:noWrap/>
                <w:hideMark/>
              </w:tcPr>
            </w:tcPrChange>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42" w:author="Nate Bachmeier [AWS-SA]" w:date="2023-04-09T15:19:00Z">
              <w:tcPr>
                <w:tcW w:w="1060" w:type="dxa"/>
                <w:noWrap/>
                <w:hideMark/>
              </w:tcPr>
            </w:tcPrChange>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AF4D58">
        <w:trPr>
          <w:trHeight w:val="253"/>
          <w:trPrChange w:id="34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44" w:author="Nate Bachmeier [AWS-SA]" w:date="2023-04-09T15:19:00Z">
              <w:tcPr>
                <w:tcW w:w="1500" w:type="dxa"/>
                <w:vMerge/>
                <w:hideMark/>
              </w:tcPr>
            </w:tcPrChange>
          </w:tcPr>
          <w:p w14:paraId="2D9B683A" w14:textId="77777777" w:rsidR="00E72F1F" w:rsidRPr="00B55F4B" w:rsidRDefault="00E72F1F" w:rsidP="00DA5CF7"/>
        </w:tc>
        <w:tc>
          <w:tcPr>
            <w:tcW w:w="2347" w:type="dxa"/>
            <w:noWrap/>
            <w:hideMark/>
            <w:tcPrChange w:id="345" w:author="Nate Bachmeier [AWS-SA]" w:date="2023-04-09T15:19:00Z">
              <w:tcPr>
                <w:tcW w:w="1527" w:type="dxa"/>
                <w:noWrap/>
                <w:hideMark/>
              </w:tcPr>
            </w:tcPrChange>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346" w:author="Nate Bachmeier [AWS-SA]" w:date="2023-04-09T15:19:00Z">
              <w:tcPr>
                <w:tcW w:w="1393" w:type="dxa"/>
                <w:noWrap/>
                <w:hideMark/>
              </w:tcPr>
            </w:tcPrChange>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47" w:author="Nate Bachmeier [AWS-SA]" w:date="2023-04-09T15:19:00Z">
              <w:tcPr>
                <w:tcW w:w="1060" w:type="dxa"/>
                <w:noWrap/>
                <w:hideMark/>
              </w:tcPr>
            </w:tcPrChange>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AF4D58">
        <w:trPr>
          <w:trHeight w:val="253"/>
          <w:trPrChange w:id="34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49" w:author="Nate Bachmeier [AWS-SA]" w:date="2023-04-09T15:19:00Z">
              <w:tcPr>
                <w:tcW w:w="1500" w:type="dxa"/>
                <w:vMerge/>
                <w:hideMark/>
              </w:tcPr>
            </w:tcPrChange>
          </w:tcPr>
          <w:p w14:paraId="307C5300" w14:textId="77777777" w:rsidR="00E72F1F" w:rsidRPr="00B55F4B" w:rsidRDefault="00E72F1F" w:rsidP="00DA5CF7"/>
        </w:tc>
        <w:tc>
          <w:tcPr>
            <w:tcW w:w="2347" w:type="dxa"/>
            <w:noWrap/>
            <w:hideMark/>
            <w:tcPrChange w:id="350" w:author="Nate Bachmeier [AWS-SA]" w:date="2023-04-09T15:19:00Z">
              <w:tcPr>
                <w:tcW w:w="1527" w:type="dxa"/>
                <w:noWrap/>
                <w:hideMark/>
              </w:tcPr>
            </w:tcPrChange>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351" w:author="Nate Bachmeier [AWS-SA]" w:date="2023-04-09T15:19:00Z">
              <w:tcPr>
                <w:tcW w:w="1393" w:type="dxa"/>
                <w:noWrap/>
                <w:hideMark/>
              </w:tcPr>
            </w:tcPrChange>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52" w:author="Nate Bachmeier [AWS-SA]" w:date="2023-04-09T15:19:00Z">
              <w:tcPr>
                <w:tcW w:w="1060" w:type="dxa"/>
                <w:noWrap/>
                <w:hideMark/>
              </w:tcPr>
            </w:tcPrChange>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AF4D58">
        <w:trPr>
          <w:trHeight w:val="253"/>
          <w:trPrChange w:id="35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54" w:author="Nate Bachmeier [AWS-SA]" w:date="2023-04-09T15:19:00Z">
              <w:tcPr>
                <w:tcW w:w="1500" w:type="dxa"/>
                <w:vMerge w:val="restart"/>
                <w:noWrap/>
                <w:hideMark/>
              </w:tcPr>
            </w:tcPrChange>
          </w:tcPr>
          <w:p w14:paraId="2C4B91F0" w14:textId="4C48B4E5" w:rsidR="00E72F1F" w:rsidRPr="00B55F4B" w:rsidRDefault="00E72F1F" w:rsidP="003A4285">
            <w:pPr>
              <w:ind w:firstLine="0"/>
            </w:pPr>
            <w:r w:rsidRPr="00B55F4B">
              <w:t>512</w:t>
            </w:r>
            <w:r w:rsidR="003A4285">
              <w:t>MB</w:t>
            </w:r>
          </w:p>
        </w:tc>
        <w:tc>
          <w:tcPr>
            <w:tcW w:w="2347" w:type="dxa"/>
            <w:noWrap/>
            <w:hideMark/>
            <w:tcPrChange w:id="355" w:author="Nate Bachmeier [AWS-SA]" w:date="2023-04-09T15:19:00Z">
              <w:tcPr>
                <w:tcW w:w="1527" w:type="dxa"/>
                <w:noWrap/>
                <w:hideMark/>
              </w:tcPr>
            </w:tcPrChange>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Change w:id="356" w:author="Nate Bachmeier [AWS-SA]" w:date="2023-04-09T15:19:00Z">
              <w:tcPr>
                <w:tcW w:w="1393" w:type="dxa"/>
                <w:noWrap/>
                <w:hideMark/>
              </w:tcPr>
            </w:tcPrChange>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57" w:author="Nate Bachmeier [AWS-SA]" w:date="2023-04-09T15:19:00Z">
              <w:tcPr>
                <w:tcW w:w="1060" w:type="dxa"/>
                <w:noWrap/>
                <w:hideMark/>
              </w:tcPr>
            </w:tcPrChange>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AF4D58">
        <w:trPr>
          <w:trHeight w:val="253"/>
          <w:trPrChange w:id="35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59" w:author="Nate Bachmeier [AWS-SA]" w:date="2023-04-09T15:19:00Z">
              <w:tcPr>
                <w:tcW w:w="1500" w:type="dxa"/>
                <w:vMerge/>
                <w:hideMark/>
              </w:tcPr>
            </w:tcPrChange>
          </w:tcPr>
          <w:p w14:paraId="6100AA8D" w14:textId="77777777" w:rsidR="00E72F1F" w:rsidRPr="00B55F4B" w:rsidRDefault="00E72F1F" w:rsidP="00DA5CF7"/>
        </w:tc>
        <w:tc>
          <w:tcPr>
            <w:tcW w:w="2347" w:type="dxa"/>
            <w:noWrap/>
            <w:hideMark/>
            <w:tcPrChange w:id="360" w:author="Nate Bachmeier [AWS-SA]" w:date="2023-04-09T15:19:00Z">
              <w:tcPr>
                <w:tcW w:w="1527" w:type="dxa"/>
                <w:noWrap/>
                <w:hideMark/>
              </w:tcPr>
            </w:tcPrChange>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361" w:author="Nate Bachmeier [AWS-SA]" w:date="2023-04-09T15:19:00Z">
              <w:tcPr>
                <w:tcW w:w="1393" w:type="dxa"/>
                <w:noWrap/>
                <w:hideMark/>
              </w:tcPr>
            </w:tcPrChange>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62" w:author="Nate Bachmeier [AWS-SA]" w:date="2023-04-09T15:19:00Z">
              <w:tcPr>
                <w:tcW w:w="1060" w:type="dxa"/>
                <w:noWrap/>
                <w:hideMark/>
              </w:tcPr>
            </w:tcPrChange>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AF4D58">
        <w:trPr>
          <w:trHeight w:val="253"/>
          <w:trPrChange w:id="36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64" w:author="Nate Bachmeier [AWS-SA]" w:date="2023-04-09T15:19:00Z">
              <w:tcPr>
                <w:tcW w:w="1500" w:type="dxa"/>
                <w:vMerge/>
                <w:hideMark/>
              </w:tcPr>
            </w:tcPrChange>
          </w:tcPr>
          <w:p w14:paraId="69B04B8B" w14:textId="77777777" w:rsidR="00E72F1F" w:rsidRPr="00B55F4B" w:rsidRDefault="00E72F1F" w:rsidP="00DA5CF7"/>
        </w:tc>
        <w:tc>
          <w:tcPr>
            <w:tcW w:w="2347" w:type="dxa"/>
            <w:noWrap/>
            <w:hideMark/>
            <w:tcPrChange w:id="365" w:author="Nate Bachmeier [AWS-SA]" w:date="2023-04-09T15:19:00Z">
              <w:tcPr>
                <w:tcW w:w="1527" w:type="dxa"/>
                <w:noWrap/>
                <w:hideMark/>
              </w:tcPr>
            </w:tcPrChange>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366" w:author="Nate Bachmeier [AWS-SA]" w:date="2023-04-09T15:19:00Z">
              <w:tcPr>
                <w:tcW w:w="1393" w:type="dxa"/>
                <w:noWrap/>
                <w:hideMark/>
              </w:tcPr>
            </w:tcPrChange>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67" w:author="Nate Bachmeier [AWS-SA]" w:date="2023-04-09T15:19:00Z">
              <w:tcPr>
                <w:tcW w:w="1060" w:type="dxa"/>
                <w:noWrap/>
                <w:hideMark/>
              </w:tcPr>
            </w:tcPrChange>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AF4D58">
        <w:trPr>
          <w:trHeight w:val="253"/>
          <w:trPrChange w:id="36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69" w:author="Nate Bachmeier [AWS-SA]" w:date="2023-04-09T15:19:00Z">
              <w:tcPr>
                <w:tcW w:w="1500" w:type="dxa"/>
                <w:vMerge w:val="restart"/>
                <w:noWrap/>
                <w:hideMark/>
              </w:tcPr>
            </w:tcPrChange>
          </w:tcPr>
          <w:p w14:paraId="21D33EBA" w14:textId="5830273A" w:rsidR="00E72F1F" w:rsidRPr="00B55F4B" w:rsidRDefault="00E72F1F" w:rsidP="003A4285">
            <w:pPr>
              <w:ind w:firstLine="0"/>
            </w:pPr>
            <w:r w:rsidRPr="00B55F4B">
              <w:t>256</w:t>
            </w:r>
            <w:r w:rsidR="003A4285">
              <w:t>MB</w:t>
            </w:r>
          </w:p>
        </w:tc>
        <w:tc>
          <w:tcPr>
            <w:tcW w:w="2347" w:type="dxa"/>
            <w:noWrap/>
            <w:hideMark/>
            <w:tcPrChange w:id="370" w:author="Nate Bachmeier [AWS-SA]" w:date="2023-04-09T15:19:00Z">
              <w:tcPr>
                <w:tcW w:w="1527" w:type="dxa"/>
                <w:noWrap/>
                <w:hideMark/>
              </w:tcPr>
            </w:tcPrChange>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Change w:id="371" w:author="Nate Bachmeier [AWS-SA]" w:date="2023-04-09T15:19:00Z">
              <w:tcPr>
                <w:tcW w:w="1393" w:type="dxa"/>
                <w:noWrap/>
                <w:hideMark/>
              </w:tcPr>
            </w:tcPrChange>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72" w:author="Nate Bachmeier [AWS-SA]" w:date="2023-04-09T15:19:00Z">
              <w:tcPr>
                <w:tcW w:w="1060" w:type="dxa"/>
                <w:noWrap/>
                <w:hideMark/>
              </w:tcPr>
            </w:tcPrChange>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AF4D58">
        <w:trPr>
          <w:trHeight w:val="253"/>
          <w:trPrChange w:id="37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74" w:author="Nate Bachmeier [AWS-SA]" w:date="2023-04-09T15:19:00Z">
              <w:tcPr>
                <w:tcW w:w="1500" w:type="dxa"/>
                <w:vMerge/>
                <w:hideMark/>
              </w:tcPr>
            </w:tcPrChange>
          </w:tcPr>
          <w:p w14:paraId="72AE1BD8" w14:textId="77777777" w:rsidR="00E72F1F" w:rsidRPr="00B55F4B" w:rsidRDefault="00E72F1F" w:rsidP="00DA5CF7"/>
        </w:tc>
        <w:tc>
          <w:tcPr>
            <w:tcW w:w="2347" w:type="dxa"/>
            <w:noWrap/>
            <w:hideMark/>
            <w:tcPrChange w:id="375" w:author="Nate Bachmeier [AWS-SA]" w:date="2023-04-09T15:19:00Z">
              <w:tcPr>
                <w:tcW w:w="1527" w:type="dxa"/>
                <w:noWrap/>
                <w:hideMark/>
              </w:tcPr>
            </w:tcPrChange>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376" w:author="Nate Bachmeier [AWS-SA]" w:date="2023-04-09T15:19:00Z">
              <w:tcPr>
                <w:tcW w:w="1393" w:type="dxa"/>
                <w:noWrap/>
                <w:hideMark/>
              </w:tcPr>
            </w:tcPrChange>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77" w:author="Nate Bachmeier [AWS-SA]" w:date="2023-04-09T15:19:00Z">
              <w:tcPr>
                <w:tcW w:w="1060" w:type="dxa"/>
                <w:noWrap/>
                <w:hideMark/>
              </w:tcPr>
            </w:tcPrChange>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AF4D58">
        <w:trPr>
          <w:trHeight w:val="253"/>
          <w:trPrChange w:id="37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79" w:author="Nate Bachmeier [AWS-SA]" w:date="2023-04-09T15:19:00Z">
              <w:tcPr>
                <w:tcW w:w="1500" w:type="dxa"/>
                <w:vMerge/>
                <w:hideMark/>
              </w:tcPr>
            </w:tcPrChange>
          </w:tcPr>
          <w:p w14:paraId="40F026BB" w14:textId="77777777" w:rsidR="00E72F1F" w:rsidRPr="00B55F4B" w:rsidRDefault="00E72F1F" w:rsidP="00DA5CF7"/>
        </w:tc>
        <w:tc>
          <w:tcPr>
            <w:tcW w:w="2347" w:type="dxa"/>
            <w:noWrap/>
            <w:hideMark/>
            <w:tcPrChange w:id="380" w:author="Nate Bachmeier [AWS-SA]" w:date="2023-04-09T15:19:00Z">
              <w:tcPr>
                <w:tcW w:w="1527" w:type="dxa"/>
                <w:noWrap/>
                <w:hideMark/>
              </w:tcPr>
            </w:tcPrChange>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381" w:author="Nate Bachmeier [AWS-SA]" w:date="2023-04-09T15:19:00Z">
              <w:tcPr>
                <w:tcW w:w="1393" w:type="dxa"/>
                <w:noWrap/>
                <w:hideMark/>
              </w:tcPr>
            </w:tcPrChange>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82" w:author="Nate Bachmeier [AWS-SA]" w:date="2023-04-09T15:19:00Z">
              <w:tcPr>
                <w:tcW w:w="1060" w:type="dxa"/>
                <w:noWrap/>
                <w:hideMark/>
              </w:tcPr>
            </w:tcPrChange>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AF4D58">
        <w:trPr>
          <w:trHeight w:val="253"/>
          <w:trPrChange w:id="38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84" w:author="Nate Bachmeier [AWS-SA]" w:date="2023-04-09T15:19:00Z">
              <w:tcPr>
                <w:tcW w:w="1500" w:type="dxa"/>
                <w:vMerge w:val="restart"/>
                <w:noWrap/>
                <w:hideMark/>
              </w:tcPr>
            </w:tcPrChange>
          </w:tcPr>
          <w:p w14:paraId="6BC1FEFD" w14:textId="08045E3A" w:rsidR="00E72F1F" w:rsidRPr="00B55F4B" w:rsidRDefault="00E72F1F" w:rsidP="003A4285">
            <w:pPr>
              <w:ind w:firstLine="0"/>
            </w:pPr>
            <w:r w:rsidRPr="00B55F4B">
              <w:t>128</w:t>
            </w:r>
            <w:r w:rsidR="003A4285">
              <w:t>MB</w:t>
            </w:r>
          </w:p>
        </w:tc>
        <w:tc>
          <w:tcPr>
            <w:tcW w:w="2347" w:type="dxa"/>
            <w:noWrap/>
            <w:hideMark/>
            <w:tcPrChange w:id="385" w:author="Nate Bachmeier [AWS-SA]" w:date="2023-04-09T15:19:00Z">
              <w:tcPr>
                <w:tcW w:w="1527" w:type="dxa"/>
                <w:noWrap/>
                <w:hideMark/>
              </w:tcPr>
            </w:tcPrChange>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386" w:author="Nate Bachmeier [AWS-SA]" w:date="2023-04-09T15:19:00Z">
              <w:tcPr>
                <w:tcW w:w="1393" w:type="dxa"/>
                <w:noWrap/>
                <w:hideMark/>
              </w:tcPr>
            </w:tcPrChange>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87" w:author="Nate Bachmeier [AWS-SA]" w:date="2023-04-09T15:19:00Z">
              <w:tcPr>
                <w:tcW w:w="1060" w:type="dxa"/>
                <w:noWrap/>
                <w:hideMark/>
              </w:tcPr>
            </w:tcPrChange>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AF4D58">
        <w:trPr>
          <w:trHeight w:val="253"/>
          <w:trPrChange w:id="38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89" w:author="Nate Bachmeier [AWS-SA]" w:date="2023-04-09T15:19:00Z">
              <w:tcPr>
                <w:tcW w:w="1500" w:type="dxa"/>
                <w:vMerge/>
                <w:hideMark/>
              </w:tcPr>
            </w:tcPrChange>
          </w:tcPr>
          <w:p w14:paraId="7797FA47" w14:textId="77777777" w:rsidR="00E72F1F" w:rsidRPr="00B55F4B" w:rsidRDefault="00E72F1F" w:rsidP="00DA5CF7"/>
        </w:tc>
        <w:tc>
          <w:tcPr>
            <w:tcW w:w="2347" w:type="dxa"/>
            <w:noWrap/>
            <w:hideMark/>
            <w:tcPrChange w:id="390" w:author="Nate Bachmeier [AWS-SA]" w:date="2023-04-09T15:19:00Z">
              <w:tcPr>
                <w:tcW w:w="1527" w:type="dxa"/>
                <w:noWrap/>
                <w:hideMark/>
              </w:tcPr>
            </w:tcPrChange>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391" w:author="Nate Bachmeier [AWS-SA]" w:date="2023-04-09T15:19:00Z">
              <w:tcPr>
                <w:tcW w:w="1393" w:type="dxa"/>
                <w:noWrap/>
                <w:hideMark/>
              </w:tcPr>
            </w:tcPrChange>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92" w:author="Nate Bachmeier [AWS-SA]" w:date="2023-04-09T15:19:00Z">
              <w:tcPr>
                <w:tcW w:w="1060" w:type="dxa"/>
                <w:noWrap/>
                <w:hideMark/>
              </w:tcPr>
            </w:tcPrChange>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AF4D58">
        <w:trPr>
          <w:trHeight w:val="253"/>
          <w:trPrChange w:id="39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94" w:author="Nate Bachmeier [AWS-SA]" w:date="2023-04-09T15:19:00Z">
              <w:tcPr>
                <w:tcW w:w="1500" w:type="dxa"/>
                <w:vMerge/>
                <w:hideMark/>
              </w:tcPr>
            </w:tcPrChange>
          </w:tcPr>
          <w:p w14:paraId="2787F5CA" w14:textId="77777777" w:rsidR="00E72F1F" w:rsidRPr="00B55F4B" w:rsidRDefault="00E72F1F" w:rsidP="00DA5CF7"/>
        </w:tc>
        <w:tc>
          <w:tcPr>
            <w:tcW w:w="2347" w:type="dxa"/>
            <w:noWrap/>
            <w:hideMark/>
            <w:tcPrChange w:id="395" w:author="Nate Bachmeier [AWS-SA]" w:date="2023-04-09T15:19:00Z">
              <w:tcPr>
                <w:tcW w:w="1527" w:type="dxa"/>
                <w:noWrap/>
                <w:hideMark/>
              </w:tcPr>
            </w:tcPrChange>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Change w:id="396" w:author="Nate Bachmeier [AWS-SA]" w:date="2023-04-09T15:19:00Z">
              <w:tcPr>
                <w:tcW w:w="1393" w:type="dxa"/>
                <w:noWrap/>
                <w:hideMark/>
              </w:tcPr>
            </w:tcPrChange>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97" w:author="Nate Bachmeier [AWS-SA]" w:date="2023-04-09T15:19:00Z">
              <w:tcPr>
                <w:tcW w:w="1060" w:type="dxa"/>
                <w:noWrap/>
                <w:hideMark/>
              </w:tcPr>
            </w:tcPrChange>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745C7EA"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proofErr w:type="spellStart"/>
      <w:r>
        <w:t>Canolical</w:t>
      </w:r>
      <w:proofErr w:type="spellEnd"/>
      <w:r>
        <w:t xml:space="preserve"> Naming Service (CNAME). That system can consider latency and other metrics, like the proposed Fail-Over Group solution.</w:t>
      </w:r>
    </w:p>
    <w:p w14:paraId="5D1574D3" w14:textId="655CE31D" w:rsidR="00E72F1F" w:rsidRDefault="00E431EF" w:rsidP="003A4285">
      <w:pPr>
        <w:pStyle w:val="Caption"/>
        <w:ind w:firstLine="0"/>
      </w:pPr>
      <w:bookmarkStart w:id="398" w:name="_Toc128255041"/>
      <w:bookmarkStart w:id="399"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F52AAA">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8"/>
                    <a:stretch>
                      <a:fillRect/>
                    </a:stretch>
                  </pic:blipFill>
                  <pic:spPr>
                    <a:xfrm>
                      <a:off x="0" y="0"/>
                      <a:ext cx="4489607" cy="3579693"/>
                    </a:xfrm>
                    <a:prstGeom prst="rect">
                      <a:avLst/>
                    </a:prstGeom>
                  </pic:spPr>
                </pic:pic>
              </a:graphicData>
            </a:graphic>
          </wp:inline>
        </w:drawing>
      </w:r>
      <w:bookmarkEnd w:id="398"/>
      <w:bookmarkEnd w:id="399"/>
    </w:p>
    <w:p w14:paraId="1B2FBCB7" w14:textId="06DE4489"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w:t>
      </w:r>
      <w:proofErr w:type="spellStart"/>
      <w:r>
        <w:t>Paxos</w:t>
      </w:r>
      <w:proofErr w:type="spellEnd"/>
      <w:r>
        <w:t xml:space="preserve">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46ACB8B9" w:rsidR="00E72F1F" w:rsidRDefault="00161877" w:rsidP="003A4285">
      <w:pPr>
        <w:pStyle w:val="Caption"/>
        <w:ind w:firstLine="0"/>
      </w:pPr>
      <w:bookmarkStart w:id="400" w:name="_Toc128255042"/>
      <w:bookmarkStart w:id="401"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F52AAA">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stretch>
                      <a:fillRect/>
                    </a:stretch>
                  </pic:blipFill>
                  <pic:spPr>
                    <a:xfrm>
                      <a:off x="0" y="0"/>
                      <a:ext cx="5741468" cy="3390291"/>
                    </a:xfrm>
                    <a:prstGeom prst="rect">
                      <a:avLst/>
                    </a:prstGeom>
                  </pic:spPr>
                </pic:pic>
              </a:graphicData>
            </a:graphic>
          </wp:inline>
        </w:drawing>
      </w:r>
      <w:bookmarkEnd w:id="400"/>
      <w:bookmarkEnd w:id="401"/>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EA6F18A" w:rsidR="00E81D0D" w:rsidRPr="00E81D0D" w:rsidRDefault="00E81D0D" w:rsidP="003A4285">
      <w:pPr>
        <w:pStyle w:val="Caption"/>
        <w:ind w:firstLine="0"/>
        <w:rPr>
          <w:i/>
        </w:rPr>
      </w:pPr>
      <w:bookmarkStart w:id="402" w:name="_Toc128255043"/>
      <w:bookmarkStart w:id="403"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F52AAA">
        <w:rPr>
          <w:b/>
          <w:bCs/>
          <w:noProof/>
        </w:rPr>
        <w:t>10</w:t>
      </w:r>
      <w:r w:rsidRPr="003A4285">
        <w:rPr>
          <w:b/>
          <w:bCs/>
          <w:noProof/>
        </w:rPr>
        <w:fldChar w:fldCharType="end"/>
      </w:r>
      <w:r>
        <w:br/>
      </w:r>
      <w:r w:rsidRPr="00E81D0D">
        <w:rPr>
          <w:i/>
        </w:rPr>
        <w:t xml:space="preserve">Durable Command Queue </w:t>
      </w:r>
      <w:r w:rsidRPr="00E81D0D">
        <w:rPr>
          <w:i/>
          <w:noProof/>
        </w:rPr>
        <w:t>Pattern</w:t>
      </w:r>
      <w:bookmarkEnd w:id="402"/>
      <w:bookmarkEnd w:id="403"/>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44E8B8F3"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del w:id="404" w:author="Nate Bachmeier [AWS-SA]" w:date="2023-04-09T15:20:00Z">
        <w:r w:rsidDel="00AF4D58">
          <w:delText>-</w:delText>
        </w:r>
      </w:del>
      <w:ins w:id="405" w:author="Nate Bachmeier [AWS-SA]" w:date="2023-04-09T15:20:00Z">
        <w:r w:rsidR="00AF4D58">
          <w:t xml:space="preserve"> </w:t>
        </w:r>
      </w:ins>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23565F93" w:rsidR="00E72F1F" w:rsidRDefault="001703B6" w:rsidP="00B955FE">
      <w:pPr>
        <w:pStyle w:val="Caption"/>
        <w:ind w:firstLine="0"/>
      </w:pPr>
      <w:bookmarkStart w:id="406" w:name="_Toc128255044"/>
      <w:bookmarkStart w:id="407"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F52AAA">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a:stretch>
                      <a:fillRect/>
                    </a:stretch>
                  </pic:blipFill>
                  <pic:spPr>
                    <a:xfrm>
                      <a:off x="0" y="0"/>
                      <a:ext cx="6545345" cy="3750985"/>
                    </a:xfrm>
                    <a:prstGeom prst="rect">
                      <a:avLst/>
                    </a:prstGeom>
                  </pic:spPr>
                </pic:pic>
              </a:graphicData>
            </a:graphic>
          </wp:inline>
        </w:drawing>
      </w:r>
      <w:bookmarkEnd w:id="406"/>
      <w:bookmarkEnd w:id="407"/>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408" w:name="_Toc128254921"/>
      <w:r>
        <w:t>What is autoencoding</w:t>
      </w:r>
      <w:bookmarkEnd w:id="408"/>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56831BF2" w:rsidR="00A306F2" w:rsidRPr="00A306F2" w:rsidRDefault="00A306F2" w:rsidP="00B955FE">
      <w:pPr>
        <w:pStyle w:val="Caption"/>
        <w:ind w:firstLine="0"/>
        <w:rPr>
          <w:i/>
        </w:rPr>
      </w:pPr>
      <w:bookmarkStart w:id="409" w:name="_Toc128255045"/>
      <w:bookmarkStart w:id="41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F52AAA">
        <w:rPr>
          <w:b/>
          <w:bCs/>
          <w:noProof/>
        </w:rPr>
        <w:t>12</w:t>
      </w:r>
      <w:r w:rsidRPr="00B955FE">
        <w:rPr>
          <w:b/>
          <w:bCs/>
          <w:noProof/>
        </w:rPr>
        <w:fldChar w:fldCharType="end"/>
      </w:r>
      <w:r w:rsidRPr="00B955FE">
        <w:rPr>
          <w:b/>
          <w:bCs/>
        </w:rPr>
        <w:br/>
      </w:r>
      <w:r w:rsidRPr="00A306F2">
        <w:rPr>
          <w:i/>
        </w:rPr>
        <w:t>Autoencoding architecture</w:t>
      </w:r>
      <w:bookmarkEnd w:id="409"/>
      <w:bookmarkEnd w:id="410"/>
    </w:p>
    <w:p w14:paraId="11B7FBAA" w14:textId="77777777" w:rsidR="00E72F1F" w:rsidRDefault="00E72F1F" w:rsidP="00B955FE">
      <w:pPr>
        <w:ind w:firstLine="0"/>
      </w:pPr>
      <w:r w:rsidRPr="00D00089">
        <w:rPr>
          <w:noProof/>
        </w:rPr>
        <w:drawing>
          <wp:inline distT="0" distB="0" distL="0" distR="0" wp14:anchorId="4A780480" wp14:editId="766E48AF">
            <wp:extent cx="4116459" cy="310539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2"/>
                    <a:stretch>
                      <a:fillRect/>
                    </a:stretch>
                  </pic:blipFill>
                  <pic:spPr>
                    <a:xfrm>
                      <a:off x="0" y="0"/>
                      <a:ext cx="4120590" cy="3108515"/>
                    </a:xfrm>
                    <a:prstGeom prst="rect">
                      <a:avLst/>
                    </a:prstGeom>
                  </pic:spPr>
                </pic:pic>
              </a:graphicData>
            </a:graphic>
          </wp:inline>
        </w:drawing>
      </w:r>
    </w:p>
    <w:p w14:paraId="5A3E71D0" w14:textId="5AA2827A" w:rsidR="00E72F1F" w:rsidDel="00AF4D58" w:rsidRDefault="00E72F1F" w:rsidP="00B955FE">
      <w:pPr>
        <w:pStyle w:val="Heading3"/>
        <w:ind w:firstLine="0"/>
        <w:rPr>
          <w:del w:id="411" w:author="Nate Bachmeier [AWS-SA]" w:date="2023-04-09T15:21:00Z"/>
        </w:rPr>
      </w:pPr>
      <w:del w:id="412" w:author="Nate Bachmeier [AWS-SA]" w:date="2023-04-09T15:21:00Z">
        <w:r w:rsidDel="00AF4D58">
          <w:delText>Example usages</w:delText>
        </w:r>
      </w:del>
    </w:p>
    <w:p w14:paraId="28A1163A" w14:textId="398F9992" w:rsidR="00E72F1F" w:rsidRPr="008C3B7B" w:rsidDel="00AF4D58" w:rsidRDefault="00E72F1F" w:rsidP="000C381D">
      <w:pPr>
        <w:ind w:firstLine="0"/>
        <w:rPr>
          <w:del w:id="413" w:author="Nate Bachmeier [AWS-SA]" w:date="2023-04-09T15:21:00Z"/>
        </w:rPr>
      </w:pPr>
      <w:del w:id="414" w:author="Nate Bachmeier [AWS-SA]" w:date="2023-04-09T15:21:00Z">
        <w:r w:rsidDel="00AF4D58">
          <w:delText>Include a summary of the art stylizer paper</w:delText>
        </w:r>
      </w:del>
    </w:p>
    <w:p w14:paraId="46DE647E" w14:textId="2DB20741" w:rsidR="00E72F1F" w:rsidRPr="008C3B7B" w:rsidDel="00AF4D58" w:rsidRDefault="00E72F1F" w:rsidP="000C381D">
      <w:pPr>
        <w:ind w:firstLine="0"/>
        <w:rPr>
          <w:del w:id="415" w:author="Nate Bachmeier [AWS-SA]" w:date="2023-04-09T15:21:00Z"/>
        </w:rPr>
      </w:pPr>
      <w:del w:id="416" w:author="Nate Bachmeier [AWS-SA]" w:date="2023-04-09T15:21:00Z">
        <w:r w:rsidDel="00AF4D58">
          <w:delText>Include the summary of DACNN here from the intrusion detection paper.</w:delText>
        </w:r>
        <w:r w:rsidDel="00AF4D58">
          <w:tab/>
          <w:delText xml:space="preserve"> </w:delText>
        </w:r>
      </w:del>
    </w:p>
    <w:p w14:paraId="5CC2232B" w14:textId="77777777" w:rsidR="00E72F1F" w:rsidRDefault="00E72F1F">
      <w:pPr>
        <w:ind w:firstLine="0"/>
        <w:pPrChange w:id="417" w:author="Nate Bachmeier [AWS-SA]" w:date="2023-04-09T15:21:00Z">
          <w:pPr>
            <w:pStyle w:val="Heading2"/>
            <w:ind w:firstLine="0"/>
          </w:pPr>
        </w:pPrChange>
      </w:pPr>
      <w:bookmarkStart w:id="418" w:name="_Toc128254922"/>
      <w:r>
        <w:t>How does sequence analysis work</w:t>
      </w:r>
      <w:bookmarkEnd w:id="418"/>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 xml:space="preserve">text </w:t>
      </w:r>
      <w:r w:rsidR="006F7F25">
        <w:lastRenderedPageBreak/>
        <w:t>representation</w:t>
      </w:r>
      <w:r>
        <w:t>. Depending on the use case, these steps could be massive subsystems or single lines of code.</w:t>
      </w:r>
    </w:p>
    <w:p w14:paraId="0A73EBF0" w14:textId="7B561213" w:rsidR="00E72F1F" w:rsidRPr="00B955FE" w:rsidRDefault="001236EF" w:rsidP="00B955FE">
      <w:pPr>
        <w:pStyle w:val="Caption"/>
        <w:ind w:firstLine="0"/>
        <w:rPr>
          <w:i/>
        </w:rPr>
      </w:pPr>
      <w:bookmarkStart w:id="419" w:name="_Toc128255046"/>
      <w:bookmarkStart w:id="420"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F52AAA">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3"/>
                    <a:stretch>
                      <a:fillRect/>
                    </a:stretch>
                  </pic:blipFill>
                  <pic:spPr>
                    <a:xfrm>
                      <a:off x="0" y="0"/>
                      <a:ext cx="5313046" cy="3943350"/>
                    </a:xfrm>
                    <a:prstGeom prst="rect">
                      <a:avLst/>
                    </a:prstGeom>
                  </pic:spPr>
                </pic:pic>
              </a:graphicData>
            </a:graphic>
          </wp:inline>
        </w:drawing>
      </w:r>
      <w:bookmarkEnd w:id="419"/>
      <w:bookmarkEnd w:id="420"/>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w:t>
      </w:r>
      <w:r>
        <w:lastRenderedPageBreak/>
        <w:t>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421"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421"/>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4ED05A66" w:rsidR="007D626A" w:rsidRDefault="002029F2" w:rsidP="007D626A">
      <w:pPr>
        <w:pStyle w:val="Caption"/>
        <w:ind w:firstLine="0"/>
        <w:rPr>
          <w:i/>
        </w:rPr>
      </w:pPr>
      <w:r>
        <w:rPr>
          <w:b/>
          <w:bCs/>
        </w:rPr>
        <w:br/>
      </w:r>
      <w:bookmarkStart w:id="422" w:name="_Toc128255047"/>
      <w:bookmarkStart w:id="423"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F52AAA">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422"/>
      <w:bookmarkEnd w:id="423"/>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4"/>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E2822DA"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 xml:space="preserve">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1E2CF8B4" w:rsidR="00E72F1F" w:rsidRDefault="003A421E" w:rsidP="007D626A">
      <w:pPr>
        <w:pStyle w:val="Caption"/>
        <w:ind w:firstLine="0"/>
      </w:pPr>
      <w:bookmarkStart w:id="424" w:name="_Toc128255048"/>
      <w:bookmarkStart w:id="425"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F52AAA">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5"/>
                    <a:stretch>
                      <a:fillRect/>
                    </a:stretch>
                  </pic:blipFill>
                  <pic:spPr>
                    <a:xfrm>
                      <a:off x="0" y="0"/>
                      <a:ext cx="5985831" cy="3374037"/>
                    </a:xfrm>
                    <a:prstGeom prst="rect">
                      <a:avLst/>
                    </a:prstGeom>
                  </pic:spPr>
                </pic:pic>
              </a:graphicData>
            </a:graphic>
          </wp:inline>
        </w:drawing>
      </w:r>
      <w:bookmarkEnd w:id="424"/>
      <w:bookmarkEnd w:id="425"/>
    </w:p>
    <w:p w14:paraId="64C2161F" w14:textId="77777777" w:rsidR="00E72F1F" w:rsidRDefault="00E72F1F" w:rsidP="007D626A">
      <w:pPr>
        <w:pStyle w:val="Heading2"/>
        <w:ind w:firstLine="0"/>
      </w:pPr>
      <w:bookmarkStart w:id="426" w:name="_Toc128254923"/>
      <w:r>
        <w:t>How does recognizing human activities work</w:t>
      </w:r>
      <w:bookmarkEnd w:id="426"/>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33CB4733" w:rsidR="00097912" w:rsidRDefault="005B0D64" w:rsidP="00097912">
      <w:pPr>
        <w:pStyle w:val="Caption"/>
        <w:ind w:firstLine="0"/>
        <w:rPr>
          <w:i/>
        </w:rPr>
      </w:pPr>
      <w:bookmarkStart w:id="427" w:name="_Toc128255049"/>
      <w:bookmarkStart w:id="428"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F52AAA">
        <w:rPr>
          <w:b/>
          <w:bCs/>
          <w:noProof/>
        </w:rPr>
        <w:t>16</w:t>
      </w:r>
      <w:r w:rsidRPr="00097912">
        <w:rPr>
          <w:b/>
          <w:bCs/>
          <w:noProof/>
        </w:rPr>
        <w:fldChar w:fldCharType="end"/>
      </w:r>
      <w:r w:rsidRPr="00097912">
        <w:rPr>
          <w:b/>
          <w:bCs/>
        </w:rPr>
        <w:br/>
      </w:r>
      <w:r w:rsidRPr="005B0D64">
        <w:rPr>
          <w:i/>
        </w:rPr>
        <w:t>Network Structure</w:t>
      </w:r>
      <w:bookmarkEnd w:id="427"/>
      <w:bookmarkEnd w:id="428"/>
    </w:p>
    <w:p w14:paraId="1BFAC327" w14:textId="48C2F3C6" w:rsidR="00E72F1F" w:rsidRPr="00097912" w:rsidRDefault="00E72F1F" w:rsidP="00097912">
      <w:pPr>
        <w:pStyle w:val="Caption"/>
        <w:ind w:firstLine="0"/>
        <w:rPr>
          <w:i/>
        </w:rPr>
      </w:pPr>
      <w:r>
        <w:rPr>
          <w:noProof/>
        </w:rPr>
        <w:drawing>
          <wp:inline distT="0" distB="0" distL="0" distR="0" wp14:anchorId="355D30C4" wp14:editId="75DB4E2A">
            <wp:extent cx="4886863" cy="37051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5637" cy="3711753"/>
                    </a:xfrm>
                    <a:prstGeom prst="rect">
                      <a:avLst/>
                    </a:prstGeom>
                    <a:noFill/>
                    <a:ln>
                      <a:noFill/>
                    </a:ln>
                  </pic:spPr>
                </pic:pic>
              </a:graphicData>
            </a:graphic>
          </wp:inline>
        </w:drawing>
      </w:r>
    </w:p>
    <w:p w14:paraId="7E1D7047" w14:textId="0F65D72B" w:rsidR="00E72F1F" w:rsidDel="003C299E" w:rsidRDefault="00E72F1F" w:rsidP="00097912">
      <w:pPr>
        <w:pStyle w:val="Heading2"/>
        <w:ind w:firstLine="0"/>
        <w:rPr>
          <w:del w:id="429" w:author="Bachmeier, Nate" w:date="2023-04-04T16:11:00Z"/>
        </w:rPr>
      </w:pPr>
      <w:bookmarkStart w:id="430" w:name="_Toc128254924"/>
      <w:del w:id="431" w:author="Bachmeier, Nate" w:date="2023-04-04T16:11:00Z">
        <w:r w:rsidDel="003C299E">
          <w:delText>How do dynamic environment simulations work</w:delText>
        </w:r>
        <w:bookmarkEnd w:id="430"/>
      </w:del>
    </w:p>
    <w:p w14:paraId="4A694E13" w14:textId="3B189E04" w:rsidR="00E72F1F" w:rsidRPr="00536345" w:rsidDel="003C299E" w:rsidRDefault="00CB70ED" w:rsidP="00DA5CF7">
      <w:pPr>
        <w:rPr>
          <w:del w:id="432" w:author="Bachmeier, Nate" w:date="2023-04-04T16:11:00Z"/>
        </w:rPr>
      </w:pPr>
      <w:del w:id="433" w:author="Bachmeier, Nate" w:date="2023-04-04T16:11:00Z">
        <w:r w:rsidDel="003C299E">
          <w:delText xml:space="preserve">This section </w:delText>
        </w:r>
        <w:r w:rsidR="00E72F1F" w:rsidDel="003C299E">
          <w:delText>is a placeholder for literature review material during the Unity versus ROS selection process. An initial proof-of-concept suggests that both solutions meet the requirements. Future investigation may</w:delText>
        </w:r>
        <w:r w:rsidDel="003C299E">
          <w:delText xml:space="preserve"> </w:delText>
        </w:r>
        <w:r w:rsidR="00E72F1F" w:rsidDel="003C299E">
          <w:delText>be necessary during the fourth chapter</w:delText>
        </w:r>
      </w:del>
    </w:p>
    <w:p w14:paraId="44E51986" w14:textId="3A72D71F" w:rsidR="00E72F1F" w:rsidDel="003C299E" w:rsidRDefault="00E72F1F" w:rsidP="00097912">
      <w:pPr>
        <w:pStyle w:val="Heading3"/>
        <w:ind w:firstLine="0"/>
        <w:rPr>
          <w:del w:id="434" w:author="Bachmeier, Nate" w:date="2023-04-04T16:11:00Z"/>
        </w:rPr>
      </w:pPr>
      <w:del w:id="435" w:author="Bachmeier, Nate" w:date="2023-04-04T16:11:00Z">
        <w:r w:rsidDel="003C299E">
          <w:delText>Methods</w:delText>
        </w:r>
      </w:del>
    </w:p>
    <w:p w14:paraId="241115BA" w14:textId="7159FC2F" w:rsidR="00E72F1F" w:rsidRPr="00536345" w:rsidDel="003C299E" w:rsidRDefault="00CB70ED" w:rsidP="00097912">
      <w:pPr>
        <w:ind w:firstLine="0"/>
        <w:rPr>
          <w:del w:id="436" w:author="Bachmeier, Nate" w:date="2023-04-04T16:11:00Z"/>
        </w:rPr>
      </w:pPr>
      <w:del w:id="437" w:author="Bachmeier, Nate" w:date="2023-04-04T16:11:00Z">
        <w:r w:rsidDel="003C299E">
          <w:delText xml:space="preserve">This section reserves a placeholder for </w:delText>
        </w:r>
        <w:r w:rsidR="00E72F1F" w:rsidDel="003C299E">
          <w:delText>future investigation into best practices</w:delText>
        </w:r>
      </w:del>
    </w:p>
    <w:p w14:paraId="3E7B5790" w14:textId="242C7C3B" w:rsidR="00E72F1F" w:rsidDel="003C299E" w:rsidRDefault="00E72F1F" w:rsidP="00097912">
      <w:pPr>
        <w:pStyle w:val="Heading3"/>
        <w:ind w:firstLine="0"/>
        <w:rPr>
          <w:del w:id="438" w:author="Bachmeier, Nate" w:date="2023-04-04T16:11:00Z"/>
        </w:rPr>
      </w:pPr>
      <w:del w:id="439" w:author="Bachmeier, Nate" w:date="2023-04-04T16:11:00Z">
        <w:r w:rsidDel="003C299E">
          <w:delText>Unity-based</w:delText>
        </w:r>
      </w:del>
    </w:p>
    <w:p w14:paraId="1CDB04BC" w14:textId="7BC24CDC" w:rsidR="00E72F1F" w:rsidRPr="00536345" w:rsidDel="003C299E" w:rsidRDefault="00E72F1F" w:rsidP="00097912">
      <w:pPr>
        <w:ind w:firstLine="0"/>
        <w:rPr>
          <w:del w:id="440" w:author="Bachmeier, Nate" w:date="2023-04-04T16:11:00Z"/>
        </w:rPr>
      </w:pPr>
      <w:del w:id="441" w:author="Bachmeier, Nate" w:date="2023-04-04T16:11:00Z">
        <w:r w:rsidDel="003C299E">
          <w:delText xml:space="preserve">Placeholder for anything </w:delText>
        </w:r>
        <w:r w:rsidR="00383CF5" w:rsidDel="003C299E">
          <w:delText>Unity-</w:delText>
        </w:r>
        <w:r w:rsidDel="003C299E">
          <w:delText>specific.</w:delText>
        </w:r>
      </w:del>
    </w:p>
    <w:p w14:paraId="19515679" w14:textId="77777777" w:rsidR="00E72F1F" w:rsidRDefault="00E72F1F" w:rsidP="00097912">
      <w:pPr>
        <w:pStyle w:val="Heading2"/>
        <w:ind w:firstLine="0"/>
      </w:pPr>
      <w:bookmarkStart w:id="442" w:name="_Toc128254925"/>
      <w:r>
        <w:t>Computer vision and autonomous driving</w:t>
      </w:r>
      <w:bookmarkEnd w:id="442"/>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4DE30150" w:rsidR="00541718" w:rsidRPr="00541718" w:rsidRDefault="00541718" w:rsidP="00097912">
      <w:pPr>
        <w:pStyle w:val="Caption"/>
        <w:ind w:firstLine="0"/>
        <w:rPr>
          <w:i/>
        </w:rPr>
      </w:pPr>
      <w:bookmarkStart w:id="443" w:name="_Toc128255050"/>
      <w:bookmarkStart w:id="444"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F52AAA">
        <w:rPr>
          <w:b/>
          <w:bCs/>
          <w:noProof/>
        </w:rPr>
        <w:t>17</w:t>
      </w:r>
      <w:r w:rsidRPr="00097912">
        <w:rPr>
          <w:b/>
          <w:bCs/>
          <w:noProof/>
        </w:rPr>
        <w:fldChar w:fldCharType="end"/>
      </w:r>
      <w:r>
        <w:br/>
      </w:r>
      <w:r w:rsidRPr="00541718">
        <w:rPr>
          <w:i/>
        </w:rPr>
        <w:t>Taxonomy of Example Use-Cases</w:t>
      </w:r>
      <w:bookmarkEnd w:id="443"/>
      <w:bookmarkEnd w:id="444"/>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69BCE94" w:rsidR="004A7CE6" w:rsidRPr="004A7CE6" w:rsidRDefault="004A7CE6" w:rsidP="00D400F7">
      <w:pPr>
        <w:pStyle w:val="Caption"/>
        <w:ind w:firstLine="0"/>
        <w:rPr>
          <w:i/>
        </w:rPr>
      </w:pPr>
      <w:bookmarkStart w:id="445" w:name="_Toc128255051"/>
      <w:bookmarkStart w:id="446"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F52AAA">
        <w:rPr>
          <w:b/>
          <w:bCs/>
          <w:noProof/>
        </w:rPr>
        <w:t>18</w:t>
      </w:r>
      <w:r w:rsidRPr="00D400F7">
        <w:rPr>
          <w:b/>
          <w:bCs/>
          <w:noProof/>
        </w:rPr>
        <w:fldChar w:fldCharType="end"/>
      </w:r>
      <w:r w:rsidRPr="00D400F7">
        <w:rPr>
          <w:b/>
          <w:bCs/>
        </w:rPr>
        <w:br/>
      </w:r>
      <w:r w:rsidRPr="004A7CE6">
        <w:rPr>
          <w:i/>
        </w:rPr>
        <w:t>System Design</w:t>
      </w:r>
      <w:bookmarkEnd w:id="445"/>
      <w:bookmarkEnd w:id="446"/>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42"/>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These systems utilize a feedback loop between a Generative Neural Network (GNN) and Discriminator Neural Network (DNN). Each iteration outputs a ‘Deep-Fake’ asset and assesses its validity (see Figure 3). Under this process, both systems learn from one another, continuously improving their expertise.</w:t>
      </w:r>
    </w:p>
    <w:p w14:paraId="2EACE430" w14:textId="77777777" w:rsidR="00AF4D58" w:rsidRDefault="00AF4D58">
      <w:pPr>
        <w:spacing w:after="160" w:line="259" w:lineRule="auto"/>
        <w:ind w:firstLine="0"/>
        <w:rPr>
          <w:ins w:id="447" w:author="Nate Bachmeier [AWS-SA]" w:date="2023-04-09T15:22:00Z"/>
          <w:b/>
          <w:bCs/>
          <w:iCs/>
          <w:szCs w:val="18"/>
        </w:rPr>
      </w:pPr>
      <w:bookmarkStart w:id="448" w:name="_Toc128255052"/>
      <w:bookmarkStart w:id="449" w:name="_Toc128302238"/>
      <w:ins w:id="450" w:author="Nate Bachmeier [AWS-SA]" w:date="2023-04-09T15:22:00Z">
        <w:r>
          <w:rPr>
            <w:b/>
            <w:bCs/>
          </w:rPr>
          <w:br w:type="page"/>
        </w:r>
      </w:ins>
    </w:p>
    <w:p w14:paraId="2360B212" w14:textId="12FDFCAA"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F52AAA">
        <w:rPr>
          <w:b/>
          <w:bCs/>
          <w:noProof/>
        </w:rPr>
        <w:t>19</w:t>
      </w:r>
      <w:r w:rsidRPr="00D400F7">
        <w:rPr>
          <w:b/>
          <w:bCs/>
          <w:noProof/>
        </w:rPr>
        <w:fldChar w:fldCharType="end"/>
      </w:r>
      <w:r w:rsidR="00BD4565" w:rsidRPr="00310DC2">
        <w:br/>
      </w:r>
      <w:r w:rsidRPr="0049778A">
        <w:rPr>
          <w:i/>
        </w:rPr>
        <w:t>Training Configuration</w:t>
      </w:r>
      <w:bookmarkEnd w:id="448"/>
      <w:bookmarkEnd w:id="44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739CA98C" w:rsidR="00B92EC6" w:rsidRPr="000C1B34" w:rsidRDefault="00B92EC6" w:rsidP="000C1B34">
      <w:pPr>
        <w:pStyle w:val="Caption"/>
        <w:ind w:firstLine="0"/>
        <w:rPr>
          <w:i/>
          <w:iCs w:val="0"/>
        </w:rPr>
      </w:pPr>
      <w:bookmarkStart w:id="451" w:name="_Toc128255053"/>
      <w:bookmarkStart w:id="452"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F52AAA">
        <w:rPr>
          <w:b/>
          <w:bCs/>
          <w:noProof/>
        </w:rPr>
        <w:t>20</w:t>
      </w:r>
      <w:r w:rsidRPr="00310DC2">
        <w:rPr>
          <w:b/>
          <w:bCs/>
          <w:noProof/>
        </w:rPr>
        <w:fldChar w:fldCharType="end"/>
      </w:r>
      <w:r>
        <w:br/>
      </w:r>
      <w:r w:rsidRPr="000C1B34">
        <w:rPr>
          <w:i/>
          <w:iCs w:val="0"/>
        </w:rPr>
        <w:t>Taxonomy of Participants and Example Challenges</w:t>
      </w:r>
      <w:bookmarkEnd w:id="451"/>
      <w:bookmarkEnd w:id="452"/>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738523ED" w14:textId="48F9586D" w:rsidR="002029F2" w:rsidDel="00AF4D58" w:rsidRDefault="002029F2">
      <w:pPr>
        <w:spacing w:after="160" w:line="259" w:lineRule="auto"/>
        <w:ind w:firstLine="0"/>
        <w:rPr>
          <w:del w:id="453" w:author="Nate Bachmeier [AWS-SA]" w:date="2023-04-09T15:23:00Z"/>
          <w:b/>
          <w:bCs/>
          <w:iCs/>
          <w:szCs w:val="18"/>
        </w:rPr>
      </w:pPr>
      <w:del w:id="454" w:author="Nate Bachmeier [AWS-SA]" w:date="2023-04-09T15:23:00Z">
        <w:r w:rsidDel="00AF4D58">
          <w:rPr>
            <w:b/>
            <w:bCs/>
          </w:rPr>
          <w:br w:type="page"/>
        </w:r>
      </w:del>
    </w:p>
    <w:p w14:paraId="2A67EF23" w14:textId="69C3435E" w:rsidR="000079EB" w:rsidRPr="000079EB" w:rsidRDefault="000079EB" w:rsidP="00590F0E">
      <w:pPr>
        <w:spacing w:after="160" w:line="259" w:lineRule="auto"/>
        <w:ind w:firstLine="0"/>
        <w:rPr>
          <w:i/>
        </w:rPr>
      </w:pPr>
      <w:bookmarkStart w:id="455" w:name="_Toc128255054"/>
      <w:bookmarkStart w:id="456"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F52AAA">
        <w:rPr>
          <w:b/>
          <w:bCs/>
          <w:noProof/>
        </w:rPr>
        <w:t>21</w:t>
      </w:r>
      <w:r w:rsidRPr="00310DC2">
        <w:rPr>
          <w:b/>
          <w:bCs/>
          <w:noProof/>
        </w:rPr>
        <w:fldChar w:fldCharType="end"/>
      </w:r>
      <w:r>
        <w:br/>
      </w:r>
      <w:r w:rsidRPr="000079EB">
        <w:rPr>
          <w:i/>
        </w:rPr>
        <w:t>Example Microservice Architecture</w:t>
      </w:r>
      <w:bookmarkEnd w:id="455"/>
      <w:bookmarkEnd w:id="456"/>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9"/>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2586678F" w:rsidR="00AF4D58" w:rsidRDefault="00E72F1F" w:rsidP="00DA5CF7">
      <w:pPr>
        <w:rPr>
          <w:ins w:id="457" w:author="Nate Bachmeier [AWS-SA]" w:date="2023-04-09T15:23:00Z"/>
        </w:rPr>
      </w:pPr>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Assuming a driver purchases a $25,000 car and keeps it that entire usable period, they will likely spend at least that much on fuel and repairs (see Table 7).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rPr>
          <w:ins w:id="458" w:author="Nate Bachmeier [AWS-SA]" w:date="2023-04-09T15:23:00Z"/>
        </w:rPr>
      </w:pPr>
      <w:ins w:id="459" w:author="Nate Bachmeier [AWS-SA]" w:date="2023-04-09T15:23:00Z">
        <w:r>
          <w:br w:type="page"/>
        </w:r>
      </w:ins>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460"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460"/>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43AABACC" w:rsidR="00E72F1F" w:rsidRDefault="00251EDA" w:rsidP="00DB15A3">
      <w:pPr>
        <w:pStyle w:val="Caption"/>
        <w:ind w:firstLine="0"/>
      </w:pPr>
      <w:bookmarkStart w:id="461" w:name="_Toc128255055"/>
      <w:bookmarkStart w:id="462"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F52AAA">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50"/>
                    <a:stretch>
                      <a:fillRect/>
                    </a:stretch>
                  </pic:blipFill>
                  <pic:spPr>
                    <a:xfrm>
                      <a:off x="0" y="0"/>
                      <a:ext cx="5492173" cy="3132341"/>
                    </a:xfrm>
                    <a:prstGeom prst="rect">
                      <a:avLst/>
                    </a:prstGeom>
                  </pic:spPr>
                </pic:pic>
              </a:graphicData>
            </a:graphic>
          </wp:inline>
        </w:drawing>
      </w:r>
      <w:bookmarkEnd w:id="461"/>
      <w:bookmarkEnd w:id="462"/>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463" w:name="_Toc128254926"/>
      <w:r>
        <w:t>How does the reproducibility crisis impact ML design</w:t>
      </w:r>
      <w:bookmarkEnd w:id="463"/>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026F7DFD"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t>
      </w:r>
      <w:del w:id="464" w:author="Nate Bachmeier [AWS-SA]" w:date="2023-04-09T15:24:00Z">
        <w:r w:rsidDel="00AF4D58">
          <w:delText xml:space="preserve">generally </w:delText>
        </w:r>
      </w:del>
      <w:r>
        <w:t>well-intentioned and aim to make reliable, repeatable studies. However, it is impractical for those practitioners to wait for results to be flawless, as this means science no longer evolves. Put another way, “</w:t>
      </w:r>
      <w:del w:id="465" w:author="Nate Bachmeier [AWS-SA]" w:date="2023-04-09T15:24:00Z">
        <w:r w:rsidDel="00AF4D58">
          <w:delText>a</w:delText>
        </w:r>
      </w:del>
      <w:ins w:id="466" w:author="Nate Bachmeier [AWS-SA]" w:date="2023-04-09T15:24:00Z">
        <w:r w:rsidR="00AF4D58">
          <w:t>A</w:t>
        </w:r>
      </w:ins>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4DABE5EF"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del w:id="467" w:author="Nate Bachmeier [AWS-SA]" w:date="2023-04-09T15:24:00Z">
        <w:r w:rsidDel="00AF4D58">
          <w:delText>even beginning data collection</w:delText>
        </w:r>
      </w:del>
      <w:ins w:id="468" w:author="Nate Bachmeier [AWS-SA]" w:date="2023-04-09T15:24:00Z">
        <w:r w:rsidR="00AF4D58">
          <w:t>collecting data</w:t>
        </w:r>
      </w:ins>
      <w:r>
        <w:t>.</w:t>
      </w:r>
    </w:p>
    <w:p w14:paraId="2BA10C6B" w14:textId="2590CAE0" w:rsidR="00E33B08" w:rsidRPr="006305D2" w:rsidRDefault="00E33B08" w:rsidP="00DB15A3">
      <w:pPr>
        <w:pStyle w:val="Caption"/>
        <w:ind w:firstLine="0"/>
        <w:rPr>
          <w:i/>
        </w:rPr>
      </w:pPr>
      <w:bookmarkStart w:id="469"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469"/>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0CAE451" w:rsidR="00E72F1F" w:rsidRDefault="00E72F1F" w:rsidP="00BD0461">
      <w:pPr>
        <w:pStyle w:val="Heading2"/>
        <w:ind w:firstLine="0"/>
      </w:pPr>
      <w:bookmarkStart w:id="470" w:name="_Toc128254927"/>
      <w:r>
        <w:t xml:space="preserve">Ethical </w:t>
      </w:r>
      <w:del w:id="471" w:author="Nate Bachmeier [AWS-SA]" w:date="2023-04-09T15:24:00Z">
        <w:r w:rsidDel="00AF4D58">
          <w:delText xml:space="preserve">considerations </w:delText>
        </w:r>
      </w:del>
      <w:ins w:id="472" w:author="Nate Bachmeier [AWS-SA]" w:date="2023-04-09T15:24:00Z">
        <w:r w:rsidR="00AF4D58">
          <w:t xml:space="preserve">Considerations </w:t>
        </w:r>
      </w:ins>
      <w:r>
        <w:t>of A</w:t>
      </w:r>
      <w:r w:rsidR="004A68E9">
        <w:t>I</w:t>
      </w:r>
      <w:bookmarkEnd w:id="470"/>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13CDFF55"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ins w:id="473" w:author="Nate Bachmeier [AWS-SA]" w:date="2023-04-09T15:25:00Z">
        <w:r w:rsidR="00AF4D58">
          <w:t xml:space="preserve">how can the course hold </w:t>
        </w:r>
      </w:ins>
      <w:ins w:id="474" w:author="Nate Bachmeier [AWS-SA]" w:date="2023-04-09T15:26:00Z">
        <w:r w:rsidR="00AF4D58">
          <w:t xml:space="preserve">AI/ML devices </w:t>
        </w:r>
      </w:ins>
      <w:del w:id="475" w:author="Nate Bachmeier [AWS-SA]" w:date="2023-04-09T15:26:00Z">
        <w:r w:rsidRPr="00AF4D58" w:rsidDel="00AF4D58">
          <w:delText xml:space="preserve">can the courts hold </w:delText>
        </w:r>
        <w:r w:rsidRPr="00AF4D58" w:rsidDel="00AF4D58">
          <w:rPr>
            <w:rPrChange w:id="476" w:author="Nate Bachmeier [AWS-SA]" w:date="2023-04-09T15:26:00Z">
              <w:rPr>
                <w:i/>
                <w:iCs/>
              </w:rPr>
            </w:rPrChange>
          </w:rPr>
          <w:delText>them</w:delText>
        </w:r>
        <w:r w:rsidRPr="00AF4D58" w:rsidDel="00AF4D58">
          <w:delText xml:space="preserve"> </w:delText>
        </w:r>
      </w:del>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8D4B85D"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commands, and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w:t>
      </w:r>
      <w:del w:id="477" w:author="Nate Bachmeier [AWS-SA]" w:date="2023-04-09T15:26:00Z">
        <w:r w:rsidDel="00C71B24">
          <w:delText xml:space="preserve">the </w:delText>
        </w:r>
      </w:del>
      <w:r>
        <w:t>machines can</w:t>
      </w:r>
      <w:del w:id="478" w:author="Nate Bachmeier [AWS-SA]" w:date="2023-04-09T15:26:00Z">
        <w:r w:rsidDel="00C71B24">
          <w:delText>not</w:delText>
        </w:r>
      </w:del>
      <w:ins w:id="479" w:author="Nate Bachmeier [AWS-SA]" w:date="2023-04-09T15:26:00Z">
        <w:r w:rsidR="00C71B24">
          <w:t>’t</w:t>
        </w:r>
      </w:ins>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480" w:name="_Toc128254928"/>
      <w:r>
        <w:t>Summary</w:t>
      </w:r>
      <w:bookmarkEnd w:id="480"/>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7B1ADE4B"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481" w:name="_Toc128254929"/>
      <w:r>
        <w:lastRenderedPageBreak/>
        <w:t>Chapter 3: Research Method</w:t>
      </w:r>
      <w:bookmarkEnd w:id="481"/>
    </w:p>
    <w:p w14:paraId="2337D06A" w14:textId="528B1411" w:rsidR="00E72F1F" w:rsidRPr="00C94085" w:rsidRDefault="00C7163D" w:rsidP="00DA5CF7">
      <w:ins w:id="482" w:author="Nate Bachmeier [AWS-SA]" w:date="2023-04-09T15:29:00Z">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ins>
      <w:del w:id="483" w:author="Nate Bachmeier [AWS-SA]" w:date="2023-04-09T15:29:00Z">
        <w:r w:rsidR="00383CF5" w:rsidRPr="005C1EEB" w:rsidDel="00C7163D">
          <w:delText xml:space="preserve">The problem to be addressed in this study is the inability of elderly and special needs care organizations to </w:delText>
        </w:r>
        <w:r w:rsidR="00383CF5" w:rsidDel="00C7163D">
          <w:delText xml:space="preserve">capitalize on the effectiveness and efficiency of autonomous assistants for </w:delText>
        </w:r>
        <w:r w:rsidR="006F7F25" w:rsidDel="00C7163D">
          <w:delText xml:space="preserve">the </w:delText>
        </w:r>
        <w:commentRangeStart w:id="484"/>
        <w:r w:rsidR="0021511C" w:rsidDel="00C7163D">
          <w:delText>episodic falling syndrome</w:delText>
        </w:r>
        <w:commentRangeEnd w:id="484"/>
        <w:r w:rsidR="00095475" w:rsidDel="00C7163D">
          <w:rPr>
            <w:rStyle w:val="CommentReference"/>
            <w:rFonts w:eastAsia="Times New Roman" w:cs="Arial"/>
            <w:szCs w:val="20"/>
          </w:rPr>
          <w:commentReference w:id="484"/>
        </w:r>
        <w:r w:rsidR="00383CF5" w:rsidRPr="005C1EEB" w:rsidDel="00C7163D">
          <w:delText xml:space="preserve"> </w:delText>
        </w:r>
        <w:r w:rsidR="00383CF5" w:rsidDel="00C7163D">
          <w:delText>(</w:delText>
        </w:r>
        <w:r w:rsidR="00BD0461" w:rsidDel="00C7163D">
          <w:delText xml:space="preserve">Blackhurn, 2021; </w:delText>
        </w:r>
        <w:r w:rsidR="00383CF5" w:rsidDel="00C7163D">
          <w:delText>Kim &amp; Kim, 2021).</w:delText>
        </w:r>
      </w:del>
      <w:r w:rsidR="00383CF5">
        <w:t xml:space="preserve"> </w:t>
      </w:r>
      <w:r w:rsidR="00383CF5" w:rsidRPr="00C23676">
        <w:t>Th</w:t>
      </w:r>
      <w:r w:rsidR="006F7F25">
        <w:t>is constructive research study aim</w:t>
      </w:r>
      <w:r w:rsidR="00383CF5" w:rsidRPr="00C23676">
        <w:t>s to provide an understanding of the effectiveness and efficiency of auto</w:t>
      </w:r>
      <w:r w:rsidR="00383CF5">
        <w:t>nom</w:t>
      </w:r>
      <w:r w:rsidR="00383CF5" w:rsidRPr="00C23676">
        <w:t xml:space="preserve">ous assistants for </w:t>
      </w:r>
      <w:ins w:id="485" w:author="Nate Bachmeier [AWS-SA]" w:date="2023-04-09T15:30:00Z">
        <w:r>
          <w:t xml:space="preserve">detecting patient behaviors for improving </w:t>
        </w:r>
      </w:ins>
      <w:del w:id="486" w:author="Nate Bachmeier [AWS-SA]" w:date="2023-04-09T15:30:00Z">
        <w:r w:rsidR="0021511C" w:rsidDel="00C7163D">
          <w:delText>episodic falling syndrome</w:delText>
        </w:r>
        <w:r w:rsidR="00383CF5" w:rsidRPr="00C23676" w:rsidDel="00C7163D">
          <w:delText xml:space="preserve"> in </w:delText>
        </w:r>
      </w:del>
      <w:r w:rsidR="00383CF5" w:rsidRPr="00C23676">
        <w:t>elderly and special needs care organizations</w:t>
      </w:r>
      <w:r w:rsidR="00383CF5">
        <w:t xml:space="preserve">. </w:t>
      </w:r>
      <w:commentRangeStart w:id="487"/>
      <w:del w:id="488" w:author="Nate Bachmeier [AWS-SA]" w:date="2023-04-09T15:30:00Z">
        <w:r w:rsidR="0021511C" w:rsidDel="00C7163D">
          <w:delText xml:space="preserve">Episodic falling </w:delText>
        </w:r>
        <w:commentRangeEnd w:id="487"/>
        <w:r w:rsidR="00095475" w:rsidDel="00C7163D">
          <w:rPr>
            <w:rStyle w:val="CommentReference"/>
            <w:rFonts w:eastAsia="Times New Roman" w:cs="Arial"/>
            <w:szCs w:val="20"/>
          </w:rPr>
          <w:commentReference w:id="487"/>
        </w:r>
        <w:r w:rsidR="0021511C" w:rsidDel="00C7163D">
          <w:delText>syndrome</w:delText>
        </w:r>
        <w:r w:rsidR="00383CF5" w:rsidDel="00C7163D">
          <w:delText xml:space="preserve"> patients have a high risk of falling and injury (Shirai et al., 2021).</w:delText>
        </w:r>
        <w:r w:rsidR="000074A1" w:rsidDel="00C7163D">
          <w:delText xml:space="preserve"> </w:delText>
        </w:r>
      </w:del>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489" w:name="_Toc128254930"/>
      <w:r>
        <w:t>Research Methodology and Design</w:t>
      </w:r>
      <w:bookmarkEnd w:id="489"/>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2A6860F3"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ins w:id="490" w:author="Nate Bachmeier [AWS-SA]" w:date="2023-04-09T15:31:00Z">
        <w:r w:rsidR="00C7163D">
          <w:t xml:space="preserve">creating an extensible human </w:t>
        </w:r>
        <w:r w:rsidR="00C7163D">
          <w:lastRenderedPageBreak/>
          <w:t xml:space="preserve">behavior classification model for </w:t>
        </w:r>
      </w:ins>
      <w:commentRangeStart w:id="491"/>
      <w:del w:id="492" w:author="Nate Bachmeier [AWS-SA]" w:date="2023-04-09T15:31:00Z">
        <w:r w:rsidR="0021511C" w:rsidDel="00C7163D">
          <w:delText>episodic falling syndrome</w:delText>
        </w:r>
        <w:commentRangeEnd w:id="491"/>
        <w:r w:rsidR="00095475" w:rsidDel="00C7163D">
          <w:rPr>
            <w:rStyle w:val="CommentReference"/>
            <w:rFonts w:eastAsia="Times New Roman" w:cs="Arial"/>
            <w:szCs w:val="20"/>
          </w:rPr>
          <w:commentReference w:id="491"/>
        </w:r>
        <w:r w:rsidR="008767B0" w:rsidRPr="00C23676" w:rsidDel="00C7163D">
          <w:delText xml:space="preserve"> in </w:delText>
        </w:r>
      </w:del>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493"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493"/>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169A765A"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del w:id="494" w:author="Nate Bachmeier [AWS-SA]" w:date="2023-04-09T15:31:00Z">
              <w:r w:rsidDel="00C7163D">
                <w:delText xml:space="preserve">Examining </w:delText>
              </w:r>
            </w:del>
            <w:ins w:id="495" w:author="Nate Bachmeier [AWS-SA]" w:date="2023-04-09T15:31:00Z">
              <w:r w:rsidR="00C7163D">
                <w:t xml:space="preserve">Exploring </w:t>
              </w:r>
            </w:ins>
            <w:r>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rPr>
          <w:ins w:id="496" w:author="Nate Bachmeier [AWS-SA]" w:date="2023-04-09T15:36:00Z"/>
        </w:rPr>
      </w:pPr>
      <w:bookmarkStart w:id="497" w:name="_Toc128254931"/>
      <w:r>
        <w:t>Population and Sample</w:t>
      </w:r>
      <w:bookmarkEnd w:id="497"/>
    </w:p>
    <w:p w14:paraId="3FC2A552" w14:textId="3540A1FD" w:rsidR="00C7163D" w:rsidRPr="00C7163D" w:rsidDel="00C7163D" w:rsidRDefault="00C7163D">
      <w:pPr>
        <w:rPr>
          <w:del w:id="498" w:author="Nate Bachmeier [AWS-SA]" w:date="2023-04-09T15:36:00Z"/>
        </w:rPr>
        <w:pPrChange w:id="499" w:author="Nate Bachmeier [AWS-SA]" w:date="2023-04-09T15:36:00Z">
          <w:pPr>
            <w:pStyle w:val="Heading2"/>
            <w:ind w:firstLine="0"/>
          </w:pPr>
        </w:pPrChange>
      </w:pPr>
    </w:p>
    <w:p w14:paraId="02C1DAF2" w14:textId="23A01529" w:rsidR="00AE085D" w:rsidDel="00C7163D" w:rsidRDefault="003C41F3" w:rsidP="00DA5CF7">
      <w:pPr>
        <w:rPr>
          <w:del w:id="500" w:author="Nate Bachmeier [AWS-SA]" w:date="2023-04-09T15:47:00Z"/>
        </w:rPr>
      </w:pPr>
      <w:commentRangeStart w:id="501"/>
      <w:r>
        <w:t xml:space="preserve">This study focuses on </w:t>
      </w:r>
      <w:r w:rsidR="00D942AC">
        <w:t xml:space="preserve">elderly and special needs </w:t>
      </w:r>
      <w:ins w:id="502" w:author="Nate Bachmeier [AWS-SA]" w:date="2023-04-09T15:33:00Z">
        <w:r w:rsidR="00C7163D">
          <w:t xml:space="preserve">patients’ behaviors, such as </w:t>
        </w:r>
      </w:ins>
      <w:del w:id="503" w:author="Nate Bachmeier [AWS-SA]" w:date="2023-04-09T15:33:00Z">
        <w:r w:rsidR="00D942AC" w:rsidDel="00C7163D">
          <w:delText xml:space="preserve">patients at risk of </w:delText>
        </w:r>
      </w:del>
      <w:r w:rsidR="00D942AC">
        <w:t>falls</w:t>
      </w:r>
      <w:ins w:id="504" w:author="Nate Bachmeier [AWS-SA]" w:date="2023-04-09T15:34:00Z">
        <w:r w:rsidR="00C7163D">
          <w:t>, malnutrition, and over-exertion</w:t>
        </w:r>
      </w:ins>
      <w:del w:id="505" w:author="Nate Bachmeier [AWS-SA]" w:date="2023-04-09T15:34:00Z">
        <w:r w:rsidR="00D942AC" w:rsidDel="00C7163D">
          <w:delText xml:space="preserve"> and injuries</w:delText>
        </w:r>
      </w:del>
      <w:r w:rsidR="00D942AC">
        <w:t>.</w:t>
      </w:r>
      <w:ins w:id="506" w:author="Nate Bachmeier [AWS-SA]" w:date="2023-04-09T15:36:00Z">
        <w:r w:rsidR="00C7163D">
          <w:t xml:space="preserve"> </w:t>
        </w:r>
      </w:ins>
      <w:ins w:id="507" w:author="Nate Bachmeier [AWS-SA]" w:date="2023-04-09T15:37:00Z">
        <w:r w:rsidR="00C7163D">
          <w:t>It derives these insights from DeepMind’s kinetic-700 data set</w:t>
        </w:r>
      </w:ins>
      <w:ins w:id="508" w:author="Nate Bachmeier [AWS-SA]" w:date="2023-04-09T15:38:00Z">
        <w:r w:rsidR="00C7163D">
          <w:t xml:space="preserve"> containing</w:t>
        </w:r>
      </w:ins>
      <w:ins w:id="509" w:author="Nate Bachmeier [AWS-SA]" w:date="2023-04-09T15:37:00Z">
        <w:r w:rsidR="00C7163D">
          <w:t xml:space="preserve"> 650</w:t>
        </w:r>
      </w:ins>
      <w:ins w:id="510" w:author="Nate Bachmeier [AWS-SA]" w:date="2023-04-09T15:38:00Z">
        <w:r w:rsidR="00C7163D">
          <w:t>,000 labeled YouTube videos</w:t>
        </w:r>
      </w:ins>
      <w:customXmlInsRangeStart w:id="511" w:author="Nate Bachmeier [AWS-SA]" w:date="2023-04-09T15:39:00Z"/>
      <w:sdt>
        <w:sdtPr>
          <w:id w:val="-1727759272"/>
          <w:citation/>
        </w:sdtPr>
        <w:sdtContent>
          <w:customXmlInsRangeEnd w:id="511"/>
          <w:ins w:id="512" w:author="Nate Bachmeier [AWS-SA]" w:date="2023-04-09T15:39:00Z">
            <w:r w:rsidR="00C7163D">
              <w:fldChar w:fldCharType="begin"/>
            </w:r>
            <w:r w:rsidR="00C7163D">
              <w:instrText xml:space="preserve"> CITATION Dee20 \l 1033 </w:instrText>
            </w:r>
          </w:ins>
          <w:r w:rsidR="00C7163D">
            <w:fldChar w:fldCharType="separate"/>
          </w:r>
          <w:ins w:id="513" w:author="Nate Bachmeier [AWS-SA]" w:date="2023-04-09T15:39:00Z">
            <w:r w:rsidR="00C7163D">
              <w:rPr>
                <w:noProof/>
              </w:rPr>
              <w:t xml:space="preserve"> (DeepMind, 2020)</w:t>
            </w:r>
            <w:r w:rsidR="00C7163D">
              <w:fldChar w:fldCharType="end"/>
            </w:r>
          </w:ins>
          <w:customXmlInsRangeStart w:id="514" w:author="Nate Bachmeier [AWS-SA]" w:date="2023-04-09T15:39:00Z"/>
        </w:sdtContent>
      </w:sdt>
      <w:customXmlInsRangeEnd w:id="514"/>
      <w:ins w:id="515" w:author="Nate Bachmeier [AWS-SA]" w:date="2023-04-09T15:38:00Z">
        <w:r w:rsidR="00C7163D">
          <w:t>.</w:t>
        </w:r>
      </w:ins>
      <w:ins w:id="516" w:author="Nate Bachmeier [AWS-SA]" w:date="2023-04-09T15:39:00Z">
        <w:r w:rsidR="00C7163D">
          <w:t xml:space="preserve"> </w:t>
        </w:r>
      </w:ins>
      <w:ins w:id="517" w:author="Nate Bachmeier [AWS-SA]" w:date="2023-04-09T15:40:00Z">
        <w:r w:rsidR="00C7163D">
          <w:t xml:space="preserve">The </w:t>
        </w:r>
      </w:ins>
      <w:ins w:id="518" w:author="Nate Bachmeier [AWS-SA]" w:date="2023-04-09T15:39:00Z">
        <w:r w:rsidR="00C7163D">
          <w:t>vid</w:t>
        </w:r>
      </w:ins>
      <w:ins w:id="519" w:author="Nate Bachmeier [AWS-SA]" w:date="2023-04-09T15:40:00Z">
        <w:r w:rsidR="00C7163D">
          <w:t xml:space="preserve">eo repository has a diverse population performing 700 specific tasks. For instance, </w:t>
        </w:r>
      </w:ins>
      <w:ins w:id="520" w:author="Nate Bachmeier [AWS-SA]" w:date="2023-04-09T15:41:00Z">
        <w:r w:rsidR="00C7163D">
          <w:t xml:space="preserve">800 recordings </w:t>
        </w:r>
      </w:ins>
      <w:ins w:id="521" w:author="Nate Bachmeier [AWS-SA]" w:date="2023-04-09T15:43:00Z">
        <w:r w:rsidR="00C7163D">
          <w:t xml:space="preserve">are </w:t>
        </w:r>
      </w:ins>
      <w:ins w:id="522" w:author="Nate Bachmeier [AWS-SA]" w:date="2023-04-09T15:41:00Z">
        <w:r w:rsidR="00C7163D">
          <w:t xml:space="preserve">of people </w:t>
        </w:r>
        <w:r w:rsidR="00C7163D">
          <w:lastRenderedPageBreak/>
          <w:t xml:space="preserve">baking a cake and another </w:t>
        </w:r>
      </w:ins>
      <w:ins w:id="523" w:author="Nate Bachmeier [AWS-SA]" w:date="2023-04-09T15:42:00Z">
        <w:r w:rsidR="00C7163D">
          <w:t>900</w:t>
        </w:r>
      </w:ins>
      <w:ins w:id="524" w:author="Nate Bachmeier [AWS-SA]" w:date="2023-04-09T15:41:00Z">
        <w:r w:rsidR="00C7163D">
          <w:t xml:space="preserve"> </w:t>
        </w:r>
      </w:ins>
      <w:ins w:id="525" w:author="Nate Bachmeier [AWS-SA]" w:date="2023-04-09T15:43:00Z">
        <w:r w:rsidR="00C7163D">
          <w:t>people brushing</w:t>
        </w:r>
      </w:ins>
      <w:ins w:id="526" w:author="Nate Bachmeier [AWS-SA]" w:date="2023-04-09T15:42:00Z">
        <w:r w:rsidR="00C7163D">
          <w:t xml:space="preserve"> t</w:t>
        </w:r>
      </w:ins>
      <w:del w:id="527" w:author="Nate Bachmeier [AWS-SA]" w:date="2023-04-09T15:37:00Z">
        <w:r w:rsidR="00D942AC" w:rsidDel="00C7163D">
          <w:delText xml:space="preserve"> </w:delText>
        </w:r>
      </w:del>
      <w:ins w:id="528" w:author="Nate Bachmeier [AWS-SA]" w:date="2023-04-09T15:42:00Z">
        <w:r w:rsidR="00C7163D">
          <w:t>heir teeth.</w:t>
        </w:r>
      </w:ins>
      <w:ins w:id="529" w:author="Nate Bachmeier [AWS-SA]" w:date="2023-04-09T15:43:00Z">
        <w:r w:rsidR="00C7163D">
          <w:t xml:space="preserve"> </w:t>
        </w:r>
      </w:ins>
      <w:ins w:id="530" w:author="Nate Bachmeier [AWS-SA]" w:date="2023-04-09T15:45:00Z">
        <w:r w:rsidR="00C7163D">
          <w:t xml:space="preserve">This study aims to </w:t>
        </w:r>
      </w:ins>
      <w:ins w:id="531" w:author="Nate Bachmeier [AWS-SA]" w:date="2023-04-09T15:46:00Z">
        <w:r w:rsidR="00C7163D">
          <w:t xml:space="preserve">data mine </w:t>
        </w:r>
      </w:ins>
      <w:ins w:id="532" w:author="Nate Bachmeier [AWS-SA]" w:date="2023-04-09T15:45:00Z">
        <w:r w:rsidR="00C7163D">
          <w:t xml:space="preserve">this </w:t>
        </w:r>
      </w:ins>
      <w:ins w:id="533" w:author="Nate Bachmeier [AWS-SA]" w:date="2023-04-09T15:46:00Z">
        <w:r w:rsidR="00C7163D">
          <w:t xml:space="preserve">library </w:t>
        </w:r>
      </w:ins>
      <w:ins w:id="534" w:author="Nate Bachmeier [AWS-SA]" w:date="2023-04-09T15:45:00Z">
        <w:r w:rsidR="00C7163D">
          <w:t>from a breadth (many labels) and depth (</w:t>
        </w:r>
      </w:ins>
      <w:ins w:id="535" w:author="Nate Bachmeier [AWS-SA]" w:date="2023-04-09T15:46:00Z">
        <w:r w:rsidR="00C7163D">
          <w:t>label variation) perspective.</w:t>
        </w:r>
      </w:ins>
      <w:ins w:id="536" w:author="Nate Bachmeier [AWS-SA]" w:date="2023-04-09T15:49:00Z">
        <w:r w:rsidR="00C7163D">
          <w:t xml:space="preserve"> </w:t>
        </w:r>
      </w:ins>
      <w:del w:id="537" w:author="Nate Bachmeier [AWS-SA]" w:date="2023-04-09T15:35:00Z">
        <w:r w:rsidR="00D942AC" w:rsidDel="00C7163D">
          <w:delText xml:space="preserve">That population is </w:delText>
        </w:r>
        <w:r w:rsidR="00DB0892" w:rsidDel="00C7163D">
          <w:delText>large</w:delText>
        </w:r>
        <w:commentRangeEnd w:id="501"/>
        <w:r w:rsidR="00280191" w:rsidDel="00C7163D">
          <w:rPr>
            <w:rStyle w:val="CommentReference"/>
            <w:rFonts w:eastAsia="Times New Roman" w:cs="Arial"/>
            <w:szCs w:val="20"/>
          </w:rPr>
          <w:commentReference w:id="501"/>
        </w:r>
        <w:r w:rsidR="00AE085D" w:rsidDel="00C7163D">
          <w:delText>, with s</w:delText>
        </w:r>
      </w:del>
      <w:del w:id="538" w:author="Nate Bachmeier [AWS-SA]" w:date="2023-04-09T15:47:00Z">
        <w:r w:rsidR="00AE085D" w:rsidDel="00C7163D">
          <w:delText>ome estimates claim</w:delText>
        </w:r>
      </w:del>
      <w:del w:id="539" w:author="Nate Bachmeier [AWS-SA]" w:date="2023-04-09T15:35:00Z">
        <w:r w:rsidR="00AE085D" w:rsidDel="00C7163D">
          <w:delText>ing</w:delText>
        </w:r>
      </w:del>
      <w:del w:id="540" w:author="Nate Bachmeier [AWS-SA]" w:date="2023-04-09T15:47:00Z">
        <w:r w:rsidR="00AE085D" w:rsidDel="00C7163D">
          <w:delText xml:space="preserve"> over three million hospitalized accidents annually in the US alone</w:delText>
        </w:r>
      </w:del>
      <w:customXmlDelRangeStart w:id="541" w:author="Nate Bachmeier [AWS-SA]" w:date="2023-04-09T15:47:00Z"/>
      <w:sdt>
        <w:sdtPr>
          <w:id w:val="281694186"/>
          <w:citation/>
        </w:sdtPr>
        <w:sdtContent>
          <w:customXmlDelRangeEnd w:id="541"/>
          <w:del w:id="542" w:author="Nate Bachmeier [AWS-SA]" w:date="2023-04-09T15:47:00Z">
            <w:r w:rsidR="00AE085D" w:rsidDel="00C7163D">
              <w:fldChar w:fldCharType="begin"/>
            </w:r>
            <w:r w:rsidR="00AE085D" w:rsidDel="00C7163D">
              <w:delInstrText xml:space="preserve"> CITATION Cen201 \l 1033 </w:delInstrText>
            </w:r>
            <w:r w:rsidR="00AE085D" w:rsidDel="00C7163D">
              <w:fldChar w:fldCharType="separate"/>
            </w:r>
            <w:r w:rsidR="00EC3688" w:rsidDel="00C7163D">
              <w:rPr>
                <w:noProof/>
              </w:rPr>
              <w:delText xml:space="preserve"> (Centers for Disease Control and Prevention, 2020)</w:delText>
            </w:r>
            <w:r w:rsidR="00AE085D" w:rsidDel="00C7163D">
              <w:fldChar w:fldCharType="end"/>
            </w:r>
          </w:del>
          <w:customXmlDelRangeStart w:id="543" w:author="Nate Bachmeier [AWS-SA]" w:date="2023-04-09T15:47:00Z"/>
        </w:sdtContent>
      </w:sdt>
      <w:customXmlDelRangeEnd w:id="543"/>
      <w:del w:id="544" w:author="Nate Bachmeier [AWS-SA]" w:date="2023-04-09T15:47:00Z">
        <w:r w:rsidR="00AE085D" w:rsidDel="00C7163D">
          <w:delText xml:space="preserve">. These persons can fall due to </w:delText>
        </w:r>
        <w:r w:rsidR="00D942AC" w:rsidDel="00C7163D">
          <w:delText xml:space="preserve">"risk factors </w:delText>
        </w:r>
        <w:r w:rsidR="00AE085D" w:rsidDel="00C7163D">
          <w:delText xml:space="preserve">that </w:delText>
        </w:r>
        <w:r w:rsidR="00D942AC" w:rsidDel="00C7163D">
          <w:delText>are both intrinsic (physical and psychological) and extrinsic (related to environmental safety)</w:delText>
        </w:r>
        <w:r w:rsidR="00AE085D" w:rsidDel="00C7163D">
          <w:delText>(Lytra et al., 2022)</w:delText>
        </w:r>
        <w:r w:rsidR="00D942AC" w:rsidDel="00C7163D">
          <w:delText>.”</w:delText>
        </w:r>
        <w:r w:rsidR="00D67AAD" w:rsidDel="00C7163D">
          <w:delText xml:space="preserve"> For example, a fall could be the byproduct of weight, mobility impairments, cognitive load, medications, lighting, floor sleekness, and tiredness, among other reasons. </w:delText>
        </w:r>
        <w:r w:rsidR="0041771B" w:rsidDel="00C7163D">
          <w:delText xml:space="preserve">The software </w:delText>
        </w:r>
        <w:r w:rsidR="0010303F" w:rsidDel="00C7163D">
          <w:delText>can generate each discrete combination</w:delText>
        </w:r>
        <w:r w:rsidR="00DB0892" w:rsidDel="00C7163D">
          <w:delText xml:space="preserve"> of these situations</w:delText>
        </w:r>
        <w:r w:rsidR="0010303F" w:rsidDel="00C7163D">
          <w:delText>, which</w:delText>
        </w:r>
        <w:r w:rsidR="006F7F25" w:rsidDel="00C7163D">
          <w:delText>, in</w:delText>
        </w:r>
        <w:r w:rsidR="00DB0892" w:rsidDel="00C7163D">
          <w:delText xml:space="preserve"> this research</w:delText>
        </w:r>
        <w:r w:rsidR="00EE7722" w:rsidDel="00C7163D">
          <w:delText>,</w:delText>
        </w:r>
        <w:r w:rsidR="00DB0892" w:rsidDel="00C7163D">
          <w:delText xml:space="preserve"> </w:delText>
        </w:r>
        <w:r w:rsidR="0010303F" w:rsidDel="00C7163D">
          <w:delText xml:space="preserve">equals </w:delText>
        </w:r>
        <w:r w:rsidR="00DB0892" w:rsidDel="00C7163D">
          <w:delText>t</w:delText>
        </w:r>
        <w:r w:rsidR="0041771B" w:rsidDel="00C7163D">
          <w:delText>he study population</w:delText>
        </w:r>
        <w:r w:rsidR="0010303F" w:rsidDel="00C7163D">
          <w:delText>.</w:delText>
        </w:r>
      </w:del>
    </w:p>
    <w:p w14:paraId="131818DE" w14:textId="70D95505" w:rsidR="00986937" w:rsidRDefault="006F7F25" w:rsidP="00DA5CF7">
      <w:r>
        <w:t xml:space="preserve">Testing </w:t>
      </w:r>
      <w:del w:id="545" w:author="Nate Bachmeier [AWS-SA]" w:date="2023-04-09T15:47:00Z">
        <w:r w:rsidDel="00C7163D">
          <w:delText xml:space="preserve">a nearly </w:delText>
        </w:r>
      </w:del>
      <w:ins w:id="546" w:author="Nate Bachmeier [AWS-SA]" w:date="2023-04-09T15:47:00Z">
        <w:r w:rsidR="00C7163D">
          <w:t xml:space="preserve">every video </w:t>
        </w:r>
      </w:ins>
      <w:ins w:id="547" w:author="Nate Bachmeier [AWS-SA]" w:date="2023-04-09T15:48:00Z">
        <w:r w:rsidR="00C7163D">
          <w:t xml:space="preserve">within the repository </w:t>
        </w:r>
      </w:ins>
      <w:del w:id="548" w:author="Nate Bachmeier [AWS-SA]" w:date="2023-04-09T15:47:00Z">
        <w:r w:rsidDel="00C7163D">
          <w:delText>unlimited combination of patient characteristics and fall risks would</w:delText>
        </w:r>
      </w:del>
      <w:ins w:id="549" w:author="Nate Bachmeier [AWS-SA]" w:date="2023-04-09T15:47:00Z">
        <w:r w:rsidR="00C7163D">
          <w:t>is economically</w:t>
        </w:r>
      </w:ins>
      <w:r>
        <w:t xml:space="preserve"> </w:t>
      </w:r>
      <w:del w:id="550" w:author="Nate Bachmeier [AWS-SA]" w:date="2023-04-09T15:47:00Z">
        <w:r w:rsidDel="00C7163D">
          <w:delText xml:space="preserve">be </w:delText>
        </w:r>
      </w:del>
      <w:r>
        <w:t>impractical</w:t>
      </w:r>
      <w:r w:rsidR="00AE085D">
        <w:t xml:space="preserve">. Instead, a sampling procedure </w:t>
      </w:r>
      <w:ins w:id="551" w:author="Nate Bachmeier [AWS-SA]" w:date="2023-04-09T15:51:00Z">
        <w:r w:rsidR="00C7163D">
          <w:t>will select clips based on analysis complexity.</w:t>
        </w:r>
      </w:ins>
      <w:del w:id="552" w:author="Nate Bachmeier [AWS-SA]" w:date="2023-04-09T15:47:00Z">
        <w:r w:rsidR="00C70842" w:rsidDel="00C7163D">
          <w:delText xml:space="preserve">that </w:delText>
        </w:r>
      </w:del>
      <w:del w:id="553" w:author="Nate Bachmeier [AWS-SA]" w:date="2023-04-09T15:48:00Z">
        <w:r w:rsidR="00C70842" w:rsidDel="00C7163D">
          <w:delText>combines MoCAP sequences with different physical properties in a noisy simulated world is require</w:delText>
        </w:r>
        <w:r w:rsidR="00E72F1F" w:rsidDel="00C7163D">
          <w:delText>d</w:delText>
        </w:r>
      </w:del>
      <w:del w:id="554" w:author="Nate Bachmeier [AWS-SA]" w:date="2023-04-09T15:51:00Z">
        <w:r w:rsidR="00E72F1F" w:rsidDel="00C7163D">
          <w:delText>.</w:delText>
        </w:r>
        <w:r w:rsidR="00027636" w:rsidDel="00C7163D">
          <w:delText xml:space="preserve"> </w:delText>
        </w:r>
      </w:del>
      <w:del w:id="555" w:author="Nate Bachmeier [AWS-SA]" w:date="2023-04-09T15:49:00Z">
        <w:r w:rsidR="00027636" w:rsidDel="00C7163D">
          <w:delText>The most common place for patients to fall is the bedroom or bathroom (65% and 20%</w:delText>
        </w:r>
        <w:r w:rsidR="00DB0892" w:rsidDel="00C7163D">
          <w:delText xml:space="preserve"> of total fall</w:delText>
        </w:r>
        <w:r w:rsidR="0041771B" w:rsidDel="00C7163D">
          <w:delText>s,</w:delText>
        </w:r>
        <w:r w:rsidR="00DB0892" w:rsidDel="00C7163D">
          <w:delText xml:space="preserve"> respectively</w:delText>
        </w:r>
        <w:r w:rsidR="00027636" w:rsidDel="00C7163D">
          <w:delText>)</w:delText>
        </w:r>
        <w:r w:rsidR="0041771B" w:rsidDel="00C7163D">
          <w:delText>(Aihara et al., 2021)</w:delText>
        </w:r>
        <w:r w:rsidR="00027636" w:rsidDel="00C7163D">
          <w:delText>.</w:delText>
        </w:r>
        <w:r w:rsidR="00DE423D" w:rsidDel="00C7163D">
          <w:delText xml:space="preserve"> </w:delText>
        </w:r>
      </w:del>
      <w:del w:id="556" w:author="Nate Bachmeier [AWS-SA]" w:date="2023-04-09T15:51:00Z">
        <w:r w:rsidR="00DE423D" w:rsidDel="00C7163D">
          <w:delText xml:space="preserve">Therefore, the sampling </w:delText>
        </w:r>
        <w:r w:rsidR="00DB0892" w:rsidDel="00C7163D">
          <w:delText xml:space="preserve">will </w:delText>
        </w:r>
        <w:r w:rsidR="00DE423D" w:rsidDel="00C7163D">
          <w:delText xml:space="preserve">consider </w:delText>
        </w:r>
        <w:r w:rsidR="008A0C93" w:rsidDel="00C7163D">
          <w:delText xml:space="preserve">everyday </w:delText>
        </w:r>
        <w:r w:rsidR="00DE423D" w:rsidDel="00C7163D">
          <w:delText>actions within these environments</w:delText>
        </w:r>
        <w:r w:rsidR="00322676" w:rsidDel="00C7163D">
          <w:delText>,</w:delText>
        </w:r>
        <w:r w:rsidR="00DE423D" w:rsidDel="00C7163D">
          <w:delText xml:space="preserve"> like getting into bed, </w:delText>
        </w:r>
        <w:r w:rsidR="00670B91" w:rsidDel="00C7163D">
          <w:delText>bathing, and dressing.</w:delText>
        </w:r>
      </w:del>
      <w:ins w:id="557" w:author="Nate Bachmeier [AWS-SA]" w:date="2023-04-09T15:51:00Z">
        <w:r w:rsidR="00C7163D">
          <w:t xml:space="preserve"> For instance, </w:t>
        </w:r>
      </w:ins>
      <w:ins w:id="558" w:author="Nate Bachmeier [AWS-SA]" w:date="2023-04-09T15:52:00Z">
        <w:r w:rsidR="00C7163D">
          <w:t xml:space="preserve">kinetic-700 </w:t>
        </w:r>
      </w:ins>
      <w:ins w:id="559" w:author="Nate Bachmeier [AWS-SA]" w:date="2023-04-09T15:51:00Z">
        <w:r w:rsidR="00C7163D">
          <w:t xml:space="preserve">videos </w:t>
        </w:r>
      </w:ins>
      <w:ins w:id="560" w:author="Nate Bachmeier [AWS-SA]" w:date="2023-04-09T15:52:00Z">
        <w:r w:rsidR="00C7163D">
          <w:t xml:space="preserve">have poor lighting, blurry motion, and inconsistent reference points. </w:t>
        </w:r>
      </w:ins>
      <w:ins w:id="561" w:author="Nate Bachmeier [AWS-SA]" w:date="2023-04-09T15:53:00Z">
        <w:r w:rsidR="00C7163D">
          <w:t>While these characteristics are essential for understanding RQ2 (effectiveness)</w:t>
        </w:r>
      </w:ins>
      <w:ins w:id="562" w:author="Nate Bachmeier [AWS-SA]" w:date="2023-04-09T15:54:00Z">
        <w:r w:rsidR="00C7163D">
          <w:t>,</w:t>
        </w:r>
      </w:ins>
      <w:ins w:id="563" w:author="Nate Bachmeier [AWS-SA]" w:date="2023-04-09T15:53:00Z">
        <w:r w:rsidR="00C7163D">
          <w:t xml:space="preserve"> </w:t>
        </w:r>
      </w:ins>
      <w:ins w:id="564" w:author="Nate Bachmeier [AWS-SA]" w:date="2023-04-09T15:54:00Z">
        <w:r w:rsidR="00C7163D">
          <w:t xml:space="preserve">they might </w:t>
        </w:r>
      </w:ins>
      <w:ins w:id="565" w:author="Nate Bachmeier [AWS-SA]" w:date="2023-04-09T15:55:00Z">
        <w:r w:rsidR="00C7163D">
          <w:t>detract from the finite resources available to study RQ1 (efficacy).</w:t>
        </w:r>
      </w:ins>
    </w:p>
    <w:p w14:paraId="3D31E3FD" w14:textId="69385F60" w:rsidR="00E72F1F" w:rsidDel="00C7163D" w:rsidRDefault="00E72F1F" w:rsidP="00DA5CF7">
      <w:pPr>
        <w:rPr>
          <w:del w:id="566" w:author="Nate Bachmeier [AWS-SA]" w:date="2023-04-09T15:50:00Z"/>
        </w:rPr>
      </w:pPr>
      <w:del w:id="567" w:author="Nate Bachmeier [AWS-SA]" w:date="2023-04-09T15:50:00Z">
        <w:r w:rsidDel="00C7163D">
          <w:delText xml:space="preserve">For </w:delText>
        </w:r>
        <w:r w:rsidR="008F1A96" w:rsidDel="00C7163D">
          <w:delText xml:space="preserve">the study </w:delText>
        </w:r>
        <w:r w:rsidDel="00C7163D">
          <w:delText xml:space="preserve">to </w:delText>
        </w:r>
        <w:r w:rsidR="00C70842" w:rsidDel="00C7163D">
          <w:delText>succeed, it needs</w:delText>
        </w:r>
        <w:r w:rsidDel="00C7163D">
          <w:delText xml:space="preserve"> sufficient </w:delText>
        </w:r>
        <w:r w:rsidRPr="008C4FA6" w:rsidDel="00C7163D">
          <w:rPr>
            <w:i/>
            <w:iCs/>
          </w:rPr>
          <w:delText>power</w:delText>
        </w:r>
        <w:r w:rsidDel="00C7163D">
          <w:rPr>
            <w:i/>
            <w:iCs/>
          </w:rPr>
          <w:delText xml:space="preserve"> </w:delText>
        </w:r>
        <w:r w:rsidDel="00C7163D">
          <w:delText xml:space="preserve">to measure the </w:delText>
        </w:r>
        <w:r w:rsidDel="00C7163D">
          <w:rPr>
            <w:i/>
            <w:iCs/>
          </w:rPr>
          <w:delText>effect</w:delText>
        </w:r>
        <w:r w:rsidDel="00C7163D">
          <w:delText xml:space="preserve"> in question. Several </w:delText>
        </w:r>
        <w:r w:rsidR="008F1A96" w:rsidDel="00C7163D">
          <w:delText xml:space="preserve">parameters control </w:delText>
        </w:r>
        <w:r w:rsidDel="00C7163D">
          <w:delText>the power of an experiment, such as relaxing the confidence interval, using parametric statistics, converting to a one-tail model, increasing the samples, or adjusting the sensitivity</w:delText>
        </w:r>
      </w:del>
      <w:customXmlDelRangeStart w:id="568" w:author="Nate Bachmeier [AWS-SA]" w:date="2023-04-09T15:50:00Z"/>
      <w:sdt>
        <w:sdtPr>
          <w:id w:val="1611240062"/>
          <w:citation/>
        </w:sdtPr>
        <w:sdtContent>
          <w:customXmlDelRangeEnd w:id="568"/>
          <w:del w:id="569"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570" w:author="Nate Bachmeier [AWS-SA]" w:date="2023-04-09T15:50:00Z"/>
        </w:sdtContent>
      </w:sdt>
      <w:customXmlDelRangeEnd w:id="570"/>
      <w:del w:id="571" w:author="Nate Bachmeier [AWS-SA]" w:date="2023-04-09T15:50:00Z">
        <w:r w:rsidDel="00C7163D">
          <w:delText xml:space="preserve">. </w:delText>
        </w:r>
        <w:r w:rsidR="00C70842" w:rsidDel="00C7163D">
          <w:delText xml:space="preserve"> </w:delText>
        </w:r>
        <w:r w:rsidDel="00C7163D">
          <w:delText>Effect size measures the strength of a phenomenon</w:delText>
        </w:r>
      </w:del>
      <w:customXmlDelRangeStart w:id="572" w:author="Nate Bachmeier [AWS-SA]" w:date="2023-04-09T15:50:00Z"/>
      <w:sdt>
        <w:sdtPr>
          <w:id w:val="1252627815"/>
          <w:citation/>
        </w:sdtPr>
        <w:sdtContent>
          <w:customXmlDelRangeEnd w:id="572"/>
          <w:del w:id="573"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574" w:author="Nate Bachmeier [AWS-SA]" w:date="2023-04-09T15:50:00Z"/>
        </w:sdtContent>
      </w:sdt>
      <w:customXmlDelRangeEnd w:id="574"/>
      <w:del w:id="575" w:author="Nate Bachmeier [AWS-SA]" w:date="2023-04-09T15:50:00Z">
        <w:r w:rsidDel="00C7163D">
          <w:delText xml:space="preserve">. </w:delText>
        </w:r>
        <w:r w:rsidR="00E87D79" w:rsidDel="00C7163D">
          <w:delText>C</w:delText>
        </w:r>
        <w:r w:rsidDel="00C7163D">
          <w:delText xml:space="preserve">alculating the difference between the two distributions is </w:delText>
        </w:r>
      </w:del>
      <w:del w:id="576" w:author="Nate Bachmeier [AWS-SA]" w:date="2023-04-09T15:33:00Z">
        <w:r w:rsidDel="00C7163D">
          <w:delText xml:space="preserve">relatively </w:delText>
        </w:r>
      </w:del>
      <w:del w:id="577" w:author="Nate Bachmeier [AWS-SA]" w:date="2023-04-09T15:50:00Z">
        <w:r w:rsidDel="00C7163D">
          <w:delText xml:space="preserve">straightforward </w:delText>
        </w:r>
        <w:r w:rsidR="00E87D79" w:rsidDel="00C7163D">
          <w:delText xml:space="preserve">and can be determined </w:delText>
        </w:r>
        <w:r w:rsidR="006F7F25" w:rsidDel="00C7163D">
          <w:delText>beforehand</w:delText>
        </w:r>
        <w:r w:rsidDel="00C7163D">
          <w:delText xml:space="preserve">. </w:delText>
        </w:r>
        <w:r w:rsidR="001226AD" w:rsidDel="00C7163D">
          <w:delText xml:space="preserve">The study uses </w:delText>
        </w:r>
        <w:r w:rsidDel="00C7163D">
          <w:delText>an iterative sequential sampling policy instead of a fixed size upfront</w:delText>
        </w:r>
      </w:del>
      <w:customXmlDelRangeStart w:id="578" w:author="Nate Bachmeier [AWS-SA]" w:date="2023-04-09T15:50:00Z"/>
      <w:sdt>
        <w:sdtPr>
          <w:id w:val="-117528821"/>
          <w:citation/>
        </w:sdtPr>
        <w:sdtContent>
          <w:customXmlDelRangeEnd w:id="578"/>
          <w:del w:id="579" w:author="Nate Bachmeier [AWS-SA]" w:date="2023-04-09T15:50:00Z">
            <w:r w:rsidDel="00C7163D">
              <w:fldChar w:fldCharType="begin"/>
            </w:r>
            <w:r w:rsidDel="00C7163D">
              <w:delInstrText xml:space="preserve"> CITATION Gar12 \l 1033 </w:delInstrText>
            </w:r>
            <w:r w:rsidDel="00C7163D">
              <w:fldChar w:fldCharType="separate"/>
            </w:r>
            <w:r w:rsidR="00EC3688" w:rsidDel="00C7163D">
              <w:rPr>
                <w:noProof/>
              </w:rPr>
              <w:delText xml:space="preserve"> (García-Pérez, 2012)</w:delText>
            </w:r>
            <w:r w:rsidDel="00C7163D">
              <w:fldChar w:fldCharType="end"/>
            </w:r>
          </w:del>
          <w:customXmlDelRangeStart w:id="580" w:author="Nate Bachmeier [AWS-SA]" w:date="2023-04-09T15:50:00Z"/>
        </w:sdtContent>
      </w:sdt>
      <w:customXmlDelRangeEnd w:id="580"/>
      <w:del w:id="581" w:author="Nate Bachmeier [AWS-SA]" w:date="2023-04-09T15:50:00Z">
        <w:r w:rsidDel="00C7163D">
          <w:delText xml:space="preserve">. In this situation, that would mean first choosing two similar </w:delText>
        </w:r>
        <w:r w:rsidR="00C70842" w:rsidDel="00C7163D">
          <w:delText xml:space="preserve">virtual agent </w:delText>
        </w:r>
        <w:r w:rsidDel="00C7163D">
          <w:delText xml:space="preserve">populations (e.g., age of 50 and 200LB weight) and comparing </w:delText>
        </w:r>
        <w:r w:rsidDel="00C7163D">
          <w:rPr>
            <w:i/>
            <w:iCs/>
          </w:rPr>
          <w:delText>noise level</w:delText>
        </w:r>
        <w:r w:rsidDel="00C7163D">
          <w:delText xml:space="preserve"> and </w:delText>
        </w:r>
        <w:r w:rsidDel="00C7163D">
          <w:rPr>
            <w:i/>
            <w:iCs/>
          </w:rPr>
          <w:delText>HAR prediction accuracy</w:delText>
        </w:r>
        <w:r w:rsidDel="00C7163D">
          <w:delText xml:space="preserve"> as independent variables. </w:delText>
        </w:r>
        <w:r w:rsidR="00E87D79" w:rsidDel="00C7163D">
          <w:delText xml:space="preserve">The </w:delText>
        </w:r>
        <w:r w:rsidR="001226AD" w:rsidDel="00C7163D">
          <w:delText xml:space="preserve">study’s design </w:delText>
        </w:r>
        <w:r w:rsidR="00E87D79" w:rsidDel="00C7163D">
          <w:delText xml:space="preserve">has the flexibility to simulate sufficient combinations for </w:delText>
        </w:r>
        <w:r w:rsidR="00C70842" w:rsidDel="00C7163D">
          <w:delText xml:space="preserve">an </w:delText>
        </w:r>
        <w:r w:rsidR="00E87D79" w:rsidDel="00C7163D">
          <w:delText xml:space="preserve">appropriate </w:delText>
        </w:r>
        <w:r w:rsidR="00C70842" w:rsidDel="00C7163D">
          <w:delText>sample</w:delText>
        </w:r>
        <w:r w:rsidR="00E87D79" w:rsidDel="00C7163D">
          <w:delText xml:space="preserve"> size</w:delText>
        </w:r>
        <w:r w:rsidDel="00C7163D">
          <w:delText>.</w:delText>
        </w:r>
      </w:del>
    </w:p>
    <w:p w14:paraId="409FA855" w14:textId="48E68521" w:rsidR="00E72F1F" w:rsidDel="00C7163D" w:rsidRDefault="00E87D79" w:rsidP="00DA5CF7">
      <w:pPr>
        <w:rPr>
          <w:del w:id="582" w:author="Nate Bachmeier [AWS-SA]" w:date="2023-04-09T15:50:00Z"/>
        </w:rPr>
      </w:pPr>
      <w:del w:id="583" w:author="Nate Bachmeier [AWS-SA]" w:date="2023-04-09T15:50:00Z">
        <w:r w:rsidDel="00C7163D">
          <w:delText>This study assumes a target effect size of 0.3</w:delText>
        </w:r>
        <w:r w:rsidR="00E72F1F" w:rsidDel="00C7163D">
          <w:delText xml:space="preserve">. G*Power version 3.1.9.7 projects that </w:delText>
        </w:r>
        <w:commentRangeStart w:id="584"/>
        <w:r w:rsidR="00E72F1F" w:rsidDel="00C7163D">
          <w:delText xml:space="preserve">t-tests </w:delText>
        </w:r>
        <w:commentRangeEnd w:id="584"/>
        <w:r w:rsidR="00C56C3C" w:rsidDel="00C7163D">
          <w:rPr>
            <w:rStyle w:val="CommentReference"/>
            <w:rFonts w:eastAsia="Times New Roman" w:cs="Arial"/>
            <w:szCs w:val="20"/>
          </w:rPr>
          <w:commentReference w:id="584"/>
        </w:r>
        <w:r w:rsidR="00E72F1F" w:rsidDel="00C7163D">
          <w:delText xml:space="preserve">of the </w:delText>
        </w:r>
        <w:commentRangeStart w:id="585"/>
        <w:r w:rsidR="00E72F1F" w:rsidRPr="00BD1033" w:rsidDel="00C7163D">
          <w:rPr>
            <w:i/>
            <w:rPrChange w:id="586" w:author="Bachmeier, Nate" w:date="2023-04-04T16:14:00Z">
              <w:rPr/>
            </w:rPrChange>
          </w:rPr>
          <w:delText>“difference between two independent means (two groups)</w:delText>
        </w:r>
        <w:r w:rsidR="00E72F1F" w:rsidDel="00C7163D">
          <w:delText xml:space="preserve">” </w:delText>
        </w:r>
        <w:commentRangeEnd w:id="585"/>
        <w:r w:rsidR="00C56C3C" w:rsidDel="00C7163D">
          <w:rPr>
            <w:rStyle w:val="CommentReference"/>
            <w:rFonts w:eastAsia="Times New Roman" w:cs="Arial"/>
            <w:szCs w:val="20"/>
          </w:rPr>
          <w:commentReference w:id="585"/>
        </w:r>
        <w:r w:rsidR="00E72F1F" w:rsidDel="00C7163D">
          <w:delText xml:space="preserve">for a one-tail model will need </w:delText>
        </w:r>
        <w:r w:rsidR="008F1A96" w:rsidDel="00C7163D">
          <w:delText xml:space="preserve">111 simulation runs </w:delText>
        </w:r>
        <w:r w:rsidDel="00C7163D">
          <w:delText xml:space="preserve">to measure </w:delText>
        </w:r>
        <w:r w:rsidR="008F1A96" w:rsidDel="00C7163D">
          <w:delText xml:space="preserve">a </w:delText>
        </w:r>
        <w:r w:rsidDel="00C7163D">
          <w:delText xml:space="preserve">0.95 </w:delText>
        </w:r>
        <w:r w:rsidR="008F1A96" w:rsidDel="00C7163D">
          <w:delText xml:space="preserve">power </w:delText>
        </w:r>
        <w:r w:rsidR="00161033" w:rsidDel="00C7163D">
          <w:delText xml:space="preserve">with </w:delText>
        </w:r>
        <w:r w:rsidR="008F1A96" w:rsidDel="00C7163D">
          <w:delText>95% confidence</w:delText>
        </w:r>
        <w:r w:rsidR="00E72F1F" w:rsidDel="00C7163D">
          <w:delText xml:space="preserve">. Since the available MoCAP sequences and simulator configuration options are virtually unlimited, there should be sufficient coverage </w:delText>
        </w:r>
        <w:r w:rsidR="00EB2D05" w:rsidDel="00C7163D">
          <w:delText>of the problem space</w:delText>
        </w:r>
        <w:r w:rsidR="00E72F1F" w:rsidDel="00C7163D">
          <w:delText xml:space="preserve">. Therefore, a high probability exists that adequate data production can occur to </w:delText>
        </w:r>
        <w:r w:rsidR="005511EA" w:rsidDel="00C7163D">
          <w:delText>re</w:delText>
        </w:r>
        <w:r w:rsidR="0041771B" w:rsidDel="00C7163D">
          <w:delText>present the phenomenon realistically</w:delText>
        </w:r>
        <w:r w:rsidR="00E72F1F" w:rsidDel="00C7163D">
          <w:delText xml:space="preserve">. </w:delText>
        </w:r>
      </w:del>
    </w:p>
    <w:p w14:paraId="4EDFF6AA" w14:textId="5FC8D024" w:rsidR="00E72F1F" w:rsidRDefault="00E72F1F" w:rsidP="00E62F67">
      <w:pPr>
        <w:pStyle w:val="Heading2"/>
        <w:ind w:firstLine="0"/>
      </w:pPr>
      <w:bookmarkStart w:id="587" w:name="_Toc128254932"/>
      <w:r>
        <w:t>Instrumentation</w:t>
      </w:r>
      <w:bookmarkEnd w:id="587"/>
    </w:p>
    <w:p w14:paraId="4EA4237F" w14:textId="490AB783"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w:t>
      </w:r>
      <w:del w:id="588" w:author="Nate Bachmeier [AWS-SA]" w:date="2023-04-09T15:55:00Z">
        <w:r w:rsidDel="00730BAE">
          <w:delText xml:space="preserve">and AWS RoboMaker </w:delText>
        </w:r>
      </w:del>
      <w:r>
        <w:t>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w:t>
      </w:r>
      <w:del w:id="589" w:author="Nate Bachmeier [AWS-SA]" w:date="2023-04-09T15:56:00Z">
        <w:r w:rsidR="000C017C" w:rsidDel="00730BAE">
          <w:delText xml:space="preserve">these </w:delText>
        </w:r>
      </w:del>
      <w:r w:rsidR="000C017C">
        <w:t xml:space="preserve">capabilities </w:t>
      </w:r>
      <w:ins w:id="590" w:author="Nate Bachmeier [AWS-SA]" w:date="2023-04-09T15:56:00Z">
        <w:r w:rsidR="00730BAE">
          <w:t>to build custom ML algorithms</w:t>
        </w:r>
      </w:ins>
      <w:del w:id="591" w:author="Nate Bachmeier [AWS-SA]" w:date="2023-04-09T15:56:00Z">
        <w:r w:rsidR="000C017C" w:rsidDel="00730BAE">
          <w:delText xml:space="preserve">through </w:delText>
        </w:r>
        <w:r w:rsidR="00C435F5" w:rsidDel="00730BAE">
          <w:delText>their</w:delText>
        </w:r>
        <w:r w:rsidR="000C017C" w:rsidDel="00730BAE">
          <w:delText xml:space="preserve"> “bring your own container” design</w:delText>
        </w:r>
      </w:del>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del w:id="592" w:author="Nate Bachmeier [AWS-SA]" w:date="2023-04-09T15:57:00Z">
        <w:r w:rsidR="000C017C" w:rsidDel="00730BAE">
          <w:delText xml:space="preserve"> </w:delText>
        </w:r>
      </w:del>
      <w:commentRangeStart w:id="593"/>
      <w:del w:id="594" w:author="Nate Bachmeier [AWS-SA]" w:date="2023-04-09T15:56:00Z">
        <w:r w:rsidDel="00730BAE">
          <w:delText xml:space="preserve">RoboMaker simplifies building </w:delText>
        </w:r>
        <w:commentRangeEnd w:id="593"/>
        <w:r w:rsidR="00994640" w:rsidDel="00730BAE">
          <w:rPr>
            <w:rStyle w:val="CommentReference"/>
            <w:rFonts w:eastAsia="Times New Roman" w:cs="Arial"/>
            <w:szCs w:val="20"/>
          </w:rPr>
          <w:commentReference w:id="593"/>
        </w:r>
        <w:r w:rsidDel="00730BAE">
          <w:delText>agent simulations using the Robot Operating System (ROS)</w:delText>
        </w:r>
        <w:r w:rsidR="005B0E27" w:rsidDel="00730BAE">
          <w:delText xml:space="preserve"> </w:delText>
        </w:r>
        <w:r w:rsidDel="00730BAE">
          <w:delText>ecosystem</w:delText>
        </w:r>
        <w:r w:rsidR="00D3228B" w:rsidDel="00730BAE">
          <w:delText>s</w:delText>
        </w:r>
        <w:r w:rsidDel="00730BAE">
          <w:delText>.</w:delText>
        </w:r>
        <w:r w:rsidR="005B0E27" w:rsidDel="00730BAE">
          <w:delText xml:space="preserve"> </w:delText>
        </w:r>
      </w:del>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rPr>
          <w:ins w:id="595" w:author="Nate Bachmeier [AWS-SA]" w:date="2023-04-09T16:34:00Z"/>
        </w:rPr>
      </w:pPr>
      <w:bookmarkStart w:id="596" w:name="_Toc128254933"/>
      <w:r w:rsidRPr="00887A22">
        <w:t>Study Procedures</w:t>
      </w:r>
      <w:bookmarkEnd w:id="596"/>
    </w:p>
    <w:p w14:paraId="0CC008BB" w14:textId="5531F5C2" w:rsidR="002D30A5" w:rsidRDefault="00590F0E" w:rsidP="002D30A5">
      <w:pPr>
        <w:rPr>
          <w:ins w:id="597" w:author="Nate Bachmeier [AWS-SA]" w:date="2023-04-09T18:55:00Z"/>
        </w:rPr>
      </w:pPr>
      <w:ins w:id="598" w:author="Nate Bachmeier [AWS-SA]" w:date="2023-04-09T16:34:00Z">
        <w:r>
          <w:t>This study aims to build a human a</w:t>
        </w:r>
      </w:ins>
      <w:ins w:id="599" w:author="Nate Bachmeier [AWS-SA]" w:date="2023-04-09T16:35:00Z">
        <w:r>
          <w:t xml:space="preserve">ctivity classification model using the kinetic-700 public video data set. </w:t>
        </w:r>
      </w:ins>
      <w:ins w:id="600" w:author="Nate Bachmeier [AWS-SA]" w:date="2023-04-09T16:36:00Z">
        <w:r>
          <w:t>It implements a</w:t>
        </w:r>
      </w:ins>
      <w:ins w:id="601" w:author="Nate Bachmeier [AWS-SA]" w:date="2023-04-09T16:37:00Z">
        <w:r>
          <w:t xml:space="preserve">n analytics pipeline for downloading videos, extracting metadata, </w:t>
        </w:r>
      </w:ins>
      <w:ins w:id="602" w:author="Nate Bachmeier [AWS-SA]" w:date="2023-04-09T16:38:00Z">
        <w:r>
          <w:t>and creating activity signatures</w:t>
        </w:r>
      </w:ins>
      <w:ins w:id="603" w:author="Nate Bachmeier [AWS-SA]" w:date="2023-04-09T16:54:00Z">
        <w:r>
          <w:t xml:space="preserve"> (see Figure 23)</w:t>
        </w:r>
      </w:ins>
      <w:ins w:id="604" w:author="Nate Bachmeier [AWS-SA]" w:date="2023-04-09T16:38:00Z">
        <w:r>
          <w:t>.</w:t>
        </w:r>
      </w:ins>
      <w:ins w:id="605" w:author="Nate Bachmeier [AWS-SA]" w:date="2023-04-09T19:04:00Z">
        <w:r w:rsidR="002D30A5">
          <w:t xml:space="preserve"> </w:t>
        </w:r>
        <w:r w:rsidR="002D30A5">
          <w:t xml:space="preserve">These constructs reside within an </w:t>
        </w:r>
        <w:r w:rsidR="002D30A5">
          <w:lastRenderedPageBreak/>
          <w:t>Amazon Web Services (AWS) account using cloud-first and open-source capabilities where appropriate. The deployment is fully automated using the AWS Cloud Development Kit (AWS CDK v2), which enables future researchers to reproduce the results efficiently.</w:t>
        </w:r>
        <w:r w:rsidR="002D30A5">
          <w:t xml:space="preserve"> </w:t>
        </w:r>
      </w:ins>
      <w:ins w:id="606" w:author="Nate Bachmeier [AWS-SA]" w:date="2023-04-09T18:54:00Z">
        <w:r w:rsidR="0003669B">
          <w:t xml:space="preserve">Specifically, the </w:t>
        </w:r>
      </w:ins>
      <w:ins w:id="607" w:author="Nate Bachmeier [AWS-SA]" w:date="2023-04-09T18:55:00Z">
        <w:r w:rsidR="0003669B">
          <w:t>analysis</w:t>
        </w:r>
      </w:ins>
      <w:ins w:id="608" w:author="Nate Bachmeier [AWS-SA]" w:date="2023-04-09T18:54:00Z">
        <w:r w:rsidR="0003669B">
          <w:t xml:space="preserve"> performs the following high </w:t>
        </w:r>
      </w:ins>
      <w:ins w:id="609" w:author="Nate Bachmeier [AWS-SA]" w:date="2023-04-09T18:55:00Z">
        <w:r w:rsidR="0003669B">
          <w:t>levels tasks:</w:t>
        </w:r>
      </w:ins>
    </w:p>
    <w:p w14:paraId="49DABFA8" w14:textId="01906FB8" w:rsidR="0003669B" w:rsidRDefault="0003669B" w:rsidP="0003669B">
      <w:pPr>
        <w:pStyle w:val="ListParagraph"/>
        <w:numPr>
          <w:ilvl w:val="0"/>
          <w:numId w:val="8"/>
        </w:numPr>
        <w:rPr>
          <w:ins w:id="610" w:author="Nate Bachmeier [AWS-SA]" w:date="2023-04-09T18:55:00Z"/>
        </w:rPr>
      </w:pPr>
      <w:ins w:id="611" w:author="Nate Bachmeier [AWS-SA]" w:date="2023-04-09T18:55:00Z">
        <w:r>
          <w:t>Download the video from YouTube</w:t>
        </w:r>
      </w:ins>
    </w:p>
    <w:p w14:paraId="1D1AA696" w14:textId="3F365188" w:rsidR="0003669B" w:rsidRDefault="0003669B" w:rsidP="0003669B">
      <w:pPr>
        <w:pStyle w:val="ListParagraph"/>
        <w:numPr>
          <w:ilvl w:val="0"/>
          <w:numId w:val="8"/>
        </w:numPr>
        <w:rPr>
          <w:ins w:id="612" w:author="Nate Bachmeier [AWS-SA]" w:date="2023-04-09T18:55:00Z"/>
        </w:rPr>
      </w:pPr>
      <w:ins w:id="613" w:author="Nate Bachmeier [AWS-SA]" w:date="2023-04-09T18:55:00Z">
        <w:r>
          <w:t>Extract frames from the labeled segment</w:t>
        </w:r>
      </w:ins>
    </w:p>
    <w:p w14:paraId="21E292E5" w14:textId="58B952A1" w:rsidR="0003669B" w:rsidRDefault="0003669B" w:rsidP="0003669B">
      <w:pPr>
        <w:pStyle w:val="ListParagraph"/>
        <w:numPr>
          <w:ilvl w:val="0"/>
          <w:numId w:val="8"/>
        </w:numPr>
        <w:rPr>
          <w:ins w:id="614" w:author="Nate Bachmeier [AWS-SA]" w:date="2023-04-09T18:55:00Z"/>
        </w:rPr>
      </w:pPr>
      <w:ins w:id="615" w:author="Nate Bachmeier [AWS-SA]" w:date="2023-04-09T18:55:00Z">
        <w:r>
          <w:t xml:space="preserve">Extract skeletons from the </w:t>
        </w:r>
      </w:ins>
      <w:ins w:id="616" w:author="Nate Bachmeier [AWS-SA]" w:date="2023-04-09T19:06:00Z">
        <w:r w:rsidR="002D30A5">
          <w:t xml:space="preserve">video </w:t>
        </w:r>
      </w:ins>
      <w:ins w:id="617" w:author="Nate Bachmeier [AWS-SA]" w:date="2023-04-09T18:55:00Z">
        <w:r>
          <w:t>frames</w:t>
        </w:r>
      </w:ins>
    </w:p>
    <w:p w14:paraId="7FF49BBF" w14:textId="1AEF104C" w:rsidR="0003669B" w:rsidRDefault="0003669B" w:rsidP="0003669B">
      <w:pPr>
        <w:pStyle w:val="ListParagraph"/>
        <w:numPr>
          <w:ilvl w:val="0"/>
          <w:numId w:val="8"/>
        </w:numPr>
        <w:rPr>
          <w:ins w:id="618" w:author="Nate Bachmeier [AWS-SA]" w:date="2023-04-09T18:57:00Z"/>
        </w:rPr>
      </w:pPr>
      <w:ins w:id="619" w:author="Nate Bachmeier [AWS-SA]" w:date="2023-04-09T18:57:00Z">
        <w:r>
          <w:t xml:space="preserve">Map skeletons across </w:t>
        </w:r>
      </w:ins>
      <w:ins w:id="620" w:author="Nate Bachmeier [AWS-SA]" w:date="2023-04-09T19:06:00Z">
        <w:r w:rsidR="002D30A5">
          <w:t xml:space="preserve">video </w:t>
        </w:r>
      </w:ins>
      <w:ins w:id="621" w:author="Nate Bachmeier [AWS-SA]" w:date="2023-04-09T18:57:00Z">
        <w:r>
          <w:t>frames into motion sequences</w:t>
        </w:r>
      </w:ins>
    </w:p>
    <w:p w14:paraId="4CA2D9EE" w14:textId="05E767E9" w:rsidR="0003669B" w:rsidRDefault="002D30A5" w:rsidP="0003669B">
      <w:pPr>
        <w:pStyle w:val="ListParagraph"/>
        <w:numPr>
          <w:ilvl w:val="0"/>
          <w:numId w:val="8"/>
        </w:numPr>
        <w:rPr>
          <w:ins w:id="622" w:author="Nate Bachmeier [AWS-SA]" w:date="2023-04-09T18:57:00Z"/>
        </w:rPr>
      </w:pPr>
      <w:ins w:id="623" w:author="Nate Bachmeier [AWS-SA]" w:date="2023-04-09T19:05:00Z">
        <w:r>
          <w:t xml:space="preserve">Perform object detection within </w:t>
        </w:r>
      </w:ins>
      <w:ins w:id="624" w:author="Nate Bachmeier [AWS-SA]" w:date="2023-04-09T19:06:00Z">
        <w:r>
          <w:t xml:space="preserve">the </w:t>
        </w:r>
      </w:ins>
      <w:ins w:id="625" w:author="Nate Bachmeier [AWS-SA]" w:date="2023-04-09T19:05:00Z">
        <w:r>
          <w:t xml:space="preserve">skeletal </w:t>
        </w:r>
      </w:ins>
      <w:ins w:id="626" w:author="Nate Bachmeier [AWS-SA]" w:date="2023-04-09T18:57:00Z">
        <w:r w:rsidR="0003669B">
          <w:t>bounding box</w:t>
        </w:r>
      </w:ins>
      <w:ins w:id="627" w:author="Nate Bachmeier [AWS-SA]" w:date="2023-04-09T19:06:00Z">
        <w:r>
          <w:t>es</w:t>
        </w:r>
      </w:ins>
    </w:p>
    <w:p w14:paraId="62F000E5" w14:textId="0AE1C610" w:rsidR="002D30A5" w:rsidRDefault="0003669B" w:rsidP="002D30A5">
      <w:pPr>
        <w:pStyle w:val="ListParagraph"/>
        <w:numPr>
          <w:ilvl w:val="0"/>
          <w:numId w:val="8"/>
        </w:numPr>
        <w:rPr>
          <w:ins w:id="628" w:author="Nate Bachmeier [AWS-SA]" w:date="2023-04-09T19:03:00Z"/>
        </w:rPr>
        <w:pPrChange w:id="629" w:author="Nate Bachmeier [AWS-SA]" w:date="2023-04-09T19:04:00Z">
          <w:pPr/>
        </w:pPrChange>
      </w:pPr>
      <w:ins w:id="630" w:author="Nate Bachmeier [AWS-SA]" w:date="2023-04-09T18:57:00Z">
        <w:r>
          <w:t xml:space="preserve">Group the </w:t>
        </w:r>
      </w:ins>
      <w:ins w:id="631" w:author="Nate Bachmeier [AWS-SA]" w:date="2023-04-09T18:58:00Z">
        <w:r>
          <w:t xml:space="preserve">motion </w:t>
        </w:r>
      </w:ins>
      <w:ins w:id="632" w:author="Nate Bachmeier [AWS-SA]" w:date="2023-04-09T18:57:00Z">
        <w:r>
          <w:t>sequences into move</w:t>
        </w:r>
      </w:ins>
      <w:ins w:id="633" w:author="Nate Bachmeier [AWS-SA]" w:date="2023-04-09T18:58:00Z">
        <w:r>
          <w:t>ment signatures</w:t>
        </w:r>
      </w:ins>
    </w:p>
    <w:p w14:paraId="6A470078" w14:textId="1F40B525" w:rsidR="00590F0E" w:rsidRPr="000869AC" w:rsidDel="00590F0E" w:rsidRDefault="00590F0E" w:rsidP="00590F0E">
      <w:pPr>
        <w:pStyle w:val="Caption"/>
        <w:ind w:firstLine="0"/>
        <w:rPr>
          <w:del w:id="634" w:author="Nate Bachmeier [AWS-SA]" w:date="2023-04-09T16:54:00Z"/>
          <w:moveTo w:id="635" w:author="Nate Bachmeier [AWS-SA]" w:date="2023-04-09T16:54:00Z"/>
          <w:i/>
        </w:rPr>
      </w:pPr>
      <w:moveToRangeStart w:id="636" w:author="Nate Bachmeier [AWS-SA]" w:date="2023-04-09T16:54:00Z" w:name="move131951666"/>
      <w:moveTo w:id="637" w:author="Nate Bachmeier [AWS-SA]" w:date="2023-04-09T16:54:00Z">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moveTo>
      <w:ins w:id="638" w:author="Nate Bachmeier [AWS-SA]" w:date="2023-04-09T19:25:00Z">
        <w:r w:rsidR="00F52AAA">
          <w:rPr>
            <w:b/>
            <w:bCs/>
            <w:noProof/>
          </w:rPr>
          <w:t>23</w:t>
        </w:r>
      </w:ins>
      <w:moveTo w:id="639" w:author="Nate Bachmeier [AWS-SA]" w:date="2023-04-09T16:54:00Z">
        <w:r w:rsidRPr="00E62F67">
          <w:rPr>
            <w:b/>
            <w:bCs/>
            <w:iCs w:val="0"/>
          </w:rPr>
          <w:fldChar w:fldCharType="end"/>
        </w:r>
        <w:r>
          <w:br/>
        </w:r>
        <w:del w:id="640" w:author="Nate Bachmeier [AWS-SA]" w:date="2023-04-09T16:54:00Z">
          <w:r w:rsidRPr="000869AC" w:rsidDel="00590F0E">
            <w:rPr>
              <w:i/>
            </w:rPr>
            <w:delText>Simulation Instance</w:delText>
          </w:r>
        </w:del>
      </w:moveTo>
      <w:ins w:id="641" w:author="Nate Bachmeier [AWS-SA]" w:date="2023-04-09T16:54:00Z">
        <w:r>
          <w:rPr>
            <w:i/>
          </w:rPr>
          <w:t>Abstract pipeline</w:t>
        </w:r>
      </w:ins>
    </w:p>
    <w:moveToRangeEnd w:id="636"/>
    <w:p w14:paraId="0940EF13" w14:textId="77777777" w:rsidR="00590F0E" w:rsidRDefault="00590F0E">
      <w:pPr>
        <w:pStyle w:val="Caption"/>
        <w:ind w:firstLine="0"/>
        <w:rPr>
          <w:ins w:id="642" w:author="Nate Bachmeier [AWS-SA]" w:date="2023-04-09T16:41:00Z"/>
        </w:rPr>
        <w:pPrChange w:id="643" w:author="Nate Bachmeier [AWS-SA]" w:date="2023-04-09T16:54:00Z">
          <w:pPr/>
        </w:pPrChange>
      </w:pPr>
    </w:p>
    <w:p w14:paraId="12F5EE27" w14:textId="6B4EAA0F" w:rsidR="00590F0E" w:rsidRPr="00590F0E" w:rsidRDefault="00590F0E">
      <w:pPr>
        <w:ind w:firstLine="0"/>
        <w:pPrChange w:id="644" w:author="Nate Bachmeier [AWS-SA]" w:date="2023-04-09T16:41:00Z">
          <w:pPr>
            <w:pStyle w:val="Heading2"/>
            <w:ind w:firstLine="0"/>
          </w:pPr>
        </w:pPrChange>
      </w:pPr>
      <w:ins w:id="645" w:author="Nate Bachmeier [AWS-SA]" w:date="2023-04-09T16:54:00Z">
        <w:r w:rsidRPr="00590F0E">
          <w:rPr>
            <w:noProof/>
          </w:rPr>
          <w:drawing>
            <wp:inline distT="0" distB="0" distL="0" distR="0" wp14:anchorId="43DEF37D" wp14:editId="6965FB1E">
              <wp:extent cx="3916907" cy="3923704"/>
              <wp:effectExtent l="0" t="0" r="7620" b="635"/>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1"/>
                      <a:stretch>
                        <a:fillRect/>
                      </a:stretch>
                    </pic:blipFill>
                    <pic:spPr>
                      <a:xfrm>
                        <a:off x="0" y="0"/>
                        <a:ext cx="3943650" cy="3950493"/>
                      </a:xfrm>
                      <a:prstGeom prst="rect">
                        <a:avLst/>
                      </a:prstGeom>
                    </pic:spPr>
                  </pic:pic>
                </a:graphicData>
              </a:graphic>
            </wp:inline>
          </w:drawing>
        </w:r>
      </w:ins>
    </w:p>
    <w:p w14:paraId="1726B353" w14:textId="533A2947" w:rsidR="00590F0E" w:rsidRDefault="00590F0E" w:rsidP="00590F0E">
      <w:pPr>
        <w:pStyle w:val="Heading3"/>
        <w:ind w:firstLine="0"/>
        <w:rPr>
          <w:ins w:id="646" w:author="Nate Bachmeier [AWS-SA]" w:date="2023-04-09T17:03:00Z"/>
        </w:rPr>
      </w:pPr>
      <w:ins w:id="647" w:author="Nate Bachmeier [AWS-SA]" w:date="2023-04-09T16:55:00Z">
        <w:r>
          <w:lastRenderedPageBreak/>
          <w:t>Data Collector Process</w:t>
        </w:r>
      </w:ins>
    </w:p>
    <w:p w14:paraId="794E6B78" w14:textId="1D5B7A0F" w:rsidR="00590F0E" w:rsidRDefault="00590F0E" w:rsidP="00590F0E">
      <w:pPr>
        <w:ind w:firstLine="0"/>
        <w:rPr>
          <w:ins w:id="648" w:author="Nate Bachmeier [AWS-SA]" w:date="2023-04-09T17:29:00Z"/>
        </w:rPr>
      </w:pPr>
      <w:ins w:id="649" w:author="Nate Bachmeier [AWS-SA]" w:date="2023-04-09T17:09:00Z">
        <w:r>
          <w:tab/>
          <w:t xml:space="preserve">Content moderators </w:t>
        </w:r>
      </w:ins>
      <w:ins w:id="650" w:author="Nate Bachmeier [AWS-SA]" w:date="2023-04-09T17:10:00Z">
        <w:r>
          <w:t xml:space="preserve">for </w:t>
        </w:r>
      </w:ins>
      <w:ins w:id="651" w:author="Nate Bachmeier [AWS-SA]" w:date="2023-04-09T17:09:00Z">
        <w:r>
          <w:t xml:space="preserve">Google DeepMind </w:t>
        </w:r>
      </w:ins>
      <w:ins w:id="652" w:author="Nate Bachmeier [AWS-SA]" w:date="2023-04-09T17:10:00Z">
        <w:r>
          <w:t xml:space="preserve">built the kinetic-700 data set as a collection of YouTube video links and annotations for programmatic analysis. </w:t>
        </w:r>
      </w:ins>
      <w:ins w:id="653" w:author="Nate Bachmeier [AWS-SA]" w:date="2023-04-09T17:11:00Z">
        <w:r>
          <w:t xml:space="preserve">For instance, the following snippet describes the first video within the dataset as </w:t>
        </w:r>
        <w:r>
          <w:rPr>
            <w:i/>
            <w:iCs/>
          </w:rPr>
          <w:t>clay potter</w:t>
        </w:r>
      </w:ins>
      <w:ins w:id="654" w:author="Nate Bachmeier [AWS-SA]" w:date="2023-04-09T17:13:00Z">
        <w:r>
          <w:rPr>
            <w:i/>
            <w:iCs/>
          </w:rPr>
          <w:t>y</w:t>
        </w:r>
      </w:ins>
      <w:ins w:id="655" w:author="Nate Bachmeier [AWS-SA]" w:date="2023-04-09T17:11:00Z">
        <w:r>
          <w:rPr>
            <w:i/>
            <w:iCs/>
          </w:rPr>
          <w:t xml:space="preserve"> making</w:t>
        </w:r>
        <w:r>
          <w:t xml:space="preserve"> </w:t>
        </w:r>
      </w:ins>
      <w:ins w:id="656" w:author="Nate Bachmeier [AWS-SA]" w:date="2023-04-09T17:12:00Z">
        <w:r>
          <w:t xml:space="preserve">occurs </w:t>
        </w:r>
      </w:ins>
      <w:ins w:id="657" w:author="Nate Bachmeier [AWS-SA]" w:date="2023-04-09T17:13:00Z">
        <w:r>
          <w:t xml:space="preserve">during the </w:t>
        </w:r>
      </w:ins>
      <w:ins w:id="658" w:author="Nate Bachmeier [AWS-SA]" w:date="2023-04-09T17:12:00Z">
        <w:r>
          <w:t>19</w:t>
        </w:r>
        <w:r w:rsidRPr="00590F0E">
          <w:rPr>
            <w:vertAlign w:val="superscript"/>
            <w:rPrChange w:id="659" w:author="Nate Bachmeier [AWS-SA]" w:date="2023-04-09T17:12:00Z">
              <w:rPr/>
            </w:rPrChange>
          </w:rPr>
          <w:t>th</w:t>
        </w:r>
        <w:r>
          <w:t xml:space="preserve"> to 29</w:t>
        </w:r>
        <w:r w:rsidRPr="00590F0E">
          <w:rPr>
            <w:vertAlign w:val="superscript"/>
            <w:rPrChange w:id="660" w:author="Nate Bachmeier [AWS-SA]" w:date="2023-04-09T17:12:00Z">
              <w:rPr/>
            </w:rPrChange>
          </w:rPr>
          <w:t>th</w:t>
        </w:r>
        <w:r>
          <w:t xml:space="preserve"> second</w:t>
        </w:r>
      </w:ins>
      <w:ins w:id="661" w:author="Nate Bachmeier [AWS-SA]" w:date="2023-04-09T17:13:00Z">
        <w:r>
          <w:t>s</w:t>
        </w:r>
      </w:ins>
      <w:ins w:id="662" w:author="Nate Bachmeier [AWS-SA]" w:date="2023-04-09T17:12:00Z">
        <w:r>
          <w:t>.</w:t>
        </w:r>
      </w:ins>
      <w:ins w:id="663" w:author="Nate Bachmeier [AWS-SA]" w:date="2023-04-09T17:13:00Z">
        <w:r>
          <w:t xml:space="preserve"> Annotation segment</w:t>
        </w:r>
      </w:ins>
      <w:ins w:id="664" w:author="Nate Bachmeier [AWS-SA]" w:date="2023-04-09T17:14:00Z">
        <w:r>
          <w:t>s are up to ten seconds long though the cl</w:t>
        </w:r>
      </w:ins>
      <w:ins w:id="665" w:author="Nate Bachmeier [AWS-SA]" w:date="2023-04-09T17:15:00Z">
        <w:r>
          <w:t>ip</w:t>
        </w:r>
      </w:ins>
      <w:ins w:id="666" w:author="Nate Bachmeier [AWS-SA]" w:date="2023-04-09T17:14:00Z">
        <w:r>
          <w:t xml:space="preserve"> can be arbitrarily long.</w:t>
        </w:r>
      </w:ins>
    </w:p>
    <w:p w14:paraId="59664B71" w14:textId="79D8E6BA" w:rsidR="00590F0E" w:rsidRPr="00590F0E" w:rsidRDefault="00590F0E">
      <w:pPr>
        <w:pStyle w:val="Caption"/>
        <w:ind w:firstLine="0"/>
        <w:rPr>
          <w:ins w:id="667" w:author="Nate Bachmeier [AWS-SA]" w:date="2023-04-09T17:07:00Z"/>
        </w:rPr>
        <w:pPrChange w:id="668" w:author="Nate Bachmeier [AWS-SA]" w:date="2023-04-09T17:30:00Z">
          <w:pPr/>
        </w:pPrChange>
      </w:pPr>
      <w:ins w:id="669" w:author="Nate Bachmeier [AWS-SA]" w:date="2023-04-09T17:30:00Z">
        <w:r w:rsidRPr="00590F0E">
          <w:rPr>
            <w:b/>
            <w:bCs/>
            <w:rPrChange w:id="670" w:author="Nate Bachmeier [AWS-SA]" w:date="2023-04-09T17:30:00Z">
              <w:rPr>
                <w:iCs/>
              </w:rPr>
            </w:rPrChange>
          </w:rPr>
          <w:t xml:space="preserve">Figure </w:t>
        </w:r>
        <w:r w:rsidRPr="00590F0E">
          <w:rPr>
            <w:b/>
            <w:bCs/>
            <w:rPrChange w:id="671" w:author="Nate Bachmeier [AWS-SA]" w:date="2023-04-09T17:30:00Z">
              <w:rPr>
                <w:iCs/>
              </w:rPr>
            </w:rPrChange>
          </w:rPr>
          <w:fldChar w:fldCharType="begin"/>
        </w:r>
        <w:r w:rsidRPr="00590F0E">
          <w:rPr>
            <w:b/>
            <w:bCs/>
            <w:rPrChange w:id="672" w:author="Nate Bachmeier [AWS-SA]" w:date="2023-04-09T17:30:00Z">
              <w:rPr>
                <w:iCs/>
              </w:rPr>
            </w:rPrChange>
          </w:rPr>
          <w:instrText xml:space="preserve"> SEQ Figure \* ARABIC </w:instrText>
        </w:r>
      </w:ins>
      <w:r w:rsidRPr="00590F0E">
        <w:rPr>
          <w:b/>
          <w:bCs/>
          <w:rPrChange w:id="673" w:author="Nate Bachmeier [AWS-SA]" w:date="2023-04-09T17:30:00Z">
            <w:rPr>
              <w:iCs/>
            </w:rPr>
          </w:rPrChange>
        </w:rPr>
        <w:fldChar w:fldCharType="separate"/>
      </w:r>
      <w:ins w:id="674" w:author="Nate Bachmeier [AWS-SA]" w:date="2023-04-09T19:25:00Z">
        <w:r w:rsidR="00F52AAA">
          <w:rPr>
            <w:b/>
            <w:bCs/>
            <w:noProof/>
          </w:rPr>
          <w:t>24</w:t>
        </w:r>
      </w:ins>
      <w:ins w:id="675" w:author="Nate Bachmeier [AWS-SA]" w:date="2023-04-09T17:30:00Z">
        <w:r w:rsidRPr="00590F0E">
          <w:rPr>
            <w:b/>
            <w:bCs/>
            <w:rPrChange w:id="676" w:author="Nate Bachmeier [AWS-SA]" w:date="2023-04-09T17:30:00Z">
              <w:rPr>
                <w:iCs/>
              </w:rPr>
            </w:rPrChange>
          </w:rPr>
          <w:fldChar w:fldCharType="end"/>
        </w:r>
        <w:r>
          <w:rPr>
            <w:b/>
            <w:bCs/>
          </w:rPr>
          <w:br/>
        </w:r>
        <w:r w:rsidRPr="00590F0E">
          <w:rPr>
            <w:i/>
            <w:iCs w:val="0"/>
            <w:rPrChange w:id="677" w:author="Nate Bachmeier [AWS-SA]" w:date="2023-04-09T17:30:00Z">
              <w:rPr>
                <w:iCs/>
              </w:rPr>
            </w:rPrChange>
          </w:rPr>
          <w:t xml:space="preserve">kinetic-700 video </w:t>
        </w:r>
        <w:r>
          <w:rPr>
            <w:i/>
            <w:iCs w:val="0"/>
          </w:rPr>
          <w:t>entry</w:t>
        </w:r>
      </w:ins>
    </w:p>
    <w:p w14:paraId="777DDD29" w14:textId="77777777" w:rsidR="00590F0E" w:rsidRPr="00590F0E" w:rsidRDefault="00590F0E">
      <w:pPr>
        <w:pStyle w:val="SC-Source"/>
        <w:rPr>
          <w:ins w:id="678" w:author="Nate Bachmeier [AWS-SA]" w:date="2023-04-09T17:08:00Z"/>
        </w:rPr>
        <w:pPrChange w:id="679" w:author="Nate Bachmeier [AWS-SA]" w:date="2023-04-09T17:08:00Z">
          <w:pPr>
            <w:ind w:firstLine="0"/>
          </w:pPr>
        </w:pPrChange>
      </w:pPr>
      <w:ins w:id="680" w:author="Nate Bachmeier [AWS-SA]" w:date="2023-04-09T17:08:00Z">
        <w:r w:rsidRPr="00590F0E">
          <w:t>{</w:t>
        </w:r>
      </w:ins>
    </w:p>
    <w:p w14:paraId="329A76CA" w14:textId="77777777" w:rsidR="00590F0E" w:rsidRPr="00590F0E" w:rsidRDefault="00590F0E">
      <w:pPr>
        <w:pStyle w:val="SC-Source"/>
        <w:rPr>
          <w:ins w:id="681" w:author="Nate Bachmeier [AWS-SA]" w:date="2023-04-09T17:08:00Z"/>
        </w:rPr>
        <w:pPrChange w:id="682" w:author="Nate Bachmeier [AWS-SA]" w:date="2023-04-09T17:08:00Z">
          <w:pPr>
            <w:ind w:firstLine="0"/>
          </w:pPr>
        </w:pPrChange>
      </w:pPr>
      <w:ins w:id="683" w:author="Nate Bachmeier [AWS-SA]" w:date="2023-04-09T17:08:00Z">
        <w:r w:rsidRPr="00590F0E">
          <w:t xml:space="preserve">  "---0dWlqevI": {</w:t>
        </w:r>
      </w:ins>
    </w:p>
    <w:p w14:paraId="6ACBF7D3" w14:textId="77777777" w:rsidR="00590F0E" w:rsidRPr="00590F0E" w:rsidRDefault="00590F0E">
      <w:pPr>
        <w:pStyle w:val="SC-Source"/>
        <w:rPr>
          <w:ins w:id="684" w:author="Nate Bachmeier [AWS-SA]" w:date="2023-04-09T17:08:00Z"/>
        </w:rPr>
        <w:pPrChange w:id="685" w:author="Nate Bachmeier [AWS-SA]" w:date="2023-04-09T17:08:00Z">
          <w:pPr>
            <w:ind w:firstLine="0"/>
          </w:pPr>
        </w:pPrChange>
      </w:pPr>
      <w:ins w:id="686" w:author="Nate Bachmeier [AWS-SA]" w:date="2023-04-09T17:08:00Z">
        <w:r w:rsidRPr="00590F0E">
          <w:t xml:space="preserve">    "annotations": {</w:t>
        </w:r>
      </w:ins>
    </w:p>
    <w:p w14:paraId="2DEF4EB1" w14:textId="77777777" w:rsidR="00590F0E" w:rsidRPr="00590F0E" w:rsidRDefault="00590F0E">
      <w:pPr>
        <w:pStyle w:val="SC-Source"/>
        <w:rPr>
          <w:ins w:id="687" w:author="Nate Bachmeier [AWS-SA]" w:date="2023-04-09T17:08:00Z"/>
        </w:rPr>
        <w:pPrChange w:id="688" w:author="Nate Bachmeier [AWS-SA]" w:date="2023-04-09T17:08:00Z">
          <w:pPr>
            <w:ind w:firstLine="0"/>
          </w:pPr>
        </w:pPrChange>
      </w:pPr>
      <w:ins w:id="689" w:author="Nate Bachmeier [AWS-SA]" w:date="2023-04-09T17:08:00Z">
        <w:r w:rsidRPr="00590F0E">
          <w:t xml:space="preserve">      "label": "clay pottery making",</w:t>
        </w:r>
      </w:ins>
    </w:p>
    <w:p w14:paraId="50AAABA6" w14:textId="77777777" w:rsidR="00590F0E" w:rsidRPr="00590F0E" w:rsidRDefault="00590F0E">
      <w:pPr>
        <w:pStyle w:val="SC-Source"/>
        <w:rPr>
          <w:ins w:id="690" w:author="Nate Bachmeier [AWS-SA]" w:date="2023-04-09T17:08:00Z"/>
        </w:rPr>
        <w:pPrChange w:id="691" w:author="Nate Bachmeier [AWS-SA]" w:date="2023-04-09T17:08:00Z">
          <w:pPr>
            <w:ind w:firstLine="0"/>
          </w:pPr>
        </w:pPrChange>
      </w:pPr>
      <w:ins w:id="692" w:author="Nate Bachmeier [AWS-SA]" w:date="2023-04-09T17:08:00Z">
        <w:r w:rsidRPr="00590F0E">
          <w:t xml:space="preserve">      "segment": [</w:t>
        </w:r>
      </w:ins>
    </w:p>
    <w:p w14:paraId="3E87E6DB" w14:textId="77777777" w:rsidR="00590F0E" w:rsidRPr="00590F0E" w:rsidRDefault="00590F0E">
      <w:pPr>
        <w:pStyle w:val="SC-Source"/>
        <w:rPr>
          <w:ins w:id="693" w:author="Nate Bachmeier [AWS-SA]" w:date="2023-04-09T17:08:00Z"/>
        </w:rPr>
        <w:pPrChange w:id="694" w:author="Nate Bachmeier [AWS-SA]" w:date="2023-04-09T17:08:00Z">
          <w:pPr>
            <w:ind w:firstLine="0"/>
          </w:pPr>
        </w:pPrChange>
      </w:pPr>
      <w:ins w:id="695" w:author="Nate Bachmeier [AWS-SA]" w:date="2023-04-09T17:08:00Z">
        <w:r w:rsidRPr="00590F0E">
          <w:t xml:space="preserve">        19,</w:t>
        </w:r>
      </w:ins>
    </w:p>
    <w:p w14:paraId="7EB03A71" w14:textId="77777777" w:rsidR="00590F0E" w:rsidRPr="00590F0E" w:rsidRDefault="00590F0E">
      <w:pPr>
        <w:pStyle w:val="SC-Source"/>
        <w:rPr>
          <w:ins w:id="696" w:author="Nate Bachmeier [AWS-SA]" w:date="2023-04-09T17:08:00Z"/>
        </w:rPr>
        <w:pPrChange w:id="697" w:author="Nate Bachmeier [AWS-SA]" w:date="2023-04-09T17:08:00Z">
          <w:pPr>
            <w:ind w:firstLine="0"/>
          </w:pPr>
        </w:pPrChange>
      </w:pPr>
      <w:ins w:id="698" w:author="Nate Bachmeier [AWS-SA]" w:date="2023-04-09T17:08:00Z">
        <w:r w:rsidRPr="00590F0E">
          <w:t xml:space="preserve">        29</w:t>
        </w:r>
      </w:ins>
    </w:p>
    <w:p w14:paraId="49BF0DEA" w14:textId="77777777" w:rsidR="00590F0E" w:rsidRPr="00590F0E" w:rsidRDefault="00590F0E">
      <w:pPr>
        <w:pStyle w:val="SC-Source"/>
        <w:rPr>
          <w:ins w:id="699" w:author="Nate Bachmeier [AWS-SA]" w:date="2023-04-09T17:08:00Z"/>
        </w:rPr>
        <w:pPrChange w:id="700" w:author="Nate Bachmeier [AWS-SA]" w:date="2023-04-09T17:08:00Z">
          <w:pPr>
            <w:ind w:firstLine="0"/>
          </w:pPr>
        </w:pPrChange>
      </w:pPr>
      <w:ins w:id="701" w:author="Nate Bachmeier [AWS-SA]" w:date="2023-04-09T17:08:00Z">
        <w:r w:rsidRPr="00590F0E">
          <w:t xml:space="preserve">      ]</w:t>
        </w:r>
      </w:ins>
    </w:p>
    <w:p w14:paraId="4185B66E" w14:textId="77777777" w:rsidR="00590F0E" w:rsidRPr="00590F0E" w:rsidRDefault="00590F0E">
      <w:pPr>
        <w:pStyle w:val="SC-Source"/>
        <w:rPr>
          <w:ins w:id="702" w:author="Nate Bachmeier [AWS-SA]" w:date="2023-04-09T17:08:00Z"/>
        </w:rPr>
        <w:pPrChange w:id="703" w:author="Nate Bachmeier [AWS-SA]" w:date="2023-04-09T17:08:00Z">
          <w:pPr>
            <w:ind w:firstLine="0"/>
          </w:pPr>
        </w:pPrChange>
      </w:pPr>
      <w:ins w:id="704" w:author="Nate Bachmeier [AWS-SA]" w:date="2023-04-09T17:08:00Z">
        <w:r w:rsidRPr="00590F0E">
          <w:t xml:space="preserve">    },</w:t>
        </w:r>
      </w:ins>
    </w:p>
    <w:p w14:paraId="41B46D6E" w14:textId="77777777" w:rsidR="00590F0E" w:rsidRPr="00590F0E" w:rsidRDefault="00590F0E">
      <w:pPr>
        <w:pStyle w:val="SC-Source"/>
        <w:rPr>
          <w:ins w:id="705" w:author="Nate Bachmeier [AWS-SA]" w:date="2023-04-09T17:08:00Z"/>
        </w:rPr>
        <w:pPrChange w:id="706" w:author="Nate Bachmeier [AWS-SA]" w:date="2023-04-09T17:08:00Z">
          <w:pPr>
            <w:ind w:firstLine="0"/>
          </w:pPr>
        </w:pPrChange>
      </w:pPr>
      <w:ins w:id="707" w:author="Nate Bachmeier [AWS-SA]" w:date="2023-04-09T17:08:00Z">
        <w:r w:rsidRPr="00590F0E">
          <w:t xml:space="preserve">    "duration": 10,</w:t>
        </w:r>
      </w:ins>
    </w:p>
    <w:p w14:paraId="41D6FC23" w14:textId="77777777" w:rsidR="00590F0E" w:rsidRPr="00590F0E" w:rsidRDefault="00590F0E">
      <w:pPr>
        <w:pStyle w:val="SC-Source"/>
        <w:rPr>
          <w:ins w:id="708" w:author="Nate Bachmeier [AWS-SA]" w:date="2023-04-09T17:08:00Z"/>
        </w:rPr>
        <w:pPrChange w:id="709" w:author="Nate Bachmeier [AWS-SA]" w:date="2023-04-09T17:08:00Z">
          <w:pPr>
            <w:ind w:firstLine="0"/>
          </w:pPr>
        </w:pPrChange>
      </w:pPr>
      <w:ins w:id="710" w:author="Nate Bachmeier [AWS-SA]" w:date="2023-04-09T17:08:00Z">
        <w:r w:rsidRPr="00590F0E">
          <w:t xml:space="preserve">    "subset": "train",</w:t>
        </w:r>
      </w:ins>
    </w:p>
    <w:p w14:paraId="6F93A91F" w14:textId="77777777" w:rsidR="00590F0E" w:rsidRPr="00590F0E" w:rsidRDefault="00590F0E">
      <w:pPr>
        <w:pStyle w:val="SC-Source"/>
        <w:rPr>
          <w:ins w:id="711" w:author="Nate Bachmeier [AWS-SA]" w:date="2023-04-09T17:08:00Z"/>
        </w:rPr>
        <w:pPrChange w:id="712" w:author="Nate Bachmeier [AWS-SA]" w:date="2023-04-09T17:08:00Z">
          <w:pPr>
            <w:ind w:firstLine="0"/>
          </w:pPr>
        </w:pPrChange>
      </w:pPr>
      <w:ins w:id="713" w:author="Nate Bachmeier [AWS-SA]" w:date="2023-04-09T17:08:00Z">
        <w:r w:rsidRPr="00590F0E">
          <w:t xml:space="preserve">    "</w:t>
        </w:r>
        <w:proofErr w:type="spellStart"/>
        <w:r w:rsidRPr="00590F0E">
          <w:t>url</w:t>
        </w:r>
        <w:proofErr w:type="spellEnd"/>
        <w:r w:rsidRPr="00590F0E">
          <w:t>": "https://www.youtube.com/watch?v=---0dWlqevI"</w:t>
        </w:r>
      </w:ins>
    </w:p>
    <w:p w14:paraId="0ECC055F" w14:textId="77777777" w:rsidR="00590F0E" w:rsidRPr="00590F0E" w:rsidRDefault="00590F0E">
      <w:pPr>
        <w:pStyle w:val="SC-Source"/>
        <w:rPr>
          <w:ins w:id="714" w:author="Nate Bachmeier [AWS-SA]" w:date="2023-04-09T17:08:00Z"/>
        </w:rPr>
        <w:pPrChange w:id="715" w:author="Nate Bachmeier [AWS-SA]" w:date="2023-04-09T17:08:00Z">
          <w:pPr>
            <w:ind w:firstLine="0"/>
          </w:pPr>
        </w:pPrChange>
      </w:pPr>
      <w:ins w:id="716" w:author="Nate Bachmeier [AWS-SA]" w:date="2023-04-09T17:08:00Z">
        <w:r w:rsidRPr="00590F0E">
          <w:t xml:space="preserve">  }</w:t>
        </w:r>
      </w:ins>
    </w:p>
    <w:p w14:paraId="76EC2278" w14:textId="290BF6CC" w:rsidR="00590F0E" w:rsidRDefault="00590F0E">
      <w:pPr>
        <w:pStyle w:val="SC-Source"/>
        <w:rPr>
          <w:ins w:id="717" w:author="Nate Bachmeier [AWS-SA]" w:date="2023-04-09T17:15:00Z"/>
        </w:rPr>
        <w:pPrChange w:id="718" w:author="Nate Bachmeier [AWS-SA]" w:date="2023-04-09T17:31:00Z">
          <w:pPr>
            <w:ind w:firstLine="0"/>
          </w:pPr>
        </w:pPrChange>
      </w:pPr>
      <w:ins w:id="719" w:author="Nate Bachmeier [AWS-SA]" w:date="2023-04-09T17:08:00Z">
        <w:r w:rsidRPr="00590F0E">
          <w:t>}</w:t>
        </w:r>
      </w:ins>
    </w:p>
    <w:p w14:paraId="201E5E1D" w14:textId="77777777" w:rsidR="009441CB" w:rsidRDefault="00590F0E" w:rsidP="00590F0E">
      <w:pPr>
        <w:ind w:firstLine="0"/>
        <w:rPr>
          <w:ins w:id="720" w:author="Nate Bachmeier [AWS-SA]" w:date="2023-04-09T17:52:00Z"/>
        </w:rPr>
      </w:pPr>
      <w:ins w:id="721" w:author="Nate Bachmeier [AWS-SA]" w:date="2023-04-09T17:15:00Z">
        <w:r>
          <w:tab/>
          <w:t xml:space="preserve">The data collector process is responsible for enumerating the </w:t>
        </w:r>
      </w:ins>
      <w:ins w:id="722" w:author="Nate Bachmeier [AWS-SA]" w:date="2023-04-09T17:16:00Z">
        <w:r>
          <w:t xml:space="preserve">kinetic-700 dataset and persisting it into local storage. </w:t>
        </w:r>
      </w:ins>
      <w:ins w:id="723" w:author="Nate Bachmeier [AWS-SA]" w:date="2023-04-09T17:17:00Z">
        <w:r>
          <w:t>This proc</w:t>
        </w:r>
      </w:ins>
      <w:ins w:id="724" w:author="Nate Bachmeier [AWS-SA]" w:date="2023-04-09T17:18:00Z">
        <w:r>
          <w:t xml:space="preserve">ess begins with enqueuing one message per </w:t>
        </w:r>
      </w:ins>
      <w:ins w:id="725" w:author="Nate Bachmeier [AWS-SA]" w:date="2023-04-09T17:22:00Z">
        <w:r>
          <w:t>video URL</w:t>
        </w:r>
      </w:ins>
      <w:ins w:id="726" w:author="Nate Bachmeier [AWS-SA]" w:date="2023-04-09T17:18:00Z">
        <w:r>
          <w:t xml:space="preserve"> into a</w:t>
        </w:r>
      </w:ins>
      <w:ins w:id="727" w:author="Nate Bachmeier [AWS-SA]" w:date="2023-04-09T17:21:00Z">
        <w:r>
          <w:t xml:space="preserve"> high-availability message </w:t>
        </w:r>
      </w:ins>
      <w:ins w:id="728" w:author="Nate Bachmeier [AWS-SA]" w:date="2023-04-09T17:22:00Z">
        <w:r>
          <w:t>queue</w:t>
        </w:r>
      </w:ins>
      <w:ins w:id="729" w:author="Nate Bachmeier [AWS-SA]" w:date="2023-04-09T17:26:00Z">
        <w:r>
          <w:t xml:space="preserve"> with guaranteed </w:t>
        </w:r>
        <w:r>
          <w:rPr>
            <w:i/>
            <w:iCs/>
          </w:rPr>
          <w:t xml:space="preserve">at least once delivery </w:t>
        </w:r>
        <w:r>
          <w:t>semantics</w:t>
        </w:r>
      </w:ins>
      <w:ins w:id="730" w:author="Nate Bachmeier [AWS-SA]" w:date="2023-04-09T17:20:00Z">
        <w:r>
          <w:t xml:space="preserve">. </w:t>
        </w:r>
      </w:ins>
      <w:ins w:id="731" w:author="Nate Bachmeier [AWS-SA]" w:date="2023-04-09T17:22:00Z">
        <w:r>
          <w:t xml:space="preserve">Next, a </w:t>
        </w:r>
      </w:ins>
      <w:ins w:id="732" w:author="Nate Bachmeier [AWS-SA]" w:date="2023-04-09T17:27:00Z">
        <w:r>
          <w:t xml:space="preserve">containerized </w:t>
        </w:r>
      </w:ins>
      <w:ins w:id="733" w:author="Nate Bachmeier [AWS-SA]" w:date="2023-04-09T17:22:00Z">
        <w:r>
          <w:t xml:space="preserve">application dequeues the message and attempts to </w:t>
        </w:r>
      </w:ins>
      <w:ins w:id="734" w:author="Nate Bachmeier [AWS-SA]" w:date="2023-04-09T17:23:00Z">
        <w:r>
          <w:t xml:space="preserve">cache YouTube’s mp4 file into a </w:t>
        </w:r>
        <w:r>
          <w:lastRenderedPageBreak/>
          <w:t>network file system.</w:t>
        </w:r>
      </w:ins>
      <w:ins w:id="735" w:author="Nate Bachmeier [AWS-SA]" w:date="2023-04-09T17:26:00Z">
        <w:r>
          <w:t xml:space="preserve"> </w:t>
        </w:r>
      </w:ins>
      <w:ins w:id="736" w:author="Nate Bachmeier [AWS-SA]" w:date="2023-04-09T17:24:00Z">
        <w:r>
          <w:t xml:space="preserve">Before contacting YouTube, the download process </w:t>
        </w:r>
      </w:ins>
      <w:ins w:id="737" w:author="Nate Bachmeier [AWS-SA]" w:date="2023-04-09T17:28:00Z">
        <w:r>
          <w:t xml:space="preserve">queries a </w:t>
        </w:r>
      </w:ins>
      <w:ins w:id="738" w:author="Nate Bachmeier [AWS-SA]" w:date="2023-04-09T17:29:00Z">
        <w:r>
          <w:t xml:space="preserve">NoSQL Key-Value store to </w:t>
        </w:r>
      </w:ins>
      <w:ins w:id="739" w:author="Nate Bachmeier [AWS-SA]" w:date="2023-04-09T17:24:00Z">
        <w:r>
          <w:t xml:space="preserve">confirm </w:t>
        </w:r>
      </w:ins>
      <w:ins w:id="740" w:author="Nate Bachmeier [AWS-SA]" w:date="2023-04-09T17:25:00Z">
        <w:r>
          <w:t xml:space="preserve">another </w:t>
        </w:r>
      </w:ins>
      <w:ins w:id="741" w:author="Nate Bachmeier [AWS-SA]" w:date="2023-04-09T17:29:00Z">
        <w:r>
          <w:t>container instance</w:t>
        </w:r>
      </w:ins>
      <w:ins w:id="742" w:author="Nate Bachmeier [AWS-SA]" w:date="2023-04-09T17:25:00Z">
        <w:r>
          <w:t xml:space="preserve"> hasn’t already completed the video.</w:t>
        </w:r>
      </w:ins>
      <w:ins w:id="743" w:author="Nate Bachmeier [AWS-SA]" w:date="2023-04-09T17:50:00Z">
        <w:r w:rsidR="00B20CB5">
          <w:t xml:space="preserve"> After successfully caching the video, the download application deletes the </w:t>
        </w:r>
      </w:ins>
      <w:ins w:id="744" w:author="Nate Bachmeier [AWS-SA]" w:date="2023-04-09T17:51:00Z">
        <w:r w:rsidR="00B20CB5">
          <w:t xml:space="preserve">message from the download task queue. </w:t>
        </w:r>
      </w:ins>
    </w:p>
    <w:p w14:paraId="279E8491" w14:textId="275EA53F" w:rsidR="00590F0E" w:rsidRDefault="009441CB">
      <w:pPr>
        <w:rPr>
          <w:ins w:id="745" w:author="Nate Bachmeier [AWS-SA]" w:date="2023-04-09T17:29:00Z"/>
        </w:rPr>
        <w:pPrChange w:id="746" w:author="Nate Bachmeier [AWS-SA]" w:date="2023-04-09T17:52:00Z">
          <w:pPr>
            <w:ind w:firstLine="0"/>
          </w:pPr>
        </w:pPrChange>
      </w:pPr>
      <w:ins w:id="747" w:author="Nate Bachmeier [AWS-SA]" w:date="2023-04-09T17:52:00Z">
        <w:r>
          <w:t xml:space="preserve">The cloud infrastructure supports scaling the </w:t>
        </w:r>
      </w:ins>
      <w:ins w:id="748" w:author="Nate Bachmeier [AWS-SA]" w:date="2023-04-09T17:56:00Z">
        <w:r>
          <w:t xml:space="preserve">download service </w:t>
        </w:r>
      </w:ins>
      <w:ins w:id="749" w:author="Nate Bachmeier [AWS-SA]" w:date="2023-04-09T17:52:00Z">
        <w:r>
          <w:t xml:space="preserve">container instances proportional to the queue depth. </w:t>
        </w:r>
      </w:ins>
      <w:ins w:id="750" w:author="Nate Bachmeier [AWS-SA]" w:date="2023-04-09T17:53:00Z">
        <w:r>
          <w:t>This characteristic also means the download service will sh</w:t>
        </w:r>
      </w:ins>
      <w:ins w:id="751" w:author="Nate Bachmeier [AWS-SA]" w:date="2023-04-09T17:54:00Z">
        <w:r>
          <w:t xml:space="preserve">ut down if additional messages aren’t </w:t>
        </w:r>
      </w:ins>
      <w:ins w:id="752" w:author="Nate Bachmeier [AWS-SA]" w:date="2023-04-09T17:55:00Z">
        <w:r>
          <w:t>waiting for processing</w:t>
        </w:r>
      </w:ins>
      <w:ins w:id="753" w:author="Nate Bachmeier [AWS-SA]" w:date="2023-04-09T17:54:00Z">
        <w:r>
          <w:t>.</w:t>
        </w:r>
      </w:ins>
    </w:p>
    <w:p w14:paraId="386F3F46" w14:textId="3544670B" w:rsidR="00590F0E" w:rsidRPr="00DB6674" w:rsidRDefault="00590F0E">
      <w:pPr>
        <w:pStyle w:val="Caption"/>
        <w:ind w:firstLine="0"/>
        <w:rPr>
          <w:ins w:id="754" w:author="Nate Bachmeier [AWS-SA]" w:date="2023-04-09T17:02:00Z"/>
        </w:rPr>
        <w:pPrChange w:id="755" w:author="Nate Bachmeier [AWS-SA]" w:date="2023-04-09T17:30:00Z">
          <w:pPr>
            <w:pStyle w:val="Heading3"/>
            <w:ind w:firstLine="0"/>
          </w:pPr>
        </w:pPrChange>
      </w:pPr>
      <w:ins w:id="756" w:author="Nate Bachmeier [AWS-SA]" w:date="2023-04-09T17:30:00Z">
        <w:r w:rsidRPr="00590F0E">
          <w:rPr>
            <w:b/>
            <w:bCs/>
            <w:rPrChange w:id="757" w:author="Nate Bachmeier [AWS-SA]" w:date="2023-04-09T17:31:00Z">
              <w:rPr>
                <w:b w:val="0"/>
                <w:bCs w:val="0"/>
                <w:i w:val="0"/>
                <w:iCs/>
              </w:rPr>
            </w:rPrChange>
          </w:rPr>
          <w:t xml:space="preserve">Figure </w:t>
        </w:r>
        <w:r w:rsidRPr="00590F0E">
          <w:rPr>
            <w:b/>
            <w:bCs/>
            <w:rPrChange w:id="758" w:author="Nate Bachmeier [AWS-SA]" w:date="2023-04-09T17:31:00Z">
              <w:rPr>
                <w:b w:val="0"/>
                <w:bCs w:val="0"/>
                <w:i w:val="0"/>
                <w:iCs/>
              </w:rPr>
            </w:rPrChange>
          </w:rPr>
          <w:fldChar w:fldCharType="begin"/>
        </w:r>
        <w:r w:rsidRPr="00590F0E">
          <w:rPr>
            <w:b/>
            <w:bCs/>
            <w:rPrChange w:id="759" w:author="Nate Bachmeier [AWS-SA]" w:date="2023-04-09T17:31:00Z">
              <w:rPr>
                <w:b w:val="0"/>
                <w:bCs w:val="0"/>
                <w:i w:val="0"/>
                <w:iCs/>
              </w:rPr>
            </w:rPrChange>
          </w:rPr>
          <w:instrText xml:space="preserve"> SEQ Figure \* ARABIC </w:instrText>
        </w:r>
      </w:ins>
      <w:r w:rsidRPr="00590F0E">
        <w:rPr>
          <w:b/>
          <w:bCs/>
          <w:rPrChange w:id="760" w:author="Nate Bachmeier [AWS-SA]" w:date="2023-04-09T17:31:00Z">
            <w:rPr>
              <w:b w:val="0"/>
              <w:bCs w:val="0"/>
              <w:i w:val="0"/>
              <w:iCs/>
            </w:rPr>
          </w:rPrChange>
        </w:rPr>
        <w:fldChar w:fldCharType="separate"/>
      </w:r>
      <w:ins w:id="761" w:author="Nate Bachmeier [AWS-SA]" w:date="2023-04-09T19:25:00Z">
        <w:r w:rsidR="00F52AAA">
          <w:rPr>
            <w:b/>
            <w:bCs/>
            <w:noProof/>
          </w:rPr>
          <w:t>25</w:t>
        </w:r>
      </w:ins>
      <w:ins w:id="762" w:author="Nate Bachmeier [AWS-SA]" w:date="2023-04-09T17:30:00Z">
        <w:r w:rsidRPr="00590F0E">
          <w:rPr>
            <w:b/>
            <w:bCs/>
            <w:rPrChange w:id="763" w:author="Nate Bachmeier [AWS-SA]" w:date="2023-04-09T17:31:00Z">
              <w:rPr>
                <w:b w:val="0"/>
                <w:bCs w:val="0"/>
                <w:i w:val="0"/>
                <w:iCs/>
              </w:rPr>
            </w:rPrChange>
          </w:rPr>
          <w:fldChar w:fldCharType="end"/>
        </w:r>
        <w:r>
          <w:br/>
        </w:r>
        <w:r>
          <w:rPr>
            <w:i/>
            <w:iCs w:val="0"/>
          </w:rPr>
          <w:t>Download Process Architecture</w:t>
        </w:r>
      </w:ins>
    </w:p>
    <w:p w14:paraId="30208CD8" w14:textId="18003683" w:rsidR="00590F0E" w:rsidRDefault="00590F0E" w:rsidP="00590F0E">
      <w:pPr>
        <w:ind w:firstLine="0"/>
        <w:rPr>
          <w:ins w:id="764" w:author="Nate Bachmeier [AWS-SA]" w:date="2023-04-09T17:31:00Z"/>
        </w:rPr>
      </w:pPr>
      <w:ins w:id="765" w:author="Nate Bachmeier [AWS-SA]" w:date="2023-04-09T17:03:00Z">
        <w:r w:rsidRPr="00590F0E">
          <w:rPr>
            <w:noProof/>
          </w:rPr>
          <w:drawing>
            <wp:inline distT="0" distB="0" distL="0" distR="0" wp14:anchorId="47A9AA7F" wp14:editId="2016CE90">
              <wp:extent cx="4217158" cy="4936913"/>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52"/>
                      <a:stretch>
                        <a:fillRect/>
                      </a:stretch>
                    </pic:blipFill>
                    <pic:spPr>
                      <a:xfrm>
                        <a:off x="0" y="0"/>
                        <a:ext cx="4218500" cy="4938484"/>
                      </a:xfrm>
                      <a:prstGeom prst="rect">
                        <a:avLst/>
                      </a:prstGeom>
                    </pic:spPr>
                  </pic:pic>
                </a:graphicData>
              </a:graphic>
            </wp:inline>
          </w:drawing>
        </w:r>
      </w:ins>
    </w:p>
    <w:p w14:paraId="5B3800C7" w14:textId="3B6F2333" w:rsidR="00590F0E" w:rsidRDefault="00590F0E" w:rsidP="00590F0E">
      <w:pPr>
        <w:ind w:firstLine="0"/>
        <w:rPr>
          <w:ins w:id="766" w:author="Nate Bachmeier [AWS-SA]" w:date="2023-04-09T17:33:00Z"/>
        </w:rPr>
      </w:pPr>
      <w:ins w:id="767" w:author="Nate Bachmeier [AWS-SA]" w:date="2023-04-09T17:32:00Z">
        <w:r>
          <w:lastRenderedPageBreak/>
          <w:tab/>
          <w:t xml:space="preserve">This construct relies on several AWS services to orchestrate the download process and ensure </w:t>
        </w:r>
      </w:ins>
      <w:ins w:id="768" w:author="Nate Bachmeier [AWS-SA]" w:date="2023-04-09T17:33:00Z">
        <w:r>
          <w:t xml:space="preserve">high availability. The following table enumerates the </w:t>
        </w:r>
      </w:ins>
      <w:ins w:id="769" w:author="Nate Bachmeier [AWS-SA]" w:date="2023-04-09T17:45:00Z">
        <w:r w:rsidR="00CC7DDB">
          <w:t>essenti</w:t>
        </w:r>
      </w:ins>
      <w:ins w:id="770" w:author="Nate Bachmeier [AWS-SA]" w:date="2023-04-09T17:46:00Z">
        <w:r w:rsidR="00CC7DDB">
          <w:t xml:space="preserve">al </w:t>
        </w:r>
      </w:ins>
      <w:ins w:id="771" w:author="Nate Bachmeier [AWS-SA]" w:date="2023-04-09T17:33:00Z">
        <w:r>
          <w:t>components</w:t>
        </w:r>
      </w:ins>
      <w:ins w:id="772" w:author="Nate Bachmeier [AWS-SA]" w:date="2023-04-09T17:46:00Z">
        <w:r w:rsidR="00CC7DDB">
          <w:t xml:space="preserve"> for managing this data flow.</w:t>
        </w:r>
      </w:ins>
    </w:p>
    <w:p w14:paraId="4AF3C302" w14:textId="25D33DF8" w:rsidR="00590F0E" w:rsidRDefault="00590F0E" w:rsidP="00590F0E">
      <w:pPr>
        <w:pStyle w:val="Caption"/>
        <w:ind w:firstLine="0"/>
        <w:rPr>
          <w:ins w:id="773" w:author="Nate Bachmeier [AWS-SA]" w:date="2023-04-09T17:34:00Z"/>
          <w:i/>
          <w:iCs w:val="0"/>
        </w:rPr>
      </w:pPr>
      <w:ins w:id="774" w:author="Nate Bachmeier [AWS-SA]" w:date="2023-04-09T17:33:00Z">
        <w:r w:rsidRPr="00590F0E">
          <w:rPr>
            <w:b/>
            <w:bCs/>
            <w:rPrChange w:id="775" w:author="Nate Bachmeier [AWS-SA]" w:date="2023-04-09T17:34:00Z">
              <w:rPr/>
            </w:rPrChange>
          </w:rPr>
          <w:t xml:space="preserve">Table </w:t>
        </w:r>
        <w:r w:rsidRPr="00590F0E">
          <w:rPr>
            <w:b/>
            <w:bCs/>
            <w:rPrChange w:id="776" w:author="Nate Bachmeier [AWS-SA]" w:date="2023-04-09T17:34:00Z">
              <w:rPr/>
            </w:rPrChange>
          </w:rPr>
          <w:fldChar w:fldCharType="begin"/>
        </w:r>
        <w:r w:rsidRPr="00590F0E">
          <w:rPr>
            <w:b/>
            <w:bCs/>
            <w:rPrChange w:id="777" w:author="Nate Bachmeier [AWS-SA]" w:date="2023-04-09T17:34:00Z">
              <w:rPr/>
            </w:rPrChange>
          </w:rPr>
          <w:instrText xml:space="preserve"> SEQ Table \* ARABIC </w:instrText>
        </w:r>
      </w:ins>
      <w:r w:rsidRPr="00590F0E">
        <w:rPr>
          <w:b/>
          <w:bCs/>
          <w:rPrChange w:id="778" w:author="Nate Bachmeier [AWS-SA]" w:date="2023-04-09T17:34:00Z">
            <w:rPr/>
          </w:rPrChange>
        </w:rPr>
        <w:fldChar w:fldCharType="separate"/>
      </w:r>
      <w:ins w:id="779" w:author="Nate Bachmeier [AWS-SA]" w:date="2023-04-09T17:33:00Z">
        <w:r w:rsidRPr="00590F0E">
          <w:rPr>
            <w:b/>
            <w:bCs/>
            <w:noProof/>
            <w:rPrChange w:id="780" w:author="Nate Bachmeier [AWS-SA]" w:date="2023-04-09T17:34:00Z">
              <w:rPr>
                <w:noProof/>
              </w:rPr>
            </w:rPrChange>
          </w:rPr>
          <w:t>11</w:t>
        </w:r>
        <w:r w:rsidRPr="00590F0E">
          <w:rPr>
            <w:b/>
            <w:bCs/>
            <w:rPrChange w:id="781" w:author="Nate Bachmeier [AWS-SA]" w:date="2023-04-09T17:34:00Z">
              <w:rPr/>
            </w:rPrChange>
          </w:rPr>
          <w:fldChar w:fldCharType="end"/>
        </w:r>
      </w:ins>
      <w:ins w:id="782" w:author="Nate Bachmeier [AWS-SA]" w:date="2023-04-09T17:34:00Z">
        <w:r>
          <w:rPr>
            <w:b/>
            <w:bCs/>
          </w:rPr>
          <w:br/>
        </w:r>
        <w:r w:rsidRPr="00590F0E">
          <w:rPr>
            <w:i/>
            <w:iCs w:val="0"/>
            <w:rPrChange w:id="783" w:author="Nate Bachmeier [AWS-SA]" w:date="2023-04-09T17:34:00Z">
              <w:rPr>
                <w:b/>
                <w:bCs/>
                <w:i/>
                <w:iCs w:val="0"/>
              </w:rPr>
            </w:rPrChange>
          </w:rPr>
          <w:t>Download</w:t>
        </w:r>
        <w:r>
          <w:rPr>
            <w:i/>
            <w:iCs w:val="0"/>
          </w:rPr>
          <w:t xml:space="preserve"> Process Infrastructure Services</w:t>
        </w:r>
      </w:ins>
    </w:p>
    <w:tbl>
      <w:tblPr>
        <w:tblStyle w:val="GridTable4"/>
        <w:tblW w:w="0" w:type="auto"/>
        <w:tblLook w:val="04A0" w:firstRow="1" w:lastRow="0" w:firstColumn="1" w:lastColumn="0" w:noHBand="0" w:noVBand="1"/>
        <w:tblPrChange w:id="784" w:author="Nate Bachmeier [AWS-SA]" w:date="2023-04-09T17:45:00Z">
          <w:tblPr>
            <w:tblStyle w:val="TableGrid"/>
            <w:tblW w:w="0" w:type="nil"/>
            <w:tblLook w:val="04A0" w:firstRow="1" w:lastRow="0" w:firstColumn="1" w:lastColumn="0" w:noHBand="0" w:noVBand="1"/>
          </w:tblPr>
        </w:tblPrChange>
      </w:tblPr>
      <w:tblGrid>
        <w:gridCol w:w="3055"/>
        <w:gridCol w:w="6295"/>
        <w:tblGridChange w:id="785">
          <w:tblGrid>
            <w:gridCol w:w="3055"/>
            <w:gridCol w:w="1620"/>
            <w:gridCol w:w="4675"/>
          </w:tblGrid>
        </w:tblGridChange>
      </w:tblGrid>
      <w:tr w:rsidR="00590F0E" w14:paraId="18B391BA" w14:textId="77777777" w:rsidTr="008C08BC">
        <w:trPr>
          <w:cnfStyle w:val="100000000000" w:firstRow="1" w:lastRow="0" w:firstColumn="0" w:lastColumn="0" w:oddVBand="0" w:evenVBand="0" w:oddHBand="0" w:evenHBand="0" w:firstRowFirstColumn="0" w:firstRowLastColumn="0" w:lastRowFirstColumn="0" w:lastRowLastColumn="0"/>
          <w:ins w:id="786" w:author="Nate Bachmeier [AWS-SA]" w:date="2023-04-09T17:34:00Z"/>
        </w:trPr>
        <w:tc>
          <w:tcPr>
            <w:cnfStyle w:val="001000000000" w:firstRow="0" w:lastRow="0" w:firstColumn="1" w:lastColumn="0" w:oddVBand="0" w:evenVBand="0" w:oddHBand="0" w:evenHBand="0" w:firstRowFirstColumn="0" w:firstRowLastColumn="0" w:lastRowFirstColumn="0" w:lastRowLastColumn="0"/>
            <w:tcW w:w="3055" w:type="dxa"/>
            <w:tcPrChange w:id="787" w:author="Nate Bachmeier [AWS-SA]" w:date="2023-04-09T17:45:00Z">
              <w:tcPr>
                <w:tcW w:w="0" w:type="auto"/>
                <w:gridSpan w:val="2"/>
              </w:tcPr>
            </w:tcPrChange>
          </w:tcPr>
          <w:p w14:paraId="39DBC3B6" w14:textId="64567C82" w:rsidR="00590F0E" w:rsidRDefault="00590F0E" w:rsidP="00590F0E">
            <w:pPr>
              <w:ind w:firstLine="0"/>
              <w:cnfStyle w:val="101000000000" w:firstRow="1" w:lastRow="0" w:firstColumn="1" w:lastColumn="0" w:oddVBand="0" w:evenVBand="0" w:oddHBand="0" w:evenHBand="0" w:firstRowFirstColumn="0" w:firstRowLastColumn="0" w:lastRowFirstColumn="0" w:lastRowLastColumn="0"/>
              <w:rPr>
                <w:ins w:id="788" w:author="Nate Bachmeier [AWS-SA]" w:date="2023-04-09T17:34:00Z"/>
              </w:rPr>
            </w:pPr>
            <w:ins w:id="789" w:author="Nate Bachmeier [AWS-SA]" w:date="2023-04-09T17:34:00Z">
              <w:r>
                <w:t>Service Name</w:t>
              </w:r>
            </w:ins>
          </w:p>
        </w:tc>
        <w:tc>
          <w:tcPr>
            <w:tcW w:w="6295" w:type="dxa"/>
            <w:tcPrChange w:id="790" w:author="Nate Bachmeier [AWS-SA]" w:date="2023-04-09T17:45:00Z">
              <w:tcPr>
                <w:tcW w:w="0" w:type="auto"/>
              </w:tcPr>
            </w:tcPrChange>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rPr>
                <w:ins w:id="791" w:author="Nate Bachmeier [AWS-SA]" w:date="2023-04-09T17:34:00Z"/>
              </w:rPr>
            </w:pPr>
            <w:ins w:id="792" w:author="Nate Bachmeier [AWS-SA]" w:date="2023-04-09T17:34:00Z">
              <w:r>
                <w:t>Description</w:t>
              </w:r>
            </w:ins>
          </w:p>
        </w:tc>
      </w:tr>
      <w:tr w:rsidR="00590F0E" w14:paraId="4D1AB8AA" w14:textId="77777777" w:rsidTr="008C08BC">
        <w:trPr>
          <w:cnfStyle w:val="000000100000" w:firstRow="0" w:lastRow="0" w:firstColumn="0" w:lastColumn="0" w:oddVBand="0" w:evenVBand="0" w:oddHBand="1" w:evenHBand="0" w:firstRowFirstColumn="0" w:firstRowLastColumn="0" w:lastRowFirstColumn="0" w:lastRowLastColumn="0"/>
          <w:ins w:id="793" w:author="Nate Bachmeier [AWS-SA]" w:date="2023-04-09T17:34:00Z"/>
        </w:trPr>
        <w:tc>
          <w:tcPr>
            <w:cnfStyle w:val="001000000000" w:firstRow="0" w:lastRow="0" w:firstColumn="1" w:lastColumn="0" w:oddVBand="0" w:evenVBand="0" w:oddHBand="0" w:evenHBand="0" w:firstRowFirstColumn="0" w:firstRowLastColumn="0" w:lastRowFirstColumn="0" w:lastRowLastColumn="0"/>
            <w:tcW w:w="3055" w:type="dxa"/>
            <w:tcPrChange w:id="794" w:author="Nate Bachmeier [AWS-SA]" w:date="2023-04-09T17:45:00Z">
              <w:tcPr>
                <w:tcW w:w="0" w:type="auto"/>
                <w:gridSpan w:val="2"/>
              </w:tcPr>
            </w:tcPrChange>
          </w:tcPr>
          <w:p w14:paraId="6D70A686" w14:textId="5FBD7849" w:rsidR="00590F0E" w:rsidRDefault="00590F0E" w:rsidP="00590F0E">
            <w:pPr>
              <w:ind w:firstLine="0"/>
              <w:cnfStyle w:val="001000100000" w:firstRow="0" w:lastRow="0" w:firstColumn="1" w:lastColumn="0" w:oddVBand="0" w:evenVBand="0" w:oddHBand="1" w:evenHBand="0" w:firstRowFirstColumn="0" w:firstRowLastColumn="0" w:lastRowFirstColumn="0" w:lastRowLastColumn="0"/>
              <w:rPr>
                <w:ins w:id="795" w:author="Nate Bachmeier [AWS-SA]" w:date="2023-04-09T17:34:00Z"/>
              </w:rPr>
            </w:pPr>
            <w:ins w:id="796" w:author="Nate Bachmeier [AWS-SA]" w:date="2023-04-09T17:35:00Z">
              <w:r>
                <w:t>Amazon Simple Queu</w:t>
              </w:r>
            </w:ins>
            <w:ins w:id="797" w:author="Nate Bachmeier [AWS-SA]" w:date="2023-04-09T17:38:00Z">
              <w:r>
                <w:t xml:space="preserve">e </w:t>
              </w:r>
            </w:ins>
            <w:ins w:id="798" w:author="Nate Bachmeier [AWS-SA]" w:date="2023-04-09T17:35:00Z">
              <w:r>
                <w:t>Service (Amazon SQS)</w:t>
              </w:r>
            </w:ins>
          </w:p>
        </w:tc>
        <w:tc>
          <w:tcPr>
            <w:tcW w:w="6295" w:type="dxa"/>
            <w:tcPrChange w:id="799" w:author="Nate Bachmeier [AWS-SA]" w:date="2023-04-09T17:45:00Z">
              <w:tcPr>
                <w:tcW w:w="0" w:type="auto"/>
              </w:tcPr>
            </w:tcPrChange>
          </w:tcPr>
          <w:p w14:paraId="15B147C3" w14:textId="714FF78C"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rPr>
                <w:ins w:id="800" w:author="Nate Bachmeier [AWS-SA]" w:date="2023-04-09T17:34:00Z"/>
              </w:rPr>
            </w:pPr>
            <w:ins w:id="801" w:author="Nate Bachmeier [AWS-SA]" w:date="2023-04-09T17:35:00Z">
              <w:r>
                <w:t>A s</w:t>
              </w:r>
            </w:ins>
            <w:ins w:id="802" w:author="Nate Bachmeier [AWS-SA]" w:date="2023-04-09T17:36:00Z">
              <w:r>
                <w:t>ecure, durable, and available hosted queue that lets you integrate and decouple distributed software systems and components</w:t>
              </w:r>
            </w:ins>
            <w:ins w:id="803" w:author="Nate Bachmeier [AWS-SA]" w:date="2023-04-09T17:38:00Z">
              <w:r>
                <w:t xml:space="preserve"> (AWS</w:t>
              </w:r>
            </w:ins>
            <w:ins w:id="804" w:author="Nate Bachmeier [AWS-SA]" w:date="2023-04-09T17:39:00Z">
              <w:r>
                <w:t>, SQS, 2023)</w:t>
              </w:r>
            </w:ins>
          </w:p>
        </w:tc>
      </w:tr>
      <w:tr w:rsidR="00590F0E" w14:paraId="50C13A02" w14:textId="77777777" w:rsidTr="008C08BC">
        <w:tblPrEx>
          <w:tblPrExChange w:id="805"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ins w:id="806" w:author="Nate Bachmeier [AWS-SA]" w:date="2023-04-09T17:36:00Z"/>
        </w:trPr>
        <w:tc>
          <w:tcPr>
            <w:cnfStyle w:val="001000000000" w:firstRow="0" w:lastRow="0" w:firstColumn="1" w:lastColumn="0" w:oddVBand="0" w:evenVBand="0" w:oddHBand="0" w:evenHBand="0" w:firstRowFirstColumn="0" w:firstRowLastColumn="0" w:lastRowFirstColumn="0" w:lastRowLastColumn="0"/>
            <w:tcW w:w="3055" w:type="dxa"/>
            <w:tcPrChange w:id="807" w:author="Nate Bachmeier [AWS-SA]" w:date="2023-04-09T17:45:00Z">
              <w:tcPr>
                <w:tcW w:w="0" w:type="auto"/>
              </w:tcPr>
            </w:tcPrChange>
          </w:tcPr>
          <w:p w14:paraId="68A4D083" w14:textId="6EEFB09C" w:rsidR="00590F0E" w:rsidRDefault="00590F0E" w:rsidP="00590F0E">
            <w:pPr>
              <w:ind w:firstLine="0"/>
              <w:rPr>
                <w:ins w:id="808" w:author="Nate Bachmeier [AWS-SA]" w:date="2023-04-09T17:36:00Z"/>
              </w:rPr>
            </w:pPr>
            <w:ins w:id="809" w:author="Nate Bachmeier [AWS-SA]" w:date="2023-04-09T17:38:00Z">
              <w:r>
                <w:t>AWS</w:t>
              </w:r>
            </w:ins>
            <w:ins w:id="810" w:author="Nate Bachmeier [AWS-SA]" w:date="2023-04-09T17:39:00Z">
              <w:r>
                <w:t xml:space="preserve"> </w:t>
              </w:r>
              <w:proofErr w:type="spellStart"/>
              <w:r>
                <w:t>Fargate</w:t>
              </w:r>
            </w:ins>
            <w:proofErr w:type="spellEnd"/>
          </w:p>
        </w:tc>
        <w:tc>
          <w:tcPr>
            <w:tcW w:w="6295" w:type="dxa"/>
            <w:tcPrChange w:id="811" w:author="Nate Bachmeier [AWS-SA]" w:date="2023-04-09T17:45:00Z">
              <w:tcPr>
                <w:tcW w:w="0" w:type="auto"/>
                <w:gridSpan w:val="2"/>
              </w:tcPr>
            </w:tcPrChange>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rPr>
                <w:ins w:id="812" w:author="Nate Bachmeier [AWS-SA]" w:date="2023-04-09T17:36:00Z"/>
              </w:rPr>
            </w:pPr>
            <w:ins w:id="813" w:author="Nate Bachmeier [AWS-SA]" w:date="2023-04-09T17:39:00Z">
              <w:r>
                <w:t>A technology that you can use to run containers without having to manage servers or clusters of Amazon EC2</w:t>
              </w:r>
            </w:ins>
            <w:ins w:id="814" w:author="Nate Bachmeier [AWS-SA]" w:date="2023-04-09T17:40:00Z">
              <w:r>
                <w:t xml:space="preserve"> instances (AWS, </w:t>
              </w:r>
              <w:proofErr w:type="spellStart"/>
              <w:r>
                <w:t>Fargate</w:t>
              </w:r>
              <w:proofErr w:type="spellEnd"/>
              <w:r>
                <w:t>, 2023)</w:t>
              </w:r>
            </w:ins>
          </w:p>
        </w:tc>
      </w:tr>
      <w:tr w:rsidR="00590F0E" w14:paraId="40000B0D" w14:textId="77777777" w:rsidTr="008C08BC">
        <w:tblPrEx>
          <w:tblPrExChange w:id="815"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cnfStyle w:val="000000100000" w:firstRow="0" w:lastRow="0" w:firstColumn="0" w:lastColumn="0" w:oddVBand="0" w:evenVBand="0" w:oddHBand="1" w:evenHBand="0" w:firstRowFirstColumn="0" w:firstRowLastColumn="0" w:lastRowFirstColumn="0" w:lastRowLastColumn="0"/>
          <w:ins w:id="816" w:author="Nate Bachmeier [AWS-SA]" w:date="2023-04-09T17:41:00Z"/>
        </w:trPr>
        <w:tc>
          <w:tcPr>
            <w:cnfStyle w:val="001000000000" w:firstRow="0" w:lastRow="0" w:firstColumn="1" w:lastColumn="0" w:oddVBand="0" w:evenVBand="0" w:oddHBand="0" w:evenHBand="0" w:firstRowFirstColumn="0" w:firstRowLastColumn="0" w:lastRowFirstColumn="0" w:lastRowLastColumn="0"/>
            <w:tcW w:w="3055" w:type="dxa"/>
            <w:tcPrChange w:id="817" w:author="Nate Bachmeier [AWS-SA]" w:date="2023-04-09T17:45:00Z">
              <w:tcPr>
                <w:tcW w:w="0" w:type="auto"/>
              </w:tcPr>
            </w:tcPrChange>
          </w:tcPr>
          <w:p w14:paraId="00F1D3FF" w14:textId="07BA305F" w:rsidR="00590F0E" w:rsidRDefault="00590F0E" w:rsidP="00590F0E">
            <w:pPr>
              <w:ind w:firstLine="0"/>
              <w:cnfStyle w:val="001000100000" w:firstRow="0" w:lastRow="0" w:firstColumn="1" w:lastColumn="0" w:oddVBand="0" w:evenVBand="0" w:oddHBand="1" w:evenHBand="0" w:firstRowFirstColumn="0" w:firstRowLastColumn="0" w:lastRowFirstColumn="0" w:lastRowLastColumn="0"/>
              <w:rPr>
                <w:ins w:id="818" w:author="Nate Bachmeier [AWS-SA]" w:date="2023-04-09T17:41:00Z"/>
              </w:rPr>
            </w:pPr>
            <w:ins w:id="819" w:author="Nate Bachmeier [AWS-SA]" w:date="2023-04-09T17:41:00Z">
              <w:r>
                <w:t>Amazon DynamoDB</w:t>
              </w:r>
            </w:ins>
          </w:p>
        </w:tc>
        <w:tc>
          <w:tcPr>
            <w:tcW w:w="6295" w:type="dxa"/>
            <w:tcPrChange w:id="820" w:author="Nate Bachmeier [AWS-SA]" w:date="2023-04-09T17:45:00Z">
              <w:tcPr>
                <w:tcW w:w="0" w:type="auto"/>
                <w:gridSpan w:val="2"/>
              </w:tcPr>
            </w:tcPrChange>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rPr>
                <w:ins w:id="821" w:author="Nate Bachmeier [AWS-SA]" w:date="2023-04-09T17:41:00Z"/>
              </w:rPr>
            </w:pPr>
            <w:ins w:id="822" w:author="Nate Bachmeier [AWS-SA]" w:date="2023-04-09T17:41:00Z">
              <w:r>
                <w:t xml:space="preserve">A fully managed NoSQL database service that provides fast and predictable performance </w:t>
              </w:r>
            </w:ins>
            <w:ins w:id="823" w:author="Nate Bachmeier [AWS-SA]" w:date="2023-04-09T17:42:00Z">
              <w:r>
                <w:t>to store and retrieve data (AWS, DynamoDB, 2023)</w:t>
              </w:r>
            </w:ins>
          </w:p>
        </w:tc>
      </w:tr>
      <w:tr w:rsidR="00590F0E" w14:paraId="75C37054" w14:textId="77777777" w:rsidTr="008C08BC">
        <w:tblPrEx>
          <w:tblPrExChange w:id="824"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ins w:id="825" w:author="Nate Bachmeier [AWS-SA]" w:date="2023-04-09T17:42:00Z"/>
        </w:trPr>
        <w:tc>
          <w:tcPr>
            <w:cnfStyle w:val="001000000000" w:firstRow="0" w:lastRow="0" w:firstColumn="1" w:lastColumn="0" w:oddVBand="0" w:evenVBand="0" w:oddHBand="0" w:evenHBand="0" w:firstRowFirstColumn="0" w:firstRowLastColumn="0" w:lastRowFirstColumn="0" w:lastRowLastColumn="0"/>
            <w:tcW w:w="3055" w:type="dxa"/>
            <w:tcPrChange w:id="826" w:author="Nate Bachmeier [AWS-SA]" w:date="2023-04-09T17:45:00Z">
              <w:tcPr>
                <w:tcW w:w="0" w:type="auto"/>
              </w:tcPr>
            </w:tcPrChange>
          </w:tcPr>
          <w:p w14:paraId="10177EB9" w14:textId="721980D7" w:rsidR="00590F0E" w:rsidRDefault="00590F0E" w:rsidP="00590F0E">
            <w:pPr>
              <w:ind w:firstLine="0"/>
              <w:rPr>
                <w:ins w:id="827" w:author="Nate Bachmeier [AWS-SA]" w:date="2023-04-09T17:42:00Z"/>
              </w:rPr>
            </w:pPr>
            <w:ins w:id="828" w:author="Nate Bachmeier [AWS-SA]" w:date="2023-04-09T17:42:00Z">
              <w:r>
                <w:t>Amazon S3</w:t>
              </w:r>
            </w:ins>
          </w:p>
        </w:tc>
        <w:tc>
          <w:tcPr>
            <w:tcW w:w="6295" w:type="dxa"/>
            <w:tcPrChange w:id="829" w:author="Nate Bachmeier [AWS-SA]" w:date="2023-04-09T17:45:00Z">
              <w:tcPr>
                <w:tcW w:w="0" w:type="auto"/>
                <w:gridSpan w:val="2"/>
              </w:tcPr>
            </w:tcPrChange>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rPr>
                <w:ins w:id="830" w:author="Nate Bachmeier [AWS-SA]" w:date="2023-04-09T17:42:00Z"/>
              </w:rPr>
            </w:pPr>
            <w:ins w:id="831" w:author="Nate Bachmeier [AWS-SA]" w:date="2023-04-09T17:43:00Z">
              <w:r>
                <w:t>An object storage service that offers scalability, data availability, security, and performance (AWS, S3, 2023)</w:t>
              </w:r>
            </w:ins>
          </w:p>
        </w:tc>
      </w:tr>
    </w:tbl>
    <w:p w14:paraId="7C394CE4" w14:textId="7815F01A" w:rsidR="00322676" w:rsidDel="00DB6674" w:rsidRDefault="00322676" w:rsidP="00DB6674">
      <w:pPr>
        <w:rPr>
          <w:del w:id="832" w:author="Nate Bachmeier [AWS-SA]" w:date="2023-04-09T17:45:00Z"/>
        </w:rPr>
      </w:pPr>
      <w:commentRangeStart w:id="833"/>
      <w:del w:id="834" w:author="Nate Bachmeier [AWS-SA]" w:date="2023-04-09T17:45:00Z">
        <w:r w:rsidDel="00CC7DDB">
          <w:delText xml:space="preserve">The study uses AWS RoboMaker’s </w:delText>
        </w:r>
        <w:commentRangeEnd w:id="833"/>
        <w:r w:rsidR="00994640" w:rsidDel="00CC7DDB">
          <w:rPr>
            <w:rStyle w:val="CommentReference"/>
            <w:rFonts w:eastAsia="Times New Roman" w:cs="Arial"/>
            <w:szCs w:val="20"/>
          </w:rPr>
          <w:commentReference w:id="833"/>
        </w:r>
        <w:r w:rsidDel="00CC7DDB">
          <w:delText>WorldForge to create three simulation worlds representing studio, 2-bedroom, and 2-level homes</w:delText>
        </w:r>
        <w:r w:rsidR="00E66FA8" w:rsidDel="00CC7DDB">
          <w:delText xml:space="preserve"> (see Figure 23)</w:delText>
        </w:r>
        <w:r w:rsidDel="00CC7DDB">
          <w:delText>. This feature offers parameterized controls to introduce variations like floor plans, furnishings, and environmental changes (e.g., ambiance)</w:delText>
        </w:r>
        <w:r w:rsidR="00C56C3C" w:rsidDel="00CC7DDB">
          <w:delText xml:space="preserve"> </w:delText>
        </w:r>
        <w:r w:rsidDel="00CC7DDB">
          <w:delText xml:space="preserve">(AWS, 2020). While WorldForge can </w:delText>
        </w:r>
        <w:r w:rsidR="006F7F25" w:rsidDel="00CC7DDB">
          <w:delText>quickly produce dozens or hundreds of unique worlds</w:delText>
        </w:r>
        <w:r w:rsidDel="00CC7DDB">
          <w:delText>, this offering is beyond the project’s scope. Instead, having one static instance of each world type is appropriate because only 111 total test cases are necessary for the sampling requirements.</w:delText>
        </w:r>
      </w:del>
    </w:p>
    <w:p w14:paraId="7CA91B44" w14:textId="77777777" w:rsidR="00DB6674" w:rsidRDefault="00DB6674" w:rsidP="00DB6674">
      <w:pPr>
        <w:rPr>
          <w:ins w:id="835" w:author="Nate Bachmeier [AWS-SA]" w:date="2023-04-09T17:58:00Z"/>
        </w:rPr>
      </w:pPr>
    </w:p>
    <w:p w14:paraId="3F7297AC" w14:textId="1C8E7702" w:rsidR="00E21892" w:rsidRDefault="00E21892" w:rsidP="00E21892">
      <w:pPr>
        <w:pStyle w:val="Heading3"/>
        <w:ind w:firstLine="0"/>
        <w:rPr>
          <w:ins w:id="836" w:author="Nate Bachmeier [AWS-SA]" w:date="2023-04-09T17:59:00Z"/>
        </w:rPr>
      </w:pPr>
      <w:bookmarkStart w:id="837" w:name="_Toc128255056"/>
      <w:bookmarkStart w:id="838" w:name="_Toc128302242"/>
      <w:ins w:id="839" w:author="Nate Bachmeier [AWS-SA]" w:date="2023-04-09T17:59:00Z">
        <w:r>
          <w:t xml:space="preserve">Video </w:t>
        </w:r>
        <w:r>
          <w:t>Process</w:t>
        </w:r>
        <w:r>
          <w:t>or</w:t>
        </w:r>
      </w:ins>
    </w:p>
    <w:p w14:paraId="02641023" w14:textId="5E4DEF87" w:rsidR="00E66FA8" w:rsidDel="00DB6674" w:rsidRDefault="00533343" w:rsidP="00E21892">
      <w:pPr>
        <w:pStyle w:val="Heading3"/>
        <w:ind w:firstLine="0"/>
        <w:rPr>
          <w:del w:id="840" w:author="Nate Bachmeier [AWS-SA]" w:date="2023-04-09T17:58:00Z"/>
          <w:moveFrom w:id="841" w:author="Nate Bachmeier [AWS-SA]" w:date="2023-04-09T16:54:00Z"/>
        </w:rPr>
        <w:pPrChange w:id="842" w:author="Nate Bachmeier [AWS-SA]" w:date="2023-04-09T17:59:00Z">
          <w:pPr>
            <w:pStyle w:val="Heading3"/>
            <w:ind w:firstLine="0"/>
          </w:pPr>
        </w:pPrChange>
      </w:pPr>
      <w:ins w:id="843" w:author="Nate Bachmeier [AWS-SA]" w:date="2023-04-09T18:00:00Z">
        <w:r>
          <w:tab/>
          <w:t xml:space="preserve">When videos arrive within </w:t>
        </w:r>
      </w:ins>
      <w:ins w:id="844" w:author="Nate Bachmeier [AWS-SA]" w:date="2023-04-09T18:01:00Z">
        <w:r>
          <w:t xml:space="preserve">the network file system (Amazon S3), an event triggers and enqueues into the </w:t>
        </w:r>
      </w:ins>
      <w:proofErr w:type="spellStart"/>
      <w:ins w:id="845" w:author="Nate Bachmeier [AWS-SA]" w:date="2023-04-09T18:02:00Z">
        <w:r>
          <w:t>OpenPose</w:t>
        </w:r>
        <w:proofErr w:type="spellEnd"/>
        <w:r>
          <w:t xml:space="preserve"> task queue.</w:t>
        </w:r>
      </w:ins>
      <w:ins w:id="846" w:author="Nate Bachmeier [AWS-SA]" w:date="2023-04-09T18:01:00Z">
        <w:r>
          <w:t xml:space="preserve"> </w:t>
        </w:r>
      </w:ins>
      <w:moveFromRangeStart w:id="847" w:author="Nate Bachmeier [AWS-SA]" w:date="2023-04-09T16:54:00Z" w:name="move131951666"/>
      <w:moveFrom w:id="848" w:author="Nate Bachmeier [AWS-SA]" w:date="2023-04-09T16:54:00Z">
        <w:del w:id="849" w:author="Nate Bachmeier [AWS-SA]" w:date="2023-04-09T17:58:00Z">
          <w:r w:rsidR="00E66FA8" w:rsidRPr="00E62F67" w:rsidDel="00DB6674">
            <w:delText xml:space="preserve">Figure </w:delText>
          </w:r>
          <w:r w:rsidR="00E66FA8" w:rsidRPr="00E62F67" w:rsidDel="00DB6674">
            <w:fldChar w:fldCharType="begin"/>
          </w:r>
          <w:r w:rsidR="00E66FA8" w:rsidRPr="00E62F67" w:rsidDel="00DB6674">
            <w:delInstrText xml:space="preserve"> SEQ Figure \* ARABIC </w:delInstrText>
          </w:r>
          <w:r w:rsidR="00E66FA8" w:rsidRPr="00E62F67" w:rsidDel="00DB6674">
            <w:fldChar w:fldCharType="separate"/>
          </w:r>
          <w:r w:rsidR="00BB265F" w:rsidDel="00DB6674">
            <w:rPr>
              <w:noProof/>
            </w:rPr>
            <w:delText>23</w:delText>
          </w:r>
          <w:r w:rsidR="00E66FA8" w:rsidRPr="00E62F67" w:rsidDel="00DB6674">
            <w:fldChar w:fldCharType="end"/>
          </w:r>
          <w:r w:rsidR="00E66FA8" w:rsidDel="00DB6674">
            <w:br/>
          </w:r>
          <w:r w:rsidR="00E66FA8" w:rsidRPr="000869AC" w:rsidDel="00DB6674">
            <w:delText>Simulation Instance</w:delText>
          </w:r>
          <w:bookmarkEnd w:id="837"/>
          <w:bookmarkEnd w:id="838"/>
        </w:del>
      </w:moveFrom>
    </w:p>
    <w:moveFromRangeEnd w:id="847"/>
    <w:p w14:paraId="6A808F2E" w14:textId="3C6F1EBE" w:rsidR="006A0C2B" w:rsidRDefault="00E66FA8" w:rsidP="001E0515">
      <w:pPr>
        <w:ind w:firstLine="0"/>
        <w:rPr>
          <w:ins w:id="850" w:author="Nate Bachmeier [AWS-SA]" w:date="2023-04-09T18:07:00Z"/>
        </w:rPr>
      </w:pPr>
      <w:del w:id="851" w:author="Nate Bachmeier [AWS-SA]" w:date="2023-04-09T17:02:00Z">
        <w:r w:rsidRPr="00E4140D" w:rsidDel="00590F0E">
          <w:rPr>
            <w:noProof/>
          </w:rPr>
          <w:drawing>
            <wp:inline distT="0" distB="0" distL="0" distR="0" wp14:anchorId="4C07F66A" wp14:editId="46E8B0A7">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3"/>
                      <a:stretch>
                        <a:fillRect/>
                      </a:stretch>
                    </pic:blipFill>
                    <pic:spPr>
                      <a:xfrm>
                        <a:off x="0" y="0"/>
                        <a:ext cx="3466712" cy="3565359"/>
                      </a:xfrm>
                      <a:prstGeom prst="rect">
                        <a:avLst/>
                      </a:prstGeom>
                    </pic:spPr>
                  </pic:pic>
                </a:graphicData>
              </a:graphic>
            </wp:inline>
          </w:drawing>
        </w:r>
      </w:del>
      <w:proofErr w:type="spellStart"/>
      <w:ins w:id="852" w:author="Nate Bachmeier [AWS-SA]" w:date="2023-04-09T18:02:00Z">
        <w:r w:rsidR="000D29D8">
          <w:t>OpenPose</w:t>
        </w:r>
        <w:proofErr w:type="spellEnd"/>
        <w:r w:rsidR="000D29D8">
          <w:t xml:space="preserve"> is a library from Carneg</w:t>
        </w:r>
      </w:ins>
      <w:ins w:id="853" w:author="Nate Bachmeier [AWS-SA]" w:date="2023-04-09T18:08:00Z">
        <w:r w:rsidR="000D29D8">
          <w:t>i</w:t>
        </w:r>
      </w:ins>
      <w:ins w:id="854" w:author="Nate Bachmeier [AWS-SA]" w:date="2023-04-09T18:02:00Z">
        <w:r w:rsidR="000D29D8">
          <w:t>e Mellon that automate</w:t>
        </w:r>
      </w:ins>
      <w:ins w:id="855" w:author="Nate Bachmeier [AWS-SA]" w:date="2023-04-09T18:03:00Z">
        <w:r w:rsidR="000D29D8">
          <w:t>s</w:t>
        </w:r>
      </w:ins>
      <w:ins w:id="856" w:author="Nate Bachmeier [AWS-SA]" w:date="2023-04-09T18:02:00Z">
        <w:r w:rsidR="000D29D8">
          <w:t xml:space="preserve"> detecting human skeletons within </w:t>
        </w:r>
      </w:ins>
      <w:ins w:id="857" w:author="Nate Bachmeier [AWS-SA]" w:date="2023-04-09T18:03:00Z">
        <w:r w:rsidR="000D29D8">
          <w:t>2D images</w:t>
        </w:r>
      </w:ins>
      <w:ins w:id="858" w:author="Nate Bachmeier [AWS-SA]" w:date="2023-04-09T18:11:00Z">
        <w:r w:rsidR="001E0515">
          <w:t xml:space="preserve"> using </w:t>
        </w:r>
      </w:ins>
      <w:ins w:id="859" w:author="Nate Bachmeier [AWS-SA]" w:date="2023-04-09T18:12:00Z">
        <w:r w:rsidR="001E0515">
          <w:t xml:space="preserve">its proprietary models on GPU-enabled computers. This </w:t>
        </w:r>
      </w:ins>
      <w:ins w:id="860" w:author="Nate Bachmeier [AWS-SA]" w:date="2023-04-09T18:13:00Z">
        <w:r w:rsidR="001E0515">
          <w:t xml:space="preserve">study </w:t>
        </w:r>
      </w:ins>
      <w:ins w:id="861" w:author="Nate Bachmeier [AWS-SA]" w:date="2023-04-09T18:14:00Z">
        <w:r w:rsidR="001E0515">
          <w:t xml:space="preserve">packages the library into a containerized application that executes </w:t>
        </w:r>
        <w:r w:rsidR="001E0515">
          <w:lastRenderedPageBreak/>
          <w:t>across a horizontally scalable GPU farm</w:t>
        </w:r>
      </w:ins>
      <w:ins w:id="862" w:author="Nate Bachmeier [AWS-SA]" w:date="2023-04-09T18:17:00Z">
        <w:r w:rsidR="001E0515">
          <w:t xml:space="preserve"> of </w:t>
        </w:r>
      </w:ins>
      <w:ins w:id="863" w:author="Nate Bachmeier [AWS-SA]" w:date="2023-04-09T18:18:00Z">
        <w:r w:rsidR="001E0515">
          <w:t>Amazon EC2 p4</w:t>
        </w:r>
      </w:ins>
      <w:ins w:id="864" w:author="Nate Bachmeier [AWS-SA]" w:date="2023-04-09T18:20:00Z">
        <w:r w:rsidR="001E0515">
          <w:t>g</w:t>
        </w:r>
      </w:ins>
      <w:ins w:id="865" w:author="Nate Bachmeier [AWS-SA]" w:date="2023-04-09T18:18:00Z">
        <w:r w:rsidR="001E0515">
          <w:t>dn.xlarge instances</w:t>
        </w:r>
      </w:ins>
      <w:ins w:id="866" w:author="Nate Bachmeier [AWS-SA]" w:date="2023-04-09T18:20:00Z">
        <w:r w:rsidR="001E0515">
          <w:t xml:space="preserve"> (</w:t>
        </w:r>
      </w:ins>
      <w:ins w:id="867" w:author="Nate Bachmeier [AWS-SA]" w:date="2023-04-09T18:21:00Z">
        <w:r w:rsidR="001E0515">
          <w:t>4 VCPU; 16GiB RAM; 1 NVIDIA A100 Tensor GPU)</w:t>
        </w:r>
      </w:ins>
      <w:ins w:id="868" w:author="Nate Bachmeier [AWS-SA]" w:date="2023-04-09T18:14:00Z">
        <w:r w:rsidR="001E0515">
          <w:t>.</w:t>
        </w:r>
      </w:ins>
      <w:ins w:id="869" w:author="Nate Bachmeier [AWS-SA]" w:date="2023-04-09T18:15:00Z">
        <w:r w:rsidR="001E0515">
          <w:t xml:space="preserve"> Like the downloader, the video processors monitor a message queue </w:t>
        </w:r>
      </w:ins>
      <w:ins w:id="870" w:author="Nate Bachmeier [AWS-SA]" w:date="2023-04-09T18:16:00Z">
        <w:r w:rsidR="001E0515">
          <w:t xml:space="preserve">of </w:t>
        </w:r>
      </w:ins>
      <w:ins w:id="871" w:author="Nate Bachmeier [AWS-SA]" w:date="2023-04-09T18:15:00Z">
        <w:r w:rsidR="001E0515">
          <w:t>pen</w:t>
        </w:r>
      </w:ins>
      <w:ins w:id="872" w:author="Nate Bachmeier [AWS-SA]" w:date="2023-04-09T18:16:00Z">
        <w:r w:rsidR="001E0515">
          <w:t xml:space="preserve">ding tasks and avoid repeating work </w:t>
        </w:r>
      </w:ins>
      <w:ins w:id="873" w:author="Nate Bachmeier [AWS-SA]" w:date="2023-04-09T18:17:00Z">
        <w:r w:rsidR="001E0515">
          <w:t>through a NoSQL status table.</w:t>
        </w:r>
      </w:ins>
      <w:ins w:id="874" w:author="Nate Bachmeier [AWS-SA]" w:date="2023-04-09T18:23:00Z">
        <w:r w:rsidR="001E0515">
          <w:t xml:space="preserve"> The </w:t>
        </w:r>
      </w:ins>
      <w:ins w:id="875" w:author="Nate Bachmeier [AWS-SA]" w:date="2023-04-09T18:24:00Z">
        <w:r w:rsidR="001E0515">
          <w:t xml:space="preserve">awaiting </w:t>
        </w:r>
      </w:ins>
      <w:ins w:id="876" w:author="Nate Bachmeier [AWS-SA]" w:date="2023-04-09T18:23:00Z">
        <w:r w:rsidR="001E0515">
          <w:t xml:space="preserve">message </w:t>
        </w:r>
      </w:ins>
      <w:ins w:id="877" w:author="Nate Bachmeier [AWS-SA]" w:date="2023-04-09T18:24:00Z">
        <w:r w:rsidR="001E0515">
          <w:t>count influences the total video processor replicas</w:t>
        </w:r>
      </w:ins>
      <w:ins w:id="878" w:author="Nate Bachmeier [AWS-SA]" w:date="2023-04-09T18:25:00Z">
        <w:r w:rsidR="001E0515">
          <w:t>,</w:t>
        </w:r>
      </w:ins>
      <w:ins w:id="879" w:author="Nate Bachmeier [AWS-SA]" w:date="2023-04-09T18:24:00Z">
        <w:r w:rsidR="001E0515">
          <w:t xml:space="preserve"> </w:t>
        </w:r>
      </w:ins>
      <w:ins w:id="880" w:author="Nate Bachmeier [AWS-SA]" w:date="2023-04-09T18:25:00Z">
        <w:r w:rsidR="001E0515">
          <w:t>and the service will terminate when the queue is empty.</w:t>
        </w:r>
      </w:ins>
    </w:p>
    <w:p w14:paraId="223CBE9E" w14:textId="6CEADA61" w:rsidR="000D29D8" w:rsidRPr="001E0515" w:rsidRDefault="001E0515" w:rsidP="001E0515">
      <w:pPr>
        <w:pStyle w:val="Caption"/>
        <w:ind w:firstLine="0"/>
        <w:rPr>
          <w:ins w:id="881" w:author="Nate Bachmeier [AWS-SA]" w:date="2023-04-09T18:07:00Z"/>
          <w:b/>
          <w:bCs/>
          <w:i/>
          <w:iCs w:val="0"/>
          <w:rPrChange w:id="882" w:author="Nate Bachmeier [AWS-SA]" w:date="2023-04-09T18:25:00Z">
            <w:rPr>
              <w:ins w:id="883" w:author="Nate Bachmeier [AWS-SA]" w:date="2023-04-09T18:07:00Z"/>
            </w:rPr>
          </w:rPrChange>
        </w:rPr>
        <w:pPrChange w:id="884" w:author="Nate Bachmeier [AWS-SA]" w:date="2023-04-09T18:25:00Z">
          <w:pPr>
            <w:ind w:firstLine="0"/>
          </w:pPr>
        </w:pPrChange>
      </w:pPr>
      <w:ins w:id="885" w:author="Nate Bachmeier [AWS-SA]" w:date="2023-04-09T18:25:00Z">
        <w:r w:rsidRPr="001E0515">
          <w:rPr>
            <w:b/>
            <w:bCs/>
            <w:rPrChange w:id="886" w:author="Nate Bachmeier [AWS-SA]" w:date="2023-04-09T18:25:00Z">
              <w:rPr/>
            </w:rPrChange>
          </w:rPr>
          <w:t xml:space="preserve">Figure </w:t>
        </w:r>
        <w:r w:rsidRPr="001E0515">
          <w:rPr>
            <w:b/>
            <w:bCs/>
            <w:rPrChange w:id="887" w:author="Nate Bachmeier [AWS-SA]" w:date="2023-04-09T18:25:00Z">
              <w:rPr/>
            </w:rPrChange>
          </w:rPr>
          <w:fldChar w:fldCharType="begin"/>
        </w:r>
        <w:r w:rsidRPr="001E0515">
          <w:rPr>
            <w:b/>
            <w:bCs/>
            <w:rPrChange w:id="888" w:author="Nate Bachmeier [AWS-SA]" w:date="2023-04-09T18:25:00Z">
              <w:rPr/>
            </w:rPrChange>
          </w:rPr>
          <w:instrText xml:space="preserve"> SEQ Figure \* ARABIC </w:instrText>
        </w:r>
      </w:ins>
      <w:r w:rsidRPr="001E0515">
        <w:rPr>
          <w:b/>
          <w:bCs/>
          <w:rPrChange w:id="889" w:author="Nate Bachmeier [AWS-SA]" w:date="2023-04-09T18:25:00Z">
            <w:rPr/>
          </w:rPrChange>
        </w:rPr>
        <w:fldChar w:fldCharType="separate"/>
      </w:r>
      <w:ins w:id="890" w:author="Nate Bachmeier [AWS-SA]" w:date="2023-04-09T18:25:00Z">
        <w:r w:rsidRPr="001E0515">
          <w:rPr>
            <w:b/>
            <w:bCs/>
            <w:noProof/>
            <w:rPrChange w:id="891" w:author="Nate Bachmeier [AWS-SA]" w:date="2023-04-09T18:25:00Z">
              <w:rPr>
                <w:noProof/>
              </w:rPr>
            </w:rPrChange>
          </w:rPr>
          <w:t>26</w:t>
        </w:r>
        <w:r w:rsidRPr="001E0515">
          <w:rPr>
            <w:b/>
            <w:bCs/>
            <w:rPrChange w:id="892" w:author="Nate Bachmeier [AWS-SA]" w:date="2023-04-09T18:25:00Z">
              <w:rPr/>
            </w:rPrChange>
          </w:rPr>
          <w:fldChar w:fldCharType="end"/>
        </w:r>
        <w:r>
          <w:rPr>
            <w:b/>
            <w:bCs/>
          </w:rPr>
          <w:br/>
        </w:r>
        <w:r w:rsidRPr="001E0515">
          <w:rPr>
            <w:i/>
            <w:iCs w:val="0"/>
            <w:rPrChange w:id="893" w:author="Nate Bachmeier [AWS-SA]" w:date="2023-04-09T18:25:00Z">
              <w:rPr>
                <w:b/>
                <w:bCs/>
                <w:i/>
                <w:iCs/>
              </w:rPr>
            </w:rPrChange>
          </w:rPr>
          <w:t>Video</w:t>
        </w:r>
        <w:r>
          <w:rPr>
            <w:i/>
            <w:iCs w:val="0"/>
          </w:rPr>
          <w:t xml:space="preserve"> Processor Architecture</w:t>
        </w:r>
      </w:ins>
    </w:p>
    <w:p w14:paraId="0E4F7A78" w14:textId="01831561" w:rsidR="000D29D8" w:rsidRDefault="000D29D8" w:rsidP="00E21892">
      <w:pPr>
        <w:ind w:firstLine="0"/>
        <w:rPr>
          <w:ins w:id="894" w:author="Nate Bachmeier [AWS-SA]" w:date="2023-04-09T18:38:00Z"/>
        </w:rPr>
      </w:pPr>
      <w:ins w:id="895" w:author="Nate Bachmeier [AWS-SA]" w:date="2023-04-09T18:07:00Z">
        <w:r w:rsidRPr="000D29D8">
          <w:drawing>
            <wp:inline distT="0" distB="0" distL="0" distR="0" wp14:anchorId="631B67B9" wp14:editId="2D6707CA">
              <wp:extent cx="3562847" cy="4391638"/>
              <wp:effectExtent l="0" t="0" r="0" b="952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3562847" cy="4391638"/>
                      </a:xfrm>
                      <a:prstGeom prst="rect">
                        <a:avLst/>
                      </a:prstGeom>
                    </pic:spPr>
                  </pic:pic>
                </a:graphicData>
              </a:graphic>
            </wp:inline>
          </w:drawing>
        </w:r>
      </w:ins>
    </w:p>
    <w:p w14:paraId="52F228A5" w14:textId="6CC6D223" w:rsidR="00092BE3" w:rsidRPr="00092BE3" w:rsidRDefault="001E0515" w:rsidP="00092BE3">
      <w:pPr>
        <w:ind w:firstLine="0"/>
        <w:rPr>
          <w:ins w:id="896" w:author="Nate Bachmeier [AWS-SA]" w:date="2023-04-09T19:14:00Z"/>
        </w:rPr>
      </w:pPr>
      <w:ins w:id="897" w:author="Nate Bachmeier [AWS-SA]" w:date="2023-04-09T18:38:00Z">
        <w:r>
          <w:tab/>
        </w:r>
      </w:ins>
      <w:ins w:id="898" w:author="Nate Bachmeier [AWS-SA]" w:date="2023-04-09T18:40:00Z">
        <w:r>
          <w:t xml:space="preserve">Inside the video processor container is a simple message pump that pulls for </w:t>
        </w:r>
      </w:ins>
      <w:proofErr w:type="spellStart"/>
      <w:ins w:id="899" w:author="Nate Bachmeier [AWS-SA]" w:date="2023-04-09T18:41:00Z">
        <w:r>
          <w:t>OpenPose</w:t>
        </w:r>
        <w:proofErr w:type="spellEnd"/>
        <w:r>
          <w:t xml:space="preserve"> processing tasks (see </w:t>
        </w:r>
      </w:ins>
      <w:ins w:id="900" w:author="Nate Bachmeier [AWS-SA]" w:date="2023-04-09T18:42:00Z">
        <w:r>
          <w:t>Figure 27)</w:t>
        </w:r>
      </w:ins>
      <w:ins w:id="901" w:author="Nate Bachmeier [AWS-SA]" w:date="2023-04-09T18:41:00Z">
        <w:r>
          <w:t>.</w:t>
        </w:r>
      </w:ins>
      <w:ins w:id="902" w:author="Nate Bachmeier [AWS-SA]" w:date="2023-04-09T18:42:00Z">
        <w:r>
          <w:t xml:space="preserve"> </w:t>
        </w:r>
      </w:ins>
      <w:ins w:id="903" w:author="Nate Bachmeier [AWS-SA]" w:date="2023-04-09T19:14:00Z">
        <w:r w:rsidR="00092BE3">
          <w:t xml:space="preserve">The container fetches the associated video from the Video </w:t>
        </w:r>
        <w:r w:rsidR="00092BE3">
          <w:lastRenderedPageBreak/>
          <w:t>Store</w:t>
        </w:r>
      </w:ins>
      <w:ins w:id="904" w:author="Nate Bachmeier [AWS-SA]" w:date="2023-04-09T19:15:00Z">
        <w:r w:rsidR="00092BE3">
          <w:t xml:space="preserve">, extracts frames using OpenCV, processes them using </w:t>
        </w:r>
        <w:proofErr w:type="spellStart"/>
        <w:r w:rsidR="00092BE3">
          <w:t>OpenPose</w:t>
        </w:r>
        <w:proofErr w:type="spellEnd"/>
        <w:r w:rsidR="00092BE3">
          <w:t>, and builds an analysis report.</w:t>
        </w:r>
      </w:ins>
    </w:p>
    <w:p w14:paraId="2F0E32A3" w14:textId="77777777" w:rsidR="00092BE3" w:rsidRPr="00504723" w:rsidRDefault="00092BE3" w:rsidP="00092BE3">
      <w:pPr>
        <w:pStyle w:val="Caption"/>
        <w:ind w:firstLine="0"/>
        <w:rPr>
          <w:ins w:id="905" w:author="Nate Bachmeier [AWS-SA]" w:date="2023-04-09T19:14:00Z"/>
          <w:i/>
          <w:iCs w:val="0"/>
        </w:rPr>
      </w:pPr>
      <w:ins w:id="906" w:author="Nate Bachmeier [AWS-SA]" w:date="2023-04-09T19:14:00Z">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Pr="00504723">
          <w:rPr>
            <w:b/>
            <w:bCs/>
            <w:noProof/>
          </w:rPr>
          <w:t>27</w:t>
        </w:r>
        <w:r w:rsidRPr="00504723">
          <w:rPr>
            <w:b/>
            <w:bCs/>
          </w:rPr>
          <w:fldChar w:fldCharType="end"/>
        </w:r>
        <w:r>
          <w:br/>
        </w:r>
        <w:r>
          <w:rPr>
            <w:i/>
            <w:iCs w:val="0"/>
          </w:rPr>
          <w:t>Video Processor Process Diagram</w:t>
        </w:r>
      </w:ins>
    </w:p>
    <w:p w14:paraId="4EB951E2" w14:textId="77777777" w:rsidR="00092BE3" w:rsidRPr="006A0C2B" w:rsidRDefault="00092BE3" w:rsidP="00092BE3">
      <w:pPr>
        <w:ind w:firstLine="0"/>
        <w:rPr>
          <w:ins w:id="907" w:author="Nate Bachmeier [AWS-SA]" w:date="2023-04-09T19:14:00Z"/>
        </w:rPr>
      </w:pPr>
      <w:ins w:id="908" w:author="Nate Bachmeier [AWS-SA]" w:date="2023-04-09T19:14:00Z">
        <w:r w:rsidRPr="00F17972">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5"/>
                      <a:stretch>
                        <a:fillRect/>
                      </a:stretch>
                    </pic:blipFill>
                    <pic:spPr>
                      <a:xfrm>
                        <a:off x="0" y="0"/>
                        <a:ext cx="5943600" cy="3308350"/>
                      </a:xfrm>
                      <a:prstGeom prst="rect">
                        <a:avLst/>
                      </a:prstGeom>
                    </pic:spPr>
                  </pic:pic>
                </a:graphicData>
              </a:graphic>
            </wp:inline>
          </w:drawing>
        </w:r>
      </w:ins>
    </w:p>
    <w:p w14:paraId="49A74A28" w14:textId="69304358" w:rsidR="001E0515" w:rsidRDefault="001E0515" w:rsidP="00092BE3">
      <w:pPr>
        <w:rPr>
          <w:ins w:id="909" w:author="Nate Bachmeier [AWS-SA]" w:date="2023-04-09T19:11:00Z"/>
        </w:rPr>
        <w:pPrChange w:id="910" w:author="Nate Bachmeier [AWS-SA]" w:date="2023-04-09T19:15:00Z">
          <w:pPr>
            <w:ind w:firstLine="0"/>
          </w:pPr>
        </w:pPrChange>
      </w:pPr>
      <w:ins w:id="911" w:author="Nate Bachmeier [AWS-SA]" w:date="2023-04-09T18:43:00Z">
        <w:r>
          <w:t xml:space="preserve">The </w:t>
        </w:r>
      </w:ins>
      <w:ins w:id="912" w:author="Nate Bachmeier [AWS-SA]" w:date="2023-04-09T18:42:00Z">
        <w:r>
          <w:t xml:space="preserve">custom class </w:t>
        </w:r>
        <w:proofErr w:type="spellStart"/>
        <w:r>
          <w:rPr>
            <w:i/>
            <w:iCs/>
          </w:rPr>
          <w:t>SkeletalExtractor</w:t>
        </w:r>
      </w:ins>
      <w:proofErr w:type="spellEnd"/>
      <w:ins w:id="913" w:author="Nate Bachmeier [AWS-SA]" w:date="2023-04-09T18:43:00Z">
        <w:r>
          <w:t xml:space="preserve"> downloads </w:t>
        </w:r>
      </w:ins>
      <w:ins w:id="914" w:author="Nate Bachmeier [AWS-SA]" w:date="2023-04-09T18:42:00Z">
        <w:r>
          <w:t xml:space="preserve">the </w:t>
        </w:r>
      </w:ins>
      <w:ins w:id="915" w:author="Nate Bachmeier [AWS-SA]" w:date="2023-04-09T18:43:00Z">
        <w:r>
          <w:t xml:space="preserve">video </w:t>
        </w:r>
      </w:ins>
      <w:ins w:id="916" w:author="Nate Bachmeier [AWS-SA]" w:date="2023-04-09T18:42:00Z">
        <w:r>
          <w:t xml:space="preserve">file </w:t>
        </w:r>
      </w:ins>
      <w:ins w:id="917" w:author="Nate Bachmeier [AWS-SA]" w:date="2023-04-09T18:43:00Z">
        <w:r>
          <w:t xml:space="preserve">and </w:t>
        </w:r>
      </w:ins>
      <w:ins w:id="918" w:author="Nate Bachmeier [AWS-SA]" w:date="2023-04-09T18:45:00Z">
        <w:r>
          <w:t xml:space="preserve">uses </w:t>
        </w:r>
      </w:ins>
      <w:ins w:id="919" w:author="Nate Bachmeier [AWS-SA]" w:date="2023-04-09T18:43:00Z">
        <w:r>
          <w:t>the OpenCV</w:t>
        </w:r>
      </w:ins>
      <w:ins w:id="920" w:author="Nate Bachmeier [AWS-SA]" w:date="2023-04-09T18:44:00Z">
        <w:r>
          <w:t xml:space="preserve"> </w:t>
        </w:r>
        <w:proofErr w:type="spellStart"/>
        <w:r w:rsidRPr="001E0515">
          <w:rPr>
            <w:i/>
            <w:iCs/>
            <w:rPrChange w:id="921" w:author="Nate Bachmeier [AWS-SA]" w:date="2023-04-09T18:45:00Z">
              <w:rPr/>
            </w:rPrChange>
          </w:rPr>
          <w:t>VideoCapture</w:t>
        </w:r>
      </w:ins>
      <w:proofErr w:type="spellEnd"/>
      <w:ins w:id="922" w:author="Nate Bachmeier [AWS-SA]" w:date="2023-04-09T18:43:00Z">
        <w:r>
          <w:t xml:space="preserve"> </w:t>
        </w:r>
      </w:ins>
      <w:ins w:id="923" w:author="Nate Bachmeier [AWS-SA]" w:date="2023-04-09T18:45:00Z">
        <w:r>
          <w:t xml:space="preserve">class to </w:t>
        </w:r>
      </w:ins>
      <w:ins w:id="924" w:author="Nate Bachmeier [AWS-SA]" w:date="2023-04-09T18:46:00Z">
        <w:r>
          <w:t>access individual frames</w:t>
        </w:r>
      </w:ins>
      <w:ins w:id="925" w:author="Nate Bachmeier [AWS-SA]" w:date="2023-04-09T18:43:00Z">
        <w:r>
          <w:t>.</w:t>
        </w:r>
      </w:ins>
      <w:ins w:id="926" w:author="Nate Bachmeier [AWS-SA]" w:date="2023-04-09T18:46:00Z">
        <w:r>
          <w:t xml:space="preserve"> Next, the code </w:t>
        </w:r>
      </w:ins>
      <w:ins w:id="927" w:author="Nate Bachmeier [AWS-SA]" w:date="2023-04-09T18:49:00Z">
        <w:r>
          <w:t>iterates</w:t>
        </w:r>
      </w:ins>
      <w:ins w:id="928" w:author="Nate Bachmeier [AWS-SA]" w:date="2023-04-09T18:46:00Z">
        <w:r>
          <w:t xml:space="preserve"> </w:t>
        </w:r>
      </w:ins>
      <w:ins w:id="929" w:author="Nate Bachmeier [AWS-SA]" w:date="2023-04-09T18:50:00Z">
        <w:r>
          <w:t xml:space="preserve">the </w:t>
        </w:r>
      </w:ins>
      <w:ins w:id="930" w:author="Nate Bachmeier [AWS-SA]" w:date="2023-04-09T18:47:00Z">
        <w:r>
          <w:t xml:space="preserve">annotation </w:t>
        </w:r>
      </w:ins>
      <w:ins w:id="931" w:author="Nate Bachmeier [AWS-SA]" w:date="2023-04-09T18:49:00Z">
        <w:r>
          <w:t>segment’s start</w:t>
        </w:r>
      </w:ins>
      <w:ins w:id="932" w:author="Nate Bachmeier [AWS-SA]" w:date="2023-04-09T18:50:00Z">
        <w:r>
          <w:t>-to-</w:t>
        </w:r>
      </w:ins>
      <w:ins w:id="933" w:author="Nate Bachmeier [AWS-SA]" w:date="2023-04-09T18:49:00Z">
        <w:r>
          <w:t xml:space="preserve">end </w:t>
        </w:r>
      </w:ins>
      <w:ins w:id="934" w:author="Nate Bachmeier [AWS-SA]" w:date="2023-04-09T18:50:00Z">
        <w:r>
          <w:t xml:space="preserve">offsets, </w:t>
        </w:r>
      </w:ins>
      <w:ins w:id="935" w:author="Nate Bachmeier [AWS-SA]" w:date="2023-04-09T18:51:00Z">
        <w:r>
          <w:t xml:space="preserve">retaining one frame </w:t>
        </w:r>
      </w:ins>
      <w:ins w:id="936" w:author="Nate Bachmeier [AWS-SA]" w:date="2023-04-09T18:48:00Z">
        <w:r>
          <w:t>every 500ms.</w:t>
        </w:r>
      </w:ins>
      <w:ins w:id="937" w:author="Nate Bachmeier [AWS-SA]" w:date="2023-04-09T18:51:00Z">
        <w:r w:rsidR="000F1076">
          <w:t xml:space="preserve"> Since </w:t>
        </w:r>
      </w:ins>
      <w:ins w:id="938" w:author="Nate Bachmeier [AWS-SA]" w:date="2023-04-09T18:52:00Z">
        <w:r w:rsidR="000F1076">
          <w:t xml:space="preserve">kinetic-700 </w:t>
        </w:r>
      </w:ins>
      <w:ins w:id="939" w:author="Nate Bachmeier [AWS-SA]" w:date="2023-04-09T18:51:00Z">
        <w:r w:rsidR="000F1076">
          <w:t>annotation</w:t>
        </w:r>
      </w:ins>
      <w:ins w:id="940" w:author="Nate Bachmeier [AWS-SA]" w:date="2023-04-09T18:52:00Z">
        <w:r w:rsidR="000F1076">
          <w:t>s</w:t>
        </w:r>
      </w:ins>
      <w:ins w:id="941" w:author="Nate Bachmeier [AWS-SA]" w:date="2023-04-09T18:51:00Z">
        <w:r w:rsidR="000F1076">
          <w:t xml:space="preserve"> </w:t>
        </w:r>
      </w:ins>
      <w:ins w:id="942" w:author="Nate Bachmeier [AWS-SA]" w:date="2023-04-09T18:52:00Z">
        <w:r w:rsidR="000F1076">
          <w:t xml:space="preserve">are up </w:t>
        </w:r>
      </w:ins>
      <w:ins w:id="943" w:author="Nate Bachmeier [AWS-SA]" w:date="2023-04-09T18:51:00Z">
        <w:r w:rsidR="000F1076">
          <w:t>to 10 seconds</w:t>
        </w:r>
      </w:ins>
      <w:ins w:id="944" w:author="Nate Bachmeier [AWS-SA]" w:date="2023-04-09T18:52:00Z">
        <w:r w:rsidR="000F1076">
          <w:t xml:space="preserve">, </w:t>
        </w:r>
      </w:ins>
      <w:ins w:id="945" w:author="Nate Bachmeier [AWS-SA]" w:date="2023-04-09T19:07:00Z">
        <w:r w:rsidR="00F17972">
          <w:t>a maximum of 20 frames are</w:t>
        </w:r>
      </w:ins>
      <w:ins w:id="946" w:author="Nate Bachmeier [AWS-SA]" w:date="2023-04-09T18:52:00Z">
        <w:r w:rsidR="000F1076">
          <w:t xml:space="preserve"> retrieved</w:t>
        </w:r>
      </w:ins>
      <w:ins w:id="947" w:author="Nate Bachmeier [AWS-SA]" w:date="2023-04-09T19:06:00Z">
        <w:r w:rsidR="00F17972">
          <w:t>.</w:t>
        </w:r>
      </w:ins>
      <w:ins w:id="948" w:author="Nate Bachmeier [AWS-SA]" w:date="2023-04-09T19:09:00Z">
        <w:r w:rsidR="00092BE3">
          <w:t xml:space="preserve"> The following code snippet </w:t>
        </w:r>
      </w:ins>
      <w:ins w:id="949" w:author="Nate Bachmeier [AWS-SA]" w:date="2023-04-09T19:10:00Z">
        <w:r w:rsidR="00092BE3">
          <w:t>outlines</w:t>
        </w:r>
      </w:ins>
      <w:ins w:id="950" w:author="Nate Bachmeier [AWS-SA]" w:date="2023-04-09T19:09:00Z">
        <w:r w:rsidR="00092BE3">
          <w:t xml:space="preserve"> this process.</w:t>
        </w:r>
      </w:ins>
    </w:p>
    <w:p w14:paraId="14727974" w14:textId="7486DCF2" w:rsidR="00092BE3" w:rsidRPr="00092BE3" w:rsidRDefault="00092BE3" w:rsidP="00092BE3">
      <w:pPr>
        <w:pStyle w:val="Caption"/>
        <w:ind w:firstLine="0"/>
        <w:rPr>
          <w:ins w:id="951" w:author="Nate Bachmeier [AWS-SA]" w:date="2023-04-09T19:09:00Z"/>
          <w:i/>
          <w:iCs w:val="0"/>
          <w:rPrChange w:id="952" w:author="Nate Bachmeier [AWS-SA]" w:date="2023-04-09T19:15:00Z">
            <w:rPr>
              <w:ins w:id="953" w:author="Nate Bachmeier [AWS-SA]" w:date="2023-04-09T19:09:00Z"/>
            </w:rPr>
          </w:rPrChange>
        </w:rPr>
        <w:pPrChange w:id="954" w:author="Nate Bachmeier [AWS-SA]" w:date="2023-04-09T19:15:00Z">
          <w:pPr>
            <w:ind w:firstLine="0"/>
          </w:pPr>
        </w:pPrChange>
      </w:pPr>
      <w:ins w:id="955" w:author="Nate Bachmeier [AWS-SA]" w:date="2023-04-09T19:15:00Z">
        <w:r w:rsidRPr="00092BE3">
          <w:rPr>
            <w:b/>
            <w:bCs/>
            <w:rPrChange w:id="956" w:author="Nate Bachmeier [AWS-SA]" w:date="2023-04-09T19:16:00Z">
              <w:rPr/>
            </w:rPrChange>
          </w:rPr>
          <w:t xml:space="preserve">Figure </w:t>
        </w:r>
        <w:r w:rsidRPr="00092BE3">
          <w:rPr>
            <w:b/>
            <w:bCs/>
            <w:rPrChange w:id="957" w:author="Nate Bachmeier [AWS-SA]" w:date="2023-04-09T19:16:00Z">
              <w:rPr/>
            </w:rPrChange>
          </w:rPr>
          <w:fldChar w:fldCharType="begin"/>
        </w:r>
        <w:r w:rsidRPr="00092BE3">
          <w:rPr>
            <w:b/>
            <w:bCs/>
            <w:rPrChange w:id="958" w:author="Nate Bachmeier [AWS-SA]" w:date="2023-04-09T19:16:00Z">
              <w:rPr/>
            </w:rPrChange>
          </w:rPr>
          <w:instrText xml:space="preserve"> SEQ Figure \* ARABIC </w:instrText>
        </w:r>
      </w:ins>
      <w:r w:rsidRPr="00092BE3">
        <w:rPr>
          <w:b/>
          <w:bCs/>
          <w:rPrChange w:id="959" w:author="Nate Bachmeier [AWS-SA]" w:date="2023-04-09T19:16:00Z">
            <w:rPr/>
          </w:rPrChange>
        </w:rPr>
        <w:fldChar w:fldCharType="separate"/>
      </w:r>
      <w:ins w:id="960" w:author="Nate Bachmeier [AWS-SA]" w:date="2023-04-09T19:15:00Z">
        <w:r w:rsidRPr="00092BE3">
          <w:rPr>
            <w:b/>
            <w:bCs/>
            <w:noProof/>
            <w:rPrChange w:id="961" w:author="Nate Bachmeier [AWS-SA]" w:date="2023-04-09T19:16:00Z">
              <w:rPr>
                <w:noProof/>
              </w:rPr>
            </w:rPrChange>
          </w:rPr>
          <w:t>28</w:t>
        </w:r>
        <w:r w:rsidRPr="00092BE3">
          <w:rPr>
            <w:b/>
            <w:bCs/>
            <w:rPrChange w:id="962" w:author="Nate Bachmeier [AWS-SA]" w:date="2023-04-09T19:16:00Z">
              <w:rPr/>
            </w:rPrChange>
          </w:rPr>
          <w:fldChar w:fldCharType="end"/>
        </w:r>
        <w:r>
          <w:br/>
        </w:r>
      </w:ins>
      <w:ins w:id="963" w:author="Nate Bachmeier [AWS-SA]" w:date="2023-04-09T19:16:00Z">
        <w:r>
          <w:rPr>
            <w:i/>
            <w:iCs w:val="0"/>
          </w:rPr>
          <w:t>Skeletal Extractor Logic</w:t>
        </w:r>
      </w:ins>
      <w:ins w:id="964" w:author="Nate Bachmeier [AWS-SA]" w:date="2023-04-09T19:15:00Z">
        <w:r>
          <w:rPr>
            <w:i/>
            <w:iCs w:val="0"/>
          </w:rPr>
          <w:t xml:space="preserve"> </w:t>
        </w:r>
      </w:ins>
    </w:p>
    <w:p w14:paraId="364DB9BE" w14:textId="77777777" w:rsidR="00092BE3" w:rsidRPr="00092BE3" w:rsidRDefault="00092BE3" w:rsidP="00092BE3">
      <w:pPr>
        <w:pStyle w:val="SC-Source"/>
        <w:rPr>
          <w:ins w:id="965" w:author="Nate Bachmeier [AWS-SA]" w:date="2023-04-09T19:09:00Z"/>
          <w:rPrChange w:id="966" w:author="Nate Bachmeier [AWS-SA]" w:date="2023-04-09T19:10:00Z">
            <w:rPr>
              <w:ins w:id="967" w:author="Nate Bachmeier [AWS-SA]" w:date="2023-04-09T19:09:00Z"/>
              <w:color w:val="D4D4D4"/>
            </w:rPr>
          </w:rPrChange>
        </w:rPr>
        <w:pPrChange w:id="968" w:author="Nate Bachmeier [AWS-SA]" w:date="2023-04-09T19:10:00Z">
          <w:pPr>
            <w:shd w:val="clear" w:color="auto" w:fill="1E1E1E"/>
            <w:spacing w:line="285" w:lineRule="atLeast"/>
            <w:ind w:firstLine="0"/>
          </w:pPr>
        </w:pPrChange>
      </w:pPr>
      <w:ins w:id="969" w:author="Nate Bachmeier [AWS-SA]" w:date="2023-04-09T19:09:00Z">
        <w:r w:rsidRPr="00092BE3">
          <w:rPr>
            <w:rPrChange w:id="970" w:author="Nate Bachmeier [AWS-SA]" w:date="2023-04-09T19:10:00Z">
              <w:rPr>
                <w:color w:val="569CD6"/>
              </w:rPr>
            </w:rPrChange>
          </w:rPr>
          <w:t>class</w:t>
        </w:r>
        <w:r w:rsidRPr="00092BE3">
          <w:rPr>
            <w:rPrChange w:id="971" w:author="Nate Bachmeier [AWS-SA]" w:date="2023-04-09T19:10:00Z">
              <w:rPr>
                <w:color w:val="D4D4D4"/>
              </w:rPr>
            </w:rPrChange>
          </w:rPr>
          <w:t xml:space="preserve"> </w:t>
        </w:r>
        <w:proofErr w:type="spellStart"/>
        <w:r w:rsidRPr="00092BE3">
          <w:t>SkeletonExtractor</w:t>
        </w:r>
        <w:proofErr w:type="spellEnd"/>
        <w:r w:rsidRPr="00092BE3">
          <w:rPr>
            <w:rPrChange w:id="972" w:author="Nate Bachmeier [AWS-SA]" w:date="2023-04-09T19:10:00Z">
              <w:rPr>
                <w:color w:val="D4D4D4"/>
              </w:rPr>
            </w:rPrChange>
          </w:rPr>
          <w:t>:</w:t>
        </w:r>
      </w:ins>
    </w:p>
    <w:p w14:paraId="3DC35D66" w14:textId="6954285B" w:rsidR="00092BE3" w:rsidRPr="00092BE3" w:rsidRDefault="00092BE3" w:rsidP="00092BE3">
      <w:pPr>
        <w:pStyle w:val="SC-Source"/>
        <w:rPr>
          <w:ins w:id="973" w:author="Nate Bachmeier [AWS-SA]" w:date="2023-04-09T19:09:00Z"/>
          <w:rPrChange w:id="974" w:author="Nate Bachmeier [AWS-SA]" w:date="2023-04-09T19:10:00Z">
            <w:rPr>
              <w:ins w:id="975" w:author="Nate Bachmeier [AWS-SA]" w:date="2023-04-09T19:09:00Z"/>
              <w:color w:val="D4D4D4"/>
            </w:rPr>
          </w:rPrChange>
        </w:rPr>
        <w:pPrChange w:id="976" w:author="Nate Bachmeier [AWS-SA]" w:date="2023-04-09T19:10:00Z">
          <w:pPr>
            <w:shd w:val="clear" w:color="auto" w:fill="1E1E1E"/>
            <w:spacing w:line="285" w:lineRule="atLeast"/>
            <w:ind w:firstLine="0"/>
          </w:pPr>
        </w:pPrChange>
      </w:pPr>
      <w:ins w:id="977" w:author="Nate Bachmeier [AWS-SA]" w:date="2023-04-09T19:09:00Z">
        <w:r w:rsidRPr="00092BE3">
          <w:rPr>
            <w:rPrChange w:id="978" w:author="Nate Bachmeier [AWS-SA]" w:date="2023-04-09T19:10:00Z">
              <w:rPr>
                <w:color w:val="569CD6"/>
              </w:rPr>
            </w:rPrChange>
          </w:rPr>
          <w:t xml:space="preserve"> </w:t>
        </w:r>
      </w:ins>
      <w:ins w:id="979" w:author="Nate Bachmeier [AWS-SA]" w:date="2023-04-09T19:10:00Z">
        <w:r w:rsidRPr="00092BE3">
          <w:rPr>
            <w:rPrChange w:id="980" w:author="Nate Bachmeier [AWS-SA]" w:date="2023-04-09T19:10:00Z">
              <w:rPr>
                <w:color w:val="569CD6"/>
              </w:rPr>
            </w:rPrChange>
          </w:rPr>
          <w:t xml:space="preserve"> </w:t>
        </w:r>
      </w:ins>
      <w:ins w:id="981" w:author="Nate Bachmeier [AWS-SA]" w:date="2023-04-09T19:09:00Z">
        <w:r w:rsidRPr="00092BE3">
          <w:rPr>
            <w:rPrChange w:id="982" w:author="Nate Bachmeier [AWS-SA]" w:date="2023-04-09T19:10:00Z">
              <w:rPr>
                <w:color w:val="569CD6"/>
              </w:rPr>
            </w:rPrChange>
          </w:rPr>
          <w:t>def</w:t>
        </w:r>
        <w:r w:rsidRPr="00092BE3">
          <w:rPr>
            <w:rPrChange w:id="983" w:author="Nate Bachmeier [AWS-SA]" w:date="2023-04-09T19:10:00Z">
              <w:rPr>
                <w:color w:val="D4D4D4"/>
              </w:rPr>
            </w:rPrChange>
          </w:rPr>
          <w:t xml:space="preserve"> </w:t>
        </w:r>
        <w:r w:rsidRPr="00092BE3">
          <w:rPr>
            <w:rPrChange w:id="984" w:author="Nate Bachmeier [AWS-SA]" w:date="2023-04-09T19:10:00Z">
              <w:rPr>
                <w:color w:val="DCDCAA"/>
              </w:rPr>
            </w:rPrChange>
          </w:rPr>
          <w:t>__</w:t>
        </w:r>
        <w:proofErr w:type="spellStart"/>
        <w:r w:rsidRPr="00092BE3">
          <w:rPr>
            <w:rPrChange w:id="985" w:author="Nate Bachmeier [AWS-SA]" w:date="2023-04-09T19:10:00Z">
              <w:rPr>
                <w:color w:val="DCDCAA"/>
              </w:rPr>
            </w:rPrChange>
          </w:rPr>
          <w:t>init</w:t>
        </w:r>
        <w:proofErr w:type="spellEnd"/>
        <w:r w:rsidRPr="00092BE3">
          <w:rPr>
            <w:rPrChange w:id="986" w:author="Nate Bachmeier [AWS-SA]" w:date="2023-04-09T19:10:00Z">
              <w:rPr>
                <w:color w:val="DCDCAA"/>
              </w:rPr>
            </w:rPrChange>
          </w:rPr>
          <w:t>__</w:t>
        </w:r>
        <w:r w:rsidRPr="00092BE3">
          <w:rPr>
            <w:rPrChange w:id="987" w:author="Nate Bachmeier [AWS-SA]" w:date="2023-04-09T19:10:00Z">
              <w:rPr>
                <w:color w:val="D4D4D4"/>
              </w:rPr>
            </w:rPrChange>
          </w:rPr>
          <w:t>(</w:t>
        </w:r>
        <w:r w:rsidRPr="00092BE3">
          <w:rPr>
            <w:rPrChange w:id="988" w:author="Nate Bachmeier [AWS-SA]" w:date="2023-04-09T19:10:00Z">
              <w:rPr>
                <w:color w:val="9CDCFE"/>
              </w:rPr>
            </w:rPrChange>
          </w:rPr>
          <w:t>self</w:t>
        </w:r>
        <w:r w:rsidRPr="00092BE3">
          <w:rPr>
            <w:rPrChange w:id="989" w:author="Nate Bachmeier [AWS-SA]" w:date="2023-04-09T19:10:00Z">
              <w:rPr>
                <w:color w:val="D4D4D4"/>
              </w:rPr>
            </w:rPrChange>
          </w:rPr>
          <w:t xml:space="preserve">, </w:t>
        </w:r>
        <w:proofErr w:type="spellStart"/>
        <w:r w:rsidRPr="00092BE3">
          <w:rPr>
            <w:rPrChange w:id="990" w:author="Nate Bachmeier [AWS-SA]" w:date="2023-04-09T19:10:00Z">
              <w:rPr>
                <w:color w:val="9CDCFE"/>
              </w:rPr>
            </w:rPrChange>
          </w:rPr>
          <w:t>payload</w:t>
        </w:r>
        <w:r w:rsidRPr="00092BE3">
          <w:rPr>
            <w:rPrChange w:id="991" w:author="Nate Bachmeier [AWS-SA]" w:date="2023-04-09T19:10:00Z">
              <w:rPr>
                <w:color w:val="D4D4D4"/>
              </w:rPr>
            </w:rPrChange>
          </w:rPr>
          <w:t>:</w:t>
        </w:r>
        <w:r w:rsidRPr="00092BE3">
          <w:t>Payload</w:t>
        </w:r>
        <w:proofErr w:type="spellEnd"/>
        <w:r w:rsidRPr="00092BE3">
          <w:rPr>
            <w:rPrChange w:id="992" w:author="Nate Bachmeier [AWS-SA]" w:date="2023-04-09T19:10:00Z">
              <w:rPr>
                <w:color w:val="D4D4D4"/>
              </w:rPr>
            </w:rPrChange>
          </w:rPr>
          <w:t xml:space="preserve">, </w:t>
        </w:r>
        <w:proofErr w:type="spellStart"/>
        <w:r w:rsidRPr="00092BE3">
          <w:rPr>
            <w:rPrChange w:id="993" w:author="Nate Bachmeier [AWS-SA]" w:date="2023-04-09T19:10:00Z">
              <w:rPr>
                <w:color w:val="9CDCFE"/>
              </w:rPr>
            </w:rPrChange>
          </w:rPr>
          <w:t>local_file</w:t>
        </w:r>
        <w:r w:rsidRPr="00092BE3">
          <w:rPr>
            <w:rPrChange w:id="994" w:author="Nate Bachmeier [AWS-SA]" w:date="2023-04-09T19:10:00Z">
              <w:rPr>
                <w:color w:val="D4D4D4"/>
              </w:rPr>
            </w:rPrChange>
          </w:rPr>
          <w:t>:</w:t>
        </w:r>
        <w:r w:rsidRPr="00092BE3">
          <w:t>Path</w:t>
        </w:r>
        <w:proofErr w:type="spellEnd"/>
        <w:r w:rsidRPr="00092BE3">
          <w:rPr>
            <w:rPrChange w:id="995" w:author="Nate Bachmeier [AWS-SA]" w:date="2023-04-09T19:10:00Z">
              <w:rPr>
                <w:color w:val="D4D4D4"/>
              </w:rPr>
            </w:rPrChange>
          </w:rPr>
          <w:t xml:space="preserve">) -&gt; </w:t>
        </w:r>
        <w:r w:rsidRPr="00092BE3">
          <w:rPr>
            <w:rPrChange w:id="996" w:author="Nate Bachmeier [AWS-SA]" w:date="2023-04-09T19:10:00Z">
              <w:rPr>
                <w:color w:val="569CD6"/>
              </w:rPr>
            </w:rPrChange>
          </w:rPr>
          <w:t>None</w:t>
        </w:r>
        <w:r w:rsidRPr="00092BE3">
          <w:rPr>
            <w:rPrChange w:id="997" w:author="Nate Bachmeier [AWS-SA]" w:date="2023-04-09T19:10:00Z">
              <w:rPr>
                <w:color w:val="D4D4D4"/>
              </w:rPr>
            </w:rPrChange>
          </w:rPr>
          <w:t>:</w:t>
        </w:r>
      </w:ins>
    </w:p>
    <w:p w14:paraId="0AE2EB00" w14:textId="77777777" w:rsidR="00092BE3" w:rsidRPr="00092BE3" w:rsidRDefault="00092BE3" w:rsidP="00092BE3">
      <w:pPr>
        <w:pStyle w:val="SC-Source"/>
        <w:rPr>
          <w:ins w:id="998" w:author="Nate Bachmeier [AWS-SA]" w:date="2023-04-09T19:09:00Z"/>
          <w:rPrChange w:id="999" w:author="Nate Bachmeier [AWS-SA]" w:date="2023-04-09T19:10:00Z">
            <w:rPr>
              <w:ins w:id="1000" w:author="Nate Bachmeier [AWS-SA]" w:date="2023-04-09T19:09:00Z"/>
              <w:color w:val="D4D4D4"/>
            </w:rPr>
          </w:rPrChange>
        </w:rPr>
        <w:pPrChange w:id="1001" w:author="Nate Bachmeier [AWS-SA]" w:date="2023-04-09T19:10:00Z">
          <w:pPr>
            <w:shd w:val="clear" w:color="auto" w:fill="1E1E1E"/>
            <w:spacing w:line="285" w:lineRule="atLeast"/>
            <w:ind w:firstLine="0"/>
          </w:pPr>
        </w:pPrChange>
      </w:pPr>
      <w:ins w:id="1002" w:author="Nate Bachmeier [AWS-SA]" w:date="2023-04-09T19:09:00Z">
        <w:r w:rsidRPr="00092BE3">
          <w:rPr>
            <w:rPrChange w:id="1003" w:author="Nate Bachmeier [AWS-SA]" w:date="2023-04-09T19:10:00Z">
              <w:rPr>
                <w:color w:val="D4D4D4"/>
              </w:rPr>
            </w:rPrChange>
          </w:rPr>
          <w:t xml:space="preserve">    </w:t>
        </w:r>
        <w:proofErr w:type="spellStart"/>
        <w:r w:rsidRPr="00092BE3">
          <w:rPr>
            <w:rPrChange w:id="1004" w:author="Nate Bachmeier [AWS-SA]" w:date="2023-04-09T19:10:00Z">
              <w:rPr>
                <w:color w:val="9CDCFE"/>
              </w:rPr>
            </w:rPrChange>
          </w:rPr>
          <w:t>self</w:t>
        </w:r>
        <w:r w:rsidRPr="00092BE3">
          <w:rPr>
            <w:rPrChange w:id="1005" w:author="Nate Bachmeier [AWS-SA]" w:date="2023-04-09T19:10:00Z">
              <w:rPr>
                <w:color w:val="D4D4D4"/>
              </w:rPr>
            </w:rPrChange>
          </w:rPr>
          <w:t>.</w:t>
        </w:r>
        <w:r w:rsidRPr="00092BE3">
          <w:rPr>
            <w:rPrChange w:id="1006" w:author="Nate Bachmeier [AWS-SA]" w:date="2023-04-09T19:10:00Z">
              <w:rPr>
                <w:color w:val="9CDCFE"/>
              </w:rPr>
            </w:rPrChange>
          </w:rPr>
          <w:t>payload</w:t>
        </w:r>
        <w:proofErr w:type="spellEnd"/>
        <w:r w:rsidRPr="00092BE3">
          <w:rPr>
            <w:rPrChange w:id="1007" w:author="Nate Bachmeier [AWS-SA]" w:date="2023-04-09T19:10:00Z">
              <w:rPr>
                <w:color w:val="D4D4D4"/>
              </w:rPr>
            </w:rPrChange>
          </w:rPr>
          <w:t xml:space="preserve"> = </w:t>
        </w:r>
        <w:r w:rsidRPr="00092BE3">
          <w:rPr>
            <w:rPrChange w:id="1008" w:author="Nate Bachmeier [AWS-SA]" w:date="2023-04-09T19:10:00Z">
              <w:rPr>
                <w:color w:val="9CDCFE"/>
              </w:rPr>
            </w:rPrChange>
          </w:rPr>
          <w:t>payload</w:t>
        </w:r>
      </w:ins>
    </w:p>
    <w:p w14:paraId="3E5E036A" w14:textId="77777777" w:rsidR="00092BE3" w:rsidRPr="00092BE3" w:rsidRDefault="00092BE3" w:rsidP="00092BE3">
      <w:pPr>
        <w:pStyle w:val="SC-Source"/>
        <w:rPr>
          <w:ins w:id="1009" w:author="Nate Bachmeier [AWS-SA]" w:date="2023-04-09T19:09:00Z"/>
          <w:rPrChange w:id="1010" w:author="Nate Bachmeier [AWS-SA]" w:date="2023-04-09T19:10:00Z">
            <w:rPr>
              <w:ins w:id="1011" w:author="Nate Bachmeier [AWS-SA]" w:date="2023-04-09T19:09:00Z"/>
              <w:color w:val="D4D4D4"/>
            </w:rPr>
          </w:rPrChange>
        </w:rPr>
        <w:pPrChange w:id="1012" w:author="Nate Bachmeier [AWS-SA]" w:date="2023-04-09T19:10:00Z">
          <w:pPr>
            <w:shd w:val="clear" w:color="auto" w:fill="1E1E1E"/>
            <w:spacing w:line="285" w:lineRule="atLeast"/>
            <w:ind w:firstLine="0"/>
          </w:pPr>
        </w:pPrChange>
      </w:pPr>
      <w:ins w:id="1013" w:author="Nate Bachmeier [AWS-SA]" w:date="2023-04-09T19:09:00Z">
        <w:r w:rsidRPr="00092BE3">
          <w:rPr>
            <w:rPrChange w:id="1014" w:author="Nate Bachmeier [AWS-SA]" w:date="2023-04-09T19:10:00Z">
              <w:rPr>
                <w:color w:val="D4D4D4"/>
              </w:rPr>
            </w:rPrChange>
          </w:rPr>
          <w:lastRenderedPageBreak/>
          <w:t xml:space="preserve">    </w:t>
        </w:r>
        <w:proofErr w:type="spellStart"/>
        <w:r w:rsidRPr="00092BE3">
          <w:rPr>
            <w:rPrChange w:id="1015" w:author="Nate Bachmeier [AWS-SA]" w:date="2023-04-09T19:10:00Z">
              <w:rPr>
                <w:color w:val="9CDCFE"/>
              </w:rPr>
            </w:rPrChange>
          </w:rPr>
          <w:t>self</w:t>
        </w:r>
        <w:r w:rsidRPr="00092BE3">
          <w:rPr>
            <w:rPrChange w:id="1016" w:author="Nate Bachmeier [AWS-SA]" w:date="2023-04-09T19:10:00Z">
              <w:rPr>
                <w:color w:val="D4D4D4"/>
              </w:rPr>
            </w:rPrChange>
          </w:rPr>
          <w:t>.</w:t>
        </w:r>
        <w:r w:rsidRPr="00092BE3">
          <w:rPr>
            <w:rPrChange w:id="1017" w:author="Nate Bachmeier [AWS-SA]" w:date="2023-04-09T19:10:00Z">
              <w:rPr>
                <w:color w:val="9CDCFE"/>
              </w:rPr>
            </w:rPrChange>
          </w:rPr>
          <w:t>local_file</w:t>
        </w:r>
        <w:proofErr w:type="spellEnd"/>
        <w:r w:rsidRPr="00092BE3">
          <w:rPr>
            <w:rPrChange w:id="1018" w:author="Nate Bachmeier [AWS-SA]" w:date="2023-04-09T19:10:00Z">
              <w:rPr>
                <w:color w:val="D4D4D4"/>
              </w:rPr>
            </w:rPrChange>
          </w:rPr>
          <w:t xml:space="preserve"> = </w:t>
        </w:r>
        <w:r w:rsidRPr="00092BE3">
          <w:t>str</w:t>
        </w:r>
        <w:r w:rsidRPr="00092BE3">
          <w:rPr>
            <w:rPrChange w:id="1019" w:author="Nate Bachmeier [AWS-SA]" w:date="2023-04-09T19:10:00Z">
              <w:rPr>
                <w:color w:val="D4D4D4"/>
              </w:rPr>
            </w:rPrChange>
          </w:rPr>
          <w:t>(</w:t>
        </w:r>
        <w:proofErr w:type="spellStart"/>
        <w:r w:rsidRPr="00092BE3">
          <w:rPr>
            <w:rPrChange w:id="1020" w:author="Nate Bachmeier [AWS-SA]" w:date="2023-04-09T19:10:00Z">
              <w:rPr>
                <w:color w:val="9CDCFE"/>
              </w:rPr>
            </w:rPrChange>
          </w:rPr>
          <w:t>local_file</w:t>
        </w:r>
        <w:proofErr w:type="spellEnd"/>
        <w:r w:rsidRPr="00092BE3">
          <w:rPr>
            <w:rPrChange w:id="1021" w:author="Nate Bachmeier [AWS-SA]" w:date="2023-04-09T19:10:00Z">
              <w:rPr>
                <w:color w:val="D4D4D4"/>
              </w:rPr>
            </w:rPrChange>
          </w:rPr>
          <w:t>)</w:t>
        </w:r>
      </w:ins>
    </w:p>
    <w:p w14:paraId="37B5DDFD" w14:textId="77777777" w:rsidR="00092BE3" w:rsidRPr="00092BE3" w:rsidRDefault="00092BE3" w:rsidP="00092BE3">
      <w:pPr>
        <w:pStyle w:val="SC-Source"/>
        <w:rPr>
          <w:ins w:id="1022" w:author="Nate Bachmeier [AWS-SA]" w:date="2023-04-09T19:09:00Z"/>
          <w:rPrChange w:id="1023" w:author="Nate Bachmeier [AWS-SA]" w:date="2023-04-09T19:10:00Z">
            <w:rPr>
              <w:ins w:id="1024" w:author="Nate Bachmeier [AWS-SA]" w:date="2023-04-09T19:09:00Z"/>
              <w:color w:val="D4D4D4"/>
            </w:rPr>
          </w:rPrChange>
        </w:rPr>
        <w:pPrChange w:id="1025" w:author="Nate Bachmeier [AWS-SA]" w:date="2023-04-09T19:10:00Z">
          <w:pPr>
            <w:shd w:val="clear" w:color="auto" w:fill="1E1E1E"/>
            <w:spacing w:line="285" w:lineRule="atLeast"/>
            <w:ind w:firstLine="0"/>
          </w:pPr>
        </w:pPrChange>
      </w:pPr>
    </w:p>
    <w:p w14:paraId="5711FCA3" w14:textId="77777777" w:rsidR="00092BE3" w:rsidRPr="00092BE3" w:rsidRDefault="00092BE3" w:rsidP="00092BE3">
      <w:pPr>
        <w:pStyle w:val="SC-Source"/>
        <w:rPr>
          <w:ins w:id="1026" w:author="Nate Bachmeier [AWS-SA]" w:date="2023-04-09T19:09:00Z"/>
          <w:rPrChange w:id="1027" w:author="Nate Bachmeier [AWS-SA]" w:date="2023-04-09T19:10:00Z">
            <w:rPr>
              <w:ins w:id="1028" w:author="Nate Bachmeier [AWS-SA]" w:date="2023-04-09T19:09:00Z"/>
              <w:color w:val="D4D4D4"/>
            </w:rPr>
          </w:rPrChange>
        </w:rPr>
        <w:pPrChange w:id="1029" w:author="Nate Bachmeier [AWS-SA]" w:date="2023-04-09T19:10:00Z">
          <w:pPr>
            <w:shd w:val="clear" w:color="auto" w:fill="1E1E1E"/>
            <w:spacing w:line="285" w:lineRule="atLeast"/>
            <w:ind w:firstLine="0"/>
          </w:pPr>
        </w:pPrChange>
      </w:pPr>
      <w:ins w:id="1030" w:author="Nate Bachmeier [AWS-SA]" w:date="2023-04-09T19:09:00Z">
        <w:r w:rsidRPr="00092BE3">
          <w:rPr>
            <w:rPrChange w:id="1031" w:author="Nate Bachmeier [AWS-SA]" w:date="2023-04-09T19:10:00Z">
              <w:rPr>
                <w:color w:val="D4D4D4"/>
              </w:rPr>
            </w:rPrChange>
          </w:rPr>
          <w:t xml:space="preserve">  </w:t>
        </w:r>
        <w:r w:rsidRPr="00092BE3">
          <w:rPr>
            <w:rPrChange w:id="1032" w:author="Nate Bachmeier [AWS-SA]" w:date="2023-04-09T19:10:00Z">
              <w:rPr>
                <w:color w:val="569CD6"/>
              </w:rPr>
            </w:rPrChange>
          </w:rPr>
          <w:t>def</w:t>
        </w:r>
        <w:r w:rsidRPr="00092BE3">
          <w:rPr>
            <w:rPrChange w:id="1033" w:author="Nate Bachmeier [AWS-SA]" w:date="2023-04-09T19:10:00Z">
              <w:rPr>
                <w:color w:val="D4D4D4"/>
              </w:rPr>
            </w:rPrChange>
          </w:rPr>
          <w:t xml:space="preserve"> </w:t>
        </w:r>
        <w:r w:rsidRPr="00092BE3">
          <w:rPr>
            <w:rPrChange w:id="1034" w:author="Nate Bachmeier [AWS-SA]" w:date="2023-04-09T19:10:00Z">
              <w:rPr>
                <w:color w:val="DCDCAA"/>
              </w:rPr>
            </w:rPrChange>
          </w:rPr>
          <w:t>open</w:t>
        </w:r>
        <w:r w:rsidRPr="00092BE3">
          <w:rPr>
            <w:rPrChange w:id="1035" w:author="Nate Bachmeier [AWS-SA]" w:date="2023-04-09T19:10:00Z">
              <w:rPr>
                <w:color w:val="D4D4D4"/>
              </w:rPr>
            </w:rPrChange>
          </w:rPr>
          <w:t>(</w:t>
        </w:r>
        <w:r w:rsidRPr="00092BE3">
          <w:rPr>
            <w:rPrChange w:id="1036" w:author="Nate Bachmeier [AWS-SA]" w:date="2023-04-09T19:10:00Z">
              <w:rPr>
                <w:color w:val="9CDCFE"/>
              </w:rPr>
            </w:rPrChange>
          </w:rPr>
          <w:t>self</w:t>
        </w:r>
        <w:r w:rsidRPr="00092BE3">
          <w:rPr>
            <w:rPrChange w:id="1037" w:author="Nate Bachmeier [AWS-SA]" w:date="2023-04-09T19:10:00Z">
              <w:rPr>
                <w:color w:val="D4D4D4"/>
              </w:rPr>
            </w:rPrChange>
          </w:rPr>
          <w:t>):</w:t>
        </w:r>
      </w:ins>
    </w:p>
    <w:p w14:paraId="6815EF3A" w14:textId="77777777" w:rsidR="00092BE3" w:rsidRPr="00092BE3" w:rsidRDefault="00092BE3" w:rsidP="00092BE3">
      <w:pPr>
        <w:pStyle w:val="SC-Source"/>
        <w:rPr>
          <w:ins w:id="1038" w:author="Nate Bachmeier [AWS-SA]" w:date="2023-04-09T19:09:00Z"/>
          <w:rPrChange w:id="1039" w:author="Nate Bachmeier [AWS-SA]" w:date="2023-04-09T19:10:00Z">
            <w:rPr>
              <w:ins w:id="1040" w:author="Nate Bachmeier [AWS-SA]" w:date="2023-04-09T19:09:00Z"/>
              <w:color w:val="D4D4D4"/>
            </w:rPr>
          </w:rPrChange>
        </w:rPr>
        <w:pPrChange w:id="1041" w:author="Nate Bachmeier [AWS-SA]" w:date="2023-04-09T19:10:00Z">
          <w:pPr>
            <w:shd w:val="clear" w:color="auto" w:fill="1E1E1E"/>
            <w:spacing w:line="285" w:lineRule="atLeast"/>
            <w:ind w:firstLine="0"/>
          </w:pPr>
        </w:pPrChange>
      </w:pPr>
      <w:ins w:id="1042" w:author="Nate Bachmeier [AWS-SA]" w:date="2023-04-09T19:09:00Z">
        <w:r w:rsidRPr="00092BE3">
          <w:rPr>
            <w:rPrChange w:id="1043" w:author="Nate Bachmeier [AWS-SA]" w:date="2023-04-09T19:10:00Z">
              <w:rPr>
                <w:color w:val="D4D4D4"/>
              </w:rPr>
            </w:rPrChange>
          </w:rPr>
          <w:t xml:space="preserve">    </w:t>
        </w:r>
        <w:proofErr w:type="spellStart"/>
        <w:r w:rsidRPr="00092BE3">
          <w:rPr>
            <w:rPrChange w:id="1044" w:author="Nate Bachmeier [AWS-SA]" w:date="2023-04-09T19:10:00Z">
              <w:rPr>
                <w:color w:val="9CDCFE"/>
              </w:rPr>
            </w:rPrChange>
          </w:rPr>
          <w:t>self</w:t>
        </w:r>
        <w:r w:rsidRPr="00092BE3">
          <w:rPr>
            <w:rPrChange w:id="1045" w:author="Nate Bachmeier [AWS-SA]" w:date="2023-04-09T19:10:00Z">
              <w:rPr>
                <w:color w:val="D4D4D4"/>
              </w:rPr>
            </w:rPrChange>
          </w:rPr>
          <w:t>.</w:t>
        </w:r>
        <w:r w:rsidRPr="00092BE3">
          <w:rPr>
            <w:rPrChange w:id="1046" w:author="Nate Bachmeier [AWS-SA]" w:date="2023-04-09T19:10:00Z">
              <w:rPr>
                <w:color w:val="9CDCFE"/>
              </w:rPr>
            </w:rPrChange>
          </w:rPr>
          <w:t>capture</w:t>
        </w:r>
        <w:proofErr w:type="spellEnd"/>
        <w:r w:rsidRPr="00092BE3">
          <w:rPr>
            <w:rPrChange w:id="1047" w:author="Nate Bachmeier [AWS-SA]" w:date="2023-04-09T19:10:00Z">
              <w:rPr>
                <w:color w:val="D4D4D4"/>
              </w:rPr>
            </w:rPrChange>
          </w:rPr>
          <w:t xml:space="preserve"> = </w:t>
        </w:r>
        <w:r w:rsidRPr="00092BE3">
          <w:t>cv2</w:t>
        </w:r>
        <w:r w:rsidRPr="00092BE3">
          <w:rPr>
            <w:rPrChange w:id="1048" w:author="Nate Bachmeier [AWS-SA]" w:date="2023-04-09T19:10:00Z">
              <w:rPr>
                <w:color w:val="D4D4D4"/>
              </w:rPr>
            </w:rPrChange>
          </w:rPr>
          <w:t>.VideoCapture(</w:t>
        </w:r>
        <w:proofErr w:type="spellStart"/>
        <w:r w:rsidRPr="00092BE3">
          <w:rPr>
            <w:rPrChange w:id="1049" w:author="Nate Bachmeier [AWS-SA]" w:date="2023-04-09T19:10:00Z">
              <w:rPr>
                <w:color w:val="9CDCFE"/>
              </w:rPr>
            </w:rPrChange>
          </w:rPr>
          <w:t>self</w:t>
        </w:r>
        <w:r w:rsidRPr="00092BE3">
          <w:rPr>
            <w:rPrChange w:id="1050" w:author="Nate Bachmeier [AWS-SA]" w:date="2023-04-09T19:10:00Z">
              <w:rPr>
                <w:color w:val="D4D4D4"/>
              </w:rPr>
            </w:rPrChange>
          </w:rPr>
          <w:t>.</w:t>
        </w:r>
        <w:r w:rsidRPr="00092BE3">
          <w:rPr>
            <w:rPrChange w:id="1051" w:author="Nate Bachmeier [AWS-SA]" w:date="2023-04-09T19:10:00Z">
              <w:rPr>
                <w:color w:val="9CDCFE"/>
              </w:rPr>
            </w:rPrChange>
          </w:rPr>
          <w:t>local_file</w:t>
        </w:r>
        <w:proofErr w:type="spellEnd"/>
        <w:r w:rsidRPr="00092BE3">
          <w:rPr>
            <w:rPrChange w:id="1052" w:author="Nate Bachmeier [AWS-SA]" w:date="2023-04-09T19:10:00Z">
              <w:rPr>
                <w:color w:val="D4D4D4"/>
              </w:rPr>
            </w:rPrChange>
          </w:rPr>
          <w:t>)</w:t>
        </w:r>
      </w:ins>
    </w:p>
    <w:p w14:paraId="2C876122" w14:textId="77777777" w:rsidR="00092BE3" w:rsidRPr="00092BE3" w:rsidRDefault="00092BE3" w:rsidP="00092BE3">
      <w:pPr>
        <w:pStyle w:val="SC-Source"/>
        <w:rPr>
          <w:ins w:id="1053" w:author="Nate Bachmeier [AWS-SA]" w:date="2023-04-09T19:09:00Z"/>
          <w:rPrChange w:id="1054" w:author="Nate Bachmeier [AWS-SA]" w:date="2023-04-09T19:10:00Z">
            <w:rPr>
              <w:ins w:id="1055" w:author="Nate Bachmeier [AWS-SA]" w:date="2023-04-09T19:09:00Z"/>
              <w:color w:val="D4D4D4"/>
            </w:rPr>
          </w:rPrChange>
        </w:rPr>
        <w:pPrChange w:id="1056" w:author="Nate Bachmeier [AWS-SA]" w:date="2023-04-09T19:10:00Z">
          <w:pPr>
            <w:shd w:val="clear" w:color="auto" w:fill="1E1E1E"/>
            <w:spacing w:line="285" w:lineRule="atLeast"/>
            <w:ind w:firstLine="0"/>
          </w:pPr>
        </w:pPrChange>
      </w:pPr>
      <w:ins w:id="1057" w:author="Nate Bachmeier [AWS-SA]" w:date="2023-04-09T19:09:00Z">
        <w:r w:rsidRPr="00092BE3">
          <w:rPr>
            <w:rPrChange w:id="1058" w:author="Nate Bachmeier [AWS-SA]" w:date="2023-04-09T19:10:00Z">
              <w:rPr>
                <w:color w:val="D4D4D4"/>
              </w:rPr>
            </w:rPrChange>
          </w:rPr>
          <w:t xml:space="preserve">    </w:t>
        </w:r>
        <w:r w:rsidRPr="00092BE3">
          <w:rPr>
            <w:rPrChange w:id="1059" w:author="Nate Bachmeier [AWS-SA]" w:date="2023-04-09T19:10:00Z">
              <w:rPr>
                <w:color w:val="C586C0"/>
              </w:rPr>
            </w:rPrChange>
          </w:rPr>
          <w:t>if</w:t>
        </w:r>
        <w:r w:rsidRPr="00092BE3">
          <w:rPr>
            <w:rPrChange w:id="1060" w:author="Nate Bachmeier [AWS-SA]" w:date="2023-04-09T19:10:00Z">
              <w:rPr>
                <w:color w:val="D4D4D4"/>
              </w:rPr>
            </w:rPrChange>
          </w:rPr>
          <w:t xml:space="preserve"> </w:t>
        </w:r>
        <w:r w:rsidRPr="00092BE3">
          <w:rPr>
            <w:rPrChange w:id="1061" w:author="Nate Bachmeier [AWS-SA]" w:date="2023-04-09T19:10:00Z">
              <w:rPr>
                <w:color w:val="569CD6"/>
              </w:rPr>
            </w:rPrChange>
          </w:rPr>
          <w:t>not</w:t>
        </w:r>
        <w:r w:rsidRPr="00092BE3">
          <w:rPr>
            <w:rPrChange w:id="1062" w:author="Nate Bachmeier [AWS-SA]" w:date="2023-04-09T19:10:00Z">
              <w:rPr>
                <w:color w:val="D4D4D4"/>
              </w:rPr>
            </w:rPrChange>
          </w:rPr>
          <w:t xml:space="preserve"> </w:t>
        </w:r>
        <w:proofErr w:type="spellStart"/>
        <w:r w:rsidRPr="00092BE3">
          <w:rPr>
            <w:rPrChange w:id="1063" w:author="Nate Bachmeier [AWS-SA]" w:date="2023-04-09T19:10:00Z">
              <w:rPr>
                <w:color w:val="9CDCFE"/>
              </w:rPr>
            </w:rPrChange>
          </w:rPr>
          <w:t>self</w:t>
        </w:r>
        <w:r w:rsidRPr="00092BE3">
          <w:rPr>
            <w:rPrChange w:id="1064" w:author="Nate Bachmeier [AWS-SA]" w:date="2023-04-09T19:10:00Z">
              <w:rPr>
                <w:color w:val="D4D4D4"/>
              </w:rPr>
            </w:rPrChange>
          </w:rPr>
          <w:t>.</w:t>
        </w:r>
        <w:r w:rsidRPr="00092BE3">
          <w:rPr>
            <w:rPrChange w:id="1065" w:author="Nate Bachmeier [AWS-SA]" w:date="2023-04-09T19:10:00Z">
              <w:rPr>
                <w:color w:val="9CDCFE"/>
              </w:rPr>
            </w:rPrChange>
          </w:rPr>
          <w:t>capture</w:t>
        </w:r>
        <w:r w:rsidRPr="00092BE3">
          <w:rPr>
            <w:rPrChange w:id="1066" w:author="Nate Bachmeier [AWS-SA]" w:date="2023-04-09T19:10:00Z">
              <w:rPr>
                <w:color w:val="D4D4D4"/>
              </w:rPr>
            </w:rPrChange>
          </w:rPr>
          <w:t>.isOpened</w:t>
        </w:r>
        <w:proofErr w:type="spellEnd"/>
        <w:r w:rsidRPr="00092BE3">
          <w:rPr>
            <w:rPrChange w:id="1067" w:author="Nate Bachmeier [AWS-SA]" w:date="2023-04-09T19:10:00Z">
              <w:rPr>
                <w:color w:val="D4D4D4"/>
              </w:rPr>
            </w:rPrChange>
          </w:rPr>
          <w:t>():</w:t>
        </w:r>
      </w:ins>
    </w:p>
    <w:p w14:paraId="60A61FC1" w14:textId="77777777" w:rsidR="00092BE3" w:rsidRPr="00092BE3" w:rsidRDefault="00092BE3" w:rsidP="00092BE3">
      <w:pPr>
        <w:pStyle w:val="SC-Source"/>
        <w:rPr>
          <w:ins w:id="1068" w:author="Nate Bachmeier [AWS-SA]" w:date="2023-04-09T19:09:00Z"/>
          <w:rPrChange w:id="1069" w:author="Nate Bachmeier [AWS-SA]" w:date="2023-04-09T19:10:00Z">
            <w:rPr>
              <w:ins w:id="1070" w:author="Nate Bachmeier [AWS-SA]" w:date="2023-04-09T19:09:00Z"/>
              <w:color w:val="D4D4D4"/>
            </w:rPr>
          </w:rPrChange>
        </w:rPr>
        <w:pPrChange w:id="1071" w:author="Nate Bachmeier [AWS-SA]" w:date="2023-04-09T19:10:00Z">
          <w:pPr>
            <w:shd w:val="clear" w:color="auto" w:fill="1E1E1E"/>
            <w:spacing w:line="285" w:lineRule="atLeast"/>
            <w:ind w:firstLine="0"/>
          </w:pPr>
        </w:pPrChange>
      </w:pPr>
      <w:ins w:id="1072" w:author="Nate Bachmeier [AWS-SA]" w:date="2023-04-09T19:09:00Z">
        <w:r w:rsidRPr="00092BE3">
          <w:rPr>
            <w:rPrChange w:id="1073" w:author="Nate Bachmeier [AWS-SA]" w:date="2023-04-09T19:10:00Z">
              <w:rPr>
                <w:color w:val="D4D4D4"/>
              </w:rPr>
            </w:rPrChange>
          </w:rPr>
          <w:t xml:space="preserve">      </w:t>
        </w:r>
        <w:r w:rsidRPr="00092BE3">
          <w:rPr>
            <w:rPrChange w:id="1074" w:author="Nate Bachmeier [AWS-SA]" w:date="2023-04-09T19:10:00Z">
              <w:rPr>
                <w:color w:val="C586C0"/>
              </w:rPr>
            </w:rPrChange>
          </w:rPr>
          <w:t>raise</w:t>
        </w:r>
        <w:r w:rsidRPr="00092BE3">
          <w:rPr>
            <w:rPrChange w:id="1075" w:author="Nate Bachmeier [AWS-SA]" w:date="2023-04-09T19:10:00Z">
              <w:rPr>
                <w:color w:val="D4D4D4"/>
              </w:rPr>
            </w:rPrChange>
          </w:rPr>
          <w:t xml:space="preserve"> </w:t>
        </w:r>
        <w:r w:rsidRPr="00092BE3">
          <w:t>Exception</w:t>
        </w:r>
        <w:r w:rsidRPr="00092BE3">
          <w:rPr>
            <w:rPrChange w:id="1076" w:author="Nate Bachmeier [AWS-SA]" w:date="2023-04-09T19:10:00Z">
              <w:rPr>
                <w:color w:val="D4D4D4"/>
              </w:rPr>
            </w:rPrChange>
          </w:rPr>
          <w:t>(</w:t>
        </w:r>
        <w:r w:rsidRPr="00092BE3">
          <w:rPr>
            <w:rPrChange w:id="1077" w:author="Nate Bachmeier [AWS-SA]" w:date="2023-04-09T19:10:00Z">
              <w:rPr>
                <w:color w:val="CE9178"/>
              </w:rPr>
            </w:rPrChange>
          </w:rPr>
          <w:t>'</w:t>
        </w:r>
        <w:proofErr w:type="spellStart"/>
        <w:r w:rsidRPr="00092BE3">
          <w:rPr>
            <w:rPrChange w:id="1078" w:author="Nate Bachmeier [AWS-SA]" w:date="2023-04-09T19:10:00Z">
              <w:rPr>
                <w:color w:val="CE9178"/>
              </w:rPr>
            </w:rPrChange>
          </w:rPr>
          <w:t>VideoCapture</w:t>
        </w:r>
        <w:proofErr w:type="spellEnd"/>
        <w:r w:rsidRPr="00092BE3">
          <w:rPr>
            <w:rPrChange w:id="1079" w:author="Nate Bachmeier [AWS-SA]" w:date="2023-04-09T19:10:00Z">
              <w:rPr>
                <w:color w:val="CE9178"/>
              </w:rPr>
            </w:rPrChange>
          </w:rPr>
          <w:t>(</w:t>
        </w:r>
        <w:r w:rsidRPr="00092BE3">
          <w:rPr>
            <w:rPrChange w:id="1080" w:author="Nate Bachmeier [AWS-SA]" w:date="2023-04-09T19:10:00Z">
              <w:rPr>
                <w:color w:val="569CD6"/>
              </w:rPr>
            </w:rPrChange>
          </w:rPr>
          <w:t>%s</w:t>
        </w:r>
        <w:r w:rsidRPr="00092BE3">
          <w:rPr>
            <w:rPrChange w:id="1081" w:author="Nate Bachmeier [AWS-SA]" w:date="2023-04-09T19:10:00Z">
              <w:rPr>
                <w:color w:val="CE9178"/>
              </w:rPr>
            </w:rPrChange>
          </w:rPr>
          <w:t xml:space="preserve">) </w:t>
        </w:r>
        <w:proofErr w:type="spellStart"/>
        <w:r w:rsidRPr="00092BE3">
          <w:rPr>
            <w:rPrChange w:id="1082" w:author="Nate Bachmeier [AWS-SA]" w:date="2023-04-09T19:10:00Z">
              <w:rPr>
                <w:color w:val="CE9178"/>
              </w:rPr>
            </w:rPrChange>
          </w:rPr>
          <w:t>isOpen</w:t>
        </w:r>
        <w:proofErr w:type="spellEnd"/>
        <w:r w:rsidRPr="00092BE3">
          <w:rPr>
            <w:rPrChange w:id="1083" w:author="Nate Bachmeier [AWS-SA]" w:date="2023-04-09T19:10:00Z">
              <w:rPr>
                <w:color w:val="CE9178"/>
              </w:rPr>
            </w:rPrChange>
          </w:rPr>
          <w:t>=</w:t>
        </w:r>
        <w:r w:rsidRPr="00092BE3">
          <w:rPr>
            <w:rPrChange w:id="1084" w:author="Nate Bachmeier [AWS-SA]" w:date="2023-04-09T19:10:00Z">
              <w:rPr>
                <w:color w:val="569CD6"/>
              </w:rPr>
            </w:rPrChange>
          </w:rPr>
          <w:t>%s</w:t>
        </w:r>
        <w:r w:rsidRPr="00092BE3">
          <w:rPr>
            <w:rPrChange w:id="1085" w:author="Nate Bachmeier [AWS-SA]" w:date="2023-04-09T19:10:00Z">
              <w:rPr>
                <w:color w:val="CE9178"/>
              </w:rPr>
            </w:rPrChange>
          </w:rPr>
          <w:t>'</w:t>
        </w:r>
        <w:r w:rsidRPr="00092BE3">
          <w:rPr>
            <w:rPrChange w:id="1086" w:author="Nate Bachmeier [AWS-SA]" w:date="2023-04-09T19:10:00Z">
              <w:rPr>
                <w:color w:val="D4D4D4"/>
              </w:rPr>
            </w:rPrChange>
          </w:rPr>
          <w:t xml:space="preserve"> % (</w:t>
        </w:r>
        <w:proofErr w:type="spellStart"/>
        <w:r w:rsidRPr="00092BE3">
          <w:rPr>
            <w:rPrChange w:id="1087" w:author="Nate Bachmeier [AWS-SA]" w:date="2023-04-09T19:10:00Z">
              <w:rPr>
                <w:color w:val="9CDCFE"/>
              </w:rPr>
            </w:rPrChange>
          </w:rPr>
          <w:t>self</w:t>
        </w:r>
        <w:r w:rsidRPr="00092BE3">
          <w:rPr>
            <w:rPrChange w:id="1088" w:author="Nate Bachmeier [AWS-SA]" w:date="2023-04-09T19:10:00Z">
              <w:rPr>
                <w:color w:val="D4D4D4"/>
              </w:rPr>
            </w:rPrChange>
          </w:rPr>
          <w:t>.</w:t>
        </w:r>
        <w:r w:rsidRPr="00092BE3">
          <w:rPr>
            <w:rPrChange w:id="1089" w:author="Nate Bachmeier [AWS-SA]" w:date="2023-04-09T19:10:00Z">
              <w:rPr>
                <w:color w:val="9CDCFE"/>
              </w:rPr>
            </w:rPrChange>
          </w:rPr>
          <w:t>local_file</w:t>
        </w:r>
        <w:proofErr w:type="spellEnd"/>
        <w:r w:rsidRPr="00092BE3">
          <w:rPr>
            <w:rPrChange w:id="1090" w:author="Nate Bachmeier [AWS-SA]" w:date="2023-04-09T19:10:00Z">
              <w:rPr>
                <w:color w:val="D4D4D4"/>
              </w:rPr>
            </w:rPrChange>
          </w:rPr>
          <w:t xml:space="preserve">, </w:t>
        </w:r>
        <w:proofErr w:type="spellStart"/>
        <w:r w:rsidRPr="00092BE3">
          <w:rPr>
            <w:rPrChange w:id="1091" w:author="Nate Bachmeier [AWS-SA]" w:date="2023-04-09T19:10:00Z">
              <w:rPr>
                <w:color w:val="9CDCFE"/>
              </w:rPr>
            </w:rPrChange>
          </w:rPr>
          <w:t>self</w:t>
        </w:r>
        <w:r w:rsidRPr="00092BE3">
          <w:rPr>
            <w:rPrChange w:id="1092" w:author="Nate Bachmeier [AWS-SA]" w:date="2023-04-09T19:10:00Z">
              <w:rPr>
                <w:color w:val="D4D4D4"/>
              </w:rPr>
            </w:rPrChange>
          </w:rPr>
          <w:t>.</w:t>
        </w:r>
        <w:r w:rsidRPr="00092BE3">
          <w:rPr>
            <w:rPrChange w:id="1093" w:author="Nate Bachmeier [AWS-SA]" w:date="2023-04-09T19:10:00Z">
              <w:rPr>
                <w:color w:val="9CDCFE"/>
              </w:rPr>
            </w:rPrChange>
          </w:rPr>
          <w:t>capture</w:t>
        </w:r>
        <w:r w:rsidRPr="00092BE3">
          <w:rPr>
            <w:rPrChange w:id="1094" w:author="Nate Bachmeier [AWS-SA]" w:date="2023-04-09T19:10:00Z">
              <w:rPr>
                <w:color w:val="D4D4D4"/>
              </w:rPr>
            </w:rPrChange>
          </w:rPr>
          <w:t>.isOpened</w:t>
        </w:r>
        <w:proofErr w:type="spellEnd"/>
        <w:r w:rsidRPr="00092BE3">
          <w:rPr>
            <w:rPrChange w:id="1095" w:author="Nate Bachmeier [AWS-SA]" w:date="2023-04-09T19:10:00Z">
              <w:rPr>
                <w:color w:val="D4D4D4"/>
              </w:rPr>
            </w:rPrChange>
          </w:rPr>
          <w:t>()))</w:t>
        </w:r>
      </w:ins>
    </w:p>
    <w:p w14:paraId="6A301762" w14:textId="77777777" w:rsidR="00092BE3" w:rsidRPr="00092BE3" w:rsidRDefault="00092BE3" w:rsidP="00092BE3">
      <w:pPr>
        <w:pStyle w:val="SC-Source"/>
        <w:rPr>
          <w:ins w:id="1096" w:author="Nate Bachmeier [AWS-SA]" w:date="2023-04-09T19:10:00Z"/>
          <w:rPrChange w:id="1097" w:author="Nate Bachmeier [AWS-SA]" w:date="2023-04-09T19:10:00Z">
            <w:rPr>
              <w:ins w:id="1098" w:author="Nate Bachmeier [AWS-SA]" w:date="2023-04-09T19:10:00Z"/>
              <w:color w:val="D4D4D4"/>
            </w:rPr>
          </w:rPrChange>
        </w:rPr>
        <w:pPrChange w:id="1099" w:author="Nate Bachmeier [AWS-SA]" w:date="2023-04-09T19:10:00Z">
          <w:pPr>
            <w:shd w:val="clear" w:color="auto" w:fill="1E1E1E"/>
            <w:spacing w:line="285" w:lineRule="atLeast"/>
            <w:ind w:firstLine="0"/>
          </w:pPr>
        </w:pPrChange>
      </w:pPr>
      <w:ins w:id="1100" w:author="Nate Bachmeier [AWS-SA]" w:date="2023-04-09T19:09:00Z">
        <w:r w:rsidRPr="00092BE3">
          <w:rPr>
            <w:rPrChange w:id="1101" w:author="Nate Bachmeier [AWS-SA]" w:date="2023-04-09T19:10:00Z">
              <w:rPr>
                <w:color w:val="D4D4D4"/>
              </w:rPr>
            </w:rPrChange>
          </w:rPr>
          <w:t xml:space="preserve">    </w:t>
        </w:r>
        <w:r w:rsidRPr="00092BE3">
          <w:rPr>
            <w:rPrChange w:id="1102" w:author="Nate Bachmeier [AWS-SA]" w:date="2023-04-09T19:10:00Z">
              <w:rPr>
                <w:color w:val="C586C0"/>
              </w:rPr>
            </w:rPrChange>
          </w:rPr>
          <w:t>return</w:t>
        </w:r>
      </w:ins>
      <w:ins w:id="1103" w:author="Nate Bachmeier [AWS-SA]" w:date="2023-04-09T19:10:00Z">
        <w:r w:rsidRPr="00092BE3">
          <w:rPr>
            <w:rPrChange w:id="1104" w:author="Nate Bachmeier [AWS-SA]" w:date="2023-04-09T19:10:00Z">
              <w:rPr>
                <w:color w:val="C586C0"/>
              </w:rPr>
            </w:rPrChange>
          </w:rPr>
          <w:br/>
        </w:r>
        <w:r w:rsidRPr="00092BE3">
          <w:rPr>
            <w:rPrChange w:id="1105" w:author="Nate Bachmeier [AWS-SA]" w:date="2023-04-09T19:10:00Z">
              <w:rPr>
                <w:color w:val="C586C0"/>
              </w:rPr>
            </w:rPrChange>
          </w:rPr>
          <w:br/>
        </w:r>
        <w:r w:rsidRPr="00092BE3">
          <w:rPr>
            <w:rPrChange w:id="1106" w:author="Nate Bachmeier [AWS-SA]" w:date="2023-04-09T19:10:00Z">
              <w:rPr>
                <w:color w:val="D4D4D4"/>
              </w:rPr>
            </w:rPrChange>
          </w:rPr>
          <w:t xml:space="preserve">  </w:t>
        </w:r>
        <w:r w:rsidRPr="00092BE3">
          <w:rPr>
            <w:rPrChange w:id="1107" w:author="Nate Bachmeier [AWS-SA]" w:date="2023-04-09T19:10:00Z">
              <w:rPr>
                <w:color w:val="569CD6"/>
              </w:rPr>
            </w:rPrChange>
          </w:rPr>
          <w:t>def</w:t>
        </w:r>
        <w:r w:rsidRPr="00092BE3">
          <w:rPr>
            <w:rPrChange w:id="1108" w:author="Nate Bachmeier [AWS-SA]" w:date="2023-04-09T19:10:00Z">
              <w:rPr>
                <w:color w:val="D4D4D4"/>
              </w:rPr>
            </w:rPrChange>
          </w:rPr>
          <w:t xml:space="preserve"> </w:t>
        </w:r>
        <w:r w:rsidRPr="00092BE3">
          <w:rPr>
            <w:rPrChange w:id="1109" w:author="Nate Bachmeier [AWS-SA]" w:date="2023-04-09T19:10:00Z">
              <w:rPr>
                <w:color w:val="DCDCAA"/>
              </w:rPr>
            </w:rPrChange>
          </w:rPr>
          <w:t>frames</w:t>
        </w:r>
        <w:r w:rsidRPr="00092BE3">
          <w:rPr>
            <w:rPrChange w:id="1110" w:author="Nate Bachmeier [AWS-SA]" w:date="2023-04-09T19:10:00Z">
              <w:rPr>
                <w:color w:val="D4D4D4"/>
              </w:rPr>
            </w:rPrChange>
          </w:rPr>
          <w:t>(</w:t>
        </w:r>
        <w:r w:rsidRPr="00092BE3">
          <w:rPr>
            <w:rPrChange w:id="1111" w:author="Nate Bachmeier [AWS-SA]" w:date="2023-04-09T19:10:00Z">
              <w:rPr>
                <w:color w:val="9CDCFE"/>
              </w:rPr>
            </w:rPrChange>
          </w:rPr>
          <w:t>self</w:t>
        </w:r>
        <w:r w:rsidRPr="00092BE3">
          <w:rPr>
            <w:rPrChange w:id="1112" w:author="Nate Bachmeier [AWS-SA]" w:date="2023-04-09T19:10:00Z">
              <w:rPr>
                <w:color w:val="D4D4D4"/>
              </w:rPr>
            </w:rPrChange>
          </w:rPr>
          <w:t xml:space="preserve">, </w:t>
        </w:r>
        <w:proofErr w:type="spellStart"/>
        <w:r w:rsidRPr="00092BE3">
          <w:rPr>
            <w:rPrChange w:id="1113" w:author="Nate Bachmeier [AWS-SA]" w:date="2023-04-09T19:10:00Z">
              <w:rPr>
                <w:color w:val="9CDCFE"/>
              </w:rPr>
            </w:rPrChange>
          </w:rPr>
          <w:t>step_size_sec</w:t>
        </w:r>
        <w:proofErr w:type="spellEnd"/>
        <w:r w:rsidRPr="00092BE3">
          <w:rPr>
            <w:rPrChange w:id="1114" w:author="Nate Bachmeier [AWS-SA]" w:date="2023-04-09T19:10:00Z">
              <w:rPr>
                <w:color w:val="D4D4D4"/>
              </w:rPr>
            </w:rPrChange>
          </w:rPr>
          <w:t>=</w:t>
        </w:r>
        <w:r w:rsidRPr="00092BE3">
          <w:rPr>
            <w:rPrChange w:id="1115" w:author="Nate Bachmeier [AWS-SA]" w:date="2023-04-09T19:10:00Z">
              <w:rPr>
                <w:color w:val="B5CEA8"/>
              </w:rPr>
            </w:rPrChange>
          </w:rPr>
          <w:t>0.5</w:t>
        </w:r>
        <w:r w:rsidRPr="00092BE3">
          <w:rPr>
            <w:rPrChange w:id="1116" w:author="Nate Bachmeier [AWS-SA]" w:date="2023-04-09T19:10:00Z">
              <w:rPr>
                <w:color w:val="D4D4D4"/>
              </w:rPr>
            </w:rPrChange>
          </w:rPr>
          <w:t>):</w:t>
        </w:r>
      </w:ins>
    </w:p>
    <w:p w14:paraId="51FDE8DC" w14:textId="77777777" w:rsidR="00092BE3" w:rsidRPr="00092BE3" w:rsidRDefault="00092BE3" w:rsidP="00092BE3">
      <w:pPr>
        <w:pStyle w:val="SC-Source"/>
        <w:rPr>
          <w:ins w:id="1117" w:author="Nate Bachmeier [AWS-SA]" w:date="2023-04-09T19:10:00Z"/>
          <w:rPrChange w:id="1118" w:author="Nate Bachmeier [AWS-SA]" w:date="2023-04-09T19:10:00Z">
            <w:rPr>
              <w:ins w:id="1119" w:author="Nate Bachmeier [AWS-SA]" w:date="2023-04-09T19:10:00Z"/>
              <w:color w:val="D4D4D4"/>
            </w:rPr>
          </w:rPrChange>
        </w:rPr>
        <w:pPrChange w:id="1120" w:author="Nate Bachmeier [AWS-SA]" w:date="2023-04-09T19:10:00Z">
          <w:pPr>
            <w:shd w:val="clear" w:color="auto" w:fill="1E1E1E"/>
            <w:spacing w:line="285" w:lineRule="atLeast"/>
            <w:ind w:firstLine="0"/>
          </w:pPr>
        </w:pPrChange>
      </w:pPr>
      <w:ins w:id="1121" w:author="Nate Bachmeier [AWS-SA]" w:date="2023-04-09T19:10:00Z">
        <w:r w:rsidRPr="00092BE3">
          <w:rPr>
            <w:rPrChange w:id="1122" w:author="Nate Bachmeier [AWS-SA]" w:date="2023-04-09T19:10:00Z">
              <w:rPr>
                <w:color w:val="D4D4D4"/>
              </w:rPr>
            </w:rPrChange>
          </w:rPr>
          <w:t xml:space="preserve">    </w:t>
        </w:r>
        <w:r w:rsidRPr="00092BE3">
          <w:rPr>
            <w:rPrChange w:id="1123" w:author="Nate Bachmeier [AWS-SA]" w:date="2023-04-09T19:10:00Z">
              <w:rPr>
                <w:color w:val="9CDCFE"/>
              </w:rPr>
            </w:rPrChange>
          </w:rPr>
          <w:t>results</w:t>
        </w:r>
        <w:r w:rsidRPr="00092BE3">
          <w:rPr>
            <w:rPrChange w:id="1124" w:author="Nate Bachmeier [AWS-SA]" w:date="2023-04-09T19:10:00Z">
              <w:rPr>
                <w:color w:val="D4D4D4"/>
              </w:rPr>
            </w:rPrChange>
          </w:rPr>
          <w:t xml:space="preserve"> = []</w:t>
        </w:r>
      </w:ins>
    </w:p>
    <w:p w14:paraId="14DB2D18" w14:textId="77777777" w:rsidR="00092BE3" w:rsidRPr="00092BE3" w:rsidRDefault="00092BE3" w:rsidP="00092BE3">
      <w:pPr>
        <w:pStyle w:val="SC-Source"/>
        <w:rPr>
          <w:ins w:id="1125" w:author="Nate Bachmeier [AWS-SA]" w:date="2023-04-09T19:10:00Z"/>
          <w:rPrChange w:id="1126" w:author="Nate Bachmeier [AWS-SA]" w:date="2023-04-09T19:10:00Z">
            <w:rPr>
              <w:ins w:id="1127" w:author="Nate Bachmeier [AWS-SA]" w:date="2023-04-09T19:10:00Z"/>
              <w:color w:val="D4D4D4"/>
            </w:rPr>
          </w:rPrChange>
        </w:rPr>
        <w:pPrChange w:id="1128" w:author="Nate Bachmeier [AWS-SA]" w:date="2023-04-09T19:10:00Z">
          <w:pPr>
            <w:shd w:val="clear" w:color="auto" w:fill="1E1E1E"/>
            <w:spacing w:line="285" w:lineRule="atLeast"/>
            <w:ind w:firstLine="0"/>
          </w:pPr>
        </w:pPrChange>
      </w:pPr>
      <w:ins w:id="1129" w:author="Nate Bachmeier [AWS-SA]" w:date="2023-04-09T19:10:00Z">
        <w:r w:rsidRPr="00092BE3">
          <w:rPr>
            <w:rPrChange w:id="1130" w:author="Nate Bachmeier [AWS-SA]" w:date="2023-04-09T19:10:00Z">
              <w:rPr>
                <w:color w:val="D4D4D4"/>
              </w:rPr>
            </w:rPrChange>
          </w:rPr>
          <w:t xml:space="preserve">    </w:t>
        </w:r>
        <w:r w:rsidRPr="00092BE3">
          <w:rPr>
            <w:rPrChange w:id="1131" w:author="Nate Bachmeier [AWS-SA]" w:date="2023-04-09T19:10:00Z">
              <w:rPr>
                <w:color w:val="9CDCFE"/>
              </w:rPr>
            </w:rPrChange>
          </w:rPr>
          <w:t>offset</w:t>
        </w:r>
        <w:r w:rsidRPr="00092BE3">
          <w:rPr>
            <w:rPrChange w:id="1132" w:author="Nate Bachmeier [AWS-SA]" w:date="2023-04-09T19:10:00Z">
              <w:rPr>
                <w:color w:val="D4D4D4"/>
              </w:rPr>
            </w:rPrChange>
          </w:rPr>
          <w:t xml:space="preserve"> = </w:t>
        </w:r>
        <w:proofErr w:type="spellStart"/>
        <w:r w:rsidRPr="00092BE3">
          <w:rPr>
            <w:rPrChange w:id="1133" w:author="Nate Bachmeier [AWS-SA]" w:date="2023-04-09T19:10:00Z">
              <w:rPr>
                <w:color w:val="9CDCFE"/>
              </w:rPr>
            </w:rPrChange>
          </w:rPr>
          <w:t>self</w:t>
        </w:r>
        <w:r w:rsidRPr="00092BE3">
          <w:rPr>
            <w:rPrChange w:id="1134" w:author="Nate Bachmeier [AWS-SA]" w:date="2023-04-09T19:10:00Z">
              <w:rPr>
                <w:color w:val="D4D4D4"/>
              </w:rPr>
            </w:rPrChange>
          </w:rPr>
          <w:t>.</w:t>
        </w:r>
        <w:r w:rsidRPr="00092BE3">
          <w:rPr>
            <w:rPrChange w:id="1135" w:author="Nate Bachmeier [AWS-SA]" w:date="2023-04-09T19:10:00Z">
              <w:rPr>
                <w:color w:val="9CDCFE"/>
              </w:rPr>
            </w:rPrChange>
          </w:rPr>
          <w:t>payload</w:t>
        </w:r>
        <w:r w:rsidRPr="00092BE3">
          <w:rPr>
            <w:rPrChange w:id="1136" w:author="Nate Bachmeier [AWS-SA]" w:date="2023-04-09T19:10:00Z">
              <w:rPr>
                <w:color w:val="D4D4D4"/>
              </w:rPr>
            </w:rPrChange>
          </w:rPr>
          <w:t>.</w:t>
        </w:r>
        <w:r w:rsidRPr="00092BE3">
          <w:rPr>
            <w:rPrChange w:id="1137" w:author="Nate Bachmeier [AWS-SA]" w:date="2023-04-09T19:10:00Z">
              <w:rPr>
                <w:color w:val="9CDCFE"/>
              </w:rPr>
            </w:rPrChange>
          </w:rPr>
          <w:t>start_sec</w:t>
        </w:r>
        <w:proofErr w:type="spellEnd"/>
      </w:ins>
    </w:p>
    <w:p w14:paraId="375DBE25" w14:textId="77777777" w:rsidR="00092BE3" w:rsidRPr="00092BE3" w:rsidRDefault="00092BE3" w:rsidP="00092BE3">
      <w:pPr>
        <w:pStyle w:val="SC-Source"/>
        <w:rPr>
          <w:ins w:id="1138" w:author="Nate Bachmeier [AWS-SA]" w:date="2023-04-09T19:10:00Z"/>
          <w:rPrChange w:id="1139" w:author="Nate Bachmeier [AWS-SA]" w:date="2023-04-09T19:10:00Z">
            <w:rPr>
              <w:ins w:id="1140" w:author="Nate Bachmeier [AWS-SA]" w:date="2023-04-09T19:10:00Z"/>
              <w:color w:val="D4D4D4"/>
            </w:rPr>
          </w:rPrChange>
        </w:rPr>
        <w:pPrChange w:id="1141" w:author="Nate Bachmeier [AWS-SA]" w:date="2023-04-09T19:10:00Z">
          <w:pPr>
            <w:shd w:val="clear" w:color="auto" w:fill="1E1E1E"/>
            <w:spacing w:line="285" w:lineRule="atLeast"/>
            <w:ind w:firstLine="0"/>
          </w:pPr>
        </w:pPrChange>
      </w:pPr>
      <w:ins w:id="1142" w:author="Nate Bachmeier [AWS-SA]" w:date="2023-04-09T19:10:00Z">
        <w:r w:rsidRPr="00092BE3">
          <w:rPr>
            <w:rPrChange w:id="1143" w:author="Nate Bachmeier [AWS-SA]" w:date="2023-04-09T19:10:00Z">
              <w:rPr>
                <w:color w:val="D4D4D4"/>
              </w:rPr>
            </w:rPrChange>
          </w:rPr>
          <w:t xml:space="preserve">    </w:t>
        </w:r>
        <w:r w:rsidRPr="00092BE3">
          <w:rPr>
            <w:rPrChange w:id="1144" w:author="Nate Bachmeier [AWS-SA]" w:date="2023-04-09T19:10:00Z">
              <w:rPr>
                <w:color w:val="C586C0"/>
              </w:rPr>
            </w:rPrChange>
          </w:rPr>
          <w:t>while</w:t>
        </w:r>
        <w:r w:rsidRPr="00092BE3">
          <w:rPr>
            <w:rPrChange w:id="1145" w:author="Nate Bachmeier [AWS-SA]" w:date="2023-04-09T19:10:00Z">
              <w:rPr>
                <w:color w:val="D4D4D4"/>
              </w:rPr>
            </w:rPrChange>
          </w:rPr>
          <w:t xml:space="preserve"> </w:t>
        </w:r>
        <w:r w:rsidRPr="00092BE3">
          <w:rPr>
            <w:rPrChange w:id="1146" w:author="Nate Bachmeier [AWS-SA]" w:date="2023-04-09T19:10:00Z">
              <w:rPr>
                <w:color w:val="9CDCFE"/>
              </w:rPr>
            </w:rPrChange>
          </w:rPr>
          <w:t>offset</w:t>
        </w:r>
        <w:r w:rsidRPr="00092BE3">
          <w:rPr>
            <w:rPrChange w:id="1147" w:author="Nate Bachmeier [AWS-SA]" w:date="2023-04-09T19:10:00Z">
              <w:rPr>
                <w:color w:val="D4D4D4"/>
              </w:rPr>
            </w:rPrChange>
          </w:rPr>
          <w:t xml:space="preserve"> &lt; </w:t>
        </w:r>
        <w:proofErr w:type="spellStart"/>
        <w:r w:rsidRPr="00092BE3">
          <w:rPr>
            <w:rPrChange w:id="1148" w:author="Nate Bachmeier [AWS-SA]" w:date="2023-04-09T19:10:00Z">
              <w:rPr>
                <w:color w:val="9CDCFE"/>
              </w:rPr>
            </w:rPrChange>
          </w:rPr>
          <w:t>self</w:t>
        </w:r>
        <w:r w:rsidRPr="00092BE3">
          <w:rPr>
            <w:rPrChange w:id="1149" w:author="Nate Bachmeier [AWS-SA]" w:date="2023-04-09T19:10:00Z">
              <w:rPr>
                <w:color w:val="D4D4D4"/>
              </w:rPr>
            </w:rPrChange>
          </w:rPr>
          <w:t>.</w:t>
        </w:r>
        <w:r w:rsidRPr="00092BE3">
          <w:rPr>
            <w:rPrChange w:id="1150" w:author="Nate Bachmeier [AWS-SA]" w:date="2023-04-09T19:10:00Z">
              <w:rPr>
                <w:color w:val="9CDCFE"/>
              </w:rPr>
            </w:rPrChange>
          </w:rPr>
          <w:t>payload</w:t>
        </w:r>
        <w:r w:rsidRPr="00092BE3">
          <w:rPr>
            <w:rPrChange w:id="1151" w:author="Nate Bachmeier [AWS-SA]" w:date="2023-04-09T19:10:00Z">
              <w:rPr>
                <w:color w:val="D4D4D4"/>
              </w:rPr>
            </w:rPrChange>
          </w:rPr>
          <w:t>.</w:t>
        </w:r>
        <w:r w:rsidRPr="00092BE3">
          <w:rPr>
            <w:rPrChange w:id="1152" w:author="Nate Bachmeier [AWS-SA]" w:date="2023-04-09T19:10:00Z">
              <w:rPr>
                <w:color w:val="9CDCFE"/>
              </w:rPr>
            </w:rPrChange>
          </w:rPr>
          <w:t>end_sec</w:t>
        </w:r>
        <w:proofErr w:type="spellEnd"/>
        <w:r w:rsidRPr="00092BE3">
          <w:rPr>
            <w:rPrChange w:id="1153" w:author="Nate Bachmeier [AWS-SA]" w:date="2023-04-09T19:10:00Z">
              <w:rPr>
                <w:color w:val="D4D4D4"/>
              </w:rPr>
            </w:rPrChange>
          </w:rPr>
          <w:t>:</w:t>
        </w:r>
      </w:ins>
    </w:p>
    <w:p w14:paraId="225475C6" w14:textId="77777777" w:rsidR="00092BE3" w:rsidRPr="00092BE3" w:rsidRDefault="00092BE3" w:rsidP="00092BE3">
      <w:pPr>
        <w:pStyle w:val="SC-Source"/>
        <w:rPr>
          <w:ins w:id="1154" w:author="Nate Bachmeier [AWS-SA]" w:date="2023-04-09T19:10:00Z"/>
          <w:rPrChange w:id="1155" w:author="Nate Bachmeier [AWS-SA]" w:date="2023-04-09T19:10:00Z">
            <w:rPr>
              <w:ins w:id="1156" w:author="Nate Bachmeier [AWS-SA]" w:date="2023-04-09T19:10:00Z"/>
              <w:color w:val="D4D4D4"/>
            </w:rPr>
          </w:rPrChange>
        </w:rPr>
        <w:pPrChange w:id="1157" w:author="Nate Bachmeier [AWS-SA]" w:date="2023-04-09T19:10:00Z">
          <w:pPr>
            <w:shd w:val="clear" w:color="auto" w:fill="1E1E1E"/>
            <w:spacing w:line="285" w:lineRule="atLeast"/>
            <w:ind w:firstLine="0"/>
          </w:pPr>
        </w:pPrChange>
      </w:pPr>
      <w:ins w:id="1158" w:author="Nate Bachmeier [AWS-SA]" w:date="2023-04-09T19:10:00Z">
        <w:r w:rsidRPr="00092BE3">
          <w:rPr>
            <w:rPrChange w:id="1159" w:author="Nate Bachmeier [AWS-SA]" w:date="2023-04-09T19:10:00Z">
              <w:rPr>
                <w:color w:val="D4D4D4"/>
              </w:rPr>
            </w:rPrChange>
          </w:rPr>
          <w:t xml:space="preserve">      </w:t>
        </w:r>
        <w:proofErr w:type="spellStart"/>
        <w:r w:rsidRPr="00092BE3">
          <w:rPr>
            <w:rPrChange w:id="1160" w:author="Nate Bachmeier [AWS-SA]" w:date="2023-04-09T19:10:00Z">
              <w:rPr>
                <w:color w:val="9CDCFE"/>
              </w:rPr>
            </w:rPrChange>
          </w:rPr>
          <w:t>self</w:t>
        </w:r>
        <w:r w:rsidRPr="00092BE3">
          <w:rPr>
            <w:rPrChange w:id="1161" w:author="Nate Bachmeier [AWS-SA]" w:date="2023-04-09T19:10:00Z">
              <w:rPr>
                <w:color w:val="D4D4D4"/>
              </w:rPr>
            </w:rPrChange>
          </w:rPr>
          <w:t>.</w:t>
        </w:r>
        <w:r w:rsidRPr="00092BE3">
          <w:rPr>
            <w:rPrChange w:id="1162" w:author="Nate Bachmeier [AWS-SA]" w:date="2023-04-09T19:10:00Z">
              <w:rPr>
                <w:color w:val="9CDCFE"/>
              </w:rPr>
            </w:rPrChange>
          </w:rPr>
          <w:t>capture</w:t>
        </w:r>
        <w:r w:rsidRPr="00092BE3">
          <w:rPr>
            <w:rPrChange w:id="1163" w:author="Nate Bachmeier [AWS-SA]" w:date="2023-04-09T19:10:00Z">
              <w:rPr>
                <w:color w:val="D4D4D4"/>
              </w:rPr>
            </w:rPrChange>
          </w:rPr>
          <w:t>.set</w:t>
        </w:r>
        <w:proofErr w:type="spellEnd"/>
        <w:r w:rsidRPr="00092BE3">
          <w:rPr>
            <w:rPrChange w:id="1164" w:author="Nate Bachmeier [AWS-SA]" w:date="2023-04-09T19:10:00Z">
              <w:rPr>
                <w:color w:val="D4D4D4"/>
              </w:rPr>
            </w:rPrChange>
          </w:rPr>
          <w:t>(</w:t>
        </w:r>
        <w:r w:rsidRPr="00092BE3">
          <w:t>cv2</w:t>
        </w:r>
        <w:r w:rsidRPr="00092BE3">
          <w:rPr>
            <w:rPrChange w:id="1165" w:author="Nate Bachmeier [AWS-SA]" w:date="2023-04-09T19:10:00Z">
              <w:rPr>
                <w:color w:val="D4D4D4"/>
              </w:rPr>
            </w:rPrChange>
          </w:rPr>
          <w:t xml:space="preserve">.CAP_PROP_POS_MSEC, </w:t>
        </w:r>
        <w:r w:rsidRPr="00092BE3">
          <w:t>int</w:t>
        </w:r>
        <w:r w:rsidRPr="00092BE3">
          <w:rPr>
            <w:rPrChange w:id="1166" w:author="Nate Bachmeier [AWS-SA]" w:date="2023-04-09T19:10:00Z">
              <w:rPr>
                <w:color w:val="D4D4D4"/>
              </w:rPr>
            </w:rPrChange>
          </w:rPr>
          <w:t>(</w:t>
        </w:r>
        <w:r w:rsidRPr="00092BE3">
          <w:rPr>
            <w:rPrChange w:id="1167" w:author="Nate Bachmeier [AWS-SA]" w:date="2023-04-09T19:10:00Z">
              <w:rPr>
                <w:color w:val="9CDCFE"/>
              </w:rPr>
            </w:rPrChange>
          </w:rPr>
          <w:t>offset</w:t>
        </w:r>
        <w:r w:rsidRPr="00092BE3">
          <w:rPr>
            <w:rPrChange w:id="1168" w:author="Nate Bachmeier [AWS-SA]" w:date="2023-04-09T19:10:00Z">
              <w:rPr>
                <w:color w:val="D4D4D4"/>
              </w:rPr>
            </w:rPrChange>
          </w:rPr>
          <w:t xml:space="preserve"> * </w:t>
        </w:r>
        <w:r w:rsidRPr="00092BE3">
          <w:rPr>
            <w:rPrChange w:id="1169" w:author="Nate Bachmeier [AWS-SA]" w:date="2023-04-09T19:10:00Z">
              <w:rPr>
                <w:color w:val="4FC1FF"/>
              </w:rPr>
            </w:rPrChange>
          </w:rPr>
          <w:t>MILLISEC_PER_SEC</w:t>
        </w:r>
        <w:r w:rsidRPr="00092BE3">
          <w:rPr>
            <w:rPrChange w:id="1170" w:author="Nate Bachmeier [AWS-SA]" w:date="2023-04-09T19:10:00Z">
              <w:rPr>
                <w:color w:val="D4D4D4"/>
              </w:rPr>
            </w:rPrChange>
          </w:rPr>
          <w:t>))</w:t>
        </w:r>
      </w:ins>
    </w:p>
    <w:p w14:paraId="1D36E8BA" w14:textId="77777777" w:rsidR="00092BE3" w:rsidRPr="00092BE3" w:rsidRDefault="00092BE3" w:rsidP="00092BE3">
      <w:pPr>
        <w:pStyle w:val="SC-Source"/>
        <w:rPr>
          <w:ins w:id="1171" w:author="Nate Bachmeier [AWS-SA]" w:date="2023-04-09T19:10:00Z"/>
          <w:rPrChange w:id="1172" w:author="Nate Bachmeier [AWS-SA]" w:date="2023-04-09T19:10:00Z">
            <w:rPr>
              <w:ins w:id="1173" w:author="Nate Bachmeier [AWS-SA]" w:date="2023-04-09T19:10:00Z"/>
              <w:color w:val="D4D4D4"/>
            </w:rPr>
          </w:rPrChange>
        </w:rPr>
        <w:pPrChange w:id="1174" w:author="Nate Bachmeier [AWS-SA]" w:date="2023-04-09T19:10:00Z">
          <w:pPr>
            <w:shd w:val="clear" w:color="auto" w:fill="1E1E1E"/>
            <w:spacing w:line="285" w:lineRule="atLeast"/>
            <w:ind w:firstLine="0"/>
          </w:pPr>
        </w:pPrChange>
      </w:pPr>
      <w:ins w:id="1175" w:author="Nate Bachmeier [AWS-SA]" w:date="2023-04-09T19:10:00Z">
        <w:r w:rsidRPr="00092BE3">
          <w:rPr>
            <w:rPrChange w:id="1176" w:author="Nate Bachmeier [AWS-SA]" w:date="2023-04-09T19:10:00Z">
              <w:rPr>
                <w:color w:val="D4D4D4"/>
              </w:rPr>
            </w:rPrChange>
          </w:rPr>
          <w:t xml:space="preserve">      </w:t>
        </w:r>
      </w:ins>
    </w:p>
    <w:p w14:paraId="5E8AD919" w14:textId="77777777" w:rsidR="00092BE3" w:rsidRPr="00092BE3" w:rsidRDefault="00092BE3" w:rsidP="00092BE3">
      <w:pPr>
        <w:pStyle w:val="SC-Source"/>
        <w:rPr>
          <w:ins w:id="1177" w:author="Nate Bachmeier [AWS-SA]" w:date="2023-04-09T19:10:00Z"/>
          <w:rPrChange w:id="1178" w:author="Nate Bachmeier [AWS-SA]" w:date="2023-04-09T19:10:00Z">
            <w:rPr>
              <w:ins w:id="1179" w:author="Nate Bachmeier [AWS-SA]" w:date="2023-04-09T19:10:00Z"/>
              <w:color w:val="D4D4D4"/>
            </w:rPr>
          </w:rPrChange>
        </w:rPr>
        <w:pPrChange w:id="1180" w:author="Nate Bachmeier [AWS-SA]" w:date="2023-04-09T19:10:00Z">
          <w:pPr>
            <w:shd w:val="clear" w:color="auto" w:fill="1E1E1E"/>
            <w:spacing w:line="285" w:lineRule="atLeast"/>
            <w:ind w:firstLine="0"/>
          </w:pPr>
        </w:pPrChange>
      </w:pPr>
      <w:ins w:id="1181" w:author="Nate Bachmeier [AWS-SA]" w:date="2023-04-09T19:10:00Z">
        <w:r w:rsidRPr="00092BE3">
          <w:rPr>
            <w:rPrChange w:id="1182" w:author="Nate Bachmeier [AWS-SA]" w:date="2023-04-09T19:10:00Z">
              <w:rPr>
                <w:color w:val="D4D4D4"/>
              </w:rPr>
            </w:rPrChange>
          </w:rPr>
          <w:t xml:space="preserve">      </w:t>
        </w:r>
        <w:r w:rsidRPr="00092BE3">
          <w:rPr>
            <w:rPrChange w:id="1183" w:author="Nate Bachmeier [AWS-SA]" w:date="2023-04-09T19:10:00Z">
              <w:rPr>
                <w:color w:val="9CDCFE"/>
              </w:rPr>
            </w:rPrChange>
          </w:rPr>
          <w:t>_</w:t>
        </w:r>
        <w:r w:rsidRPr="00092BE3">
          <w:rPr>
            <w:rPrChange w:id="1184" w:author="Nate Bachmeier [AWS-SA]" w:date="2023-04-09T19:10:00Z">
              <w:rPr>
                <w:color w:val="D4D4D4"/>
              </w:rPr>
            </w:rPrChange>
          </w:rPr>
          <w:t xml:space="preserve">, </w:t>
        </w:r>
        <w:r w:rsidRPr="00092BE3">
          <w:rPr>
            <w:rPrChange w:id="1185" w:author="Nate Bachmeier [AWS-SA]" w:date="2023-04-09T19:10:00Z">
              <w:rPr>
                <w:color w:val="9CDCFE"/>
              </w:rPr>
            </w:rPrChange>
          </w:rPr>
          <w:t>frame</w:t>
        </w:r>
        <w:r w:rsidRPr="00092BE3">
          <w:rPr>
            <w:rPrChange w:id="1186" w:author="Nate Bachmeier [AWS-SA]" w:date="2023-04-09T19:10:00Z">
              <w:rPr>
                <w:color w:val="D4D4D4"/>
              </w:rPr>
            </w:rPrChange>
          </w:rPr>
          <w:t xml:space="preserve"> = </w:t>
        </w:r>
        <w:proofErr w:type="spellStart"/>
        <w:r w:rsidRPr="00092BE3">
          <w:rPr>
            <w:rPrChange w:id="1187" w:author="Nate Bachmeier [AWS-SA]" w:date="2023-04-09T19:10:00Z">
              <w:rPr>
                <w:color w:val="9CDCFE"/>
              </w:rPr>
            </w:rPrChange>
          </w:rPr>
          <w:t>self</w:t>
        </w:r>
        <w:r w:rsidRPr="00092BE3">
          <w:rPr>
            <w:rPrChange w:id="1188" w:author="Nate Bachmeier [AWS-SA]" w:date="2023-04-09T19:10:00Z">
              <w:rPr>
                <w:color w:val="D4D4D4"/>
              </w:rPr>
            </w:rPrChange>
          </w:rPr>
          <w:t>.</w:t>
        </w:r>
        <w:r w:rsidRPr="00092BE3">
          <w:rPr>
            <w:rPrChange w:id="1189" w:author="Nate Bachmeier [AWS-SA]" w:date="2023-04-09T19:10:00Z">
              <w:rPr>
                <w:color w:val="9CDCFE"/>
              </w:rPr>
            </w:rPrChange>
          </w:rPr>
          <w:t>capture</w:t>
        </w:r>
        <w:r w:rsidRPr="00092BE3">
          <w:rPr>
            <w:rPrChange w:id="1190" w:author="Nate Bachmeier [AWS-SA]" w:date="2023-04-09T19:10:00Z">
              <w:rPr>
                <w:color w:val="D4D4D4"/>
              </w:rPr>
            </w:rPrChange>
          </w:rPr>
          <w:t>.read</w:t>
        </w:r>
        <w:proofErr w:type="spellEnd"/>
        <w:r w:rsidRPr="00092BE3">
          <w:rPr>
            <w:rPrChange w:id="1191" w:author="Nate Bachmeier [AWS-SA]" w:date="2023-04-09T19:10:00Z">
              <w:rPr>
                <w:color w:val="D4D4D4"/>
              </w:rPr>
            </w:rPrChange>
          </w:rPr>
          <w:t>()</w:t>
        </w:r>
      </w:ins>
    </w:p>
    <w:p w14:paraId="0FB77066" w14:textId="77777777" w:rsidR="00092BE3" w:rsidRPr="00092BE3" w:rsidRDefault="00092BE3" w:rsidP="00092BE3">
      <w:pPr>
        <w:pStyle w:val="SC-Source"/>
        <w:rPr>
          <w:ins w:id="1192" w:author="Nate Bachmeier [AWS-SA]" w:date="2023-04-09T19:10:00Z"/>
          <w:rPrChange w:id="1193" w:author="Nate Bachmeier [AWS-SA]" w:date="2023-04-09T19:10:00Z">
            <w:rPr>
              <w:ins w:id="1194" w:author="Nate Bachmeier [AWS-SA]" w:date="2023-04-09T19:10:00Z"/>
              <w:color w:val="D4D4D4"/>
            </w:rPr>
          </w:rPrChange>
        </w:rPr>
        <w:pPrChange w:id="1195" w:author="Nate Bachmeier [AWS-SA]" w:date="2023-04-09T19:10:00Z">
          <w:pPr>
            <w:shd w:val="clear" w:color="auto" w:fill="1E1E1E"/>
            <w:spacing w:line="285" w:lineRule="atLeast"/>
            <w:ind w:firstLine="0"/>
          </w:pPr>
        </w:pPrChange>
      </w:pPr>
      <w:ins w:id="1196" w:author="Nate Bachmeier [AWS-SA]" w:date="2023-04-09T19:10:00Z">
        <w:r w:rsidRPr="00092BE3">
          <w:rPr>
            <w:rPrChange w:id="1197" w:author="Nate Bachmeier [AWS-SA]" w:date="2023-04-09T19:10:00Z">
              <w:rPr>
                <w:color w:val="D4D4D4"/>
              </w:rPr>
            </w:rPrChange>
          </w:rPr>
          <w:t xml:space="preserve">      </w:t>
        </w:r>
        <w:r w:rsidRPr="00092BE3">
          <w:rPr>
            <w:rPrChange w:id="1198" w:author="Nate Bachmeier [AWS-SA]" w:date="2023-04-09T19:10:00Z">
              <w:rPr>
                <w:color w:val="C586C0"/>
              </w:rPr>
            </w:rPrChange>
          </w:rPr>
          <w:t>if</w:t>
        </w:r>
        <w:r w:rsidRPr="00092BE3">
          <w:rPr>
            <w:rPrChange w:id="1199" w:author="Nate Bachmeier [AWS-SA]" w:date="2023-04-09T19:10:00Z">
              <w:rPr>
                <w:color w:val="D4D4D4"/>
              </w:rPr>
            </w:rPrChange>
          </w:rPr>
          <w:t xml:space="preserve"> </w:t>
        </w:r>
        <w:r w:rsidRPr="00092BE3">
          <w:rPr>
            <w:rPrChange w:id="1200" w:author="Nate Bachmeier [AWS-SA]" w:date="2023-04-09T19:10:00Z">
              <w:rPr>
                <w:color w:val="9CDCFE"/>
              </w:rPr>
            </w:rPrChange>
          </w:rPr>
          <w:t>frame</w:t>
        </w:r>
        <w:r w:rsidRPr="00092BE3">
          <w:rPr>
            <w:rPrChange w:id="1201" w:author="Nate Bachmeier [AWS-SA]" w:date="2023-04-09T19:10:00Z">
              <w:rPr>
                <w:color w:val="D4D4D4"/>
              </w:rPr>
            </w:rPrChange>
          </w:rPr>
          <w:t xml:space="preserve"> </w:t>
        </w:r>
        <w:r w:rsidRPr="00092BE3">
          <w:rPr>
            <w:rPrChange w:id="1202" w:author="Nate Bachmeier [AWS-SA]" w:date="2023-04-09T19:10:00Z">
              <w:rPr>
                <w:color w:val="569CD6"/>
              </w:rPr>
            </w:rPrChange>
          </w:rPr>
          <w:t>is</w:t>
        </w:r>
        <w:r w:rsidRPr="00092BE3">
          <w:rPr>
            <w:rPrChange w:id="1203" w:author="Nate Bachmeier [AWS-SA]" w:date="2023-04-09T19:10:00Z">
              <w:rPr>
                <w:color w:val="D4D4D4"/>
              </w:rPr>
            </w:rPrChange>
          </w:rPr>
          <w:t xml:space="preserve"> </w:t>
        </w:r>
        <w:r w:rsidRPr="00092BE3">
          <w:rPr>
            <w:rPrChange w:id="1204" w:author="Nate Bachmeier [AWS-SA]" w:date="2023-04-09T19:10:00Z">
              <w:rPr>
                <w:color w:val="569CD6"/>
              </w:rPr>
            </w:rPrChange>
          </w:rPr>
          <w:t>None</w:t>
        </w:r>
        <w:r w:rsidRPr="00092BE3">
          <w:rPr>
            <w:rPrChange w:id="1205" w:author="Nate Bachmeier [AWS-SA]" w:date="2023-04-09T19:10:00Z">
              <w:rPr>
                <w:color w:val="D4D4D4"/>
              </w:rPr>
            </w:rPrChange>
          </w:rPr>
          <w:t>:</w:t>
        </w:r>
      </w:ins>
    </w:p>
    <w:p w14:paraId="0B5FA424" w14:textId="77777777" w:rsidR="00092BE3" w:rsidRPr="00092BE3" w:rsidRDefault="00092BE3" w:rsidP="00092BE3">
      <w:pPr>
        <w:pStyle w:val="SC-Source"/>
        <w:rPr>
          <w:ins w:id="1206" w:author="Nate Bachmeier [AWS-SA]" w:date="2023-04-09T19:10:00Z"/>
          <w:rPrChange w:id="1207" w:author="Nate Bachmeier [AWS-SA]" w:date="2023-04-09T19:10:00Z">
            <w:rPr>
              <w:ins w:id="1208" w:author="Nate Bachmeier [AWS-SA]" w:date="2023-04-09T19:10:00Z"/>
              <w:color w:val="D4D4D4"/>
            </w:rPr>
          </w:rPrChange>
        </w:rPr>
        <w:pPrChange w:id="1209" w:author="Nate Bachmeier [AWS-SA]" w:date="2023-04-09T19:10:00Z">
          <w:pPr>
            <w:shd w:val="clear" w:color="auto" w:fill="1E1E1E"/>
            <w:spacing w:line="285" w:lineRule="atLeast"/>
            <w:ind w:firstLine="0"/>
          </w:pPr>
        </w:pPrChange>
      </w:pPr>
      <w:ins w:id="1210" w:author="Nate Bachmeier [AWS-SA]" w:date="2023-04-09T19:10:00Z">
        <w:r w:rsidRPr="00092BE3">
          <w:rPr>
            <w:rPrChange w:id="1211" w:author="Nate Bachmeier [AWS-SA]" w:date="2023-04-09T19:10:00Z">
              <w:rPr>
                <w:color w:val="D4D4D4"/>
              </w:rPr>
            </w:rPrChange>
          </w:rPr>
          <w:t xml:space="preserve">        </w:t>
        </w:r>
        <w:r w:rsidRPr="00092BE3">
          <w:rPr>
            <w:rPrChange w:id="1212" w:author="Nate Bachmeier [AWS-SA]" w:date="2023-04-09T19:10:00Z">
              <w:rPr>
                <w:color w:val="C586C0"/>
              </w:rPr>
            </w:rPrChange>
          </w:rPr>
          <w:t>break</w:t>
        </w:r>
      </w:ins>
    </w:p>
    <w:p w14:paraId="6F28BD8F" w14:textId="77777777" w:rsidR="00092BE3" w:rsidRPr="00092BE3" w:rsidRDefault="00092BE3" w:rsidP="00092BE3">
      <w:pPr>
        <w:pStyle w:val="SC-Source"/>
        <w:rPr>
          <w:ins w:id="1213" w:author="Nate Bachmeier [AWS-SA]" w:date="2023-04-09T19:10:00Z"/>
          <w:rPrChange w:id="1214" w:author="Nate Bachmeier [AWS-SA]" w:date="2023-04-09T19:10:00Z">
            <w:rPr>
              <w:ins w:id="1215" w:author="Nate Bachmeier [AWS-SA]" w:date="2023-04-09T19:10:00Z"/>
              <w:color w:val="D4D4D4"/>
            </w:rPr>
          </w:rPrChange>
        </w:rPr>
        <w:pPrChange w:id="1216" w:author="Nate Bachmeier [AWS-SA]" w:date="2023-04-09T19:10:00Z">
          <w:pPr>
            <w:shd w:val="clear" w:color="auto" w:fill="1E1E1E"/>
            <w:spacing w:line="285" w:lineRule="atLeast"/>
            <w:ind w:firstLine="0"/>
          </w:pPr>
        </w:pPrChange>
      </w:pPr>
      <w:ins w:id="1217" w:author="Nate Bachmeier [AWS-SA]" w:date="2023-04-09T19:10:00Z">
        <w:r w:rsidRPr="00092BE3">
          <w:rPr>
            <w:rPrChange w:id="1218" w:author="Nate Bachmeier [AWS-SA]" w:date="2023-04-09T19:10:00Z">
              <w:rPr>
                <w:color w:val="D4D4D4"/>
              </w:rPr>
            </w:rPrChange>
          </w:rPr>
          <w:t xml:space="preserve">      </w:t>
        </w:r>
        <w:proofErr w:type="spellStart"/>
        <w:r w:rsidRPr="00092BE3">
          <w:rPr>
            <w:rPrChange w:id="1219" w:author="Nate Bachmeier [AWS-SA]" w:date="2023-04-09T19:10:00Z">
              <w:rPr>
                <w:color w:val="9CDCFE"/>
              </w:rPr>
            </w:rPrChange>
          </w:rPr>
          <w:t>results</w:t>
        </w:r>
        <w:r w:rsidRPr="00092BE3">
          <w:rPr>
            <w:rPrChange w:id="1220" w:author="Nate Bachmeier [AWS-SA]" w:date="2023-04-09T19:10:00Z">
              <w:rPr>
                <w:color w:val="D4D4D4"/>
              </w:rPr>
            </w:rPrChange>
          </w:rPr>
          <w:t>.</w:t>
        </w:r>
        <w:r w:rsidRPr="00092BE3">
          <w:rPr>
            <w:rPrChange w:id="1221" w:author="Nate Bachmeier [AWS-SA]" w:date="2023-04-09T19:10:00Z">
              <w:rPr>
                <w:color w:val="DCDCAA"/>
              </w:rPr>
            </w:rPrChange>
          </w:rPr>
          <w:t>append</w:t>
        </w:r>
        <w:proofErr w:type="spellEnd"/>
        <w:r w:rsidRPr="00092BE3">
          <w:rPr>
            <w:rPrChange w:id="1222" w:author="Nate Bachmeier [AWS-SA]" w:date="2023-04-09T19:10:00Z">
              <w:rPr>
                <w:color w:val="D4D4D4"/>
              </w:rPr>
            </w:rPrChange>
          </w:rPr>
          <w:t>((</w:t>
        </w:r>
        <w:proofErr w:type="spellStart"/>
        <w:r w:rsidRPr="00092BE3">
          <w:rPr>
            <w:rPrChange w:id="1223" w:author="Nate Bachmeier [AWS-SA]" w:date="2023-04-09T19:10:00Z">
              <w:rPr>
                <w:color w:val="9CDCFE"/>
              </w:rPr>
            </w:rPrChange>
          </w:rPr>
          <w:t>frame</w:t>
        </w:r>
        <w:r w:rsidRPr="00092BE3">
          <w:rPr>
            <w:rPrChange w:id="1224" w:author="Nate Bachmeier [AWS-SA]" w:date="2023-04-09T19:10:00Z">
              <w:rPr>
                <w:color w:val="D4D4D4"/>
              </w:rPr>
            </w:rPrChange>
          </w:rPr>
          <w:t>,</w:t>
        </w:r>
        <w:r w:rsidRPr="00092BE3">
          <w:rPr>
            <w:rPrChange w:id="1225" w:author="Nate Bachmeier [AWS-SA]" w:date="2023-04-09T19:10:00Z">
              <w:rPr>
                <w:color w:val="9CDCFE"/>
              </w:rPr>
            </w:rPrChange>
          </w:rPr>
          <w:t>offset</w:t>
        </w:r>
        <w:proofErr w:type="spellEnd"/>
        <w:r w:rsidRPr="00092BE3">
          <w:rPr>
            <w:rPrChange w:id="1226" w:author="Nate Bachmeier [AWS-SA]" w:date="2023-04-09T19:10:00Z">
              <w:rPr>
                <w:color w:val="D4D4D4"/>
              </w:rPr>
            </w:rPrChange>
          </w:rPr>
          <w:t>))</w:t>
        </w:r>
      </w:ins>
    </w:p>
    <w:p w14:paraId="08FD17E8" w14:textId="77777777" w:rsidR="00092BE3" w:rsidRPr="00092BE3" w:rsidRDefault="00092BE3" w:rsidP="00092BE3">
      <w:pPr>
        <w:pStyle w:val="SC-Source"/>
        <w:rPr>
          <w:ins w:id="1227" w:author="Nate Bachmeier [AWS-SA]" w:date="2023-04-09T19:10:00Z"/>
          <w:rPrChange w:id="1228" w:author="Nate Bachmeier [AWS-SA]" w:date="2023-04-09T19:10:00Z">
            <w:rPr>
              <w:ins w:id="1229" w:author="Nate Bachmeier [AWS-SA]" w:date="2023-04-09T19:10:00Z"/>
              <w:color w:val="D4D4D4"/>
            </w:rPr>
          </w:rPrChange>
        </w:rPr>
        <w:pPrChange w:id="1230" w:author="Nate Bachmeier [AWS-SA]" w:date="2023-04-09T19:10:00Z">
          <w:pPr>
            <w:shd w:val="clear" w:color="auto" w:fill="1E1E1E"/>
            <w:spacing w:line="285" w:lineRule="atLeast"/>
            <w:ind w:firstLine="0"/>
          </w:pPr>
        </w:pPrChange>
      </w:pPr>
      <w:ins w:id="1231" w:author="Nate Bachmeier [AWS-SA]" w:date="2023-04-09T19:10:00Z">
        <w:r w:rsidRPr="00092BE3">
          <w:rPr>
            <w:rPrChange w:id="1232" w:author="Nate Bachmeier [AWS-SA]" w:date="2023-04-09T19:10:00Z">
              <w:rPr>
                <w:color w:val="D4D4D4"/>
              </w:rPr>
            </w:rPrChange>
          </w:rPr>
          <w:t xml:space="preserve">      </w:t>
        </w:r>
        <w:r w:rsidRPr="00092BE3">
          <w:rPr>
            <w:rPrChange w:id="1233" w:author="Nate Bachmeier [AWS-SA]" w:date="2023-04-09T19:10:00Z">
              <w:rPr>
                <w:color w:val="9CDCFE"/>
              </w:rPr>
            </w:rPrChange>
          </w:rPr>
          <w:t>offset</w:t>
        </w:r>
        <w:r w:rsidRPr="00092BE3">
          <w:rPr>
            <w:rPrChange w:id="1234" w:author="Nate Bachmeier [AWS-SA]" w:date="2023-04-09T19:10:00Z">
              <w:rPr>
                <w:color w:val="D4D4D4"/>
              </w:rPr>
            </w:rPrChange>
          </w:rPr>
          <w:t xml:space="preserve"> += </w:t>
        </w:r>
        <w:proofErr w:type="spellStart"/>
        <w:r w:rsidRPr="00092BE3">
          <w:rPr>
            <w:rPrChange w:id="1235" w:author="Nate Bachmeier [AWS-SA]" w:date="2023-04-09T19:10:00Z">
              <w:rPr>
                <w:color w:val="9CDCFE"/>
              </w:rPr>
            </w:rPrChange>
          </w:rPr>
          <w:t>step_size_sec</w:t>
        </w:r>
        <w:proofErr w:type="spellEnd"/>
      </w:ins>
    </w:p>
    <w:p w14:paraId="708AC39E" w14:textId="77777777" w:rsidR="00092BE3" w:rsidRPr="00092BE3" w:rsidRDefault="00092BE3" w:rsidP="00092BE3">
      <w:pPr>
        <w:pStyle w:val="SC-Source"/>
        <w:rPr>
          <w:ins w:id="1236" w:author="Nate Bachmeier [AWS-SA]" w:date="2023-04-09T19:10:00Z"/>
          <w:rPrChange w:id="1237" w:author="Nate Bachmeier [AWS-SA]" w:date="2023-04-09T19:10:00Z">
            <w:rPr>
              <w:ins w:id="1238" w:author="Nate Bachmeier [AWS-SA]" w:date="2023-04-09T19:10:00Z"/>
              <w:color w:val="D4D4D4"/>
            </w:rPr>
          </w:rPrChange>
        </w:rPr>
        <w:pPrChange w:id="1239" w:author="Nate Bachmeier [AWS-SA]" w:date="2023-04-09T19:10:00Z">
          <w:pPr>
            <w:shd w:val="clear" w:color="auto" w:fill="1E1E1E"/>
            <w:spacing w:line="285" w:lineRule="atLeast"/>
            <w:ind w:firstLine="0"/>
          </w:pPr>
        </w:pPrChange>
      </w:pPr>
      <w:ins w:id="1240" w:author="Nate Bachmeier [AWS-SA]" w:date="2023-04-09T19:10:00Z">
        <w:r w:rsidRPr="00092BE3">
          <w:rPr>
            <w:rPrChange w:id="1241" w:author="Nate Bachmeier [AWS-SA]" w:date="2023-04-09T19:10:00Z">
              <w:rPr>
                <w:color w:val="D4D4D4"/>
              </w:rPr>
            </w:rPrChange>
          </w:rPr>
          <w:t xml:space="preserve">      </w:t>
        </w:r>
      </w:ins>
    </w:p>
    <w:p w14:paraId="167F8846" w14:textId="77777777" w:rsidR="00092BE3" w:rsidRPr="00092BE3" w:rsidRDefault="00092BE3" w:rsidP="00092BE3">
      <w:pPr>
        <w:pStyle w:val="SC-Source"/>
        <w:rPr>
          <w:ins w:id="1242" w:author="Nate Bachmeier [AWS-SA]" w:date="2023-04-09T19:10:00Z"/>
          <w:rPrChange w:id="1243" w:author="Nate Bachmeier [AWS-SA]" w:date="2023-04-09T19:10:00Z">
            <w:rPr>
              <w:ins w:id="1244" w:author="Nate Bachmeier [AWS-SA]" w:date="2023-04-09T19:10:00Z"/>
              <w:color w:val="D4D4D4"/>
            </w:rPr>
          </w:rPrChange>
        </w:rPr>
        <w:pPrChange w:id="1245" w:author="Nate Bachmeier [AWS-SA]" w:date="2023-04-09T19:10:00Z">
          <w:pPr>
            <w:shd w:val="clear" w:color="auto" w:fill="1E1E1E"/>
            <w:spacing w:line="285" w:lineRule="atLeast"/>
            <w:ind w:firstLine="0"/>
          </w:pPr>
        </w:pPrChange>
      </w:pPr>
      <w:ins w:id="1246" w:author="Nate Bachmeier [AWS-SA]" w:date="2023-04-09T19:10:00Z">
        <w:r w:rsidRPr="00092BE3">
          <w:rPr>
            <w:rPrChange w:id="1247" w:author="Nate Bachmeier [AWS-SA]" w:date="2023-04-09T19:10:00Z">
              <w:rPr>
                <w:color w:val="D4D4D4"/>
              </w:rPr>
            </w:rPrChange>
          </w:rPr>
          <w:t xml:space="preserve">    </w:t>
        </w:r>
        <w:r w:rsidRPr="00092BE3">
          <w:rPr>
            <w:rPrChange w:id="1248" w:author="Nate Bachmeier [AWS-SA]" w:date="2023-04-09T19:10:00Z">
              <w:rPr>
                <w:color w:val="C586C0"/>
              </w:rPr>
            </w:rPrChange>
          </w:rPr>
          <w:t>return</w:t>
        </w:r>
        <w:r w:rsidRPr="00092BE3">
          <w:rPr>
            <w:rPrChange w:id="1249" w:author="Nate Bachmeier [AWS-SA]" w:date="2023-04-09T19:10:00Z">
              <w:rPr>
                <w:color w:val="D4D4D4"/>
              </w:rPr>
            </w:rPrChange>
          </w:rPr>
          <w:t xml:space="preserve"> </w:t>
        </w:r>
        <w:r w:rsidRPr="00092BE3">
          <w:rPr>
            <w:rPrChange w:id="1250" w:author="Nate Bachmeier [AWS-SA]" w:date="2023-04-09T19:10:00Z">
              <w:rPr>
                <w:color w:val="9CDCFE"/>
              </w:rPr>
            </w:rPrChange>
          </w:rPr>
          <w:t>results</w:t>
        </w:r>
      </w:ins>
    </w:p>
    <w:p w14:paraId="359BB348" w14:textId="77777777" w:rsidR="00092BE3" w:rsidRPr="00092BE3" w:rsidRDefault="00092BE3" w:rsidP="00092BE3">
      <w:pPr>
        <w:pStyle w:val="SC-Source"/>
        <w:rPr>
          <w:ins w:id="1251" w:author="Nate Bachmeier [AWS-SA]" w:date="2023-04-09T19:10:00Z"/>
          <w:rPrChange w:id="1252" w:author="Nate Bachmeier [AWS-SA]" w:date="2023-04-09T19:10:00Z">
            <w:rPr>
              <w:ins w:id="1253" w:author="Nate Bachmeier [AWS-SA]" w:date="2023-04-09T19:10:00Z"/>
              <w:color w:val="D4D4D4"/>
            </w:rPr>
          </w:rPrChange>
        </w:rPr>
        <w:pPrChange w:id="1254" w:author="Nate Bachmeier [AWS-SA]" w:date="2023-04-09T19:10:00Z">
          <w:pPr>
            <w:shd w:val="clear" w:color="auto" w:fill="1E1E1E"/>
            <w:spacing w:line="285" w:lineRule="atLeast"/>
            <w:ind w:firstLine="0"/>
          </w:pPr>
        </w:pPrChange>
      </w:pPr>
    </w:p>
    <w:p w14:paraId="3139A06E" w14:textId="77777777" w:rsidR="00092BE3" w:rsidRPr="00092BE3" w:rsidRDefault="00092BE3" w:rsidP="00092BE3">
      <w:pPr>
        <w:pStyle w:val="SC-Source"/>
        <w:rPr>
          <w:ins w:id="1255" w:author="Nate Bachmeier [AWS-SA]" w:date="2023-04-09T19:10:00Z"/>
          <w:rPrChange w:id="1256" w:author="Nate Bachmeier [AWS-SA]" w:date="2023-04-09T19:10:00Z">
            <w:rPr>
              <w:ins w:id="1257" w:author="Nate Bachmeier [AWS-SA]" w:date="2023-04-09T19:10:00Z"/>
              <w:color w:val="D4D4D4"/>
            </w:rPr>
          </w:rPrChange>
        </w:rPr>
        <w:pPrChange w:id="1258" w:author="Nate Bachmeier [AWS-SA]" w:date="2023-04-09T19:10:00Z">
          <w:pPr>
            <w:shd w:val="clear" w:color="auto" w:fill="1E1E1E"/>
            <w:spacing w:line="285" w:lineRule="atLeast"/>
            <w:ind w:firstLine="0"/>
          </w:pPr>
        </w:pPrChange>
      </w:pPr>
      <w:ins w:id="1259" w:author="Nate Bachmeier [AWS-SA]" w:date="2023-04-09T19:10:00Z">
        <w:r w:rsidRPr="00092BE3">
          <w:rPr>
            <w:rPrChange w:id="1260" w:author="Nate Bachmeier [AWS-SA]" w:date="2023-04-09T19:10:00Z">
              <w:rPr>
                <w:color w:val="D4D4D4"/>
              </w:rPr>
            </w:rPrChange>
          </w:rPr>
          <w:t xml:space="preserve">  </w:t>
        </w:r>
        <w:r w:rsidRPr="00092BE3">
          <w:rPr>
            <w:rPrChange w:id="1261" w:author="Nate Bachmeier [AWS-SA]" w:date="2023-04-09T19:10:00Z">
              <w:rPr>
                <w:color w:val="DCDCAA"/>
              </w:rPr>
            </w:rPrChange>
          </w:rPr>
          <w:t>@</w:t>
        </w:r>
        <w:r w:rsidRPr="00092BE3">
          <w:rPr>
            <w:rPrChange w:id="1262" w:author="Nate Bachmeier [AWS-SA]" w:date="2023-04-09T19:10:00Z">
              <w:rPr>
                <w:color w:val="9CDCFE"/>
              </w:rPr>
            </w:rPrChange>
          </w:rPr>
          <w:t>xray_recorder</w:t>
        </w:r>
        <w:r w:rsidRPr="00092BE3">
          <w:rPr>
            <w:rPrChange w:id="1263" w:author="Nate Bachmeier [AWS-SA]" w:date="2023-04-09T19:10:00Z">
              <w:rPr>
                <w:color w:val="DCDCAA"/>
              </w:rPr>
            </w:rPrChange>
          </w:rPr>
          <w:t>.capture</w:t>
        </w:r>
        <w:r w:rsidRPr="00092BE3">
          <w:rPr>
            <w:rPrChange w:id="1264" w:author="Nate Bachmeier [AWS-SA]" w:date="2023-04-09T19:10:00Z">
              <w:rPr>
                <w:color w:val="D4D4D4"/>
              </w:rPr>
            </w:rPrChange>
          </w:rPr>
          <w:t>(</w:t>
        </w:r>
        <w:r w:rsidRPr="00092BE3">
          <w:rPr>
            <w:rPrChange w:id="1265" w:author="Nate Bachmeier [AWS-SA]" w:date="2023-04-09T19:10:00Z">
              <w:rPr>
                <w:color w:val="CE9178"/>
              </w:rPr>
            </w:rPrChange>
          </w:rPr>
          <w:t>'process_frames'</w:t>
        </w:r>
        <w:r w:rsidRPr="00092BE3">
          <w:rPr>
            <w:rPrChange w:id="1266" w:author="Nate Bachmeier [AWS-SA]" w:date="2023-04-09T19:10:00Z">
              <w:rPr>
                <w:color w:val="D4D4D4"/>
              </w:rPr>
            </w:rPrChange>
          </w:rPr>
          <w:t>)</w:t>
        </w:r>
      </w:ins>
    </w:p>
    <w:p w14:paraId="0ACC7C8C" w14:textId="77777777" w:rsidR="00092BE3" w:rsidRPr="00092BE3" w:rsidRDefault="00092BE3" w:rsidP="00092BE3">
      <w:pPr>
        <w:pStyle w:val="SC-Source"/>
        <w:rPr>
          <w:ins w:id="1267" w:author="Nate Bachmeier [AWS-SA]" w:date="2023-04-09T19:10:00Z"/>
          <w:rPrChange w:id="1268" w:author="Nate Bachmeier [AWS-SA]" w:date="2023-04-09T19:10:00Z">
            <w:rPr>
              <w:ins w:id="1269" w:author="Nate Bachmeier [AWS-SA]" w:date="2023-04-09T19:10:00Z"/>
              <w:color w:val="D4D4D4"/>
            </w:rPr>
          </w:rPrChange>
        </w:rPr>
        <w:pPrChange w:id="1270" w:author="Nate Bachmeier [AWS-SA]" w:date="2023-04-09T19:10:00Z">
          <w:pPr>
            <w:shd w:val="clear" w:color="auto" w:fill="1E1E1E"/>
            <w:spacing w:line="285" w:lineRule="atLeast"/>
            <w:ind w:firstLine="0"/>
          </w:pPr>
        </w:pPrChange>
      </w:pPr>
      <w:ins w:id="1271" w:author="Nate Bachmeier [AWS-SA]" w:date="2023-04-09T19:10:00Z">
        <w:r w:rsidRPr="00092BE3">
          <w:rPr>
            <w:rPrChange w:id="1272" w:author="Nate Bachmeier [AWS-SA]" w:date="2023-04-09T19:10:00Z">
              <w:rPr>
                <w:color w:val="D4D4D4"/>
              </w:rPr>
            </w:rPrChange>
          </w:rPr>
          <w:t xml:space="preserve">  </w:t>
        </w:r>
        <w:r w:rsidRPr="00092BE3">
          <w:rPr>
            <w:rPrChange w:id="1273" w:author="Nate Bachmeier [AWS-SA]" w:date="2023-04-09T19:10:00Z">
              <w:rPr>
                <w:color w:val="569CD6"/>
              </w:rPr>
            </w:rPrChange>
          </w:rPr>
          <w:t>def</w:t>
        </w:r>
        <w:r w:rsidRPr="00092BE3">
          <w:rPr>
            <w:rPrChange w:id="1274" w:author="Nate Bachmeier [AWS-SA]" w:date="2023-04-09T19:10:00Z">
              <w:rPr>
                <w:color w:val="D4D4D4"/>
              </w:rPr>
            </w:rPrChange>
          </w:rPr>
          <w:t xml:space="preserve"> </w:t>
        </w:r>
        <w:proofErr w:type="spellStart"/>
        <w:r w:rsidRPr="00092BE3">
          <w:rPr>
            <w:rPrChange w:id="1275" w:author="Nate Bachmeier [AWS-SA]" w:date="2023-04-09T19:10:00Z">
              <w:rPr>
                <w:color w:val="DCDCAA"/>
              </w:rPr>
            </w:rPrChange>
          </w:rPr>
          <w:t>process_frames</w:t>
        </w:r>
        <w:proofErr w:type="spellEnd"/>
        <w:r w:rsidRPr="00092BE3">
          <w:rPr>
            <w:rPrChange w:id="1276" w:author="Nate Bachmeier [AWS-SA]" w:date="2023-04-09T19:10:00Z">
              <w:rPr>
                <w:color w:val="D4D4D4"/>
              </w:rPr>
            </w:rPrChange>
          </w:rPr>
          <w:t>(</w:t>
        </w:r>
        <w:r w:rsidRPr="00092BE3">
          <w:rPr>
            <w:rPrChange w:id="1277" w:author="Nate Bachmeier [AWS-SA]" w:date="2023-04-09T19:10:00Z">
              <w:rPr>
                <w:color w:val="9CDCFE"/>
              </w:rPr>
            </w:rPrChange>
          </w:rPr>
          <w:t>self</w:t>
        </w:r>
        <w:r w:rsidRPr="00092BE3">
          <w:rPr>
            <w:rPrChange w:id="1278" w:author="Nate Bachmeier [AWS-SA]" w:date="2023-04-09T19:10:00Z">
              <w:rPr>
                <w:color w:val="D4D4D4"/>
              </w:rPr>
            </w:rPrChange>
          </w:rPr>
          <w:t>)-&gt;</w:t>
        </w:r>
        <w:r w:rsidRPr="00092BE3">
          <w:t>Report</w:t>
        </w:r>
        <w:r w:rsidRPr="00092BE3">
          <w:rPr>
            <w:rPrChange w:id="1279" w:author="Nate Bachmeier [AWS-SA]" w:date="2023-04-09T19:10:00Z">
              <w:rPr>
                <w:color w:val="D4D4D4"/>
              </w:rPr>
            </w:rPrChange>
          </w:rPr>
          <w:t>:</w:t>
        </w:r>
      </w:ins>
    </w:p>
    <w:p w14:paraId="61D2BF81" w14:textId="77777777" w:rsidR="00092BE3" w:rsidRPr="00092BE3" w:rsidRDefault="00092BE3" w:rsidP="00092BE3">
      <w:pPr>
        <w:pStyle w:val="SC-Source"/>
        <w:rPr>
          <w:ins w:id="1280" w:author="Nate Bachmeier [AWS-SA]" w:date="2023-04-09T19:10:00Z"/>
          <w:rPrChange w:id="1281" w:author="Nate Bachmeier [AWS-SA]" w:date="2023-04-09T19:10:00Z">
            <w:rPr>
              <w:ins w:id="1282" w:author="Nate Bachmeier [AWS-SA]" w:date="2023-04-09T19:10:00Z"/>
              <w:color w:val="D4D4D4"/>
            </w:rPr>
          </w:rPrChange>
        </w:rPr>
        <w:pPrChange w:id="1283" w:author="Nate Bachmeier [AWS-SA]" w:date="2023-04-09T19:10:00Z">
          <w:pPr>
            <w:shd w:val="clear" w:color="auto" w:fill="1E1E1E"/>
            <w:spacing w:line="285" w:lineRule="atLeast"/>
            <w:ind w:firstLine="0"/>
          </w:pPr>
        </w:pPrChange>
      </w:pPr>
      <w:ins w:id="1284" w:author="Nate Bachmeier [AWS-SA]" w:date="2023-04-09T19:10:00Z">
        <w:r w:rsidRPr="00092BE3">
          <w:rPr>
            <w:rPrChange w:id="1285" w:author="Nate Bachmeier [AWS-SA]" w:date="2023-04-09T19:10:00Z">
              <w:rPr>
                <w:color w:val="D4D4D4"/>
              </w:rPr>
            </w:rPrChange>
          </w:rPr>
          <w:t xml:space="preserve">    </w:t>
        </w:r>
        <w:r w:rsidRPr="00092BE3">
          <w:rPr>
            <w:rPrChange w:id="1286" w:author="Nate Bachmeier [AWS-SA]" w:date="2023-04-09T19:10:00Z">
              <w:rPr>
                <w:color w:val="9CDCFE"/>
              </w:rPr>
            </w:rPrChange>
          </w:rPr>
          <w:t>report</w:t>
        </w:r>
        <w:r w:rsidRPr="00092BE3">
          <w:rPr>
            <w:rPrChange w:id="1287" w:author="Nate Bachmeier [AWS-SA]" w:date="2023-04-09T19:10:00Z">
              <w:rPr>
                <w:color w:val="D4D4D4"/>
              </w:rPr>
            </w:rPrChange>
          </w:rPr>
          <w:t xml:space="preserve"> = </w:t>
        </w:r>
        <w:r w:rsidRPr="00092BE3">
          <w:t>Report</w:t>
        </w:r>
        <w:r w:rsidRPr="00092BE3">
          <w:rPr>
            <w:rPrChange w:id="1288" w:author="Nate Bachmeier [AWS-SA]" w:date="2023-04-09T19:10:00Z">
              <w:rPr>
                <w:color w:val="D4D4D4"/>
              </w:rPr>
            </w:rPrChange>
          </w:rPr>
          <w:t>(</w:t>
        </w:r>
        <w:proofErr w:type="spellStart"/>
        <w:r w:rsidRPr="00092BE3">
          <w:rPr>
            <w:rPrChange w:id="1289" w:author="Nate Bachmeier [AWS-SA]" w:date="2023-04-09T19:10:00Z">
              <w:rPr>
                <w:color w:val="9CDCFE"/>
              </w:rPr>
            </w:rPrChange>
          </w:rPr>
          <w:t>self</w:t>
        </w:r>
        <w:r w:rsidRPr="00092BE3">
          <w:rPr>
            <w:rPrChange w:id="1290" w:author="Nate Bachmeier [AWS-SA]" w:date="2023-04-09T19:10:00Z">
              <w:rPr>
                <w:color w:val="D4D4D4"/>
              </w:rPr>
            </w:rPrChange>
          </w:rPr>
          <w:t>.</w:t>
        </w:r>
        <w:r w:rsidRPr="00092BE3">
          <w:rPr>
            <w:rPrChange w:id="1291" w:author="Nate Bachmeier [AWS-SA]" w:date="2023-04-09T19:10:00Z">
              <w:rPr>
                <w:color w:val="9CDCFE"/>
              </w:rPr>
            </w:rPrChange>
          </w:rPr>
          <w:t>payload</w:t>
        </w:r>
        <w:proofErr w:type="spellEnd"/>
        <w:r w:rsidRPr="00092BE3">
          <w:rPr>
            <w:rPrChange w:id="1292" w:author="Nate Bachmeier [AWS-SA]" w:date="2023-04-09T19:10:00Z">
              <w:rPr>
                <w:color w:val="D4D4D4"/>
              </w:rPr>
            </w:rPrChange>
          </w:rPr>
          <w:t>)</w:t>
        </w:r>
      </w:ins>
    </w:p>
    <w:p w14:paraId="6D099DFD" w14:textId="77777777" w:rsidR="00092BE3" w:rsidRPr="00092BE3" w:rsidRDefault="00092BE3" w:rsidP="00092BE3">
      <w:pPr>
        <w:pStyle w:val="SC-Source"/>
        <w:rPr>
          <w:ins w:id="1293" w:author="Nate Bachmeier [AWS-SA]" w:date="2023-04-09T19:10:00Z"/>
          <w:rPrChange w:id="1294" w:author="Nate Bachmeier [AWS-SA]" w:date="2023-04-09T19:10:00Z">
            <w:rPr>
              <w:ins w:id="1295" w:author="Nate Bachmeier [AWS-SA]" w:date="2023-04-09T19:10:00Z"/>
              <w:color w:val="D4D4D4"/>
            </w:rPr>
          </w:rPrChange>
        </w:rPr>
        <w:pPrChange w:id="1296" w:author="Nate Bachmeier [AWS-SA]" w:date="2023-04-09T19:10:00Z">
          <w:pPr>
            <w:shd w:val="clear" w:color="auto" w:fill="1E1E1E"/>
            <w:spacing w:line="285" w:lineRule="atLeast"/>
            <w:ind w:firstLine="0"/>
          </w:pPr>
        </w:pPrChange>
      </w:pPr>
      <w:ins w:id="1297" w:author="Nate Bachmeier [AWS-SA]" w:date="2023-04-09T19:10:00Z">
        <w:r w:rsidRPr="00092BE3">
          <w:rPr>
            <w:rPrChange w:id="1298" w:author="Nate Bachmeier [AWS-SA]" w:date="2023-04-09T19:10:00Z">
              <w:rPr>
                <w:color w:val="D4D4D4"/>
              </w:rPr>
            </w:rPrChange>
          </w:rPr>
          <w:t xml:space="preserve">    </w:t>
        </w:r>
        <w:r w:rsidRPr="00092BE3">
          <w:rPr>
            <w:rPrChange w:id="1299" w:author="Nate Bachmeier [AWS-SA]" w:date="2023-04-09T19:10:00Z">
              <w:rPr>
                <w:color w:val="C586C0"/>
              </w:rPr>
            </w:rPrChange>
          </w:rPr>
          <w:t>for</w:t>
        </w:r>
        <w:r w:rsidRPr="00092BE3">
          <w:rPr>
            <w:rPrChange w:id="1300" w:author="Nate Bachmeier [AWS-SA]" w:date="2023-04-09T19:10:00Z">
              <w:rPr>
                <w:color w:val="D4D4D4"/>
              </w:rPr>
            </w:rPrChange>
          </w:rPr>
          <w:t xml:space="preserve"> </w:t>
        </w:r>
        <w:r w:rsidRPr="00092BE3">
          <w:rPr>
            <w:rPrChange w:id="1301" w:author="Nate Bachmeier [AWS-SA]" w:date="2023-04-09T19:10:00Z">
              <w:rPr>
                <w:color w:val="9CDCFE"/>
              </w:rPr>
            </w:rPrChange>
          </w:rPr>
          <w:t>frame</w:t>
        </w:r>
        <w:r w:rsidRPr="00092BE3">
          <w:rPr>
            <w:rPrChange w:id="1302" w:author="Nate Bachmeier [AWS-SA]" w:date="2023-04-09T19:10:00Z">
              <w:rPr>
                <w:color w:val="D4D4D4"/>
              </w:rPr>
            </w:rPrChange>
          </w:rPr>
          <w:t xml:space="preserve">, </w:t>
        </w:r>
        <w:r w:rsidRPr="00092BE3">
          <w:rPr>
            <w:rPrChange w:id="1303" w:author="Nate Bachmeier [AWS-SA]" w:date="2023-04-09T19:10:00Z">
              <w:rPr>
                <w:color w:val="9CDCFE"/>
              </w:rPr>
            </w:rPrChange>
          </w:rPr>
          <w:t>offset</w:t>
        </w:r>
        <w:r w:rsidRPr="00092BE3">
          <w:rPr>
            <w:rPrChange w:id="1304" w:author="Nate Bachmeier [AWS-SA]" w:date="2023-04-09T19:10:00Z">
              <w:rPr>
                <w:color w:val="D4D4D4"/>
              </w:rPr>
            </w:rPrChange>
          </w:rPr>
          <w:t xml:space="preserve"> </w:t>
        </w:r>
        <w:r w:rsidRPr="00092BE3">
          <w:rPr>
            <w:rPrChange w:id="1305" w:author="Nate Bachmeier [AWS-SA]" w:date="2023-04-09T19:10:00Z">
              <w:rPr>
                <w:color w:val="C586C0"/>
              </w:rPr>
            </w:rPrChange>
          </w:rPr>
          <w:t>in</w:t>
        </w:r>
        <w:r w:rsidRPr="00092BE3">
          <w:rPr>
            <w:rPrChange w:id="1306" w:author="Nate Bachmeier [AWS-SA]" w:date="2023-04-09T19:10:00Z">
              <w:rPr>
                <w:color w:val="D4D4D4"/>
              </w:rPr>
            </w:rPrChange>
          </w:rPr>
          <w:t xml:space="preserve"> </w:t>
        </w:r>
        <w:proofErr w:type="spellStart"/>
        <w:r w:rsidRPr="00092BE3">
          <w:rPr>
            <w:rPrChange w:id="1307" w:author="Nate Bachmeier [AWS-SA]" w:date="2023-04-09T19:10:00Z">
              <w:rPr>
                <w:color w:val="9CDCFE"/>
              </w:rPr>
            </w:rPrChange>
          </w:rPr>
          <w:t>self</w:t>
        </w:r>
        <w:r w:rsidRPr="00092BE3">
          <w:rPr>
            <w:rPrChange w:id="1308" w:author="Nate Bachmeier [AWS-SA]" w:date="2023-04-09T19:10:00Z">
              <w:rPr>
                <w:color w:val="D4D4D4"/>
              </w:rPr>
            </w:rPrChange>
          </w:rPr>
          <w:t>.</w:t>
        </w:r>
        <w:r w:rsidRPr="00092BE3">
          <w:rPr>
            <w:rPrChange w:id="1309" w:author="Nate Bachmeier [AWS-SA]" w:date="2023-04-09T19:10:00Z">
              <w:rPr>
                <w:color w:val="DCDCAA"/>
              </w:rPr>
            </w:rPrChange>
          </w:rPr>
          <w:t>frames</w:t>
        </w:r>
        <w:proofErr w:type="spellEnd"/>
        <w:r w:rsidRPr="00092BE3">
          <w:rPr>
            <w:rPrChange w:id="1310" w:author="Nate Bachmeier [AWS-SA]" w:date="2023-04-09T19:10:00Z">
              <w:rPr>
                <w:color w:val="D4D4D4"/>
              </w:rPr>
            </w:rPrChange>
          </w:rPr>
          <w:t>():</w:t>
        </w:r>
      </w:ins>
    </w:p>
    <w:p w14:paraId="24FEE2DB" w14:textId="77777777" w:rsidR="00092BE3" w:rsidRPr="00092BE3" w:rsidRDefault="00092BE3" w:rsidP="00092BE3">
      <w:pPr>
        <w:pStyle w:val="SC-Source"/>
        <w:rPr>
          <w:ins w:id="1311" w:author="Nate Bachmeier [AWS-SA]" w:date="2023-04-09T19:10:00Z"/>
          <w:rPrChange w:id="1312" w:author="Nate Bachmeier [AWS-SA]" w:date="2023-04-09T19:10:00Z">
            <w:rPr>
              <w:ins w:id="1313" w:author="Nate Bachmeier [AWS-SA]" w:date="2023-04-09T19:10:00Z"/>
              <w:color w:val="D4D4D4"/>
            </w:rPr>
          </w:rPrChange>
        </w:rPr>
        <w:pPrChange w:id="1314" w:author="Nate Bachmeier [AWS-SA]" w:date="2023-04-09T19:10:00Z">
          <w:pPr>
            <w:shd w:val="clear" w:color="auto" w:fill="1E1E1E"/>
            <w:spacing w:line="285" w:lineRule="atLeast"/>
            <w:ind w:firstLine="0"/>
          </w:pPr>
        </w:pPrChange>
      </w:pPr>
      <w:ins w:id="1315" w:author="Nate Bachmeier [AWS-SA]" w:date="2023-04-09T19:10:00Z">
        <w:r w:rsidRPr="00092BE3">
          <w:rPr>
            <w:rPrChange w:id="1316" w:author="Nate Bachmeier [AWS-SA]" w:date="2023-04-09T19:10:00Z">
              <w:rPr>
                <w:color w:val="D4D4D4"/>
              </w:rPr>
            </w:rPrChange>
          </w:rPr>
          <w:t xml:space="preserve">      </w:t>
        </w:r>
        <w:r w:rsidRPr="00092BE3">
          <w:rPr>
            <w:rPrChange w:id="1317" w:author="Nate Bachmeier [AWS-SA]" w:date="2023-04-09T19:10:00Z">
              <w:rPr>
                <w:color w:val="9CDCFE"/>
              </w:rPr>
            </w:rPrChange>
          </w:rPr>
          <w:t>datum</w:t>
        </w:r>
        <w:r w:rsidRPr="00092BE3">
          <w:rPr>
            <w:rPrChange w:id="1318" w:author="Nate Bachmeier [AWS-SA]" w:date="2023-04-09T19:10:00Z">
              <w:rPr>
                <w:color w:val="D4D4D4"/>
              </w:rPr>
            </w:rPrChange>
          </w:rPr>
          <w:t xml:space="preserve"> = </w:t>
        </w:r>
        <w:proofErr w:type="spellStart"/>
        <w:r w:rsidRPr="00092BE3">
          <w:t>op</w:t>
        </w:r>
        <w:r w:rsidRPr="00092BE3">
          <w:rPr>
            <w:rPrChange w:id="1319" w:author="Nate Bachmeier [AWS-SA]" w:date="2023-04-09T19:10:00Z">
              <w:rPr>
                <w:color w:val="D4D4D4"/>
              </w:rPr>
            </w:rPrChange>
          </w:rPr>
          <w:t>.Datum</w:t>
        </w:r>
        <w:proofErr w:type="spellEnd"/>
        <w:r w:rsidRPr="00092BE3">
          <w:rPr>
            <w:rPrChange w:id="1320" w:author="Nate Bachmeier [AWS-SA]" w:date="2023-04-09T19:10:00Z">
              <w:rPr>
                <w:color w:val="D4D4D4"/>
              </w:rPr>
            </w:rPrChange>
          </w:rPr>
          <w:t>()</w:t>
        </w:r>
      </w:ins>
    </w:p>
    <w:p w14:paraId="6151AD6B" w14:textId="77777777" w:rsidR="00092BE3" w:rsidRPr="00092BE3" w:rsidRDefault="00092BE3" w:rsidP="00092BE3">
      <w:pPr>
        <w:pStyle w:val="SC-Source"/>
        <w:rPr>
          <w:ins w:id="1321" w:author="Nate Bachmeier [AWS-SA]" w:date="2023-04-09T19:10:00Z"/>
          <w:rPrChange w:id="1322" w:author="Nate Bachmeier [AWS-SA]" w:date="2023-04-09T19:10:00Z">
            <w:rPr>
              <w:ins w:id="1323" w:author="Nate Bachmeier [AWS-SA]" w:date="2023-04-09T19:10:00Z"/>
              <w:color w:val="D4D4D4"/>
            </w:rPr>
          </w:rPrChange>
        </w:rPr>
        <w:pPrChange w:id="1324" w:author="Nate Bachmeier [AWS-SA]" w:date="2023-04-09T19:10:00Z">
          <w:pPr>
            <w:shd w:val="clear" w:color="auto" w:fill="1E1E1E"/>
            <w:spacing w:line="285" w:lineRule="atLeast"/>
            <w:ind w:firstLine="0"/>
          </w:pPr>
        </w:pPrChange>
      </w:pPr>
      <w:ins w:id="1325" w:author="Nate Bachmeier [AWS-SA]" w:date="2023-04-09T19:10:00Z">
        <w:r w:rsidRPr="00092BE3">
          <w:rPr>
            <w:rPrChange w:id="1326" w:author="Nate Bachmeier [AWS-SA]" w:date="2023-04-09T19:10:00Z">
              <w:rPr>
                <w:color w:val="D4D4D4"/>
              </w:rPr>
            </w:rPrChange>
          </w:rPr>
          <w:t xml:space="preserve">      </w:t>
        </w:r>
        <w:proofErr w:type="spellStart"/>
        <w:r w:rsidRPr="00092BE3">
          <w:rPr>
            <w:rPrChange w:id="1327" w:author="Nate Bachmeier [AWS-SA]" w:date="2023-04-09T19:10:00Z">
              <w:rPr>
                <w:color w:val="9CDCFE"/>
              </w:rPr>
            </w:rPrChange>
          </w:rPr>
          <w:t>datum</w:t>
        </w:r>
        <w:r w:rsidRPr="00092BE3">
          <w:rPr>
            <w:rPrChange w:id="1328" w:author="Nate Bachmeier [AWS-SA]" w:date="2023-04-09T19:10:00Z">
              <w:rPr>
                <w:color w:val="D4D4D4"/>
              </w:rPr>
            </w:rPrChange>
          </w:rPr>
          <w:t>.cvInputData</w:t>
        </w:r>
        <w:proofErr w:type="spellEnd"/>
        <w:r w:rsidRPr="00092BE3">
          <w:rPr>
            <w:rPrChange w:id="1329" w:author="Nate Bachmeier [AWS-SA]" w:date="2023-04-09T19:10:00Z">
              <w:rPr>
                <w:color w:val="D4D4D4"/>
              </w:rPr>
            </w:rPrChange>
          </w:rPr>
          <w:t xml:space="preserve"> = </w:t>
        </w:r>
        <w:r w:rsidRPr="00092BE3">
          <w:rPr>
            <w:rPrChange w:id="1330" w:author="Nate Bachmeier [AWS-SA]" w:date="2023-04-09T19:10:00Z">
              <w:rPr>
                <w:color w:val="9CDCFE"/>
              </w:rPr>
            </w:rPrChange>
          </w:rPr>
          <w:t>frame</w:t>
        </w:r>
      </w:ins>
    </w:p>
    <w:p w14:paraId="1576D51D" w14:textId="77777777" w:rsidR="00092BE3" w:rsidRPr="00092BE3" w:rsidRDefault="00092BE3" w:rsidP="00092BE3">
      <w:pPr>
        <w:pStyle w:val="SC-Source"/>
        <w:rPr>
          <w:ins w:id="1331" w:author="Nate Bachmeier [AWS-SA]" w:date="2023-04-09T19:10:00Z"/>
          <w:rPrChange w:id="1332" w:author="Nate Bachmeier [AWS-SA]" w:date="2023-04-09T19:10:00Z">
            <w:rPr>
              <w:ins w:id="1333" w:author="Nate Bachmeier [AWS-SA]" w:date="2023-04-09T19:10:00Z"/>
              <w:color w:val="D4D4D4"/>
            </w:rPr>
          </w:rPrChange>
        </w:rPr>
        <w:pPrChange w:id="1334" w:author="Nate Bachmeier [AWS-SA]" w:date="2023-04-09T19:10:00Z">
          <w:pPr>
            <w:shd w:val="clear" w:color="auto" w:fill="1E1E1E"/>
            <w:spacing w:line="285" w:lineRule="atLeast"/>
            <w:ind w:firstLine="0"/>
          </w:pPr>
        </w:pPrChange>
      </w:pPr>
      <w:ins w:id="1335" w:author="Nate Bachmeier [AWS-SA]" w:date="2023-04-09T19:10:00Z">
        <w:r w:rsidRPr="00092BE3">
          <w:rPr>
            <w:rPrChange w:id="1336" w:author="Nate Bachmeier [AWS-SA]" w:date="2023-04-09T19:10:00Z">
              <w:rPr>
                <w:color w:val="D4D4D4"/>
              </w:rPr>
            </w:rPrChange>
          </w:rPr>
          <w:t xml:space="preserve">      </w:t>
        </w:r>
        <w:proofErr w:type="spellStart"/>
        <w:r w:rsidRPr="00092BE3">
          <w:rPr>
            <w:rPrChange w:id="1337" w:author="Nate Bachmeier [AWS-SA]" w:date="2023-04-09T19:10:00Z">
              <w:rPr>
                <w:color w:val="9CDCFE"/>
              </w:rPr>
            </w:rPrChange>
          </w:rPr>
          <w:t>opWrapper</w:t>
        </w:r>
        <w:r w:rsidRPr="00092BE3">
          <w:rPr>
            <w:rPrChange w:id="1338" w:author="Nate Bachmeier [AWS-SA]" w:date="2023-04-09T19:10:00Z">
              <w:rPr>
                <w:color w:val="D4D4D4"/>
              </w:rPr>
            </w:rPrChange>
          </w:rPr>
          <w:t>.emplaceAndPop</w:t>
        </w:r>
        <w:proofErr w:type="spellEnd"/>
        <w:r w:rsidRPr="00092BE3">
          <w:rPr>
            <w:rPrChange w:id="1339" w:author="Nate Bachmeier [AWS-SA]" w:date="2023-04-09T19:10:00Z">
              <w:rPr>
                <w:color w:val="D4D4D4"/>
              </w:rPr>
            </w:rPrChange>
          </w:rPr>
          <w:t>([</w:t>
        </w:r>
        <w:r w:rsidRPr="00092BE3">
          <w:rPr>
            <w:rPrChange w:id="1340" w:author="Nate Bachmeier [AWS-SA]" w:date="2023-04-09T19:10:00Z">
              <w:rPr>
                <w:color w:val="9CDCFE"/>
              </w:rPr>
            </w:rPrChange>
          </w:rPr>
          <w:t>datum</w:t>
        </w:r>
        <w:r w:rsidRPr="00092BE3">
          <w:rPr>
            <w:rPrChange w:id="1341" w:author="Nate Bachmeier [AWS-SA]" w:date="2023-04-09T19:10:00Z">
              <w:rPr>
                <w:color w:val="D4D4D4"/>
              </w:rPr>
            </w:rPrChange>
          </w:rPr>
          <w:t>])</w:t>
        </w:r>
      </w:ins>
    </w:p>
    <w:p w14:paraId="0ADA7AF3" w14:textId="77777777" w:rsidR="00092BE3" w:rsidRPr="00092BE3" w:rsidRDefault="00092BE3" w:rsidP="00092BE3">
      <w:pPr>
        <w:pStyle w:val="SC-Source"/>
        <w:rPr>
          <w:ins w:id="1342" w:author="Nate Bachmeier [AWS-SA]" w:date="2023-04-09T19:10:00Z"/>
          <w:rPrChange w:id="1343" w:author="Nate Bachmeier [AWS-SA]" w:date="2023-04-09T19:10:00Z">
            <w:rPr>
              <w:ins w:id="1344" w:author="Nate Bachmeier [AWS-SA]" w:date="2023-04-09T19:10:00Z"/>
              <w:color w:val="D4D4D4"/>
            </w:rPr>
          </w:rPrChange>
        </w:rPr>
        <w:pPrChange w:id="1345" w:author="Nate Bachmeier [AWS-SA]" w:date="2023-04-09T19:10:00Z">
          <w:pPr>
            <w:shd w:val="clear" w:color="auto" w:fill="1E1E1E"/>
            <w:spacing w:line="285" w:lineRule="atLeast"/>
            <w:ind w:firstLine="0"/>
          </w:pPr>
        </w:pPrChange>
      </w:pPr>
      <w:ins w:id="1346" w:author="Nate Bachmeier [AWS-SA]" w:date="2023-04-09T19:10:00Z">
        <w:r w:rsidRPr="00092BE3">
          <w:rPr>
            <w:rPrChange w:id="1347" w:author="Nate Bachmeier [AWS-SA]" w:date="2023-04-09T19:10:00Z">
              <w:rPr>
                <w:color w:val="D4D4D4"/>
              </w:rPr>
            </w:rPrChange>
          </w:rPr>
          <w:lastRenderedPageBreak/>
          <w:t xml:space="preserve">      </w:t>
        </w:r>
        <w:proofErr w:type="spellStart"/>
        <w:r w:rsidRPr="00092BE3">
          <w:rPr>
            <w:rPrChange w:id="1348" w:author="Nate Bachmeier [AWS-SA]" w:date="2023-04-09T19:10:00Z">
              <w:rPr>
                <w:color w:val="9CDCFE"/>
              </w:rPr>
            </w:rPrChange>
          </w:rPr>
          <w:t>report</w:t>
        </w:r>
        <w:r w:rsidRPr="00092BE3">
          <w:rPr>
            <w:rPrChange w:id="1349" w:author="Nate Bachmeier [AWS-SA]" w:date="2023-04-09T19:10:00Z">
              <w:rPr>
                <w:color w:val="D4D4D4"/>
              </w:rPr>
            </w:rPrChange>
          </w:rPr>
          <w:t>.</w:t>
        </w:r>
        <w:r w:rsidRPr="00092BE3">
          <w:rPr>
            <w:rPrChange w:id="1350" w:author="Nate Bachmeier [AWS-SA]" w:date="2023-04-09T19:10:00Z">
              <w:rPr>
                <w:color w:val="DCDCAA"/>
              </w:rPr>
            </w:rPrChange>
          </w:rPr>
          <w:t>add_frame_node</w:t>
        </w:r>
        <w:proofErr w:type="spellEnd"/>
        <w:r w:rsidRPr="00092BE3">
          <w:rPr>
            <w:rPrChange w:id="1351" w:author="Nate Bachmeier [AWS-SA]" w:date="2023-04-09T19:10:00Z">
              <w:rPr>
                <w:color w:val="D4D4D4"/>
              </w:rPr>
            </w:rPrChange>
          </w:rPr>
          <w:t>(</w:t>
        </w:r>
        <w:r w:rsidRPr="00092BE3">
          <w:rPr>
            <w:rPrChange w:id="1352" w:author="Nate Bachmeier [AWS-SA]" w:date="2023-04-09T19:10:00Z">
              <w:rPr>
                <w:color w:val="9CDCFE"/>
              </w:rPr>
            </w:rPrChange>
          </w:rPr>
          <w:t>datum</w:t>
        </w:r>
        <w:r w:rsidRPr="00092BE3">
          <w:rPr>
            <w:rPrChange w:id="1353" w:author="Nate Bachmeier [AWS-SA]" w:date="2023-04-09T19:10:00Z">
              <w:rPr>
                <w:color w:val="D4D4D4"/>
              </w:rPr>
            </w:rPrChange>
          </w:rPr>
          <w:t xml:space="preserve">, </w:t>
        </w:r>
        <w:r w:rsidRPr="00092BE3">
          <w:rPr>
            <w:rPrChange w:id="1354" w:author="Nate Bachmeier [AWS-SA]" w:date="2023-04-09T19:10:00Z">
              <w:rPr>
                <w:color w:val="9CDCFE"/>
              </w:rPr>
            </w:rPrChange>
          </w:rPr>
          <w:t>offset</w:t>
        </w:r>
        <w:r w:rsidRPr="00092BE3">
          <w:rPr>
            <w:rPrChange w:id="1355" w:author="Nate Bachmeier [AWS-SA]" w:date="2023-04-09T19:10:00Z">
              <w:rPr>
                <w:color w:val="D4D4D4"/>
              </w:rPr>
            </w:rPrChange>
          </w:rPr>
          <w:t>)</w:t>
        </w:r>
      </w:ins>
    </w:p>
    <w:p w14:paraId="7AAB85B4" w14:textId="77777777" w:rsidR="00092BE3" w:rsidRPr="00092BE3" w:rsidRDefault="00092BE3" w:rsidP="00092BE3">
      <w:pPr>
        <w:pStyle w:val="SC-Source"/>
        <w:rPr>
          <w:ins w:id="1356" w:author="Nate Bachmeier [AWS-SA]" w:date="2023-04-09T19:10:00Z"/>
          <w:rPrChange w:id="1357" w:author="Nate Bachmeier [AWS-SA]" w:date="2023-04-09T19:10:00Z">
            <w:rPr>
              <w:ins w:id="1358" w:author="Nate Bachmeier [AWS-SA]" w:date="2023-04-09T19:10:00Z"/>
              <w:color w:val="D4D4D4"/>
            </w:rPr>
          </w:rPrChange>
        </w:rPr>
        <w:pPrChange w:id="1359" w:author="Nate Bachmeier [AWS-SA]" w:date="2023-04-09T19:10:00Z">
          <w:pPr>
            <w:shd w:val="clear" w:color="auto" w:fill="1E1E1E"/>
            <w:spacing w:line="285" w:lineRule="atLeast"/>
            <w:ind w:firstLine="0"/>
          </w:pPr>
        </w:pPrChange>
      </w:pPr>
      <w:ins w:id="1360" w:author="Nate Bachmeier [AWS-SA]" w:date="2023-04-09T19:10:00Z">
        <w:r w:rsidRPr="00092BE3">
          <w:rPr>
            <w:rPrChange w:id="1361" w:author="Nate Bachmeier [AWS-SA]" w:date="2023-04-09T19:10:00Z">
              <w:rPr>
                <w:color w:val="D4D4D4"/>
              </w:rPr>
            </w:rPrChange>
          </w:rPr>
          <w:t xml:space="preserve">    </w:t>
        </w:r>
      </w:ins>
    </w:p>
    <w:p w14:paraId="6315B63F" w14:textId="11BE49B7" w:rsidR="00092BE3" w:rsidRDefault="00092BE3" w:rsidP="00092BE3">
      <w:pPr>
        <w:pStyle w:val="SC-Source"/>
        <w:rPr>
          <w:ins w:id="1362" w:author="Nate Bachmeier [AWS-SA]" w:date="2023-04-09T19:11:00Z"/>
        </w:rPr>
      </w:pPr>
      <w:ins w:id="1363" w:author="Nate Bachmeier [AWS-SA]" w:date="2023-04-09T19:10:00Z">
        <w:r w:rsidRPr="00092BE3">
          <w:rPr>
            <w:rPrChange w:id="1364" w:author="Nate Bachmeier [AWS-SA]" w:date="2023-04-09T19:10:00Z">
              <w:rPr>
                <w:color w:val="D4D4D4"/>
              </w:rPr>
            </w:rPrChange>
          </w:rPr>
          <w:t xml:space="preserve">    </w:t>
        </w:r>
        <w:r w:rsidRPr="00092BE3">
          <w:rPr>
            <w:rPrChange w:id="1365" w:author="Nate Bachmeier [AWS-SA]" w:date="2023-04-09T19:10:00Z">
              <w:rPr>
                <w:color w:val="C586C0"/>
              </w:rPr>
            </w:rPrChange>
          </w:rPr>
          <w:t>return</w:t>
        </w:r>
        <w:r w:rsidRPr="00092BE3">
          <w:rPr>
            <w:rPrChange w:id="1366" w:author="Nate Bachmeier [AWS-SA]" w:date="2023-04-09T19:10:00Z">
              <w:rPr>
                <w:color w:val="D4D4D4"/>
              </w:rPr>
            </w:rPrChange>
          </w:rPr>
          <w:t xml:space="preserve"> </w:t>
        </w:r>
        <w:r w:rsidRPr="00092BE3">
          <w:rPr>
            <w:rPrChange w:id="1367" w:author="Nate Bachmeier [AWS-SA]" w:date="2023-04-09T19:10:00Z">
              <w:rPr>
                <w:color w:val="9CDCFE"/>
              </w:rPr>
            </w:rPrChange>
          </w:rPr>
          <w:t>report</w:t>
        </w:r>
      </w:ins>
    </w:p>
    <w:p w14:paraId="3B17E8E8" w14:textId="24791B53" w:rsidR="001E0515" w:rsidDel="00092BE3" w:rsidRDefault="00F52AAA" w:rsidP="00F52AAA">
      <w:pPr>
        <w:rPr>
          <w:del w:id="1368" w:author="Nate Bachmeier [AWS-SA]" w:date="2023-04-09T19:12:00Z"/>
        </w:rPr>
        <w:pPrChange w:id="1369" w:author="Nate Bachmeier [AWS-SA]" w:date="2023-04-09T19:38:00Z">
          <w:pPr/>
        </w:pPrChange>
      </w:pPr>
      <w:proofErr w:type="spellStart"/>
      <w:ins w:id="1370" w:author="Nate Bachmeier [AWS-SA]" w:date="2023-04-09T19:37:00Z">
        <w:r>
          <w:t>OpenPose</w:t>
        </w:r>
        <w:proofErr w:type="spellEnd"/>
        <w:r>
          <w:t xml:space="preserve"> reports skeletons as </w:t>
        </w:r>
        <w:proofErr w:type="spellStart"/>
        <w:r w:rsidRPr="00F52AAA">
          <w:rPr>
            <w:i/>
            <w:iCs/>
            <w:rPrChange w:id="1371" w:author="Nate Bachmeier [AWS-SA]" w:date="2023-04-09T19:37:00Z">
              <w:rPr/>
            </w:rPrChange>
          </w:rPr>
          <w:t>poseKeyPoints</w:t>
        </w:r>
        <w:proofErr w:type="spellEnd"/>
        <w:r>
          <w:t xml:space="preserve"> 25x3 </w:t>
        </w:r>
        <w:proofErr w:type="spellStart"/>
        <w:r>
          <w:t>matrics</w:t>
        </w:r>
        <w:proofErr w:type="spellEnd"/>
        <w:r>
          <w:t xml:space="preserve"> that represent 25-body parts with respect to X-axis, Y-axis, and confidence score.</w:t>
        </w:r>
      </w:ins>
      <w:ins w:id="1372" w:author="Nate Bachmeier [AWS-SA]" w:date="2023-04-09T19:38:00Z">
        <w:r>
          <w:t xml:space="preserve"> </w:t>
        </w:r>
      </w:ins>
      <w:ins w:id="1373" w:author="Nate Bachmeier [AWS-SA]" w:date="2023-04-09T19:31:00Z">
        <w:r>
          <w:t>Th</w:t>
        </w:r>
      </w:ins>
      <w:ins w:id="1374" w:author="Nate Bachmeier [AWS-SA]" w:date="2023-04-09T19:32:00Z">
        <w:r>
          <w:t xml:space="preserve">e </w:t>
        </w:r>
        <w:proofErr w:type="spellStart"/>
        <w:r>
          <w:t>SkeletalExtractor</w:t>
        </w:r>
        <w:proofErr w:type="spellEnd"/>
        <w:r>
          <w:t xml:space="preserve"> </w:t>
        </w:r>
      </w:ins>
      <w:ins w:id="1375" w:author="Nate Bachmeier [AWS-SA]" w:date="2023-04-09T19:38:00Z">
        <w:r>
          <w:t xml:space="preserve">consolidates these </w:t>
        </w:r>
      </w:ins>
      <w:proofErr w:type="spellStart"/>
      <w:ins w:id="1376" w:author="Nate Bachmeier [AWS-SA]" w:date="2023-04-09T19:39:00Z">
        <w:r w:rsidR="00F609C6">
          <w:t>poseKeyPoints</w:t>
        </w:r>
        <w:proofErr w:type="spellEnd"/>
        <w:r w:rsidR="00F609C6">
          <w:t xml:space="preserve"> into the </w:t>
        </w:r>
        <w:proofErr w:type="spellStart"/>
        <w:r w:rsidR="00F609C6">
          <w:t>reports.json</w:t>
        </w:r>
        <w:proofErr w:type="spellEnd"/>
        <w:r w:rsidR="00F609C6">
          <w:t xml:space="preserve"> file</w:t>
        </w:r>
      </w:ins>
      <w:ins w:id="1377" w:author="Nate Bachmeier [AWS-SA]" w:date="2023-04-09T19:40:00Z">
        <w:r w:rsidR="00F609C6">
          <w:t xml:space="preserve"> as </w:t>
        </w:r>
      </w:ins>
      <w:ins w:id="1378" w:author="Nate Bachmeier [AWS-SA]" w:date="2023-04-09T19:39:00Z">
        <w:r w:rsidR="00F609C6">
          <w:t xml:space="preserve">a list of </w:t>
        </w:r>
        <w:r w:rsidR="00F609C6" w:rsidRPr="00F609C6">
          <w:rPr>
            <w:i/>
            <w:iCs/>
            <w:rPrChange w:id="1379" w:author="Nate Bachmeier [AWS-SA]" w:date="2023-04-09T19:39:00Z">
              <w:rPr/>
            </w:rPrChange>
          </w:rPr>
          <w:t>Frames</w:t>
        </w:r>
        <w:r w:rsidR="00F609C6">
          <w:t xml:space="preserve"> containing lists of </w:t>
        </w:r>
        <w:r w:rsidR="00F609C6" w:rsidRPr="00F609C6">
          <w:rPr>
            <w:i/>
            <w:iCs/>
            <w:rPrChange w:id="1380" w:author="Nate Bachmeier [AWS-SA]" w:date="2023-04-09T19:39:00Z">
              <w:rPr/>
            </w:rPrChange>
          </w:rPr>
          <w:t>Bodies</w:t>
        </w:r>
        <w:r w:rsidR="00F609C6">
          <w:t>.</w:t>
        </w:r>
      </w:ins>
    </w:p>
    <w:p w14:paraId="4C99B9ED" w14:textId="187D9E19" w:rsidR="00092BE3" w:rsidRPr="00092BE3" w:rsidRDefault="00F609C6" w:rsidP="00F52AAA">
      <w:pPr>
        <w:rPr>
          <w:ins w:id="1381" w:author="Nate Bachmeier [AWS-SA]" w:date="2023-04-09T19:16:00Z"/>
        </w:rPr>
        <w:pPrChange w:id="1382" w:author="Nate Bachmeier [AWS-SA]" w:date="2023-04-09T19:38:00Z">
          <w:pPr>
            <w:ind w:firstLine="0"/>
          </w:pPr>
        </w:pPrChange>
      </w:pPr>
      <w:ins w:id="1383" w:author="Nate Bachmeier [AWS-SA]" w:date="2023-04-09T19:40:00Z">
        <w:r>
          <w:t xml:space="preserve"> The report also references a frames.tar.gz file containing the </w:t>
        </w:r>
      </w:ins>
      <w:ins w:id="1384" w:author="Nate Bachmeier [AWS-SA]" w:date="2023-04-09T19:41:00Z">
        <w:r>
          <w:t>input frames and skeletal annotations details for troubleshooting purposes.</w:t>
        </w:r>
      </w:ins>
    </w:p>
    <w:p w14:paraId="44365BAE" w14:textId="0A5DC0F4" w:rsidR="00092BE3" w:rsidRDefault="00F52AAA" w:rsidP="00F52AAA">
      <w:pPr>
        <w:pStyle w:val="Caption"/>
        <w:ind w:firstLine="0"/>
        <w:rPr>
          <w:ins w:id="1385" w:author="Nate Bachmeier [AWS-SA]" w:date="2023-04-09T19:25:00Z"/>
          <w:i/>
          <w:iCs w:val="0"/>
        </w:rPr>
      </w:pPr>
      <w:ins w:id="1386" w:author="Nate Bachmeier [AWS-SA]" w:date="2023-04-09T19:25:00Z">
        <w:r w:rsidRPr="00F52AAA">
          <w:rPr>
            <w:b/>
            <w:bCs/>
            <w:rPrChange w:id="1387" w:author="Nate Bachmeier [AWS-SA]" w:date="2023-04-09T19:25:00Z">
              <w:rPr/>
            </w:rPrChange>
          </w:rPr>
          <w:t xml:space="preserve">Figure </w:t>
        </w:r>
        <w:r w:rsidRPr="00F52AAA">
          <w:rPr>
            <w:b/>
            <w:bCs/>
            <w:rPrChange w:id="1388" w:author="Nate Bachmeier [AWS-SA]" w:date="2023-04-09T19:25:00Z">
              <w:rPr/>
            </w:rPrChange>
          </w:rPr>
          <w:fldChar w:fldCharType="begin"/>
        </w:r>
        <w:r w:rsidRPr="00F52AAA">
          <w:rPr>
            <w:b/>
            <w:bCs/>
            <w:rPrChange w:id="1389" w:author="Nate Bachmeier [AWS-SA]" w:date="2023-04-09T19:25:00Z">
              <w:rPr/>
            </w:rPrChange>
          </w:rPr>
          <w:instrText xml:space="preserve"> SEQ Figure \* ARABIC </w:instrText>
        </w:r>
      </w:ins>
      <w:r w:rsidRPr="00F52AAA">
        <w:rPr>
          <w:b/>
          <w:bCs/>
          <w:rPrChange w:id="1390" w:author="Nate Bachmeier [AWS-SA]" w:date="2023-04-09T19:25:00Z">
            <w:rPr/>
          </w:rPrChange>
        </w:rPr>
        <w:fldChar w:fldCharType="separate"/>
      </w:r>
      <w:ins w:id="1391" w:author="Nate Bachmeier [AWS-SA]" w:date="2023-04-09T19:25:00Z">
        <w:r w:rsidRPr="00F52AAA">
          <w:rPr>
            <w:b/>
            <w:bCs/>
            <w:noProof/>
            <w:rPrChange w:id="1392" w:author="Nate Bachmeier [AWS-SA]" w:date="2023-04-09T19:25:00Z">
              <w:rPr>
                <w:noProof/>
              </w:rPr>
            </w:rPrChange>
          </w:rPr>
          <w:t>29</w:t>
        </w:r>
        <w:r w:rsidRPr="00F52AAA">
          <w:rPr>
            <w:b/>
            <w:bCs/>
            <w:rPrChange w:id="1393" w:author="Nate Bachmeier [AWS-SA]" w:date="2023-04-09T19:25:00Z">
              <w:rPr/>
            </w:rPrChange>
          </w:rPr>
          <w:fldChar w:fldCharType="end"/>
        </w:r>
        <w:r>
          <w:br/>
        </w:r>
        <w:proofErr w:type="spellStart"/>
        <w:r>
          <w:rPr>
            <w:i/>
            <w:iCs w:val="0"/>
          </w:rPr>
          <w:t>Report.json</w:t>
        </w:r>
        <w:proofErr w:type="spellEnd"/>
        <w:r>
          <w:rPr>
            <w:i/>
            <w:iCs w:val="0"/>
          </w:rPr>
          <w:t xml:space="preserve"> schema</w:t>
        </w:r>
      </w:ins>
    </w:p>
    <w:p w14:paraId="0D11F746" w14:textId="17A414BC" w:rsidR="00F52AAA" w:rsidRDefault="00F52AAA" w:rsidP="00F52AAA">
      <w:pPr>
        <w:pStyle w:val="SC-Source"/>
        <w:rPr>
          <w:ins w:id="1394" w:author="Nate Bachmeier [AWS-SA]" w:date="2023-04-09T19:27:00Z"/>
        </w:rPr>
      </w:pPr>
      <w:ins w:id="1395" w:author="Nate Bachmeier [AWS-SA]" w:date="2023-04-09T19:25:00Z">
        <w:r>
          <w:t>{</w:t>
        </w:r>
      </w:ins>
      <w:ins w:id="1396" w:author="Nate Bachmeier [AWS-SA]" w:date="2023-04-09T19:26:00Z">
        <w:r>
          <w:br/>
          <w:t xml:space="preserve">  </w:t>
        </w:r>
        <w:r w:rsidRPr="00F52AAA">
          <w:t>'</w:t>
        </w:r>
        <w:proofErr w:type="spellStart"/>
        <w:r>
          <w:t>VideoId</w:t>
        </w:r>
        <w:proofErr w:type="spellEnd"/>
        <w:r w:rsidRPr="00F52AAA">
          <w:t>'</w:t>
        </w:r>
        <w:r>
          <w:t>: string,</w:t>
        </w:r>
      </w:ins>
    </w:p>
    <w:p w14:paraId="4B10962B" w14:textId="08E07849" w:rsidR="00F52AAA" w:rsidRDefault="00F52AAA" w:rsidP="00F52AAA">
      <w:pPr>
        <w:pStyle w:val="SC-Source"/>
        <w:rPr>
          <w:ins w:id="1397" w:author="Nate Bachmeier [AWS-SA]" w:date="2023-04-09T19:27:00Z"/>
        </w:rPr>
      </w:pPr>
      <w:ins w:id="1398" w:author="Nate Bachmeier [AWS-SA]" w:date="2023-04-09T19:27:00Z">
        <w:r>
          <w:t xml:space="preserve">  </w:t>
        </w:r>
        <w:r w:rsidRPr="00F52AAA">
          <w:t>'</w:t>
        </w:r>
        <w:proofErr w:type="spellStart"/>
        <w:r>
          <w:t>TarFile</w:t>
        </w:r>
        <w:proofErr w:type="spellEnd"/>
        <w:r w:rsidRPr="00F52AAA">
          <w:t>'</w:t>
        </w:r>
        <w:r>
          <w:t>: {</w:t>
        </w:r>
        <w:r>
          <w:br/>
          <w:t xml:space="preserve">  </w:t>
        </w:r>
        <w:r>
          <w:t xml:space="preserve">  </w:t>
        </w:r>
        <w:r w:rsidRPr="00F52AAA">
          <w:t>'</w:t>
        </w:r>
        <w:r>
          <w:t>Bucket</w:t>
        </w:r>
        <w:r w:rsidRPr="00F52AAA">
          <w:t>'</w:t>
        </w:r>
        <w:r>
          <w:t>: string,</w:t>
        </w:r>
      </w:ins>
    </w:p>
    <w:p w14:paraId="6DB1519A" w14:textId="27484FBE" w:rsidR="00F52AAA" w:rsidRPr="00F52AAA" w:rsidRDefault="00F52AAA" w:rsidP="00F52AAA">
      <w:pPr>
        <w:pStyle w:val="SC-Source"/>
        <w:rPr>
          <w:ins w:id="1399" w:author="Nate Bachmeier [AWS-SA]" w:date="2023-04-09T19:26:00Z"/>
          <w:rPrChange w:id="1400" w:author="Nate Bachmeier [AWS-SA]" w:date="2023-04-09T19:27:00Z">
            <w:rPr>
              <w:ins w:id="1401" w:author="Nate Bachmeier [AWS-SA]" w:date="2023-04-09T19:26:00Z"/>
              <w:color w:val="D4D4D4"/>
            </w:rPr>
          </w:rPrChange>
        </w:rPr>
        <w:pPrChange w:id="1402" w:author="Nate Bachmeier [AWS-SA]" w:date="2023-04-09T19:26:00Z">
          <w:pPr>
            <w:shd w:val="clear" w:color="auto" w:fill="1E1E1E"/>
            <w:spacing w:line="285" w:lineRule="atLeast"/>
            <w:ind w:firstLine="0"/>
          </w:pPr>
        </w:pPrChange>
      </w:pPr>
      <w:ins w:id="1403" w:author="Nate Bachmeier [AWS-SA]" w:date="2023-04-09T19:27:00Z">
        <w:r>
          <w:t xml:space="preserve">  </w:t>
        </w:r>
        <w:r>
          <w:t xml:space="preserve">  </w:t>
        </w:r>
        <w:r w:rsidRPr="00F52AAA">
          <w:t>'</w:t>
        </w:r>
        <w:r>
          <w:t>Key</w:t>
        </w:r>
        <w:r w:rsidRPr="00F52AAA">
          <w:t>'</w:t>
        </w:r>
        <w:r>
          <w:t xml:space="preserve">: </w:t>
        </w:r>
      </w:ins>
      <w:ins w:id="1404" w:author="Nate Bachmeier [AWS-SA]" w:date="2023-04-09T19:28:00Z">
        <w:r w:rsidRPr="00F52AAA">
          <w:t>'</w:t>
        </w:r>
        <w:r>
          <w:t>frames/tarfiles/</w:t>
        </w:r>
        <w:proofErr w:type="spellStart"/>
        <w:r>
          <w:t>videoid</w:t>
        </w:r>
        <w:proofErr w:type="spellEnd"/>
        <w:r>
          <w:t>/frames.tar.gz</w:t>
        </w:r>
        <w:r w:rsidRPr="00F52AAA">
          <w:t>'</w:t>
        </w:r>
      </w:ins>
      <w:ins w:id="1405" w:author="Nate Bachmeier [AWS-SA]" w:date="2023-04-09T19:27:00Z">
        <w:r>
          <w:t>,</w:t>
        </w:r>
        <w:r>
          <w:br/>
          <w:t xml:space="preserve">  },</w:t>
        </w:r>
      </w:ins>
    </w:p>
    <w:p w14:paraId="09587A09" w14:textId="7AC89386" w:rsidR="00F52AAA" w:rsidRPr="00F52AAA" w:rsidRDefault="00F52AAA" w:rsidP="00F52AAA">
      <w:pPr>
        <w:pStyle w:val="SC-Source"/>
        <w:rPr>
          <w:ins w:id="1406" w:author="Nate Bachmeier [AWS-SA]" w:date="2023-04-09T19:16:00Z"/>
        </w:rPr>
        <w:pPrChange w:id="1407" w:author="Nate Bachmeier [AWS-SA]" w:date="2023-04-09T19:25:00Z">
          <w:pPr>
            <w:ind w:firstLine="0"/>
          </w:pPr>
        </w:pPrChange>
      </w:pPr>
      <w:ins w:id="1408" w:author="Nate Bachmeier [AWS-SA]" w:date="2023-04-09T19:26:00Z">
        <w:r>
          <w:t xml:space="preserve">  </w:t>
        </w:r>
        <w:r w:rsidRPr="00F52AAA">
          <w:t>'</w:t>
        </w:r>
        <w:r>
          <w:t>Frames</w:t>
        </w:r>
        <w:r w:rsidRPr="00F52AAA">
          <w:t>'</w:t>
        </w:r>
        <w:r>
          <w:t>: [</w:t>
        </w:r>
      </w:ins>
      <w:ins w:id="1409" w:author="Nate Bachmeier [AWS-SA]" w:date="2023-04-09T19:28:00Z">
        <w:r>
          <w:br/>
          <w:t xml:space="preserve">    {</w:t>
        </w:r>
        <w:r>
          <w:br/>
          <w:t xml:space="preserve">      </w:t>
        </w:r>
        <w:r w:rsidRPr="00F52AAA">
          <w:t>'</w:t>
        </w:r>
        <w:r>
          <w:t>Offset</w:t>
        </w:r>
        <w:r w:rsidRPr="00F52AAA">
          <w:t>'</w:t>
        </w:r>
        <w:r>
          <w:t>: float,</w:t>
        </w:r>
      </w:ins>
      <w:ins w:id="1410" w:author="Nate Bachmeier [AWS-SA]" w:date="2023-04-09T19:29:00Z">
        <w:r>
          <w:br/>
        </w:r>
        <w:r>
          <w:t xml:space="preserve">      </w:t>
        </w:r>
        <w:r w:rsidRPr="00F52AAA">
          <w:t>'</w:t>
        </w:r>
        <w:proofErr w:type="spellStart"/>
        <w:r>
          <w:t>PeopleCount</w:t>
        </w:r>
        <w:proofErr w:type="spellEnd"/>
        <w:r w:rsidRPr="00F52AAA">
          <w:t>'</w:t>
        </w:r>
        <w:r>
          <w:t xml:space="preserve">: </w:t>
        </w:r>
        <w:r>
          <w:t>int</w:t>
        </w:r>
        <w:r>
          <w:t>,</w:t>
        </w:r>
      </w:ins>
      <w:ins w:id="1411" w:author="Nate Bachmeier [AWS-SA]" w:date="2023-04-09T19:30:00Z">
        <w:r>
          <w:br/>
        </w:r>
        <w:r>
          <w:t xml:space="preserve">      </w:t>
        </w:r>
        <w:r w:rsidRPr="00F52AAA">
          <w:t>'</w:t>
        </w:r>
        <w:r>
          <w:t>Error</w:t>
        </w:r>
        <w:r w:rsidRPr="00F52AAA">
          <w:t>'</w:t>
        </w:r>
        <w:r>
          <w:t xml:space="preserve">: </w:t>
        </w:r>
        <w:r>
          <w:t>string</w:t>
        </w:r>
        <w:r>
          <w:t>,</w:t>
        </w:r>
        <w:r>
          <w:br/>
        </w:r>
      </w:ins>
      <w:ins w:id="1412" w:author="Nate Bachmeier [AWS-SA]" w:date="2023-04-09T19:29:00Z">
        <w:r>
          <w:t xml:space="preserve">      </w:t>
        </w:r>
        <w:r w:rsidRPr="00F52AAA">
          <w:t>'</w:t>
        </w:r>
        <w:r>
          <w:t>Bodies</w:t>
        </w:r>
        <w:r w:rsidRPr="00F52AAA">
          <w:t>'</w:t>
        </w:r>
        <w:r>
          <w:t xml:space="preserve">: </w:t>
        </w:r>
        <w:r>
          <w:t>[ [</w:t>
        </w:r>
        <w:proofErr w:type="spellStart"/>
        <w:r>
          <w:t>poseKeyPoints</w:t>
        </w:r>
        <w:proofErr w:type="spellEnd"/>
        <w:r>
          <w:t>], ...]</w:t>
        </w:r>
        <w:r>
          <w:t>,</w:t>
        </w:r>
      </w:ins>
      <w:ins w:id="1413" w:author="Nate Bachmeier [AWS-SA]" w:date="2023-04-09T19:28:00Z">
        <w:r>
          <w:br/>
          <w:t xml:space="preserve">    }</w:t>
        </w:r>
      </w:ins>
      <w:ins w:id="1414" w:author="Nate Bachmeier [AWS-SA]" w:date="2023-04-09T19:26:00Z">
        <w:r>
          <w:br/>
          <w:t xml:space="preserve">  ]</w:t>
        </w:r>
      </w:ins>
      <w:ins w:id="1415" w:author="Nate Bachmeier [AWS-SA]" w:date="2023-04-09T19:30:00Z">
        <w:r>
          <w:br/>
        </w:r>
      </w:ins>
      <w:ins w:id="1416" w:author="Nate Bachmeier [AWS-SA]" w:date="2023-04-09T19:25:00Z">
        <w:r>
          <w:t>}</w:t>
        </w:r>
      </w:ins>
    </w:p>
    <w:p w14:paraId="5E927E96" w14:textId="0C8F1170" w:rsidR="00A7372C" w:rsidRPr="00360368" w:rsidRDefault="00322676" w:rsidP="00DA5CF7">
      <w:commentRangeStart w:id="1417"/>
      <w:r>
        <w:t xml:space="preserve">Adobe </w:t>
      </w:r>
      <w:proofErr w:type="spellStart"/>
      <w:r>
        <w:t>Mixamo</w:t>
      </w:r>
      <w:proofErr w:type="spellEnd"/>
      <w:r>
        <w:t xml:space="preserve"> is an open-source </w:t>
      </w:r>
      <w:commentRangeEnd w:id="1417"/>
      <w:r w:rsidR="00994640">
        <w:rPr>
          <w:rStyle w:val="CommentReference"/>
          <w:rFonts w:eastAsia="Times New Roman" w:cs="Arial"/>
          <w:szCs w:val="20"/>
        </w:rPr>
        <w:commentReference w:id="1417"/>
      </w:r>
      <w:r>
        <w:t xml:space="preserve">repository containing 2500 </w:t>
      </w:r>
      <w:proofErr w:type="spellStart"/>
      <w:r>
        <w:t>MoCAP</w:t>
      </w:r>
      <w:proofErr w:type="spellEnd"/>
      <w:r>
        <w:t xml:space="preserve">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w:t>
      </w:r>
      <w:r w:rsidR="00C726FF">
        <w:lastRenderedPageBreak/>
        <w:t xml:space="preserve">sequences and broadcast them as RGB+D video feeds. The video input streams into Amazon </w:t>
      </w:r>
      <w:proofErr w:type="spellStart"/>
      <w:r w:rsidR="00C726FF">
        <w:t>SageMake</w:t>
      </w:r>
      <w:proofErr w:type="spellEnd"/>
      <w:r w:rsidR="00C726FF">
        <w:t>,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67ECBADA" w:rsidR="00495599" w:rsidRPr="00185623" w:rsidRDefault="00495599" w:rsidP="00E62F67">
      <w:pPr>
        <w:pStyle w:val="Caption"/>
        <w:ind w:firstLine="0"/>
        <w:rPr>
          <w:i/>
        </w:rPr>
      </w:pPr>
      <w:bookmarkStart w:id="1418" w:name="_Toc128255057"/>
      <w:bookmarkStart w:id="1419" w:name="_Toc128302243"/>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24</w:t>
      </w:r>
      <w:r w:rsidRPr="00E62F67">
        <w:rPr>
          <w:b/>
          <w:bCs/>
        </w:rPr>
        <w:fldChar w:fldCharType="end"/>
      </w:r>
      <w:r w:rsidRPr="00185623">
        <w:br/>
      </w:r>
      <w:r w:rsidRPr="00185623">
        <w:rPr>
          <w:i/>
        </w:rPr>
        <w:t>Characters</w:t>
      </w:r>
      <w:bookmarkEnd w:id="1418"/>
      <w:bookmarkEnd w:id="1419"/>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r w:rsidR="00E62F67">
        <w:t>s</w:t>
      </w:r>
      <w:r>
        <w:t>imilar to Das et al. (2019)</w:t>
      </w:r>
      <w:r w:rsidR="00E62F67">
        <w:t>,</w:t>
      </w:r>
      <w:r>
        <w:t xml:space="preserve"> the research will use the </w:t>
      </w:r>
      <w:proofErr w:type="spellStart"/>
      <w:r>
        <w:t>OpenPose</w:t>
      </w:r>
      <w:proofErr w:type="spellEnd"/>
      <w:r>
        <w:t xml:space="preserv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 xml:space="preserve">This portion will use the standard </w:t>
      </w:r>
      <w:proofErr w:type="spellStart"/>
      <w:r w:rsidR="0013127C">
        <w:t>Keras</w:t>
      </w:r>
      <w:proofErr w:type="spellEnd"/>
      <w:r w:rsidR="0013127C">
        <w:t xml:space="preserve"> libraries for generating TensorFlow</w:t>
      </w:r>
      <w:r w:rsidR="003925DA">
        <w:t>,</w:t>
      </w:r>
      <w:r w:rsidR="0013127C">
        <w:t xml:space="preserve"> a neural network.</w:t>
      </w:r>
      <w:r w:rsidR="00FD404D">
        <w:t xml:space="preserve"> </w:t>
      </w:r>
      <w:r w:rsidR="0013127C">
        <w:t>Lastly, a fully-connected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0033701B" w:rsidR="00A7372C" w:rsidRPr="000869AC" w:rsidRDefault="00A7372C" w:rsidP="00E62F67">
      <w:pPr>
        <w:pStyle w:val="Caption"/>
        <w:ind w:firstLine="0"/>
        <w:rPr>
          <w:i/>
        </w:rPr>
      </w:pPr>
      <w:bookmarkStart w:id="1420" w:name="_Toc128255058"/>
      <w:bookmarkStart w:id="1421" w:name="_Toc128302244"/>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25</w:t>
      </w:r>
      <w:r w:rsidRPr="00E62F67">
        <w:rPr>
          <w:b/>
          <w:bCs/>
        </w:rPr>
        <w:fldChar w:fldCharType="end"/>
      </w:r>
      <w:r>
        <w:br/>
      </w:r>
      <w:r w:rsidRPr="000869AC">
        <w:rPr>
          <w:i/>
        </w:rPr>
        <w:t>Experiment Design</w:t>
      </w:r>
      <w:bookmarkEnd w:id="1420"/>
      <w:bookmarkEnd w:id="1421"/>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commentRangeStart w:id="1422"/>
      <w:r>
        <w:t xml:space="preserve">ROS simplifies initiating character </w:t>
      </w:r>
      <w:commentRangeEnd w:id="1422"/>
      <w:r w:rsidR="00994640">
        <w:rPr>
          <w:rStyle w:val="CommentReference"/>
          <w:rFonts w:eastAsia="Times New Roman" w:cs="Arial"/>
          <w:szCs w:val="20"/>
        </w:rPr>
        <w:commentReference w:id="1422"/>
      </w:r>
      <w:r>
        <w:t xml:space="preserve">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405E2159"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r w:rsidR="0021511C">
        <w:t>episodic falling syndrome</w:t>
      </w:r>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1423" w:name="_Toc128254934"/>
      <w:r>
        <w:t>D</w:t>
      </w:r>
      <w:r w:rsidR="00E72F1F">
        <w:t>ata Analysis</w:t>
      </w:r>
      <w:bookmarkEnd w:id="1423"/>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7023D1F0"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commentRangeStart w:id="1424"/>
      <w:r>
        <w:t xml:space="preserve">Unity offers several </w:t>
      </w:r>
      <w:commentRangeEnd w:id="1424"/>
      <w:r w:rsidR="00994640">
        <w:rPr>
          <w:rStyle w:val="CommentReference"/>
          <w:rFonts w:eastAsia="Times New Roman" w:cs="Arial"/>
          <w:szCs w:val="20"/>
        </w:rPr>
        <w:commentReference w:id="1424"/>
      </w:r>
      <w:r>
        <w:t xml:space="preserve">rendering effects for smoke, fog, reflections, and lighting. Controls exist </w:t>
      </w:r>
      <w:r w:rsidR="006F7F25">
        <w:t>to adjust these effects and their enablement strength between zero and</w:t>
      </w:r>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commentRangeStart w:id="1425"/>
      <w:r>
        <w:lastRenderedPageBreak/>
        <w:t xml:space="preserve">An analysis of the model inference </w:t>
      </w:r>
      <w:commentRangeEnd w:id="1425"/>
      <w:r w:rsidR="00994640">
        <w:rPr>
          <w:rStyle w:val="CommentReference"/>
          <w:rFonts w:eastAsia="Times New Roman" w:cs="Arial"/>
          <w:szCs w:val="20"/>
        </w:rPr>
        <w:commentReference w:id="1425"/>
      </w:r>
      <w:r>
        <w:t>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1426" w:name="_Toc128254935"/>
      <w:r w:rsidRPr="00887A22">
        <w:t>Assumptions</w:t>
      </w:r>
      <w:bookmarkEnd w:id="1426"/>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commentRangeStart w:id="1427"/>
      <w:r>
        <w:t xml:space="preserve">There is </w:t>
      </w:r>
      <w:commentRangeEnd w:id="1427"/>
      <w:r w:rsidR="00994640">
        <w:rPr>
          <w:rStyle w:val="CommentReference"/>
          <w:rFonts w:eastAsia="Times New Roman" w:cs="Arial"/>
          <w:szCs w:val="20"/>
        </w:rPr>
        <w:commentReference w:id="1427"/>
      </w:r>
      <w:r>
        <w:t xml:space="preserve">an assumption </w:t>
      </w:r>
      <w:r w:rsidR="00607BAA">
        <w:t xml:space="preserve">in this research </w:t>
      </w:r>
      <w:r>
        <w:t>that open-source motion capture (</w:t>
      </w:r>
      <w:proofErr w:type="spellStart"/>
      <w:r>
        <w:t>MoCAP</w:t>
      </w:r>
      <w:proofErr w:type="spellEnd"/>
      <w:r>
        <w:t xml:space="preserve">) files are compatible with industry-standard physics simulation processes. The test cases aim to use virtual cameras to capture this information in 3-D open worlds. Suppose it is not possible to reuse that footage. In that case, the study can flatten the </w:t>
      </w:r>
      <w:proofErr w:type="spellStart"/>
      <w:r>
        <w:t>MoCAP</w:t>
      </w:r>
      <w:proofErr w:type="spellEnd"/>
      <w:r>
        <w:t xml:space="preserve">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 xml:space="preserve">This study makes several assumptions about the current industry state. It assumes that mainstream solutions </w:t>
      </w:r>
      <w:commentRangeStart w:id="1428"/>
      <w:r>
        <w:t xml:space="preserve">like Amazon </w:t>
      </w:r>
      <w:proofErr w:type="spellStart"/>
      <w:r>
        <w:t>SageMaker</w:t>
      </w:r>
      <w:commentRangeEnd w:id="1428"/>
      <w:proofErr w:type="spellEnd"/>
      <w:r w:rsidR="00994640">
        <w:rPr>
          <w:rStyle w:val="CommentReference"/>
          <w:rFonts w:eastAsia="Times New Roman" w:cs="Arial"/>
          <w:szCs w:val="20"/>
        </w:rPr>
        <w:commentReference w:id="1428"/>
      </w:r>
      <w:r>
        <w:t xml:space="preserve">, Robotic Operating System, Docker, </w:t>
      </w:r>
      <w:proofErr w:type="spellStart"/>
      <w:r>
        <w:t>OpenAI’s</w:t>
      </w:r>
      <w:proofErr w:type="spellEnd"/>
      <w:r>
        <w:t xml:space="preserve">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 xml:space="preserve">to evaluate the validity of that assumption. Future research could exist to compare real cameras against the </w:t>
      </w:r>
      <w:commentRangeStart w:id="1429"/>
      <w:proofErr w:type="spellStart"/>
      <w:r>
        <w:t>MoCAP</w:t>
      </w:r>
      <w:proofErr w:type="spellEnd"/>
      <w:r>
        <w:t xml:space="preserve"> footage</w:t>
      </w:r>
      <w:commentRangeEnd w:id="1429"/>
      <w:r w:rsidR="00994640">
        <w:rPr>
          <w:rStyle w:val="CommentReference"/>
          <w:rFonts w:eastAsia="Times New Roman" w:cs="Arial"/>
          <w:szCs w:val="20"/>
        </w:rPr>
        <w:commentReference w:id="1429"/>
      </w:r>
      <w:r>
        <w:t>.</w:t>
      </w:r>
    </w:p>
    <w:p w14:paraId="4B28239E" w14:textId="295129E9" w:rsidR="00E72F1F" w:rsidRDefault="00E72F1F" w:rsidP="009419EF">
      <w:pPr>
        <w:pStyle w:val="Heading2"/>
        <w:ind w:firstLine="0"/>
      </w:pPr>
      <w:bookmarkStart w:id="1430" w:name="_Toc128254936"/>
      <w:r w:rsidRPr="00887A22">
        <w:t>Limitations</w:t>
      </w:r>
      <w:bookmarkEnd w:id="1430"/>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35440007" w:rsidR="00E72F1F" w:rsidRDefault="00E72F1F" w:rsidP="00DA5CF7">
      <w:commentRangeStart w:id="1431"/>
      <w:r>
        <w:t xml:space="preserve">This study aims </w:t>
      </w:r>
      <w:commentRangeEnd w:id="1431"/>
      <w:r w:rsidR="00994640">
        <w:rPr>
          <w:rStyle w:val="CommentReference"/>
          <w:rFonts w:eastAsia="Times New Roman" w:cs="Arial"/>
          <w:szCs w:val="20"/>
        </w:rPr>
        <w:commentReference w:id="1431"/>
      </w:r>
      <w:r>
        <w:t>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1432" w:name="_Toc128254937"/>
      <w:r w:rsidRPr="00887A22">
        <w:t>Delimitations</w:t>
      </w:r>
      <w:bookmarkEnd w:id="1432"/>
    </w:p>
    <w:p w14:paraId="4ACC122E" w14:textId="2D579DF0" w:rsidR="00E72F1F"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commentRangeStart w:id="1433"/>
      <w:r>
        <w:t xml:space="preserve">Humanoid actors </w:t>
      </w:r>
      <w:commentRangeEnd w:id="1433"/>
      <w:r w:rsidR="00994640">
        <w:rPr>
          <w:rStyle w:val="CommentReference"/>
          <w:rFonts w:eastAsia="Times New Roman" w:cs="Arial"/>
          <w:szCs w:val="20"/>
        </w:rPr>
        <w:commentReference w:id="1433"/>
      </w:r>
      <w:r>
        <w:t xml:space="preserve">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r w:rsidR="00D83CBA">
        <w:t xml:space="preserve">635 kg </w:t>
      </w:r>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1434" w:name="_Toc128254938"/>
      <w:r w:rsidRPr="00887A22">
        <w:t>Ethical Assurances</w:t>
      </w:r>
      <w:bookmarkEnd w:id="1434"/>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commentRangeStart w:id="1435"/>
      <w:r>
        <w:t xml:space="preserve">This study uses humanoids </w:t>
      </w:r>
      <w:commentRangeEnd w:id="1435"/>
      <w:r w:rsidR="00994640">
        <w:rPr>
          <w:rStyle w:val="CommentReference"/>
          <w:rFonts w:eastAsia="Times New Roman" w:cs="Arial"/>
          <w:szCs w:val="20"/>
        </w:rPr>
        <w:commentReference w:id="1435"/>
      </w:r>
      <w:r>
        <w:t xml:space="preserve">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0D982DC6"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w:t>
      </w:r>
      <w:commentRangeStart w:id="1436"/>
      <w:r>
        <w:t xml:space="preserve">might plan four </w:t>
      </w:r>
      <w:proofErr w:type="spellStart"/>
      <w:r>
        <w:t>MoCAP</w:t>
      </w:r>
      <w:proofErr w:type="spellEnd"/>
      <w:r>
        <w:t xml:space="preserve"> </w:t>
      </w:r>
      <w:commentRangeEnd w:id="1436"/>
      <w:r w:rsidR="00994640">
        <w:rPr>
          <w:rStyle w:val="CommentReference"/>
          <w:rFonts w:eastAsia="Times New Roman" w:cs="Arial"/>
          <w:szCs w:val="20"/>
        </w:rPr>
        <w:commentReference w:id="1436"/>
      </w:r>
      <w:r>
        <w:t>sequences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437" w:name="_Toc128254939"/>
      <w:r>
        <w:t>Summary</w:t>
      </w:r>
      <w:bookmarkEnd w:id="1437"/>
    </w:p>
    <w:p w14:paraId="61E05B4A" w14:textId="67088DA2"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commentRangeStart w:id="1438"/>
      <w:r w:rsidR="0021511C">
        <w:t>episodic falling syndrome</w:t>
      </w:r>
      <w:commentRangeEnd w:id="1438"/>
      <w:r w:rsidR="00994640">
        <w:rPr>
          <w:rStyle w:val="CommentReference"/>
          <w:rFonts w:eastAsia="Times New Roman" w:cs="Arial"/>
          <w:szCs w:val="20"/>
        </w:rPr>
        <w:commentReference w:id="1438"/>
      </w:r>
      <w:r>
        <w:t xml:space="preserve">. These challenges exist because it’s difficult for researchers to experiment within personal private space. This study aims to mitigate those issues using a virtual environment and </w:t>
      </w:r>
      <w:commentRangeStart w:id="1439"/>
      <w:r>
        <w:t xml:space="preserve">humanoid characters </w:t>
      </w:r>
      <w:commentRangeEnd w:id="1439"/>
      <w:r w:rsidR="00994640">
        <w:rPr>
          <w:rStyle w:val="CommentReference"/>
          <w:rFonts w:eastAsia="Times New Roman" w:cs="Arial"/>
          <w:szCs w:val="20"/>
        </w:rPr>
        <w:commentReference w:id="1439"/>
      </w:r>
      <w:r>
        <w:t xml:space="preserve">that perform </w:t>
      </w:r>
      <w:proofErr w:type="spellStart"/>
      <w:r>
        <w:t>MoCAP</w:t>
      </w:r>
      <w:proofErr w:type="spellEnd"/>
      <w:r>
        <w:t xml:space="preserve"> animation sequences. There are </w:t>
      </w:r>
      <w:r>
        <w:lastRenderedPageBreak/>
        <w:t>unlimited permutations the agents could perform. This study scopes the action space to 117 behaviors, prioritizing the most common situations and use cases.</w:t>
      </w:r>
    </w:p>
    <w:p w14:paraId="0A4B239B" w14:textId="24780085" w:rsidR="00EE7722" w:rsidRDefault="00EE7722" w:rsidP="00DA5CF7">
      <w:r>
        <w:t xml:space="preserve">The study uses industry-standard tools (e.g., </w:t>
      </w:r>
      <w:commentRangeStart w:id="1440"/>
      <w:r>
        <w:t xml:space="preserve">AWS </w:t>
      </w:r>
      <w:proofErr w:type="spellStart"/>
      <w:r>
        <w:t>RoboMaker</w:t>
      </w:r>
      <w:proofErr w:type="spellEnd"/>
      <w:r>
        <w:t xml:space="preserve"> and </w:t>
      </w:r>
      <w:commentRangeEnd w:id="1440"/>
      <w:r w:rsidR="00994640">
        <w:rPr>
          <w:rStyle w:val="CommentReference"/>
          <w:rFonts w:eastAsia="Times New Roman" w:cs="Arial"/>
          <w:szCs w:val="20"/>
        </w:rPr>
        <w:commentReference w:id="1440"/>
      </w:r>
      <w:r>
        <w:t xml:space="preserve">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p>
    <w:p w14:paraId="6D9C2817" w14:textId="2AB8B0B4" w:rsidR="0021511C" w:rsidRDefault="00EE7722" w:rsidP="00DA5CF7">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agents are </w:t>
      </w:r>
      <w:commentRangeStart w:id="1441"/>
      <w:r>
        <w:t>virtual</w:t>
      </w:r>
      <w:commentRangeEnd w:id="1441"/>
      <w:r w:rsidR="00764782">
        <w:rPr>
          <w:rStyle w:val="CommentReference"/>
          <w:rFonts w:eastAsia="Times New Roman" w:cs="Arial"/>
          <w:szCs w:val="20"/>
        </w:rPr>
        <w:commentReference w:id="1441"/>
      </w:r>
      <w:r>
        <w:t>.</w:t>
      </w:r>
    </w:p>
    <w:p w14:paraId="108327E8" w14:textId="77777777" w:rsidR="0021511C" w:rsidRDefault="0021511C">
      <w:pPr>
        <w:spacing w:after="160" w:line="259" w:lineRule="auto"/>
        <w:ind w:firstLine="0"/>
      </w:pPr>
      <w:r>
        <w:br w:type="page"/>
      </w:r>
    </w:p>
    <w:p w14:paraId="221E93AE" w14:textId="77777777" w:rsidR="0021511C" w:rsidRDefault="0021511C" w:rsidP="0021511C">
      <w:pPr>
        <w:pStyle w:val="Heading1"/>
      </w:pPr>
      <w:bookmarkStart w:id="1442" w:name="_Toc128254940"/>
      <w:r>
        <w:lastRenderedPageBreak/>
        <w:t>Chapter 4: Findings</w:t>
      </w:r>
      <w:bookmarkEnd w:id="1442"/>
    </w:p>
    <w:p w14:paraId="16EDB5D1" w14:textId="3CBDD55F"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commentRangeStart w:id="1443"/>
      <w:r w:rsidR="00280191">
        <w:t>episodic falling syndrome</w:t>
      </w:r>
      <w:r w:rsidR="00280191" w:rsidRPr="00C23676">
        <w:t xml:space="preserve"> </w:t>
      </w:r>
      <w:commentRangeEnd w:id="1443"/>
      <w:r w:rsidR="00994640">
        <w:rPr>
          <w:rStyle w:val="CommentReference"/>
          <w:rFonts w:eastAsia="Times New Roman" w:cs="Arial"/>
          <w:szCs w:val="20"/>
        </w:rPr>
        <w:commentReference w:id="1443"/>
      </w:r>
      <w:r w:rsidR="00280191" w:rsidRPr="00C23676">
        <w:t>in elderly and special needs care organizations</w:t>
      </w:r>
      <w:r w:rsidR="00280191">
        <w:t>.</w:t>
      </w:r>
      <w:ins w:id="1444" w:author="Bachmeier, Nate" w:date="2023-04-04T16:22:00Z">
        <w:r w:rsidR="00994640">
          <w:t xml:space="preserve"> </w:t>
        </w:r>
      </w:ins>
      <w:r>
        <w:t xml:space="preserve">These situations have a high barrier to entry in studying due to technical constraints, limitations in reproducing results, and privacy and safety concerns. </w:t>
      </w:r>
      <w:commentRangeStart w:id="1445"/>
      <w:r>
        <w:t>This constructive research study aims to provide an understanding of the effectiveness and efficiency of autonomous assistants in elderly and special needs care scenarios.</w:t>
      </w:r>
      <w:commentRangeEnd w:id="1445"/>
      <w:r w:rsidR="008E1546">
        <w:rPr>
          <w:rStyle w:val="CommentReference"/>
          <w:rFonts w:eastAsia="Times New Roman" w:cs="Arial"/>
          <w:szCs w:val="20"/>
        </w:rPr>
        <w:commentReference w:id="1445"/>
      </w:r>
      <w:r>
        <w:t xml:space="preserve">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pPr>
      <w:commentRangeStart w:id="1446"/>
      <w:r>
        <w:t>RQ1</w:t>
      </w:r>
      <w:commentRangeEnd w:id="1446"/>
      <w:r w:rsidR="00994640">
        <w:rPr>
          <w:rStyle w:val="CommentReference"/>
          <w:rFonts w:eastAsia="Times New Roman" w:cs="Arial"/>
          <w:b w:val="0"/>
          <w:bCs w:val="0"/>
          <w:i w:val="0"/>
          <w:szCs w:val="20"/>
        </w:rPr>
        <w:commentReference w:id="1446"/>
      </w:r>
    </w:p>
    <w:p w14:paraId="6CC3ED94" w14:textId="77777777" w:rsidR="008E1546" w:rsidRPr="00B21582" w:rsidRDefault="008E1546" w:rsidP="008E1546">
      <w:r w:rsidRPr="00B21582">
        <w:t xml:space="preserve">What is the </w:t>
      </w:r>
      <w:r>
        <w:t xml:space="preserve">effectiveness </w:t>
      </w:r>
      <w:r w:rsidRPr="00B21582">
        <w:t>of autonomous assistance for classifying behaviors of elderly and special needs patients for care organizations?</w:t>
      </w:r>
    </w:p>
    <w:p w14:paraId="337E3091" w14:textId="77777777" w:rsidR="008E1546" w:rsidRPr="002B01DC" w:rsidRDefault="008E1546" w:rsidP="008E1546">
      <w:pPr>
        <w:pStyle w:val="Heading3"/>
        <w:ind w:firstLine="0"/>
      </w:pPr>
      <w:r>
        <w:t>RQ2</w:t>
      </w:r>
    </w:p>
    <w:p w14:paraId="0B19F070" w14:textId="77777777" w:rsidR="008E1546" w:rsidRPr="00B21582" w:rsidRDefault="008E1546" w:rsidP="008E1546">
      <w:r w:rsidRPr="00B21582">
        <w:t>What is the efficiency of autonomous assistance for classifying behaviors of elderly and special needs patients for care organizations?</w:t>
      </w:r>
    </w:p>
    <w:p w14:paraId="658FF77F" w14:textId="77777777" w:rsidR="008E1546" w:rsidRDefault="008E1546" w:rsidP="0021511C"/>
    <w:p w14:paraId="61923A83" w14:textId="261C0CD9" w:rsidR="0021511C" w:rsidRDefault="00994640" w:rsidP="0021511C">
      <w:pPr>
        <w:pStyle w:val="Heading2"/>
        <w:ind w:firstLine="0"/>
      </w:pPr>
      <w:bookmarkStart w:id="1447" w:name="_Toc128254941"/>
      <w:ins w:id="1448" w:author="Bachmeier, Nate" w:date="2023-04-04T16:23:00Z">
        <w:r>
          <w:lastRenderedPageBreak/>
          <w:t xml:space="preserve">Validity and </w:t>
        </w:r>
      </w:ins>
      <w:commentRangeStart w:id="1449"/>
      <w:del w:id="1450" w:author="Bachmeier, Nate" w:date="2023-04-04T16:23:00Z">
        <w:r w:rsidR="0021511C" w:rsidDel="00994640">
          <w:delText xml:space="preserve">Trustworthiness </w:delText>
        </w:r>
        <w:commentRangeEnd w:id="1449"/>
        <w:r w:rsidR="008E1546" w:rsidDel="00994640">
          <w:rPr>
            <w:rStyle w:val="CommentReference"/>
            <w:b w:val="0"/>
            <w:bCs w:val="0"/>
            <w:szCs w:val="20"/>
          </w:rPr>
          <w:commentReference w:id="1449"/>
        </w:r>
      </w:del>
      <w:ins w:id="1451" w:author="Bachmeier, Nate" w:date="2023-04-04T16:23:00Z">
        <w:r>
          <w:t xml:space="preserve">Reliability </w:t>
        </w:r>
      </w:ins>
      <w:r w:rsidR="0021511C">
        <w:t>of the Data</w:t>
      </w:r>
      <w:bookmarkEnd w:id="1447"/>
    </w:p>
    <w:p w14:paraId="42CB48AB" w14:textId="6315CA03" w:rsidR="00D83CBA" w:rsidRPr="00D83CBA" w:rsidRDefault="00D83CBA" w:rsidP="0021511C">
      <w:commentRangeStart w:id="1452"/>
      <w:r>
        <w:t xml:space="preserve">The dissertation proposal </w:t>
      </w:r>
      <w:commentRangeEnd w:id="1452"/>
      <w:r w:rsidR="00964AD3">
        <w:rPr>
          <w:rStyle w:val="CommentReference"/>
          <w:rFonts w:eastAsia="Times New Roman" w:cs="Arial"/>
          <w:szCs w:val="20"/>
        </w:rPr>
        <w:commentReference w:id="1452"/>
      </w:r>
      <w:r>
        <w:t>outlined a research strategy that relie</w:t>
      </w:r>
      <w:r w:rsidR="008E1546">
        <w:t>d</w:t>
      </w:r>
      <w:r>
        <w:t xml:space="preserve"> on Adobe’s Maximo </w:t>
      </w:r>
      <w:proofErr w:type="spellStart"/>
      <w:r>
        <w:t>MoCAP</w:t>
      </w:r>
      <w:proofErr w:type="spellEnd"/>
      <w:r>
        <w:t xml:space="preserve"> database. During the initial experimentation phase, this approach was determined to be impractical because the character’s movements were too artificial and ridged. As a result, the study’s human activity recognition (HAR) classification model would reliably predict the </w:t>
      </w:r>
      <w:r>
        <w:rPr>
          <w:i/>
          <w:iCs/>
        </w:rPr>
        <w:t>character</w:t>
      </w:r>
      <w:r w:rsidRPr="00B21582">
        <w:t>,</w:t>
      </w:r>
      <w:r>
        <w:t xml:space="preserve"> not the </w:t>
      </w:r>
      <w:r>
        <w:rPr>
          <w:i/>
          <w:iCs/>
        </w:rPr>
        <w:t>behavior.</w:t>
      </w:r>
    </w:p>
    <w:p w14:paraId="5C8E4D40" w14:textId="14607981" w:rsidR="00D83CBA" w:rsidRDefault="00D83CBA" w:rsidP="00D83CBA">
      <w:r>
        <w:t xml:space="preserve">The experiment mitigated this issue 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w:t>
      </w:r>
      <w:commentRangeStart w:id="1453"/>
      <w:r w:rsidR="008E1546">
        <w:rPr>
          <w:noProof/>
        </w:rPr>
        <w:t>DeepMind, 2020</w:t>
      </w:r>
      <w:commentRangeEnd w:id="1453"/>
      <w:r w:rsidR="008E1546">
        <w:rPr>
          <w:rStyle w:val="CommentReference"/>
          <w:rFonts w:eastAsia="Times New Roman" w:cs="Arial"/>
          <w:szCs w:val="20"/>
        </w:rPr>
        <w:commentReference w:id="1453"/>
      </w:r>
      <w:r w:rsidR="008E1546">
        <w:rPr>
          <w:noProof/>
        </w:rPr>
        <w:t>)</w:t>
      </w:r>
      <w:r>
        <w:t xml:space="preserve">. Humans manually annotated ten-second segments with single action classes such as playing instruments, shaking hands, and jumping. Alphabet, the parent company of DeepMind and Google, has vetted the labeling accuracy through </w:t>
      </w:r>
      <w:commentRangeStart w:id="1454"/>
      <w:r>
        <w:t>“comprehensive statistics that baseline the results using the I3D network (</w:t>
      </w:r>
      <w:proofErr w:type="spellStart"/>
      <w:r>
        <w:t>Smaria</w:t>
      </w:r>
      <w:proofErr w:type="spellEnd"/>
      <w:r>
        <w:t xml:space="preserve"> et al., 2020</w:t>
      </w:r>
      <w:r w:rsidR="000A0D1F">
        <w:t>, p.3</w:t>
      </w:r>
      <w:r>
        <w:t>)</w:t>
      </w:r>
      <w:commentRangeEnd w:id="1454"/>
      <w:r w:rsidR="008E1546">
        <w:rPr>
          <w:rStyle w:val="CommentReference"/>
          <w:rFonts w:eastAsia="Times New Roman" w:cs="Arial"/>
          <w:szCs w:val="20"/>
        </w:rPr>
        <w:commentReference w:id="1454"/>
      </w:r>
      <w:r>
        <w:t xml:space="preserve">”. </w:t>
      </w:r>
      <w:commentRangeStart w:id="1455"/>
      <w:r>
        <w:t>Additionally, independent verification of the data set’s label accuracy occurred in at least twenty-two publications.</w:t>
      </w:r>
      <w:commentRangeEnd w:id="1455"/>
      <w:r w:rsidR="008E1546">
        <w:rPr>
          <w:rStyle w:val="CommentReference"/>
          <w:rFonts w:eastAsia="Times New Roman" w:cs="Arial"/>
          <w:szCs w:val="20"/>
        </w:rPr>
        <w:commentReference w:id="1455"/>
      </w:r>
    </w:p>
    <w:p w14:paraId="3C3DF875" w14:textId="74E62CE7"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 xml:space="preserve">such as Zhu et al. (2021) and Orhan (2021), </w:t>
      </w:r>
      <w:r>
        <w:t xml:space="preserve">or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w:t>
      </w:r>
      <w:commentRangeStart w:id="1456"/>
      <w:r w:rsidR="000A0D1F">
        <w:t>“statistically model realistic outcomes while preserving characteristics of real-world clinical cohorts</w:t>
      </w:r>
      <w:sdt>
        <w:sdtPr>
          <w:id w:val="1697121940"/>
          <w:citation/>
        </w:sdtPr>
        <w:sdtContent>
          <w:r w:rsidR="000A0D1F">
            <w:fldChar w:fldCharType="begin"/>
          </w:r>
          <w:r w:rsidR="000A0D1F">
            <w:instrText xml:space="preserve">CITATION Tia18 \p 2008 \l 1033 </w:instrText>
          </w:r>
          <w:r w:rsidR="000A0D1F">
            <w:fldChar w:fldCharType="separate"/>
          </w:r>
          <w:r w:rsidR="000A0D1F">
            <w:rPr>
              <w:noProof/>
            </w:rPr>
            <w:t xml:space="preserve"> (Tian, Schuemie, &amp; Suchard, 2018, p. 2008)</w:t>
          </w:r>
          <w:r w:rsidR="000A0D1F">
            <w:fldChar w:fldCharType="end"/>
          </w:r>
        </w:sdtContent>
      </w:sdt>
      <w:r w:rsidR="000A0D1F">
        <w:t xml:space="preserve">.” </w:t>
      </w:r>
      <w:commentRangeEnd w:id="1456"/>
      <w:r w:rsidR="008E1546">
        <w:rPr>
          <w:rStyle w:val="CommentReference"/>
          <w:rFonts w:eastAsia="Times New Roman" w:cs="Arial"/>
          <w:szCs w:val="20"/>
        </w:rPr>
        <w:commentReference w:id="1456"/>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 xml:space="preserve">Lastly, the results are more </w:t>
      </w:r>
      <w:r>
        <w:lastRenderedPageBreak/>
        <w:t>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457" w:name="_Toc128254942"/>
      <w:r>
        <w:t>Results</w:t>
      </w:r>
      <w:bookmarkEnd w:id="1457"/>
    </w:p>
    <w:p w14:paraId="62C48D7C" w14:textId="542204D5" w:rsidR="00E16572" w:rsidDel="006F6029" w:rsidRDefault="00E16572" w:rsidP="00E16572">
      <w:pPr>
        <w:ind w:firstLine="0"/>
        <w:rPr>
          <w:del w:id="1458" w:author="Bachmeier, Nate" w:date="2023-04-04T16:25:00Z"/>
        </w:rPr>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and without retries enabled. Since the </w:t>
      </w:r>
      <w:r w:rsidR="0077790A">
        <w:t>missing</w:t>
      </w:r>
      <w:r>
        <w:t xml:space="preserve"> videos follow a random distribution across seven hundred categories, it is unnecessary to reattempt their collection (see Table 11).</w:t>
      </w:r>
      <w:r w:rsidR="009A114F">
        <w:t xml:space="preserve"> The complete list of categories is provided in the appendix.</w:t>
      </w:r>
      <w:del w:id="1459" w:author="Bachmeier, Nate" w:date="2023-04-04T16:25:00Z">
        <w:r w:rsidR="009A114F" w:rsidDel="002D742F">
          <w:delText xml:space="preserve"> </w:delText>
        </w:r>
      </w:del>
    </w:p>
    <w:p w14:paraId="528DBFF9" w14:textId="77777777" w:rsidR="00E16572" w:rsidRDefault="00E16572">
      <w:pPr>
        <w:ind w:firstLine="0"/>
        <w:pPrChange w:id="1460" w:author="Bachmeier, Nate" w:date="2023-04-04T16:25:00Z">
          <w:pPr>
            <w:pStyle w:val="Caption"/>
            <w:ind w:firstLine="0"/>
          </w:pPr>
        </w:pPrChange>
      </w:pPr>
    </w:p>
    <w:p w14:paraId="72427DF1" w14:textId="0E653AD9" w:rsidR="00E16572" w:rsidRPr="00B21582" w:rsidRDefault="00E16572" w:rsidP="00B21582">
      <w:pPr>
        <w:pStyle w:val="Caption"/>
        <w:ind w:firstLine="0"/>
        <w:rPr>
          <w:b/>
          <w:bCs/>
          <w:iCs w:val="0"/>
        </w:rPr>
      </w:pPr>
      <w:bookmarkStart w:id="1461"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ins w:id="1462" w:author="Nate Bachmeier [AWS-SA]" w:date="2023-04-09T17:33:00Z">
        <w:r w:rsidR="00590F0E">
          <w:rPr>
            <w:b/>
            <w:bCs/>
            <w:noProof/>
          </w:rPr>
          <w:t>12</w:t>
        </w:r>
      </w:ins>
      <w:del w:id="1463" w:author="Nate Bachmeier [AWS-SA]" w:date="2023-04-09T17:33:00Z">
        <w:r w:rsidRPr="00B21582" w:rsidDel="00590F0E">
          <w:rPr>
            <w:b/>
            <w:bCs/>
            <w:noProof/>
          </w:rPr>
          <w:delText>11</w:delText>
        </w:r>
      </w:del>
      <w:r w:rsidRPr="00B21582">
        <w:rPr>
          <w:b/>
          <w:bCs/>
        </w:rPr>
        <w:fldChar w:fldCharType="end"/>
      </w:r>
      <w:r w:rsidR="00C714B9">
        <w:rPr>
          <w:b/>
          <w:bCs/>
        </w:rPr>
        <w:br/>
      </w:r>
      <w:r>
        <w:rPr>
          <w:i/>
          <w:iCs w:val="0"/>
        </w:rPr>
        <w:t>Processed Video Category Statistics</w:t>
      </w:r>
      <w:bookmarkEnd w:id="1461"/>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94B332C" w14:textId="74EB3098" w:rsidR="00E16572" w:rsidRDefault="00E16572" w:rsidP="00E16572">
      <w:pPr>
        <w:ind w:firstLine="0"/>
      </w:pPr>
    </w:p>
    <w:p w14:paraId="41A69A0D" w14:textId="77777777" w:rsidR="009A114F" w:rsidRDefault="009A114F">
      <w:pPr>
        <w:spacing w:after="160" w:line="259" w:lineRule="auto"/>
        <w:ind w:firstLine="0"/>
        <w:rPr>
          <w:b/>
          <w:bCs/>
          <w:iCs/>
          <w:szCs w:val="18"/>
        </w:rPr>
      </w:pPr>
      <w:bookmarkStart w:id="1464" w:name="_Toc128255059"/>
      <w:bookmarkStart w:id="1465" w:name="_Toc128302245"/>
      <w:r>
        <w:rPr>
          <w:b/>
          <w:bCs/>
        </w:rPr>
        <w:br w:type="page"/>
      </w:r>
    </w:p>
    <w:p w14:paraId="7DB43E89" w14:textId="180E2768" w:rsidR="00104B25" w:rsidRPr="00B21582" w:rsidRDefault="00104B25" w:rsidP="00B21582">
      <w:pPr>
        <w:pStyle w:val="Caption"/>
        <w:ind w:firstLine="0"/>
        <w:rPr>
          <w:b/>
          <w:bCs/>
        </w:rPr>
      </w:pPr>
      <w:commentRangeStart w:id="1466"/>
      <w:r w:rsidRPr="00462221">
        <w:rPr>
          <w:b/>
          <w:bCs/>
        </w:rPr>
        <w:lastRenderedPageBreak/>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26</w:t>
      </w:r>
      <w:r w:rsidRPr="00462221">
        <w:rPr>
          <w:b/>
          <w:bCs/>
        </w:rPr>
        <w:fldChar w:fldCharType="end"/>
      </w:r>
      <w:r w:rsidR="00C714B9">
        <w:rPr>
          <w:b/>
          <w:bCs/>
        </w:rPr>
        <w:br/>
      </w:r>
      <w:r>
        <w:rPr>
          <w:i/>
          <w:iCs w:val="0"/>
        </w:rPr>
        <w:t>High-Level Analysis Process</w:t>
      </w:r>
      <w:bookmarkEnd w:id="1464"/>
      <w:bookmarkEnd w:id="1465"/>
    </w:p>
    <w:p w14:paraId="681B57AC" w14:textId="433CEC33" w:rsidR="00104B25" w:rsidRDefault="00104B25" w:rsidP="00E16572">
      <w:pPr>
        <w:ind w:firstLine="0"/>
      </w:pPr>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commentRangeEnd w:id="1466"/>
      <w:r w:rsidR="009A114F">
        <w:rPr>
          <w:rStyle w:val="CommentReference"/>
          <w:rFonts w:eastAsia="Times New Roman" w:cs="Arial"/>
          <w:szCs w:val="20"/>
        </w:rPr>
        <w:commentReference w:id="1466"/>
      </w:r>
    </w:p>
    <w:p w14:paraId="3A3A6418" w14:textId="03DD3A36"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w:t>
      </w:r>
      <w:proofErr w:type="spellStart"/>
      <w:r w:rsidR="0000740C">
        <w:t>OpenPose</w:t>
      </w:r>
      <w:proofErr w:type="spellEnd"/>
      <w:r w:rsidR="0000740C">
        <w:t xml:space="preserve"> framework</w:t>
      </w:r>
      <w:r w:rsidR="009A114F">
        <w:rPr>
          <w:noProof/>
        </w:rPr>
        <w:t xml:space="preserve"> </w:t>
      </w:r>
      <w:ins w:id="1467" w:author="Bachmeier, Nate" w:date="2023-04-04T16:26:00Z">
        <w:r w:rsidR="005B43D9">
          <w:rPr>
            <w:noProof/>
          </w:rPr>
          <w:t>(Cao et al., 2021)</w:t>
        </w:r>
      </w:ins>
      <w:del w:id="1468" w:author="Bachmeier, Nate" w:date="2023-04-04T16:26:00Z">
        <w:r w:rsidR="009A114F" w:rsidDel="005B43D9">
          <w:rPr>
            <w:noProof/>
          </w:rPr>
          <w:delText>(</w:delText>
        </w:r>
        <w:commentRangeStart w:id="1469"/>
        <w:r w:rsidR="009A114F" w:rsidDel="005B43D9">
          <w:rPr>
            <w:noProof/>
          </w:rPr>
          <w:delText>Cao, Hidalgo, Simon, S, &amp; Sheikh, 2021</w:delText>
        </w:r>
        <w:commentRangeEnd w:id="1469"/>
        <w:r w:rsidR="009A114F" w:rsidDel="005B43D9">
          <w:rPr>
            <w:rStyle w:val="CommentReference"/>
            <w:rFonts w:eastAsia="Times New Roman" w:cs="Arial"/>
            <w:szCs w:val="20"/>
          </w:rPr>
          <w:commentReference w:id="1469"/>
        </w:r>
        <w:r w:rsidR="009A114F" w:rsidDel="005B43D9">
          <w:rPr>
            <w:noProof/>
          </w:rPr>
          <w:delText>)</w:delText>
        </w:r>
      </w:del>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34963961" w:rsidR="00C714B9" w:rsidRDefault="00104B25" w:rsidP="00C714B9">
      <w:r>
        <w:t xml:space="preserve">The </w:t>
      </w:r>
      <w:proofErr w:type="spellStart"/>
      <w:r>
        <w:t>OpenPose</w:t>
      </w:r>
      <w:proofErr w:type="spellEnd"/>
      <w:r>
        <w:t xml:space="preserve"> framework inferred millions of potential human poses within the frame as lists of 25x3 </w:t>
      </w:r>
      <w:proofErr w:type="spellStart"/>
      <w:r>
        <w:t>matrics</w:t>
      </w:r>
      <w:proofErr w:type="spellEnd"/>
      <w:r>
        <w:t>. Each item represents a likely body and the location of its twenty-five body parts</w:t>
      </w:r>
      <w:r w:rsidR="00C714B9">
        <w:t xml:space="preserve"> (</w:t>
      </w:r>
      <w:commentRangeStart w:id="1470"/>
      <w:r w:rsidR="00C714B9">
        <w:t>see</w:t>
      </w:r>
      <w:r>
        <w:t xml:space="preserve"> Figure 27</w:t>
      </w:r>
      <w:commentRangeEnd w:id="1470"/>
      <w:r w:rsidR="00E22B14">
        <w:rPr>
          <w:rStyle w:val="CommentReference"/>
          <w:rFonts w:eastAsia="Times New Roman" w:cs="Arial"/>
          <w:szCs w:val="20"/>
        </w:rPr>
        <w:commentReference w:id="1470"/>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w:t>
      </w:r>
      <w:commentRangeStart w:id="1471"/>
      <w:r w:rsidR="00C714B9">
        <w:t>see git://src/extract/tracer.py</w:t>
      </w:r>
      <w:commentRangeEnd w:id="1471"/>
      <w:r w:rsidR="009A114F">
        <w:rPr>
          <w:rStyle w:val="CommentReference"/>
          <w:rFonts w:eastAsia="Times New Roman" w:cs="Arial"/>
          <w:szCs w:val="20"/>
        </w:rPr>
        <w:commentReference w:id="1471"/>
      </w:r>
      <w:r w:rsidR="00C714B9">
        <w:t>).</w:t>
      </w:r>
    </w:p>
    <w:p w14:paraId="7F9075A6" w14:textId="717565A4" w:rsidR="00E64BB3" w:rsidRDefault="00C714B9" w:rsidP="00E64BB3">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w:t>
      </w:r>
      <w:r>
        <w:lastRenderedPageBreak/>
        <w:t xml:space="preserve">relative distances between zero and one. </w:t>
      </w:r>
      <w:r w:rsidR="00E64BB3">
        <w:t xml:space="preserve">This step aims to enable motion sequence comparability across discrete videos. </w:t>
      </w:r>
      <w:r>
        <w:t xml:space="preserve">Amazon </w:t>
      </w:r>
      <w:proofErr w:type="spellStart"/>
      <w:r>
        <w:t>Rekognition</w:t>
      </w:r>
      <w:proofErr w:type="spellEnd"/>
      <w:r>
        <w:t>, a computer vision service, further annotated the frames with object, activity, and facial detection metadata.</w:t>
      </w:r>
    </w:p>
    <w:p w14:paraId="3FC939EB" w14:textId="2A882829" w:rsidR="00E64BB3" w:rsidRDefault="00E64BB3" w:rsidP="00E64BB3">
      <w:r>
        <w:t>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667E8C59" w14:textId="07493FBF" w:rsidR="00104B25" w:rsidRPr="00B21582" w:rsidRDefault="00104B25" w:rsidP="00B21582">
      <w:pPr>
        <w:pStyle w:val="Caption"/>
        <w:ind w:firstLine="0"/>
        <w:rPr>
          <w:b/>
          <w:bCs/>
          <w:i/>
        </w:rPr>
      </w:pPr>
      <w:bookmarkStart w:id="1472" w:name="_Toc128255060"/>
      <w:bookmarkStart w:id="1473" w:name="_Toc128302246"/>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27</w:t>
      </w:r>
      <w:r w:rsidRPr="00B21582">
        <w:rPr>
          <w:b/>
          <w:bCs/>
        </w:rPr>
        <w:fldChar w:fldCharType="end"/>
      </w:r>
      <w:r>
        <w:rPr>
          <w:b/>
          <w:bCs/>
        </w:rPr>
        <w:br/>
      </w:r>
      <w:r w:rsidRPr="00B21582">
        <w:rPr>
          <w:i/>
          <w:iCs w:val="0"/>
        </w:rPr>
        <w:t>Pose</w:t>
      </w:r>
      <w:r>
        <w:rPr>
          <w:i/>
          <w:iCs w:val="0"/>
        </w:rPr>
        <w:t xml:space="preserve"> Output Format Body-25</w:t>
      </w:r>
      <w:bookmarkEnd w:id="1472"/>
      <w:bookmarkEnd w:id="1473"/>
    </w:p>
    <w:p w14:paraId="07802253" w14:textId="174B659A" w:rsidR="00104B25" w:rsidRDefault="00104B25" w:rsidP="00E16572">
      <w:pPr>
        <w:ind w:firstLine="0"/>
      </w:pPr>
      <w:r>
        <w:rPr>
          <w:noProof/>
        </w:rPr>
        <w:lastRenderedPageBreak/>
        <w:drawing>
          <wp:inline distT="0" distB="0" distL="0" distR="0" wp14:anchorId="2B9588C6" wp14:editId="7A2BBEA1">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74093" cy="4830992"/>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t xml:space="preserve">The </w:t>
      </w:r>
      <w:proofErr w:type="spellStart"/>
      <w:r>
        <w:t>OpenPose</w:t>
      </w:r>
      <w:proofErr w:type="spellEnd"/>
      <w:r>
        <w:t xml:space="preserve"> framework offers a foundational capability to extract skeletal positions from a 2-D frame. </w:t>
      </w:r>
      <w:commentRangeStart w:id="1474"/>
      <w:r>
        <w:t>This constructive design research project extended core features to support monitoring human activity movements across multiple subsequent images</w:t>
      </w:r>
      <w:commentRangeEnd w:id="1474"/>
      <w:r w:rsidR="00E22B14">
        <w:rPr>
          <w:rStyle w:val="CommentReference"/>
          <w:rFonts w:eastAsia="Times New Roman" w:cs="Arial"/>
          <w:szCs w:val="20"/>
        </w:rPr>
        <w:commentReference w:id="1474"/>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w:t>
      </w:r>
      <w:r>
        <w:lastRenderedPageBreak/>
        <w:t xml:space="preserve">sitting in a chair and only moving their hands slightly. Likewise, the movement similarity score for </w:t>
      </w:r>
      <w:commentRangeStart w:id="1475"/>
      <w:r w:rsidRPr="00B21582">
        <w:rPr>
          <w:i/>
          <w:iCs/>
        </w:rPr>
        <w:t>eating donuts</w:t>
      </w:r>
      <w:r>
        <w:t xml:space="preserve"> and </w:t>
      </w:r>
      <w:r w:rsidRPr="00B21582">
        <w:rPr>
          <w:i/>
          <w:iCs/>
        </w:rPr>
        <w:t>playing the flute</w:t>
      </w:r>
      <w:r>
        <w:t xml:space="preserve"> </w:t>
      </w:r>
      <w:commentRangeEnd w:id="1475"/>
      <w:r w:rsidR="00E22B14">
        <w:rPr>
          <w:rStyle w:val="CommentReference"/>
          <w:rFonts w:eastAsia="Times New Roman" w:cs="Arial"/>
          <w:szCs w:val="20"/>
        </w:rPr>
        <w:commentReference w:id="1475"/>
      </w:r>
      <w:r>
        <w:t>was too close to distinguish for many videos.</w:t>
      </w:r>
    </w:p>
    <w:p w14:paraId="615A42F8" w14:textId="2C6329A8" w:rsidR="00BC12DE" w:rsidRDefault="00BC12DE" w:rsidP="00BC12DE">
      <w:pPr>
        <w:pStyle w:val="Caption"/>
        <w:ind w:firstLine="0"/>
        <w:rPr>
          <w:i/>
          <w:iCs w:val="0"/>
        </w:rPr>
      </w:pPr>
      <w:bookmarkStart w:id="1476" w:name="_Toc128255061"/>
      <w:bookmarkStart w:id="1477" w:name="_Toc128302247"/>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28</w:t>
      </w:r>
      <w:r w:rsidRPr="00B21582">
        <w:rPr>
          <w:b/>
          <w:bCs/>
        </w:rPr>
        <w:fldChar w:fldCharType="end"/>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1476"/>
      <w:bookmarkEnd w:id="1477"/>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4"/>
                    <a:stretch>
                      <a:fillRect/>
                    </a:stretch>
                  </pic:blipFill>
                  <pic:spPr>
                    <a:xfrm>
                      <a:off x="0" y="0"/>
                      <a:ext cx="5943600" cy="3520440"/>
                    </a:xfrm>
                    <a:prstGeom prst="rect">
                      <a:avLst/>
                    </a:prstGeom>
                  </pic:spPr>
                </pic:pic>
              </a:graphicData>
            </a:graphic>
          </wp:inline>
        </w:drawing>
      </w:r>
    </w:p>
    <w:p w14:paraId="09A53591" w14:textId="47AD2F0B"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r w:rsidR="00F948E5">
        <w:t>low confidence</w:t>
      </w:r>
      <w:r>
        <w:t xml:space="preserve"> 25x3 position matrix. </w:t>
      </w:r>
      <w:commentRangeStart w:id="1478"/>
      <w:r>
        <w:t>Carnegie Mellon’s team has addressed this situation with two purpose-built models for faces and hands.</w:t>
      </w:r>
      <w:commentRangeEnd w:id="1478"/>
      <w:r w:rsidR="00E22B14">
        <w:rPr>
          <w:rStyle w:val="CommentReference"/>
          <w:rFonts w:eastAsia="Times New Roman" w:cs="Arial"/>
          <w:szCs w:val="20"/>
        </w:rPr>
        <w:commentReference w:id="1478"/>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37173427" w:rsidR="00A4437A" w:rsidRDefault="00A4437A" w:rsidP="00A4437A">
      <w:pPr>
        <w:pStyle w:val="Caption"/>
        <w:ind w:firstLine="0"/>
        <w:rPr>
          <w:i/>
          <w:iCs w:val="0"/>
        </w:rPr>
      </w:pPr>
      <w:bookmarkStart w:id="1479" w:name="_Toc128255062"/>
      <w:bookmarkStart w:id="1480" w:name="_Toc128302248"/>
      <w:r w:rsidRPr="00B21582">
        <w:rPr>
          <w:b/>
          <w:bCs/>
        </w:rPr>
        <w:lastRenderedPageBreak/>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29</w:t>
      </w:r>
      <w:r w:rsidRPr="00B21582">
        <w:rPr>
          <w:b/>
          <w:bCs/>
        </w:rPr>
        <w:fldChar w:fldCharType="end"/>
      </w:r>
      <w:r>
        <w:rPr>
          <w:b/>
          <w:bCs/>
          <w:i/>
          <w:iCs w:val="0"/>
        </w:rPr>
        <w:br/>
      </w:r>
      <w:r w:rsidRPr="00B21582">
        <w:rPr>
          <w:i/>
          <w:iCs w:val="0"/>
        </w:rPr>
        <w:t>Playing</w:t>
      </w:r>
      <w:r>
        <w:rPr>
          <w:i/>
          <w:iCs w:val="0"/>
        </w:rPr>
        <w:t xml:space="preserve"> hand-clapping games</w:t>
      </w:r>
      <w:bookmarkEnd w:id="1479"/>
      <w:bookmarkEnd w:id="1480"/>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32785"/>
                    </a:xfrm>
                    <a:prstGeom prst="rect">
                      <a:avLst/>
                    </a:prstGeom>
                  </pic:spPr>
                </pic:pic>
              </a:graphicData>
            </a:graphic>
          </wp:inline>
        </w:drawing>
      </w:r>
    </w:p>
    <w:p w14:paraId="7B4BDEC6" w14:textId="0EC8A1E6" w:rsidR="00FD62B7" w:rsidRDefault="00FD62B7" w:rsidP="001B38B1">
      <w:r>
        <w:t>Requiring more information than simple skeletal movements was expected and called out during the literature review (</w:t>
      </w:r>
      <w:commentRangeStart w:id="1481"/>
      <w:r>
        <w:t>see Chapter 2</w:t>
      </w:r>
      <w:commentRangeEnd w:id="1481"/>
      <w:r w:rsidR="00E22B14">
        <w:rPr>
          <w:rStyle w:val="CommentReference"/>
          <w:rFonts w:eastAsia="Times New Roman" w:cs="Arial"/>
          <w:szCs w:val="20"/>
        </w:rPr>
        <w:commentReference w:id="1481"/>
      </w:r>
      <w:r>
        <w:t xml:space="preserve">). The research project increased accuracy by adding object detection </w:t>
      </w:r>
      <w:commentRangeStart w:id="1482"/>
      <w:r>
        <w:t>metadata to the frames</w:t>
      </w:r>
      <w:commentRangeEnd w:id="1482"/>
      <w:r w:rsidR="00E22B14">
        <w:rPr>
          <w:rStyle w:val="CommentReference"/>
          <w:rFonts w:eastAsia="Times New Roman" w:cs="Arial"/>
          <w:szCs w:val="20"/>
        </w:rPr>
        <w:commentReference w:id="1482"/>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44E07400" w:rsidR="00A4437A" w:rsidRDefault="00A4437A" w:rsidP="00A4437A">
      <w:pPr>
        <w:pStyle w:val="Caption"/>
        <w:ind w:firstLine="0"/>
        <w:rPr>
          <w:i/>
          <w:iCs w:val="0"/>
        </w:rPr>
      </w:pPr>
      <w:bookmarkStart w:id="1483" w:name="_Toc128255063"/>
      <w:bookmarkStart w:id="1484" w:name="_Toc128302249"/>
      <w:commentRangeStart w:id="1485"/>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30</w:t>
      </w:r>
      <w:r w:rsidRPr="00462221">
        <w:rPr>
          <w:b/>
          <w:bCs/>
        </w:rPr>
        <w:fldChar w:fldCharType="end"/>
      </w:r>
      <w:r>
        <w:rPr>
          <w:b/>
          <w:bCs/>
        </w:rPr>
        <w:br/>
      </w:r>
      <w:commentRangeEnd w:id="1485"/>
      <w:r w:rsidR="00E22B14">
        <w:rPr>
          <w:rStyle w:val="CommentReference"/>
          <w:rFonts w:eastAsia="Times New Roman" w:cs="Arial"/>
          <w:iCs w:val="0"/>
          <w:szCs w:val="20"/>
        </w:rPr>
        <w:commentReference w:id="1485"/>
      </w:r>
      <w:r>
        <w:rPr>
          <w:i/>
          <w:iCs w:val="0"/>
        </w:rPr>
        <w:t>Cello with l</w:t>
      </w:r>
      <w:r w:rsidRPr="00462221">
        <w:rPr>
          <w:i/>
          <w:iCs w:val="0"/>
        </w:rPr>
        <w:t>abel annotations</w:t>
      </w:r>
      <w:bookmarkEnd w:id="1483"/>
      <w:bookmarkEnd w:id="1484"/>
    </w:p>
    <w:p w14:paraId="41F7A6C2" w14:textId="27318A70" w:rsidR="00A4437A" w:rsidRPr="00FD62B7" w:rsidRDefault="00DE5599" w:rsidP="00B21582">
      <w:pPr>
        <w:ind w:firstLine="0"/>
      </w:pPr>
      <w:r w:rsidRPr="00DE5599">
        <w:rPr>
          <w:noProof/>
        </w:rPr>
        <w:lastRenderedPageBreak/>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t xml:space="preserve">The Amazon ECS cluster processed 4.2 million seconds of video during the experiment using </w:t>
      </w:r>
      <w:r w:rsidRPr="009B2C56">
        <w:t>6</w:t>
      </w:r>
      <w:r>
        <w:t xml:space="preserve">.7 million compute seconds. All code within the cluster emits telemetry to AWS X-Ray, a distributed tracing solution. These traces report that processing a high-resolution (1080p) clip takes 9.67 seconds, with 86% of the time spent waiting on network I/O (checkpointing frames). </w:t>
      </w:r>
      <w:r>
        <w:lastRenderedPageBreak/>
        <w:t>Suppose a reduction or elimination of these checkpoints occurred. In that case, the entire data set could reprocess in 0.94 million compute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1486" w:name="_Toc128254943"/>
      <w:r>
        <w:t>Evaluation of the Findings</w:t>
      </w:r>
      <w:bookmarkEnd w:id="1486"/>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35FB8FB3" w:rsidR="00BC12DE" w:rsidRDefault="00BC12DE" w:rsidP="009B2C56">
      <w:r>
        <w:t xml:space="preserve">These findings align with recent state-of-the-art publications and classical theory. For instance, Ballard </w:t>
      </w:r>
      <w:commentRangeStart w:id="1487"/>
      <w:r>
        <w:t xml:space="preserve">&amp; </w:t>
      </w:r>
      <w:commentRangeEnd w:id="1487"/>
      <w:r w:rsidR="004C15C9">
        <w:rPr>
          <w:rStyle w:val="CommentReference"/>
          <w:rFonts w:eastAsia="Times New Roman" w:cs="Arial"/>
          <w:szCs w:val="20"/>
        </w:rPr>
        <w:commentReference w:id="1487"/>
      </w:r>
      <w:r>
        <w:t>Zhang (2021) states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is in a sitting position </w:t>
      </w:r>
      <w:r>
        <w:t xml:space="preserve">to eat, watch tv, </w:t>
      </w:r>
      <w:commentRangeStart w:id="1488"/>
      <w:r>
        <w:t>defecate</w:t>
      </w:r>
      <w:commentRangeEnd w:id="1488"/>
      <w:r w:rsidR="004C15C9">
        <w:rPr>
          <w:rStyle w:val="CommentReference"/>
          <w:rFonts w:eastAsia="Times New Roman" w:cs="Arial"/>
          <w:szCs w:val="20"/>
        </w:rPr>
        <w:commentReference w:id="1488"/>
      </w:r>
      <w:r>
        <w:t xml:space="preserve">, and read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lastRenderedPageBreak/>
        <w:t>(see</w:t>
      </w:r>
      <w:r w:rsidR="00BB265F">
        <w:t xml:space="preserve"> Figure 32)</w:t>
      </w:r>
      <w:r w:rsidR="00A4437A">
        <w:t xml:space="preserve">. Actors transitioning between distinct actions are surprisingly common within the dataset. </w:t>
      </w:r>
    </w:p>
    <w:p w14:paraId="6644BCC6" w14:textId="15D4E994" w:rsidR="00BC12DE" w:rsidRDefault="00BC12DE" w:rsidP="00B21582">
      <w:pPr>
        <w:pStyle w:val="Caption"/>
        <w:ind w:firstLine="0"/>
        <w:rPr>
          <w:i/>
          <w:iCs w:val="0"/>
        </w:rPr>
      </w:pPr>
      <w:bookmarkStart w:id="1489" w:name="_Toc128255064"/>
      <w:bookmarkStart w:id="1490" w:name="_Toc128302250"/>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31</w:t>
      </w:r>
      <w:r w:rsidRPr="00B21582">
        <w:rPr>
          <w:b/>
          <w:bCs/>
        </w:rPr>
        <w:fldChar w:fldCharType="end"/>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1489"/>
      <w:bookmarkEnd w:id="1490"/>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03780"/>
                    </a:xfrm>
                    <a:prstGeom prst="rect">
                      <a:avLst/>
                    </a:prstGeom>
                  </pic:spPr>
                </pic:pic>
              </a:graphicData>
            </a:graphic>
          </wp:inline>
        </w:drawing>
      </w:r>
    </w:p>
    <w:p w14:paraId="42092146" w14:textId="3F69E2C4" w:rsidR="00BB265F" w:rsidRDefault="00BB265F" w:rsidP="00BB265F">
      <w:pPr>
        <w:pStyle w:val="Caption"/>
        <w:ind w:firstLine="0"/>
        <w:rPr>
          <w:i/>
          <w:iCs w:val="0"/>
        </w:rPr>
      </w:pPr>
      <w:r w:rsidRPr="00722C2E">
        <w:rPr>
          <w:b/>
          <w:bCs/>
        </w:rPr>
        <w:t xml:space="preserve">Figure </w:t>
      </w:r>
      <w:r w:rsidRPr="00722C2E">
        <w:rPr>
          <w:b/>
          <w:bCs/>
        </w:rPr>
        <w:fldChar w:fldCharType="begin"/>
      </w:r>
      <w:r w:rsidRPr="00722C2E">
        <w:rPr>
          <w:b/>
          <w:bCs/>
        </w:rPr>
        <w:instrText xml:space="preserve"> SEQ Figure \* ARABIC </w:instrText>
      </w:r>
      <w:r w:rsidRPr="00722C2E">
        <w:rPr>
          <w:b/>
          <w:bCs/>
        </w:rPr>
        <w:fldChar w:fldCharType="separate"/>
      </w:r>
      <w:r w:rsidRPr="00722C2E">
        <w:rPr>
          <w:b/>
          <w:bCs/>
          <w:noProof/>
        </w:rPr>
        <w:t>32</w:t>
      </w:r>
      <w:r w:rsidRPr="00722C2E">
        <w:rPr>
          <w:b/>
          <w:bCs/>
        </w:rPr>
        <w:fldChar w:fldCharType="end"/>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08860"/>
                    </a:xfrm>
                    <a:prstGeom prst="rect">
                      <a:avLst/>
                    </a:prstGeom>
                  </pic:spPr>
                </pic:pic>
              </a:graphicData>
            </a:graphic>
          </wp:inline>
        </w:drawing>
      </w:r>
    </w:p>
    <w:p w14:paraId="62EF86B7" w14:textId="0CDAD2B2" w:rsidR="004C15C9" w:rsidRDefault="004C15C9" w:rsidP="00DF58F5">
      <w:bookmarkStart w:id="1491" w:name="_Toc128254944"/>
      <w:r>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w:t>
      </w:r>
      <w:r>
        <w:lastRenderedPageBreak/>
        <w:t>seven classification models to score 18 punches and 24 kicks. While this approach has an intuitive aspect,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r>
        <w:t>Summary</w:t>
      </w:r>
      <w:bookmarkEnd w:id="1491"/>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1492"/>
      <w:r>
        <w:t xml:space="preserve">image annotation </w:t>
      </w:r>
      <w:commentRangeEnd w:id="1492"/>
      <w:r w:rsidR="004C15C9">
        <w:rPr>
          <w:rStyle w:val="CommentReference"/>
          <w:rFonts w:eastAsia="Times New Roman" w:cs="Arial"/>
          <w:szCs w:val="20"/>
        </w:rPr>
        <w:commentReference w:id="1492"/>
      </w:r>
      <w:r>
        <w:t xml:space="preserve">can provide sufficient information to derive child activities like playing soccer versus basketball. The taxonomy could derive and expand to an arbitrary depth through additional levels of annotations. For instance, </w:t>
      </w:r>
      <w:commentRangeStart w:id="1493"/>
      <w:r>
        <w:t xml:space="preserve">playing professional soccer versus children’s soccer depends on the players’ age and venue. </w:t>
      </w:r>
      <w:commentRangeEnd w:id="1493"/>
      <w:r w:rsidR="004C15C9">
        <w:rPr>
          <w:rStyle w:val="CommentReference"/>
          <w:rFonts w:eastAsia="Times New Roman" w:cs="Arial"/>
          <w:szCs w:val="20"/>
        </w:rPr>
        <w:commentReference w:id="1493"/>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t>
      </w:r>
      <w:r w:rsidR="00B25108">
        <w:lastRenderedPageBreak/>
        <w:t xml:space="preserve">would open the door to association rule mining like </w:t>
      </w:r>
      <w:proofErr w:type="spellStart"/>
      <w:r w:rsidR="00B25108">
        <w:t>apriori</w:t>
      </w:r>
      <w:proofErr w:type="spellEnd"/>
      <w:r w:rsidR="00B25108">
        <w:t xml:space="preserve"> algorithms. Let’s examine the future implication,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1494" w:name="_Toc128254945"/>
      <w:commentRangeStart w:id="1495"/>
      <w:r>
        <w:lastRenderedPageBreak/>
        <w:t>Chapter 5: Implications, Recommendations, and Conclusions</w:t>
      </w:r>
      <w:bookmarkEnd w:id="1494"/>
      <w:commentRangeEnd w:id="1495"/>
      <w:r w:rsidR="004C15C9">
        <w:rPr>
          <w:rStyle w:val="CommentReference"/>
          <w:b w:val="0"/>
          <w:bCs w:val="0"/>
          <w:szCs w:val="20"/>
        </w:rPr>
        <w:commentReference w:id="1495"/>
      </w:r>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1496" w:name="_Toc51929242"/>
      <w:bookmarkStart w:id="1497" w:name="_Toc128254946"/>
      <w:r>
        <w:t>Implications</w:t>
      </w:r>
      <w:bookmarkEnd w:id="1496"/>
      <w:bookmarkEnd w:id="1497"/>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w:t>
      </w:r>
      <w:proofErr w:type="spellStart"/>
      <w:r w:rsidR="0021614C">
        <w:t>Koren</w:t>
      </w:r>
      <w:proofErr w:type="spellEnd"/>
      <w:r w:rsidR="0021614C">
        <w:t xml:space="preserve">, and </w:t>
      </w:r>
      <w:proofErr w:type="spellStart"/>
      <w:r w:rsidR="0021614C">
        <w:t>Volinsky’s</w:t>
      </w:r>
      <w:proofErr w:type="spellEnd"/>
      <w:r w:rsidR="0021614C">
        <w:t xml:space="preserve"> (200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1498" w:name="_Toc128255065"/>
      <w:bookmarkStart w:id="1499" w:name="_Toc128302251"/>
      <w:commentRangeStart w:id="1500"/>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1498"/>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499"/>
      <w:r>
        <w:t xml:space="preserve"> </w:t>
      </w:r>
      <w:commentRangeEnd w:id="1500"/>
      <w:r w:rsidR="004C15C9">
        <w:rPr>
          <w:rStyle w:val="CommentReference"/>
          <w:rFonts w:eastAsia="Times New Roman" w:cs="Arial"/>
          <w:iCs w:val="0"/>
          <w:szCs w:val="20"/>
        </w:rPr>
        <w:commentReference w:id="1500"/>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1501" w:name="_Toc128255066"/>
      <w:bookmarkStart w:id="1502"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1501"/>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1502"/>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0"/>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1503" w:name="_Toc222132559"/>
      <w:bookmarkStart w:id="1504" w:name="_Toc251424093"/>
      <w:bookmarkStart w:id="1505" w:name="_Toc464831679"/>
      <w:bookmarkStart w:id="1506" w:name="_Toc465328411"/>
      <w:bookmarkStart w:id="1507" w:name="_Toc51929243"/>
      <w:bookmarkStart w:id="1508" w:name="_Toc128254947"/>
      <w:r>
        <w:t>Recommendations</w:t>
      </w:r>
      <w:bookmarkEnd w:id="1503"/>
      <w:bookmarkEnd w:id="1504"/>
      <w:r>
        <w:t xml:space="preserve"> for </w:t>
      </w:r>
      <w:bookmarkEnd w:id="1505"/>
      <w:bookmarkEnd w:id="1506"/>
      <w:r>
        <w:t>Practice</w:t>
      </w:r>
      <w:bookmarkEnd w:id="1507"/>
      <w:bookmarkEnd w:id="1508"/>
    </w:p>
    <w:p w14:paraId="1A1A24D1" w14:textId="40305E51" w:rsidR="005D1C4A" w:rsidRPr="005D1C4A" w:rsidRDefault="005D1C4A" w:rsidP="00B21582">
      <w:commentRangeStart w:id="1509"/>
      <w:r>
        <w:t>This dissertation examines human activity recognition within indoor settings for elderly and special needs care.</w:t>
      </w:r>
      <w:commentRangeEnd w:id="1509"/>
      <w:r w:rsidR="004C15C9">
        <w:rPr>
          <w:rStyle w:val="CommentReference"/>
          <w:rFonts w:eastAsia="Times New Roman" w:cs="Arial"/>
          <w:szCs w:val="20"/>
        </w:rPr>
        <w:commentReference w:id="1509"/>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1510" w:name="_Toc464831680"/>
      <w:bookmarkStart w:id="1511" w:name="_Toc465328412"/>
      <w:bookmarkStart w:id="1512" w:name="_Toc51929244"/>
      <w:bookmarkStart w:id="1513" w:name="_Toc128254948"/>
      <w:r>
        <w:t>Recommendations for Future Research</w:t>
      </w:r>
      <w:bookmarkEnd w:id="1510"/>
      <w:bookmarkEnd w:id="1511"/>
      <w:bookmarkEnd w:id="1512"/>
      <w:bookmarkEnd w:id="1513"/>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1514"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52370"/>
                    </a:xfrm>
                    <a:prstGeom prst="rect">
                      <a:avLst/>
                    </a:prstGeom>
                  </pic:spPr>
                </pic:pic>
              </a:graphicData>
            </a:graphic>
          </wp:inline>
        </w:drawing>
      </w:r>
      <w:bookmarkEnd w:id="1514"/>
    </w:p>
    <w:p w14:paraId="163F550E" w14:textId="77777777" w:rsidR="006514D0" w:rsidRDefault="006514D0" w:rsidP="00B21582">
      <w:pPr>
        <w:pStyle w:val="Heading2"/>
        <w:ind w:firstLine="0"/>
      </w:pPr>
      <w:bookmarkStart w:id="1515" w:name="_Toc222132560"/>
      <w:bookmarkStart w:id="1516" w:name="_Toc251424094"/>
      <w:bookmarkStart w:id="1517" w:name="_Toc464831681"/>
      <w:bookmarkStart w:id="1518" w:name="_Toc465328413"/>
      <w:bookmarkStart w:id="1519" w:name="_Toc51929245"/>
      <w:bookmarkStart w:id="1520" w:name="_Toc128254949"/>
      <w:r>
        <w:lastRenderedPageBreak/>
        <w:t>Conclusions</w:t>
      </w:r>
      <w:bookmarkEnd w:id="1515"/>
      <w:bookmarkEnd w:id="1516"/>
      <w:bookmarkEnd w:id="1517"/>
      <w:bookmarkEnd w:id="1518"/>
      <w:bookmarkEnd w:id="1519"/>
      <w:bookmarkEnd w:id="1520"/>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 xml:space="preserve">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1521" w:name="_Toc128254950"/>
      <w:commentRangeStart w:id="1522"/>
      <w:commentRangeStart w:id="1523"/>
      <w:commentRangeStart w:id="1524"/>
      <w:r>
        <w:lastRenderedPageBreak/>
        <w:t>Appendix</w:t>
      </w:r>
      <w:bookmarkEnd w:id="1521"/>
      <w:r w:rsidR="009A114F">
        <w:t xml:space="preserve">: </w:t>
      </w:r>
      <w:bookmarkStart w:id="1525" w:name="_Toc128254951"/>
      <w:r w:rsidR="008555BA">
        <w:t>Categories</w:t>
      </w:r>
      <w:bookmarkEnd w:id="1525"/>
      <w:commentRangeEnd w:id="1522"/>
      <w:r w:rsidR="009A114F">
        <w:rPr>
          <w:rStyle w:val="CommentReference"/>
          <w:b w:val="0"/>
          <w:bCs w:val="0"/>
          <w:szCs w:val="20"/>
        </w:rPr>
        <w:commentReference w:id="1522"/>
      </w:r>
      <w:commentRangeEnd w:id="1523"/>
      <w:r w:rsidR="009A114F">
        <w:rPr>
          <w:rStyle w:val="CommentReference"/>
          <w:b w:val="0"/>
          <w:bCs w:val="0"/>
          <w:szCs w:val="20"/>
        </w:rPr>
        <w:commentReference w:id="1523"/>
      </w:r>
      <w:commentRangeEnd w:id="1524"/>
      <w:r w:rsidR="009A114F">
        <w:rPr>
          <w:rStyle w:val="CommentReference"/>
          <w:b w:val="0"/>
          <w:bCs w:val="0"/>
          <w:szCs w:val="20"/>
        </w:rPr>
        <w:commentReference w:id="1524"/>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1526" w:name="_Toc465328388" w:displacedByCustomXml="next"/>
    <w:bookmarkEnd w:id="1526" w:displacedByCustomXml="next"/>
    <w:bookmarkStart w:id="1527" w:name="_Toc464831651" w:displacedByCustomXml="next"/>
    <w:bookmarkEnd w:id="1527"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1528" w:name="_Toc128254952"/>
          <w:r w:rsidRPr="00FE3EEF">
            <w:rPr>
              <w:b w:val="0"/>
              <w:bCs w:val="0"/>
            </w:rPr>
            <w:lastRenderedPageBreak/>
            <w:t>References</w:t>
          </w:r>
          <w:bookmarkEnd w:id="1528"/>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1529" w:name="_Toc231285448" w:displacedByCustomXml="prev"/>
    <w:bookmarkEnd w:id="1529"/>
    <w:p w14:paraId="765F17F1" w14:textId="77777777" w:rsidR="00887A22" w:rsidRPr="00887A22" w:rsidRDefault="00887A22" w:rsidP="00DA5CF7"/>
    <w:sectPr w:rsidR="00887A22" w:rsidRPr="00887A22" w:rsidSect="00887A22">
      <w:headerReference w:type="default" r:id="rId72"/>
      <w:footerReference w:type="default" r:id="rId73"/>
      <w:headerReference w:type="first" r:id="rId74"/>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David Hildebrandt" w:date="2023-03-22T11:53:00Z" w:initials="DH">
    <w:p w14:paraId="3DE8C016" w14:textId="77777777" w:rsidR="005A4129" w:rsidRDefault="005A4129" w:rsidP="005A4129">
      <w:pPr>
        <w:pStyle w:val="CommentText"/>
        <w:ind w:firstLine="0"/>
      </w:pPr>
      <w:r>
        <w:rPr>
          <w:rStyle w:val="CommentReference"/>
        </w:rPr>
        <w:annotationRef/>
      </w:r>
      <w:r>
        <w:t>What quality? Quality of life or quality of care?</w:t>
      </w:r>
    </w:p>
  </w:comment>
  <w:comment w:id="24" w:author="David Hildebrandt" w:date="2023-03-22T11:53:00Z" w:initials="DH">
    <w:p w14:paraId="08A26A3B" w14:textId="76CAF6DD" w:rsidR="005A4129" w:rsidRDefault="005A4129" w:rsidP="005A4129">
      <w:pPr>
        <w:pStyle w:val="CommentText"/>
        <w:ind w:firstLine="0"/>
      </w:pPr>
      <w:r>
        <w:rPr>
          <w:rStyle w:val="CommentReference"/>
        </w:rPr>
        <w:annotationRef/>
      </w:r>
      <w:r>
        <w:t>The source cited is not part of the quote.</w:t>
      </w:r>
    </w:p>
  </w:comment>
  <w:comment w:id="32" w:author="Bachmeier, Nate" w:date="2023-04-04T16:00:00Z" w:initials="BN">
    <w:p w14:paraId="0CEA63FE" w14:textId="06B5950D" w:rsidR="005A4129" w:rsidRDefault="005A4129">
      <w:pPr>
        <w:pStyle w:val="CommentText"/>
      </w:pPr>
      <w:r>
        <w:rPr>
          <w:rStyle w:val="CommentReference"/>
        </w:rPr>
        <w:annotationRef/>
      </w:r>
      <w:r>
        <w:t>Change</w:t>
      </w:r>
    </w:p>
  </w:comment>
  <w:comment w:id="37" w:author="Bachmeier, Nate" w:date="2023-04-04T16:01:00Z" w:initials="BN">
    <w:p w14:paraId="3BAE2BFE" w14:textId="22122F92" w:rsidR="005A4129" w:rsidRDefault="005A4129">
      <w:pPr>
        <w:pStyle w:val="CommentText"/>
      </w:pPr>
      <w:r>
        <w:rPr>
          <w:rStyle w:val="CommentReference"/>
        </w:rPr>
        <w:annotationRef/>
      </w:r>
      <w:r>
        <w:t>Change</w:t>
      </w:r>
    </w:p>
  </w:comment>
  <w:comment w:id="67" w:author="Bachmeier, Nate" w:date="2023-04-04T16:01:00Z" w:initials="BN">
    <w:p w14:paraId="2EB7A904" w14:textId="1EEC29B3" w:rsidR="005A4129" w:rsidRDefault="005A4129">
      <w:pPr>
        <w:pStyle w:val="CommentText"/>
      </w:pPr>
      <w:r>
        <w:rPr>
          <w:rStyle w:val="CommentReference"/>
        </w:rPr>
        <w:annotationRef/>
      </w:r>
      <w:r>
        <w:t>Change</w:t>
      </w:r>
    </w:p>
  </w:comment>
  <w:comment w:id="84" w:author="Bachmeier, Nate" w:date="2023-04-04T16:01:00Z" w:initials="BN">
    <w:p w14:paraId="65087265" w14:textId="1FEFF2FE" w:rsidR="005A4129" w:rsidRDefault="005A4129">
      <w:pPr>
        <w:pStyle w:val="CommentText"/>
      </w:pPr>
      <w:r>
        <w:rPr>
          <w:rStyle w:val="CommentReference"/>
        </w:rPr>
        <w:annotationRef/>
      </w:r>
      <w:r>
        <w:t>Change</w:t>
      </w:r>
    </w:p>
  </w:comment>
  <w:comment w:id="117" w:author="Bachmeier, Nate" w:date="2023-04-04T16:02:00Z" w:initials="BN">
    <w:p w14:paraId="5349ADD3" w14:textId="59F5AB48" w:rsidR="005A4129" w:rsidRDefault="005A4129">
      <w:pPr>
        <w:pStyle w:val="CommentText"/>
      </w:pPr>
      <w:r>
        <w:rPr>
          <w:rStyle w:val="CommentReference"/>
        </w:rPr>
        <w:annotationRef/>
      </w:r>
      <w:r>
        <w:t>Change</w:t>
      </w:r>
    </w:p>
  </w:comment>
  <w:comment w:id="130" w:author="Bachmeier, Nate" w:date="2023-04-04T16:03:00Z" w:initials="BN">
    <w:p w14:paraId="40B8C757" w14:textId="18E375ED" w:rsidR="005A4129" w:rsidRDefault="005A4129">
      <w:pPr>
        <w:pStyle w:val="CommentText"/>
      </w:pPr>
      <w:r>
        <w:rPr>
          <w:rStyle w:val="CommentReference"/>
        </w:rPr>
        <w:annotationRef/>
      </w:r>
      <w:r>
        <w:t>Change</w:t>
      </w:r>
    </w:p>
  </w:comment>
  <w:comment w:id="139" w:author="Bachmeier, Nate" w:date="2023-04-04T16:05:00Z" w:initials="BN">
    <w:p w14:paraId="092B65CC" w14:textId="7BBD311D" w:rsidR="003C299E" w:rsidRDefault="003C299E">
      <w:pPr>
        <w:pStyle w:val="CommentText"/>
      </w:pPr>
      <w:r>
        <w:rPr>
          <w:rStyle w:val="CommentReference"/>
        </w:rPr>
        <w:annotationRef/>
      </w:r>
      <w:r>
        <w:t>Change</w:t>
      </w:r>
    </w:p>
  </w:comment>
  <w:comment w:id="161" w:author="Bachmeier, Nate" w:date="2023-04-04T16:05:00Z" w:initials="BN">
    <w:p w14:paraId="24122E48" w14:textId="331356CF" w:rsidR="003C299E" w:rsidRDefault="003C299E">
      <w:pPr>
        <w:pStyle w:val="CommentText"/>
      </w:pPr>
      <w:r>
        <w:rPr>
          <w:rStyle w:val="CommentReference"/>
        </w:rPr>
        <w:annotationRef/>
      </w:r>
      <w:r>
        <w:t>Change</w:t>
      </w:r>
    </w:p>
  </w:comment>
  <w:comment w:id="195" w:author="Bachmeier, Nate" w:date="2023-04-04T16:06:00Z" w:initials="BN">
    <w:p w14:paraId="07F60849" w14:textId="5B208986" w:rsidR="003C299E" w:rsidRDefault="003C299E">
      <w:pPr>
        <w:pStyle w:val="CommentText"/>
      </w:pPr>
      <w:r>
        <w:rPr>
          <w:rStyle w:val="CommentReference"/>
        </w:rPr>
        <w:annotationRef/>
      </w:r>
      <w:r>
        <w:t>Change</w:t>
      </w:r>
    </w:p>
  </w:comment>
  <w:comment w:id="203" w:author="Bachmeier, Nate" w:date="2023-04-04T16:06:00Z" w:initials="BN">
    <w:p w14:paraId="0A48D1B8" w14:textId="5A7A2A53" w:rsidR="003C299E" w:rsidRDefault="003C299E">
      <w:pPr>
        <w:pStyle w:val="CommentText"/>
      </w:pPr>
      <w:r>
        <w:rPr>
          <w:rStyle w:val="CommentReference"/>
        </w:rPr>
        <w:annotationRef/>
      </w:r>
      <w:r>
        <w:t>Change</w:t>
      </w:r>
    </w:p>
  </w:comment>
  <w:comment w:id="225" w:author="Bachmeier, Nate" w:date="2023-04-04T16:10:00Z" w:initials="BN">
    <w:p w14:paraId="1BB6A399" w14:textId="01B3223A" w:rsidR="003C299E" w:rsidRDefault="003C299E">
      <w:pPr>
        <w:pStyle w:val="CommentText"/>
      </w:pPr>
      <w:r>
        <w:rPr>
          <w:rStyle w:val="CommentReference"/>
        </w:rPr>
        <w:annotationRef/>
      </w:r>
      <w:r>
        <w:t>Change</w:t>
      </w:r>
    </w:p>
  </w:comment>
  <w:comment w:id="484" w:author="Bachmeier, Nate" w:date="2023-04-04T16:12:00Z" w:initials="BN">
    <w:p w14:paraId="6510B11A" w14:textId="701C7F6D" w:rsidR="00095475" w:rsidRDefault="00095475">
      <w:pPr>
        <w:pStyle w:val="CommentText"/>
      </w:pPr>
      <w:r>
        <w:rPr>
          <w:rStyle w:val="CommentReference"/>
        </w:rPr>
        <w:annotationRef/>
      </w:r>
      <w:r>
        <w:t>Change</w:t>
      </w:r>
    </w:p>
  </w:comment>
  <w:comment w:id="487" w:author="Bachmeier, Nate" w:date="2023-04-04T16:13:00Z" w:initials="BN">
    <w:p w14:paraId="105159A2" w14:textId="1202195E" w:rsidR="00095475" w:rsidRDefault="00095475">
      <w:pPr>
        <w:pStyle w:val="CommentText"/>
      </w:pPr>
      <w:r>
        <w:rPr>
          <w:rStyle w:val="CommentReference"/>
        </w:rPr>
        <w:annotationRef/>
      </w:r>
      <w:r>
        <w:t>Change</w:t>
      </w:r>
    </w:p>
  </w:comment>
  <w:comment w:id="491" w:author="Bachmeier, Nate" w:date="2023-04-04T16:13:00Z" w:initials="BN">
    <w:p w14:paraId="7593F660" w14:textId="4B943410" w:rsidR="00095475" w:rsidRDefault="00095475">
      <w:pPr>
        <w:pStyle w:val="CommentText"/>
      </w:pPr>
      <w:r>
        <w:rPr>
          <w:rStyle w:val="CommentReference"/>
        </w:rPr>
        <w:annotationRef/>
      </w:r>
      <w:r>
        <w:t>Change</w:t>
      </w:r>
    </w:p>
  </w:comment>
  <w:comment w:id="501" w:author="David Hildebrandt" w:date="2023-03-22T13:52:00Z" w:initials="DH">
    <w:p w14:paraId="5097F40B" w14:textId="77777777" w:rsidR="005A4129" w:rsidRDefault="005A4129" w:rsidP="005A4129">
      <w:pPr>
        <w:pStyle w:val="CommentText"/>
        <w:ind w:firstLine="0"/>
      </w:pPr>
      <w:r>
        <w:rPr>
          <w:rStyle w:val="CommentReference"/>
        </w:rPr>
        <w:annotationRef/>
      </w:r>
      <w:r>
        <w:t>Of course, you are using a simulation, so the population does not mean much here. The sample dos not either other than to state the simulation parameters.</w:t>
      </w:r>
    </w:p>
  </w:comment>
  <w:comment w:id="584" w:author="David Hildebrandt" w:date="2023-03-22T12:04:00Z" w:initials="DH">
    <w:p w14:paraId="3CB227FA" w14:textId="46C81110" w:rsidR="005A4129" w:rsidRDefault="005A4129" w:rsidP="005A4129">
      <w:pPr>
        <w:pStyle w:val="CommentText"/>
        <w:ind w:firstLine="0"/>
      </w:pPr>
      <w:r>
        <w:rPr>
          <w:rStyle w:val="CommentReference"/>
        </w:rPr>
        <w:annotationRef/>
      </w:r>
      <w:r>
        <w:t>Follow APA 7 Section 6.40 through 6.48 in using statistics in your papers.</w:t>
      </w:r>
    </w:p>
  </w:comment>
  <w:comment w:id="585" w:author="David Hildebrandt" w:date="2023-03-22T12:05:00Z" w:initials="DH">
    <w:p w14:paraId="5256BEF4" w14:textId="77777777" w:rsidR="005A4129" w:rsidRDefault="005A4129" w:rsidP="005A4129">
      <w:pPr>
        <w:pStyle w:val="CommentText"/>
        <w:ind w:firstLine="0"/>
      </w:pPr>
      <w:r>
        <w:rPr>
          <w:rStyle w:val="CommentReference"/>
        </w:rPr>
        <w:annotationRef/>
      </w:r>
      <w:r>
        <w:t xml:space="preserve">Use italics not quotation marks for emphasis. See APA 7 section 8.31.  </w:t>
      </w:r>
    </w:p>
  </w:comment>
  <w:comment w:id="593" w:author="Bachmeier, Nate" w:date="2023-04-04T16:15:00Z" w:initials="BN">
    <w:p w14:paraId="3F8F697B" w14:textId="05B0267A" w:rsidR="00994640" w:rsidRDefault="00994640">
      <w:pPr>
        <w:pStyle w:val="CommentText"/>
      </w:pPr>
      <w:r>
        <w:rPr>
          <w:rStyle w:val="CommentReference"/>
        </w:rPr>
        <w:annotationRef/>
      </w:r>
      <w:r>
        <w:t>Change</w:t>
      </w:r>
    </w:p>
  </w:comment>
  <w:comment w:id="833" w:author="Bachmeier, Nate" w:date="2023-04-04T16:16:00Z" w:initials="BN">
    <w:p w14:paraId="51C0BA6F" w14:textId="037935E8" w:rsidR="00994640" w:rsidRDefault="00994640">
      <w:pPr>
        <w:pStyle w:val="CommentText"/>
      </w:pPr>
      <w:r>
        <w:rPr>
          <w:rStyle w:val="CommentReference"/>
        </w:rPr>
        <w:annotationRef/>
      </w:r>
      <w:r>
        <w:t>Change</w:t>
      </w:r>
    </w:p>
  </w:comment>
  <w:comment w:id="1417" w:author="Bachmeier, Nate" w:date="2023-04-04T16:16:00Z" w:initials="BN">
    <w:p w14:paraId="5C15C92A" w14:textId="4525217B" w:rsidR="00994640" w:rsidRDefault="00994640">
      <w:pPr>
        <w:pStyle w:val="CommentText"/>
      </w:pPr>
      <w:r>
        <w:rPr>
          <w:rStyle w:val="CommentReference"/>
        </w:rPr>
        <w:annotationRef/>
      </w:r>
      <w:r>
        <w:t>Change</w:t>
      </w:r>
    </w:p>
  </w:comment>
  <w:comment w:id="1422" w:author="Bachmeier, Nate" w:date="2023-04-04T16:17:00Z" w:initials="BN">
    <w:p w14:paraId="3C823C28" w14:textId="166CCC03" w:rsidR="00994640" w:rsidRDefault="00994640">
      <w:pPr>
        <w:pStyle w:val="CommentText"/>
      </w:pPr>
      <w:r>
        <w:rPr>
          <w:rStyle w:val="CommentReference"/>
        </w:rPr>
        <w:annotationRef/>
      </w:r>
      <w:r>
        <w:t>Change</w:t>
      </w:r>
    </w:p>
  </w:comment>
  <w:comment w:id="1424" w:author="Bachmeier, Nate" w:date="2023-04-04T16:17:00Z" w:initials="BN">
    <w:p w14:paraId="748DDF2B" w14:textId="1716126E" w:rsidR="00994640" w:rsidRDefault="00994640">
      <w:pPr>
        <w:pStyle w:val="CommentText"/>
      </w:pPr>
      <w:r>
        <w:rPr>
          <w:rStyle w:val="CommentReference"/>
        </w:rPr>
        <w:annotationRef/>
      </w:r>
      <w:r>
        <w:t>Change</w:t>
      </w:r>
    </w:p>
  </w:comment>
  <w:comment w:id="1425" w:author="Bachmeier, Nate" w:date="2023-04-04T16:18:00Z" w:initials="BN">
    <w:p w14:paraId="44CDC1FB" w14:textId="7E4E3E96" w:rsidR="00994640" w:rsidRDefault="00994640">
      <w:pPr>
        <w:pStyle w:val="CommentText"/>
      </w:pPr>
      <w:r>
        <w:rPr>
          <w:rStyle w:val="CommentReference"/>
        </w:rPr>
        <w:annotationRef/>
      </w:r>
      <w:r>
        <w:t>Change</w:t>
      </w:r>
    </w:p>
  </w:comment>
  <w:comment w:id="1427" w:author="Bachmeier, Nate" w:date="2023-04-04T16:18:00Z" w:initials="BN">
    <w:p w14:paraId="1AC3F2E9" w14:textId="6B0BA04F" w:rsidR="00994640" w:rsidRDefault="00994640">
      <w:pPr>
        <w:pStyle w:val="CommentText"/>
      </w:pPr>
      <w:r>
        <w:rPr>
          <w:rStyle w:val="CommentReference"/>
        </w:rPr>
        <w:annotationRef/>
      </w:r>
      <w:r>
        <w:t>Change</w:t>
      </w:r>
    </w:p>
  </w:comment>
  <w:comment w:id="1428" w:author="Bachmeier, Nate" w:date="2023-04-04T16:18:00Z" w:initials="BN">
    <w:p w14:paraId="3811E67E" w14:textId="52640450" w:rsidR="00994640" w:rsidRDefault="00994640">
      <w:pPr>
        <w:pStyle w:val="CommentText"/>
      </w:pPr>
      <w:r>
        <w:rPr>
          <w:rStyle w:val="CommentReference"/>
        </w:rPr>
        <w:annotationRef/>
      </w:r>
      <w:r>
        <w:t>Update</w:t>
      </w:r>
    </w:p>
  </w:comment>
  <w:comment w:id="1429" w:author="Bachmeier, Nate" w:date="2023-04-04T16:19:00Z" w:initials="BN">
    <w:p w14:paraId="6206614E" w14:textId="7360935C" w:rsidR="00994640" w:rsidRDefault="00994640">
      <w:pPr>
        <w:pStyle w:val="CommentText"/>
      </w:pPr>
      <w:r>
        <w:rPr>
          <w:rStyle w:val="CommentReference"/>
        </w:rPr>
        <w:annotationRef/>
      </w:r>
      <w:r>
        <w:t>Change</w:t>
      </w:r>
    </w:p>
  </w:comment>
  <w:comment w:id="1431" w:author="Bachmeier, Nate" w:date="2023-04-04T16:19:00Z" w:initials="BN">
    <w:p w14:paraId="5B022D40" w14:textId="4315A43E" w:rsidR="00994640" w:rsidRDefault="00994640">
      <w:pPr>
        <w:pStyle w:val="CommentText"/>
      </w:pPr>
      <w:r>
        <w:rPr>
          <w:rStyle w:val="CommentReference"/>
        </w:rPr>
        <w:annotationRef/>
      </w:r>
      <w:r>
        <w:t>Change</w:t>
      </w:r>
    </w:p>
  </w:comment>
  <w:comment w:id="1433" w:author="Bachmeier, Nate" w:date="2023-04-04T16:19:00Z" w:initials="BN">
    <w:p w14:paraId="304AAB2D" w14:textId="57AF2912" w:rsidR="00994640" w:rsidRDefault="00994640">
      <w:pPr>
        <w:pStyle w:val="CommentText"/>
      </w:pPr>
      <w:r>
        <w:rPr>
          <w:rStyle w:val="CommentReference"/>
        </w:rPr>
        <w:annotationRef/>
      </w:r>
      <w:r>
        <w:t>Change</w:t>
      </w:r>
    </w:p>
  </w:comment>
  <w:comment w:id="1435" w:author="Bachmeier, Nate" w:date="2023-04-04T16:20:00Z" w:initials="BN">
    <w:p w14:paraId="75C76E9A" w14:textId="3E8F655B" w:rsidR="00994640" w:rsidRDefault="00994640">
      <w:pPr>
        <w:pStyle w:val="CommentText"/>
      </w:pPr>
      <w:r>
        <w:rPr>
          <w:rStyle w:val="CommentReference"/>
        </w:rPr>
        <w:annotationRef/>
      </w:r>
      <w:r>
        <w:t>Change</w:t>
      </w:r>
    </w:p>
  </w:comment>
  <w:comment w:id="1436" w:author="Bachmeier, Nate" w:date="2023-04-04T16:20:00Z" w:initials="BN">
    <w:p w14:paraId="1E3020DD" w14:textId="64ACCC8B" w:rsidR="00994640" w:rsidRDefault="00994640">
      <w:pPr>
        <w:pStyle w:val="CommentText"/>
      </w:pPr>
      <w:r>
        <w:rPr>
          <w:rStyle w:val="CommentReference"/>
        </w:rPr>
        <w:annotationRef/>
      </w:r>
      <w:r>
        <w:t>Change</w:t>
      </w:r>
    </w:p>
  </w:comment>
  <w:comment w:id="1438" w:author="Bachmeier, Nate" w:date="2023-04-04T16:21:00Z" w:initials="BN">
    <w:p w14:paraId="542FD174" w14:textId="4D1D7C28" w:rsidR="00994640" w:rsidRDefault="00994640">
      <w:pPr>
        <w:pStyle w:val="CommentText"/>
      </w:pPr>
      <w:r>
        <w:rPr>
          <w:rStyle w:val="CommentReference"/>
        </w:rPr>
        <w:annotationRef/>
      </w:r>
      <w:r>
        <w:t>Change</w:t>
      </w:r>
    </w:p>
  </w:comment>
  <w:comment w:id="1439" w:author="Bachmeier, Nate" w:date="2023-04-04T16:21:00Z" w:initials="BN">
    <w:p w14:paraId="7F30DB4D" w14:textId="13E9C16A" w:rsidR="00994640" w:rsidRDefault="00994640">
      <w:pPr>
        <w:pStyle w:val="CommentText"/>
      </w:pPr>
      <w:r>
        <w:rPr>
          <w:rStyle w:val="CommentReference"/>
        </w:rPr>
        <w:annotationRef/>
      </w:r>
      <w:r>
        <w:t>Change</w:t>
      </w:r>
    </w:p>
  </w:comment>
  <w:comment w:id="1440" w:author="Bachmeier, Nate" w:date="2023-04-04T16:21:00Z" w:initials="BN">
    <w:p w14:paraId="09ADAECB" w14:textId="6C71A8B0" w:rsidR="00994640" w:rsidRDefault="00994640">
      <w:pPr>
        <w:pStyle w:val="CommentText"/>
      </w:pPr>
      <w:r>
        <w:rPr>
          <w:rStyle w:val="CommentReference"/>
        </w:rPr>
        <w:annotationRef/>
      </w:r>
      <w:r>
        <w:t>Revise</w:t>
      </w:r>
    </w:p>
  </w:comment>
  <w:comment w:id="1441" w:author="David Hildebrandt" w:date="2023-03-22T12:08:00Z" w:initials="DH">
    <w:p w14:paraId="7A46678E" w14:textId="77777777" w:rsidR="005A4129" w:rsidRDefault="005A4129" w:rsidP="005A4129">
      <w:pPr>
        <w:pStyle w:val="CommentText"/>
        <w:ind w:firstLine="0"/>
      </w:pPr>
      <w:r>
        <w:rPr>
          <w:rStyle w:val="CommentReference"/>
        </w:rPr>
        <w:annotationRef/>
      </w:r>
      <w:r>
        <w:t>Add transition to Chapter 4.</w:t>
      </w:r>
    </w:p>
  </w:comment>
  <w:comment w:id="1443" w:author="Bachmeier, Nate" w:date="2023-04-04T16:22:00Z" w:initials="BN">
    <w:p w14:paraId="59AF752D" w14:textId="71632704" w:rsidR="00994640" w:rsidRDefault="00994640">
      <w:pPr>
        <w:pStyle w:val="CommentText"/>
      </w:pPr>
      <w:r>
        <w:rPr>
          <w:rStyle w:val="CommentReference"/>
        </w:rPr>
        <w:annotationRef/>
      </w:r>
      <w:r>
        <w:t>Change</w:t>
      </w:r>
    </w:p>
  </w:comment>
  <w:comment w:id="1445" w:author="David Hildebrandt" w:date="2023-03-22T13:58:00Z" w:initials="DH">
    <w:p w14:paraId="322A3D4C" w14:textId="77777777" w:rsidR="005A4129" w:rsidRDefault="005A4129" w:rsidP="005A4129">
      <w:pPr>
        <w:pStyle w:val="CommentText"/>
        <w:ind w:firstLine="0"/>
      </w:pPr>
      <w:r>
        <w:rPr>
          <w:rStyle w:val="CommentReference"/>
        </w:rPr>
        <w:annotationRef/>
      </w:r>
      <w:r>
        <w:t xml:space="preserve">Reword this since the purpose statement has been added per the template guidelines. </w:t>
      </w:r>
    </w:p>
  </w:comment>
  <w:comment w:id="1446" w:author="Bachmeier, Nate" w:date="2023-04-04T16:23:00Z" w:initials="BN">
    <w:p w14:paraId="03DCBBE5" w14:textId="52835CF3" w:rsidR="00994640" w:rsidRDefault="00994640">
      <w:pPr>
        <w:pStyle w:val="CommentText"/>
      </w:pPr>
      <w:r>
        <w:rPr>
          <w:rStyle w:val="CommentReference"/>
        </w:rPr>
        <w:annotationRef/>
      </w:r>
      <w:r>
        <w:t>Revisit</w:t>
      </w:r>
    </w:p>
  </w:comment>
  <w:comment w:id="1449" w:author="David Hildebrandt" w:date="2023-03-22T14:02:00Z" w:initials="DH">
    <w:p w14:paraId="4029DE8A" w14:textId="77777777" w:rsidR="005A4129" w:rsidRDefault="005A4129" w:rsidP="005A4129">
      <w:pPr>
        <w:pStyle w:val="CommentText"/>
        <w:ind w:firstLine="0"/>
      </w:pPr>
      <w:r>
        <w:rPr>
          <w:rStyle w:val="CommentReference"/>
        </w:rPr>
        <w:annotationRef/>
      </w:r>
      <w:r>
        <w:t>In Chapter 3 you discussed qualitative research. You need to have Validity and Reliability of the Data as the heading when you  have conducted quantitative research.</w:t>
      </w:r>
    </w:p>
  </w:comment>
  <w:comment w:id="1452" w:author="Bachmeier, Nate" w:date="2023-04-04T16:24:00Z" w:initials="BN">
    <w:p w14:paraId="32AB209D" w14:textId="6EB22017" w:rsidR="00964AD3" w:rsidRDefault="00964AD3">
      <w:pPr>
        <w:pStyle w:val="CommentText"/>
      </w:pPr>
      <w:r>
        <w:rPr>
          <w:rStyle w:val="CommentReference"/>
        </w:rPr>
        <w:annotationRef/>
      </w:r>
      <w:r>
        <w:t>Rephrase</w:t>
      </w:r>
    </w:p>
  </w:comment>
  <w:comment w:id="1453" w:author="David Hildebrandt" w:date="2023-03-22T14:06:00Z" w:initials="DH">
    <w:p w14:paraId="4BB3BD46" w14:textId="77777777" w:rsidR="005A4129" w:rsidRDefault="005A4129" w:rsidP="005A4129">
      <w:pPr>
        <w:pStyle w:val="CommentText"/>
        <w:ind w:firstLine="0"/>
      </w:pPr>
      <w:r>
        <w:rPr>
          <w:rStyle w:val="CommentReference"/>
        </w:rPr>
        <w:annotationRef/>
      </w:r>
      <w:r>
        <w:t>Missing the page or paragraph number.</w:t>
      </w:r>
    </w:p>
  </w:comment>
  <w:comment w:id="1454" w:author="David Hildebrandt" w:date="2023-03-22T14:06:00Z" w:initials="DH">
    <w:p w14:paraId="4FE7B7E2" w14:textId="77777777" w:rsidR="005A4129" w:rsidRDefault="005A4129" w:rsidP="005A4129">
      <w:pPr>
        <w:pStyle w:val="CommentText"/>
        <w:ind w:firstLine="0"/>
      </w:pPr>
      <w:r>
        <w:rPr>
          <w:rStyle w:val="CommentReference"/>
        </w:rPr>
        <w:annotationRef/>
      </w:r>
      <w:r>
        <w:t xml:space="preserve">Synthesize rather than quote, students need to demonstrate their voice and not the voice of their sources. I recommend only quoting information that cannot be paraphrased. </w:t>
      </w:r>
    </w:p>
  </w:comment>
  <w:comment w:id="1455" w:author="David Hildebrandt" w:date="2023-03-22T14:06:00Z" w:initials="DH">
    <w:p w14:paraId="22576BA7" w14:textId="77777777" w:rsidR="005A4129" w:rsidRDefault="005A4129" w:rsidP="005A4129">
      <w:pPr>
        <w:pStyle w:val="CommentText"/>
        <w:ind w:firstLine="0"/>
      </w:pPr>
      <w:r>
        <w:rPr>
          <w:rStyle w:val="CommentReference"/>
        </w:rPr>
        <w:annotationRef/>
      </w:r>
      <w:r>
        <w:t xml:space="preserve">This is a claim that lacks evidence. You need to have a citation(s) here to support what you say. </w:t>
      </w:r>
    </w:p>
  </w:comment>
  <w:comment w:id="1456" w:author="David Hildebrandt" w:date="2023-03-22T14:07:00Z" w:initials="DH">
    <w:p w14:paraId="0DE81722" w14:textId="77777777" w:rsidR="005A4129" w:rsidRDefault="005A4129" w:rsidP="005A4129">
      <w:pPr>
        <w:pStyle w:val="CommentText"/>
        <w:ind w:firstLine="0"/>
      </w:pPr>
      <w:r>
        <w:rPr>
          <w:rStyle w:val="CommentReference"/>
        </w:rPr>
        <w:annotationRef/>
      </w:r>
      <w:r>
        <w:t xml:space="preserve">About 1 quote per chapter is the excepted quotation level in quantitative reserach. Do not cite what you can paraphrase. </w:t>
      </w:r>
    </w:p>
  </w:comment>
  <w:comment w:id="1466" w:author="David Hildebrandt" w:date="2023-03-22T14:15:00Z" w:initials="DH">
    <w:p w14:paraId="312FE437" w14:textId="77777777" w:rsidR="005A4129" w:rsidRDefault="005A4129" w:rsidP="005A4129">
      <w:pPr>
        <w:pStyle w:val="CommentText"/>
        <w:ind w:firstLine="0"/>
      </w:pPr>
      <w:r>
        <w:rPr>
          <w:rStyle w:val="CommentReference"/>
        </w:rPr>
        <w:annotationRef/>
      </w:r>
      <w:r>
        <w:t>Move this after the paragraph that refers to the table. In APA the table or figure is placed after the reference to it.</w:t>
      </w:r>
    </w:p>
  </w:comment>
  <w:comment w:id="1469" w:author="David Hildebrandt" w:date="2023-03-22T14:16:00Z" w:initials="DH">
    <w:p w14:paraId="44081BB6" w14:textId="77777777" w:rsidR="005A4129" w:rsidRDefault="005A4129">
      <w:pPr>
        <w:pStyle w:val="CommentText"/>
        <w:ind w:firstLine="0"/>
      </w:pPr>
      <w:r>
        <w:rPr>
          <w:rStyle w:val="CommentReference"/>
        </w:rPr>
        <w:annotationRef/>
      </w:r>
      <w:r>
        <w:t xml:space="preserve">APA 7 section 8.17 states that articles with three or more authors should use et al. See Table 8.1 for examples. </w:t>
      </w:r>
    </w:p>
    <w:p w14:paraId="061BE96A" w14:textId="77777777" w:rsidR="005A4129" w:rsidRDefault="005A4129">
      <w:pPr>
        <w:pStyle w:val="CommentText"/>
        <w:ind w:firstLine="0"/>
      </w:pPr>
      <w:r>
        <w:t>Correct use of “et al.” is:</w:t>
      </w:r>
    </w:p>
    <w:p w14:paraId="77D6483E" w14:textId="77777777" w:rsidR="005A4129" w:rsidRDefault="005A4129">
      <w:pPr>
        <w:pStyle w:val="CommentText"/>
        <w:ind w:firstLine="0"/>
      </w:pPr>
      <w:r>
        <w:t>In the text state Author et al. (year).</w:t>
      </w:r>
    </w:p>
    <w:p w14:paraId="7B40BAC8" w14:textId="77777777" w:rsidR="005A4129" w:rsidRDefault="005A4129" w:rsidP="005A4129">
      <w:pPr>
        <w:pStyle w:val="CommentText"/>
        <w:ind w:firstLine="0"/>
      </w:pPr>
      <w:r>
        <w:t>You can also write it as (Author et al., year).</w:t>
      </w:r>
    </w:p>
  </w:comment>
  <w:comment w:id="1470" w:author="David Hildebrandt" w:date="2023-03-22T14:18:00Z" w:initials="DH">
    <w:p w14:paraId="0DE6EFCE" w14:textId="77777777" w:rsidR="005A4129" w:rsidRDefault="005A4129" w:rsidP="005A4129">
      <w:pPr>
        <w:pStyle w:val="CommentText"/>
        <w:ind w:firstLine="0"/>
      </w:pPr>
      <w:r>
        <w:rPr>
          <w:rStyle w:val="CommentReference"/>
        </w:rPr>
        <w:annotationRef/>
      </w:r>
      <w:r>
        <w:t>Move the figure closer to here. Perhaps the top of the next page?</w:t>
      </w:r>
    </w:p>
  </w:comment>
  <w:comment w:id="1471" w:author="David Hildebrandt" w:date="2023-03-22T14:17:00Z" w:initials="DH">
    <w:p w14:paraId="4456D6E4" w14:textId="003B19D9" w:rsidR="005A4129" w:rsidRDefault="005A4129" w:rsidP="005A4129">
      <w:pPr>
        <w:pStyle w:val="CommentText"/>
        <w:ind w:firstLine="0"/>
      </w:pPr>
      <w:r>
        <w:rPr>
          <w:rStyle w:val="CommentReference"/>
        </w:rPr>
        <w:annotationRef/>
      </w:r>
      <w:r>
        <w:t>Cite correctly, please. This should be in the reference list.</w:t>
      </w:r>
    </w:p>
  </w:comment>
  <w:comment w:id="1474" w:author="David Hildebrandt" w:date="2023-03-22T14:21:00Z" w:initials="DH">
    <w:p w14:paraId="78B2DDBF" w14:textId="77777777" w:rsidR="005A4129" w:rsidRDefault="005A4129" w:rsidP="005A4129">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1475" w:author="David Hildebrandt" w:date="2023-03-22T14:22:00Z" w:initials="DH">
    <w:p w14:paraId="03C98786" w14:textId="77777777" w:rsidR="005A4129" w:rsidRDefault="005A4129" w:rsidP="005A4129">
      <w:pPr>
        <w:pStyle w:val="CommentText"/>
        <w:ind w:firstLine="0"/>
      </w:pPr>
      <w:r>
        <w:rPr>
          <w:rStyle w:val="CommentReference"/>
        </w:rPr>
        <w:annotationRef/>
      </w:r>
      <w:r>
        <w:t>But you were interested in dropping or falling, right?</w:t>
      </w:r>
    </w:p>
  </w:comment>
  <w:comment w:id="1478" w:author="David Hildebrandt" w:date="2023-03-22T14:23:00Z" w:initials="DH">
    <w:p w14:paraId="7EA6FB65" w14:textId="77777777" w:rsidR="005A4129" w:rsidRDefault="005A4129" w:rsidP="005A4129">
      <w:pPr>
        <w:pStyle w:val="CommentText"/>
        <w:ind w:firstLine="0"/>
      </w:pPr>
      <w:r>
        <w:rPr>
          <w:rStyle w:val="CommentReference"/>
        </w:rPr>
        <w:annotationRef/>
      </w:r>
      <w:r>
        <w:t>Citation please?</w:t>
      </w:r>
    </w:p>
  </w:comment>
  <w:comment w:id="1481" w:author="David Hildebrandt" w:date="2023-03-22T14:24:00Z" w:initials="DH">
    <w:p w14:paraId="27139CB9" w14:textId="77777777" w:rsidR="005A4129" w:rsidRDefault="005A4129" w:rsidP="005A4129">
      <w:pPr>
        <w:pStyle w:val="CommentText"/>
        <w:ind w:firstLine="0"/>
      </w:pPr>
      <w:r>
        <w:rPr>
          <w:rStyle w:val="CommentReference"/>
        </w:rPr>
        <w:annotationRef/>
      </w:r>
      <w:r>
        <w:t>What section in Chapter 2?</w:t>
      </w:r>
    </w:p>
  </w:comment>
  <w:comment w:id="1482" w:author="David Hildebrandt" w:date="2023-03-22T14:25:00Z" w:initials="DH">
    <w:p w14:paraId="0E287439" w14:textId="77777777" w:rsidR="005A4129" w:rsidRDefault="005A4129" w:rsidP="005A4129">
      <w:pPr>
        <w:pStyle w:val="CommentText"/>
        <w:ind w:firstLine="0"/>
      </w:pPr>
      <w:r>
        <w:rPr>
          <w:rStyle w:val="CommentReference"/>
        </w:rPr>
        <w:annotationRef/>
      </w:r>
      <w:r>
        <w:t>How is this practical with the automated detection systems?</w:t>
      </w:r>
    </w:p>
  </w:comment>
  <w:comment w:id="1485" w:author="David Hildebrandt" w:date="2023-03-22T14:25:00Z" w:initials="DH">
    <w:p w14:paraId="07B27D2B" w14:textId="77777777" w:rsidR="005A4129" w:rsidRDefault="005A4129" w:rsidP="005A4129">
      <w:pPr>
        <w:pStyle w:val="CommentText"/>
        <w:ind w:firstLine="0"/>
      </w:pPr>
      <w:r>
        <w:rPr>
          <w:rStyle w:val="CommentReference"/>
        </w:rPr>
        <w:annotationRef/>
      </w:r>
      <w:r>
        <w:t>Avoid orphaned headings or sentences at the bottom of the page. There should be at least three sentences after the heading at the bottom of a page. You could have inserted a page break (Control + Return) before this so it would move to the next page.</w:t>
      </w:r>
    </w:p>
  </w:comment>
  <w:comment w:id="1487" w:author="David Hildebrandt" w:date="2023-03-22T14:29:00Z" w:initials="DH">
    <w:p w14:paraId="64440086" w14:textId="77777777" w:rsidR="005A4129" w:rsidRDefault="005A4129" w:rsidP="005A4129">
      <w:pPr>
        <w:pStyle w:val="CommentText"/>
        <w:ind w:firstLine="0"/>
      </w:pPr>
      <w:r>
        <w:rPr>
          <w:rStyle w:val="CommentReference"/>
        </w:rPr>
        <w:annotationRef/>
      </w:r>
      <w:r>
        <w:t>Follow APA 7 Table 8.1 on the correct way to use an ampersand within a citation in the text of your paper.</w:t>
      </w:r>
    </w:p>
  </w:comment>
  <w:comment w:id="1488" w:author="David Hildebrandt" w:date="2023-03-22T14:30:00Z" w:initials="DH">
    <w:p w14:paraId="231265BC" w14:textId="77777777" w:rsidR="005A4129" w:rsidRDefault="005A4129" w:rsidP="005A4129">
      <w:pPr>
        <w:pStyle w:val="CommentText"/>
        <w:ind w:firstLine="0"/>
      </w:pPr>
      <w:r>
        <w:rPr>
          <w:rStyle w:val="CommentReference"/>
        </w:rPr>
        <w:annotationRef/>
      </w:r>
      <w:r>
        <w:t xml:space="preserve">I made the chance to clarify that a person is not defecating in a chair. </w:t>
      </w:r>
    </w:p>
  </w:comment>
  <w:comment w:id="1492"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1493" w:author="David Hildebrandt" w:date="2023-03-22T14:37:00Z" w:initials="DH">
    <w:p w14:paraId="4E32B793" w14:textId="77777777" w:rsidR="005A4129" w:rsidRDefault="005A4129" w:rsidP="005A4129">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1495"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1500" w:author="David Hildebrandt" w:date="2023-03-22T14:39:00Z" w:initials="DH">
    <w:p w14:paraId="1F40A6F5" w14:textId="335B2832" w:rsidR="005A4129" w:rsidRDefault="005A4129" w:rsidP="005A4129">
      <w:pPr>
        <w:pStyle w:val="CommentText"/>
        <w:ind w:firstLine="0"/>
      </w:pPr>
      <w:r>
        <w:rPr>
          <w:rStyle w:val="CommentReference"/>
        </w:rPr>
        <w:annotationRef/>
      </w:r>
      <w:r>
        <w:t>Eric, the rules of a dissertation are that no new data is introduced in Chapter 5. All data referred to in this chapter must be introduced and discussed in Chapter 4.</w:t>
      </w:r>
    </w:p>
  </w:comment>
  <w:comment w:id="1509" w:author="David Hildebrandt" w:date="2023-03-22T14:39:00Z" w:initials="DH">
    <w:p w14:paraId="46A99ECB" w14:textId="77777777" w:rsidR="005A4129" w:rsidRDefault="005A4129" w:rsidP="005A4129">
      <w:pPr>
        <w:pStyle w:val="CommentText"/>
        <w:ind w:firstLine="0"/>
      </w:pPr>
      <w:r>
        <w:rPr>
          <w:rStyle w:val="CommentReference"/>
        </w:rPr>
        <w:annotationRef/>
      </w:r>
      <w:r>
        <w:t>I did not get that perception from the data and video frames in Chapter 4.</w:t>
      </w:r>
    </w:p>
  </w:comment>
  <w:comment w:id="1522" w:author="David Hildebrandt" w:date="2023-03-22T14:11:00Z" w:initials="DH">
    <w:p w14:paraId="62F70DCF" w14:textId="65F86CCF" w:rsidR="005A4129" w:rsidRDefault="005A4129" w:rsidP="005A4129">
      <w:pPr>
        <w:pStyle w:val="CommentText"/>
        <w:ind w:firstLine="0"/>
      </w:pPr>
      <w:r>
        <w:rPr>
          <w:rStyle w:val="CommentReference"/>
        </w:rPr>
        <w:annotationRef/>
      </w:r>
      <w:r>
        <w:t xml:space="preserve">When you only have one item in an appendix, it is not numbered. </w:t>
      </w:r>
    </w:p>
  </w:comment>
  <w:comment w:id="1523"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1524"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E8C016" w15:done="1"/>
  <w15:commentEx w15:paraId="08A26A3B" w15:done="1"/>
  <w15:commentEx w15:paraId="0CEA63FE" w15:done="1"/>
  <w15:commentEx w15:paraId="3BAE2BFE" w15:done="1"/>
  <w15:commentEx w15:paraId="2EB7A904" w15:done="1"/>
  <w15:commentEx w15:paraId="65087265" w15:done="1"/>
  <w15:commentEx w15:paraId="5349ADD3" w15:done="1"/>
  <w15:commentEx w15:paraId="40B8C757" w15:done="1"/>
  <w15:commentEx w15:paraId="092B65CC" w15:done="1"/>
  <w15:commentEx w15:paraId="24122E48" w15:done="1"/>
  <w15:commentEx w15:paraId="07F60849" w15:done="1"/>
  <w15:commentEx w15:paraId="0A48D1B8" w15:done="1"/>
  <w15:commentEx w15:paraId="1BB6A399" w15:done="1"/>
  <w15:commentEx w15:paraId="6510B11A" w15:done="0"/>
  <w15:commentEx w15:paraId="105159A2" w15:done="0"/>
  <w15:commentEx w15:paraId="7593F660" w15:done="0"/>
  <w15:commentEx w15:paraId="5097F40B" w15:done="1"/>
  <w15:commentEx w15:paraId="3CB227FA" w15:done="0"/>
  <w15:commentEx w15:paraId="5256BEF4" w15:done="1"/>
  <w15:commentEx w15:paraId="3F8F697B" w15:done="0"/>
  <w15:commentEx w15:paraId="51C0BA6F" w15:done="0"/>
  <w15:commentEx w15:paraId="5C15C92A" w15:done="0"/>
  <w15:commentEx w15:paraId="3C823C28" w15:done="0"/>
  <w15:commentEx w15:paraId="748DDF2B" w15:done="0"/>
  <w15:commentEx w15:paraId="44CDC1FB" w15:done="0"/>
  <w15:commentEx w15:paraId="1AC3F2E9" w15:done="0"/>
  <w15:commentEx w15:paraId="3811E67E" w15:done="0"/>
  <w15:commentEx w15:paraId="6206614E" w15:done="0"/>
  <w15:commentEx w15:paraId="5B022D40" w15:done="0"/>
  <w15:commentEx w15:paraId="304AAB2D" w15:done="0"/>
  <w15:commentEx w15:paraId="75C76E9A" w15:done="0"/>
  <w15:commentEx w15:paraId="1E3020DD" w15:done="0"/>
  <w15:commentEx w15:paraId="542FD174" w15:done="0"/>
  <w15:commentEx w15:paraId="7F30DB4D" w15:done="0"/>
  <w15:commentEx w15:paraId="09ADAECB" w15:done="0"/>
  <w15:commentEx w15:paraId="7A46678E" w15:done="0"/>
  <w15:commentEx w15:paraId="59AF752D" w15:done="0"/>
  <w15:commentEx w15:paraId="322A3D4C" w15:done="0"/>
  <w15:commentEx w15:paraId="03DCBBE5" w15:done="0"/>
  <w15:commentEx w15:paraId="4029DE8A" w15:done="0"/>
  <w15:commentEx w15:paraId="32AB209D" w15:done="0"/>
  <w15:commentEx w15:paraId="4BB3BD46" w15:done="0"/>
  <w15:commentEx w15:paraId="4FE7B7E2" w15:done="0"/>
  <w15:commentEx w15:paraId="22576BA7" w15:done="0"/>
  <w15:commentEx w15:paraId="0DE81722" w15:done="0"/>
  <w15:commentEx w15:paraId="312FE437" w15:done="0"/>
  <w15:commentEx w15:paraId="7B40BAC8" w15:done="0"/>
  <w15:commentEx w15:paraId="0DE6EFCE" w15:done="0"/>
  <w15:commentEx w15:paraId="4456D6E4" w15:done="0"/>
  <w15:commentEx w15:paraId="78B2DDBF" w15:done="0"/>
  <w15:commentEx w15:paraId="03C98786" w15:done="0"/>
  <w15:commentEx w15:paraId="7EA6FB65" w15:done="0"/>
  <w15:commentEx w15:paraId="27139CB9" w15:done="0"/>
  <w15:commentEx w15:paraId="0E287439" w15:done="0"/>
  <w15:commentEx w15:paraId="07B27D2B" w15:done="0"/>
  <w15:commentEx w15:paraId="64440086" w15:done="0"/>
  <w15:commentEx w15:paraId="231265BC" w15:done="0"/>
  <w15:commentEx w15:paraId="03F235E0" w15:done="0"/>
  <w15:commentEx w15:paraId="4E32B793" w15:done="0"/>
  <w15:commentEx w15:paraId="3F700023" w15:done="0"/>
  <w15:commentEx w15:paraId="1F40A6F5" w15:done="0"/>
  <w15:commentEx w15:paraId="46A99ECB" w15:done="0"/>
  <w15:commentEx w15:paraId="62F70DCF" w15:done="0"/>
  <w15:commentEx w15:paraId="6A1E656C" w15:paraIdParent="62F70DCF" w15:done="0"/>
  <w15:commentEx w15:paraId="66B4260B"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6AC8" w16cex:dateUtc="2023-03-22T18:53:00Z"/>
  <w16cex:commentExtensible w16cex:durableId="27C56AA0" w16cex:dateUtc="2023-03-22T18:53:00Z"/>
  <w16cex:commentExtensible w16cex:durableId="27C5869E" w16cex:dateUtc="2023-03-22T20:52:00Z"/>
  <w16cex:commentExtensible w16cex:durableId="27C56D60" w16cex:dateUtc="2023-03-22T19:04:00Z"/>
  <w16cex:commentExtensible w16cex:durableId="27C56D6F" w16cex:dateUtc="2023-03-22T19:05:00Z"/>
  <w16cex:commentExtensible w16cex:durableId="27C56E40" w16cex:dateUtc="2023-03-22T19:08:00Z"/>
  <w16cex:commentExtensible w16cex:durableId="27C58818" w16cex:dateUtc="2023-03-22T20:58:00Z"/>
  <w16cex:commentExtensible w16cex:durableId="27C58907" w16cex:dateUtc="2023-03-22T21:02:00Z"/>
  <w16cex:commentExtensible w16cex:durableId="27C589DA" w16cex:dateUtc="2023-03-22T21:06:00Z"/>
  <w16cex:commentExtensible w16cex:durableId="27C589E8" w16cex:dateUtc="2023-03-22T21:06:00Z"/>
  <w16cex:commentExtensible w16cex:durableId="27C589F8" w16cex:dateUtc="2023-03-22T21:06:00Z"/>
  <w16cex:commentExtensible w16cex:durableId="27C58A3B" w16cex:dateUtc="2023-03-22T21:07:00Z"/>
  <w16cex:commentExtensible w16cex:durableId="27C58C02" w16cex:dateUtc="2023-03-22T21:15:00Z"/>
  <w16cex:commentExtensible w16cex:durableId="27C58C30" w16cex:dateUtc="2023-03-22T21:16:00Z"/>
  <w16cex:commentExtensible w16cex:durableId="27C58CD3" w16cex:dateUtc="2023-03-22T21:18:00Z"/>
  <w16cex:commentExtensible w16cex:durableId="27C58C85" w16cex:dateUtc="2023-03-22T21:17:00Z"/>
  <w16cex:commentExtensible w16cex:durableId="27C58D80" w16cex:dateUtc="2023-03-22T21:21:00Z"/>
  <w16cex:commentExtensible w16cex:durableId="27C58DB7" w16cex:dateUtc="2023-03-22T21:22:00Z"/>
  <w16cex:commentExtensible w16cex:durableId="27C58DE3" w16cex:dateUtc="2023-03-22T21:23:00Z"/>
  <w16cex:commentExtensible w16cex:durableId="27C58E23" w16cex:dateUtc="2023-03-22T21:24:00Z"/>
  <w16cex:commentExtensible w16cex:durableId="27C58E61" w16cex:dateUtc="2023-03-22T21:25:00Z"/>
  <w16cex:commentExtensible w16cex:durableId="27C58E74" w16cex:dateUtc="2023-03-22T21:25:00Z"/>
  <w16cex:commentExtensible w16cex:durableId="27C58F3A" w16cex:dateUtc="2023-03-22T21:29:00Z"/>
  <w16cex:commentExtensible w16cex:durableId="27C58F95" w16cex:dateUtc="2023-03-22T21:30:00Z"/>
  <w16cex:commentExtensible w16cex:durableId="27C590E6" w16cex:dateUtc="2023-03-22T21:36:00Z"/>
  <w16cex:commentExtensible w16cex:durableId="27C5913D" w16cex:dateUtc="2023-03-22T21:37:00Z"/>
  <w16cex:commentExtensible w16cex:durableId="27C59210" w16cex:dateUtc="2023-03-22T21:41:00Z"/>
  <w16cex:commentExtensible w16cex:durableId="27C5918A" w16cex:dateUtc="2023-03-22T21:39:00Z"/>
  <w16cex:commentExtensible w16cex:durableId="27C591A9" w16cex:dateUtc="2023-03-22T21:39:00Z"/>
  <w16cex:commentExtensible w16cex:durableId="27C58B03" w16cex:dateUtc="2023-03-22T21:11:00Z"/>
  <w16cex:commentExtensible w16cex:durableId="27C58B1A" w16cex:dateUtc="2023-03-22T21:11:00Z"/>
  <w16cex:commentExtensible w16cex:durableId="27C58B34" w16cex:dateUtc="2023-03-22T2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E8C016" w16cid:durableId="27C56AC8"/>
  <w16cid:commentId w16cid:paraId="08A26A3B" w16cid:durableId="27C56AA0"/>
  <w16cid:commentId w16cid:paraId="0CEA63FE" w16cid:durableId="27D6C81A"/>
  <w16cid:commentId w16cid:paraId="3BAE2BFE" w16cid:durableId="27D6C843"/>
  <w16cid:commentId w16cid:paraId="2EB7A904" w16cid:durableId="27D6C854"/>
  <w16cid:commentId w16cid:paraId="65087265" w16cid:durableId="27D6C860"/>
  <w16cid:commentId w16cid:paraId="5349ADD3" w16cid:durableId="27D6C891"/>
  <w16cid:commentId w16cid:paraId="40B8C757" w16cid:durableId="27D6C8B6"/>
  <w16cid:commentId w16cid:paraId="092B65CC" w16cid:durableId="27D6C938"/>
  <w16cid:commentId w16cid:paraId="24122E48" w16cid:durableId="27D6C944"/>
  <w16cid:commentId w16cid:paraId="07F60849" w16cid:durableId="27D6C97C"/>
  <w16cid:commentId w16cid:paraId="0A48D1B8" w16cid:durableId="27D6C998"/>
  <w16cid:commentId w16cid:paraId="1BB6A399" w16cid:durableId="27D6CA65"/>
  <w16cid:commentId w16cid:paraId="6510B11A" w16cid:durableId="27D6CB0A"/>
  <w16cid:commentId w16cid:paraId="105159A2" w16cid:durableId="27D6CB16"/>
  <w16cid:commentId w16cid:paraId="7593F660" w16cid:durableId="27D6CB2B"/>
  <w16cid:commentId w16cid:paraId="5097F40B" w16cid:durableId="27C5869E"/>
  <w16cid:commentId w16cid:paraId="3CB227FA" w16cid:durableId="27C56D60"/>
  <w16cid:commentId w16cid:paraId="5256BEF4" w16cid:durableId="27C56D6F"/>
  <w16cid:commentId w16cid:paraId="3F8F697B" w16cid:durableId="27D6CB9A"/>
  <w16cid:commentId w16cid:paraId="51C0BA6F" w16cid:durableId="27D6CBC4"/>
  <w16cid:commentId w16cid:paraId="5C15C92A" w16cid:durableId="27D6CBF1"/>
  <w16cid:commentId w16cid:paraId="3C823C28" w16cid:durableId="27D6CC0A"/>
  <w16cid:commentId w16cid:paraId="748DDF2B" w16cid:durableId="27D6CC23"/>
  <w16cid:commentId w16cid:paraId="44CDC1FB" w16cid:durableId="27D6CC44"/>
  <w16cid:commentId w16cid:paraId="1AC3F2E9" w16cid:durableId="27D6CC55"/>
  <w16cid:commentId w16cid:paraId="3811E67E" w16cid:durableId="27D6CC69"/>
  <w16cid:commentId w16cid:paraId="6206614E" w16cid:durableId="27D6CC7F"/>
  <w16cid:commentId w16cid:paraId="5B022D40" w16cid:durableId="27D6CC92"/>
  <w16cid:commentId w16cid:paraId="304AAB2D" w16cid:durableId="27D6CCA0"/>
  <w16cid:commentId w16cid:paraId="75C76E9A" w16cid:durableId="27D6CCB8"/>
  <w16cid:commentId w16cid:paraId="1E3020DD" w16cid:durableId="27D6CCE6"/>
  <w16cid:commentId w16cid:paraId="542FD174" w16cid:durableId="27D6CCF5"/>
  <w16cid:commentId w16cid:paraId="7F30DB4D" w16cid:durableId="27D6CCFD"/>
  <w16cid:commentId w16cid:paraId="09ADAECB" w16cid:durableId="27D6CD0E"/>
  <w16cid:commentId w16cid:paraId="7A46678E" w16cid:durableId="27C56E40"/>
  <w16cid:commentId w16cid:paraId="59AF752D" w16cid:durableId="27D6CD53"/>
  <w16cid:commentId w16cid:paraId="322A3D4C" w16cid:durableId="27C58818"/>
  <w16cid:commentId w16cid:paraId="03DCBBE5" w16cid:durableId="27D6CD75"/>
  <w16cid:commentId w16cid:paraId="4029DE8A" w16cid:durableId="27C58907"/>
  <w16cid:commentId w16cid:paraId="32AB209D" w16cid:durableId="27D6CDCF"/>
  <w16cid:commentId w16cid:paraId="4BB3BD46" w16cid:durableId="27C589DA"/>
  <w16cid:commentId w16cid:paraId="4FE7B7E2" w16cid:durableId="27C589E8"/>
  <w16cid:commentId w16cid:paraId="22576BA7" w16cid:durableId="27C589F8"/>
  <w16cid:commentId w16cid:paraId="0DE81722" w16cid:durableId="27C58A3B"/>
  <w16cid:commentId w16cid:paraId="312FE437" w16cid:durableId="27C58C02"/>
  <w16cid:commentId w16cid:paraId="7B40BAC8" w16cid:durableId="27C58C30"/>
  <w16cid:commentId w16cid:paraId="0DE6EFCE" w16cid:durableId="27C58CD3"/>
  <w16cid:commentId w16cid:paraId="4456D6E4" w16cid:durableId="27C58C85"/>
  <w16cid:commentId w16cid:paraId="78B2DDBF" w16cid:durableId="27C58D80"/>
  <w16cid:commentId w16cid:paraId="03C98786" w16cid:durableId="27C58DB7"/>
  <w16cid:commentId w16cid:paraId="7EA6FB65" w16cid:durableId="27C58DE3"/>
  <w16cid:commentId w16cid:paraId="27139CB9" w16cid:durableId="27C58E23"/>
  <w16cid:commentId w16cid:paraId="0E287439" w16cid:durableId="27C58E61"/>
  <w16cid:commentId w16cid:paraId="07B27D2B" w16cid:durableId="27C58E74"/>
  <w16cid:commentId w16cid:paraId="64440086" w16cid:durableId="27C58F3A"/>
  <w16cid:commentId w16cid:paraId="231265BC" w16cid:durableId="27C58F95"/>
  <w16cid:commentId w16cid:paraId="03F235E0" w16cid:durableId="27C590E6"/>
  <w16cid:commentId w16cid:paraId="4E32B793" w16cid:durableId="27C5913D"/>
  <w16cid:commentId w16cid:paraId="3F700023" w16cid:durableId="27C59210"/>
  <w16cid:commentId w16cid:paraId="1F40A6F5" w16cid:durableId="27C5918A"/>
  <w16cid:commentId w16cid:paraId="46A99ECB" w16cid:durableId="27C591A9"/>
  <w16cid:commentId w16cid:paraId="62F70DCF" w16cid:durableId="27C58B03"/>
  <w16cid:commentId w16cid:paraId="6A1E656C" w16cid:durableId="27C58B1A"/>
  <w16cid:commentId w16cid:paraId="66B4260B" w16cid:durableId="27C58B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7F0AA" w14:textId="77777777" w:rsidR="006641C3" w:rsidRDefault="006641C3" w:rsidP="00DA5CF7">
      <w:r>
        <w:separator/>
      </w:r>
    </w:p>
  </w:endnote>
  <w:endnote w:type="continuationSeparator" w:id="0">
    <w:p w14:paraId="32155421" w14:textId="77777777" w:rsidR="006641C3" w:rsidRDefault="006641C3" w:rsidP="00DA5CF7">
      <w:r>
        <w:continuationSeparator/>
      </w:r>
    </w:p>
  </w:endnote>
  <w:endnote w:type="continuationNotice" w:id="1">
    <w:p w14:paraId="5168D69F" w14:textId="77777777" w:rsidR="006641C3" w:rsidRDefault="006641C3"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pPr>
      <w:pStyle w:val="Footer"/>
      <w:ind w:firstLine="0"/>
      <w:jc w:val="center"/>
      <w:pPrChange w:id="19" w:author="Bachmeier, Nate" w:date="2023-04-04T15:56:00Z">
        <w:pPr>
          <w:pStyle w:val="Footer"/>
        </w:pPr>
      </w:pPrChange>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626D6" w14:textId="77777777" w:rsidR="006641C3" w:rsidRDefault="006641C3" w:rsidP="00DA5CF7">
      <w:r>
        <w:separator/>
      </w:r>
    </w:p>
  </w:footnote>
  <w:footnote w:type="continuationSeparator" w:id="0">
    <w:p w14:paraId="2C60BA19" w14:textId="77777777" w:rsidR="006641C3" w:rsidRDefault="006641C3" w:rsidP="00DA5CF7">
      <w:r>
        <w:continuationSeparator/>
      </w:r>
    </w:p>
  </w:footnote>
  <w:footnote w:type="continuationNotice" w:id="1">
    <w:p w14:paraId="6DF47270" w14:textId="77777777" w:rsidR="006641C3" w:rsidRDefault="006641C3"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pPr>
          <w:pStyle w:val="Header"/>
          <w:ind w:firstLine="0"/>
          <w:jc w:val="right"/>
          <w:pPrChange w:id="1530" w:author="Nate Bachmeier [AWS-SA]" w:date="2023-04-09T17:48:00Z">
            <w:pPr>
              <w:pStyle w:val="Header"/>
            </w:pPr>
          </w:pPrChange>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chmeier, Nate">
    <w15:presenceInfo w15:providerId="AD" w15:userId="S-1-5-21-1407069837-2091007605-538272213-37662606"/>
  </w15:person>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tqgFAOnAbEotAAAA"/>
  </w:docVars>
  <w:rsids>
    <w:rsidRoot w:val="00887A22"/>
    <w:rsid w:val="00000584"/>
    <w:rsid w:val="00001EAE"/>
    <w:rsid w:val="00002A1F"/>
    <w:rsid w:val="0000740C"/>
    <w:rsid w:val="000074A1"/>
    <w:rsid w:val="000079EB"/>
    <w:rsid w:val="0001480B"/>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2BE3"/>
    <w:rsid w:val="00095475"/>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7F9A"/>
    <w:rsid w:val="000F1076"/>
    <w:rsid w:val="000F49D2"/>
    <w:rsid w:val="000F70E7"/>
    <w:rsid w:val="0010238E"/>
    <w:rsid w:val="0010303F"/>
    <w:rsid w:val="0010316D"/>
    <w:rsid w:val="00104B25"/>
    <w:rsid w:val="001119FC"/>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53C10"/>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0515"/>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0191"/>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D30A5"/>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6DFB"/>
    <w:rsid w:val="00397940"/>
    <w:rsid w:val="003A3FC9"/>
    <w:rsid w:val="003A421E"/>
    <w:rsid w:val="003A4285"/>
    <w:rsid w:val="003A4779"/>
    <w:rsid w:val="003B3586"/>
    <w:rsid w:val="003B383B"/>
    <w:rsid w:val="003B423F"/>
    <w:rsid w:val="003C0221"/>
    <w:rsid w:val="003C299E"/>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15C9"/>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41C3"/>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95508"/>
    <w:rsid w:val="007966F3"/>
    <w:rsid w:val="007978A4"/>
    <w:rsid w:val="007A09ED"/>
    <w:rsid w:val="007A1D4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8F5"/>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769ED"/>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562568799">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43399068">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52888047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193688242">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17.png"/><Relationship Id="rId47" Type="http://schemas.openxmlformats.org/officeDocument/2006/relationships/diagramColors" Target="diagrams/colors2.xml"/><Relationship Id="rId63" Type="http://schemas.openxmlformats.org/officeDocument/2006/relationships/image" Target="media/image28.png"/><Relationship Id="rId68" Type="http://schemas.openxmlformats.org/officeDocument/2006/relationships/image" Target="media/image33.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diagramLayout" Target="diagrams/layout2.xml"/><Relationship Id="rId53" Type="http://schemas.openxmlformats.org/officeDocument/2006/relationships/image" Target="media/image23.png"/><Relationship Id="rId58" Type="http://schemas.openxmlformats.org/officeDocument/2006/relationships/diagramData" Target="diagrams/data3.xml"/><Relationship Id="rId66" Type="http://schemas.openxmlformats.org/officeDocument/2006/relationships/image" Target="media/image31.png"/><Relationship Id="rId74" Type="http://schemas.openxmlformats.org/officeDocument/2006/relationships/header" Target="header5.xml"/><Relationship Id="rId5" Type="http://schemas.openxmlformats.org/officeDocument/2006/relationships/numbering" Target="numbering.xml"/><Relationship Id="rId61" Type="http://schemas.openxmlformats.org/officeDocument/2006/relationships/diagramColors" Target="diagrams/colors3.xml"/><Relationship Id="rId1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microsoft.com/office/2007/relationships/diagramDrawing" Target="diagrams/drawing2.xml"/><Relationship Id="rId56" Type="http://schemas.openxmlformats.org/officeDocument/2006/relationships/image" Target="media/image26.emf"/><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Layout" Target="diagrams/layout1.xml"/><Relationship Id="rId46" Type="http://schemas.openxmlformats.org/officeDocument/2006/relationships/diagramQuickStyle" Target="diagrams/quickStyle2.xml"/><Relationship Id="rId59" Type="http://schemas.openxmlformats.org/officeDocument/2006/relationships/diagramLayout" Target="diagrams/layout3.xml"/><Relationship Id="rId67" Type="http://schemas.openxmlformats.org/officeDocument/2006/relationships/image" Target="media/image32.png"/><Relationship Id="rId20" Type="http://schemas.microsoft.com/office/2018/08/relationships/commentsExtensible" Target="commentsExtensible.xml"/><Relationship Id="rId41" Type="http://schemas.microsoft.com/office/2007/relationships/diagramDrawing" Target="diagrams/drawing1.xml"/><Relationship Id="rId54" Type="http://schemas.openxmlformats.org/officeDocument/2006/relationships/image" Target="media/image24.png"/><Relationship Id="rId62" Type="http://schemas.microsoft.com/office/2007/relationships/diagramDrawing" Target="diagrams/drawing3.xml"/><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19.png"/><Relationship Id="rId57" Type="http://schemas.openxmlformats.org/officeDocument/2006/relationships/image" Target="media/image27.emf"/><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diagramData" Target="diagrams/data2.xml"/><Relationship Id="rId52" Type="http://schemas.openxmlformats.org/officeDocument/2006/relationships/image" Target="media/image22.png"/><Relationship Id="rId60" Type="http://schemas.openxmlformats.org/officeDocument/2006/relationships/diagramQuickStyle" Target="diagrams/quickStyle3.xml"/><Relationship Id="rId65" Type="http://schemas.openxmlformats.org/officeDocument/2006/relationships/image" Target="media/image30.png"/><Relationship Id="rId73"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diagramQuickStyle" Target="diagrams/quickStyle1.xml"/><Relationship Id="rId34" Type="http://schemas.openxmlformats.org/officeDocument/2006/relationships/image" Target="media/image14.png"/><Relationship Id="rId50" Type="http://schemas.openxmlformats.org/officeDocument/2006/relationships/image" Target="media/image20.png"/><Relationship Id="rId55" Type="http://schemas.openxmlformats.org/officeDocument/2006/relationships/image" Target="media/image25.png"/><Relationship Id="rId76"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74</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75</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76</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77</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78</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79</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80</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81</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82</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83</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84</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85</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86</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87</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88</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89</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90</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91</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92</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68</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93</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69</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94</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71</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72</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95</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67</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73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103</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105</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106</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107</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70</b:RefOrder>
  </b:Source>
</b:Sourc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790086EA-1593-4EE0-8898-BD2007131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153</Pages>
  <Words>32640</Words>
  <Characters>186051</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218255</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44</cp:revision>
  <dcterms:created xsi:type="dcterms:W3CDTF">2023-03-22T18:48:00Z</dcterms:created>
  <dcterms:modified xsi:type="dcterms:W3CDTF">2023-04-09T23:41:00Z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