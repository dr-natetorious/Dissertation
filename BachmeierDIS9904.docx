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46695AB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ins w:id="4" w:author="Nate Bachmeier [AWS-SA]" w:date="2023-04-12T20:18:00Z">
        <w:r w:rsidR="00736757">
          <w:t>”</w:t>
        </w:r>
      </w:ins>
      <w:r w:rsidRPr="00DA5CF7">
        <w:t xml:space="preserve"> (</w:t>
      </w:r>
      <w:proofErr w:type="spellStart"/>
      <w:r w:rsidRPr="00DA5CF7">
        <w:t>Mushsin</w:t>
      </w:r>
      <w:proofErr w:type="spellEnd"/>
      <w:r w:rsidRPr="00DA5CF7">
        <w:t xml:space="preserve"> et al., 2020, p. 1).</w:t>
      </w:r>
      <w:r w:rsidR="00DF58F5" w:rsidRPr="00DF58F5">
        <w:t xml:space="preserve"> </w:t>
      </w:r>
      <w:commentRangeStart w:id="5"/>
      <w:del w:id="6" w:author="Nate Bachmeier [AWS-SA]" w:date="2023-04-12T20:18:00Z">
        <w:r w:rsidR="00DF58F5" w:rsidDel="00736757">
          <w:delText>”</w:delText>
        </w:r>
      </w:del>
      <w:commentRangeEnd w:id="5"/>
      <w:r w:rsidR="007408A7">
        <w:rPr>
          <w:rStyle w:val="CommentReference"/>
          <w:rFonts w:eastAsia="Times New Roman" w:cs="Arial"/>
          <w:szCs w:val="20"/>
        </w:rPr>
        <w:commentReference w:id="5"/>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7" w:name="_Toc131970480"/>
      <w:r>
        <w:t>Statement of the Problem</w:t>
      </w:r>
      <w:bookmarkEnd w:id="7"/>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rPr>
          <w:ins w:id="8" w:author="Nate Bachmeier [AWS-SA]" w:date="2023-04-12T20:18:00Z"/>
        </w:rPr>
      </w:pPr>
      <w:bookmarkStart w:id="9" w:name="_Toc131970481"/>
      <w:r>
        <w:t>Purpose of the Study</w:t>
      </w:r>
      <w:bookmarkEnd w:id="9"/>
    </w:p>
    <w:p w14:paraId="7445F3E3" w14:textId="0B7B6CDB" w:rsidR="00F04240" w:rsidRPr="00F04240" w:rsidDel="00F04240" w:rsidRDefault="00F04240" w:rsidP="00F04240">
      <w:pPr>
        <w:rPr>
          <w:del w:id="10" w:author="Nate Bachmeier [AWS-SA]" w:date="2023-04-12T20:18:00Z"/>
        </w:rPr>
        <w:pPrChange w:id="11" w:author="Nate Bachmeier [AWS-SA]" w:date="2023-04-12T20:18:00Z">
          <w:pPr>
            <w:pStyle w:val="Heading2"/>
            <w:ind w:firstLine="0"/>
          </w:pPr>
        </w:pPrChange>
      </w:pPr>
      <w:ins w:id="12" w:author="Nate Bachmeier [AWS-SA]" w:date="2023-04-12T20:18:00Z">
        <w:r>
          <w:t xml:space="preserve">The purpose of this constructive research design is to study </w:t>
        </w:r>
      </w:ins>
    </w:p>
    <w:p w14:paraId="5E69E5D8" w14:textId="1E62F8CA" w:rsidR="00CC3790" w:rsidRDefault="00CC3790" w:rsidP="00F04240">
      <w:commentRangeStart w:id="13"/>
      <w:commentRangeStart w:id="14"/>
      <w:commentRangeStart w:id="15"/>
      <w:del w:id="16" w:author="Nate Bachmeier [AWS-SA]" w:date="2023-04-12T20:18:00Z">
        <w:r w:rsidRPr="00C23676" w:rsidDel="00F04240">
          <w:delText>Th</w:delText>
        </w:r>
        <w:r w:rsidR="00AD0CA9" w:rsidDel="00F04240">
          <w:delText>is constructive research study aim</w:delText>
        </w:r>
        <w:r w:rsidRPr="00C23676" w:rsidDel="00F04240">
          <w:delText xml:space="preserve">s </w:delText>
        </w:r>
      </w:del>
      <w:del w:id="17" w:author="Nate Bachmeier [AWS-SA]" w:date="2023-04-12T20:19:00Z">
        <w:r w:rsidRPr="00C23676" w:rsidDel="00F04240">
          <w:delText xml:space="preserve">to provide an understanding of </w:delText>
        </w:r>
      </w:del>
      <w:r w:rsidRPr="00C23676">
        <w:t>the effectiveness and efficiency of auto</w:t>
      </w:r>
      <w:r>
        <w:t>nom</w:t>
      </w:r>
      <w:r w:rsidRPr="00C23676">
        <w:t xml:space="preserve">ous assistants </w:t>
      </w:r>
      <w:r w:rsidR="00AD0CA9">
        <w:t>detecting and responding to patient behaviors</w:t>
      </w:r>
      <w:ins w:id="18" w:author="Nate Bachmeier [AWS-SA]" w:date="2023-04-12T20:19:00Z">
        <w:r w:rsidR="00F04240">
          <w:t xml:space="preserve"> to reduce</w:t>
        </w:r>
      </w:ins>
      <w:del w:id="19" w:author="Nate Bachmeier [AWS-SA]" w:date="2023-04-12T20:19:00Z">
        <w:r w:rsidR="00AD0CA9" w:rsidDel="00F04240">
          <w:delText>, reducing</w:delText>
        </w:r>
      </w:del>
      <w:r w:rsidR="00AD0CA9">
        <w:t xml:space="preserve"> cost while improving consistency and quality for </w:t>
      </w:r>
      <w:r w:rsidRPr="00C23676">
        <w:t>elderly and special needs care organizations</w:t>
      </w:r>
      <w:r>
        <w:t xml:space="preserve">. </w:t>
      </w:r>
      <w:commentRangeEnd w:id="13"/>
      <w:r w:rsidR="00344556">
        <w:rPr>
          <w:rStyle w:val="CommentReference"/>
          <w:rFonts w:eastAsia="Times New Roman" w:cs="Arial"/>
          <w:szCs w:val="20"/>
        </w:rPr>
        <w:commentReference w:id="13"/>
      </w:r>
      <w:commentRangeEnd w:id="14"/>
      <w:r w:rsidR="00344556">
        <w:rPr>
          <w:rStyle w:val="CommentReference"/>
          <w:rFonts w:eastAsia="Times New Roman" w:cs="Arial"/>
          <w:szCs w:val="20"/>
        </w:rPr>
        <w:commentReference w:id="14"/>
      </w:r>
      <w:commentRangeEnd w:id="15"/>
      <w:r w:rsidR="00F04240">
        <w:rPr>
          <w:rStyle w:val="CommentReference"/>
          <w:rFonts w:eastAsia="Times New Roman" w:cs="Arial"/>
          <w:szCs w:val="20"/>
        </w:rPr>
        <w:commentReference w:id="15"/>
      </w:r>
      <w:r w:rsidR="00AD0CA9">
        <w:t xml:space="preserve">These organizations need human activity recognition models for numerous scenarios, such as handling patient falls </w:t>
      </w:r>
      <w:r>
        <w:t xml:space="preserve">(Shirai et al., 2021). Similarly, early dementia patients need monitoring capabilities </w:t>
      </w:r>
      <w:r>
        <w:lastRenderedPageBreak/>
        <w:t>to assist with discovering objects and providing task management (Lei et al., 2021).</w:t>
      </w:r>
      <w:bookmarkStart w:id="20" w:name="_Hlk101684976"/>
      <w:r>
        <w:t xml:space="preserve"> </w:t>
      </w:r>
      <w:r w:rsidR="00AD0CA9">
        <w:t>Collecting data from humans would be time-consuming, potentially dangerou</w:t>
      </w:r>
      <w:r>
        <w:t xml:space="preserve">s, </w:t>
      </w:r>
      <w:r w:rsidR="00AD0CA9">
        <w:t>and rife with privacy concerns</w:t>
      </w:r>
      <w:r>
        <w:t>. The research</w:t>
      </w:r>
      <w:r w:rsidR="00344556">
        <w:t xml:space="preserve"> design used in this study </w:t>
      </w:r>
      <w:r w:rsidR="00AD0CA9">
        <w:t>mitigates these challenges by using public video repositories such as YouTube</w:t>
      </w:r>
      <w:r>
        <w:t>.</w:t>
      </w:r>
      <w:bookmarkEnd w:id="20"/>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21" w:name="_Hlk101685010"/>
      <w:r>
        <w:t xml:space="preserve">. </w:t>
      </w:r>
      <w:r w:rsidR="00AD0CA9">
        <w:t>Additionally, content moderators have painstakingly annotated the videos, enabling this study to focus on recognizing human behavior instead of bulk data labeling.</w:t>
      </w:r>
      <w:bookmarkEnd w:id="21"/>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2" w:name="_Toc131970482"/>
      <w:r>
        <w:t>Introduction to Theoretical Framework</w:t>
      </w:r>
      <w:bookmarkEnd w:id="22"/>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3"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2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24" w:name="_Toc131970483"/>
      <w:r>
        <w:lastRenderedPageBreak/>
        <w:t>Research Questions</w:t>
      </w:r>
      <w:bookmarkEnd w:id="2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5" w:name="_Toc131970484"/>
      <w:r>
        <w:t>Significance of the Study</w:t>
      </w:r>
      <w:bookmarkEnd w:id="25"/>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6" w:name="_Toc131970485"/>
      <w:r>
        <w:t>Definition of Key Terms</w:t>
      </w:r>
      <w:bookmarkEnd w:id="2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7" w:name="_Toc131970486"/>
      <w:r>
        <w:t>Summary</w:t>
      </w:r>
      <w:bookmarkEnd w:id="27"/>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242FE65F" w:rsidR="00CC3790" w:rsidRDefault="00CC3790" w:rsidP="00DA5CF7">
      <w:r>
        <w:t xml:space="preserve">This study </w:t>
      </w:r>
      <w:r w:rsidR="00AF60B1">
        <w:t>uses artificial intelligence and public video repositories to remove</w:t>
      </w:r>
      <w:ins w:id="28" w:author="Nate Bachmeier [AWS-SA]" w:date="2023-04-12T20:20:00Z">
        <w:r w:rsidR="00F04240">
          <w:t xml:space="preserve"> barriers to </w:t>
        </w:r>
      </w:ins>
      <w:ins w:id="29" w:author="Nate Bachmeier [AWS-SA]" w:date="2023-04-12T20:21:00Z">
        <w:r w:rsidR="00F04240">
          <w:t xml:space="preserve">reproducing </w:t>
        </w:r>
      </w:ins>
      <w:ins w:id="30" w:author="Nate Bachmeier [AWS-SA]" w:date="2023-04-12T20:20:00Z">
        <w:r w:rsidR="00F04240">
          <w:t xml:space="preserve">the </w:t>
        </w:r>
      </w:ins>
      <w:ins w:id="31" w:author="Nate Bachmeier [AWS-SA]" w:date="2023-04-12T20:21:00Z">
        <w:r w:rsidR="00F04240">
          <w:t>experiment</w:t>
        </w:r>
      </w:ins>
      <w:ins w:id="32" w:author="Nate Bachmeier [AWS-SA]" w:date="2023-04-12T20:20:00Z">
        <w:r w:rsidR="00F04240">
          <w:t>,</w:t>
        </w:r>
      </w:ins>
      <w:ins w:id="33" w:author="Nate Bachmeier [AWS-SA]" w:date="2023-04-12T20:21:00Z">
        <w:r w:rsidR="00F04240">
          <w:t xml:space="preserve"> personal privacy &amp; safety </w:t>
        </w:r>
      </w:ins>
      <w:ins w:id="34" w:author="Nate Bachmeier [AWS-SA]" w:date="2023-04-12T20:22:00Z">
        <w:r w:rsidR="00F04240">
          <w:t>restrictions</w:t>
        </w:r>
      </w:ins>
      <w:ins w:id="35" w:author="Nate Bachmeier [AWS-SA]" w:date="2023-04-12T20:21:00Z">
        <w:r w:rsidR="00F04240">
          <w:t xml:space="preserve">, and </w:t>
        </w:r>
      </w:ins>
      <w:ins w:id="36" w:author="Nate Bachmeier [AWS-SA]" w:date="2023-04-12T20:22:00Z">
        <w:r w:rsidR="00F04240">
          <w:t>logistical challenges</w:t>
        </w:r>
      </w:ins>
      <w:del w:id="37" w:author="Nate Bachmeier [AWS-SA]" w:date="2023-04-12T20:22:00Z">
        <w:r w:rsidR="00AF60B1" w:rsidDel="00F04240">
          <w:delText xml:space="preserve"> </w:delText>
        </w:r>
        <w:commentRangeStart w:id="38"/>
        <w:commentRangeStart w:id="39"/>
        <w:r w:rsidR="00AF60B1" w:rsidDel="00F04240">
          <w:delText xml:space="preserve">these </w:delText>
        </w:r>
        <w:commentRangeEnd w:id="38"/>
        <w:r w:rsidR="00344556" w:rsidDel="00F04240">
          <w:rPr>
            <w:rStyle w:val="CommentReference"/>
            <w:rFonts w:eastAsia="Times New Roman" w:cs="Arial"/>
            <w:szCs w:val="20"/>
          </w:rPr>
          <w:commentReference w:id="38"/>
        </w:r>
        <w:commentRangeEnd w:id="39"/>
        <w:r w:rsidR="00344556" w:rsidDel="00F04240">
          <w:rPr>
            <w:rStyle w:val="CommentReference"/>
            <w:rFonts w:eastAsia="Times New Roman" w:cs="Arial"/>
            <w:szCs w:val="20"/>
          </w:rPr>
          <w:commentReference w:id="39"/>
        </w:r>
        <w:r w:rsidR="00AF60B1" w:rsidDel="00F04240">
          <w:delText>barriers</w:delText>
        </w:r>
      </w:del>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40" w:name="_Toc131970487"/>
      <w:r>
        <w:lastRenderedPageBreak/>
        <w:t>Chapter 2: Literature Review</w:t>
      </w:r>
      <w:bookmarkEnd w:id="40"/>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368D238" w:rsidR="00E72F1F" w:rsidRDefault="00383CF5" w:rsidP="00DA5CF7">
      <w:commentRangeStart w:id="41"/>
      <w:del w:id="42" w:author="Nate Bachmeier [AWS-SA]" w:date="2023-04-12T20:23:00Z">
        <w:r w:rsidRPr="00C23676" w:rsidDel="00081F2B">
          <w:delText>Th</w:delText>
        </w:r>
        <w:r w:rsidR="00153C10" w:rsidDel="00081F2B">
          <w:delText xml:space="preserve">is </w:delText>
        </w:r>
      </w:del>
      <w:ins w:id="43" w:author="Nate Bachmeier [AWS-SA]" w:date="2023-04-12T20:23:00Z">
        <w:r w:rsidR="00081F2B">
          <w:t xml:space="preserve">The goal of this </w:t>
        </w:r>
      </w:ins>
      <w:r w:rsidR="00153C10">
        <w:t xml:space="preserve">constructive research </w:t>
      </w:r>
      <w:commentRangeEnd w:id="41"/>
      <w:r w:rsidR="00344556">
        <w:rPr>
          <w:rStyle w:val="CommentReference"/>
          <w:rFonts w:eastAsia="Times New Roman" w:cs="Arial"/>
          <w:szCs w:val="20"/>
        </w:rPr>
        <w:commentReference w:id="41"/>
      </w:r>
      <w:r w:rsidR="00153C10">
        <w:t xml:space="preserve">study </w:t>
      </w:r>
      <w:ins w:id="44" w:author="Nate Bachmeier [AWS-SA]" w:date="2023-04-12T20:23:00Z">
        <w:r w:rsidR="00081F2B">
          <w:t xml:space="preserve">is to </w:t>
        </w:r>
      </w:ins>
      <w:del w:id="45" w:author="Nate Bachmeier [AWS-SA]" w:date="2023-04-12T20:23:00Z">
        <w:r w:rsidR="00153C10" w:rsidDel="00081F2B">
          <w:delText>aim</w:delText>
        </w:r>
        <w:r w:rsidRPr="00C23676" w:rsidDel="00081F2B">
          <w:delText xml:space="preserve">s to </w:delText>
        </w:r>
      </w:del>
      <w:r w:rsidRPr="00C23676">
        <w:t>provide an understanding of the effectiveness and efficiency of auto</w:t>
      </w:r>
      <w:r>
        <w:t>nom</w:t>
      </w:r>
      <w:r w:rsidRPr="00C23676">
        <w:t xml:space="preserve">ous assistants </w:t>
      </w:r>
      <w:r w:rsidR="00153C10">
        <w:t>using extensible human activity classification of video recordings</w:t>
      </w:r>
      <w:r>
        <w:t xml:space="preserve">. </w:t>
      </w:r>
      <w:ins w:id="46" w:author="Nate Bachmeier [AWS-SA]" w:date="2023-04-12T20:24:00Z">
        <w:r w:rsidR="00081F2B">
          <w:t xml:space="preserve">This study’s outcomes </w:t>
        </w:r>
      </w:ins>
      <w:commentRangeStart w:id="47"/>
      <w:del w:id="48" w:author="Nate Bachmeier [AWS-SA]" w:date="2023-04-12T20:24:00Z">
        <w:r w:rsidR="00E85C7F" w:rsidDel="00081F2B">
          <w:delText>This research</w:delText>
        </w:r>
        <w:r w:rsidR="00E72F1F" w:rsidDel="00081F2B">
          <w:delText xml:space="preserve"> aims</w:delText>
        </w:r>
        <w:commentRangeEnd w:id="47"/>
        <w:r w:rsidR="00344556" w:rsidDel="00081F2B">
          <w:rPr>
            <w:rStyle w:val="CommentReference"/>
            <w:rFonts w:eastAsia="Times New Roman" w:cs="Arial"/>
            <w:szCs w:val="20"/>
          </w:rPr>
          <w:commentReference w:id="47"/>
        </w:r>
        <w:r w:rsidR="00E72F1F" w:rsidDel="00081F2B">
          <w:delText xml:space="preserve"> to </w:delText>
        </w:r>
      </w:del>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49" w:name="_Toc131970488"/>
      <w:r>
        <w:t>Literature Search Strategies</w:t>
      </w:r>
      <w:bookmarkEnd w:id="49"/>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A50132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del w:id="50" w:author="Nate Bachmeier [AWS-SA]" w:date="2023-04-12T20:29:00Z">
        <w:r w:rsidDel="00081F2B">
          <w:delText>1</w:delText>
        </w:r>
      </w:del>
      <w:ins w:id="51" w:author="Nate Bachmeier [AWS-SA]" w:date="2023-04-12T20:29:00Z">
        <w:r w:rsidR="00081F2B">
          <w:t>2</w:t>
        </w:r>
      </w:ins>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52"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52"/>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53" w:name="_Toc131970489"/>
      <w:r>
        <w:t xml:space="preserve">Theoretical </w:t>
      </w:r>
      <w:r w:rsidR="00E72F1F">
        <w:t>Framework</w:t>
      </w:r>
      <w:bookmarkEnd w:id="53"/>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54"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54"/>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55" w:name="_Toc79709053"/>
      <w:r>
        <w:br/>
      </w:r>
      <w:r w:rsidR="00E72F1F">
        <w:t>Fundamental Approach</w:t>
      </w:r>
      <w:bookmarkEnd w:id="55"/>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56" w:name="_Toc131970490"/>
      <w:r>
        <w:t xml:space="preserve">What is the role of data </w:t>
      </w:r>
      <w:proofErr w:type="gramStart"/>
      <w:r>
        <w:t>mining</w:t>
      </w:r>
      <w:bookmarkEnd w:id="56"/>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5FBD06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commentRangeStart w:id="57"/>
      <w:del w:id="58" w:author="Nate Bachmeier [AWS-SA]" w:date="2023-04-12T20:25:00Z">
        <w:r w:rsidR="0011677D" w:rsidDel="00081F2B">
          <w:delText>and</w:delText>
        </w:r>
        <w:commentRangeEnd w:id="57"/>
        <w:r w:rsidR="0011677D" w:rsidDel="00081F2B">
          <w:rPr>
            <w:rStyle w:val="CommentReference"/>
            <w:rFonts w:eastAsia="Times New Roman" w:cs="Arial"/>
            <w:szCs w:val="20"/>
          </w:rPr>
          <w:commentReference w:id="57"/>
        </w:r>
        <w:r w:rsidDel="00081F2B">
          <w:delText xml:space="preserve"> </w:delText>
        </w:r>
      </w:del>
      <w:ins w:id="59" w:author="Nate Bachmeier [AWS-SA]" w:date="2023-04-12T20:25:00Z">
        <w:r w:rsidR="00081F2B">
          <w:t>&amp;</w:t>
        </w:r>
        <w:r w:rsidR="00081F2B">
          <w:t xml:space="preserve"> </w:t>
        </w:r>
      </w:ins>
      <w:r>
        <w:t>Liyanage</w:t>
      </w:r>
      <w:r w:rsidR="0011677D">
        <w:t xml:space="preserve"> (</w:t>
      </w:r>
      <w:del w:id="60" w:author="Nate Bachmeier [AWS-SA]" w:date="2023-04-12T20:26:00Z">
        <w:r w:rsidR="0011677D" w:rsidDel="00081F2B">
          <w:delText>date</w:delText>
        </w:r>
      </w:del>
      <w:ins w:id="61" w:author="Nate Bachmeier [AWS-SA]" w:date="2023-04-12T20:26:00Z">
        <w:r w:rsidR="00081F2B">
          <w:t>2008</w:t>
        </w:r>
      </w:ins>
      <w:r w:rsidR="0011677D">
        <w:t>)</w:t>
      </w:r>
      <w:r>
        <w:t xml:space="preserve"> and George </w:t>
      </w:r>
      <w:del w:id="62" w:author="Nate Bachmeier [AWS-SA]" w:date="2023-04-12T20:25:00Z">
        <w:r w:rsidR="0011677D" w:rsidDel="00081F2B">
          <w:delText xml:space="preserve">and </w:delText>
        </w:r>
      </w:del>
      <w:ins w:id="63" w:author="Nate Bachmeier [AWS-SA]" w:date="2023-04-12T20:25:00Z">
        <w:r w:rsidR="00081F2B">
          <w:t>&amp;</w:t>
        </w:r>
        <w:r w:rsidR="00081F2B">
          <w:t xml:space="preserve"> </w:t>
        </w:r>
      </w:ins>
      <w:proofErr w:type="spellStart"/>
      <w:r>
        <w:t>Changat</w:t>
      </w:r>
      <w:proofErr w:type="spellEnd"/>
      <w:r w:rsidR="0011677D">
        <w:t xml:space="preserve"> (</w:t>
      </w:r>
      <w:del w:id="64" w:author="Nate Bachmeier [AWS-SA]" w:date="2023-04-12T20:26:00Z">
        <w:r w:rsidR="0011677D" w:rsidDel="00081F2B">
          <w:delText>date</w:delText>
        </w:r>
      </w:del>
      <w:ins w:id="65" w:author="Nate Bachmeier [AWS-SA]" w:date="2023-04-12T20:26:00Z">
        <w:r w:rsidR="00081F2B">
          <w:t>2017</w:t>
        </w:r>
      </w:ins>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81F2B">
        <w:rPr>
          <w:rPrChange w:id="66" w:author="Nate Bachmeier [AWS-SA]" w:date="2023-04-12T20:29:00Z">
            <w:rPr>
              <w:highlight w:val="yellow"/>
            </w:rPr>
          </w:rPrChange>
        </w:rPr>
        <w:t>Hargreave</w:t>
      </w:r>
      <w:r w:rsidR="00AF4D58" w:rsidRPr="00081F2B">
        <w:rPr>
          <w:rPrChange w:id="67" w:author="Nate Bachmeier [AWS-SA]" w:date="2023-04-12T20:29:00Z">
            <w:rPr>
              <w:highlight w:val="yellow"/>
            </w:rPr>
          </w:rPrChange>
        </w:rPr>
        <w:t>s</w:t>
      </w:r>
      <w:r w:rsidRPr="00081F2B">
        <w:rPr>
          <w:rPrChange w:id="68" w:author="Nate Bachmeier [AWS-SA]" w:date="2023-04-12T20:29:00Z">
            <w:rPr>
              <w:highlight w:val="yellow"/>
            </w:rPr>
          </w:rPrChange>
        </w:rPr>
        <w:t xml:space="preserve"> </w:t>
      </w:r>
      <w:del w:id="69" w:author="Nate Bachmeier [AWS-SA]" w:date="2023-04-12T20:26:00Z">
        <w:r w:rsidRPr="00081F2B" w:rsidDel="00081F2B">
          <w:rPr>
            <w:rPrChange w:id="70" w:author="Nate Bachmeier [AWS-SA]" w:date="2023-04-12T20:29:00Z">
              <w:rPr>
                <w:highlight w:val="yellow"/>
              </w:rPr>
            </w:rPrChange>
          </w:rPr>
          <w:delText xml:space="preserve">and </w:delText>
        </w:r>
      </w:del>
      <w:ins w:id="71" w:author="Nate Bachmeier [AWS-SA]" w:date="2023-04-12T20:26:00Z">
        <w:r w:rsidR="00081F2B" w:rsidRPr="00081F2B">
          <w:rPr>
            <w:rPrChange w:id="72" w:author="Nate Bachmeier [AWS-SA]" w:date="2023-04-12T20:29:00Z">
              <w:rPr>
                <w:highlight w:val="yellow"/>
              </w:rPr>
            </w:rPrChange>
          </w:rPr>
          <w:t>&amp;</w:t>
        </w:r>
        <w:r w:rsidR="00081F2B" w:rsidRPr="00081F2B">
          <w:rPr>
            <w:rPrChange w:id="73" w:author="Nate Bachmeier [AWS-SA]" w:date="2023-04-12T20:29:00Z">
              <w:rPr>
                <w:highlight w:val="yellow"/>
              </w:rPr>
            </w:rPrChange>
          </w:rPr>
          <w:t xml:space="preserve"> </w:t>
        </w:r>
      </w:ins>
      <w:r w:rsidRPr="00081F2B">
        <w:rPr>
          <w:rPrChange w:id="74" w:author="Nate Bachmeier [AWS-SA]" w:date="2023-04-12T20:29:00Z">
            <w:rPr>
              <w:highlight w:val="yellow"/>
            </w:rPr>
          </w:rPrChange>
        </w:rPr>
        <w:t>Y</w:t>
      </w:r>
      <w:r w:rsidRPr="00081F2B">
        <w:t>i</w:t>
      </w:r>
      <w:ins w:id="75" w:author="Nate Bachmeier [AWS-SA]" w:date="2023-04-12T20:27:00Z">
        <w:r w:rsidR="00081F2B" w:rsidRPr="00081F2B">
          <w:t xml:space="preserve"> (2012)</w:t>
        </w:r>
      </w:ins>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81F2B">
        <w:rPr>
          <w:rPrChange w:id="76" w:author="Nate Bachmeier [AWS-SA]" w:date="2023-04-12T20:29:00Z">
            <w:rPr>
              <w:highlight w:val="yellow"/>
            </w:rPr>
          </w:rPrChange>
        </w:rPr>
        <w:t xml:space="preserve">George &amp; </w:t>
      </w:r>
      <w:proofErr w:type="spellStart"/>
      <w:r w:rsidRPr="00081F2B">
        <w:rPr>
          <w:rPrChange w:id="77" w:author="Nate Bachmeier [AWS-SA]" w:date="2023-04-12T20:29:00Z">
            <w:rPr>
              <w:highlight w:val="yellow"/>
            </w:rPr>
          </w:rPrChange>
        </w:rPr>
        <w:t>Changat</w:t>
      </w:r>
      <w:proofErr w:type="spellEnd"/>
      <w:ins w:id="78" w:author="Nate Bachmeier [AWS-SA]" w:date="2023-04-12T20:27:00Z">
        <w:r w:rsidR="00081F2B" w:rsidRPr="00081F2B">
          <w:t xml:space="preserve"> (2017)</w:t>
        </w:r>
      </w:ins>
      <w:r>
        <w:t xml:space="preserve"> determined that banks were the most critical aspect of their network but did not investigate interest rates, GDP, or consumer credit statistics. </w:t>
      </w:r>
      <w:commentRangeStart w:id="79"/>
      <w:proofErr w:type="spellStart"/>
      <w:r>
        <w:t>Bhoopathi</w:t>
      </w:r>
      <w:proofErr w:type="spellEnd"/>
      <w:r>
        <w:t xml:space="preserve"> </w:t>
      </w:r>
      <w:del w:id="80" w:author="Nate Bachmeier [AWS-SA]" w:date="2023-04-12T20:27:00Z">
        <w:r w:rsidDel="00081F2B">
          <w:delText xml:space="preserve">and </w:delText>
        </w:r>
      </w:del>
      <w:ins w:id="81" w:author="Nate Bachmeier [AWS-SA]" w:date="2023-04-12T20:27:00Z">
        <w:r w:rsidR="00081F2B">
          <w:t>&amp;</w:t>
        </w:r>
        <w:r w:rsidR="00081F2B">
          <w:t xml:space="preserve"> </w:t>
        </w:r>
      </w:ins>
      <w:r>
        <w:t>Rama</w:t>
      </w:r>
      <w:ins w:id="82" w:author="Nate Bachmeier [AWS-SA]" w:date="2023-04-12T20:27:00Z">
        <w:r w:rsidR="00081F2B">
          <w:t xml:space="preserve"> (2017)</w:t>
        </w:r>
      </w:ins>
      <w:r>
        <w:t xml:space="preserve"> </w:t>
      </w:r>
      <w:commentRangeEnd w:id="79"/>
      <w:r w:rsidR="0011677D">
        <w:rPr>
          <w:rStyle w:val="CommentReference"/>
          <w:rFonts w:eastAsia="Times New Roman" w:cs="Arial"/>
          <w:szCs w:val="20"/>
        </w:rPr>
        <w:commentReference w:id="79"/>
      </w:r>
      <w:r>
        <w:t>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ins w:id="83" w:author="Nate Bachmeier [AWS-SA]" w:date="2023-04-12T20:28:00Z">
        <w:r w:rsidR="00081F2B">
          <w:t>,</w:t>
        </w:r>
      </w:ins>
      <w:r>
        <w:t xml:space="preserve"> or machine learning algorithms will lead to inaccurate solutions.</w:t>
      </w:r>
    </w:p>
    <w:p w14:paraId="6A38229F" w14:textId="77777777" w:rsidR="00E72F1F" w:rsidRDefault="00E72F1F" w:rsidP="009A4BD4">
      <w:pPr>
        <w:pStyle w:val="Heading2"/>
        <w:ind w:firstLine="0"/>
      </w:pPr>
      <w:bookmarkStart w:id="84" w:name="_Toc131970491"/>
      <w:r>
        <w:lastRenderedPageBreak/>
        <w:t xml:space="preserve">What exactly is artificial </w:t>
      </w:r>
      <w:proofErr w:type="gramStart"/>
      <w:r>
        <w:t>intelligence</w:t>
      </w:r>
      <w:bookmarkEnd w:id="84"/>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85" w:name="_Toc131970492"/>
      <w:r>
        <w:t xml:space="preserve">How does computer vision </w:t>
      </w:r>
      <w:proofErr w:type="gramStart"/>
      <w:r>
        <w:t>work</w:t>
      </w:r>
      <w:bookmarkEnd w:id="85"/>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86" w:name="_Toc131970493"/>
      <w:r>
        <w:lastRenderedPageBreak/>
        <w:t xml:space="preserve">What’s the role of Markov </w:t>
      </w:r>
      <w:proofErr w:type="gramStart"/>
      <w:r>
        <w:t>chains</w:t>
      </w:r>
      <w:bookmarkEnd w:id="86"/>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87" w:name="_Toc128255034"/>
      <w:bookmarkStart w:id="88"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87"/>
      <w:bookmarkEnd w:id="88"/>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1"/>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89" w:name="_Toc128255035"/>
      <w:bookmarkStart w:id="90"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6086700" cy="4671676"/>
                    </a:xfrm>
                    <a:prstGeom prst="rect">
                      <a:avLst/>
                    </a:prstGeom>
                  </pic:spPr>
                </pic:pic>
              </a:graphicData>
            </a:graphic>
          </wp:inline>
        </w:drawing>
      </w:r>
      <w:bookmarkEnd w:id="89"/>
      <w:bookmarkEnd w:id="90"/>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6160C3DB" w:rsidR="00E72F1F" w:rsidRDefault="006D08A6" w:rsidP="009A4BD4">
      <w:pPr>
        <w:ind w:firstLine="0"/>
        <w:rPr>
          <w:ins w:id="91" w:author="Nate Bachmeier [AWS-SA]" w:date="2023-04-12T20:35:00Z"/>
          <w:i/>
          <w:iCs/>
        </w:rPr>
      </w:pPr>
      <w:bookmarkStart w:id="92" w:name="_Toc128255036"/>
      <w:bookmarkStart w:id="93"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del w:id="94" w:author="Nate Bachmeier [AWS-SA]" w:date="2023-04-12T20:35:00Z">
        <w:r w:rsidR="00E72F1F" w:rsidDel="00CD1874">
          <w:rPr>
            <w:noProof/>
          </w:rPr>
          <w:drawing>
            <wp:inline distT="0" distB="0" distL="0" distR="0" wp14:anchorId="6D0273F2" wp14:editId="5846962D">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4011846" cy="2924667"/>
                      </a:xfrm>
                      <a:prstGeom prst="rect">
                        <a:avLst/>
                      </a:prstGeom>
                    </pic:spPr>
                  </pic:pic>
                </a:graphicData>
              </a:graphic>
            </wp:inline>
          </w:drawing>
        </w:r>
      </w:del>
      <w:bookmarkEnd w:id="92"/>
      <w:bookmarkEnd w:id="93"/>
    </w:p>
    <w:p w14:paraId="6092344F" w14:textId="4625D0AB" w:rsidR="00CD1874" w:rsidRDefault="00CD1874" w:rsidP="009A4BD4">
      <w:pPr>
        <w:ind w:firstLine="0"/>
      </w:pPr>
      <w:ins w:id="95" w:author="Nate Bachmeier [AWS-SA]" w:date="2023-04-12T20:35:00Z">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ins>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7D4709A9" w:rsidR="00E72F1F" w:rsidRDefault="006D08A6" w:rsidP="009A4BD4">
      <w:pPr>
        <w:pStyle w:val="Caption"/>
        <w:ind w:firstLine="0"/>
      </w:pPr>
      <w:bookmarkStart w:id="96" w:name="_Toc128255037"/>
      <w:bookmarkStart w:id="97"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5"/>
                    <a:stretch>
                      <a:fillRect/>
                    </a:stretch>
                  </pic:blipFill>
                  <pic:spPr>
                    <a:xfrm>
                      <a:off x="0" y="0"/>
                      <a:ext cx="5599150" cy="3033956"/>
                    </a:xfrm>
                    <a:prstGeom prst="rect">
                      <a:avLst/>
                    </a:prstGeom>
                  </pic:spPr>
                </pic:pic>
              </a:graphicData>
            </a:graphic>
          </wp:inline>
        </w:drawing>
      </w:r>
      <w:bookmarkEnd w:id="96"/>
      <w:bookmarkEnd w:id="97"/>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98" w:name="_Toc131970494"/>
      <w:r>
        <w:lastRenderedPageBreak/>
        <w:t xml:space="preserve">How are neural networks </w:t>
      </w:r>
      <w:proofErr w:type="gramStart"/>
      <w:r>
        <w:t>evolving</w:t>
      </w:r>
      <w:bookmarkEnd w:id="98"/>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99"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99"/>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100" w:name="_Toc128255038"/>
      <w:bookmarkStart w:id="101"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100"/>
      <w:bookmarkEnd w:id="101"/>
    </w:p>
    <w:p w14:paraId="163A67AB" w14:textId="77777777" w:rsidR="003B60BE" w:rsidRDefault="003B60BE" w:rsidP="003753A5">
      <w:pPr>
        <w:ind w:firstLine="0"/>
        <w:rPr>
          <w:noProof/>
        </w:rPr>
      </w:pPr>
    </w:p>
    <w:p w14:paraId="0C0A5FDB" w14:textId="7DB4A567" w:rsidR="00E72F1F" w:rsidRDefault="00E72F1F" w:rsidP="003753A5">
      <w:pPr>
        <w:ind w:firstLine="0"/>
      </w:pPr>
      <w:commentRangeStart w:id="102"/>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6"/>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commentRangeEnd w:id="102"/>
      <w:r w:rsidR="003B60BE">
        <w:rPr>
          <w:rStyle w:val="CommentReference"/>
          <w:rFonts w:eastAsia="Times New Roman" w:cs="Arial"/>
          <w:szCs w:val="20"/>
        </w:rPr>
        <w:commentReference w:id="102"/>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103" w:name="_Toc131970495"/>
      <w:r>
        <w:t xml:space="preserve">How does intelligent agent modeling </w:t>
      </w:r>
      <w:proofErr w:type="gramStart"/>
      <w:r>
        <w:t>work</w:t>
      </w:r>
      <w:bookmarkEnd w:id="103"/>
      <w:proofErr w:type="gramEnd"/>
    </w:p>
    <w:p w14:paraId="0006DE12" w14:textId="1428122E"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del w:id="104" w:author="Nate Bachmeier [AWS-SA]" w:date="2023-04-12T20:30:00Z">
        <w:r w:rsidDel="00081F2B">
          <w:delText>4</w:delText>
        </w:r>
      </w:del>
      <w:ins w:id="105" w:author="Nate Bachmeier [AWS-SA]" w:date="2023-04-12T20:30:00Z">
        <w:r w:rsidR="00081F2B">
          <w:t>5</w:t>
        </w:r>
      </w:ins>
      <w:r>
        <w:t xml:space="preserve">). </w:t>
      </w:r>
    </w:p>
    <w:p w14:paraId="7C96AC49" w14:textId="31C0C6AC" w:rsidR="007F59F3" w:rsidRPr="007F59F3" w:rsidRDefault="007F59F3" w:rsidP="00F8617E">
      <w:pPr>
        <w:pStyle w:val="Caption"/>
        <w:ind w:firstLine="0"/>
        <w:rPr>
          <w:i/>
        </w:rPr>
      </w:pPr>
      <w:bookmarkStart w:id="106"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106"/>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107" w:name="_Toc128255039"/>
      <w:bookmarkStart w:id="108"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107"/>
      <w:bookmarkEnd w:id="108"/>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7"/>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15CAF84C"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w:t>
      </w:r>
      <w:r>
        <w:rPr>
          <w:rFonts w:eastAsiaTheme="minorEastAsia"/>
        </w:rPr>
        <w:lastRenderedPageBreak/>
        <w:t>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ins w:id="109" w:author="Nate Bachmeier [AWS-SA]" w:date="2023-04-12T20:30:00Z">
        <w:r w:rsidR="00081F2B">
          <w:t>7</w:t>
        </w:r>
      </w:ins>
      <w:del w:id="110" w:author="Nate Bachmeier [AWS-SA]" w:date="2023-04-12T20:30:00Z">
        <w:r w:rsidDel="00081F2B">
          <w:delText>2</w:delText>
        </w:r>
      </w:del>
      <w:r>
        <w:t>).</w:t>
      </w:r>
    </w:p>
    <w:p w14:paraId="6B45BEBA" w14:textId="2A9EF5DB" w:rsidR="000B5810" w:rsidRPr="000B5810" w:rsidRDefault="000B5810" w:rsidP="00F8617E">
      <w:pPr>
        <w:pStyle w:val="Caption"/>
        <w:ind w:firstLine="0"/>
      </w:pPr>
      <w:bookmarkStart w:id="111" w:name="_Toc128255040"/>
      <w:bookmarkStart w:id="11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111"/>
      <w:bookmarkEnd w:id="11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113" w:name="_Toc131970496"/>
      <w:r>
        <w:lastRenderedPageBreak/>
        <w:t xml:space="preserve">How does neural network training </w:t>
      </w:r>
      <w:proofErr w:type="gramStart"/>
      <w:r>
        <w:t>work</w:t>
      </w:r>
      <w:bookmarkEnd w:id="113"/>
      <w:proofErr w:type="gramEnd"/>
    </w:p>
    <w:p w14:paraId="7F6B507E" w14:textId="1EA179E6" w:rsidR="00E72F1F" w:rsidRDefault="00E72F1F" w:rsidP="00DA5CF7">
      <w:r>
        <w:t xml:space="preserve">Model training aims to estimate the weights and connectivity structure for mapping a set of inputs to </w:t>
      </w:r>
      <w:proofErr w:type="gramStart"/>
      <w:r>
        <w:t>prediction</w:t>
      </w:r>
      <w:proofErr w:type="gramEnd"/>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0686907E" w:rsidR="00E72F1F" w:rsidRPr="00535347" w:rsidRDefault="00E72F1F" w:rsidP="00DA5CF7">
      <w:r>
        <w:t xml:space="preserve">The exponential growth in parameters and data volumes forces the training process to </w:t>
      </w:r>
      <w:proofErr w:type="gramStart"/>
      <w:r>
        <w:t>execute</w:t>
      </w:r>
      <w:proofErr w:type="gramEnd"/>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D7FB06"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w:t>
      </w:r>
      <w:commentRangeStart w:id="114"/>
      <w:commentRangeStart w:id="115"/>
      <w:commentRangeStart w:id="116"/>
      <w:r>
        <w:t xml:space="preserve">Table </w:t>
      </w:r>
      <w:ins w:id="117" w:author="Nate Bachmeier [AWS-SA]" w:date="2023-04-12T20:28:00Z">
        <w:r w:rsidR="00081F2B">
          <w:t>6</w:t>
        </w:r>
      </w:ins>
      <w:del w:id="118" w:author="Nate Bachmeier [AWS-SA]" w:date="2023-04-12T20:28:00Z">
        <w:r w:rsidDel="00081F2B">
          <w:delText>5</w:delText>
        </w:r>
      </w:del>
      <w:commentRangeEnd w:id="114"/>
      <w:r w:rsidR="003B60BE">
        <w:rPr>
          <w:rStyle w:val="CommentReference"/>
          <w:rFonts w:eastAsia="Times New Roman" w:cs="Arial"/>
          <w:szCs w:val="20"/>
        </w:rPr>
        <w:commentReference w:id="114"/>
      </w:r>
      <w:commentRangeEnd w:id="115"/>
      <w:r w:rsidR="003B60BE">
        <w:rPr>
          <w:rStyle w:val="CommentReference"/>
          <w:rFonts w:eastAsia="Times New Roman" w:cs="Arial"/>
          <w:szCs w:val="20"/>
        </w:rPr>
        <w:commentReference w:id="115"/>
      </w:r>
      <w:commentRangeEnd w:id="116"/>
      <w:r w:rsidR="00CD1874">
        <w:rPr>
          <w:rStyle w:val="CommentReference"/>
          <w:rFonts w:eastAsia="Times New Roman" w:cs="Arial"/>
          <w:szCs w:val="20"/>
        </w:rPr>
        <w:commentReference w:id="116"/>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11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11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54B5119"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w:t>
      </w:r>
      <w:commentRangeStart w:id="120"/>
      <w:r>
        <w:t xml:space="preserve">Figure </w:t>
      </w:r>
      <w:ins w:id="121" w:author="Nate Bachmeier [AWS-SA]" w:date="2023-04-12T20:28:00Z">
        <w:r w:rsidR="00081F2B">
          <w:t>8</w:t>
        </w:r>
      </w:ins>
      <w:del w:id="122" w:author="Nate Bachmeier [AWS-SA]" w:date="2023-04-12T20:28:00Z">
        <w:r w:rsidDel="00081F2B">
          <w:delText>2</w:delText>
        </w:r>
      </w:del>
      <w:commentRangeEnd w:id="120"/>
      <w:r w:rsidR="003B60BE">
        <w:rPr>
          <w:rStyle w:val="CommentReference"/>
          <w:rFonts w:eastAsia="Times New Roman" w:cs="Arial"/>
          <w:szCs w:val="20"/>
        </w:rPr>
        <w:commentReference w:id="120"/>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66A20A2" w:rsidR="00E72F1F" w:rsidRDefault="00E431EF" w:rsidP="003A4285">
      <w:pPr>
        <w:pStyle w:val="Caption"/>
        <w:ind w:firstLine="0"/>
      </w:pPr>
      <w:bookmarkStart w:id="123" w:name="_Toc128255041"/>
      <w:bookmarkStart w:id="124"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9"/>
                    <a:stretch>
                      <a:fillRect/>
                    </a:stretch>
                  </pic:blipFill>
                  <pic:spPr>
                    <a:xfrm>
                      <a:off x="0" y="0"/>
                      <a:ext cx="4489607" cy="3579693"/>
                    </a:xfrm>
                    <a:prstGeom prst="rect">
                      <a:avLst/>
                    </a:prstGeom>
                  </pic:spPr>
                </pic:pic>
              </a:graphicData>
            </a:graphic>
          </wp:inline>
        </w:drawing>
      </w:r>
      <w:bookmarkEnd w:id="123"/>
      <w:bookmarkEnd w:id="124"/>
      <w:r w:rsidR="003B60BE">
        <w:rPr>
          <w:i/>
        </w:rPr>
        <w:t>G</w:t>
      </w:r>
    </w:p>
    <w:p w14:paraId="1B2FBCB7" w14:textId="546CE46F"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del w:id="125" w:author="Nate Bachmeier [AWS-SA]" w:date="2023-04-12T20:29:00Z">
        <w:r w:rsidDel="00081F2B">
          <w:delText>3</w:delText>
        </w:r>
      </w:del>
      <w:ins w:id="126" w:author="Nate Bachmeier [AWS-SA]" w:date="2023-04-12T20:29:00Z">
        <w:r w:rsidR="00081F2B">
          <w:t>9</w:t>
        </w:r>
      </w:ins>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127" w:name="_Toc128255042"/>
      <w:bookmarkStart w:id="128"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5741468" cy="3390291"/>
                    </a:xfrm>
                    <a:prstGeom prst="rect">
                      <a:avLst/>
                    </a:prstGeom>
                  </pic:spPr>
                </pic:pic>
              </a:graphicData>
            </a:graphic>
          </wp:inline>
        </w:drawing>
      </w:r>
      <w:bookmarkEnd w:id="127"/>
      <w:bookmarkEnd w:id="128"/>
    </w:p>
    <w:p w14:paraId="76C4BF7F" w14:textId="0039DEEA" w:rsidR="00E72F1F" w:rsidRDefault="00E72F1F" w:rsidP="00DA5CF7">
      <w:r w:rsidRPr="00F3396D">
        <w:rPr>
          <w:b/>
          <w:bCs/>
        </w:rPr>
        <w:t>Influence of Protocol</w:t>
      </w:r>
      <w:r>
        <w:rPr>
          <w:b/>
          <w:bCs/>
        </w:rPr>
        <w:t>.</w:t>
      </w:r>
      <w:r>
        <w:t xml:space="preserve"> Message passing between components can either use reliable or unreliable communication. Unreliable </w:t>
      </w:r>
      <w:proofErr w:type="gramStart"/>
      <w:r>
        <w:t>handoff</w:t>
      </w:r>
      <w:proofErr w:type="gramEnd"/>
      <w:r>
        <w:t xml:space="preserve"> can be helpful for best-effort or performance-critical systems, such as real-time video or sampled telemetry reporting. </w:t>
      </w:r>
      <w:proofErr w:type="gramStart"/>
      <w:r>
        <w:t>Reliable</w:t>
      </w:r>
      <w:proofErr w:type="gramEnd"/>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del w:id="129" w:author="Nate Bachmeier [AWS-SA]" w:date="2023-04-12T20:28:00Z">
        <w:r w:rsidDel="00081F2B">
          <w:delText>4</w:delText>
        </w:r>
      </w:del>
      <w:ins w:id="130" w:author="Nate Bachmeier [AWS-SA]" w:date="2023-04-12T20:28:00Z">
        <w:r w:rsidR="00081F2B">
          <w:t>10</w:t>
        </w:r>
      </w:ins>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131" w:name="_Toc128255043"/>
      <w:bookmarkStart w:id="132"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131"/>
      <w:bookmarkEnd w:id="132"/>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 xml:space="preserve">On-device training </w:t>
      </w:r>
      <w:proofErr w:type="gramStart"/>
      <w:r w:rsidRPr="00F3396D">
        <w:rPr>
          <w:b/>
          <w:bCs/>
        </w:rPr>
        <w:t>architectures</w:t>
      </w:r>
      <w:proofErr w:type="gramEnd"/>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133" w:name="_Toc128255044"/>
      <w:bookmarkStart w:id="134"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6545345" cy="3750985"/>
                    </a:xfrm>
                    <a:prstGeom prst="rect">
                      <a:avLst/>
                    </a:prstGeom>
                  </pic:spPr>
                </pic:pic>
              </a:graphicData>
            </a:graphic>
          </wp:inline>
        </w:drawing>
      </w:r>
      <w:bookmarkEnd w:id="133"/>
      <w:bookmarkEnd w:id="134"/>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35" w:name="_Toc131970497"/>
      <w:r>
        <w:t xml:space="preserve">What is </w:t>
      </w:r>
      <w:proofErr w:type="gramStart"/>
      <w:r>
        <w:t>autoencoding</w:t>
      </w:r>
      <w:bookmarkEnd w:id="135"/>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136" w:name="_Toc128255045"/>
      <w:bookmarkStart w:id="137"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136"/>
      <w:bookmarkEnd w:id="137"/>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5726403" cy="4319918"/>
                    </a:xfrm>
                    <a:prstGeom prst="rect">
                      <a:avLst/>
                    </a:prstGeom>
                  </pic:spPr>
                </pic:pic>
              </a:graphicData>
            </a:graphic>
          </wp:inline>
        </w:drawing>
      </w:r>
    </w:p>
    <w:p w14:paraId="5CC2232B" w14:textId="77777777" w:rsidR="00E72F1F" w:rsidRDefault="00E72F1F" w:rsidP="00CD1874">
      <w:pPr>
        <w:pStyle w:val="Heading2"/>
        <w:ind w:firstLine="0"/>
        <w:pPrChange w:id="138" w:author="Nate Bachmeier [AWS-SA]" w:date="2023-04-12T20:37:00Z">
          <w:pPr>
            <w:ind w:firstLine="0"/>
          </w:pPr>
        </w:pPrChange>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139" w:name="_Toc128255046"/>
      <w:bookmarkStart w:id="140"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4"/>
                    <a:stretch>
                      <a:fillRect/>
                    </a:stretch>
                  </pic:blipFill>
                  <pic:spPr>
                    <a:xfrm>
                      <a:off x="0" y="0"/>
                      <a:ext cx="5803517" cy="4307378"/>
                    </a:xfrm>
                    <a:prstGeom prst="rect">
                      <a:avLst/>
                    </a:prstGeom>
                  </pic:spPr>
                </pic:pic>
              </a:graphicData>
            </a:graphic>
          </wp:inline>
        </w:drawing>
      </w:r>
      <w:bookmarkEnd w:id="139"/>
      <w:bookmarkEnd w:id="140"/>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41"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41"/>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ins w:id="142" w:author="Nate Bachmeier [AWS-SA]" w:date="2023-04-12T20:37:00Z"/>
          <w:b/>
          <w:bCs/>
        </w:rPr>
      </w:pPr>
      <w:r>
        <w:rPr>
          <w:b/>
          <w:bCs/>
        </w:rPr>
        <w:br/>
      </w:r>
      <w:bookmarkStart w:id="143" w:name="_Toc128255047"/>
      <w:bookmarkStart w:id="144" w:name="_Toc128302233"/>
    </w:p>
    <w:p w14:paraId="3D66127B" w14:textId="77777777" w:rsidR="00CD1874" w:rsidRDefault="00CD1874">
      <w:pPr>
        <w:spacing w:after="160" w:line="259" w:lineRule="auto"/>
        <w:ind w:firstLine="0"/>
        <w:rPr>
          <w:ins w:id="145" w:author="Nate Bachmeier [AWS-SA]" w:date="2023-04-12T20:37:00Z"/>
          <w:b/>
          <w:bCs/>
          <w:iCs/>
          <w:szCs w:val="18"/>
        </w:rPr>
      </w:pPr>
      <w:ins w:id="146" w:author="Nate Bachmeier [AWS-SA]" w:date="2023-04-12T20:37:00Z">
        <w:r>
          <w:rPr>
            <w:b/>
            <w:bCs/>
          </w:rPr>
          <w:br w:type="page"/>
        </w:r>
      </w:ins>
    </w:p>
    <w:p w14:paraId="2D34E0E0" w14:textId="42EA9BC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43"/>
      <w:bookmarkEnd w:id="144"/>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4C7E1A83"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w:t>
      </w:r>
      <w:ins w:id="147" w:author="Nate Bachmeier [AWS-SA]" w:date="2023-04-12T20:31:00Z">
        <w:r w:rsidR="00081F2B">
          <w:t>15</w:t>
        </w:r>
      </w:ins>
      <w:del w:id="148" w:author="Nate Bachmeier [AWS-SA]" w:date="2023-04-12T20:31:00Z">
        <w:r w:rsidDel="00081F2B">
          <w:delText>4</w:delText>
        </w:r>
      </w:del>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149" w:name="_Toc128255048"/>
      <w:bookmarkStart w:id="150"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4395D492">
            <wp:extent cx="6049544" cy="3409950"/>
            <wp:effectExtent l="0" t="0" r="889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6"/>
                    <a:stretch>
                      <a:fillRect/>
                    </a:stretch>
                  </pic:blipFill>
                  <pic:spPr>
                    <a:xfrm>
                      <a:off x="0" y="0"/>
                      <a:ext cx="6125539" cy="3452786"/>
                    </a:xfrm>
                    <a:prstGeom prst="rect">
                      <a:avLst/>
                    </a:prstGeom>
                  </pic:spPr>
                </pic:pic>
              </a:graphicData>
            </a:graphic>
          </wp:inline>
        </w:drawing>
      </w:r>
      <w:bookmarkEnd w:id="149"/>
      <w:bookmarkEnd w:id="150"/>
    </w:p>
    <w:p w14:paraId="64C2161F" w14:textId="77777777" w:rsidR="00E72F1F" w:rsidRDefault="00E72F1F" w:rsidP="007D626A">
      <w:pPr>
        <w:pStyle w:val="Heading2"/>
        <w:ind w:firstLine="0"/>
      </w:pPr>
      <w:bookmarkStart w:id="151" w:name="_Toc131970498"/>
      <w:r>
        <w:t xml:space="preserve">How does recognizing human activities </w:t>
      </w:r>
      <w:proofErr w:type="gramStart"/>
      <w:r>
        <w:t>work</w:t>
      </w:r>
      <w:bookmarkEnd w:id="151"/>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ins w:id="152" w:author="Nate Bachmeier [AWS-SA]" w:date="2023-04-12T20:38:00Z"/>
          <w:b/>
          <w:bCs/>
          <w:iCs/>
          <w:szCs w:val="18"/>
        </w:rPr>
      </w:pPr>
      <w:bookmarkStart w:id="153" w:name="_Toc128255049"/>
      <w:bookmarkStart w:id="154" w:name="_Toc128302235"/>
      <w:ins w:id="155" w:author="Nate Bachmeier [AWS-SA]" w:date="2023-04-12T20:38:00Z">
        <w:r>
          <w:rPr>
            <w:b/>
            <w:bCs/>
          </w:rPr>
          <w:br w:type="page"/>
        </w:r>
      </w:ins>
    </w:p>
    <w:p w14:paraId="7A0ED468" w14:textId="7A1C7E40"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153"/>
      <w:bookmarkEnd w:id="154"/>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56" w:name="_Toc131970499"/>
      <w:r>
        <w:t>Computer vision and autonomous driving</w:t>
      </w:r>
      <w:bookmarkEnd w:id="156"/>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157" w:name="_Toc128255050"/>
      <w:bookmarkStart w:id="15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157"/>
      <w:bookmarkEnd w:id="15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159" w:name="_Toc128255051"/>
      <w:bookmarkStart w:id="160"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159"/>
      <w:bookmarkEnd w:id="160"/>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43"/>
                    <a:stretch>
                      <a:fillRect/>
                    </a:stretch>
                  </pic:blipFill>
                  <pic:spPr>
                    <a:xfrm>
                      <a:off x="0" y="0"/>
                      <a:ext cx="5912173" cy="2570152"/>
                    </a:xfrm>
                    <a:prstGeom prst="rect">
                      <a:avLst/>
                    </a:prstGeom>
                  </pic:spPr>
                </pic:pic>
              </a:graphicData>
            </a:graphic>
          </wp:inline>
        </w:drawing>
      </w:r>
    </w:p>
    <w:p w14:paraId="3F986D8C" w14:textId="2036A233"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ins w:id="161" w:author="Nate Bachmeier [AWS-SA]" w:date="2023-04-12T20:31:00Z">
        <w:r w:rsidR="00081F2B">
          <w:t>19</w:t>
        </w:r>
      </w:ins>
      <w:del w:id="162" w:author="Nate Bachmeier [AWS-SA]" w:date="2023-04-12T20:31:00Z">
        <w:r w:rsidDel="00081F2B">
          <w:delText>3</w:delText>
        </w:r>
      </w:del>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63" w:name="_Toc128255052"/>
      <w:bookmarkStart w:id="164"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163"/>
      <w:bookmarkEnd w:id="164"/>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165" w:name="_Toc128255053"/>
      <w:bookmarkStart w:id="16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165"/>
      <w:bookmarkEnd w:id="166"/>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167" w:name="_Toc128255054"/>
      <w:bookmarkStart w:id="168"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167"/>
      <w:bookmarkEnd w:id="168"/>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0"/>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820F9F4"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del w:id="169" w:author="Nate Bachmeier [AWS-SA]" w:date="2023-04-12T20:31:00Z">
        <w:r w:rsidDel="00081F2B">
          <w:delText>7</w:delText>
        </w:r>
      </w:del>
      <w:ins w:id="170" w:author="Nate Bachmeier [AWS-SA]" w:date="2023-04-12T20:31:00Z">
        <w:r w:rsidR="00081F2B">
          <w:t>8</w:t>
        </w:r>
      </w:ins>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71"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71"/>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rsidDel="001B0351" w14:paraId="2B4E2ED0" w14:textId="7EEB009B" w:rsidTr="00423ACD">
        <w:trPr>
          <w:del w:id="172" w:author="Nate Bachmeier [AWS-SA]" w:date="2023-04-12T20:14:00Z"/>
        </w:trPr>
        <w:tc>
          <w:tcPr>
            <w:cnfStyle w:val="001000000000" w:firstRow="0" w:lastRow="0" w:firstColumn="1" w:lastColumn="0" w:oddVBand="0" w:evenVBand="0" w:oddHBand="0" w:evenHBand="0" w:firstRowFirstColumn="0" w:firstRowLastColumn="0" w:lastRowFirstColumn="0" w:lastRowLastColumn="0"/>
            <w:tcW w:w="4675" w:type="dxa"/>
          </w:tcPr>
          <w:p w14:paraId="79522A45" w14:textId="257E0D7F" w:rsidR="00E72F1F" w:rsidRPr="00E90EC1" w:rsidDel="001B0351" w:rsidRDefault="00E72F1F" w:rsidP="00DA5CF7">
            <w:pPr>
              <w:rPr>
                <w:del w:id="173" w:author="Nate Bachmeier [AWS-SA]" w:date="2023-04-12T20:14:00Z"/>
              </w:rPr>
            </w:pPr>
          </w:p>
        </w:tc>
        <w:tc>
          <w:tcPr>
            <w:tcW w:w="4675" w:type="dxa"/>
          </w:tcPr>
          <w:p w14:paraId="602CA1F5" w14:textId="5F4BEDB4" w:rsidR="00E72F1F" w:rsidDel="001B0351" w:rsidRDefault="003B60BE" w:rsidP="00DA5CF7">
            <w:pPr>
              <w:cnfStyle w:val="000000000000" w:firstRow="0" w:lastRow="0" w:firstColumn="0" w:lastColumn="0" w:oddVBand="0" w:evenVBand="0" w:oddHBand="0" w:evenHBand="0" w:firstRowFirstColumn="0" w:firstRowLastColumn="0" w:lastRowFirstColumn="0" w:lastRowLastColumn="0"/>
              <w:rPr>
                <w:del w:id="174" w:author="Nate Bachmeier [AWS-SA]" w:date="2023-04-12T20:14:00Z"/>
              </w:rPr>
            </w:pPr>
            <w:commentRangeStart w:id="175"/>
            <w:commentRangeEnd w:id="175"/>
            <w:del w:id="176" w:author="Nate Bachmeier [AWS-SA]" w:date="2023-04-12T20:14:00Z">
              <w:r w:rsidDel="001B0351">
                <w:rPr>
                  <w:rStyle w:val="CommentReference"/>
                  <w:rFonts w:eastAsia="Times New Roman" w:cs="Arial"/>
                  <w:szCs w:val="20"/>
                </w:rPr>
                <w:commentReference w:id="175"/>
              </w:r>
            </w:del>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56FCD922"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ins w:id="177" w:author="Nate Bachmeier [AWS-SA]" w:date="2023-04-12T20:31:00Z">
        <w:r w:rsidR="00414DA3">
          <w:t>22</w:t>
        </w:r>
      </w:ins>
      <w:del w:id="178" w:author="Nate Bachmeier [AWS-SA]" w:date="2023-04-12T20:31:00Z">
        <w:r w:rsidDel="00414DA3">
          <w:delText>4</w:delText>
        </w:r>
      </w:del>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179" w:name="_Toc128255055"/>
      <w:bookmarkStart w:id="180"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1"/>
                    <a:stretch>
                      <a:fillRect/>
                    </a:stretch>
                  </pic:blipFill>
                  <pic:spPr>
                    <a:xfrm>
                      <a:off x="0" y="0"/>
                      <a:ext cx="5492173" cy="3132341"/>
                    </a:xfrm>
                    <a:prstGeom prst="rect">
                      <a:avLst/>
                    </a:prstGeom>
                  </pic:spPr>
                </pic:pic>
              </a:graphicData>
            </a:graphic>
          </wp:inline>
        </w:drawing>
      </w:r>
      <w:bookmarkEnd w:id="179"/>
      <w:bookmarkEnd w:id="180"/>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81" w:name="_Toc131970500"/>
      <w:r>
        <w:t>How does the reproducibility crisis impact ML design</w:t>
      </w:r>
      <w:bookmarkEnd w:id="181"/>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proofErr w:type="gramStart"/>
      <w:r>
        <w:t>an</w:t>
      </w:r>
      <w:proofErr w:type="gramEnd"/>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B07C800"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ins w:id="182" w:author="Nate Bachmeier [AWS-SA]" w:date="2023-04-12T20:32:00Z">
        <w:r w:rsidR="0016251F">
          <w:t>9</w:t>
        </w:r>
      </w:ins>
      <w:del w:id="183" w:author="Nate Bachmeier [AWS-SA]" w:date="2023-04-12T20:32:00Z">
        <w:r w:rsidDel="0016251F">
          <w:delText>1</w:delText>
        </w:r>
      </w:del>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8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8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85" w:name="_Toc131970501"/>
      <w:r>
        <w:t xml:space="preserve">Ethical </w:t>
      </w:r>
      <w:r w:rsidR="00AF4D58">
        <w:t xml:space="preserve">Considerations </w:t>
      </w:r>
      <w:r>
        <w:t>of A</w:t>
      </w:r>
      <w:r w:rsidR="004A68E9">
        <w:t>I</w:t>
      </w:r>
      <w:bookmarkEnd w:id="185"/>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proofErr w:type="gramStart"/>
      <w:r>
        <w:t>becomes</w:t>
      </w:r>
      <w:proofErr w:type="gramEnd"/>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proofErr w:type="gramStart"/>
      <w:r>
        <w:t>people</w:t>
      </w:r>
      <w:proofErr w:type="gramEnd"/>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proofErr w:type="gramStart"/>
      <w:r>
        <w:t>Delivering on</w:t>
      </w:r>
      <w:proofErr w:type="gramEnd"/>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86" w:name="_Toc131970502"/>
      <w:r>
        <w:t>Summary</w:t>
      </w:r>
      <w:bookmarkEnd w:id="18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proofErr w:type="gramStart"/>
      <w:r>
        <w:t>fill</w:t>
      </w:r>
      <w:proofErr w:type="gramEnd"/>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87" w:name="_Toc131970503"/>
      <w:r>
        <w:lastRenderedPageBreak/>
        <w:t>Chapter 3: Research Method</w:t>
      </w:r>
      <w:bookmarkEnd w:id="187"/>
    </w:p>
    <w:p w14:paraId="2337D06A" w14:textId="1443951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is constructive research study aim</w:t>
      </w:r>
      <w:r w:rsidR="00383CF5" w:rsidRPr="00C23676">
        <w:t>s to provide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88" w:name="_Toc131970504"/>
      <w:r>
        <w:t>Research Methodology and Design</w:t>
      </w:r>
      <w:bookmarkEnd w:id="188"/>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89"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8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90" w:name="_Toc131970505"/>
      <w:r>
        <w:t>Population and Sample</w:t>
      </w:r>
      <w:bookmarkEnd w:id="190"/>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91" w:name="_Toc131970506"/>
      <w:r>
        <w:t>Instrumentation</w:t>
      </w:r>
      <w:bookmarkEnd w:id="191"/>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92" w:name="_Toc131970507"/>
      <w:r w:rsidRPr="00887A22">
        <w:t>Study Procedures</w:t>
      </w:r>
      <w:bookmarkEnd w:id="192"/>
    </w:p>
    <w:p w14:paraId="729CED93" w14:textId="77777777" w:rsidR="00663C73" w:rsidRDefault="00590F0E" w:rsidP="00663C73">
      <w:pPr>
        <w:rPr>
          <w:ins w:id="193" w:author="Nate Bachmeier [AWS-SA]" w:date="2023-04-12T20:32:00Z"/>
        </w:rPr>
      </w:pPr>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del w:id="194" w:author="Nate Bachmeier [AWS-SA]" w:date="2023-04-12T20:32:00Z">
        <w:r w:rsidR="00663C73" w:rsidDel="00CD1874">
          <w:delText xml:space="preserve"> </w:delText>
        </w:r>
      </w:del>
    </w:p>
    <w:p w14:paraId="4FC0E672" w14:textId="77777777" w:rsidR="00CD1874" w:rsidRDefault="00CD1874" w:rsidP="00CD1874">
      <w:pPr>
        <w:pStyle w:val="Caption"/>
        <w:ind w:firstLine="0"/>
        <w:rPr>
          <w:moveTo w:id="195" w:author="Nate Bachmeier [AWS-SA]" w:date="2023-04-12T20:32:00Z"/>
        </w:rPr>
      </w:pPr>
      <w:moveToRangeStart w:id="196" w:author="Nate Bachmeier [AWS-SA]" w:date="2023-04-12T20:32:00Z" w:name="move132223994"/>
      <w:moveTo w:id="197" w:author="Nate Bachmeier [AWS-SA]" w:date="2023-04-12T20:32: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Pr>
            <w:b/>
            <w:bCs/>
            <w:noProof/>
          </w:rPr>
          <w:t>23</w:t>
        </w:r>
        <w:r w:rsidRPr="00E62F67">
          <w:rPr>
            <w:b/>
            <w:bCs/>
            <w:iCs w:val="0"/>
          </w:rPr>
          <w:fldChar w:fldCharType="end"/>
        </w:r>
        <w:r>
          <w:br/>
        </w:r>
        <w:r>
          <w:rPr>
            <w:i/>
          </w:rPr>
          <w:t>Abstract pipeline</w:t>
        </w:r>
      </w:moveTo>
    </w:p>
    <w:p w14:paraId="36557264" w14:textId="77777777" w:rsidR="00CD1874" w:rsidRPr="00590F0E" w:rsidRDefault="00CD1874" w:rsidP="00CD1874">
      <w:pPr>
        <w:ind w:firstLine="0"/>
        <w:rPr>
          <w:moveTo w:id="198" w:author="Nate Bachmeier [AWS-SA]" w:date="2023-04-12T20:32:00Z"/>
        </w:rPr>
      </w:pPr>
      <w:moveTo w:id="199" w:author="Nate Bachmeier [AWS-SA]" w:date="2023-04-12T20:32:00Z">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5368889" cy="5378205"/>
                      </a:xfrm>
                      <a:prstGeom prst="rect">
                        <a:avLst/>
                      </a:prstGeom>
                    </pic:spPr>
                  </pic:pic>
                </a:graphicData>
              </a:graphic>
            </wp:inline>
          </w:drawing>
        </w:r>
      </w:moveTo>
    </w:p>
    <w:moveToRangeEnd w:id="196"/>
    <w:p w14:paraId="22817C74" w14:textId="121F533B" w:rsidR="00CD1874" w:rsidDel="00CD1874" w:rsidRDefault="00CD1874" w:rsidP="00CD1874">
      <w:pPr>
        <w:ind w:firstLine="0"/>
        <w:rPr>
          <w:del w:id="200" w:author="Nate Bachmeier [AWS-SA]" w:date="2023-04-12T20:33:00Z"/>
        </w:rPr>
        <w:pPrChange w:id="201" w:author="Nate Bachmeier [AWS-SA]" w:date="2023-04-12T20:32:00Z">
          <w:pPr/>
        </w:pPrChange>
      </w:pP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586DC0FA" w:rsidR="00590F0E" w:rsidDel="00CD1874" w:rsidRDefault="00590F0E" w:rsidP="00104C3A">
      <w:pPr>
        <w:pStyle w:val="Caption"/>
        <w:ind w:firstLine="0"/>
        <w:rPr>
          <w:moveFrom w:id="202" w:author="Nate Bachmeier [AWS-SA]" w:date="2023-04-12T20:32:00Z"/>
        </w:rPr>
      </w:pPr>
      <w:moveFromRangeStart w:id="203" w:author="Nate Bachmeier [AWS-SA]" w:date="2023-04-12T20:32:00Z" w:name="move132223994"/>
      <w:moveFrom w:id="204" w:author="Nate Bachmeier [AWS-SA]" w:date="2023-04-12T20:32:00Z">
        <w:r w:rsidRPr="00E62F67" w:rsidDel="00CD1874">
          <w:rPr>
            <w:b/>
            <w:bCs/>
          </w:rPr>
          <w:t xml:space="preserve">Figure </w:t>
        </w:r>
        <w:r w:rsidRPr="00E62F67" w:rsidDel="00CD1874">
          <w:rPr>
            <w:b/>
            <w:bCs/>
            <w:iCs w:val="0"/>
          </w:rPr>
          <w:fldChar w:fldCharType="begin"/>
        </w:r>
        <w:r w:rsidRPr="00E62F67" w:rsidDel="00CD1874">
          <w:rPr>
            <w:b/>
            <w:bCs/>
          </w:rPr>
          <w:instrText xml:space="preserve"> SEQ Figure \* ARABIC </w:instrText>
        </w:r>
        <w:r w:rsidRPr="00E62F67" w:rsidDel="00CD1874">
          <w:rPr>
            <w:b/>
            <w:bCs/>
            <w:iCs w:val="0"/>
          </w:rPr>
          <w:fldChar w:fldCharType="separate"/>
        </w:r>
        <w:r w:rsidR="004A39F1" w:rsidDel="00CD1874">
          <w:rPr>
            <w:b/>
            <w:bCs/>
            <w:noProof/>
          </w:rPr>
          <w:t>23</w:t>
        </w:r>
        <w:r w:rsidRPr="00E62F67" w:rsidDel="00CD1874">
          <w:rPr>
            <w:b/>
            <w:bCs/>
            <w:iCs w:val="0"/>
          </w:rPr>
          <w:fldChar w:fldCharType="end"/>
        </w:r>
        <w:r w:rsidDel="00CD1874">
          <w:br/>
        </w:r>
        <w:r w:rsidDel="00CD1874">
          <w:rPr>
            <w:i/>
          </w:rPr>
          <w:t>Abstract pipeline</w:t>
        </w:r>
      </w:moveFrom>
    </w:p>
    <w:p w14:paraId="12F5EE27" w14:textId="7C8A8C35" w:rsidR="00590F0E" w:rsidRPr="00590F0E" w:rsidDel="00CD1874" w:rsidRDefault="00590F0E" w:rsidP="00104C3A">
      <w:pPr>
        <w:ind w:firstLine="0"/>
        <w:rPr>
          <w:moveFrom w:id="205" w:author="Nate Bachmeier [AWS-SA]" w:date="2023-04-12T20:32:00Z"/>
        </w:rPr>
      </w:pPr>
      <w:moveFrom w:id="206" w:author="Nate Bachmeier [AWS-SA]" w:date="2023-04-12T20:32:00Z">
        <w:r w:rsidRPr="00590F0E" w:rsidDel="00CD1874">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2"/>
                      <a:stretch>
                        <a:fillRect/>
                      </a:stretch>
                    </pic:blipFill>
                    <pic:spPr>
                      <a:xfrm>
                        <a:off x="0" y="0"/>
                        <a:ext cx="4731487" cy="4739697"/>
                      </a:xfrm>
                      <a:prstGeom prst="rect">
                        <a:avLst/>
                      </a:prstGeom>
                    </pic:spPr>
                  </pic:pic>
                </a:graphicData>
              </a:graphic>
            </wp:inline>
          </w:drawing>
        </w:r>
      </w:moveFrom>
    </w:p>
    <w:moveFromRangeEnd w:id="203"/>
    <w:p w14:paraId="1726B353" w14:textId="533A2947" w:rsidR="00590F0E" w:rsidRDefault="00590F0E" w:rsidP="00590F0E">
      <w:pPr>
        <w:pStyle w:val="Heading3"/>
        <w:ind w:firstLine="0"/>
      </w:pPr>
      <w:r>
        <w:t>Data Collector Process</w:t>
      </w:r>
    </w:p>
    <w:p w14:paraId="794E6B78" w14:textId="6C5D3DF1" w:rsidR="00590F0E" w:rsidRDefault="00590F0E" w:rsidP="001B0351">
      <w:pPr>
        <w:rPr>
          <w:ins w:id="207" w:author="Nate Bachmeier [AWS-SA]" w:date="2023-04-12T20:33:00Z"/>
        </w:rPr>
      </w:pPr>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CD1874">
      <w:pPr>
        <w:ind w:firstLine="0"/>
        <w:pPrChange w:id="208" w:author="Nate Bachmeier [AWS-SA]" w:date="2023-04-12T20:33:00Z">
          <w:pPr/>
        </w:pPrChange>
      </w:pP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rPr>
          <w:ins w:id="209" w:author="Nate Bachmeier [AWS-SA]" w:date="2023-04-12T20:15:00Z"/>
        </w:rPr>
      </w:pPr>
    </w:p>
    <w:p w14:paraId="5488F8AF" w14:textId="6B6A03AE" w:rsidR="00663C73" w:rsidRDefault="001B0351" w:rsidP="00663C73">
      <w:pPr>
        <w:ind w:firstLine="0"/>
      </w:pPr>
      <w:ins w:id="210" w:author="Nate Bachmeier [AWS-SA]" w:date="2023-04-12T20:15:00Z">
        <w:r>
          <w:tab/>
        </w:r>
      </w:ins>
      <w:commentRangeStart w:id="211"/>
      <w:del w:id="212" w:author="Nate Bachmeier [AWS-SA]" w:date="2023-04-12T20:15:00Z">
        <w:r w:rsidR="00590F0E" w:rsidDel="001B0351">
          <w:tab/>
        </w:r>
      </w:del>
      <w:commentRangeEnd w:id="211"/>
      <w:r w:rsidR="0066674E">
        <w:rPr>
          <w:rStyle w:val="CommentReference"/>
          <w:rFonts w:eastAsia="Times New Roman" w:cs="Arial"/>
          <w:szCs w:val="20"/>
        </w:rPr>
        <w:commentReference w:id="211"/>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53"/>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1590AB74"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commentRangeStart w:id="213"/>
            <w:del w:id="214" w:author="Nate Bachmeier [AWS-SA]" w:date="2023-04-12T20:15:00Z">
              <w:r w:rsidDel="00736757">
                <w:delText xml:space="preserve">you </w:delText>
              </w:r>
            </w:del>
            <w:commentRangeEnd w:id="213"/>
            <w:ins w:id="215" w:author="Nate Bachmeier [AWS-SA]" w:date="2023-04-12T20:15:00Z">
              <w:r w:rsidR="00736757">
                <w:t>one</w:t>
              </w:r>
              <w:r w:rsidR="00736757">
                <w:t xml:space="preserve"> </w:t>
              </w:r>
            </w:ins>
            <w:r w:rsidR="0066674E">
              <w:rPr>
                <w:rStyle w:val="CommentReference"/>
                <w:rFonts w:eastAsia="Times New Roman" w:cs="Arial"/>
                <w:szCs w:val="20"/>
              </w:rPr>
              <w:commentReference w:id="213"/>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216" w:name="_Toc128255056"/>
      <w:bookmarkStart w:id="217"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216"/>
      <w:bookmarkEnd w:id="217"/>
      <w:commentRangeStart w:id="218"/>
      <w:proofErr w:type="spellStart"/>
      <w:r w:rsidR="000D29D8">
        <w:t>OpenPose</w:t>
      </w:r>
      <w:proofErr w:type="spellEnd"/>
      <w:r w:rsidR="000D29D8">
        <w:t xml:space="preserve"> is a library from Carnegie Mellon </w:t>
      </w:r>
      <w:commentRangeEnd w:id="218"/>
      <w:r w:rsidR="0066674E">
        <w:rPr>
          <w:rStyle w:val="CommentReference"/>
          <w:rFonts w:eastAsia="Times New Roman" w:cs="Arial"/>
          <w:szCs w:val="20"/>
        </w:rPr>
        <w:commentReference w:id="218"/>
      </w:r>
      <w:r w:rsidR="000D29D8">
        <w:t>that automates detecting human skeletons within 2D images</w:t>
      </w:r>
      <w:r w:rsidR="001E0515">
        <w:t xml:space="preserve"> using its proprietary models on GPU-enabled computers</w:t>
      </w:r>
      <w:ins w:id="219" w:author="Nate Bachmeier [AWS-SA]" w:date="2023-04-12T20:39:00Z">
        <w:r w:rsidR="00CD1874">
          <w:t xml:space="preserve"> (Cao et al., 2019)</w:t>
        </w:r>
      </w:ins>
      <w:r w:rsidR="001E0515">
        <w:t xml:space="preserve">.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w:t>
      </w:r>
      <w:r w:rsidR="001E0515">
        <w:lastRenderedPageBreak/>
        <w:t>NoSQL status table. The 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7BB83F53">
            <wp:extent cx="4219575" cy="52011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stretch>
                      <a:fillRect/>
                    </a:stretch>
                  </pic:blipFill>
                  <pic:spPr>
                    <a:xfrm>
                      <a:off x="0" y="0"/>
                      <a:ext cx="4222833" cy="5205149"/>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77777777" w:rsidR="00092BE3" w:rsidRPr="00504723" w:rsidRDefault="00092BE3" w:rsidP="00092BE3">
      <w:pPr>
        <w:pStyle w:val="Caption"/>
        <w:ind w:firstLine="0"/>
        <w:rPr>
          <w:i/>
          <w:iCs w:val="0"/>
        </w:rPr>
      </w:pPr>
      <w:commentRangeStart w:id="220"/>
      <w:r w:rsidRPr="00504723">
        <w:rPr>
          <w:b/>
          <w:bCs/>
        </w:rPr>
        <w:lastRenderedPageBreak/>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commentRangeEnd w:id="220"/>
      <w:r w:rsidR="0066674E">
        <w:rPr>
          <w:rStyle w:val="CommentReference"/>
          <w:rFonts w:eastAsia="Times New Roman" w:cs="Arial"/>
          <w:iCs w:val="0"/>
          <w:szCs w:val="20"/>
        </w:rPr>
        <w:commentReference w:id="220"/>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5"/>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pPr>
        <w:rPr>
          <w:ins w:id="221" w:author="Nate Bachmeier [AWS-SA]" w:date="2023-04-12T21:07:00Z"/>
        </w:rPr>
      </w:pPr>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ins w:id="222" w:author="Nate Bachmeier [AWS-SA]" w:date="2023-04-12T21:08:00Z">
        <w:r w:rsidR="00450464">
          <w:t xml:space="preserve"> </w:t>
        </w:r>
      </w:ins>
      <w:ins w:id="223" w:author="Nate Bachmeier [AWS-SA]" w:date="2023-04-12T21:09:00Z">
        <w:r w:rsidR="00450464">
          <w:t xml:space="preserve">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w:t>
        </w:r>
      </w:ins>
      <w:ins w:id="224" w:author="Nate Bachmeier [AWS-SA]" w:date="2023-04-12T21:10:00Z">
        <w:r w:rsidR="00450464">
          <w:t xml:space="preserve">object by invoking the </w:t>
        </w:r>
        <w:proofErr w:type="spellStart"/>
        <w:r w:rsidR="00450464">
          <w:t>process_frames</w:t>
        </w:r>
        <w:proofErr w:type="spellEnd"/>
        <w:r w:rsidR="00450464">
          <w:t xml:space="preserve"> method. This method is responsible for iterating through the video and collecting the sampled data. OpenCV offer</w:t>
        </w:r>
      </w:ins>
      <w:ins w:id="225" w:author="Nate Bachmeier [AWS-SA]" w:date="2023-04-12T21:11:00Z">
        <w:r w:rsidR="00450464">
          <w:t>s APIs for fast-forwarding to specific offsets within the video</w:t>
        </w:r>
        <w:r w:rsidR="00D46D46">
          <w:t>,</w:t>
        </w:r>
        <w:r w:rsidR="00450464">
          <w:t xml:space="preserve"> which minimizes the I/O requirements of the implementation.</w:t>
        </w:r>
      </w:ins>
      <w:ins w:id="226" w:author="Nate Bachmeier [AWS-SA]" w:date="2023-04-12T21:12:00Z">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w:t>
        </w:r>
      </w:ins>
      <w:ins w:id="227" w:author="Nate Bachmeier [AWS-SA]" w:date="2023-04-12T21:13:00Z">
        <w:r w:rsidR="00D46D46">
          <w:t>-based hardware.</w:t>
        </w:r>
      </w:ins>
    </w:p>
    <w:p w14:paraId="15538E2F" w14:textId="77777777" w:rsidR="00C334F5" w:rsidRDefault="00C334F5">
      <w:pPr>
        <w:spacing w:after="160" w:line="259" w:lineRule="auto"/>
        <w:ind w:firstLine="0"/>
        <w:rPr>
          <w:ins w:id="228" w:author="Nate Bachmeier [AWS-SA]" w:date="2023-04-12T21:07:00Z"/>
        </w:rPr>
      </w:pPr>
      <w:ins w:id="229" w:author="Nate Bachmeier [AWS-SA]" w:date="2023-04-12T21:07:00Z">
        <w:r>
          <w:br w:type="page"/>
        </w:r>
      </w:ins>
    </w:p>
    <w:p w14:paraId="4DA61B2C" w14:textId="77777777" w:rsidR="001E0515" w:rsidRDefault="001E0515" w:rsidP="00104C3A"/>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DC35D66" w14:textId="3F6DF036" w:rsidR="00092BE3" w:rsidRPr="00104C3A" w:rsidDel="00C334F5" w:rsidRDefault="00092BE3" w:rsidP="00104C3A">
      <w:pPr>
        <w:pStyle w:val="SC-Source"/>
        <w:rPr>
          <w:del w:id="230" w:author="Nate Bachmeier [AWS-SA]" w:date="2023-04-12T21:06:00Z"/>
        </w:rPr>
      </w:pPr>
      <w:del w:id="231" w:author="Nate Bachmeier [AWS-SA]" w:date="2023-04-12T21:06:00Z">
        <w:r w:rsidRPr="00104C3A" w:rsidDel="00C334F5">
          <w:delText xml:space="preserve">  def __init__(self, payload:</w:delText>
        </w:r>
        <w:r w:rsidRPr="00092BE3" w:rsidDel="00C334F5">
          <w:delText>Payload</w:delText>
        </w:r>
        <w:r w:rsidRPr="00104C3A" w:rsidDel="00C334F5">
          <w:delText>, local_file:</w:delText>
        </w:r>
        <w:r w:rsidRPr="00092BE3" w:rsidDel="00C334F5">
          <w:delText>Path</w:delText>
        </w:r>
        <w:r w:rsidRPr="00104C3A" w:rsidDel="00C334F5">
          <w:delText>) -&gt; None:</w:delText>
        </w:r>
      </w:del>
    </w:p>
    <w:p w14:paraId="0AE2EB00" w14:textId="24C61253" w:rsidR="00092BE3" w:rsidRPr="00104C3A" w:rsidDel="00C334F5" w:rsidRDefault="00092BE3" w:rsidP="00104C3A">
      <w:pPr>
        <w:pStyle w:val="SC-Source"/>
        <w:rPr>
          <w:del w:id="232" w:author="Nate Bachmeier [AWS-SA]" w:date="2023-04-12T21:06:00Z"/>
        </w:rPr>
      </w:pPr>
      <w:del w:id="233" w:author="Nate Bachmeier [AWS-SA]" w:date="2023-04-12T21:06:00Z">
        <w:r w:rsidRPr="00104C3A" w:rsidDel="00C334F5">
          <w:delText>    self.payload = payload</w:delText>
        </w:r>
      </w:del>
    </w:p>
    <w:p w14:paraId="3E5E036A" w14:textId="59B04001" w:rsidR="00092BE3" w:rsidRPr="00104C3A" w:rsidDel="00C334F5" w:rsidRDefault="00092BE3" w:rsidP="00104C3A">
      <w:pPr>
        <w:pStyle w:val="SC-Source"/>
        <w:rPr>
          <w:del w:id="234" w:author="Nate Bachmeier [AWS-SA]" w:date="2023-04-12T21:06:00Z"/>
        </w:rPr>
      </w:pPr>
      <w:del w:id="235" w:author="Nate Bachmeier [AWS-SA]" w:date="2023-04-12T21:06:00Z">
        <w:r w:rsidRPr="00104C3A" w:rsidDel="00C334F5">
          <w:delText xml:space="preserve">    self.local_file = </w:delText>
        </w:r>
        <w:r w:rsidRPr="00092BE3" w:rsidDel="00C334F5">
          <w:delText>str</w:delText>
        </w:r>
        <w:r w:rsidRPr="00104C3A" w:rsidDel="00C334F5">
          <w:delText>(local_file)</w:delText>
        </w:r>
      </w:del>
      <w:ins w:id="236" w:author="Nate Bachmeier [AWS-SA]" w:date="2023-04-12T21:06:00Z">
        <w:r w:rsidR="00C334F5">
          <w:t xml:space="preserve"> ...</w:t>
        </w:r>
      </w:ins>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2C876122" w14:textId="343CDDA9" w:rsidR="00092BE3" w:rsidRPr="00104C3A" w:rsidDel="00C334F5" w:rsidRDefault="00092BE3" w:rsidP="00C334F5">
      <w:pPr>
        <w:pStyle w:val="SC-Source"/>
        <w:rPr>
          <w:del w:id="237" w:author="Nate Bachmeier [AWS-SA]" w:date="2023-04-12T21:07:00Z"/>
        </w:rPr>
        <w:pPrChange w:id="238" w:author="Nate Bachmeier [AWS-SA]" w:date="2023-04-12T21:07:00Z">
          <w:pPr>
            <w:pStyle w:val="SC-Source"/>
          </w:pPr>
        </w:pPrChange>
      </w:pPr>
      <w:r w:rsidRPr="00104C3A">
        <w:t>   </w:t>
      </w:r>
      <w:del w:id="239" w:author="Nate Bachmeier [AWS-SA]" w:date="2023-04-12T21:07:00Z">
        <w:r w:rsidRPr="00104C3A" w:rsidDel="00C334F5">
          <w:delText xml:space="preserve"> if not self.capture.isOpened():</w:delText>
        </w:r>
      </w:del>
    </w:p>
    <w:p w14:paraId="60A61FC1" w14:textId="2ADEB003" w:rsidR="00092BE3" w:rsidRPr="00104C3A" w:rsidDel="00C334F5" w:rsidRDefault="00092BE3" w:rsidP="00C334F5">
      <w:pPr>
        <w:pStyle w:val="SC-Source"/>
        <w:rPr>
          <w:del w:id="240" w:author="Nate Bachmeier [AWS-SA]" w:date="2023-04-12T21:07:00Z"/>
        </w:rPr>
        <w:pPrChange w:id="241" w:author="Nate Bachmeier [AWS-SA]" w:date="2023-04-12T21:07:00Z">
          <w:pPr>
            <w:pStyle w:val="SC-Source"/>
          </w:pPr>
        </w:pPrChange>
      </w:pPr>
      <w:del w:id="242" w:author="Nate Bachmeier [AWS-SA]" w:date="2023-04-12T21:07:00Z">
        <w:r w:rsidRPr="00104C3A" w:rsidDel="00C334F5">
          <w:delText xml:space="preserve">      raise </w:delText>
        </w:r>
        <w:r w:rsidRPr="00092BE3" w:rsidDel="00C334F5">
          <w:delText>Exception</w:delText>
        </w:r>
        <w:r w:rsidRPr="00104C3A" w:rsidDel="00C334F5">
          <w:delText>('VideoCapture(%s) isOpen=%s' % (self.local_</w:delText>
        </w:r>
        <w:commentRangeStart w:id="243"/>
        <w:r w:rsidRPr="00104C3A" w:rsidDel="00C334F5">
          <w:delText>file</w:delText>
        </w:r>
        <w:commentRangeEnd w:id="243"/>
        <w:r w:rsidR="00127E2D" w:rsidDel="00C334F5">
          <w:rPr>
            <w:rStyle w:val="CommentReference"/>
            <w:rFonts w:eastAsia="Times New Roman" w:cs="Arial"/>
            <w:szCs w:val="20"/>
            <w:lang w:val="en-US"/>
          </w:rPr>
          <w:commentReference w:id="243"/>
        </w:r>
        <w:r w:rsidRPr="00104C3A" w:rsidDel="00C334F5">
          <w:delText>, self.capture.isOpened()))</w:delText>
        </w:r>
      </w:del>
    </w:p>
    <w:p w14:paraId="6A301762" w14:textId="4601AB91" w:rsidR="00092BE3" w:rsidRPr="00104C3A" w:rsidRDefault="00092BE3" w:rsidP="00C334F5">
      <w:pPr>
        <w:pStyle w:val="SC-Source"/>
      </w:pPr>
      <w:del w:id="244" w:author="Nate Bachmeier [AWS-SA]" w:date="2023-04-12T21:07:00Z">
        <w:r w:rsidRPr="00104C3A" w:rsidDel="00C334F5">
          <w:delText>    return</w:delText>
        </w:r>
        <w:r w:rsidRPr="00104C3A" w:rsidDel="00C334F5">
          <w:br/>
        </w:r>
      </w:del>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225475C6" w14:textId="77777777" w:rsidR="00092BE3" w:rsidRPr="00104C3A" w:rsidDel="00C334F5" w:rsidRDefault="00092BE3" w:rsidP="00104C3A">
      <w:pPr>
        <w:pStyle w:val="SC-Source"/>
        <w:rPr>
          <w:del w:id="245" w:author="Nate Bachmeier [AWS-SA]" w:date="2023-04-12T21:07:00Z"/>
        </w:rPr>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del w:id="246" w:author="Nate Bachmeier [AWS-SA]" w:date="2023-04-12T21:07:00Z">
        <w:r w:rsidRPr="00104C3A" w:rsidDel="00C334F5">
          <w:delText xml:space="preserve">      </w:delText>
        </w:r>
      </w:del>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08FD17E8" w14:textId="77777777" w:rsidR="00092BE3" w:rsidRPr="00104C3A" w:rsidDel="00C334F5" w:rsidRDefault="00092BE3" w:rsidP="00104C3A">
      <w:pPr>
        <w:pStyle w:val="SC-Source"/>
        <w:rPr>
          <w:del w:id="247" w:author="Nate Bachmeier [AWS-SA]" w:date="2023-04-12T21:07:00Z"/>
        </w:rPr>
      </w:pPr>
      <w:r w:rsidRPr="00104C3A">
        <w:t xml:space="preserve">      offset += </w:t>
      </w:r>
      <w:proofErr w:type="spellStart"/>
      <w:r w:rsidRPr="00104C3A">
        <w:t>step_size_sec</w:t>
      </w:r>
      <w:proofErr w:type="spellEnd"/>
    </w:p>
    <w:p w14:paraId="708AC39E" w14:textId="77777777" w:rsidR="00092BE3" w:rsidRPr="00104C3A" w:rsidRDefault="00092BE3" w:rsidP="00104C3A">
      <w:pPr>
        <w:pStyle w:val="SC-Source"/>
      </w:pPr>
      <w:del w:id="248" w:author="Nate Bachmeier [AWS-SA]" w:date="2023-04-12T21:07:00Z">
        <w:r w:rsidRPr="00104C3A" w:rsidDel="00C334F5">
          <w:delText xml:space="preserve">      </w:delText>
        </w:r>
      </w:del>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7777777" w:rsidR="00092BE3" w:rsidRPr="00104C3A" w:rsidRDefault="00092BE3" w:rsidP="00104C3A">
      <w:pPr>
        <w:pStyle w:val="SC-Source"/>
      </w:pPr>
    </w:p>
    <w:p w14:paraId="3139A06E" w14:textId="481CAF59" w:rsidR="00092BE3" w:rsidRPr="00104C3A" w:rsidDel="00C334F5" w:rsidRDefault="00092BE3" w:rsidP="00104C3A">
      <w:pPr>
        <w:pStyle w:val="SC-Source"/>
        <w:rPr>
          <w:del w:id="249" w:author="Nate Bachmeier [AWS-SA]" w:date="2023-04-12T21:07:00Z"/>
        </w:rPr>
      </w:pPr>
      <w:del w:id="250" w:author="Nate Bachmeier [AWS-SA]" w:date="2023-04-12T21:07:00Z">
        <w:r w:rsidRPr="00104C3A" w:rsidDel="00C334F5">
          <w:delText>  @xray_recorder.capture('process_frames')</w:delText>
        </w:r>
      </w:del>
    </w:p>
    <w:p w14:paraId="0ACC7C8C" w14:textId="77777777" w:rsidR="00092BE3" w:rsidRPr="00104C3A" w:rsidRDefault="00092BE3" w:rsidP="00104C3A">
      <w:pPr>
        <w:pStyle w:val="SC-Source"/>
      </w:pPr>
      <w:r w:rsidRPr="00104C3A">
        <w:t xml:space="preserve">  def </w:t>
      </w:r>
      <w:proofErr w:type="spellStart"/>
      <w:r w:rsidRPr="00104C3A">
        <w:t>process_frames</w:t>
      </w:r>
      <w:proofErr w:type="spellEnd"/>
      <w:r w:rsidRPr="00104C3A">
        <w:t>(self)-&gt;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w:t>
      </w:r>
      <w:proofErr w:type="spellStart"/>
      <w:proofErr w:type="gramStart"/>
      <w:r w:rsidRPr="00104C3A">
        <w:t>self.payload</w:t>
      </w:r>
      <w:proofErr w:type="spellEnd"/>
      <w:proofErr w:type="gramEnd"/>
      <w:r w:rsidRPr="00104C3A">
        <w:t>)</w:t>
      </w:r>
    </w:p>
    <w:p w14:paraId="6D099DFD" w14:textId="77777777" w:rsidR="00092BE3" w:rsidRPr="00104C3A" w:rsidRDefault="00092BE3" w:rsidP="00104C3A">
      <w:pPr>
        <w:pStyle w:val="SC-Source"/>
      </w:pPr>
      <w:r w:rsidRPr="00104C3A">
        <w:t xml:space="preserve">    for frame, offset in </w:t>
      </w:r>
      <w:proofErr w:type="spellStart"/>
      <w:proofErr w:type="gramStart"/>
      <w:r w:rsidRPr="00104C3A">
        <w:t>self.frames</w:t>
      </w:r>
      <w:proofErr w:type="spellEnd"/>
      <w:proofErr w:type="gramEnd"/>
      <w:r w:rsidRPr="00104C3A">
        <w:t>():</w:t>
      </w:r>
    </w:p>
    <w:p w14:paraId="24FEE2DB" w14:textId="77777777" w:rsidR="00092BE3" w:rsidRPr="00104C3A" w:rsidRDefault="00092BE3" w:rsidP="00104C3A">
      <w:pPr>
        <w:pStyle w:val="SC-Source"/>
      </w:pPr>
      <w:r w:rsidRPr="00104C3A">
        <w:t xml:space="preserve">      datum = </w:t>
      </w:r>
      <w:proofErr w:type="spellStart"/>
      <w:proofErr w:type="gramStart"/>
      <w:r w:rsidRPr="00092BE3">
        <w:t>op</w:t>
      </w:r>
      <w:r w:rsidRPr="00104C3A">
        <w:t>.Datum</w:t>
      </w:r>
      <w:proofErr w:type="spellEnd"/>
      <w:proofErr w:type="gramEnd"/>
      <w:r w:rsidRPr="00104C3A">
        <w:t>()</w:t>
      </w:r>
    </w:p>
    <w:p w14:paraId="6151AD6B" w14:textId="77777777" w:rsidR="00092BE3" w:rsidRPr="00104C3A" w:rsidRDefault="00092BE3" w:rsidP="00104C3A">
      <w:pPr>
        <w:pStyle w:val="SC-Source"/>
      </w:pPr>
      <w:r w:rsidRPr="00104C3A">
        <w:t xml:space="preserve">      </w:t>
      </w:r>
      <w:proofErr w:type="spellStart"/>
      <w:proofErr w:type="gramStart"/>
      <w:r w:rsidRPr="00104C3A">
        <w:t>datum.cvInputData</w:t>
      </w:r>
      <w:proofErr w:type="spellEnd"/>
      <w:proofErr w:type="gramEnd"/>
      <w:r w:rsidRPr="00104C3A">
        <w:t xml:space="preserve"> = frame</w:t>
      </w:r>
    </w:p>
    <w:p w14:paraId="1576D51D" w14:textId="77777777" w:rsidR="00092BE3" w:rsidRPr="00104C3A" w:rsidRDefault="00092BE3" w:rsidP="00104C3A">
      <w:pPr>
        <w:pStyle w:val="SC-Source"/>
      </w:pPr>
      <w:r w:rsidRPr="00104C3A">
        <w:t xml:space="preserve">      </w:t>
      </w:r>
      <w:proofErr w:type="spellStart"/>
      <w:r w:rsidRPr="00104C3A">
        <w:t>opWrapper.emplaceAndPop</w:t>
      </w:r>
      <w:proofErr w:type="spellEnd"/>
      <w:r w:rsidRPr="00104C3A">
        <w:t>([datum])</w:t>
      </w:r>
    </w:p>
    <w:p w14:paraId="0ADA7AF3" w14:textId="77777777" w:rsidR="00092BE3" w:rsidRPr="00104C3A" w:rsidRDefault="00092BE3" w:rsidP="00104C3A">
      <w:pPr>
        <w:pStyle w:val="SC-Source"/>
      </w:pPr>
      <w:r w:rsidRPr="00104C3A">
        <w:t xml:space="preserve">      </w:t>
      </w:r>
      <w:proofErr w:type="spellStart"/>
      <w:r w:rsidRPr="00104C3A">
        <w:t>report.add_frame_</w:t>
      </w:r>
      <w:proofErr w:type="gramStart"/>
      <w:r w:rsidRPr="00104C3A">
        <w:t>node</w:t>
      </w:r>
      <w:proofErr w:type="spellEnd"/>
      <w:r w:rsidRPr="00104C3A">
        <w:t>(</w:t>
      </w:r>
      <w:proofErr w:type="gramEnd"/>
      <w:r w:rsidRPr="00104C3A">
        <w:t>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t xml:space="preserve">    return </w:t>
      </w:r>
      <w:proofErr w:type="gramStart"/>
      <w:r w:rsidRPr="00104C3A">
        <w:t>report</w:t>
      </w:r>
      <w:proofErr w:type="gramEnd"/>
    </w:p>
    <w:p w14:paraId="4C99B9ED" w14:textId="47D82234" w:rsidR="00092BE3" w:rsidRPr="00092BE3" w:rsidRDefault="00F52AAA" w:rsidP="00104C3A">
      <w:proofErr w:type="spellStart"/>
      <w:r>
        <w:lastRenderedPageBreak/>
        <w:t>OpenPose</w:t>
      </w:r>
      <w:proofErr w:type="spellEnd"/>
      <w:r>
        <w:t xml:space="preserve"> reports skeletons as </w:t>
      </w:r>
      <w:proofErr w:type="spellStart"/>
      <w:r w:rsidRPr="00104C3A">
        <w:rPr>
          <w:i/>
          <w:iCs/>
        </w:rPr>
        <w:t>poseKeyPoints</w:t>
      </w:r>
      <w:proofErr w:type="spellEnd"/>
      <w:r>
        <w:t xml:space="preserve"> 25x3 </w:t>
      </w:r>
      <w:proofErr w:type="spellStart"/>
      <w:r>
        <w:t>matrics</w:t>
      </w:r>
      <w:proofErr w:type="spellEnd"/>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3671248E" w:rsidR="00A96C30" w:rsidRPr="00663C73"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ins w:id="251" w:author="Nate Bachmeier [AWS-SA]" w:date="2023-04-12T21:03:00Z">
        <w:r w:rsidR="00007A7B">
          <w:t xml:space="preserve"> </w:t>
        </w:r>
      </w:ins>
      <w:ins w:id="252" w:author="Nate Bachmeier [AWS-SA]" w:date="2023-04-12T21:04:00Z">
        <w:r w:rsidR="00007A7B">
          <w:t>(see Figure 30)</w:t>
        </w:r>
      </w:ins>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w:t>
      </w:r>
      <w:r w:rsidR="00663C73">
        <w:lastRenderedPageBreak/>
        <w:t xml:space="preserve">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commentRangeStart w:id="253"/>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commentRangeEnd w:id="253"/>
      <w:r w:rsidR="00127E2D">
        <w:rPr>
          <w:rStyle w:val="CommentReference"/>
          <w:rFonts w:eastAsia="Times New Roman" w:cs="Arial"/>
          <w:iCs w:val="0"/>
          <w:szCs w:val="20"/>
        </w:rPr>
        <w:commentReference w:id="253"/>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0D19706" w14:textId="4F91AE88" w:rsidR="00663C73" w:rsidRPr="00104C3A" w:rsidDel="00096B27" w:rsidRDefault="00663C73" w:rsidP="00104C3A">
      <w:pPr>
        <w:pStyle w:val="SC-Source"/>
        <w:rPr>
          <w:del w:id="254" w:author="Nate Bachmeier [AWS-SA]" w:date="2023-04-12T21:04:00Z"/>
        </w:rPr>
      </w:pPr>
      <w:del w:id="255" w:author="Nate Bachmeier [AWS-SA]" w:date="2023-04-12T21:04:00Z">
        <w:r w:rsidRPr="00104C3A" w:rsidDel="00096B27">
          <w:delText>    try:</w:delText>
        </w:r>
      </w:del>
    </w:p>
    <w:p w14:paraId="239B8FC8" w14:textId="77777777" w:rsidR="00663C73" w:rsidRPr="00104C3A" w:rsidRDefault="00663C73" w:rsidP="00104C3A">
      <w:pPr>
        <w:pStyle w:val="SC-Source"/>
      </w:pPr>
      <w:r w:rsidRPr="00104C3A">
        <w:t xml:space="preserve">    </w:t>
      </w:r>
      <w:del w:id="256" w:author="Nate Bachmeier [AWS-SA]" w:date="2023-04-12T21:04:00Z">
        <w:r w:rsidRPr="00104C3A" w:rsidDel="00096B27">
          <w:delText xml:space="preserve">  </w:delText>
        </w:r>
      </w:del>
      <w:r w:rsidRPr="00104C3A">
        <w:t>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BBB2C49" w14:textId="591602BE" w:rsidR="00663C73" w:rsidRPr="00104C3A" w:rsidDel="00096B27" w:rsidRDefault="00663C73" w:rsidP="00104C3A">
      <w:pPr>
        <w:pStyle w:val="SC-Source"/>
        <w:rPr>
          <w:del w:id="257" w:author="Nate Bachmeier [AWS-SA]" w:date="2023-04-12T21:04:00Z"/>
        </w:rPr>
      </w:pPr>
      <w:r w:rsidRPr="00104C3A">
        <w:t xml:space="preserve">        Key = </w:t>
      </w:r>
      <w:proofErr w:type="spellStart"/>
      <w:proofErr w:type="gramStart"/>
      <w:r w:rsidRPr="00104C3A">
        <w:t>self.object</w:t>
      </w:r>
      <w:proofErr w:type="gramEnd"/>
      <w:r w:rsidRPr="00104C3A">
        <w:t>_key</w:t>
      </w:r>
      <w:proofErr w:type="spellEnd"/>
      <w:r w:rsidRPr="00104C3A">
        <w:t>)</w:t>
      </w:r>
      <w:ins w:id="258" w:author="Nate Bachmeier [AWS-SA]" w:date="2023-04-12T21:04:00Z">
        <w:r w:rsidR="00096B27">
          <w:br/>
          <w:t xml:space="preserve">    ...</w:t>
        </w:r>
      </w:ins>
    </w:p>
    <w:p w14:paraId="469EAF6E" w14:textId="70CDA7AF" w:rsidR="00663C73" w:rsidRPr="00104C3A" w:rsidDel="00096B27" w:rsidRDefault="00663C73" w:rsidP="00096B27">
      <w:pPr>
        <w:pStyle w:val="SC-Source"/>
        <w:rPr>
          <w:del w:id="259" w:author="Nate Bachmeier [AWS-SA]" w:date="2023-04-12T21:04:00Z"/>
        </w:rPr>
        <w:pPrChange w:id="260" w:author="Nate Bachmeier [AWS-SA]" w:date="2023-04-12T21:04:00Z">
          <w:pPr>
            <w:pStyle w:val="SC-Source"/>
          </w:pPr>
        </w:pPrChange>
      </w:pPr>
      <w:r w:rsidRPr="00104C3A">
        <w:t xml:space="preserve">    </w:t>
      </w:r>
      <w:del w:id="261" w:author="Nate Bachmeier [AWS-SA]" w:date="2023-04-12T21:04:00Z">
        <w:r w:rsidRPr="00104C3A" w:rsidDel="00096B27">
          <w:delText>except:</w:delText>
        </w:r>
      </w:del>
    </w:p>
    <w:p w14:paraId="50BCF0AB" w14:textId="485BC6C8" w:rsidR="00663C73" w:rsidRPr="00104C3A" w:rsidDel="00096B27" w:rsidRDefault="00663C73" w:rsidP="00096B27">
      <w:pPr>
        <w:pStyle w:val="SC-Source"/>
        <w:rPr>
          <w:del w:id="262" w:author="Nate Bachmeier [AWS-SA]" w:date="2023-04-12T21:04:00Z"/>
        </w:rPr>
        <w:pPrChange w:id="263" w:author="Nate Bachmeier [AWS-SA]" w:date="2023-04-12T21:04:00Z">
          <w:pPr>
            <w:pStyle w:val="SC-Source"/>
          </w:pPr>
        </w:pPrChange>
      </w:pPr>
      <w:del w:id="264" w:author="Nate Bachmeier [AWS-SA]" w:date="2023-04-12T21:04:00Z">
        <w:r w:rsidRPr="00104C3A" w:rsidDel="00096B27">
          <w:delText>      self.object_key = self.object_key.replace('+',' ')</w:delText>
        </w:r>
      </w:del>
    </w:p>
    <w:p w14:paraId="7B69A490" w14:textId="227ADE44" w:rsidR="00663C73" w:rsidRPr="00104C3A" w:rsidDel="00096B27" w:rsidRDefault="00663C73" w:rsidP="00096B27">
      <w:pPr>
        <w:pStyle w:val="SC-Source"/>
        <w:rPr>
          <w:del w:id="265" w:author="Nate Bachmeier [AWS-SA]" w:date="2023-04-12T21:04:00Z"/>
        </w:rPr>
        <w:pPrChange w:id="266" w:author="Nate Bachmeier [AWS-SA]" w:date="2023-04-12T21:04:00Z">
          <w:pPr>
            <w:pStyle w:val="SC-Source"/>
          </w:pPr>
        </w:pPrChange>
      </w:pPr>
      <w:del w:id="267" w:author="Nate Bachmeier [AWS-SA]" w:date="2023-04-12T21:04:00Z">
        <w:r w:rsidRPr="00104C3A" w:rsidDel="00096B27">
          <w:delText>      response = s3.get_object(</w:delText>
        </w:r>
      </w:del>
    </w:p>
    <w:p w14:paraId="1EDB1D5A" w14:textId="7A8CC0F9" w:rsidR="00663C73" w:rsidRPr="00104C3A" w:rsidDel="00096B27" w:rsidRDefault="00663C73" w:rsidP="00096B27">
      <w:pPr>
        <w:pStyle w:val="SC-Source"/>
        <w:rPr>
          <w:del w:id="268" w:author="Nate Bachmeier [AWS-SA]" w:date="2023-04-12T21:04:00Z"/>
        </w:rPr>
        <w:pPrChange w:id="269" w:author="Nate Bachmeier [AWS-SA]" w:date="2023-04-12T21:04:00Z">
          <w:pPr>
            <w:pStyle w:val="SC-Source"/>
          </w:pPr>
        </w:pPrChange>
      </w:pPr>
      <w:del w:id="270" w:author="Nate Bachmeier [AWS-SA]" w:date="2023-04-12T21:04:00Z">
        <w:r w:rsidRPr="00104C3A" w:rsidDel="00096B27">
          <w:delText>        Bucket=self.bucket,</w:delText>
        </w:r>
      </w:del>
    </w:p>
    <w:p w14:paraId="5701D50B" w14:textId="57E8E59F" w:rsidR="00663C73" w:rsidRPr="00104C3A" w:rsidDel="00096B27" w:rsidRDefault="00663C73" w:rsidP="00096B27">
      <w:pPr>
        <w:pStyle w:val="SC-Source"/>
        <w:rPr>
          <w:del w:id="271" w:author="Nate Bachmeier [AWS-SA]" w:date="2023-04-12T21:04:00Z"/>
        </w:rPr>
        <w:pPrChange w:id="272" w:author="Nate Bachmeier [AWS-SA]" w:date="2023-04-12T21:04:00Z">
          <w:pPr>
            <w:pStyle w:val="SC-Source"/>
          </w:pPr>
        </w:pPrChange>
      </w:pPr>
      <w:del w:id="273" w:author="Nate Bachmeier [AWS-SA]" w:date="2023-04-12T21:04:00Z">
        <w:r w:rsidRPr="00104C3A" w:rsidDel="00096B27">
          <w:delText>        Key = self.object_key</w:delText>
        </w:r>
      </w:del>
    </w:p>
    <w:p w14:paraId="2E0A4BC0" w14:textId="1CBDE951" w:rsidR="00663C73" w:rsidRPr="00104C3A" w:rsidRDefault="00663C73" w:rsidP="00096B27">
      <w:pPr>
        <w:pStyle w:val="SC-Source"/>
      </w:pPr>
      <w:del w:id="274" w:author="Nate Bachmeier [AWS-SA]" w:date="2023-04-12T21:04:00Z">
        <w:r w:rsidRPr="00104C3A" w:rsidDel="00096B27">
          <w:delText>      )</w:delText>
        </w:r>
      </w:del>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7B9028C9" w14:textId="77777777" w:rsidR="00663C73" w:rsidRPr="00104C3A" w:rsidRDefault="00663C73" w:rsidP="00104C3A">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4FD5D99B" w14:textId="30D511CA" w:rsidR="00FE3EEF" w:rsidRDefault="00FE3EEF" w:rsidP="00104C3A">
      <w:pPr>
        <w:pStyle w:val="Caption"/>
        <w:ind w:firstLine="0"/>
        <w:rPr>
          <w:b/>
          <w:bCs/>
          <w:iCs w:val="0"/>
        </w:rPr>
      </w:pPr>
      <w:r>
        <w:rPr>
          <w:b/>
          <w:bCs/>
        </w:rPr>
        <w:br w:type="page"/>
      </w:r>
    </w:p>
    <w:p w14:paraId="6417D8E6" w14:textId="2F81688B" w:rsidR="00E72F1F" w:rsidRDefault="00756489" w:rsidP="00B75049">
      <w:pPr>
        <w:pStyle w:val="Heading2"/>
        <w:ind w:firstLine="0"/>
      </w:pPr>
      <w:bookmarkStart w:id="275" w:name="_Toc131970508"/>
      <w:r>
        <w:lastRenderedPageBreak/>
        <w:t>D</w:t>
      </w:r>
      <w:r w:rsidR="00E72F1F">
        <w:t>ata Analysis</w:t>
      </w:r>
      <w:bookmarkEnd w:id="275"/>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r>
        <w:t>report.json</w:t>
      </w:r>
      <w:proofErr w:type="spell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pPr>
        <w:rPr>
          <w:ins w:id="276" w:author="Nate Bachmeier [AWS-SA]" w:date="2023-04-12T21:13:00Z"/>
        </w:rPr>
      </w:pPr>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must implement a </w:t>
      </w:r>
      <w:proofErr w:type="spellStart"/>
      <w:r w:rsidRPr="00104C3A">
        <w:rPr>
          <w:i/>
          <w:iCs/>
        </w:rPr>
        <w:t>MovementTracker</w:t>
      </w:r>
      <w:proofErr w:type="spellEnd"/>
      <w:r>
        <w:t xml:space="preserve"> process that normalizes the frame bodies into individual traces</w:t>
      </w:r>
      <w:ins w:id="277" w:author="Nate Bachmeier [AWS-SA]" w:date="2023-04-12T21:02:00Z">
        <w:r w:rsidR="00007A7B">
          <w:t xml:space="preserve"> (see Figure 31)</w:t>
        </w:r>
      </w:ins>
      <w:r>
        <w:t>.</w:t>
      </w:r>
      <w:ins w:id="278" w:author="Nate Bachmeier [AWS-SA]" w:date="2023-04-12T21:05:00Z">
        <w:r w:rsidR="000A34DE">
          <w:t xml:space="preserve"> This operation requires cross-referencing bodies across the sampled frames and </w:t>
        </w:r>
      </w:ins>
      <w:ins w:id="279" w:author="Nate Bachmeier [AWS-SA]" w:date="2023-04-12T21:06:00Z">
        <w:r w:rsidR="000A34DE">
          <w:t>removing duplicate/erroneous information.</w:t>
        </w:r>
      </w:ins>
    </w:p>
    <w:p w14:paraId="626B3C7B" w14:textId="0E9D6844" w:rsidR="005042C6" w:rsidRDefault="005042C6" w:rsidP="004A39F1">
      <w:pPr>
        <w:rPr>
          <w:ins w:id="280" w:author="Nate Bachmeier [AWS-SA]" w:date="2023-04-12T21:13:00Z"/>
        </w:rPr>
      </w:pPr>
      <w:proofErr w:type="gramStart"/>
      <w:ins w:id="281" w:author="Nate Bachmeier [AWS-SA]" w:date="2023-04-12T21:14:00Z">
        <w:r>
          <w:t>The business</w:t>
        </w:r>
        <w:proofErr w:type="gramEnd"/>
        <w:r>
          <w:t xml:space="preserve"> logic accomplishes this task through a two-step process. First, the </w:t>
        </w:r>
        <w:proofErr w:type="spellStart"/>
        <w:r>
          <w:t>extract_people</w:t>
        </w:r>
        <w:proofErr w:type="spellEnd"/>
        <w:r>
          <w:t xml:space="preserve"> method returns each </w:t>
        </w:r>
      </w:ins>
      <w:ins w:id="282" w:author="Nate Bachmeier [AWS-SA]" w:date="2023-04-12T21:15:00Z">
        <w:r>
          <w:t xml:space="preserve">person and their associated metadata. This metadata includes information such as frame offsets and bounding boxes. Next, the </w:t>
        </w:r>
        <w:proofErr w:type="spellStart"/>
        <w:r>
          <w:t>find_dups</w:t>
        </w:r>
        <w:proofErr w:type="spellEnd"/>
        <w:r>
          <w:t xml:space="preserve"> method analyzes the people </w:t>
        </w:r>
      </w:ins>
      <w:ins w:id="283" w:author="Nate Bachmeier [AWS-SA]" w:date="2023-04-12T21:16:00Z">
        <w:r>
          <w:t xml:space="preserve">list and returns duplicate records. These redundant people occur </w:t>
        </w:r>
      </w:ins>
      <w:ins w:id="284" w:author="Nate Bachmeier [AWS-SA]" w:date="2023-04-12T21:17:00Z">
        <w:r>
          <w:t xml:space="preserve">because of the parallel frame processing technique. Future research could optimize this approach to incorporate a tree structure and </w:t>
        </w:r>
      </w:ins>
      <w:ins w:id="285" w:author="Nate Bachmeier [AWS-SA]" w:date="2023-04-12T21:18:00Z">
        <w:r>
          <w:t xml:space="preserve">halt processing the same branches a second time. However, the goal of this study is not to write the most efficient code. Instead, </w:t>
        </w:r>
      </w:ins>
      <w:ins w:id="286" w:author="Nate Bachmeier [AWS-SA]" w:date="2023-04-12T21:19:00Z">
        <w:r>
          <w:t xml:space="preserve">this research project demonstrates human activity recognition and leverages duct tape with bread ties. </w:t>
        </w:r>
      </w:ins>
    </w:p>
    <w:p w14:paraId="72BB4FE9" w14:textId="77777777" w:rsidR="005042C6" w:rsidRDefault="005042C6">
      <w:pPr>
        <w:spacing w:after="160" w:line="259" w:lineRule="auto"/>
        <w:ind w:firstLine="0"/>
        <w:rPr>
          <w:ins w:id="287" w:author="Nate Bachmeier [AWS-SA]" w:date="2023-04-12T21:13:00Z"/>
        </w:rPr>
      </w:pPr>
      <w:ins w:id="288" w:author="Nate Bachmeier [AWS-SA]" w:date="2023-04-12T21:13:00Z">
        <w:r>
          <w:br w:type="page"/>
        </w:r>
      </w:ins>
    </w:p>
    <w:p w14:paraId="5C1C085E" w14:textId="04A776FA" w:rsidR="004A39F1" w:rsidDel="005042C6" w:rsidRDefault="004A39F1" w:rsidP="005042C6">
      <w:pPr>
        <w:ind w:firstLine="0"/>
        <w:rPr>
          <w:del w:id="289" w:author="Nate Bachmeier [AWS-SA]" w:date="2023-04-12T21:13:00Z"/>
        </w:rPr>
        <w:pPrChange w:id="290" w:author="Nate Bachmeier [AWS-SA]" w:date="2023-04-12T21:13:00Z">
          <w:pPr/>
        </w:pPrChange>
      </w:pPr>
    </w:p>
    <w:p w14:paraId="56D26E9F" w14:textId="705B0BD0" w:rsidR="004A39F1" w:rsidRDefault="004A39F1" w:rsidP="004A39F1">
      <w:pPr>
        <w:pStyle w:val="Caption"/>
        <w:ind w:firstLine="0"/>
        <w:rPr>
          <w:i/>
          <w:iCs w:val="0"/>
        </w:rPr>
      </w:pPr>
      <w:commentRangeStart w:id="291"/>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commentRangeEnd w:id="291"/>
      <w:r w:rsidR="00127E2D">
        <w:rPr>
          <w:rStyle w:val="CommentReference"/>
          <w:rFonts w:eastAsia="Times New Roman" w:cs="Arial"/>
          <w:iCs w:val="0"/>
          <w:szCs w:val="20"/>
        </w:rPr>
        <w:commentReference w:id="291"/>
      </w:r>
      <w:proofErr w:type="spellStart"/>
      <w:r w:rsidRPr="00104C3A">
        <w:rPr>
          <w:i/>
          <w:iCs w:val="0"/>
        </w:rPr>
        <w:t>Movement</w:t>
      </w:r>
      <w:r>
        <w:rPr>
          <w:i/>
          <w:iCs w:val="0"/>
        </w:rPr>
        <w:t>Tracker</w:t>
      </w:r>
      <w:proofErr w:type="spellEnd"/>
      <w:r>
        <w:rPr>
          <w:i/>
          <w:iCs w:val="0"/>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77777777" w:rsidR="004A39F1" w:rsidRPr="00104C3A" w:rsidRDefault="004A39F1" w:rsidP="00104C3A">
      <w:pPr>
        <w:pStyle w:val="SC-Source"/>
      </w:pPr>
      <w:r w:rsidRPr="00104C3A">
        <w:t xml:space="preserve">    </w:t>
      </w:r>
      <w:proofErr w:type="spellStart"/>
      <w:proofErr w:type="gramStart"/>
      <w:r w:rsidRPr="00104C3A">
        <w:t>self.report</w:t>
      </w:r>
      <w:proofErr w:type="spellEnd"/>
      <w:proofErr w:type="gramEnd"/>
      <w:r w:rsidRPr="00104C3A">
        <w:t xml:space="preserve"> = report</w:t>
      </w:r>
    </w:p>
    <w:p w14:paraId="26FC276C" w14:textId="5ED26F66" w:rsidR="004A39F1" w:rsidRPr="00104C3A" w:rsidRDefault="004A39F1" w:rsidP="00104C3A">
      <w:pPr>
        <w:pStyle w:val="SC-Source"/>
      </w:pPr>
      <w:r w:rsidRPr="00104C3A">
        <w:t xml:space="preserve">    </w:t>
      </w:r>
      <w:proofErr w:type="spellStart"/>
      <w:proofErr w:type="gramStart"/>
      <w:r w:rsidRPr="00104C3A">
        <w:t>self.image</w:t>
      </w:r>
      <w:proofErr w:type="spellEnd"/>
      <w:proofErr w:type="gramEnd"/>
      <w:r w:rsidRPr="00104C3A">
        <w:t xml:space="preserve"> = </w:t>
      </w:r>
      <w:proofErr w:type="spellStart"/>
      <w:r w:rsidRPr="00104C3A">
        <w:t>report.image</w:t>
      </w:r>
      <w:proofErr w:type="spellEnd"/>
    </w:p>
    <w:p w14:paraId="1DB6114D" w14:textId="4B3651F7" w:rsidR="004A39F1" w:rsidRPr="00104C3A" w:rsidRDefault="004A39F1" w:rsidP="00104C3A">
      <w:pPr>
        <w:pStyle w:val="SC-Source"/>
      </w:pPr>
      <w:r w:rsidRPr="00104C3A">
        <w:br/>
        <w:t xml:space="preserve">  @xray_</w:t>
      </w:r>
      <w:proofErr w:type="gramStart"/>
      <w:r w:rsidRPr="00104C3A">
        <w:t>recorder.capture</w:t>
      </w:r>
      <w:proofErr w:type="gramEnd"/>
      <w:r w:rsidRPr="00104C3A">
        <w:t>(</w:t>
      </w:r>
      <w:del w:id="292" w:author="Nate Bachmeier [AWS-SA]" w:date="2023-04-12T21:03:00Z">
        <w:r w:rsidRPr="00104C3A" w:rsidDel="00007A7B">
          <w:delText>'</w:delText>
        </w:r>
      </w:del>
      <w:ins w:id="293" w:author="Nate Bachmeier [AWS-SA]" w:date="2023-04-12T21:03:00Z">
        <w:r w:rsidR="00007A7B">
          <w:t>‘</w:t>
        </w:r>
      </w:ins>
      <w:r w:rsidRPr="00104C3A">
        <w:t>MovementTracker::process_report</w:t>
      </w:r>
      <w:del w:id="294" w:author="Nate Bachmeier [AWS-SA]" w:date="2023-04-12T21:03:00Z">
        <w:r w:rsidRPr="00104C3A" w:rsidDel="00007A7B">
          <w:delText>'</w:delText>
        </w:r>
      </w:del>
      <w:ins w:id="295" w:author="Nate Bachmeier [AWS-SA]" w:date="2023-04-12T21:03:00Z">
        <w:r w:rsidR="00007A7B">
          <w:t>’</w:t>
        </w:r>
      </w:ins>
      <w:r w:rsidRPr="00104C3A">
        <w:t>)</w:t>
      </w:r>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xml:space="preserve">    </w:t>
      </w:r>
      <w:proofErr w:type="spellStart"/>
      <w:r w:rsidRPr="00104C3A">
        <w:t>unique_people</w:t>
      </w:r>
      <w:proofErr w:type="spellEnd"/>
      <w:r w:rsidRPr="00104C3A">
        <w:t>=</w:t>
      </w:r>
      <w:proofErr w:type="gramStart"/>
      <w:r w:rsidRPr="004A39F1">
        <w:t>list</w:t>
      </w:r>
      <w:r w:rsidRPr="00104C3A">
        <w:t>(</w:t>
      </w:r>
      <w:proofErr w:type="gramEnd"/>
      <w:r w:rsidRPr="00104C3A">
        <w:t>)</w:t>
      </w:r>
    </w:p>
    <w:p w14:paraId="08F32C23" w14:textId="77777777" w:rsidR="004A39F1" w:rsidRPr="00104C3A" w:rsidRDefault="004A39F1" w:rsidP="00104C3A">
      <w:pPr>
        <w:pStyle w:val="SC-Source"/>
      </w:pPr>
      <w:r w:rsidRPr="00104C3A">
        <w:t xml:space="preserve">    </w:t>
      </w:r>
      <w:proofErr w:type="spellStart"/>
      <w:r w:rsidRPr="00104C3A">
        <w:t>unique_meta</w:t>
      </w:r>
      <w:proofErr w:type="spellEnd"/>
      <w:r w:rsidRPr="00104C3A">
        <w:t xml:space="preserve"> = </w:t>
      </w:r>
      <w:proofErr w:type="gramStart"/>
      <w:r w:rsidRPr="004A39F1">
        <w:t>list</w:t>
      </w:r>
      <w:r w:rsidRPr="00104C3A">
        <w:t>(</w:t>
      </w:r>
      <w:proofErr w:type="gramEnd"/>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95EF82B" w:rsidR="004A39F1" w:rsidRDefault="004A39F1" w:rsidP="00104C3A">
      <w:pPr>
        <w:ind w:firstLine="0"/>
        <w:rPr>
          <w:ins w:id="296" w:author="Nate Bachmeier [AWS-SA]" w:date="2023-04-12T21:20:00Z"/>
        </w:rPr>
      </w:pPr>
      <w:r>
        <w:tab/>
        <w:t xml:space="preserve">The </w:t>
      </w:r>
      <w:proofErr w:type="spellStart"/>
      <w:r>
        <w:t>MovementTracker</w:t>
      </w:r>
      <w:proofErr w:type="spellEnd"/>
      <w:r>
        <w:t xml:space="preserve"> extracts people by iterating through each frame and body to recursively link the most likely bodies</w:t>
      </w:r>
      <w:ins w:id="297" w:author="Nate Bachmeier [AWS-SA]" w:date="2023-04-12T21:03:00Z">
        <w:r w:rsidR="00007A7B">
          <w:t xml:space="preserve"> (see Figure 32)</w:t>
        </w:r>
      </w:ins>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7777777" w:rsidR="004A39F1" w:rsidRDefault="004A39F1" w:rsidP="004A39F1">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w:t>
      </w:r>
      <w:proofErr w:type="gramStart"/>
      <w:r w:rsidRPr="004A39F1">
        <w:t>recorder</w:t>
      </w:r>
      <w:r w:rsidRPr="00104C3A">
        <w:t>.capture</w:t>
      </w:r>
      <w:proofErr w:type="gramEnd"/>
      <w:r w:rsidRPr="00104C3A">
        <w:t>('MovementTracker::track_person')</w:t>
      </w:r>
    </w:p>
    <w:p w14:paraId="5E4719E7" w14:textId="77777777" w:rsidR="004A39F1" w:rsidRPr="00104C3A" w:rsidRDefault="004A39F1" w:rsidP="00104C3A">
      <w:pPr>
        <w:pStyle w:val="SC-Source"/>
      </w:pPr>
      <w:r w:rsidRPr="00104C3A">
        <w:lastRenderedPageBreak/>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27738D93" w14:textId="77777777" w:rsidR="004A39F1" w:rsidRPr="00104C3A" w:rsidRDefault="004A39F1" w:rsidP="00104C3A">
      <w:pPr>
        <w:pStyle w:val="SC-Source"/>
      </w:pPr>
      <w:r w:rsidRPr="00104C3A">
        <w:t xml:space="preserve">    return </w:t>
      </w:r>
      <w:proofErr w:type="gramStart"/>
      <w:r w:rsidRPr="004A39F1">
        <w:t>sequence</w:t>
      </w:r>
      <w:proofErr w:type="gramEnd"/>
    </w:p>
    <w:p w14:paraId="41252DCB" w14:textId="77777777" w:rsidR="004A39F1" w:rsidRPr="00104C3A" w:rsidRDefault="004A39F1" w:rsidP="00104C3A">
      <w:pPr>
        <w:ind w:firstLine="0"/>
      </w:pP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w:t>
      </w:r>
      <w:r>
        <w:lastRenderedPageBreak/>
        <w:t xml:space="preserve">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298" w:name="_Toc131970509"/>
      <w:r w:rsidRPr="00887A22">
        <w:t>Assumptions</w:t>
      </w:r>
      <w:bookmarkEnd w:id="298"/>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w:t>
      </w:r>
      <w:proofErr w:type="spellStart"/>
      <w:r>
        <w:t>SageMaker</w:t>
      </w:r>
      <w:proofErr w:type="spellEnd"/>
      <w:r>
        <w:t xml:space="preserve">, deliver the capabilities necessary to build the core artifacts. This situation would allow the experiment to focus on the AI/ML components, not rewriting boilerplate infrastructure. Suppose the toolsets haven’t matured to an acceptable level. </w:t>
      </w:r>
      <w:r>
        <w:lastRenderedPageBreak/>
        <w:t>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299" w:name="_Toc131970510"/>
      <w:r w:rsidRPr="00887A22">
        <w:t>Limitations</w:t>
      </w:r>
      <w:bookmarkEnd w:id="299"/>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300" w:name="_Toc131970511"/>
      <w:r w:rsidRPr="00887A22">
        <w:t>Delimitations</w:t>
      </w:r>
      <w:bookmarkEnd w:id="300"/>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301" w:name="_Toc131970512"/>
      <w:r w:rsidRPr="00887A22">
        <w:t>Ethical Assurances</w:t>
      </w:r>
      <w:bookmarkEnd w:id="301"/>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w:t>
      </w:r>
      <w:r w:rsidR="003925DA">
        <w:lastRenderedPageBreak/>
        <w:t>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w:t>
      </w:r>
      <w:r>
        <w:lastRenderedPageBreak/>
        <w:t>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302" w:name="_Toc131970513"/>
      <w:r>
        <w:t>Summary</w:t>
      </w:r>
      <w:bookmarkEnd w:id="302"/>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lastRenderedPageBreak/>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303" w:name="_Toc131970514"/>
      <w:r>
        <w:lastRenderedPageBreak/>
        <w:t>Chapter 4: Findings</w:t>
      </w:r>
      <w:bookmarkEnd w:id="303"/>
    </w:p>
    <w:p w14:paraId="16EDB5D1" w14:textId="3CBDD55F"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commentRangeStart w:id="304"/>
      <w:commentRangeStart w:id="305"/>
      <w:commentRangeStart w:id="306"/>
      <w:r w:rsidR="00280191">
        <w:t>episodic falling syndrome</w:t>
      </w:r>
      <w:r w:rsidR="00280191" w:rsidRPr="00C23676">
        <w:t xml:space="preserve"> </w:t>
      </w:r>
      <w:commentRangeEnd w:id="304"/>
      <w:r w:rsidR="00994640">
        <w:rPr>
          <w:rStyle w:val="CommentReference"/>
          <w:rFonts w:eastAsia="Times New Roman" w:cs="Arial"/>
          <w:szCs w:val="20"/>
        </w:rPr>
        <w:commentReference w:id="304"/>
      </w:r>
      <w:commentRangeEnd w:id="305"/>
      <w:r w:rsidR="00801CD9">
        <w:rPr>
          <w:rStyle w:val="CommentReference"/>
          <w:rFonts w:eastAsia="Times New Roman" w:cs="Arial"/>
          <w:szCs w:val="20"/>
        </w:rPr>
        <w:commentReference w:id="305"/>
      </w:r>
      <w:commentRangeEnd w:id="306"/>
      <w:r w:rsidR="00736757">
        <w:rPr>
          <w:rStyle w:val="CommentReference"/>
          <w:rFonts w:eastAsia="Times New Roman" w:cs="Arial"/>
          <w:szCs w:val="20"/>
        </w:rPr>
        <w:commentReference w:id="306"/>
      </w:r>
      <w:r w:rsidR="00280191" w:rsidRPr="00C23676">
        <w:t>in elderly and special needs care organizations</w:t>
      </w:r>
      <w:r w:rsidR="00280191">
        <w:t>.</w:t>
      </w:r>
      <w:r w:rsidR="00994640">
        <w:t xml:space="preserve"> </w:t>
      </w:r>
      <w:r>
        <w:t xml:space="preserve">These situations have a high barrier to entry in studying due to technical constraints, limitations in reproducing results, and privacy and safety concerns. </w:t>
      </w:r>
      <w:commentRangeStart w:id="307"/>
      <w:commentRangeStart w:id="308"/>
      <w:r>
        <w:t>This constructive research study aims to provide an understanding of the effectiveness and efficiency of autonomous assistants in elderly and special needs care scenarios.</w:t>
      </w:r>
      <w:commentRangeEnd w:id="307"/>
      <w:r w:rsidR="008E1546">
        <w:rPr>
          <w:rStyle w:val="CommentReference"/>
          <w:rFonts w:eastAsia="Times New Roman" w:cs="Arial"/>
          <w:szCs w:val="20"/>
        </w:rPr>
        <w:commentReference w:id="307"/>
      </w:r>
      <w:commentRangeEnd w:id="308"/>
      <w:r w:rsidR="00801CD9">
        <w:rPr>
          <w:rStyle w:val="CommentReference"/>
          <w:rFonts w:eastAsia="Times New Roman" w:cs="Arial"/>
          <w:szCs w:val="20"/>
        </w:rPr>
        <w:commentReference w:id="308"/>
      </w:r>
      <w:r>
        <w:t xml:space="preserve">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pPr>
      <w:commentRangeStart w:id="309"/>
      <w:commentRangeStart w:id="310"/>
      <w:r>
        <w:t>RQ1</w:t>
      </w:r>
      <w:commentRangeEnd w:id="309"/>
      <w:r w:rsidR="00994640">
        <w:rPr>
          <w:rStyle w:val="CommentReference"/>
          <w:rFonts w:eastAsia="Times New Roman" w:cs="Arial"/>
          <w:b w:val="0"/>
          <w:bCs w:val="0"/>
          <w:i w:val="0"/>
          <w:szCs w:val="20"/>
        </w:rPr>
        <w:commentReference w:id="309"/>
      </w:r>
      <w:commentRangeEnd w:id="310"/>
      <w:r w:rsidR="00801CD9">
        <w:rPr>
          <w:rStyle w:val="CommentReference"/>
          <w:rFonts w:eastAsia="Times New Roman" w:cs="Arial"/>
          <w:b w:val="0"/>
          <w:bCs w:val="0"/>
          <w:i w:val="0"/>
          <w:szCs w:val="20"/>
        </w:rPr>
        <w:commentReference w:id="310"/>
      </w:r>
    </w:p>
    <w:p w14:paraId="6CC3ED94" w14:textId="77777777" w:rsidR="008E1546" w:rsidRPr="00B21582" w:rsidRDefault="008E1546" w:rsidP="008E1546">
      <w:r w:rsidRPr="00B21582">
        <w:t xml:space="preserve">What is the </w:t>
      </w:r>
      <w:r>
        <w:t xml:space="preserve">effectiveness </w:t>
      </w:r>
      <w:r w:rsidRPr="00B21582">
        <w:t>of autonomous assistance for classifying behaviors of elderly and special needs patients for care organizations?</w:t>
      </w:r>
    </w:p>
    <w:p w14:paraId="337E3091" w14:textId="77777777" w:rsidR="008E1546" w:rsidRPr="002B01DC" w:rsidRDefault="008E1546" w:rsidP="008E1546">
      <w:pPr>
        <w:pStyle w:val="Heading3"/>
        <w:ind w:firstLine="0"/>
      </w:pPr>
      <w:r>
        <w:t>RQ2</w:t>
      </w:r>
    </w:p>
    <w:p w14:paraId="0B19F070" w14:textId="77777777" w:rsidR="008E1546" w:rsidRPr="00B21582" w:rsidRDefault="008E1546" w:rsidP="008E1546">
      <w:r w:rsidRPr="00B21582">
        <w:t>What is the efficiency of autonomous assistance for classifying behaviors of elderly and special needs patients for care organizations?</w:t>
      </w:r>
    </w:p>
    <w:p w14:paraId="658FF77F" w14:textId="77777777" w:rsidR="008E1546" w:rsidRDefault="008E1546" w:rsidP="0021511C"/>
    <w:p w14:paraId="61923A83" w14:textId="42673DBF" w:rsidR="0021511C" w:rsidRDefault="00994640" w:rsidP="0021511C">
      <w:pPr>
        <w:pStyle w:val="Heading2"/>
        <w:ind w:firstLine="0"/>
      </w:pPr>
      <w:bookmarkStart w:id="311" w:name="_Toc131970515"/>
      <w:r>
        <w:lastRenderedPageBreak/>
        <w:t xml:space="preserve">Validity and Reliability </w:t>
      </w:r>
      <w:r w:rsidR="0021511C">
        <w:t>of the Data</w:t>
      </w:r>
      <w:bookmarkEnd w:id="311"/>
    </w:p>
    <w:p w14:paraId="5C8E4D40" w14:textId="323DD53F"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w:t>
      </w:r>
      <w:commentRangeStart w:id="312"/>
      <w:r w:rsidR="008E1546">
        <w:rPr>
          <w:noProof/>
        </w:rPr>
        <w:t>DeepMind,</w:t>
      </w:r>
      <w:del w:id="313" w:author="Nate Bachmeier [AWS-SA]" w:date="2023-04-12T21:20:00Z">
        <w:r w:rsidR="004D7966" w:rsidDel="005042C6">
          <w:rPr>
            <w:noProof/>
          </w:rPr>
          <w:delText xml:space="preserve"> p.1,</w:delText>
        </w:r>
      </w:del>
      <w:r w:rsidR="008E1546">
        <w:rPr>
          <w:noProof/>
        </w:rPr>
        <w:t xml:space="preserve"> 2020</w:t>
      </w:r>
      <w:commentRangeEnd w:id="312"/>
      <w:r w:rsidR="003959FD">
        <w:rPr>
          <w:rStyle w:val="CommentReference"/>
          <w:rFonts w:eastAsia="Times New Roman" w:cs="Arial"/>
          <w:szCs w:val="20"/>
        </w:rPr>
        <w:commentReference w:id="312"/>
      </w:r>
      <w:ins w:id="314" w:author="Nate Bachmeier [AWS-SA]" w:date="2023-04-12T21:20:00Z">
        <w:r w:rsidR="005042C6">
          <w:rPr>
            <w:noProof/>
          </w:rPr>
          <w:t xml:space="preserve">, </w:t>
        </w:r>
        <w:r w:rsidR="005042C6">
          <w:rPr>
            <w:noProof/>
          </w:rPr>
          <w:t xml:space="preserve"> p.1,</w:t>
        </w:r>
      </w:ins>
      <w:r w:rsidR="008E1546">
        <w:rPr>
          <w:noProof/>
        </w:rPr>
        <w:t>)</w:t>
      </w:r>
      <w:r>
        <w:t xml:space="preserve">. Humans manually annotated ten-second segments with single action classes such as playing instruments, shaking 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ins w:id="315" w:author="Nate Bachmeier [AWS-SA]" w:date="2023-04-12T21:29:00Z">
        <w:r w:rsidR="0001709F">
          <w:t xml:space="preserve">The </w:t>
        </w:r>
      </w:ins>
      <w:commentRangeStart w:id="316"/>
      <w:del w:id="317" w:author="Nate Bachmeier [AWS-SA]" w:date="2023-04-12T21:29:00Z">
        <w:r w:rsidR="003F00CE" w:rsidDel="0001709F">
          <w:delText xml:space="preserve">According to arXiv and </w:delText>
        </w:r>
      </w:del>
      <w:r w:rsidR="003F00CE">
        <w:t>NCU Library</w:t>
      </w:r>
      <w:commentRangeEnd w:id="316"/>
      <w:r w:rsidR="00801CD9">
        <w:rPr>
          <w:rStyle w:val="CommentReference"/>
          <w:rFonts w:eastAsia="Times New Roman" w:cs="Arial"/>
          <w:szCs w:val="20"/>
        </w:rPr>
        <w:commentReference w:id="316"/>
      </w:r>
      <w:ins w:id="318" w:author="Nate Bachmeier [AWS-SA]" w:date="2023-04-12T21:29:00Z">
        <w:r w:rsidR="0001709F">
          <w:t xml:space="preserve"> identified</w:t>
        </w:r>
      </w:ins>
      <w:del w:id="319" w:author="Nate Bachmeier [AWS-SA]" w:date="2023-04-12T21:21:00Z">
        <w:r w:rsidR="00801CD9" w:rsidDel="005042C6">
          <w:delText xml:space="preserve"> </w:delText>
        </w:r>
      </w:del>
      <w:del w:id="320" w:author="Nate Bachmeier [AWS-SA]" w:date="2023-04-12T21:29:00Z">
        <w:r w:rsidR="003F00CE" w:rsidDel="0001709F">
          <w:delText>,</w:delText>
        </w:r>
      </w:del>
      <w:r w:rsidR="003F00CE">
        <w:t xml:space="preserve"> at least twenty-two publications </w:t>
      </w:r>
      <w:ins w:id="321" w:author="Nate Bachmeier [AWS-SA]" w:date="2023-04-12T21:29:00Z">
        <w:r w:rsidR="0001709F">
          <w:t xml:space="preserve">that </w:t>
        </w:r>
      </w:ins>
      <w:r w:rsidR="003F00CE">
        <w:t>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322" w:name="_Toc131970516"/>
      <w:r>
        <w:t>Results</w:t>
      </w:r>
      <w:bookmarkEnd w:id="322"/>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w:t>
      </w:r>
      <w:r>
        <w:lastRenderedPageBreak/>
        <w:t xml:space="preserve">due to network timeouts </w:t>
      </w:r>
      <w:proofErr w:type="gramStart"/>
      <w:r>
        <w:t>and without retries</w:t>
      </w:r>
      <w:proofErr w:type="gramEnd"/>
      <w:r>
        <w:t xml:space="preserve">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323"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323"/>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324" w:name="_Toc128255059"/>
      <w:bookmarkStart w:id="325" w:name="_Toc128302245"/>
    </w:p>
    <w:bookmarkEnd w:id="324"/>
    <w:bookmarkEnd w:id="325"/>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xml:space="preserve">. Each item represents a likely body and the location of its twenty-five body </w:t>
      </w:r>
      <w:r>
        <w:lastRenderedPageBreak/>
        <w:t>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w:t>
      </w:r>
      <w:r>
        <w:lastRenderedPageBreak/>
        <w:t>and simultaneously costs decrease. In that case, one expects that the accessibility of those services should increase due to commoditization. That, in turn, improves medical care for an aging population.</w:t>
      </w:r>
    </w:p>
    <w:p w14:paraId="667E8C59" w14:textId="409425E8" w:rsidR="00104B25" w:rsidRPr="00B21582" w:rsidRDefault="00104B25" w:rsidP="00B21582">
      <w:pPr>
        <w:pStyle w:val="Caption"/>
        <w:ind w:firstLine="0"/>
        <w:rPr>
          <w:b/>
          <w:bCs/>
          <w:i/>
        </w:rPr>
      </w:pPr>
      <w:bookmarkStart w:id="326" w:name="_Toc128255060"/>
      <w:bookmarkStart w:id="327" w:name="_Toc128302246"/>
      <w:r w:rsidRPr="00B21582">
        <w:rPr>
          <w:b/>
          <w:bCs/>
        </w:rPr>
        <w:t xml:space="preserve">Figure </w:t>
      </w:r>
      <w:r w:rsidR="003F00CE">
        <w:rPr>
          <w:b/>
          <w:bCs/>
        </w:rPr>
        <w:t>34</w:t>
      </w:r>
      <w:r>
        <w:rPr>
          <w:b/>
          <w:bCs/>
        </w:rPr>
        <w:br/>
      </w:r>
      <w:r w:rsidRPr="00B21582">
        <w:rPr>
          <w:i/>
          <w:iCs w:val="0"/>
        </w:rPr>
        <w:t>Pose</w:t>
      </w:r>
      <w:r>
        <w:rPr>
          <w:i/>
          <w:iCs w:val="0"/>
        </w:rPr>
        <w:t xml:space="preserve"> Output Format Body-25</w:t>
      </w:r>
      <w:bookmarkEnd w:id="326"/>
      <w:bookmarkEnd w:id="327"/>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lastRenderedPageBreak/>
        <w:t xml:space="preserve">The </w:t>
      </w:r>
      <w:proofErr w:type="spellStart"/>
      <w:r>
        <w:t>OpenPose</w:t>
      </w:r>
      <w:proofErr w:type="spellEnd"/>
      <w:r>
        <w:t xml:space="preserve"> framework offers a foundational capability to extract skeletal positions from a 2-D frame. </w:t>
      </w:r>
      <w:commentRangeStart w:id="328"/>
      <w:r>
        <w:t>This constructive design research project extended core features to support monitoring human activity movements across multiple subsequent images</w:t>
      </w:r>
      <w:commentRangeEnd w:id="328"/>
      <w:r w:rsidR="00E22B14">
        <w:rPr>
          <w:rStyle w:val="CommentReference"/>
          <w:rFonts w:eastAsia="Times New Roman" w:cs="Arial"/>
          <w:szCs w:val="20"/>
        </w:rPr>
        <w:commentReference w:id="328"/>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commentRangeStart w:id="329"/>
      <w:commentRangeStart w:id="330"/>
      <w:commentRangeStart w:id="331"/>
      <w:r w:rsidRPr="00B21582">
        <w:rPr>
          <w:i/>
          <w:iCs/>
        </w:rPr>
        <w:t>eating donuts</w:t>
      </w:r>
      <w:r>
        <w:t xml:space="preserve"> and </w:t>
      </w:r>
      <w:r w:rsidRPr="00B21582">
        <w:rPr>
          <w:i/>
          <w:iCs/>
        </w:rPr>
        <w:t>playing the flute</w:t>
      </w:r>
      <w:r>
        <w:t xml:space="preserve"> </w:t>
      </w:r>
      <w:commentRangeEnd w:id="329"/>
      <w:r w:rsidR="00E22B14">
        <w:rPr>
          <w:rStyle w:val="CommentReference"/>
          <w:rFonts w:eastAsia="Times New Roman" w:cs="Arial"/>
          <w:szCs w:val="20"/>
        </w:rPr>
        <w:commentReference w:id="329"/>
      </w:r>
      <w:commentRangeEnd w:id="330"/>
      <w:r w:rsidR="003F00CE">
        <w:rPr>
          <w:rStyle w:val="CommentReference"/>
          <w:rFonts w:eastAsia="Times New Roman" w:cs="Arial"/>
          <w:szCs w:val="20"/>
        </w:rPr>
        <w:commentReference w:id="330"/>
      </w:r>
      <w:commentRangeEnd w:id="331"/>
      <w:r w:rsidR="00801CD9">
        <w:rPr>
          <w:rStyle w:val="CommentReference"/>
          <w:rFonts w:eastAsia="Times New Roman" w:cs="Arial"/>
          <w:szCs w:val="20"/>
        </w:rPr>
        <w:commentReference w:id="331"/>
      </w:r>
      <w:r>
        <w:t>was too close to distinguish for many videos.</w:t>
      </w:r>
    </w:p>
    <w:p w14:paraId="615A42F8" w14:textId="35800F26" w:rsidR="00BC12DE" w:rsidRDefault="00BC12DE" w:rsidP="00BC12DE">
      <w:pPr>
        <w:pStyle w:val="Caption"/>
        <w:ind w:firstLine="0"/>
        <w:rPr>
          <w:i/>
          <w:iCs w:val="0"/>
        </w:rPr>
      </w:pPr>
      <w:bookmarkStart w:id="332" w:name="_Toc128255061"/>
      <w:bookmarkStart w:id="333"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332"/>
      <w:bookmarkEnd w:id="333"/>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502D3AC"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3F00CE">
        <w:t>low-</w:t>
      </w:r>
      <w:r w:rsidR="00F948E5">
        <w:t>confidence</w:t>
      </w:r>
      <w:proofErr w:type="gramEnd"/>
      <w:r>
        <w:t xml:space="preserve"> 25x3 position matrix. Carnegie Mellon’s team has addressed this </w:t>
      </w:r>
      <w:r>
        <w:lastRenderedPageBreak/>
        <w:t>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334" w:name="_Toc128255062"/>
      <w:bookmarkStart w:id="335"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334"/>
      <w:bookmarkEnd w:id="335"/>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7B4BDEC6" w14:textId="5A946A57" w:rsidR="00FD62B7" w:rsidRDefault="00FD62B7" w:rsidP="001B38B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xml:space="preserve">). The research project increased accuracy by adding object detection </w:t>
      </w:r>
      <w:commentRangeStart w:id="336"/>
      <w:r>
        <w:t>metadata to the frames</w:t>
      </w:r>
      <w:commentRangeEnd w:id="336"/>
      <w:r w:rsidR="00E22B14">
        <w:rPr>
          <w:rStyle w:val="CommentReference"/>
          <w:rFonts w:eastAsia="Times New Roman" w:cs="Arial"/>
          <w:szCs w:val="20"/>
        </w:rPr>
        <w:commentReference w:id="336"/>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w:t>
      </w:r>
      <w:r>
        <w:lastRenderedPageBreak/>
        <w:t>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337" w:name="_Toc128255063"/>
      <w:bookmarkStart w:id="338"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337"/>
      <w:bookmarkEnd w:id="338"/>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 xml:space="preserve">.7 million </w:t>
      </w:r>
      <w:proofErr w:type="gramStart"/>
      <w:r>
        <w:t>compute</w:t>
      </w:r>
      <w:proofErr w:type="gramEnd"/>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proofErr w:type="gramStart"/>
      <w:r>
        <w:t>compute</w:t>
      </w:r>
      <w:proofErr w:type="gramEnd"/>
      <w:r>
        <w:t xml:space="preserv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339" w:name="_Toc131970517"/>
      <w:r>
        <w:t>Evaluation of the Findings</w:t>
      </w:r>
      <w:bookmarkEnd w:id="339"/>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340" w:name="_Toc128255064"/>
      <w:bookmarkStart w:id="341"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340"/>
      <w:bookmarkEnd w:id="341"/>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342" w:name="_Toc131970518"/>
      <w:r>
        <w:t>Summary</w:t>
      </w:r>
      <w:bookmarkEnd w:id="342"/>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343"/>
      <w:r>
        <w:t xml:space="preserve">image annotation </w:t>
      </w:r>
      <w:commentRangeEnd w:id="343"/>
      <w:r w:rsidR="004C15C9">
        <w:rPr>
          <w:rStyle w:val="CommentReference"/>
          <w:rFonts w:eastAsia="Times New Roman" w:cs="Arial"/>
          <w:szCs w:val="20"/>
        </w:rPr>
        <w:commentReference w:id="343"/>
      </w:r>
      <w:r>
        <w:t xml:space="preserve">can provide sufficient information to derive child activities like playing soccer versus basketball. The taxonomy could derive and expand to an arbitrary depth through additional levels of annotations. For instance, </w:t>
      </w:r>
      <w:commentRangeStart w:id="344"/>
      <w:r>
        <w:t xml:space="preserve">playing professional soccer versus children’s soccer depends on the players’ age and venue. </w:t>
      </w:r>
      <w:commentRangeEnd w:id="344"/>
      <w:r w:rsidR="004C15C9">
        <w:rPr>
          <w:rStyle w:val="CommentReference"/>
          <w:rFonts w:eastAsia="Times New Roman" w:cs="Arial"/>
          <w:szCs w:val="20"/>
        </w:rPr>
        <w:commentReference w:id="344"/>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lastRenderedPageBreak/>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proofErr w:type="gramStart"/>
      <w:r w:rsidR="00B25108">
        <w:t>implication</w:t>
      </w:r>
      <w:proofErr w:type="gramEnd"/>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345" w:name="_Toc131970519"/>
      <w:commentRangeStart w:id="346"/>
      <w:commentRangeStart w:id="347"/>
      <w:r>
        <w:lastRenderedPageBreak/>
        <w:t>Chapter 5: Implications, Recommendations, and Conclusions</w:t>
      </w:r>
      <w:commentRangeEnd w:id="346"/>
      <w:r w:rsidR="004C15C9">
        <w:rPr>
          <w:rStyle w:val="CommentReference"/>
          <w:b w:val="0"/>
          <w:bCs w:val="0"/>
          <w:szCs w:val="20"/>
        </w:rPr>
        <w:commentReference w:id="346"/>
      </w:r>
      <w:bookmarkEnd w:id="345"/>
      <w:commentRangeEnd w:id="347"/>
      <w:r w:rsidR="00A96DFD">
        <w:rPr>
          <w:rStyle w:val="CommentReference"/>
          <w:b w:val="0"/>
          <w:bCs w:val="0"/>
          <w:szCs w:val="20"/>
        </w:rPr>
        <w:commentReference w:id="347"/>
      </w:r>
    </w:p>
    <w:p w14:paraId="76550301" w14:textId="0AF5844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w:t>
      </w:r>
      <w:proofErr w:type="gramStart"/>
      <w:r w:rsidR="005E187E">
        <w:t>designed to</w:t>
      </w:r>
      <w:proofErr w:type="gramEnd"/>
      <w:r w:rsidR="005E187E">
        <w:t xml:space="preserve"> </w:t>
      </w:r>
      <w:proofErr w:type="spellStart"/>
      <w:r>
        <w:t>to</w:t>
      </w:r>
      <w:proofErr w:type="spellEnd"/>
      <w:r>
        <w:t xml:space="preserve">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348"/>
      <w:r>
        <w:t xml:space="preserve">this text examines </w:t>
      </w:r>
      <w:commentRangeEnd w:id="348"/>
      <w:r w:rsidR="005E187E">
        <w:rPr>
          <w:rStyle w:val="CommentReference"/>
          <w:rFonts w:eastAsia="Times New Roman" w:cs="Arial"/>
          <w:szCs w:val="20"/>
        </w:rPr>
        <w:commentReference w:id="348"/>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349" w:name="_Toc51929242"/>
      <w:bookmarkStart w:id="350" w:name="_Toc131970520"/>
      <w:r>
        <w:t>Implications</w:t>
      </w:r>
      <w:bookmarkEnd w:id="349"/>
      <w:bookmarkEnd w:id="350"/>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351"/>
      <w:r w:rsidR="005B6535">
        <w:t xml:space="preserve">was achievable </w:t>
      </w:r>
      <w:commentRangeEnd w:id="351"/>
      <w:r w:rsidR="00E82EA6">
        <w:rPr>
          <w:rStyle w:val="CommentReference"/>
          <w:rFonts w:eastAsia="Times New Roman" w:cs="Arial"/>
          <w:szCs w:val="20"/>
        </w:rPr>
        <w:commentReference w:id="351"/>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352"/>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352"/>
      <w:r w:rsidR="00E82EA6">
        <w:rPr>
          <w:rStyle w:val="CommentReference"/>
          <w:rFonts w:eastAsia="Times New Roman" w:cs="Arial"/>
          <w:szCs w:val="20"/>
        </w:rPr>
        <w:commentReference w:id="352"/>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353"/>
      <w:r>
        <w:rPr>
          <w:i/>
          <w:iCs/>
        </w:rPr>
        <w:t xml:space="preserve">efficiency </w:t>
      </w:r>
      <w:commentRangeEnd w:id="353"/>
      <w:r w:rsidR="00E82EA6">
        <w:rPr>
          <w:rStyle w:val="CommentReference"/>
          <w:rFonts w:eastAsia="Times New Roman" w:cs="Arial"/>
          <w:szCs w:val="20"/>
        </w:rPr>
        <w:commentReference w:id="353"/>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354" w:name="_Toc128255065"/>
      <w:bookmarkStart w:id="355"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354"/>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355"/>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356"/>
      <w:r w:rsidR="0033517C">
        <w:t>32 &amp; 33</w:t>
      </w:r>
      <w:commentRangeEnd w:id="356"/>
      <w:r w:rsidR="00E82EA6">
        <w:rPr>
          <w:rStyle w:val="CommentReference"/>
          <w:rFonts w:eastAsia="Times New Roman" w:cs="Arial"/>
          <w:szCs w:val="20"/>
        </w:rPr>
        <w:commentReference w:id="356"/>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357" w:name="_Toc128255066"/>
      <w:bookmarkStart w:id="358"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357"/>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358"/>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359" w:name="_Toc222132559"/>
      <w:bookmarkStart w:id="360" w:name="_Toc251424093"/>
      <w:bookmarkStart w:id="361" w:name="_Toc464831679"/>
      <w:bookmarkStart w:id="362" w:name="_Toc465328411"/>
      <w:bookmarkStart w:id="363" w:name="_Toc51929243"/>
      <w:bookmarkStart w:id="364" w:name="_Toc131970521"/>
      <w:r>
        <w:t>Recommendations</w:t>
      </w:r>
      <w:bookmarkEnd w:id="359"/>
      <w:bookmarkEnd w:id="360"/>
      <w:r>
        <w:t xml:space="preserve"> for </w:t>
      </w:r>
      <w:bookmarkEnd w:id="361"/>
      <w:bookmarkEnd w:id="362"/>
      <w:r>
        <w:t>Practice</w:t>
      </w:r>
      <w:bookmarkEnd w:id="363"/>
      <w:bookmarkEnd w:id="364"/>
    </w:p>
    <w:p w14:paraId="1A1A24D1" w14:textId="40305E51" w:rsidR="005D1C4A" w:rsidRPr="005D1C4A" w:rsidRDefault="005D1C4A" w:rsidP="00B21582">
      <w:commentRangeStart w:id="365"/>
      <w:r>
        <w:t>This dissertation examines human activity recognition within indoor settings for elderly and special needs care.</w:t>
      </w:r>
      <w:commentRangeEnd w:id="365"/>
      <w:r w:rsidR="004C15C9">
        <w:rPr>
          <w:rStyle w:val="CommentReference"/>
          <w:rFonts w:eastAsia="Times New Roman" w:cs="Arial"/>
          <w:szCs w:val="20"/>
        </w:rPr>
        <w:commentReference w:id="365"/>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366"/>
      <w:r>
        <w:t>tracking the defendant's actions and producing a secure log of behaviors is possible</w:t>
      </w:r>
      <w:commentRangeEnd w:id="366"/>
      <w:r w:rsidR="00082EF8">
        <w:rPr>
          <w:rStyle w:val="CommentReference"/>
          <w:rFonts w:eastAsia="Times New Roman" w:cs="Arial"/>
          <w:szCs w:val="20"/>
        </w:rPr>
        <w:commentReference w:id="366"/>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367" w:name="_Toc464831680"/>
      <w:bookmarkStart w:id="368" w:name="_Toc465328412"/>
      <w:bookmarkStart w:id="369" w:name="_Toc51929244"/>
      <w:bookmarkStart w:id="370" w:name="_Toc131970522"/>
      <w:r>
        <w:t>Recommendations for Future Research</w:t>
      </w:r>
      <w:bookmarkEnd w:id="367"/>
      <w:bookmarkEnd w:id="368"/>
      <w:bookmarkEnd w:id="369"/>
      <w:bookmarkEnd w:id="370"/>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371"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2370"/>
                    </a:xfrm>
                    <a:prstGeom prst="rect">
                      <a:avLst/>
                    </a:prstGeom>
                  </pic:spPr>
                </pic:pic>
              </a:graphicData>
            </a:graphic>
          </wp:inline>
        </w:drawing>
      </w:r>
      <w:bookmarkEnd w:id="371"/>
    </w:p>
    <w:p w14:paraId="163F550E" w14:textId="77777777" w:rsidR="006514D0" w:rsidRDefault="006514D0" w:rsidP="00B21582">
      <w:pPr>
        <w:pStyle w:val="Heading2"/>
        <w:ind w:firstLine="0"/>
      </w:pPr>
      <w:bookmarkStart w:id="372" w:name="_Toc222132560"/>
      <w:bookmarkStart w:id="373" w:name="_Toc251424094"/>
      <w:bookmarkStart w:id="374" w:name="_Toc464831681"/>
      <w:bookmarkStart w:id="375" w:name="_Toc465328413"/>
      <w:bookmarkStart w:id="376" w:name="_Toc51929245"/>
      <w:bookmarkStart w:id="377" w:name="_Toc131970523"/>
      <w:r>
        <w:lastRenderedPageBreak/>
        <w:t>Conclusions</w:t>
      </w:r>
      <w:bookmarkEnd w:id="372"/>
      <w:bookmarkEnd w:id="373"/>
      <w:bookmarkEnd w:id="374"/>
      <w:bookmarkEnd w:id="375"/>
      <w:bookmarkEnd w:id="376"/>
      <w:bookmarkEnd w:id="377"/>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378"/>
      <w:r>
        <w:lastRenderedPageBreak/>
        <w:t>This study defined success criteria regarding the effectiveness (R1) and efficiency (R2) of identifying human behaviors for medical facilities</w:t>
      </w:r>
      <w:commentRangeEnd w:id="378"/>
      <w:r w:rsidR="00082EF8">
        <w:rPr>
          <w:rStyle w:val="CommentReference"/>
          <w:rFonts w:eastAsia="Times New Roman" w:cs="Arial"/>
          <w:szCs w:val="20"/>
        </w:rPr>
        <w:commentReference w:id="378"/>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379"/>
      <w:r>
        <w:t>constructs</w:t>
      </w:r>
      <w:commentRangeEnd w:id="379"/>
      <w:r w:rsidR="00082EF8">
        <w:rPr>
          <w:rStyle w:val="CommentReference"/>
          <w:rFonts w:eastAsia="Times New Roman" w:cs="Arial"/>
          <w:szCs w:val="20"/>
        </w:rPr>
        <w:commentReference w:id="379"/>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380" w:name="_Toc131970524"/>
      <w:commentRangeStart w:id="381"/>
      <w:commentRangeStart w:id="382"/>
      <w:commentRangeStart w:id="383"/>
      <w:commentRangeStart w:id="384"/>
      <w:r>
        <w:lastRenderedPageBreak/>
        <w:t>Appendix</w:t>
      </w:r>
      <w:r w:rsidR="009A114F">
        <w:t xml:space="preserve">: </w:t>
      </w:r>
      <w:r w:rsidR="008555BA">
        <w:t>Categories</w:t>
      </w:r>
      <w:commentRangeEnd w:id="381"/>
      <w:r w:rsidR="009A114F">
        <w:rPr>
          <w:rStyle w:val="CommentReference"/>
          <w:b w:val="0"/>
          <w:bCs w:val="0"/>
          <w:szCs w:val="20"/>
        </w:rPr>
        <w:commentReference w:id="381"/>
      </w:r>
      <w:commentRangeEnd w:id="382"/>
      <w:r w:rsidR="009A114F">
        <w:rPr>
          <w:rStyle w:val="CommentReference"/>
          <w:b w:val="0"/>
          <w:bCs w:val="0"/>
          <w:szCs w:val="20"/>
        </w:rPr>
        <w:commentReference w:id="382"/>
      </w:r>
      <w:commentRangeEnd w:id="383"/>
      <w:r w:rsidR="009A114F">
        <w:rPr>
          <w:rStyle w:val="CommentReference"/>
          <w:b w:val="0"/>
          <w:bCs w:val="0"/>
          <w:szCs w:val="20"/>
        </w:rPr>
        <w:commentReference w:id="383"/>
      </w:r>
      <w:bookmarkEnd w:id="380"/>
      <w:commentRangeEnd w:id="384"/>
      <w:r w:rsidR="00082EF8">
        <w:rPr>
          <w:rStyle w:val="CommentReference"/>
          <w:b w:val="0"/>
          <w:bCs w:val="0"/>
          <w:szCs w:val="20"/>
        </w:rPr>
        <w:commentReference w:id="384"/>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385" w:name="_Toc465328388" w:displacedByCustomXml="next"/>
    <w:bookmarkEnd w:id="385" w:displacedByCustomXml="next"/>
    <w:bookmarkStart w:id="386" w:name="_Toc464831651" w:displacedByCustomXml="next"/>
    <w:bookmarkEnd w:id="386"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387" w:name="_Toc131970525"/>
          <w:r w:rsidRPr="00FE3EEF">
            <w:rPr>
              <w:b w:val="0"/>
              <w:bCs w:val="0"/>
            </w:rPr>
            <w:lastRenderedPageBreak/>
            <w:t>References</w:t>
          </w:r>
          <w:bookmarkEnd w:id="387"/>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388" w:name="_Toc231285448" w:displacedByCustomXml="prev"/>
    <w:bookmarkEnd w:id="388"/>
    <w:p w14:paraId="765F17F1" w14:textId="77777777" w:rsidR="00887A22" w:rsidRPr="00887A22" w:rsidRDefault="00887A22" w:rsidP="00DA5CF7"/>
    <w:sectPr w:rsidR="00887A22" w:rsidRPr="00887A22" w:rsidSect="00887A22">
      <w:headerReference w:type="default" r:id="rId70"/>
      <w:footerReference w:type="default" r:id="rId71"/>
      <w:headerReference w:type="first" r:id="rId72"/>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avid Hildebrandt" w:date="2023-04-10T17:30:00Z" w:initials="DH">
    <w:p w14:paraId="63CB0331" w14:textId="77777777" w:rsidR="007408A7" w:rsidRDefault="007408A7" w:rsidP="00843CFE">
      <w:pPr>
        <w:pStyle w:val="CommentText"/>
        <w:ind w:firstLine="0"/>
      </w:pPr>
      <w:r>
        <w:rPr>
          <w:rStyle w:val="CommentReference"/>
        </w:rPr>
        <w:annotationRef/>
      </w:r>
      <w:r>
        <w:t xml:space="preserve">The citation goes outside of the quote, not inside. </w:t>
      </w:r>
    </w:p>
  </w:comment>
  <w:comment w:id="13" w:author="David Hildebrandt" w:date="2023-04-10T18:24:00Z" w:initials="DH">
    <w:p w14:paraId="641B9432" w14:textId="77777777" w:rsidR="00F04240" w:rsidRDefault="00344556" w:rsidP="00EA4E7A">
      <w:pPr>
        <w:pStyle w:val="CommentText"/>
        <w:ind w:firstLine="0"/>
      </w:pPr>
      <w:r>
        <w:rPr>
          <w:rStyle w:val="CommentReference"/>
        </w:rPr>
        <w:annotationRef/>
      </w:r>
      <w:r w:rsidR="00F04240">
        <w:t>Nathan, you need to recast this into the format that we use. Begin with a succinct purpose statement that identifies the study method, design, and overarching goal: “</w:t>
      </w:r>
      <w:r w:rsidR="00F04240">
        <w:rPr>
          <w:highlight w:val="yellow"/>
        </w:rPr>
        <w:t>The purpose of this [identify research methodology] [identify research design] study is to [identify the goal of the dissertation that directly reflects and encompasses the research questions to follow].</w:t>
      </w:r>
      <w:r w:rsidR="00F04240">
        <w:t xml:space="preserve">” Indicate how the study is a logical, explicit research response to the stated problem and the research questions to follow. Continue with a brief but clear step-by-step overview of how the study will be (proposal) or was (manuscript) conducted. Identify the variables/constructs, materials/instrumentation, and analysis. Identify the target population and sample size needed (proposal) or was obtained (manuscript). </w:t>
      </w:r>
    </w:p>
  </w:comment>
  <w:comment w:id="14" w:author="David Hildebrandt" w:date="2023-04-10T18:28:00Z" w:initials="DH">
    <w:p w14:paraId="0C752552" w14:textId="596C7AE4" w:rsidR="00344556" w:rsidRDefault="00344556" w:rsidP="005D3DDD">
      <w:pPr>
        <w:pStyle w:val="CommentText"/>
        <w:ind w:firstLine="0"/>
      </w:pPr>
      <w:r>
        <w:rPr>
          <w:rStyle w:val="CommentReference"/>
        </w:rPr>
        <w:annotationRef/>
      </w:r>
      <w:r>
        <w:t>The purpose of this constructive research design is to study...</w:t>
      </w:r>
    </w:p>
  </w:comment>
  <w:comment w:id="15" w:author="Nate Bachmeier [AWS-SA]" w:date="2023-04-12T20:20:00Z" w:initials="NB[S">
    <w:p w14:paraId="2AE9622A" w14:textId="77777777" w:rsidR="00F04240" w:rsidRDefault="00F04240" w:rsidP="00013CC6">
      <w:pPr>
        <w:pStyle w:val="CommentText"/>
        <w:ind w:firstLine="0"/>
      </w:pPr>
      <w:r>
        <w:rPr>
          <w:rStyle w:val="CommentReference"/>
        </w:rPr>
        <w:annotationRef/>
      </w:r>
      <w:r>
        <w:t>Reverted. Grammarly said that's "wordy"</w:t>
      </w:r>
    </w:p>
  </w:comment>
  <w:comment w:id="38" w:author="David Hildebrandt" w:date="2023-04-10T18:27:00Z" w:initials="DH">
    <w:p w14:paraId="72DAE4DB" w14:textId="03B856AB" w:rsidR="00344556" w:rsidRDefault="00344556" w:rsidP="00AB007C">
      <w:pPr>
        <w:pStyle w:val="CommentText"/>
        <w:ind w:firstLine="0"/>
      </w:pPr>
      <w:r>
        <w:rPr>
          <w:rStyle w:val="CommentReference"/>
        </w:rPr>
        <w:annotationRef/>
      </w:r>
      <w:r>
        <w:t>Enumerate so that the sentence is not vague.</w:t>
      </w:r>
    </w:p>
  </w:comment>
  <w:comment w:id="39" w:author="David Hildebrandt" w:date="2023-04-10T18:29:00Z" w:initials="DH">
    <w:p w14:paraId="7243990B" w14:textId="77777777" w:rsidR="00344556" w:rsidRDefault="00344556" w:rsidP="00B95B2A">
      <w:pPr>
        <w:pStyle w:val="CommentText"/>
        <w:ind w:firstLine="0"/>
      </w:pPr>
      <w:r>
        <w:rPr>
          <w:rStyle w:val="CommentReference"/>
        </w:rPr>
        <w:annotationRef/>
      </w:r>
      <w:r>
        <w:t>Avoid using vague words such as this, it, they, that, those, these, them, things…in your scholarly writing. Be precise and clear when you write.</w:t>
      </w:r>
    </w:p>
  </w:comment>
  <w:comment w:id="41" w:author="David Hildebrandt" w:date="2023-04-10T18:30:00Z" w:initials="DH">
    <w:p w14:paraId="6BF1926E" w14:textId="77777777" w:rsidR="00344556" w:rsidRDefault="00344556">
      <w:pPr>
        <w:pStyle w:val="CommentText"/>
        <w:ind w:firstLine="0"/>
      </w:pPr>
      <w:r>
        <w:rPr>
          <w:rStyle w:val="CommentReference"/>
        </w:rPr>
        <w:annotationRef/>
      </w:r>
      <w:r>
        <w:t>This researcher aims, with this constructive research, to provide…</w:t>
      </w:r>
    </w:p>
    <w:p w14:paraId="2D8B6F76" w14:textId="77777777" w:rsidR="00344556" w:rsidRDefault="00344556">
      <w:pPr>
        <w:pStyle w:val="CommentText"/>
        <w:ind w:firstLine="0"/>
      </w:pPr>
    </w:p>
    <w:p w14:paraId="593FD21D" w14:textId="77777777" w:rsidR="00344556" w:rsidRDefault="00344556">
      <w:pPr>
        <w:pStyle w:val="CommentText"/>
        <w:ind w:firstLine="0"/>
      </w:pPr>
      <w:r>
        <w:t>Avoid anthropomorphisms.  See APA 7 section 4.11 to learn more. Anthropomorphism is defined as giving human characteristics to inanimate objects.</w:t>
      </w:r>
    </w:p>
    <w:p w14:paraId="006C90FC" w14:textId="77777777" w:rsidR="00344556" w:rsidRDefault="00344556">
      <w:pPr>
        <w:pStyle w:val="CommentText"/>
        <w:ind w:firstLine="0"/>
      </w:pPr>
      <w:r>
        <w:t xml:space="preserve">- Incorrect: The research study will investigate…  </w:t>
      </w:r>
    </w:p>
    <w:p w14:paraId="6002BCFB" w14:textId="77777777" w:rsidR="00344556" w:rsidRDefault="00344556">
      <w:pPr>
        <w:pStyle w:val="CommentText"/>
        <w:ind w:firstLine="0"/>
      </w:pPr>
      <w:r>
        <w:t>- Correct: In this research study, I will investigate…</w:t>
      </w:r>
    </w:p>
    <w:p w14:paraId="6418D42E" w14:textId="77777777" w:rsidR="00344556" w:rsidRDefault="00344556">
      <w:pPr>
        <w:pStyle w:val="CommentText"/>
        <w:ind w:firstLine="0"/>
      </w:pPr>
    </w:p>
    <w:p w14:paraId="2790DCB4" w14:textId="77777777" w:rsidR="00344556" w:rsidRDefault="00344556">
      <w:pPr>
        <w:pStyle w:val="CommentText"/>
        <w:ind w:firstLine="0"/>
      </w:pPr>
      <w:r>
        <w:t>Note: Studies should not have human qualities</w:t>
      </w:r>
    </w:p>
    <w:p w14:paraId="7B6F9FC2" w14:textId="77777777" w:rsidR="00344556" w:rsidRDefault="00344556">
      <w:pPr>
        <w:pStyle w:val="CommentText"/>
        <w:ind w:firstLine="0"/>
      </w:pPr>
    </w:p>
    <w:p w14:paraId="65F4AB4E" w14:textId="77777777" w:rsidR="00344556" w:rsidRDefault="00344556" w:rsidP="00EC1651">
      <w:pPr>
        <w:pStyle w:val="CommentText"/>
        <w:ind w:firstLine="0"/>
      </w:pPr>
      <w:r>
        <w:t xml:space="preserve">Please review the entire document for issues of anthropomorphism. </w:t>
      </w:r>
    </w:p>
  </w:comment>
  <w:comment w:id="47" w:author="David Hildebrandt" w:date="2023-04-10T18:31:00Z" w:initials="DH">
    <w:p w14:paraId="3BBC093A" w14:textId="77777777" w:rsidR="00344556" w:rsidRDefault="00344556" w:rsidP="00724F83">
      <w:pPr>
        <w:pStyle w:val="CommentText"/>
        <w:ind w:firstLine="0"/>
      </w:pPr>
      <w:r>
        <w:rPr>
          <w:rStyle w:val="CommentReference"/>
        </w:rPr>
        <w:annotationRef/>
      </w:r>
      <w:r>
        <w:t>Remember, only the researcher can aim. 😊</w:t>
      </w:r>
    </w:p>
  </w:comment>
  <w:comment w:id="57" w:author="David Hildebrandt" w:date="2023-04-10T18:33:00Z" w:initials="DH">
    <w:p w14:paraId="625E52AE" w14:textId="77777777" w:rsidR="0011677D" w:rsidRDefault="0011677D" w:rsidP="0087047C">
      <w:pPr>
        <w:pStyle w:val="CommentText"/>
        <w:ind w:firstLine="0"/>
      </w:pPr>
      <w:r>
        <w:rPr>
          <w:rStyle w:val="CommentReference"/>
        </w:rPr>
        <w:annotationRef/>
      </w:r>
      <w:r>
        <w:t>Follow APA 7 Table 8.1 on the correct way to use an ampersand within a citation in the text of your paper.</w:t>
      </w:r>
    </w:p>
  </w:comment>
  <w:comment w:id="79" w:author="David Hildebrandt" w:date="2023-04-10T18:34:00Z" w:initials="DH">
    <w:p w14:paraId="4D8C3987" w14:textId="77777777" w:rsidR="0011677D" w:rsidRDefault="0011677D" w:rsidP="00BA526A">
      <w:pPr>
        <w:pStyle w:val="CommentText"/>
        <w:ind w:firstLine="0"/>
      </w:pPr>
      <w:r>
        <w:rPr>
          <w:rStyle w:val="CommentReference"/>
        </w:rPr>
        <w:annotationRef/>
      </w:r>
      <w:r>
        <w:t>See APA 7 Table 8.1 on the correct way to cite within the text for first and multiple citations.</w:t>
      </w:r>
    </w:p>
  </w:comment>
  <w:comment w:id="102" w:author="David Hildebrandt" w:date="2023-04-11T09:18:00Z" w:initials="DH">
    <w:p w14:paraId="64BD61A3" w14:textId="77777777" w:rsidR="003B60BE" w:rsidRDefault="003B60BE" w:rsidP="008D4B38">
      <w:pPr>
        <w:pStyle w:val="CommentText"/>
        <w:ind w:firstLine="0"/>
      </w:pPr>
      <w:r>
        <w:rPr>
          <w:rStyle w:val="CommentReference"/>
        </w:rPr>
        <w:annotationRef/>
      </w:r>
      <w:r>
        <w:t xml:space="preserve">Notice that I cropped the figure to remove the old caption at the bottom. </w:t>
      </w:r>
    </w:p>
  </w:comment>
  <w:comment w:id="114" w:author="David Hildebrandt" w:date="2023-04-11T09:21:00Z" w:initials="DH">
    <w:p w14:paraId="4EAF2EA6" w14:textId="77777777" w:rsidR="003B60BE" w:rsidRDefault="003B60BE" w:rsidP="003B2DF4">
      <w:pPr>
        <w:pStyle w:val="CommentText"/>
        <w:ind w:firstLine="0"/>
      </w:pPr>
      <w:r>
        <w:rPr>
          <w:rStyle w:val="CommentReference"/>
        </w:rPr>
        <w:annotationRef/>
      </w:r>
      <w:r>
        <w:t xml:space="preserve">If you use the References | Cross-reference feature in MSWord, the table references in the body of the paper will be managed for you. This seems like it should be Table 6. </w:t>
      </w:r>
    </w:p>
  </w:comment>
  <w:comment w:id="115" w:author="David Hildebrandt" w:date="2023-04-11T09:21:00Z" w:initials="DH">
    <w:p w14:paraId="2A8B7B99" w14:textId="77777777" w:rsidR="003B60BE" w:rsidRDefault="003B60BE" w:rsidP="007572F9">
      <w:pPr>
        <w:pStyle w:val="CommentText"/>
        <w:ind w:firstLine="0"/>
      </w:pPr>
      <w:r>
        <w:rPr>
          <w:rStyle w:val="CommentReference"/>
        </w:rPr>
        <w:annotationRef/>
      </w:r>
      <w:r>
        <w:t>You should check all table references to ensure they are correct.</w:t>
      </w:r>
    </w:p>
  </w:comment>
  <w:comment w:id="116" w:author="Nate Bachmeier [AWS-SA]" w:date="2023-04-12T20:35:00Z" w:initials="NB[S">
    <w:p w14:paraId="4A8F52BE" w14:textId="77777777" w:rsidR="00CD1874" w:rsidRDefault="00CD1874" w:rsidP="007867C6">
      <w:pPr>
        <w:pStyle w:val="CommentText"/>
        <w:ind w:firstLine="0"/>
      </w:pPr>
      <w:r>
        <w:rPr>
          <w:rStyle w:val="CommentReference"/>
        </w:rPr>
        <w:annotationRef/>
      </w:r>
      <w:r>
        <w:t>Globally fixed. Let me know if you find any missed</w:t>
      </w:r>
    </w:p>
  </w:comment>
  <w:comment w:id="120" w:author="David Hildebrandt" w:date="2023-04-11T09:24:00Z" w:initials="DH">
    <w:p w14:paraId="06255BCA" w14:textId="11F019A4" w:rsidR="003B60BE" w:rsidRDefault="003B60BE" w:rsidP="00DD6699">
      <w:pPr>
        <w:pStyle w:val="CommentText"/>
        <w:ind w:firstLine="0"/>
      </w:pPr>
      <w:r>
        <w:rPr>
          <w:rStyle w:val="CommentReference"/>
        </w:rPr>
        <w:annotationRef/>
      </w:r>
      <w:r>
        <w:t xml:space="preserve">Use the References | Cross-reference MSWord feature to manage the figure references in your paper. </w:t>
      </w:r>
    </w:p>
  </w:comment>
  <w:comment w:id="175" w:author="David Hildebrandt" w:date="2023-04-11T09:26:00Z" w:initials="DH">
    <w:p w14:paraId="04C2B3EF" w14:textId="77777777" w:rsidR="003B60BE" w:rsidRDefault="003B60BE" w:rsidP="00BA0224">
      <w:pPr>
        <w:pStyle w:val="CommentText"/>
        <w:ind w:firstLine="0"/>
      </w:pPr>
      <w:r>
        <w:rPr>
          <w:rStyle w:val="CommentReference"/>
        </w:rPr>
        <w:annotationRef/>
      </w:r>
      <w:r>
        <w:t>Why the blank row?</w:t>
      </w:r>
    </w:p>
  </w:comment>
  <w:comment w:id="211" w:author="David Hildebrandt" w:date="2023-04-11T09:32:00Z" w:initials="DH">
    <w:p w14:paraId="21619EEE" w14:textId="77777777" w:rsidR="0066674E" w:rsidRDefault="0066674E" w:rsidP="006E1A1D">
      <w:pPr>
        <w:pStyle w:val="CommentText"/>
        <w:ind w:firstLine="0"/>
      </w:pPr>
      <w:r>
        <w:rPr>
          <w:rStyle w:val="CommentReference"/>
        </w:rPr>
        <w:annotationRef/>
      </w:r>
      <w:r>
        <w:t>You should avoid using tabs or spaces to indent as they may cause problems when you publish a paper. Best to remove them now and rely on MS Word Paragraph styles to indent the first sentence in a paragraph by 0.5-inches.</w:t>
      </w:r>
    </w:p>
  </w:comment>
  <w:comment w:id="213" w:author="David Hildebrandt" w:date="2023-04-11T09:35:00Z" w:initials="DH">
    <w:p w14:paraId="14B16D40" w14:textId="77777777" w:rsidR="0066674E" w:rsidRDefault="0066674E" w:rsidP="0091777B">
      <w:pPr>
        <w:pStyle w:val="CommentText"/>
        <w:ind w:firstLine="0"/>
      </w:pPr>
      <w:r>
        <w:rPr>
          <w:rStyle w:val="CommentReference"/>
        </w:rPr>
        <w:annotationRef/>
      </w:r>
      <w:r>
        <w:t xml:space="preserve">Remember to avoid second person in your scholarly writing. </w:t>
      </w:r>
    </w:p>
  </w:comment>
  <w:comment w:id="218" w:author="David Hildebrandt" w:date="2023-04-11T09:36:00Z" w:initials="DH">
    <w:p w14:paraId="1DE8F53D" w14:textId="77777777" w:rsidR="0066674E" w:rsidRDefault="0066674E" w:rsidP="00D333A6">
      <w:pPr>
        <w:pStyle w:val="CommentText"/>
        <w:ind w:firstLine="0"/>
      </w:pPr>
      <w:r>
        <w:rPr>
          <w:rStyle w:val="CommentReference"/>
        </w:rPr>
        <w:annotationRef/>
      </w:r>
      <w:r>
        <w:t>Citation?</w:t>
      </w:r>
    </w:p>
  </w:comment>
  <w:comment w:id="220" w:author="David Hildebrandt" w:date="2023-04-11T09:37:00Z" w:initials="DH">
    <w:p w14:paraId="0E3C5BF1" w14:textId="77777777" w:rsidR="0066674E" w:rsidRDefault="0066674E" w:rsidP="00876908">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243" w:author="David Hildebrandt" w:date="2023-04-11T09:38:00Z" w:initials="DH">
    <w:p w14:paraId="58989FDE" w14:textId="77777777" w:rsidR="00127E2D" w:rsidRDefault="00127E2D" w:rsidP="008D0A95">
      <w:pPr>
        <w:pStyle w:val="CommentText"/>
        <w:ind w:firstLine="0"/>
      </w:pPr>
      <w:r>
        <w:rPr>
          <w:rStyle w:val="CommentReference"/>
        </w:rPr>
        <w:annotationRef/>
      </w:r>
      <w:r>
        <w:t xml:space="preserve">May want to add a Figure 28, continued here since this spans a page. </w:t>
      </w:r>
    </w:p>
  </w:comment>
  <w:comment w:id="253" w:author="David Hildebrandt" w:date="2023-04-11T09:41:00Z" w:initials="DH">
    <w:p w14:paraId="18D84253" w14:textId="77777777" w:rsidR="00127E2D" w:rsidRDefault="00127E2D" w:rsidP="000B37CA">
      <w:pPr>
        <w:pStyle w:val="CommentText"/>
        <w:ind w:firstLine="0"/>
      </w:pPr>
      <w:r>
        <w:rPr>
          <w:rStyle w:val="CommentReference"/>
        </w:rPr>
        <w:annotationRef/>
      </w:r>
      <w:r>
        <w:t xml:space="preserve">Where is the mention of this figure in the body of the paper? </w:t>
      </w:r>
    </w:p>
  </w:comment>
  <w:comment w:id="291" w:author="David Hildebrandt" w:date="2023-04-11T09:43:00Z" w:initials="DH">
    <w:p w14:paraId="0E550A23" w14:textId="77777777" w:rsidR="00127E2D" w:rsidRDefault="00127E2D" w:rsidP="00A15D03">
      <w:pPr>
        <w:pStyle w:val="CommentText"/>
        <w:ind w:firstLine="0"/>
      </w:pPr>
      <w:r>
        <w:rPr>
          <w:rStyle w:val="CommentReference"/>
        </w:rPr>
        <w:annotationRef/>
      </w:r>
      <w:r>
        <w:t xml:space="preserve">Make sure all tables and figures are referenced in the body of the paper and fully explained before the table or figure is placed. APA does not support just dropping things in without explanations. </w:t>
      </w:r>
    </w:p>
  </w:comment>
  <w:comment w:id="304" w:author="Bachmeier, Nate" w:date="2023-04-04T16:22:00Z" w:initials="BN">
    <w:p w14:paraId="59AF752D" w14:textId="509C412A" w:rsidR="00994640" w:rsidRDefault="00994640">
      <w:pPr>
        <w:pStyle w:val="CommentText"/>
      </w:pPr>
      <w:r>
        <w:rPr>
          <w:rStyle w:val="CommentReference"/>
        </w:rPr>
        <w:annotationRef/>
      </w:r>
      <w:r>
        <w:t>Change</w:t>
      </w:r>
    </w:p>
  </w:comment>
  <w:comment w:id="305" w:author="David Hildebrandt" w:date="2023-04-12T14:53:00Z" w:initials="DH">
    <w:p w14:paraId="071551D0" w14:textId="77777777" w:rsidR="00801CD9" w:rsidRDefault="00801CD9" w:rsidP="005B1C6D">
      <w:pPr>
        <w:pStyle w:val="CommentText"/>
        <w:ind w:firstLine="0"/>
      </w:pPr>
      <w:r>
        <w:rPr>
          <w:rStyle w:val="CommentReference"/>
        </w:rPr>
        <w:annotationRef/>
      </w:r>
      <w:r>
        <w:t>Does this you are still working here?</w:t>
      </w:r>
    </w:p>
  </w:comment>
  <w:comment w:id="306" w:author="Nate Bachmeier [AWS-SA]" w:date="2023-04-12T20:17:00Z" w:initials="NB[S">
    <w:p w14:paraId="709F77C5" w14:textId="77777777" w:rsidR="00736757" w:rsidRDefault="00736757" w:rsidP="00927AE5">
      <w:pPr>
        <w:pStyle w:val="CommentText"/>
        <w:ind w:firstLine="0"/>
      </w:pPr>
      <w:r>
        <w:rPr>
          <w:rStyle w:val="CommentReference"/>
        </w:rPr>
        <w:annotationRef/>
      </w:r>
      <w:r>
        <w:t>I haven't touched chapter four after the massive updates on 4/9</w:t>
      </w:r>
    </w:p>
  </w:comment>
  <w:comment w:id="307" w:author="David Hildebrandt" w:date="2023-03-22T13:58:00Z" w:initials="DH">
    <w:p w14:paraId="322A3D4C" w14:textId="2E287179" w:rsidR="005A4129" w:rsidRDefault="005A4129" w:rsidP="005A4129">
      <w:pPr>
        <w:pStyle w:val="CommentText"/>
        <w:ind w:firstLine="0"/>
      </w:pPr>
      <w:r>
        <w:rPr>
          <w:rStyle w:val="CommentReference"/>
        </w:rPr>
        <w:annotationRef/>
      </w:r>
      <w:r>
        <w:t xml:space="preserve">Reword this since the purpose statement has been added per the template guidelines. </w:t>
      </w:r>
    </w:p>
  </w:comment>
  <w:comment w:id="308" w:author="David Hildebrandt" w:date="2023-04-12T14:53:00Z" w:initials="DH">
    <w:p w14:paraId="2518B376" w14:textId="77777777" w:rsidR="00801CD9" w:rsidRDefault="00801CD9" w:rsidP="00E01D2F">
      <w:pPr>
        <w:pStyle w:val="CommentText"/>
        <w:ind w:firstLine="0"/>
      </w:pPr>
      <w:r>
        <w:rPr>
          <w:rStyle w:val="CommentReference"/>
        </w:rPr>
        <w:annotationRef/>
      </w:r>
      <w:r>
        <w:t xml:space="preserve">Not addressed yet. </w:t>
      </w:r>
    </w:p>
  </w:comment>
  <w:comment w:id="309" w:author="Bachmeier, Nate" w:date="2023-04-04T16:23:00Z" w:initials="BN">
    <w:p w14:paraId="03DCBBE5" w14:textId="797C0A76" w:rsidR="00994640" w:rsidRDefault="00994640">
      <w:pPr>
        <w:pStyle w:val="CommentText"/>
      </w:pPr>
      <w:r>
        <w:rPr>
          <w:rStyle w:val="CommentReference"/>
        </w:rPr>
        <w:annotationRef/>
      </w:r>
      <w:r>
        <w:t>Revisit</w:t>
      </w:r>
    </w:p>
  </w:comment>
  <w:comment w:id="310" w:author="David Hildebrandt" w:date="2023-04-12T14:54:00Z" w:initials="DH">
    <w:p w14:paraId="7B303F68" w14:textId="77777777" w:rsidR="00801CD9" w:rsidRDefault="00801CD9" w:rsidP="00964CFD">
      <w:pPr>
        <w:pStyle w:val="CommentText"/>
        <w:ind w:firstLine="0"/>
      </w:pPr>
      <w:r>
        <w:rPr>
          <w:rStyle w:val="CommentReference"/>
        </w:rPr>
        <w:annotationRef/>
      </w:r>
      <w:r>
        <w:t>What do you mean?</w:t>
      </w:r>
    </w:p>
  </w:comment>
  <w:comment w:id="312" w:author="David Hildebrandt" w:date="2023-04-12T13:15:00Z" w:initials="DH">
    <w:p w14:paraId="4CF01B9B" w14:textId="47F62F61" w:rsidR="003959FD" w:rsidRDefault="003959FD" w:rsidP="00BD5FB1">
      <w:pPr>
        <w:pStyle w:val="CommentText"/>
        <w:ind w:firstLine="0"/>
      </w:pPr>
      <w:r>
        <w:rPr>
          <w:rStyle w:val="CommentReference"/>
        </w:rPr>
        <w:annotationRef/>
      </w:r>
      <w:r>
        <w:t>Author, year, pp.</w:t>
      </w:r>
    </w:p>
  </w:comment>
  <w:comment w:id="316" w:author="David Hildebrandt" w:date="2023-04-12T14:55:00Z" w:initials="DH">
    <w:p w14:paraId="1C06B895" w14:textId="77777777" w:rsidR="00801CD9" w:rsidRDefault="00801CD9" w:rsidP="00F35314">
      <w:pPr>
        <w:pStyle w:val="CommentText"/>
        <w:ind w:firstLine="0"/>
      </w:pPr>
      <w:r>
        <w:rPr>
          <w:rStyle w:val="CommentReference"/>
        </w:rPr>
        <w:annotationRef/>
      </w:r>
      <w:r>
        <w:t>A dissertation is based on authoritative sources, not a library search database.</w:t>
      </w:r>
    </w:p>
  </w:comment>
  <w:comment w:id="328" w:author="David Hildebrandt" w:date="2023-03-22T14:21:00Z" w:initials="DH">
    <w:p w14:paraId="78B2DDBF" w14:textId="24E7140A" w:rsidR="005A4129" w:rsidRDefault="005A4129" w:rsidP="005A4129">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329" w:author="David Hildebrandt" w:date="2023-03-22T14:22:00Z" w:initials="DH">
    <w:p w14:paraId="03C98786" w14:textId="77777777" w:rsidR="005A4129" w:rsidRDefault="005A4129" w:rsidP="005A4129">
      <w:pPr>
        <w:pStyle w:val="CommentText"/>
        <w:ind w:firstLine="0"/>
      </w:pPr>
      <w:r>
        <w:rPr>
          <w:rStyle w:val="CommentReference"/>
        </w:rPr>
        <w:annotationRef/>
      </w:r>
      <w:r>
        <w:t>But you were interested in dropping or falling, right?</w:t>
      </w:r>
    </w:p>
  </w:comment>
  <w:comment w:id="330" w:author="Nate Bachmeier [AWS-SA]" w:date="2023-04-09T22:06:00Z" w:initials="NB[S">
    <w:p w14:paraId="2C13DA61" w14:textId="77777777" w:rsidR="003F00CE" w:rsidRDefault="003F00CE" w:rsidP="004F4F80">
      <w:pPr>
        <w:pStyle w:val="CommentText"/>
        <w:ind w:firstLine="0"/>
      </w:pPr>
      <w:r>
        <w:rPr>
          <w:rStyle w:val="CommentReference"/>
        </w:rPr>
        <w:annotationRef/>
      </w:r>
      <w:r>
        <w:t>Rewrote the first three chapters to match study of chapter four</w:t>
      </w:r>
    </w:p>
  </w:comment>
  <w:comment w:id="331" w:author="David Hildebrandt" w:date="2023-04-12T14:57:00Z" w:initials="DH">
    <w:p w14:paraId="1657D83B" w14:textId="77777777" w:rsidR="00801CD9" w:rsidRDefault="00801CD9" w:rsidP="00EF5D9C">
      <w:pPr>
        <w:pStyle w:val="CommentText"/>
        <w:ind w:firstLine="0"/>
      </w:pPr>
      <w:r>
        <w:rPr>
          <w:rStyle w:val="CommentReference"/>
        </w:rPr>
        <w:annotationRef/>
      </w:r>
      <w:r>
        <w:t xml:space="preserve">Nice work so far! </w:t>
      </w:r>
    </w:p>
  </w:comment>
  <w:comment w:id="336" w:author="David Hildebrandt" w:date="2023-03-22T14:25:00Z" w:initials="DH">
    <w:p w14:paraId="0E287439" w14:textId="20B6F8E0" w:rsidR="005A4129" w:rsidRDefault="005A4129" w:rsidP="005A4129">
      <w:pPr>
        <w:pStyle w:val="CommentText"/>
        <w:ind w:firstLine="0"/>
      </w:pPr>
      <w:r>
        <w:rPr>
          <w:rStyle w:val="CommentReference"/>
        </w:rPr>
        <w:annotationRef/>
      </w:r>
      <w:r>
        <w:t>How is this practical with the automated detection systems?</w:t>
      </w:r>
    </w:p>
  </w:comment>
  <w:comment w:id="343"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344" w:author="David Hildebrandt" w:date="2023-03-22T14:37:00Z" w:initials="DH">
    <w:p w14:paraId="4E32B793" w14:textId="77777777" w:rsidR="005A4129" w:rsidRDefault="005A4129" w:rsidP="005A4129">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346"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347"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8823FA">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348"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615B46">
      <w:pPr>
        <w:pStyle w:val="CommentText"/>
        <w:ind w:firstLine="0"/>
      </w:pPr>
      <w:r>
        <w:t xml:space="preserve">Please review the entire document for issues of anthropomorphism. </w:t>
      </w:r>
    </w:p>
  </w:comment>
  <w:comment w:id="351" w:author="David Hildebrandt" w:date="2023-04-12T15:05:00Z" w:initials="DH">
    <w:p w14:paraId="0188B578" w14:textId="77777777" w:rsidR="00E82EA6" w:rsidRDefault="00E82EA6" w:rsidP="008302E7">
      <w:pPr>
        <w:pStyle w:val="CommentText"/>
        <w:ind w:firstLine="0"/>
      </w:pPr>
      <w:r>
        <w:rPr>
          <w:rStyle w:val="CommentReference"/>
        </w:rPr>
        <w:annotationRef/>
      </w:r>
      <w:r>
        <w:t>Was achievable or achieved? What data support this?</w:t>
      </w:r>
    </w:p>
  </w:comment>
  <w:comment w:id="352"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2159E">
      <w:pPr>
        <w:pStyle w:val="CommentText"/>
        <w:ind w:firstLine="0"/>
      </w:pPr>
      <w:r>
        <w:t>You can also write it as (Author et al., year).</w:t>
      </w:r>
    </w:p>
  </w:comment>
  <w:comment w:id="353" w:author="David Hildebrandt" w:date="2023-04-12T15:09:00Z" w:initials="DH">
    <w:p w14:paraId="00BFAB9B" w14:textId="77777777" w:rsidR="00E82EA6" w:rsidRDefault="00E82EA6" w:rsidP="00C4114B">
      <w:pPr>
        <w:pStyle w:val="CommentText"/>
        <w:ind w:firstLine="0"/>
      </w:pPr>
      <w:r>
        <w:rPr>
          <w:rStyle w:val="CommentReference"/>
        </w:rPr>
        <w:annotationRef/>
      </w:r>
      <w:r>
        <w:t xml:space="preserve">What is meant by efficiency? Where in Chapter 4 that you can refer to that supports efficiency? </w:t>
      </w:r>
    </w:p>
  </w:comment>
  <w:comment w:id="356" w:author="David Hildebrandt" w:date="2023-04-12T15:08:00Z" w:initials="DH">
    <w:p w14:paraId="4B4A2F8E" w14:textId="77777777" w:rsidR="00E82EA6" w:rsidRDefault="00E82EA6" w:rsidP="00D5524E">
      <w:pPr>
        <w:pStyle w:val="CommentText"/>
        <w:ind w:firstLine="0"/>
      </w:pPr>
      <w:r>
        <w:rPr>
          <w:rStyle w:val="CommentReference"/>
        </w:rPr>
        <w:annotationRef/>
      </w:r>
      <w:r>
        <w:t xml:space="preserve">Check all the figure and table references. Remember, using the insert cross-reference will solve this issue. </w:t>
      </w:r>
    </w:p>
  </w:comment>
  <w:comment w:id="365"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366"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283A40">
      <w:pPr>
        <w:pStyle w:val="CommentText"/>
        <w:ind w:firstLine="0"/>
      </w:pPr>
      <w:r>
        <w:t>One use case could be in jails or prisons where there is very little expectation of privacy.</w:t>
      </w:r>
    </w:p>
  </w:comment>
  <w:comment w:id="378" w:author="David Hildebrandt" w:date="2023-04-12T15:17:00Z" w:initials="DH">
    <w:p w14:paraId="406BCD4C" w14:textId="77777777" w:rsidR="00082EF8" w:rsidRDefault="00082EF8" w:rsidP="001E0F57">
      <w:pPr>
        <w:pStyle w:val="CommentText"/>
        <w:ind w:firstLine="0"/>
      </w:pPr>
      <w:r>
        <w:rPr>
          <w:rStyle w:val="CommentReference"/>
        </w:rPr>
        <w:annotationRef/>
      </w:r>
      <w:r>
        <w:t>With what criteria?</w:t>
      </w:r>
    </w:p>
  </w:comment>
  <w:comment w:id="379" w:author="David Hildebrandt" w:date="2023-04-12T15:18:00Z" w:initials="DH">
    <w:p w14:paraId="3D303BE8" w14:textId="77777777" w:rsidR="00082EF8" w:rsidRDefault="00082EF8" w:rsidP="000E2C58">
      <w:pPr>
        <w:pStyle w:val="CommentText"/>
        <w:ind w:firstLine="0"/>
      </w:pPr>
      <w:r>
        <w:rPr>
          <w:rStyle w:val="CommentReference"/>
        </w:rPr>
        <w:annotationRef/>
      </w:r>
      <w:r>
        <w:t>The conclusion is the entire dissertation. Think about the key take-aways from each chapter. Then add them to the conclusion.</w:t>
      </w:r>
    </w:p>
  </w:comment>
  <w:comment w:id="381"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82"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83"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84" w:author="David Hildebrandt" w:date="2023-04-12T15:18:00Z" w:initials="DH">
    <w:p w14:paraId="7556663F" w14:textId="77777777" w:rsidR="00082EF8" w:rsidRDefault="00082EF8" w:rsidP="0057423A">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CB0331" w15:done="0"/>
  <w15:commentEx w15:paraId="641B9432" w15:done="0"/>
  <w15:commentEx w15:paraId="0C752552" w15:paraIdParent="641B9432" w15:done="0"/>
  <w15:commentEx w15:paraId="2AE9622A" w15:paraIdParent="641B9432" w15:done="0"/>
  <w15:commentEx w15:paraId="72DAE4DB" w15:done="0"/>
  <w15:commentEx w15:paraId="7243990B" w15:paraIdParent="72DAE4DB" w15:done="0"/>
  <w15:commentEx w15:paraId="65F4AB4E" w15:done="1"/>
  <w15:commentEx w15:paraId="3BBC093A" w15:done="0"/>
  <w15:commentEx w15:paraId="625E52AE" w15:done="0"/>
  <w15:commentEx w15:paraId="4D8C3987" w15:done="1"/>
  <w15:commentEx w15:paraId="64BD61A3" w15:done="1"/>
  <w15:commentEx w15:paraId="4EAF2EA6" w15:done="0"/>
  <w15:commentEx w15:paraId="2A8B7B99" w15:paraIdParent="4EAF2EA6" w15:done="0"/>
  <w15:commentEx w15:paraId="4A8F52BE" w15:paraIdParent="4EAF2EA6" w15:done="0"/>
  <w15:commentEx w15:paraId="06255BCA" w15:done="1"/>
  <w15:commentEx w15:paraId="04C2B3EF" w15:done="0"/>
  <w15:commentEx w15:paraId="21619EEE" w15:done="0"/>
  <w15:commentEx w15:paraId="14B16D40" w15:done="0"/>
  <w15:commentEx w15:paraId="1DE8F53D" w15:done="1"/>
  <w15:commentEx w15:paraId="0E3C5BF1" w15:done="1"/>
  <w15:commentEx w15:paraId="58989FDE" w15:done="0"/>
  <w15:commentEx w15:paraId="18D84253" w15:done="1"/>
  <w15:commentEx w15:paraId="0E550A23" w15:done="0"/>
  <w15:commentEx w15:paraId="59AF752D" w15:done="0"/>
  <w15:commentEx w15:paraId="071551D0" w15:paraIdParent="59AF752D" w15:done="0"/>
  <w15:commentEx w15:paraId="709F77C5" w15:paraIdParent="59AF752D" w15:done="0"/>
  <w15:commentEx w15:paraId="322A3D4C" w15:done="0"/>
  <w15:commentEx w15:paraId="2518B376" w15:paraIdParent="322A3D4C" w15:done="0"/>
  <w15:commentEx w15:paraId="03DCBBE5" w15:done="0"/>
  <w15:commentEx w15:paraId="7B303F68" w15:paraIdParent="03DCBBE5" w15:done="0"/>
  <w15:commentEx w15:paraId="4CF01B9B" w15:done="1"/>
  <w15:commentEx w15:paraId="1C06B895" w15:done="1"/>
  <w15:commentEx w15:paraId="78B2DDBF" w15:done="0"/>
  <w15:commentEx w15:paraId="03C98786" w15:done="0"/>
  <w15:commentEx w15:paraId="2C13DA61" w15:paraIdParent="03C98786" w15:done="0"/>
  <w15:commentEx w15:paraId="1657D83B" w15:paraIdParent="03C98786" w15:done="0"/>
  <w15:commentEx w15:paraId="0E287439" w15:done="0"/>
  <w15:commentEx w15:paraId="03F235E0" w15:done="0"/>
  <w15:commentEx w15:paraId="4E32B793"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1"/>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EC62E" w16cex:dateUtc="2023-04-11T00:30:00Z"/>
  <w16cex:commentExtensible w16cex:durableId="27DED2D7" w16cex:dateUtc="2023-04-11T01:24:00Z"/>
  <w16cex:commentExtensible w16cex:durableId="27DED3E7" w16cex:dateUtc="2023-04-11T01:28:00Z"/>
  <w16cex:commentExtensible w16cex:durableId="27E19101" w16cex:dateUtc="2023-04-13T00:20:00Z"/>
  <w16cex:commentExtensible w16cex:durableId="27DED39D" w16cex:dateUtc="2023-04-11T01:27:00Z"/>
  <w16cex:commentExtensible w16cex:durableId="27DED422" w16cex:dateUtc="2023-04-11T01:29:00Z"/>
  <w16cex:commentExtensible w16cex:durableId="27DED45B" w16cex:dateUtc="2023-04-11T01:30:00Z"/>
  <w16cex:commentExtensible w16cex:durableId="27DED47D" w16cex:dateUtc="2023-04-11T01:31:00Z"/>
  <w16cex:commentExtensible w16cex:durableId="27DED4EB" w16cex:dateUtc="2023-04-11T01:33:00Z"/>
  <w16cex:commentExtensible w16cex:durableId="27DED51F" w16cex:dateUtc="2023-04-11T01:34:00Z"/>
  <w16cex:commentExtensible w16cex:durableId="27DFA45F" w16cex:dateUtc="2023-04-11T16:18:00Z"/>
  <w16cex:commentExtensible w16cex:durableId="27DFA51E" w16cex:dateUtc="2023-04-11T16:21:00Z"/>
  <w16cex:commentExtensible w16cex:durableId="27DFA535" w16cex:dateUtc="2023-04-11T16:21:00Z"/>
  <w16cex:commentExtensible w16cex:durableId="27E194A6" w16cex:dateUtc="2023-04-13T00:35:00Z"/>
  <w16cex:commentExtensible w16cex:durableId="27DFA5C7" w16cex:dateUtc="2023-04-11T16:24:00Z"/>
  <w16cex:commentExtensible w16cex:durableId="27DFA634" w16cex:dateUtc="2023-04-11T16:26:00Z"/>
  <w16cex:commentExtensible w16cex:durableId="27DFA7C5" w16cex:dateUtc="2023-04-11T16:32:00Z"/>
  <w16cex:commentExtensible w16cex:durableId="27DFA85C" w16cex:dateUtc="2023-04-11T16:35:00Z"/>
  <w16cex:commentExtensible w16cex:durableId="27DFA88B" w16cex:dateUtc="2023-04-11T16:36:00Z"/>
  <w16cex:commentExtensible w16cex:durableId="27DFA8CC" w16cex:dateUtc="2023-04-11T16:37:00Z"/>
  <w16cex:commentExtensible w16cex:durableId="27DFA92E" w16cex:dateUtc="2023-04-11T16:38:00Z"/>
  <w16cex:commentExtensible w16cex:durableId="27DFA9C4" w16cex:dateUtc="2023-04-11T16:41:00Z"/>
  <w16cex:commentExtensible w16cex:durableId="27DFAA33" w16cex:dateUtc="2023-04-11T16:43:00Z"/>
  <w16cex:commentExtensible w16cex:durableId="27E14472" w16cex:dateUtc="2023-04-12T21:53:00Z"/>
  <w16cex:commentExtensible w16cex:durableId="27E1906B" w16cex:dateUtc="2023-04-13T00:17:00Z"/>
  <w16cex:commentExtensible w16cex:durableId="27C58818" w16cex:dateUtc="2023-03-22T20:58:00Z"/>
  <w16cex:commentExtensible w16cex:durableId="27E14480" w16cex:dateUtc="2023-04-12T21:53:00Z"/>
  <w16cex:commentExtensible w16cex:durableId="27E1448B" w16cex:dateUtc="2023-04-12T21:54:00Z"/>
  <w16cex:commentExtensible w16cex:durableId="27E12D84" w16cex:dateUtc="2023-04-12T20:15:00Z"/>
  <w16cex:commentExtensible w16cex:durableId="27E144D6" w16cex:dateUtc="2023-04-12T21:55:00Z"/>
  <w16cex:commentExtensible w16cex:durableId="27C58D80" w16cex:dateUtc="2023-03-22T21:21:00Z"/>
  <w16cex:commentExtensible w16cex:durableId="27C58DB7" w16cex:dateUtc="2023-03-22T21:22:00Z"/>
  <w16cex:commentExtensible w16cex:durableId="27DDB576" w16cex:dateUtc="2023-04-10T02:06:00Z"/>
  <w16cex:commentExtensible w16cex:durableId="27E14554" w16cex:dateUtc="2023-04-12T21:57:00Z"/>
  <w16cex:commentExtensible w16cex:durableId="27C58E61" w16cex:dateUtc="2023-03-22T21:25:00Z"/>
  <w16cex:commentExtensible w16cex:durableId="27C590E6" w16cex:dateUtc="2023-03-22T21:36:00Z"/>
  <w16cex:commentExtensible w16cex:durableId="27C5913D" w16cex:dateUtc="2023-03-22T21:37: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CB0331" w16cid:durableId="27DEC62E"/>
  <w16cid:commentId w16cid:paraId="641B9432" w16cid:durableId="27DED2D7"/>
  <w16cid:commentId w16cid:paraId="0C752552" w16cid:durableId="27DED3E7"/>
  <w16cid:commentId w16cid:paraId="2AE9622A" w16cid:durableId="27E19101"/>
  <w16cid:commentId w16cid:paraId="72DAE4DB" w16cid:durableId="27DED39D"/>
  <w16cid:commentId w16cid:paraId="7243990B" w16cid:durableId="27DED422"/>
  <w16cid:commentId w16cid:paraId="65F4AB4E" w16cid:durableId="27DED45B"/>
  <w16cid:commentId w16cid:paraId="3BBC093A" w16cid:durableId="27DED47D"/>
  <w16cid:commentId w16cid:paraId="625E52AE" w16cid:durableId="27DED4EB"/>
  <w16cid:commentId w16cid:paraId="4D8C3987" w16cid:durableId="27DED51F"/>
  <w16cid:commentId w16cid:paraId="64BD61A3" w16cid:durableId="27DFA45F"/>
  <w16cid:commentId w16cid:paraId="4EAF2EA6" w16cid:durableId="27DFA51E"/>
  <w16cid:commentId w16cid:paraId="2A8B7B99" w16cid:durableId="27DFA535"/>
  <w16cid:commentId w16cid:paraId="4A8F52BE" w16cid:durableId="27E194A6"/>
  <w16cid:commentId w16cid:paraId="06255BCA" w16cid:durableId="27DFA5C7"/>
  <w16cid:commentId w16cid:paraId="04C2B3EF" w16cid:durableId="27DFA634"/>
  <w16cid:commentId w16cid:paraId="21619EEE" w16cid:durableId="27DFA7C5"/>
  <w16cid:commentId w16cid:paraId="14B16D40" w16cid:durableId="27DFA85C"/>
  <w16cid:commentId w16cid:paraId="1DE8F53D" w16cid:durableId="27DFA88B"/>
  <w16cid:commentId w16cid:paraId="0E3C5BF1" w16cid:durableId="27DFA8CC"/>
  <w16cid:commentId w16cid:paraId="58989FDE" w16cid:durableId="27DFA92E"/>
  <w16cid:commentId w16cid:paraId="18D84253" w16cid:durableId="27DFA9C4"/>
  <w16cid:commentId w16cid:paraId="0E550A23" w16cid:durableId="27DFAA33"/>
  <w16cid:commentId w16cid:paraId="59AF752D" w16cid:durableId="27D6CD53"/>
  <w16cid:commentId w16cid:paraId="071551D0" w16cid:durableId="27E14472"/>
  <w16cid:commentId w16cid:paraId="709F77C5" w16cid:durableId="27E1906B"/>
  <w16cid:commentId w16cid:paraId="322A3D4C" w16cid:durableId="27C58818"/>
  <w16cid:commentId w16cid:paraId="2518B376" w16cid:durableId="27E14480"/>
  <w16cid:commentId w16cid:paraId="03DCBBE5" w16cid:durableId="27D6CD75"/>
  <w16cid:commentId w16cid:paraId="7B303F68" w16cid:durableId="27E1448B"/>
  <w16cid:commentId w16cid:paraId="4CF01B9B" w16cid:durableId="27E12D84"/>
  <w16cid:commentId w16cid:paraId="1C06B895" w16cid:durableId="27E144D6"/>
  <w16cid:commentId w16cid:paraId="78B2DDBF" w16cid:durableId="27C58D80"/>
  <w16cid:commentId w16cid:paraId="03C98786" w16cid:durableId="27C58DB7"/>
  <w16cid:commentId w16cid:paraId="2C13DA61" w16cid:durableId="27DDB576"/>
  <w16cid:commentId w16cid:paraId="1657D83B" w16cid:durableId="27E14554"/>
  <w16cid:commentId w16cid:paraId="0E287439" w16cid:durableId="27C58E61"/>
  <w16cid:commentId w16cid:paraId="03F235E0" w16cid:durableId="27C590E6"/>
  <w16cid:commentId w16cid:paraId="4E32B793" w16cid:durableId="27C5913D"/>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99CD0" w14:textId="77777777" w:rsidR="00087ABD" w:rsidRDefault="00087ABD" w:rsidP="00DA5CF7">
      <w:r>
        <w:separator/>
      </w:r>
    </w:p>
  </w:endnote>
  <w:endnote w:type="continuationSeparator" w:id="0">
    <w:p w14:paraId="35BA65AF" w14:textId="77777777" w:rsidR="00087ABD" w:rsidRDefault="00087ABD" w:rsidP="00DA5CF7">
      <w:r>
        <w:continuationSeparator/>
      </w:r>
    </w:p>
  </w:endnote>
  <w:endnote w:type="continuationNotice" w:id="1">
    <w:p w14:paraId="6C1387CA" w14:textId="77777777" w:rsidR="00087ABD" w:rsidRDefault="00087ABD"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DDB84" w14:textId="77777777" w:rsidR="00087ABD" w:rsidRDefault="00087ABD" w:rsidP="00DA5CF7">
      <w:r>
        <w:separator/>
      </w:r>
    </w:p>
  </w:footnote>
  <w:footnote w:type="continuationSeparator" w:id="0">
    <w:p w14:paraId="5C30BF31" w14:textId="77777777" w:rsidR="00087ABD" w:rsidRDefault="00087ABD" w:rsidP="00DA5CF7">
      <w:r>
        <w:continuationSeparator/>
      </w:r>
    </w:p>
  </w:footnote>
  <w:footnote w:type="continuationNotice" w:id="1">
    <w:p w14:paraId="55235A0C" w14:textId="77777777" w:rsidR="00087ABD" w:rsidRDefault="00087ABD"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rson w15:author="Bachmeier, Nate">
    <w15:presenceInfo w15:providerId="AD" w15:userId="S-1-5-21-1407069837-2091007605-538272213-3766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tqwFAKjxd1M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87ABD"/>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36757"/>
    <w:rsid w:val="007408A7"/>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729307582">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574972106">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1590382626">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562568799">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43399068">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038694243">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122414449">
              <w:marLeft w:val="0"/>
              <w:marRight w:val="0"/>
              <w:marTop w:val="0"/>
              <w:marBottom w:val="0"/>
              <w:divBdr>
                <w:top w:val="none" w:sz="0" w:space="0" w:color="auto"/>
                <w:left w:val="none" w:sz="0" w:space="0" w:color="auto"/>
                <w:bottom w:val="none" w:sz="0" w:space="0" w:color="auto"/>
                <w:right w:val="none" w:sz="0" w:space="0" w:color="auto"/>
              </w:divBdr>
            </w:div>
            <w:div w:id="203715563">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1590575511">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52888047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193688242">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558789872">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3243658">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microsoft.com/office/2007/relationships/diagramDrawing" Target="diagrams/drawing1.xml"/><Relationship Id="rId47" Type="http://schemas.openxmlformats.org/officeDocument/2006/relationships/diagramQuickStyle" Target="diagrams/quickStyle2.xm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diagramData" Target="diagrams/data2.xml"/><Relationship Id="rId53" Type="http://schemas.openxmlformats.org/officeDocument/2006/relationships/image" Target="media/image23.png"/><Relationship Id="rId58" Type="http://schemas.openxmlformats.org/officeDocument/2006/relationships/diagramQuickStyle" Target="diagrams/quickStyle3.xml"/><Relationship Id="rId66" Type="http://schemas.openxmlformats.org/officeDocument/2006/relationships/image" Target="media/image31.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6.png"/><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diagramColors" Target="diagrams/colors2.xml"/><Relationship Id="rId56" Type="http://schemas.openxmlformats.org/officeDocument/2006/relationships/diagramData" Target="diagrams/data3.xm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diagramLayout" Target="diagrams/layout2.xml"/><Relationship Id="rId59" Type="http://schemas.openxmlformats.org/officeDocument/2006/relationships/diagramColors" Target="diagrams/colors3.xml"/><Relationship Id="rId67" Type="http://schemas.openxmlformats.org/officeDocument/2006/relationships/image" Target="media/image32.png"/><Relationship Id="rId20" Type="http://schemas.microsoft.com/office/2018/08/relationships/commentsExtensible" Target="commentsExtensible.xml"/><Relationship Id="rId41" Type="http://schemas.openxmlformats.org/officeDocument/2006/relationships/diagramColors" Target="diagrams/colors1.xml"/><Relationship Id="rId54" Type="http://schemas.openxmlformats.org/officeDocument/2006/relationships/image" Target="media/image24.png"/><Relationship Id="rId62" Type="http://schemas.openxmlformats.org/officeDocument/2006/relationships/image" Target="media/image27.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microsoft.com/office/2007/relationships/diagramDrawing" Target="diagrams/drawing2.xml"/><Relationship Id="rId57" Type="http://schemas.openxmlformats.org/officeDocument/2006/relationships/diagramLayout" Target="diagrams/layout3.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2.png"/><Relationship Id="rId60" Type="http://schemas.microsoft.com/office/2007/relationships/diagramDrawing" Target="diagrams/drawing3.xml"/><Relationship Id="rId65" Type="http://schemas.openxmlformats.org/officeDocument/2006/relationships/image" Target="media/image3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diagramLayout" Target="diagrams/layout1.xml"/><Relationship Id="rId34" Type="http://schemas.openxmlformats.org/officeDocument/2006/relationships/image" Target="media/image14.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settings" Target="settings.xml"/><Relationship Id="rId7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154</Pages>
  <Words>31710</Words>
  <Characters>180748</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212034</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17</cp:revision>
  <dcterms:created xsi:type="dcterms:W3CDTF">2023-04-12T23:31:00Z</dcterms:created>
  <dcterms:modified xsi:type="dcterms:W3CDTF">2023-04-13T01:30:00Z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