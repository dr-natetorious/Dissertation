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header1.xml" ContentType="application/vnd.openxmlformats-officedocument.wordprocessingml.header+xml"/>
  <Override PartName="/word/footer4.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A9495F" w14:textId="42CA3876" w:rsidR="00992F06" w:rsidRPr="00B43C8C" w:rsidRDefault="00103E65" w:rsidP="00B43C8C">
      <w:pPr>
        <w:ind w:firstLine="0"/>
        <w:jc w:val="center"/>
        <w:rPr>
          <w:b/>
          <w:bCs/>
        </w:rPr>
      </w:pPr>
      <w:r>
        <w:rPr>
          <w:b/>
          <w:bCs/>
        </w:rPr>
        <w:t xml:space="preserve">Improving </w:t>
      </w:r>
      <w:r w:rsidR="00992F06" w:rsidRPr="00B43C8C">
        <w:rPr>
          <w:b/>
          <w:bCs/>
        </w:rPr>
        <w:t>elderly and special needs care</w:t>
      </w:r>
      <w:r>
        <w:rPr>
          <w:b/>
          <w:bCs/>
        </w:rPr>
        <w:t xml:space="preserve"> through human activity recognition</w:t>
      </w:r>
    </w:p>
    <w:p w14:paraId="1DFCD60D" w14:textId="77777777" w:rsidR="00887A22" w:rsidRPr="00887A22" w:rsidRDefault="00887A22" w:rsidP="00B43C8C">
      <w:pPr>
        <w:jc w:val="center"/>
      </w:pPr>
    </w:p>
    <w:p w14:paraId="0C3E9B39" w14:textId="77777777" w:rsidR="00887A22" w:rsidRPr="00887A22" w:rsidRDefault="00887A22" w:rsidP="00B43C8C">
      <w:pPr>
        <w:ind w:firstLine="0"/>
        <w:jc w:val="center"/>
      </w:pPr>
    </w:p>
    <w:p w14:paraId="15B27D70" w14:textId="53A39E00" w:rsidR="00887A22" w:rsidRPr="00887A22" w:rsidRDefault="00887A22" w:rsidP="00B43C8C">
      <w:pPr>
        <w:ind w:firstLine="0"/>
        <w:jc w:val="center"/>
      </w:pPr>
      <w:r w:rsidRPr="00887A22">
        <w:t xml:space="preserve">Dissertation </w:t>
      </w:r>
      <w:r w:rsidR="00BF30FF">
        <w:t>Manuscript</w:t>
      </w:r>
    </w:p>
    <w:p w14:paraId="666D9BA3" w14:textId="77777777" w:rsidR="00887A22" w:rsidRPr="00887A22" w:rsidRDefault="00887A22" w:rsidP="00B43C8C">
      <w:pPr>
        <w:jc w:val="center"/>
      </w:pPr>
    </w:p>
    <w:p w14:paraId="7EC94FEC" w14:textId="46F15139" w:rsidR="00887A22" w:rsidRPr="00887A22" w:rsidRDefault="00887A22" w:rsidP="00B43C8C">
      <w:pPr>
        <w:ind w:firstLine="0"/>
        <w:jc w:val="center"/>
      </w:pPr>
      <w:r w:rsidRPr="00887A22">
        <w:t xml:space="preserve">Submitted to </w:t>
      </w:r>
      <w:r w:rsidR="00BF30FF">
        <w:t>National</w:t>
      </w:r>
      <w:r w:rsidR="00BF30FF" w:rsidRPr="00887A22">
        <w:t xml:space="preserve"> </w:t>
      </w:r>
      <w:r w:rsidRPr="00887A22">
        <w:t>University</w:t>
      </w:r>
    </w:p>
    <w:p w14:paraId="480940E1" w14:textId="76361A06" w:rsidR="00887A22" w:rsidRPr="00887A22" w:rsidRDefault="00887A22" w:rsidP="00B43C8C">
      <w:pPr>
        <w:ind w:firstLine="0"/>
        <w:jc w:val="center"/>
      </w:pPr>
      <w:r w:rsidRPr="00887A22">
        <w:t xml:space="preserve">School of </w:t>
      </w:r>
      <w:r w:rsidR="00D245BE">
        <w:t>Technology and Engineering</w:t>
      </w:r>
    </w:p>
    <w:p w14:paraId="092DBFE6" w14:textId="11C68FE9" w:rsidR="00887A22" w:rsidRPr="00887A22" w:rsidRDefault="00887A22" w:rsidP="00B43C8C">
      <w:pPr>
        <w:ind w:firstLine="0"/>
        <w:jc w:val="center"/>
      </w:pPr>
      <w:r w:rsidRPr="00887A22">
        <w:t>in Partial Fulfillment of the</w:t>
      </w:r>
    </w:p>
    <w:p w14:paraId="75055728" w14:textId="098BA5F4" w:rsidR="00887A22" w:rsidRPr="00887A22" w:rsidRDefault="00887A22" w:rsidP="00B43C8C">
      <w:pPr>
        <w:ind w:firstLine="0"/>
        <w:jc w:val="center"/>
      </w:pPr>
      <w:r w:rsidRPr="00887A22">
        <w:t>Requirements for the Degree of</w:t>
      </w:r>
    </w:p>
    <w:p w14:paraId="21EA8EAF" w14:textId="740AB487" w:rsidR="00887A22" w:rsidRDefault="00887A22" w:rsidP="00D245BE">
      <w:pPr>
        <w:ind w:firstLine="0"/>
        <w:jc w:val="center"/>
      </w:pPr>
      <w:r w:rsidRPr="00887A22">
        <w:t>DOCTOR OF</w:t>
      </w:r>
      <w:r w:rsidRPr="00887A22">
        <w:rPr>
          <w:b/>
        </w:rPr>
        <w:t xml:space="preserve"> </w:t>
      </w:r>
      <w:r w:rsidR="00E72F1F" w:rsidRPr="00E72F1F">
        <w:rPr>
          <w:bCs/>
        </w:rPr>
        <w:t>PHILOSOPHY</w:t>
      </w:r>
    </w:p>
    <w:p w14:paraId="3E70903D" w14:textId="5BCE055F" w:rsidR="00887A22" w:rsidRDefault="00887A22" w:rsidP="00B43C8C">
      <w:pPr>
        <w:jc w:val="center"/>
      </w:pPr>
    </w:p>
    <w:p w14:paraId="09B0F2AB" w14:textId="77777777" w:rsidR="00722C2E" w:rsidRPr="00887A22" w:rsidRDefault="00722C2E" w:rsidP="00B43C8C">
      <w:pPr>
        <w:jc w:val="center"/>
      </w:pPr>
    </w:p>
    <w:p w14:paraId="7F5A44A1" w14:textId="77777777" w:rsidR="00887A22" w:rsidRPr="00887A22" w:rsidRDefault="00887A22" w:rsidP="00B43C8C">
      <w:pPr>
        <w:ind w:firstLine="0"/>
        <w:jc w:val="center"/>
      </w:pPr>
      <w:r w:rsidRPr="00887A22">
        <w:t>by</w:t>
      </w:r>
    </w:p>
    <w:p w14:paraId="4507D7D6" w14:textId="5CE34868" w:rsidR="00887A22" w:rsidRPr="00887A22" w:rsidRDefault="007D372E" w:rsidP="00693D5F">
      <w:pPr>
        <w:tabs>
          <w:tab w:val="left" w:pos="1410"/>
          <w:tab w:val="left" w:pos="3780"/>
        </w:tabs>
      </w:pPr>
      <w:r>
        <w:tab/>
      </w:r>
      <w:r>
        <w:tab/>
      </w:r>
    </w:p>
    <w:p w14:paraId="58F0169D" w14:textId="07ED89A3" w:rsidR="00887A22" w:rsidRPr="00887A22" w:rsidRDefault="00E72F1F" w:rsidP="00B43C8C">
      <w:pPr>
        <w:ind w:firstLine="0"/>
        <w:jc w:val="center"/>
      </w:pPr>
      <w:r>
        <w:t>Nate Bachmeier</w:t>
      </w:r>
    </w:p>
    <w:p w14:paraId="0907CB7E" w14:textId="77777777" w:rsidR="005C7D86" w:rsidRDefault="005C7D86" w:rsidP="00B43C8C">
      <w:pPr>
        <w:jc w:val="center"/>
      </w:pPr>
    </w:p>
    <w:p w14:paraId="3A46A80C" w14:textId="6A992059" w:rsidR="00887A22" w:rsidRPr="00887A22" w:rsidRDefault="00FE07AD" w:rsidP="00B43C8C">
      <w:pPr>
        <w:jc w:val="center"/>
      </w:pPr>
      <w:r>
        <w:br/>
      </w:r>
    </w:p>
    <w:p w14:paraId="43A9A043" w14:textId="61AFF6E4" w:rsidR="00887A22" w:rsidRPr="00887A22" w:rsidRDefault="00D245BE" w:rsidP="00B43C8C">
      <w:pPr>
        <w:ind w:firstLine="0"/>
        <w:jc w:val="center"/>
      </w:pPr>
      <w:r>
        <w:t>San Diego</w:t>
      </w:r>
      <w:r w:rsidR="00887A22" w:rsidRPr="00887A22">
        <w:t>, California</w:t>
      </w:r>
    </w:p>
    <w:p w14:paraId="5D760441" w14:textId="77777777" w:rsidR="00887A22" w:rsidRPr="00887A22" w:rsidRDefault="00887A22" w:rsidP="00B43C8C">
      <w:pPr>
        <w:jc w:val="center"/>
      </w:pPr>
    </w:p>
    <w:p w14:paraId="138E0A42" w14:textId="78BCB869" w:rsidR="00887A22" w:rsidRDefault="006D5DA7">
      <w:pPr>
        <w:ind w:firstLine="0"/>
        <w:jc w:val="center"/>
      </w:pPr>
      <w:r>
        <w:t>June 2023</w:t>
      </w:r>
    </w:p>
    <w:p w14:paraId="0BD4765E" w14:textId="70CDB63C" w:rsidR="00505B6E" w:rsidRDefault="00505B6E">
      <w:pPr>
        <w:spacing w:after="160" w:line="259" w:lineRule="auto"/>
        <w:ind w:firstLine="0"/>
      </w:pPr>
      <w:r>
        <w:br w:type="page"/>
      </w:r>
    </w:p>
    <w:p w14:paraId="1ED4FD95" w14:textId="056C9B82" w:rsidR="00505B6E" w:rsidRDefault="00505B6E">
      <w:pPr>
        <w:ind w:firstLine="0"/>
        <w:jc w:val="center"/>
      </w:pPr>
      <w:r>
        <w:rPr>
          <w:b/>
          <w:bCs/>
        </w:rPr>
        <w:lastRenderedPageBreak/>
        <w:t>Abstract</w:t>
      </w:r>
    </w:p>
    <w:p w14:paraId="14039F8B" w14:textId="729EF67B" w:rsidR="007A64A8" w:rsidRDefault="007436DF" w:rsidP="007436DF">
      <w:pPr>
        <w:ind w:firstLine="0"/>
      </w:pPr>
      <w:r>
        <w:t xml:space="preserve">This manuscript presents a constructive design research project focused on utilizing computer vision to aid elderly and special needs patients. The research project encompasses the creation of various artifacts, including the analytics pipeline and the </w:t>
      </w:r>
      <w:proofErr w:type="spellStart"/>
      <w:r>
        <w:t>GraphQL</w:t>
      </w:r>
      <w:proofErr w:type="spellEnd"/>
      <w:r>
        <w:t xml:space="preserve"> interface, which enable the extraction and exploration of metadata from YouTube videos. These artifacts serve as valuable resources for investigating the potential of computer vision in assisting elderly and special needs patients. The proposed computer vision technique's effectiveness and efficiency demonstrate parsing videos using OpenCV, </w:t>
      </w:r>
      <w:proofErr w:type="spellStart"/>
      <w:r>
        <w:t>OpenPose</w:t>
      </w:r>
      <w:proofErr w:type="spellEnd"/>
      <w:r>
        <w:t>, and custom Python scripts for experimentation and analysis. The results highlight this approach's utility in recognizing and understanding human activities depicted in the videos. This manuscript contributes to the growing body of computer science knowledge and its healthcare applications. The findings indicate that computer vision can play a vital role in enhancing the lives of elderly and special needs patients, offering a promising avenue for future research and development in this domain.</w:t>
      </w:r>
    </w:p>
    <w:p w14:paraId="39176066" w14:textId="77777777" w:rsidR="00887D40" w:rsidRDefault="00887D40" w:rsidP="00CD2A28">
      <w:pPr>
        <w:ind w:firstLine="0"/>
      </w:pPr>
    </w:p>
    <w:p w14:paraId="5A6B8ED8" w14:textId="24E2A6B0" w:rsidR="00CD2A28" w:rsidRDefault="00CD2A28">
      <w:pPr>
        <w:spacing w:after="160" w:line="259" w:lineRule="auto"/>
        <w:ind w:firstLine="0"/>
      </w:pPr>
      <w:r>
        <w:br w:type="page"/>
      </w:r>
    </w:p>
    <w:p w14:paraId="4776B809" w14:textId="16D0869F" w:rsidR="00CD2A28" w:rsidRDefault="00CD2A28" w:rsidP="0062016F">
      <w:pPr>
        <w:spacing w:after="160" w:line="259" w:lineRule="auto"/>
        <w:ind w:firstLine="0"/>
        <w:jc w:val="center"/>
        <w:rPr>
          <w:b/>
          <w:bCs/>
        </w:rPr>
      </w:pPr>
      <w:r>
        <w:rPr>
          <w:b/>
          <w:bCs/>
        </w:rPr>
        <w:lastRenderedPageBreak/>
        <w:t>Acknowledgements</w:t>
      </w:r>
    </w:p>
    <w:p w14:paraId="4EF84C0A" w14:textId="698DDE04" w:rsidR="00CD2A28" w:rsidRDefault="00CD2A28" w:rsidP="005C11EA">
      <w:pPr>
        <w:spacing w:after="160" w:line="360" w:lineRule="auto"/>
        <w:ind w:firstLine="0"/>
      </w:pPr>
      <w:r>
        <w:t>I would like to express my deepest gratitude and appreciation to my beloved wife, Pei-Chi, and our wonderful children, Eli, Maya, and Milo. Their unwavering support has been an invaluable source of strength and inspiration throughout my journey, and I am incredibly grateful for their presence in my life.</w:t>
      </w:r>
    </w:p>
    <w:p w14:paraId="176C9FAE" w14:textId="71713578" w:rsidR="00CD2A28" w:rsidRDefault="00CD2A28" w:rsidP="005C11EA">
      <w:pPr>
        <w:spacing w:after="160" w:line="360" w:lineRule="auto"/>
        <w:ind w:firstLine="0"/>
      </w:pPr>
      <w:r>
        <w:t>Pei-Chi, you are the rock upon which our family stands. Your unwavering love, encouragement, and understanding have been a constant source of comfort and motivation. You have always been there to lift me up when I faced challenges and to celebrate my successes with me. Your belief in me and your unwavering support have been instrumental in my achievements, and I am eternally grateful for the love and stability you bring to our family.</w:t>
      </w:r>
    </w:p>
    <w:p w14:paraId="73AB4FCF" w14:textId="2F79427C" w:rsidR="00CD2A28" w:rsidRDefault="00CD2A28" w:rsidP="005C11EA">
      <w:pPr>
        <w:spacing w:after="160" w:line="360" w:lineRule="auto"/>
        <w:ind w:firstLine="0"/>
      </w:pPr>
      <w:r>
        <w:t>Eli, Maya, and Milo, my precious children, you bring immeasurable joy and fulfillment into my life. Your endless enthusiasm, curiosity, and unconditional love remind me every day of the beauty and wonder in the world. Your support and understanding during times when I needed to focus on my endeavors have been remarkable, and I am incredibly proud to be your parent. Your individuality and unique personalities continue to shape me as a person, and I am grateful for the lessons you teach me each day.</w:t>
      </w:r>
    </w:p>
    <w:p w14:paraId="3D4D68F1" w14:textId="5C37D172" w:rsidR="00CD2A28" w:rsidRDefault="00CD2A28" w:rsidP="005C11EA">
      <w:pPr>
        <w:spacing w:after="160" w:line="360" w:lineRule="auto"/>
        <w:ind w:firstLine="0"/>
      </w:pPr>
      <w:r>
        <w:t>To my entire family, thank you for standing by me through thick and thin, for being my pillars of strength, and for believing in me when I doubted myself. Your unwavering support, patience, and understanding have fueled my determination to pursue my dreams. Your presence in my life makes every challenge more manageable and every success more meaningful.</w:t>
      </w:r>
    </w:p>
    <w:p w14:paraId="0F23C7DA" w14:textId="77777777" w:rsidR="00CD2A28" w:rsidRDefault="00CD2A28" w:rsidP="005C11EA">
      <w:pPr>
        <w:spacing w:after="160" w:line="360" w:lineRule="auto"/>
        <w:ind w:firstLine="0"/>
      </w:pPr>
      <w:r>
        <w:t>I am forever grateful for the love, support, and sacrifices each of you has made along the way. Your belief in me has been the driving force behind my achievements, and I am honored to have you by my side. Together, we have created a loving and supportive environment that empowers me to pursue my passions fearlessly. Thank you for being the cornerstone of my life, and I look forward to many more incredible moments together.</w:t>
      </w:r>
    </w:p>
    <w:p w14:paraId="16100453" w14:textId="77777777" w:rsidR="0077085C" w:rsidRDefault="0077085C" w:rsidP="005C11EA">
      <w:pPr>
        <w:spacing w:after="160" w:line="360" w:lineRule="auto"/>
        <w:ind w:firstLine="0"/>
      </w:pPr>
    </w:p>
    <w:p w14:paraId="4DFA9412" w14:textId="44D0B481" w:rsidR="0077085C" w:rsidRPr="00CD2A28" w:rsidRDefault="0077085C" w:rsidP="005C11EA">
      <w:pPr>
        <w:spacing w:after="160"/>
        <w:sectPr w:rsidR="0077085C" w:rsidRPr="00CD2A28" w:rsidSect="00530234">
          <w:footerReference w:type="default" r:id="rId11"/>
          <w:footerReference w:type="first" r:id="rId12"/>
          <w:pgSz w:w="12240" w:h="15840"/>
          <w:pgMar w:top="1440" w:right="1440" w:bottom="1440" w:left="1440" w:header="720" w:footer="720" w:gutter="0"/>
          <w:pgNumType w:fmt="lowerRoman" w:start="1"/>
          <w:cols w:space="720"/>
          <w:docGrid w:linePitch="326"/>
        </w:sectPr>
      </w:pPr>
    </w:p>
    <w:sdt>
      <w:sdtPr>
        <w:rPr>
          <w:rFonts w:ascii="Times New Roman" w:eastAsiaTheme="minorHAnsi" w:hAnsi="Times New Roman" w:cs="Times New Roman"/>
          <w:b w:val="0"/>
          <w:bCs w:val="0"/>
          <w:color w:val="auto"/>
          <w:sz w:val="24"/>
          <w:szCs w:val="24"/>
          <w:lang w:eastAsia="en-US"/>
        </w:rPr>
        <w:id w:val="311770402"/>
        <w:docPartObj>
          <w:docPartGallery w:val="Table of Contents"/>
          <w:docPartUnique/>
        </w:docPartObj>
      </w:sdtPr>
      <w:sdtEndPr>
        <w:rPr>
          <w:rFonts w:cstheme="minorBidi"/>
          <w:noProof/>
          <w:szCs w:val="22"/>
        </w:rPr>
      </w:sdtEndPr>
      <w:sdtContent>
        <w:p w14:paraId="409414E6" w14:textId="42C48C66" w:rsidR="00E72F1F" w:rsidRPr="00B43C8C" w:rsidRDefault="00E72F1F" w:rsidP="00B43C8C">
          <w:pPr>
            <w:pStyle w:val="TOCHeading"/>
            <w:jc w:val="center"/>
            <w:rPr>
              <w:rFonts w:ascii="Times New Roman" w:hAnsi="Times New Roman" w:cs="Times New Roman"/>
              <w:color w:val="auto"/>
              <w:sz w:val="24"/>
              <w:szCs w:val="24"/>
            </w:rPr>
          </w:pPr>
          <w:r w:rsidRPr="00B43C8C">
            <w:rPr>
              <w:rFonts w:ascii="Times New Roman" w:hAnsi="Times New Roman" w:cs="Times New Roman"/>
              <w:color w:val="auto"/>
              <w:sz w:val="24"/>
              <w:szCs w:val="24"/>
            </w:rPr>
            <w:t>Table of Contents</w:t>
          </w:r>
        </w:p>
        <w:p w14:paraId="5584AC10" w14:textId="66D174EE" w:rsidR="001840CC" w:rsidRDefault="0098329E">
          <w:pPr>
            <w:pStyle w:val="TOC1"/>
            <w:rPr>
              <w:rFonts w:asciiTheme="minorHAnsi" w:eastAsiaTheme="minorEastAsia" w:hAnsiTheme="minorHAnsi" w:cstheme="minorBidi"/>
              <w:noProof/>
              <w:kern w:val="2"/>
              <w:sz w:val="22"/>
              <w14:ligatures w14:val="standardContextual"/>
            </w:rPr>
          </w:pPr>
          <w:r>
            <w:fldChar w:fldCharType="begin"/>
          </w:r>
          <w:r>
            <w:instrText xml:space="preserve"> TOC \o "1-2" \h \z \u </w:instrText>
          </w:r>
          <w:r>
            <w:fldChar w:fldCharType="separate"/>
          </w:r>
          <w:hyperlink w:anchor="_Toc134428770" w:history="1">
            <w:r w:rsidR="001840CC" w:rsidRPr="0021297B">
              <w:rPr>
                <w:rStyle w:val="Hyperlink"/>
                <w:noProof/>
              </w:rPr>
              <w:t>Chapter 1: Introduction</w:t>
            </w:r>
            <w:r w:rsidR="001840CC">
              <w:rPr>
                <w:noProof/>
                <w:webHidden/>
              </w:rPr>
              <w:tab/>
            </w:r>
            <w:r w:rsidR="001840CC">
              <w:rPr>
                <w:noProof/>
                <w:webHidden/>
              </w:rPr>
              <w:fldChar w:fldCharType="begin"/>
            </w:r>
            <w:r w:rsidR="001840CC">
              <w:rPr>
                <w:noProof/>
                <w:webHidden/>
              </w:rPr>
              <w:instrText xml:space="preserve"> PAGEREF _Toc134428770 \h </w:instrText>
            </w:r>
            <w:r w:rsidR="001840CC">
              <w:rPr>
                <w:noProof/>
                <w:webHidden/>
              </w:rPr>
            </w:r>
            <w:r w:rsidR="001840CC">
              <w:rPr>
                <w:noProof/>
                <w:webHidden/>
              </w:rPr>
              <w:fldChar w:fldCharType="separate"/>
            </w:r>
            <w:r w:rsidR="00374675">
              <w:rPr>
                <w:noProof/>
                <w:webHidden/>
              </w:rPr>
              <w:t>1</w:t>
            </w:r>
            <w:r w:rsidR="001840CC">
              <w:rPr>
                <w:noProof/>
                <w:webHidden/>
              </w:rPr>
              <w:fldChar w:fldCharType="end"/>
            </w:r>
          </w:hyperlink>
        </w:p>
        <w:p w14:paraId="5DC9BDE6" w14:textId="346604B3" w:rsidR="001840CC" w:rsidRDefault="00000000">
          <w:pPr>
            <w:pStyle w:val="TOC2"/>
            <w:rPr>
              <w:rFonts w:asciiTheme="minorHAnsi" w:eastAsiaTheme="minorEastAsia" w:hAnsiTheme="minorHAnsi" w:cstheme="minorBidi"/>
              <w:noProof/>
              <w:kern w:val="2"/>
              <w:sz w:val="22"/>
              <w:szCs w:val="22"/>
              <w14:ligatures w14:val="standardContextual"/>
            </w:rPr>
          </w:pPr>
          <w:hyperlink w:anchor="_Toc134428771" w:history="1">
            <w:r w:rsidR="001840CC" w:rsidRPr="0021297B">
              <w:rPr>
                <w:rStyle w:val="Hyperlink"/>
                <w:noProof/>
              </w:rPr>
              <w:t>Statement of the Problem</w:t>
            </w:r>
            <w:r w:rsidR="001840CC">
              <w:rPr>
                <w:noProof/>
                <w:webHidden/>
              </w:rPr>
              <w:tab/>
            </w:r>
            <w:r w:rsidR="001840CC">
              <w:rPr>
                <w:noProof/>
                <w:webHidden/>
              </w:rPr>
              <w:fldChar w:fldCharType="begin"/>
            </w:r>
            <w:r w:rsidR="001840CC">
              <w:rPr>
                <w:noProof/>
                <w:webHidden/>
              </w:rPr>
              <w:instrText xml:space="preserve"> PAGEREF _Toc134428771 \h </w:instrText>
            </w:r>
            <w:r w:rsidR="001840CC">
              <w:rPr>
                <w:noProof/>
                <w:webHidden/>
              </w:rPr>
            </w:r>
            <w:r w:rsidR="001840CC">
              <w:rPr>
                <w:noProof/>
                <w:webHidden/>
              </w:rPr>
              <w:fldChar w:fldCharType="separate"/>
            </w:r>
            <w:r w:rsidR="00374675">
              <w:rPr>
                <w:noProof/>
                <w:webHidden/>
              </w:rPr>
              <w:t>2</w:t>
            </w:r>
            <w:r w:rsidR="001840CC">
              <w:rPr>
                <w:noProof/>
                <w:webHidden/>
              </w:rPr>
              <w:fldChar w:fldCharType="end"/>
            </w:r>
          </w:hyperlink>
        </w:p>
        <w:p w14:paraId="1F870376" w14:textId="6B4C8D80" w:rsidR="001840CC" w:rsidRDefault="00000000">
          <w:pPr>
            <w:pStyle w:val="TOC2"/>
            <w:rPr>
              <w:rFonts w:asciiTheme="minorHAnsi" w:eastAsiaTheme="minorEastAsia" w:hAnsiTheme="minorHAnsi" w:cstheme="minorBidi"/>
              <w:noProof/>
              <w:kern w:val="2"/>
              <w:sz w:val="22"/>
              <w:szCs w:val="22"/>
              <w14:ligatures w14:val="standardContextual"/>
            </w:rPr>
          </w:pPr>
          <w:hyperlink w:anchor="_Toc134428772" w:history="1">
            <w:r w:rsidR="001840CC" w:rsidRPr="0021297B">
              <w:rPr>
                <w:rStyle w:val="Hyperlink"/>
                <w:noProof/>
              </w:rPr>
              <w:t>Purpose of the Study</w:t>
            </w:r>
            <w:r w:rsidR="001840CC">
              <w:rPr>
                <w:noProof/>
                <w:webHidden/>
              </w:rPr>
              <w:tab/>
            </w:r>
            <w:r w:rsidR="001840CC">
              <w:rPr>
                <w:noProof/>
                <w:webHidden/>
              </w:rPr>
              <w:fldChar w:fldCharType="begin"/>
            </w:r>
            <w:r w:rsidR="001840CC">
              <w:rPr>
                <w:noProof/>
                <w:webHidden/>
              </w:rPr>
              <w:instrText xml:space="preserve"> PAGEREF _Toc134428772 \h </w:instrText>
            </w:r>
            <w:r w:rsidR="001840CC">
              <w:rPr>
                <w:noProof/>
                <w:webHidden/>
              </w:rPr>
            </w:r>
            <w:r w:rsidR="001840CC">
              <w:rPr>
                <w:noProof/>
                <w:webHidden/>
              </w:rPr>
              <w:fldChar w:fldCharType="separate"/>
            </w:r>
            <w:r w:rsidR="00374675">
              <w:rPr>
                <w:noProof/>
                <w:webHidden/>
              </w:rPr>
              <w:t>3</w:t>
            </w:r>
            <w:r w:rsidR="001840CC">
              <w:rPr>
                <w:noProof/>
                <w:webHidden/>
              </w:rPr>
              <w:fldChar w:fldCharType="end"/>
            </w:r>
          </w:hyperlink>
        </w:p>
        <w:p w14:paraId="199C96B8" w14:textId="249F904E" w:rsidR="001840CC" w:rsidRDefault="00000000">
          <w:pPr>
            <w:pStyle w:val="TOC2"/>
            <w:rPr>
              <w:rFonts w:asciiTheme="minorHAnsi" w:eastAsiaTheme="minorEastAsia" w:hAnsiTheme="minorHAnsi" w:cstheme="minorBidi"/>
              <w:noProof/>
              <w:kern w:val="2"/>
              <w:sz w:val="22"/>
              <w:szCs w:val="22"/>
              <w14:ligatures w14:val="standardContextual"/>
            </w:rPr>
          </w:pPr>
          <w:hyperlink w:anchor="_Toc134428773" w:history="1">
            <w:r w:rsidR="001840CC" w:rsidRPr="0021297B">
              <w:rPr>
                <w:rStyle w:val="Hyperlink"/>
                <w:noProof/>
              </w:rPr>
              <w:t>Introduction to Theoretical Framework</w:t>
            </w:r>
            <w:r w:rsidR="001840CC">
              <w:rPr>
                <w:noProof/>
                <w:webHidden/>
              </w:rPr>
              <w:tab/>
            </w:r>
            <w:r w:rsidR="001840CC">
              <w:rPr>
                <w:noProof/>
                <w:webHidden/>
              </w:rPr>
              <w:fldChar w:fldCharType="begin"/>
            </w:r>
            <w:r w:rsidR="001840CC">
              <w:rPr>
                <w:noProof/>
                <w:webHidden/>
              </w:rPr>
              <w:instrText xml:space="preserve"> PAGEREF _Toc134428773 \h </w:instrText>
            </w:r>
            <w:r w:rsidR="001840CC">
              <w:rPr>
                <w:noProof/>
                <w:webHidden/>
              </w:rPr>
            </w:r>
            <w:r w:rsidR="001840CC">
              <w:rPr>
                <w:noProof/>
                <w:webHidden/>
              </w:rPr>
              <w:fldChar w:fldCharType="separate"/>
            </w:r>
            <w:r w:rsidR="00374675">
              <w:rPr>
                <w:noProof/>
                <w:webHidden/>
              </w:rPr>
              <w:t>4</w:t>
            </w:r>
            <w:r w:rsidR="001840CC">
              <w:rPr>
                <w:noProof/>
                <w:webHidden/>
              </w:rPr>
              <w:fldChar w:fldCharType="end"/>
            </w:r>
          </w:hyperlink>
        </w:p>
        <w:p w14:paraId="274EC3F2" w14:textId="2A4160B1" w:rsidR="001840CC" w:rsidRDefault="00000000">
          <w:pPr>
            <w:pStyle w:val="TOC2"/>
            <w:rPr>
              <w:rFonts w:asciiTheme="minorHAnsi" w:eastAsiaTheme="minorEastAsia" w:hAnsiTheme="minorHAnsi" w:cstheme="minorBidi"/>
              <w:noProof/>
              <w:kern w:val="2"/>
              <w:sz w:val="22"/>
              <w:szCs w:val="22"/>
              <w14:ligatures w14:val="standardContextual"/>
            </w:rPr>
          </w:pPr>
          <w:hyperlink w:anchor="_Toc134428774" w:history="1">
            <w:r w:rsidR="001840CC" w:rsidRPr="0021297B">
              <w:rPr>
                <w:rStyle w:val="Hyperlink"/>
                <w:noProof/>
              </w:rPr>
              <w:t>Research Questions</w:t>
            </w:r>
            <w:r w:rsidR="001840CC">
              <w:rPr>
                <w:noProof/>
                <w:webHidden/>
              </w:rPr>
              <w:tab/>
            </w:r>
            <w:r w:rsidR="001840CC">
              <w:rPr>
                <w:noProof/>
                <w:webHidden/>
              </w:rPr>
              <w:fldChar w:fldCharType="begin"/>
            </w:r>
            <w:r w:rsidR="001840CC">
              <w:rPr>
                <w:noProof/>
                <w:webHidden/>
              </w:rPr>
              <w:instrText xml:space="preserve"> PAGEREF _Toc134428774 \h </w:instrText>
            </w:r>
            <w:r w:rsidR="001840CC">
              <w:rPr>
                <w:noProof/>
                <w:webHidden/>
              </w:rPr>
            </w:r>
            <w:r w:rsidR="001840CC">
              <w:rPr>
                <w:noProof/>
                <w:webHidden/>
              </w:rPr>
              <w:fldChar w:fldCharType="separate"/>
            </w:r>
            <w:r w:rsidR="00374675">
              <w:rPr>
                <w:noProof/>
                <w:webHidden/>
              </w:rPr>
              <w:t>6</w:t>
            </w:r>
            <w:r w:rsidR="001840CC">
              <w:rPr>
                <w:noProof/>
                <w:webHidden/>
              </w:rPr>
              <w:fldChar w:fldCharType="end"/>
            </w:r>
          </w:hyperlink>
        </w:p>
        <w:p w14:paraId="13BFF01C" w14:textId="7A33DEB2" w:rsidR="001840CC" w:rsidRDefault="00000000">
          <w:pPr>
            <w:pStyle w:val="TOC2"/>
            <w:rPr>
              <w:rFonts w:asciiTheme="minorHAnsi" w:eastAsiaTheme="minorEastAsia" w:hAnsiTheme="minorHAnsi" w:cstheme="minorBidi"/>
              <w:noProof/>
              <w:kern w:val="2"/>
              <w:sz w:val="22"/>
              <w:szCs w:val="22"/>
              <w14:ligatures w14:val="standardContextual"/>
            </w:rPr>
          </w:pPr>
          <w:hyperlink w:anchor="_Toc134428775" w:history="1">
            <w:r w:rsidR="001840CC" w:rsidRPr="0021297B">
              <w:rPr>
                <w:rStyle w:val="Hyperlink"/>
                <w:noProof/>
              </w:rPr>
              <w:t>Significance of the Study</w:t>
            </w:r>
            <w:r w:rsidR="001840CC">
              <w:rPr>
                <w:noProof/>
                <w:webHidden/>
              </w:rPr>
              <w:tab/>
            </w:r>
            <w:r w:rsidR="001840CC">
              <w:rPr>
                <w:noProof/>
                <w:webHidden/>
              </w:rPr>
              <w:fldChar w:fldCharType="begin"/>
            </w:r>
            <w:r w:rsidR="001840CC">
              <w:rPr>
                <w:noProof/>
                <w:webHidden/>
              </w:rPr>
              <w:instrText xml:space="preserve"> PAGEREF _Toc134428775 \h </w:instrText>
            </w:r>
            <w:r w:rsidR="001840CC">
              <w:rPr>
                <w:noProof/>
                <w:webHidden/>
              </w:rPr>
            </w:r>
            <w:r w:rsidR="001840CC">
              <w:rPr>
                <w:noProof/>
                <w:webHidden/>
              </w:rPr>
              <w:fldChar w:fldCharType="separate"/>
            </w:r>
            <w:r w:rsidR="00374675">
              <w:rPr>
                <w:noProof/>
                <w:webHidden/>
              </w:rPr>
              <w:t>6</w:t>
            </w:r>
            <w:r w:rsidR="001840CC">
              <w:rPr>
                <w:noProof/>
                <w:webHidden/>
              </w:rPr>
              <w:fldChar w:fldCharType="end"/>
            </w:r>
          </w:hyperlink>
        </w:p>
        <w:p w14:paraId="456B29CE" w14:textId="4C49577A" w:rsidR="001840CC" w:rsidRDefault="00000000">
          <w:pPr>
            <w:pStyle w:val="TOC2"/>
            <w:rPr>
              <w:rFonts w:asciiTheme="minorHAnsi" w:eastAsiaTheme="minorEastAsia" w:hAnsiTheme="minorHAnsi" w:cstheme="minorBidi"/>
              <w:noProof/>
              <w:kern w:val="2"/>
              <w:sz w:val="22"/>
              <w:szCs w:val="22"/>
              <w14:ligatures w14:val="standardContextual"/>
            </w:rPr>
          </w:pPr>
          <w:hyperlink w:anchor="_Toc134428776" w:history="1">
            <w:r w:rsidR="001840CC" w:rsidRPr="0021297B">
              <w:rPr>
                <w:rStyle w:val="Hyperlink"/>
                <w:noProof/>
              </w:rPr>
              <w:t>Definition of Key Terms</w:t>
            </w:r>
            <w:r w:rsidR="001840CC">
              <w:rPr>
                <w:noProof/>
                <w:webHidden/>
              </w:rPr>
              <w:tab/>
            </w:r>
            <w:r w:rsidR="001840CC">
              <w:rPr>
                <w:noProof/>
                <w:webHidden/>
              </w:rPr>
              <w:fldChar w:fldCharType="begin"/>
            </w:r>
            <w:r w:rsidR="001840CC">
              <w:rPr>
                <w:noProof/>
                <w:webHidden/>
              </w:rPr>
              <w:instrText xml:space="preserve"> PAGEREF _Toc134428776 \h </w:instrText>
            </w:r>
            <w:r w:rsidR="001840CC">
              <w:rPr>
                <w:noProof/>
                <w:webHidden/>
              </w:rPr>
            </w:r>
            <w:r w:rsidR="001840CC">
              <w:rPr>
                <w:noProof/>
                <w:webHidden/>
              </w:rPr>
              <w:fldChar w:fldCharType="separate"/>
            </w:r>
            <w:r w:rsidR="00374675">
              <w:rPr>
                <w:noProof/>
                <w:webHidden/>
              </w:rPr>
              <w:t>7</w:t>
            </w:r>
            <w:r w:rsidR="001840CC">
              <w:rPr>
                <w:noProof/>
                <w:webHidden/>
              </w:rPr>
              <w:fldChar w:fldCharType="end"/>
            </w:r>
          </w:hyperlink>
        </w:p>
        <w:p w14:paraId="3B2F9030" w14:textId="5DA76463" w:rsidR="001840CC" w:rsidRDefault="00000000">
          <w:pPr>
            <w:pStyle w:val="TOC2"/>
            <w:rPr>
              <w:rFonts w:asciiTheme="minorHAnsi" w:eastAsiaTheme="minorEastAsia" w:hAnsiTheme="minorHAnsi" w:cstheme="minorBidi"/>
              <w:noProof/>
              <w:kern w:val="2"/>
              <w:sz w:val="22"/>
              <w:szCs w:val="22"/>
              <w14:ligatures w14:val="standardContextual"/>
            </w:rPr>
          </w:pPr>
          <w:hyperlink w:anchor="_Toc134428777" w:history="1">
            <w:r w:rsidR="001840CC" w:rsidRPr="0021297B">
              <w:rPr>
                <w:rStyle w:val="Hyperlink"/>
                <w:noProof/>
              </w:rPr>
              <w:t>Summary</w:t>
            </w:r>
            <w:r w:rsidR="001840CC">
              <w:rPr>
                <w:noProof/>
                <w:webHidden/>
              </w:rPr>
              <w:tab/>
            </w:r>
            <w:r w:rsidR="001840CC">
              <w:rPr>
                <w:noProof/>
                <w:webHidden/>
              </w:rPr>
              <w:fldChar w:fldCharType="begin"/>
            </w:r>
            <w:r w:rsidR="001840CC">
              <w:rPr>
                <w:noProof/>
                <w:webHidden/>
              </w:rPr>
              <w:instrText xml:space="preserve"> PAGEREF _Toc134428777 \h </w:instrText>
            </w:r>
            <w:r w:rsidR="001840CC">
              <w:rPr>
                <w:noProof/>
                <w:webHidden/>
              </w:rPr>
            </w:r>
            <w:r w:rsidR="001840CC">
              <w:rPr>
                <w:noProof/>
                <w:webHidden/>
              </w:rPr>
              <w:fldChar w:fldCharType="separate"/>
            </w:r>
            <w:r w:rsidR="00374675">
              <w:rPr>
                <w:noProof/>
                <w:webHidden/>
              </w:rPr>
              <w:t>9</w:t>
            </w:r>
            <w:r w:rsidR="001840CC">
              <w:rPr>
                <w:noProof/>
                <w:webHidden/>
              </w:rPr>
              <w:fldChar w:fldCharType="end"/>
            </w:r>
          </w:hyperlink>
        </w:p>
        <w:p w14:paraId="2ABB5ECD" w14:textId="77C4D805" w:rsidR="001840CC" w:rsidRDefault="00000000">
          <w:pPr>
            <w:pStyle w:val="TOC1"/>
            <w:rPr>
              <w:rFonts w:asciiTheme="minorHAnsi" w:eastAsiaTheme="minorEastAsia" w:hAnsiTheme="minorHAnsi" w:cstheme="minorBidi"/>
              <w:noProof/>
              <w:kern w:val="2"/>
              <w:sz w:val="22"/>
              <w14:ligatures w14:val="standardContextual"/>
            </w:rPr>
          </w:pPr>
          <w:hyperlink w:anchor="_Toc134428778" w:history="1">
            <w:r w:rsidR="001840CC" w:rsidRPr="0021297B">
              <w:rPr>
                <w:rStyle w:val="Hyperlink"/>
                <w:noProof/>
              </w:rPr>
              <w:t>Chapter 2: Literature Review</w:t>
            </w:r>
            <w:r w:rsidR="001840CC">
              <w:rPr>
                <w:noProof/>
                <w:webHidden/>
              </w:rPr>
              <w:tab/>
            </w:r>
            <w:r w:rsidR="001840CC">
              <w:rPr>
                <w:noProof/>
                <w:webHidden/>
              </w:rPr>
              <w:fldChar w:fldCharType="begin"/>
            </w:r>
            <w:r w:rsidR="001840CC">
              <w:rPr>
                <w:noProof/>
                <w:webHidden/>
              </w:rPr>
              <w:instrText xml:space="preserve"> PAGEREF _Toc134428778 \h </w:instrText>
            </w:r>
            <w:r w:rsidR="001840CC">
              <w:rPr>
                <w:noProof/>
                <w:webHidden/>
              </w:rPr>
            </w:r>
            <w:r w:rsidR="001840CC">
              <w:rPr>
                <w:noProof/>
                <w:webHidden/>
              </w:rPr>
              <w:fldChar w:fldCharType="separate"/>
            </w:r>
            <w:r w:rsidR="00374675">
              <w:rPr>
                <w:noProof/>
                <w:webHidden/>
              </w:rPr>
              <w:t>11</w:t>
            </w:r>
            <w:r w:rsidR="001840CC">
              <w:rPr>
                <w:noProof/>
                <w:webHidden/>
              </w:rPr>
              <w:fldChar w:fldCharType="end"/>
            </w:r>
          </w:hyperlink>
        </w:p>
        <w:p w14:paraId="71309E62" w14:textId="68A97BA3" w:rsidR="001840CC" w:rsidRDefault="00000000">
          <w:pPr>
            <w:pStyle w:val="TOC2"/>
            <w:rPr>
              <w:rFonts w:asciiTheme="minorHAnsi" w:eastAsiaTheme="minorEastAsia" w:hAnsiTheme="minorHAnsi" w:cstheme="minorBidi"/>
              <w:noProof/>
              <w:kern w:val="2"/>
              <w:sz w:val="22"/>
              <w:szCs w:val="22"/>
              <w14:ligatures w14:val="standardContextual"/>
            </w:rPr>
          </w:pPr>
          <w:hyperlink w:anchor="_Toc134428779" w:history="1">
            <w:r w:rsidR="001840CC" w:rsidRPr="0021297B">
              <w:rPr>
                <w:rStyle w:val="Hyperlink"/>
                <w:noProof/>
              </w:rPr>
              <w:t>Literature Search Strategies</w:t>
            </w:r>
            <w:r w:rsidR="001840CC">
              <w:rPr>
                <w:noProof/>
                <w:webHidden/>
              </w:rPr>
              <w:tab/>
            </w:r>
            <w:r w:rsidR="001840CC">
              <w:rPr>
                <w:noProof/>
                <w:webHidden/>
              </w:rPr>
              <w:fldChar w:fldCharType="begin"/>
            </w:r>
            <w:r w:rsidR="001840CC">
              <w:rPr>
                <w:noProof/>
                <w:webHidden/>
              </w:rPr>
              <w:instrText xml:space="preserve"> PAGEREF _Toc134428779 \h </w:instrText>
            </w:r>
            <w:r w:rsidR="001840CC">
              <w:rPr>
                <w:noProof/>
                <w:webHidden/>
              </w:rPr>
            </w:r>
            <w:r w:rsidR="001840CC">
              <w:rPr>
                <w:noProof/>
                <w:webHidden/>
              </w:rPr>
              <w:fldChar w:fldCharType="separate"/>
            </w:r>
            <w:r w:rsidR="00374675">
              <w:rPr>
                <w:noProof/>
                <w:webHidden/>
              </w:rPr>
              <w:t>11</w:t>
            </w:r>
            <w:r w:rsidR="001840CC">
              <w:rPr>
                <w:noProof/>
                <w:webHidden/>
              </w:rPr>
              <w:fldChar w:fldCharType="end"/>
            </w:r>
          </w:hyperlink>
        </w:p>
        <w:p w14:paraId="7139137A" w14:textId="53D1B367" w:rsidR="001840CC" w:rsidRDefault="00000000">
          <w:pPr>
            <w:pStyle w:val="TOC2"/>
            <w:rPr>
              <w:rFonts w:asciiTheme="minorHAnsi" w:eastAsiaTheme="minorEastAsia" w:hAnsiTheme="minorHAnsi" w:cstheme="minorBidi"/>
              <w:noProof/>
              <w:kern w:val="2"/>
              <w:sz w:val="22"/>
              <w:szCs w:val="22"/>
              <w14:ligatures w14:val="standardContextual"/>
            </w:rPr>
          </w:pPr>
          <w:hyperlink w:anchor="_Toc134428780" w:history="1">
            <w:r w:rsidR="001840CC" w:rsidRPr="0021297B">
              <w:rPr>
                <w:rStyle w:val="Hyperlink"/>
                <w:noProof/>
              </w:rPr>
              <w:t>Theoretical Framework</w:t>
            </w:r>
            <w:r w:rsidR="001840CC">
              <w:rPr>
                <w:noProof/>
                <w:webHidden/>
              </w:rPr>
              <w:tab/>
            </w:r>
            <w:r w:rsidR="001840CC">
              <w:rPr>
                <w:noProof/>
                <w:webHidden/>
              </w:rPr>
              <w:fldChar w:fldCharType="begin"/>
            </w:r>
            <w:r w:rsidR="001840CC">
              <w:rPr>
                <w:noProof/>
                <w:webHidden/>
              </w:rPr>
              <w:instrText xml:space="preserve"> PAGEREF _Toc134428780 \h </w:instrText>
            </w:r>
            <w:r w:rsidR="001840CC">
              <w:rPr>
                <w:noProof/>
                <w:webHidden/>
              </w:rPr>
            </w:r>
            <w:r w:rsidR="001840CC">
              <w:rPr>
                <w:noProof/>
                <w:webHidden/>
              </w:rPr>
              <w:fldChar w:fldCharType="separate"/>
            </w:r>
            <w:r w:rsidR="00374675">
              <w:rPr>
                <w:noProof/>
                <w:webHidden/>
              </w:rPr>
              <w:t>13</w:t>
            </w:r>
            <w:r w:rsidR="001840CC">
              <w:rPr>
                <w:noProof/>
                <w:webHidden/>
              </w:rPr>
              <w:fldChar w:fldCharType="end"/>
            </w:r>
          </w:hyperlink>
        </w:p>
        <w:p w14:paraId="35AD3585" w14:textId="372B6DF1" w:rsidR="001840CC" w:rsidRDefault="00000000">
          <w:pPr>
            <w:pStyle w:val="TOC2"/>
            <w:rPr>
              <w:rFonts w:asciiTheme="minorHAnsi" w:eastAsiaTheme="minorEastAsia" w:hAnsiTheme="minorHAnsi" w:cstheme="minorBidi"/>
              <w:noProof/>
              <w:kern w:val="2"/>
              <w:sz w:val="22"/>
              <w:szCs w:val="22"/>
              <w14:ligatures w14:val="standardContextual"/>
            </w:rPr>
          </w:pPr>
          <w:hyperlink w:anchor="_Toc134428781" w:history="1">
            <w:r w:rsidR="001840CC" w:rsidRPr="0021297B">
              <w:rPr>
                <w:rStyle w:val="Hyperlink"/>
                <w:noProof/>
              </w:rPr>
              <w:t>What is the role of data mining</w:t>
            </w:r>
            <w:r w:rsidR="001840CC">
              <w:rPr>
                <w:noProof/>
                <w:webHidden/>
              </w:rPr>
              <w:tab/>
            </w:r>
            <w:r w:rsidR="001840CC">
              <w:rPr>
                <w:noProof/>
                <w:webHidden/>
              </w:rPr>
              <w:fldChar w:fldCharType="begin"/>
            </w:r>
            <w:r w:rsidR="001840CC">
              <w:rPr>
                <w:noProof/>
                <w:webHidden/>
              </w:rPr>
              <w:instrText xml:space="preserve"> PAGEREF _Toc134428781 \h </w:instrText>
            </w:r>
            <w:r w:rsidR="001840CC">
              <w:rPr>
                <w:noProof/>
                <w:webHidden/>
              </w:rPr>
            </w:r>
            <w:r w:rsidR="001840CC">
              <w:rPr>
                <w:noProof/>
                <w:webHidden/>
              </w:rPr>
              <w:fldChar w:fldCharType="separate"/>
            </w:r>
            <w:r w:rsidR="00374675">
              <w:rPr>
                <w:noProof/>
                <w:webHidden/>
              </w:rPr>
              <w:t>17</w:t>
            </w:r>
            <w:r w:rsidR="001840CC">
              <w:rPr>
                <w:noProof/>
                <w:webHidden/>
              </w:rPr>
              <w:fldChar w:fldCharType="end"/>
            </w:r>
          </w:hyperlink>
        </w:p>
        <w:p w14:paraId="50EAEF14" w14:textId="2CC23B4A" w:rsidR="001840CC" w:rsidRDefault="00000000">
          <w:pPr>
            <w:pStyle w:val="TOC2"/>
            <w:rPr>
              <w:rFonts w:asciiTheme="minorHAnsi" w:eastAsiaTheme="minorEastAsia" w:hAnsiTheme="minorHAnsi" w:cstheme="minorBidi"/>
              <w:noProof/>
              <w:kern w:val="2"/>
              <w:sz w:val="22"/>
              <w:szCs w:val="22"/>
              <w14:ligatures w14:val="standardContextual"/>
            </w:rPr>
          </w:pPr>
          <w:hyperlink w:anchor="_Toc134428782" w:history="1">
            <w:r w:rsidR="001840CC" w:rsidRPr="0021297B">
              <w:rPr>
                <w:rStyle w:val="Hyperlink"/>
                <w:noProof/>
              </w:rPr>
              <w:t>What exactly is artificial intelligence</w:t>
            </w:r>
            <w:r w:rsidR="001840CC">
              <w:rPr>
                <w:noProof/>
                <w:webHidden/>
              </w:rPr>
              <w:tab/>
            </w:r>
            <w:r w:rsidR="001840CC">
              <w:rPr>
                <w:noProof/>
                <w:webHidden/>
              </w:rPr>
              <w:fldChar w:fldCharType="begin"/>
            </w:r>
            <w:r w:rsidR="001840CC">
              <w:rPr>
                <w:noProof/>
                <w:webHidden/>
              </w:rPr>
              <w:instrText xml:space="preserve"> PAGEREF _Toc134428782 \h </w:instrText>
            </w:r>
            <w:r w:rsidR="001840CC">
              <w:rPr>
                <w:noProof/>
                <w:webHidden/>
              </w:rPr>
            </w:r>
            <w:r w:rsidR="001840CC">
              <w:rPr>
                <w:noProof/>
                <w:webHidden/>
              </w:rPr>
              <w:fldChar w:fldCharType="separate"/>
            </w:r>
            <w:r w:rsidR="00374675">
              <w:rPr>
                <w:noProof/>
                <w:webHidden/>
              </w:rPr>
              <w:t>20</w:t>
            </w:r>
            <w:r w:rsidR="001840CC">
              <w:rPr>
                <w:noProof/>
                <w:webHidden/>
              </w:rPr>
              <w:fldChar w:fldCharType="end"/>
            </w:r>
          </w:hyperlink>
        </w:p>
        <w:p w14:paraId="5FE2C235" w14:textId="153AB99C" w:rsidR="001840CC" w:rsidRDefault="00000000">
          <w:pPr>
            <w:pStyle w:val="TOC2"/>
            <w:rPr>
              <w:rFonts w:asciiTheme="minorHAnsi" w:eastAsiaTheme="minorEastAsia" w:hAnsiTheme="minorHAnsi" w:cstheme="minorBidi"/>
              <w:noProof/>
              <w:kern w:val="2"/>
              <w:sz w:val="22"/>
              <w:szCs w:val="22"/>
              <w14:ligatures w14:val="standardContextual"/>
            </w:rPr>
          </w:pPr>
          <w:hyperlink w:anchor="_Toc134428783" w:history="1">
            <w:r w:rsidR="001840CC" w:rsidRPr="0021297B">
              <w:rPr>
                <w:rStyle w:val="Hyperlink"/>
                <w:noProof/>
              </w:rPr>
              <w:t>How does computer vision work</w:t>
            </w:r>
            <w:r w:rsidR="001840CC">
              <w:rPr>
                <w:noProof/>
                <w:webHidden/>
              </w:rPr>
              <w:tab/>
            </w:r>
            <w:r w:rsidR="001840CC">
              <w:rPr>
                <w:noProof/>
                <w:webHidden/>
              </w:rPr>
              <w:fldChar w:fldCharType="begin"/>
            </w:r>
            <w:r w:rsidR="001840CC">
              <w:rPr>
                <w:noProof/>
                <w:webHidden/>
              </w:rPr>
              <w:instrText xml:space="preserve"> PAGEREF _Toc134428783 \h </w:instrText>
            </w:r>
            <w:r w:rsidR="001840CC">
              <w:rPr>
                <w:noProof/>
                <w:webHidden/>
              </w:rPr>
            </w:r>
            <w:r w:rsidR="001840CC">
              <w:rPr>
                <w:noProof/>
                <w:webHidden/>
              </w:rPr>
              <w:fldChar w:fldCharType="separate"/>
            </w:r>
            <w:r w:rsidR="00374675">
              <w:rPr>
                <w:noProof/>
                <w:webHidden/>
              </w:rPr>
              <w:t>22</w:t>
            </w:r>
            <w:r w:rsidR="001840CC">
              <w:rPr>
                <w:noProof/>
                <w:webHidden/>
              </w:rPr>
              <w:fldChar w:fldCharType="end"/>
            </w:r>
          </w:hyperlink>
        </w:p>
        <w:p w14:paraId="19415355" w14:textId="5E7DD1BD" w:rsidR="001840CC" w:rsidRDefault="00000000">
          <w:pPr>
            <w:pStyle w:val="TOC2"/>
            <w:rPr>
              <w:rFonts w:asciiTheme="minorHAnsi" w:eastAsiaTheme="minorEastAsia" w:hAnsiTheme="minorHAnsi" w:cstheme="minorBidi"/>
              <w:noProof/>
              <w:kern w:val="2"/>
              <w:sz w:val="22"/>
              <w:szCs w:val="22"/>
              <w14:ligatures w14:val="standardContextual"/>
            </w:rPr>
          </w:pPr>
          <w:hyperlink w:anchor="_Toc134428784" w:history="1">
            <w:r w:rsidR="001840CC" w:rsidRPr="0021297B">
              <w:rPr>
                <w:rStyle w:val="Hyperlink"/>
                <w:noProof/>
              </w:rPr>
              <w:t>What’s the role of Markov chains</w:t>
            </w:r>
            <w:r w:rsidR="001840CC">
              <w:rPr>
                <w:noProof/>
                <w:webHidden/>
              </w:rPr>
              <w:tab/>
            </w:r>
            <w:r w:rsidR="001840CC">
              <w:rPr>
                <w:noProof/>
                <w:webHidden/>
              </w:rPr>
              <w:fldChar w:fldCharType="begin"/>
            </w:r>
            <w:r w:rsidR="001840CC">
              <w:rPr>
                <w:noProof/>
                <w:webHidden/>
              </w:rPr>
              <w:instrText xml:space="preserve"> PAGEREF _Toc134428784 \h </w:instrText>
            </w:r>
            <w:r w:rsidR="001840CC">
              <w:rPr>
                <w:noProof/>
                <w:webHidden/>
              </w:rPr>
            </w:r>
            <w:r w:rsidR="001840CC">
              <w:rPr>
                <w:noProof/>
                <w:webHidden/>
              </w:rPr>
              <w:fldChar w:fldCharType="separate"/>
            </w:r>
            <w:r w:rsidR="00374675">
              <w:rPr>
                <w:noProof/>
                <w:webHidden/>
              </w:rPr>
              <w:t>24</w:t>
            </w:r>
            <w:r w:rsidR="001840CC">
              <w:rPr>
                <w:noProof/>
                <w:webHidden/>
              </w:rPr>
              <w:fldChar w:fldCharType="end"/>
            </w:r>
          </w:hyperlink>
        </w:p>
        <w:p w14:paraId="7A26A2D1" w14:textId="211B5AC1" w:rsidR="001840CC" w:rsidRDefault="00000000">
          <w:pPr>
            <w:pStyle w:val="TOC2"/>
            <w:rPr>
              <w:rFonts w:asciiTheme="minorHAnsi" w:eastAsiaTheme="minorEastAsia" w:hAnsiTheme="minorHAnsi" w:cstheme="minorBidi"/>
              <w:noProof/>
              <w:kern w:val="2"/>
              <w:sz w:val="22"/>
              <w:szCs w:val="22"/>
              <w14:ligatures w14:val="standardContextual"/>
            </w:rPr>
          </w:pPr>
          <w:hyperlink w:anchor="_Toc134428785" w:history="1">
            <w:r w:rsidR="001840CC" w:rsidRPr="0021297B">
              <w:rPr>
                <w:rStyle w:val="Hyperlink"/>
                <w:noProof/>
              </w:rPr>
              <w:t>How are neural networks evolving</w:t>
            </w:r>
            <w:r w:rsidR="001840CC">
              <w:rPr>
                <w:noProof/>
                <w:webHidden/>
              </w:rPr>
              <w:tab/>
            </w:r>
            <w:r w:rsidR="001840CC">
              <w:rPr>
                <w:noProof/>
                <w:webHidden/>
              </w:rPr>
              <w:fldChar w:fldCharType="begin"/>
            </w:r>
            <w:r w:rsidR="001840CC">
              <w:rPr>
                <w:noProof/>
                <w:webHidden/>
              </w:rPr>
              <w:instrText xml:space="preserve"> PAGEREF _Toc134428785 \h </w:instrText>
            </w:r>
            <w:r w:rsidR="001840CC">
              <w:rPr>
                <w:noProof/>
                <w:webHidden/>
              </w:rPr>
            </w:r>
            <w:r w:rsidR="001840CC">
              <w:rPr>
                <w:noProof/>
                <w:webHidden/>
              </w:rPr>
              <w:fldChar w:fldCharType="separate"/>
            </w:r>
            <w:r w:rsidR="00374675">
              <w:rPr>
                <w:noProof/>
                <w:webHidden/>
              </w:rPr>
              <w:t>30</w:t>
            </w:r>
            <w:r w:rsidR="001840CC">
              <w:rPr>
                <w:noProof/>
                <w:webHidden/>
              </w:rPr>
              <w:fldChar w:fldCharType="end"/>
            </w:r>
          </w:hyperlink>
        </w:p>
        <w:p w14:paraId="37411BF2" w14:textId="2EE881D6" w:rsidR="001840CC" w:rsidRDefault="00000000">
          <w:pPr>
            <w:pStyle w:val="TOC2"/>
            <w:rPr>
              <w:rFonts w:asciiTheme="minorHAnsi" w:eastAsiaTheme="minorEastAsia" w:hAnsiTheme="minorHAnsi" w:cstheme="minorBidi"/>
              <w:noProof/>
              <w:kern w:val="2"/>
              <w:sz w:val="22"/>
              <w:szCs w:val="22"/>
              <w14:ligatures w14:val="standardContextual"/>
            </w:rPr>
          </w:pPr>
          <w:hyperlink w:anchor="_Toc134428786" w:history="1">
            <w:r w:rsidR="001840CC" w:rsidRPr="0021297B">
              <w:rPr>
                <w:rStyle w:val="Hyperlink"/>
                <w:noProof/>
              </w:rPr>
              <w:t>How does intelligent agent modeling work</w:t>
            </w:r>
            <w:r w:rsidR="001840CC">
              <w:rPr>
                <w:noProof/>
                <w:webHidden/>
              </w:rPr>
              <w:tab/>
            </w:r>
            <w:r w:rsidR="001840CC">
              <w:rPr>
                <w:noProof/>
                <w:webHidden/>
              </w:rPr>
              <w:fldChar w:fldCharType="begin"/>
            </w:r>
            <w:r w:rsidR="001840CC">
              <w:rPr>
                <w:noProof/>
                <w:webHidden/>
              </w:rPr>
              <w:instrText xml:space="preserve"> PAGEREF _Toc134428786 \h </w:instrText>
            </w:r>
            <w:r w:rsidR="001840CC">
              <w:rPr>
                <w:noProof/>
                <w:webHidden/>
              </w:rPr>
            </w:r>
            <w:r w:rsidR="001840CC">
              <w:rPr>
                <w:noProof/>
                <w:webHidden/>
              </w:rPr>
              <w:fldChar w:fldCharType="separate"/>
            </w:r>
            <w:r w:rsidR="00374675">
              <w:rPr>
                <w:noProof/>
                <w:webHidden/>
              </w:rPr>
              <w:t>33</w:t>
            </w:r>
            <w:r w:rsidR="001840CC">
              <w:rPr>
                <w:noProof/>
                <w:webHidden/>
              </w:rPr>
              <w:fldChar w:fldCharType="end"/>
            </w:r>
          </w:hyperlink>
        </w:p>
        <w:p w14:paraId="57D9DBAB" w14:textId="316FB89D" w:rsidR="001840CC" w:rsidRDefault="00000000">
          <w:pPr>
            <w:pStyle w:val="TOC2"/>
            <w:rPr>
              <w:rFonts w:asciiTheme="minorHAnsi" w:eastAsiaTheme="minorEastAsia" w:hAnsiTheme="minorHAnsi" w:cstheme="minorBidi"/>
              <w:noProof/>
              <w:kern w:val="2"/>
              <w:sz w:val="22"/>
              <w:szCs w:val="22"/>
              <w14:ligatures w14:val="standardContextual"/>
            </w:rPr>
          </w:pPr>
          <w:hyperlink w:anchor="_Toc134428787" w:history="1">
            <w:r w:rsidR="001840CC" w:rsidRPr="0021297B">
              <w:rPr>
                <w:rStyle w:val="Hyperlink"/>
                <w:noProof/>
              </w:rPr>
              <w:t>How does neural network training work</w:t>
            </w:r>
            <w:r w:rsidR="001840CC">
              <w:rPr>
                <w:noProof/>
                <w:webHidden/>
              </w:rPr>
              <w:tab/>
            </w:r>
            <w:r w:rsidR="001840CC">
              <w:rPr>
                <w:noProof/>
                <w:webHidden/>
              </w:rPr>
              <w:fldChar w:fldCharType="begin"/>
            </w:r>
            <w:r w:rsidR="001840CC">
              <w:rPr>
                <w:noProof/>
                <w:webHidden/>
              </w:rPr>
              <w:instrText xml:space="preserve"> PAGEREF _Toc134428787 \h </w:instrText>
            </w:r>
            <w:r w:rsidR="001840CC">
              <w:rPr>
                <w:noProof/>
                <w:webHidden/>
              </w:rPr>
            </w:r>
            <w:r w:rsidR="001840CC">
              <w:rPr>
                <w:noProof/>
                <w:webHidden/>
              </w:rPr>
              <w:fldChar w:fldCharType="separate"/>
            </w:r>
            <w:r w:rsidR="00374675">
              <w:rPr>
                <w:noProof/>
                <w:webHidden/>
              </w:rPr>
              <w:t>38</w:t>
            </w:r>
            <w:r w:rsidR="001840CC">
              <w:rPr>
                <w:noProof/>
                <w:webHidden/>
              </w:rPr>
              <w:fldChar w:fldCharType="end"/>
            </w:r>
          </w:hyperlink>
        </w:p>
        <w:p w14:paraId="5BCD1745" w14:textId="7446A901" w:rsidR="001840CC" w:rsidRDefault="00000000">
          <w:pPr>
            <w:pStyle w:val="TOC2"/>
            <w:rPr>
              <w:rFonts w:asciiTheme="minorHAnsi" w:eastAsiaTheme="minorEastAsia" w:hAnsiTheme="minorHAnsi" w:cstheme="minorBidi"/>
              <w:noProof/>
              <w:kern w:val="2"/>
              <w:sz w:val="22"/>
              <w:szCs w:val="22"/>
              <w14:ligatures w14:val="standardContextual"/>
            </w:rPr>
          </w:pPr>
          <w:hyperlink w:anchor="_Toc134428788" w:history="1">
            <w:r w:rsidR="001840CC" w:rsidRPr="0021297B">
              <w:rPr>
                <w:rStyle w:val="Hyperlink"/>
                <w:noProof/>
              </w:rPr>
              <w:t>What is autoencoding?</w:t>
            </w:r>
            <w:r w:rsidR="001840CC">
              <w:rPr>
                <w:noProof/>
                <w:webHidden/>
              </w:rPr>
              <w:tab/>
            </w:r>
            <w:r w:rsidR="001840CC">
              <w:rPr>
                <w:noProof/>
                <w:webHidden/>
              </w:rPr>
              <w:fldChar w:fldCharType="begin"/>
            </w:r>
            <w:r w:rsidR="001840CC">
              <w:rPr>
                <w:noProof/>
                <w:webHidden/>
              </w:rPr>
              <w:instrText xml:space="preserve"> PAGEREF _Toc134428788 \h </w:instrText>
            </w:r>
            <w:r w:rsidR="001840CC">
              <w:rPr>
                <w:noProof/>
                <w:webHidden/>
              </w:rPr>
            </w:r>
            <w:r w:rsidR="001840CC">
              <w:rPr>
                <w:noProof/>
                <w:webHidden/>
              </w:rPr>
              <w:fldChar w:fldCharType="separate"/>
            </w:r>
            <w:r w:rsidR="00374675">
              <w:rPr>
                <w:noProof/>
                <w:webHidden/>
              </w:rPr>
              <w:t>47</w:t>
            </w:r>
            <w:r w:rsidR="001840CC">
              <w:rPr>
                <w:noProof/>
                <w:webHidden/>
              </w:rPr>
              <w:fldChar w:fldCharType="end"/>
            </w:r>
          </w:hyperlink>
        </w:p>
        <w:p w14:paraId="66029E56" w14:textId="70C01923" w:rsidR="001840CC" w:rsidRDefault="00000000">
          <w:pPr>
            <w:pStyle w:val="TOC2"/>
            <w:rPr>
              <w:rFonts w:asciiTheme="minorHAnsi" w:eastAsiaTheme="minorEastAsia" w:hAnsiTheme="minorHAnsi" w:cstheme="minorBidi"/>
              <w:noProof/>
              <w:kern w:val="2"/>
              <w:sz w:val="22"/>
              <w:szCs w:val="22"/>
              <w14:ligatures w14:val="standardContextual"/>
            </w:rPr>
          </w:pPr>
          <w:hyperlink w:anchor="_Toc134428789" w:history="1">
            <w:r w:rsidR="001840CC" w:rsidRPr="0021297B">
              <w:rPr>
                <w:rStyle w:val="Hyperlink"/>
                <w:noProof/>
              </w:rPr>
              <w:t>How does sequence analysis work</w:t>
            </w:r>
            <w:r w:rsidR="001840CC">
              <w:rPr>
                <w:noProof/>
                <w:webHidden/>
              </w:rPr>
              <w:tab/>
            </w:r>
            <w:r w:rsidR="001840CC">
              <w:rPr>
                <w:noProof/>
                <w:webHidden/>
              </w:rPr>
              <w:fldChar w:fldCharType="begin"/>
            </w:r>
            <w:r w:rsidR="001840CC">
              <w:rPr>
                <w:noProof/>
                <w:webHidden/>
              </w:rPr>
              <w:instrText xml:space="preserve"> PAGEREF _Toc134428789 \h </w:instrText>
            </w:r>
            <w:r w:rsidR="001840CC">
              <w:rPr>
                <w:noProof/>
                <w:webHidden/>
              </w:rPr>
            </w:r>
            <w:r w:rsidR="001840CC">
              <w:rPr>
                <w:noProof/>
                <w:webHidden/>
              </w:rPr>
              <w:fldChar w:fldCharType="separate"/>
            </w:r>
            <w:r w:rsidR="00374675">
              <w:rPr>
                <w:noProof/>
                <w:webHidden/>
              </w:rPr>
              <w:t>48</w:t>
            </w:r>
            <w:r w:rsidR="001840CC">
              <w:rPr>
                <w:noProof/>
                <w:webHidden/>
              </w:rPr>
              <w:fldChar w:fldCharType="end"/>
            </w:r>
          </w:hyperlink>
        </w:p>
        <w:p w14:paraId="0D813524" w14:textId="42BF6270" w:rsidR="001840CC" w:rsidRDefault="00000000">
          <w:pPr>
            <w:pStyle w:val="TOC2"/>
            <w:rPr>
              <w:rFonts w:asciiTheme="minorHAnsi" w:eastAsiaTheme="minorEastAsia" w:hAnsiTheme="minorHAnsi" w:cstheme="minorBidi"/>
              <w:noProof/>
              <w:kern w:val="2"/>
              <w:sz w:val="22"/>
              <w:szCs w:val="22"/>
              <w14:ligatures w14:val="standardContextual"/>
            </w:rPr>
          </w:pPr>
          <w:hyperlink w:anchor="_Toc134428790" w:history="1">
            <w:r w:rsidR="001840CC" w:rsidRPr="0021297B">
              <w:rPr>
                <w:rStyle w:val="Hyperlink"/>
                <w:noProof/>
              </w:rPr>
              <w:t>How does recognizing human activities work</w:t>
            </w:r>
            <w:r w:rsidR="001840CC">
              <w:rPr>
                <w:noProof/>
                <w:webHidden/>
              </w:rPr>
              <w:tab/>
            </w:r>
            <w:r w:rsidR="001840CC">
              <w:rPr>
                <w:noProof/>
                <w:webHidden/>
              </w:rPr>
              <w:fldChar w:fldCharType="begin"/>
            </w:r>
            <w:r w:rsidR="001840CC">
              <w:rPr>
                <w:noProof/>
                <w:webHidden/>
              </w:rPr>
              <w:instrText xml:space="preserve"> PAGEREF _Toc134428790 \h </w:instrText>
            </w:r>
            <w:r w:rsidR="001840CC">
              <w:rPr>
                <w:noProof/>
                <w:webHidden/>
              </w:rPr>
            </w:r>
            <w:r w:rsidR="001840CC">
              <w:rPr>
                <w:noProof/>
                <w:webHidden/>
              </w:rPr>
              <w:fldChar w:fldCharType="separate"/>
            </w:r>
            <w:r w:rsidR="00374675">
              <w:rPr>
                <w:noProof/>
                <w:webHidden/>
              </w:rPr>
              <w:t>53</w:t>
            </w:r>
            <w:r w:rsidR="001840CC">
              <w:rPr>
                <w:noProof/>
                <w:webHidden/>
              </w:rPr>
              <w:fldChar w:fldCharType="end"/>
            </w:r>
          </w:hyperlink>
        </w:p>
        <w:p w14:paraId="30E06F22" w14:textId="7702594B" w:rsidR="001840CC" w:rsidRDefault="00000000">
          <w:pPr>
            <w:pStyle w:val="TOC2"/>
            <w:rPr>
              <w:rFonts w:asciiTheme="minorHAnsi" w:eastAsiaTheme="minorEastAsia" w:hAnsiTheme="minorHAnsi" w:cstheme="minorBidi"/>
              <w:noProof/>
              <w:kern w:val="2"/>
              <w:sz w:val="22"/>
              <w:szCs w:val="22"/>
              <w14:ligatures w14:val="standardContextual"/>
            </w:rPr>
          </w:pPr>
          <w:hyperlink w:anchor="_Toc134428791" w:history="1">
            <w:r w:rsidR="001840CC" w:rsidRPr="0021297B">
              <w:rPr>
                <w:rStyle w:val="Hyperlink"/>
                <w:noProof/>
              </w:rPr>
              <w:t>Computer vision and autonomous driving</w:t>
            </w:r>
            <w:r w:rsidR="001840CC">
              <w:rPr>
                <w:noProof/>
                <w:webHidden/>
              </w:rPr>
              <w:tab/>
            </w:r>
            <w:r w:rsidR="001840CC">
              <w:rPr>
                <w:noProof/>
                <w:webHidden/>
              </w:rPr>
              <w:fldChar w:fldCharType="begin"/>
            </w:r>
            <w:r w:rsidR="001840CC">
              <w:rPr>
                <w:noProof/>
                <w:webHidden/>
              </w:rPr>
              <w:instrText xml:space="preserve"> PAGEREF _Toc134428791 \h </w:instrText>
            </w:r>
            <w:r w:rsidR="001840CC">
              <w:rPr>
                <w:noProof/>
                <w:webHidden/>
              </w:rPr>
            </w:r>
            <w:r w:rsidR="001840CC">
              <w:rPr>
                <w:noProof/>
                <w:webHidden/>
              </w:rPr>
              <w:fldChar w:fldCharType="separate"/>
            </w:r>
            <w:r w:rsidR="00374675">
              <w:rPr>
                <w:noProof/>
                <w:webHidden/>
              </w:rPr>
              <w:t>55</w:t>
            </w:r>
            <w:r w:rsidR="001840CC">
              <w:rPr>
                <w:noProof/>
                <w:webHidden/>
              </w:rPr>
              <w:fldChar w:fldCharType="end"/>
            </w:r>
          </w:hyperlink>
        </w:p>
        <w:p w14:paraId="2D144903" w14:textId="3E421E43" w:rsidR="001840CC" w:rsidRDefault="00000000">
          <w:pPr>
            <w:pStyle w:val="TOC2"/>
            <w:rPr>
              <w:rFonts w:asciiTheme="minorHAnsi" w:eastAsiaTheme="minorEastAsia" w:hAnsiTheme="minorHAnsi" w:cstheme="minorBidi"/>
              <w:noProof/>
              <w:kern w:val="2"/>
              <w:sz w:val="22"/>
              <w:szCs w:val="22"/>
              <w14:ligatures w14:val="standardContextual"/>
            </w:rPr>
          </w:pPr>
          <w:hyperlink w:anchor="_Toc134428792" w:history="1">
            <w:r w:rsidR="001840CC" w:rsidRPr="0021297B">
              <w:rPr>
                <w:rStyle w:val="Hyperlink"/>
                <w:noProof/>
              </w:rPr>
              <w:t>How does the reproducibility crisis impact ML design</w:t>
            </w:r>
            <w:r w:rsidR="001840CC">
              <w:rPr>
                <w:noProof/>
                <w:webHidden/>
              </w:rPr>
              <w:tab/>
            </w:r>
            <w:r w:rsidR="001840CC">
              <w:rPr>
                <w:noProof/>
                <w:webHidden/>
              </w:rPr>
              <w:fldChar w:fldCharType="begin"/>
            </w:r>
            <w:r w:rsidR="001840CC">
              <w:rPr>
                <w:noProof/>
                <w:webHidden/>
              </w:rPr>
              <w:instrText xml:space="preserve"> PAGEREF _Toc134428792 \h </w:instrText>
            </w:r>
            <w:r w:rsidR="001840CC">
              <w:rPr>
                <w:noProof/>
                <w:webHidden/>
              </w:rPr>
            </w:r>
            <w:r w:rsidR="001840CC">
              <w:rPr>
                <w:noProof/>
                <w:webHidden/>
              </w:rPr>
              <w:fldChar w:fldCharType="separate"/>
            </w:r>
            <w:r w:rsidR="00374675">
              <w:rPr>
                <w:noProof/>
                <w:webHidden/>
              </w:rPr>
              <w:t>64</w:t>
            </w:r>
            <w:r w:rsidR="001840CC">
              <w:rPr>
                <w:noProof/>
                <w:webHidden/>
              </w:rPr>
              <w:fldChar w:fldCharType="end"/>
            </w:r>
          </w:hyperlink>
        </w:p>
        <w:p w14:paraId="7E41D3E0" w14:textId="1C898590" w:rsidR="001840CC" w:rsidRDefault="00000000">
          <w:pPr>
            <w:pStyle w:val="TOC2"/>
            <w:rPr>
              <w:rFonts w:asciiTheme="minorHAnsi" w:eastAsiaTheme="minorEastAsia" w:hAnsiTheme="minorHAnsi" w:cstheme="minorBidi"/>
              <w:noProof/>
              <w:kern w:val="2"/>
              <w:sz w:val="22"/>
              <w:szCs w:val="22"/>
              <w14:ligatures w14:val="standardContextual"/>
            </w:rPr>
          </w:pPr>
          <w:hyperlink w:anchor="_Toc134428793" w:history="1">
            <w:r w:rsidR="001840CC" w:rsidRPr="0021297B">
              <w:rPr>
                <w:rStyle w:val="Hyperlink"/>
                <w:noProof/>
              </w:rPr>
              <w:t>Ethical Considerations of AI</w:t>
            </w:r>
            <w:r w:rsidR="001840CC">
              <w:rPr>
                <w:noProof/>
                <w:webHidden/>
              </w:rPr>
              <w:tab/>
            </w:r>
            <w:r w:rsidR="001840CC">
              <w:rPr>
                <w:noProof/>
                <w:webHidden/>
              </w:rPr>
              <w:fldChar w:fldCharType="begin"/>
            </w:r>
            <w:r w:rsidR="001840CC">
              <w:rPr>
                <w:noProof/>
                <w:webHidden/>
              </w:rPr>
              <w:instrText xml:space="preserve"> PAGEREF _Toc134428793 \h </w:instrText>
            </w:r>
            <w:r w:rsidR="001840CC">
              <w:rPr>
                <w:noProof/>
                <w:webHidden/>
              </w:rPr>
            </w:r>
            <w:r w:rsidR="001840CC">
              <w:rPr>
                <w:noProof/>
                <w:webHidden/>
              </w:rPr>
              <w:fldChar w:fldCharType="separate"/>
            </w:r>
            <w:r w:rsidR="00374675">
              <w:rPr>
                <w:noProof/>
                <w:webHidden/>
              </w:rPr>
              <w:t>70</w:t>
            </w:r>
            <w:r w:rsidR="001840CC">
              <w:rPr>
                <w:noProof/>
                <w:webHidden/>
              </w:rPr>
              <w:fldChar w:fldCharType="end"/>
            </w:r>
          </w:hyperlink>
        </w:p>
        <w:p w14:paraId="3E6A25C5" w14:textId="2999486F" w:rsidR="001840CC" w:rsidRDefault="00000000">
          <w:pPr>
            <w:pStyle w:val="TOC2"/>
            <w:rPr>
              <w:rFonts w:asciiTheme="minorHAnsi" w:eastAsiaTheme="minorEastAsia" w:hAnsiTheme="minorHAnsi" w:cstheme="minorBidi"/>
              <w:noProof/>
              <w:kern w:val="2"/>
              <w:sz w:val="22"/>
              <w:szCs w:val="22"/>
              <w14:ligatures w14:val="standardContextual"/>
            </w:rPr>
          </w:pPr>
          <w:hyperlink w:anchor="_Toc134428794" w:history="1">
            <w:r w:rsidR="001840CC" w:rsidRPr="0021297B">
              <w:rPr>
                <w:rStyle w:val="Hyperlink"/>
                <w:noProof/>
              </w:rPr>
              <w:t>Summary</w:t>
            </w:r>
            <w:r w:rsidR="001840CC">
              <w:rPr>
                <w:noProof/>
                <w:webHidden/>
              </w:rPr>
              <w:tab/>
            </w:r>
            <w:r w:rsidR="001840CC">
              <w:rPr>
                <w:noProof/>
                <w:webHidden/>
              </w:rPr>
              <w:fldChar w:fldCharType="begin"/>
            </w:r>
            <w:r w:rsidR="001840CC">
              <w:rPr>
                <w:noProof/>
                <w:webHidden/>
              </w:rPr>
              <w:instrText xml:space="preserve"> PAGEREF _Toc134428794 \h </w:instrText>
            </w:r>
            <w:r w:rsidR="001840CC">
              <w:rPr>
                <w:noProof/>
                <w:webHidden/>
              </w:rPr>
            </w:r>
            <w:r w:rsidR="001840CC">
              <w:rPr>
                <w:noProof/>
                <w:webHidden/>
              </w:rPr>
              <w:fldChar w:fldCharType="separate"/>
            </w:r>
            <w:r w:rsidR="00374675">
              <w:rPr>
                <w:noProof/>
                <w:webHidden/>
              </w:rPr>
              <w:t>76</w:t>
            </w:r>
            <w:r w:rsidR="001840CC">
              <w:rPr>
                <w:noProof/>
                <w:webHidden/>
              </w:rPr>
              <w:fldChar w:fldCharType="end"/>
            </w:r>
          </w:hyperlink>
        </w:p>
        <w:p w14:paraId="0937D7E7" w14:textId="7239F31C" w:rsidR="001840CC" w:rsidRDefault="00000000">
          <w:pPr>
            <w:pStyle w:val="TOC1"/>
            <w:rPr>
              <w:rFonts w:asciiTheme="minorHAnsi" w:eastAsiaTheme="minorEastAsia" w:hAnsiTheme="minorHAnsi" w:cstheme="minorBidi"/>
              <w:noProof/>
              <w:kern w:val="2"/>
              <w:sz w:val="22"/>
              <w14:ligatures w14:val="standardContextual"/>
            </w:rPr>
          </w:pPr>
          <w:hyperlink w:anchor="_Toc134428795" w:history="1">
            <w:r w:rsidR="001840CC" w:rsidRPr="0021297B">
              <w:rPr>
                <w:rStyle w:val="Hyperlink"/>
                <w:noProof/>
              </w:rPr>
              <w:t>Chapter 3: Research Method</w:t>
            </w:r>
            <w:r w:rsidR="001840CC">
              <w:rPr>
                <w:noProof/>
                <w:webHidden/>
              </w:rPr>
              <w:tab/>
            </w:r>
            <w:r w:rsidR="001840CC">
              <w:rPr>
                <w:noProof/>
                <w:webHidden/>
              </w:rPr>
              <w:fldChar w:fldCharType="begin"/>
            </w:r>
            <w:r w:rsidR="001840CC">
              <w:rPr>
                <w:noProof/>
                <w:webHidden/>
              </w:rPr>
              <w:instrText xml:space="preserve"> PAGEREF _Toc134428795 \h </w:instrText>
            </w:r>
            <w:r w:rsidR="001840CC">
              <w:rPr>
                <w:noProof/>
                <w:webHidden/>
              </w:rPr>
            </w:r>
            <w:r w:rsidR="001840CC">
              <w:rPr>
                <w:noProof/>
                <w:webHidden/>
              </w:rPr>
              <w:fldChar w:fldCharType="separate"/>
            </w:r>
            <w:r w:rsidR="00374675">
              <w:rPr>
                <w:noProof/>
                <w:webHidden/>
              </w:rPr>
              <w:t>78</w:t>
            </w:r>
            <w:r w:rsidR="001840CC">
              <w:rPr>
                <w:noProof/>
                <w:webHidden/>
              </w:rPr>
              <w:fldChar w:fldCharType="end"/>
            </w:r>
          </w:hyperlink>
        </w:p>
        <w:p w14:paraId="3E626A85" w14:textId="15A0DBC7" w:rsidR="001840CC" w:rsidRDefault="00000000">
          <w:pPr>
            <w:pStyle w:val="TOC2"/>
            <w:rPr>
              <w:rFonts w:asciiTheme="minorHAnsi" w:eastAsiaTheme="minorEastAsia" w:hAnsiTheme="minorHAnsi" w:cstheme="minorBidi"/>
              <w:noProof/>
              <w:kern w:val="2"/>
              <w:sz w:val="22"/>
              <w:szCs w:val="22"/>
              <w14:ligatures w14:val="standardContextual"/>
            </w:rPr>
          </w:pPr>
          <w:hyperlink w:anchor="_Toc134428796" w:history="1">
            <w:r w:rsidR="001840CC" w:rsidRPr="0021297B">
              <w:rPr>
                <w:rStyle w:val="Hyperlink"/>
                <w:noProof/>
              </w:rPr>
              <w:t>Research Methodology and Design</w:t>
            </w:r>
            <w:r w:rsidR="001840CC">
              <w:rPr>
                <w:noProof/>
                <w:webHidden/>
              </w:rPr>
              <w:tab/>
            </w:r>
            <w:r w:rsidR="001840CC">
              <w:rPr>
                <w:noProof/>
                <w:webHidden/>
              </w:rPr>
              <w:fldChar w:fldCharType="begin"/>
            </w:r>
            <w:r w:rsidR="001840CC">
              <w:rPr>
                <w:noProof/>
                <w:webHidden/>
              </w:rPr>
              <w:instrText xml:space="preserve"> PAGEREF _Toc134428796 \h </w:instrText>
            </w:r>
            <w:r w:rsidR="001840CC">
              <w:rPr>
                <w:noProof/>
                <w:webHidden/>
              </w:rPr>
            </w:r>
            <w:r w:rsidR="001840CC">
              <w:rPr>
                <w:noProof/>
                <w:webHidden/>
              </w:rPr>
              <w:fldChar w:fldCharType="separate"/>
            </w:r>
            <w:r w:rsidR="00374675">
              <w:rPr>
                <w:noProof/>
                <w:webHidden/>
              </w:rPr>
              <w:t>78</w:t>
            </w:r>
            <w:r w:rsidR="001840CC">
              <w:rPr>
                <w:noProof/>
                <w:webHidden/>
              </w:rPr>
              <w:fldChar w:fldCharType="end"/>
            </w:r>
          </w:hyperlink>
        </w:p>
        <w:p w14:paraId="609D5398" w14:textId="2A87AFF7" w:rsidR="001840CC" w:rsidRDefault="00000000">
          <w:pPr>
            <w:pStyle w:val="TOC2"/>
            <w:rPr>
              <w:rFonts w:asciiTheme="minorHAnsi" w:eastAsiaTheme="minorEastAsia" w:hAnsiTheme="minorHAnsi" w:cstheme="minorBidi"/>
              <w:noProof/>
              <w:kern w:val="2"/>
              <w:sz w:val="22"/>
              <w:szCs w:val="22"/>
              <w14:ligatures w14:val="standardContextual"/>
            </w:rPr>
          </w:pPr>
          <w:hyperlink w:anchor="_Toc134428797" w:history="1">
            <w:r w:rsidR="001840CC" w:rsidRPr="0021297B">
              <w:rPr>
                <w:rStyle w:val="Hyperlink"/>
                <w:noProof/>
              </w:rPr>
              <w:t>Population and Sample</w:t>
            </w:r>
            <w:r w:rsidR="001840CC">
              <w:rPr>
                <w:noProof/>
                <w:webHidden/>
              </w:rPr>
              <w:tab/>
            </w:r>
            <w:r w:rsidR="001840CC">
              <w:rPr>
                <w:noProof/>
                <w:webHidden/>
              </w:rPr>
              <w:fldChar w:fldCharType="begin"/>
            </w:r>
            <w:r w:rsidR="001840CC">
              <w:rPr>
                <w:noProof/>
                <w:webHidden/>
              </w:rPr>
              <w:instrText xml:space="preserve"> PAGEREF _Toc134428797 \h </w:instrText>
            </w:r>
            <w:r w:rsidR="001840CC">
              <w:rPr>
                <w:noProof/>
                <w:webHidden/>
              </w:rPr>
            </w:r>
            <w:r w:rsidR="001840CC">
              <w:rPr>
                <w:noProof/>
                <w:webHidden/>
              </w:rPr>
              <w:fldChar w:fldCharType="separate"/>
            </w:r>
            <w:r w:rsidR="00374675">
              <w:rPr>
                <w:noProof/>
                <w:webHidden/>
              </w:rPr>
              <w:t>79</w:t>
            </w:r>
            <w:r w:rsidR="001840CC">
              <w:rPr>
                <w:noProof/>
                <w:webHidden/>
              </w:rPr>
              <w:fldChar w:fldCharType="end"/>
            </w:r>
          </w:hyperlink>
        </w:p>
        <w:p w14:paraId="0E9CE1E9" w14:textId="0A029FA7" w:rsidR="001840CC" w:rsidRDefault="00000000">
          <w:pPr>
            <w:pStyle w:val="TOC2"/>
            <w:rPr>
              <w:rFonts w:asciiTheme="minorHAnsi" w:eastAsiaTheme="minorEastAsia" w:hAnsiTheme="minorHAnsi" w:cstheme="minorBidi"/>
              <w:noProof/>
              <w:kern w:val="2"/>
              <w:sz w:val="22"/>
              <w:szCs w:val="22"/>
              <w14:ligatures w14:val="standardContextual"/>
            </w:rPr>
          </w:pPr>
          <w:hyperlink w:anchor="_Toc134428798" w:history="1">
            <w:r w:rsidR="001840CC" w:rsidRPr="0021297B">
              <w:rPr>
                <w:rStyle w:val="Hyperlink"/>
                <w:noProof/>
              </w:rPr>
              <w:t>Instrumentation</w:t>
            </w:r>
            <w:r w:rsidR="001840CC">
              <w:rPr>
                <w:noProof/>
                <w:webHidden/>
              </w:rPr>
              <w:tab/>
            </w:r>
            <w:r w:rsidR="001840CC">
              <w:rPr>
                <w:noProof/>
                <w:webHidden/>
              </w:rPr>
              <w:fldChar w:fldCharType="begin"/>
            </w:r>
            <w:r w:rsidR="001840CC">
              <w:rPr>
                <w:noProof/>
                <w:webHidden/>
              </w:rPr>
              <w:instrText xml:space="preserve"> PAGEREF _Toc134428798 \h </w:instrText>
            </w:r>
            <w:r w:rsidR="001840CC">
              <w:rPr>
                <w:noProof/>
                <w:webHidden/>
              </w:rPr>
            </w:r>
            <w:r w:rsidR="001840CC">
              <w:rPr>
                <w:noProof/>
                <w:webHidden/>
              </w:rPr>
              <w:fldChar w:fldCharType="separate"/>
            </w:r>
            <w:r w:rsidR="00374675">
              <w:rPr>
                <w:noProof/>
                <w:webHidden/>
              </w:rPr>
              <w:t>80</w:t>
            </w:r>
            <w:r w:rsidR="001840CC">
              <w:rPr>
                <w:noProof/>
                <w:webHidden/>
              </w:rPr>
              <w:fldChar w:fldCharType="end"/>
            </w:r>
          </w:hyperlink>
        </w:p>
        <w:p w14:paraId="33936C81" w14:textId="4DEC27FF" w:rsidR="001840CC" w:rsidRDefault="00000000">
          <w:pPr>
            <w:pStyle w:val="TOC2"/>
            <w:rPr>
              <w:rFonts w:asciiTheme="minorHAnsi" w:eastAsiaTheme="minorEastAsia" w:hAnsiTheme="minorHAnsi" w:cstheme="minorBidi"/>
              <w:noProof/>
              <w:kern w:val="2"/>
              <w:sz w:val="22"/>
              <w:szCs w:val="22"/>
              <w14:ligatures w14:val="standardContextual"/>
            </w:rPr>
          </w:pPr>
          <w:hyperlink w:anchor="_Toc134428799" w:history="1">
            <w:r w:rsidR="001840CC" w:rsidRPr="0021297B">
              <w:rPr>
                <w:rStyle w:val="Hyperlink"/>
                <w:noProof/>
              </w:rPr>
              <w:t>Study Procedures</w:t>
            </w:r>
            <w:r w:rsidR="001840CC">
              <w:rPr>
                <w:noProof/>
                <w:webHidden/>
              </w:rPr>
              <w:tab/>
            </w:r>
            <w:r w:rsidR="001840CC">
              <w:rPr>
                <w:noProof/>
                <w:webHidden/>
              </w:rPr>
              <w:fldChar w:fldCharType="begin"/>
            </w:r>
            <w:r w:rsidR="001840CC">
              <w:rPr>
                <w:noProof/>
                <w:webHidden/>
              </w:rPr>
              <w:instrText xml:space="preserve"> PAGEREF _Toc134428799 \h </w:instrText>
            </w:r>
            <w:r w:rsidR="001840CC">
              <w:rPr>
                <w:noProof/>
                <w:webHidden/>
              </w:rPr>
            </w:r>
            <w:r w:rsidR="001840CC">
              <w:rPr>
                <w:noProof/>
                <w:webHidden/>
              </w:rPr>
              <w:fldChar w:fldCharType="separate"/>
            </w:r>
            <w:r w:rsidR="00374675">
              <w:rPr>
                <w:noProof/>
                <w:webHidden/>
              </w:rPr>
              <w:t>80</w:t>
            </w:r>
            <w:r w:rsidR="001840CC">
              <w:rPr>
                <w:noProof/>
                <w:webHidden/>
              </w:rPr>
              <w:fldChar w:fldCharType="end"/>
            </w:r>
          </w:hyperlink>
        </w:p>
        <w:p w14:paraId="39B667EE" w14:textId="24433E2A" w:rsidR="001840CC" w:rsidRDefault="00000000">
          <w:pPr>
            <w:pStyle w:val="TOC2"/>
            <w:rPr>
              <w:rFonts w:asciiTheme="minorHAnsi" w:eastAsiaTheme="minorEastAsia" w:hAnsiTheme="minorHAnsi" w:cstheme="minorBidi"/>
              <w:noProof/>
              <w:kern w:val="2"/>
              <w:sz w:val="22"/>
              <w:szCs w:val="22"/>
              <w14:ligatures w14:val="standardContextual"/>
            </w:rPr>
          </w:pPr>
          <w:hyperlink w:anchor="_Toc134428800" w:history="1">
            <w:r w:rsidR="001840CC" w:rsidRPr="0021297B">
              <w:rPr>
                <w:rStyle w:val="Hyperlink"/>
                <w:noProof/>
              </w:rPr>
              <w:t>Data Analysis</w:t>
            </w:r>
            <w:r w:rsidR="001840CC">
              <w:rPr>
                <w:noProof/>
                <w:webHidden/>
              </w:rPr>
              <w:tab/>
            </w:r>
            <w:r w:rsidR="001840CC">
              <w:rPr>
                <w:noProof/>
                <w:webHidden/>
              </w:rPr>
              <w:fldChar w:fldCharType="begin"/>
            </w:r>
            <w:r w:rsidR="001840CC">
              <w:rPr>
                <w:noProof/>
                <w:webHidden/>
              </w:rPr>
              <w:instrText xml:space="preserve"> PAGEREF _Toc134428800 \h </w:instrText>
            </w:r>
            <w:r w:rsidR="001840CC">
              <w:rPr>
                <w:noProof/>
                <w:webHidden/>
              </w:rPr>
            </w:r>
            <w:r w:rsidR="001840CC">
              <w:rPr>
                <w:noProof/>
                <w:webHidden/>
              </w:rPr>
              <w:fldChar w:fldCharType="separate"/>
            </w:r>
            <w:r w:rsidR="00374675">
              <w:rPr>
                <w:noProof/>
                <w:webHidden/>
              </w:rPr>
              <w:t>90</w:t>
            </w:r>
            <w:r w:rsidR="001840CC">
              <w:rPr>
                <w:noProof/>
                <w:webHidden/>
              </w:rPr>
              <w:fldChar w:fldCharType="end"/>
            </w:r>
          </w:hyperlink>
        </w:p>
        <w:p w14:paraId="25BDF1D9" w14:textId="4974A94A" w:rsidR="001840CC" w:rsidRDefault="00000000">
          <w:pPr>
            <w:pStyle w:val="TOC2"/>
            <w:rPr>
              <w:rFonts w:asciiTheme="minorHAnsi" w:eastAsiaTheme="minorEastAsia" w:hAnsiTheme="minorHAnsi" w:cstheme="minorBidi"/>
              <w:noProof/>
              <w:kern w:val="2"/>
              <w:sz w:val="22"/>
              <w:szCs w:val="22"/>
              <w14:ligatures w14:val="standardContextual"/>
            </w:rPr>
          </w:pPr>
          <w:hyperlink w:anchor="_Toc134428801" w:history="1">
            <w:r w:rsidR="001840CC" w:rsidRPr="0021297B">
              <w:rPr>
                <w:rStyle w:val="Hyperlink"/>
                <w:noProof/>
              </w:rPr>
              <w:t>Assumptions</w:t>
            </w:r>
            <w:r w:rsidR="001840CC">
              <w:rPr>
                <w:noProof/>
                <w:webHidden/>
              </w:rPr>
              <w:tab/>
            </w:r>
            <w:r w:rsidR="001840CC">
              <w:rPr>
                <w:noProof/>
                <w:webHidden/>
              </w:rPr>
              <w:fldChar w:fldCharType="begin"/>
            </w:r>
            <w:r w:rsidR="001840CC">
              <w:rPr>
                <w:noProof/>
                <w:webHidden/>
              </w:rPr>
              <w:instrText xml:space="preserve"> PAGEREF _Toc134428801 \h </w:instrText>
            </w:r>
            <w:r w:rsidR="001840CC">
              <w:rPr>
                <w:noProof/>
                <w:webHidden/>
              </w:rPr>
            </w:r>
            <w:r w:rsidR="001840CC">
              <w:rPr>
                <w:noProof/>
                <w:webHidden/>
              </w:rPr>
              <w:fldChar w:fldCharType="separate"/>
            </w:r>
            <w:r w:rsidR="00374675">
              <w:rPr>
                <w:noProof/>
                <w:webHidden/>
              </w:rPr>
              <w:t>94</w:t>
            </w:r>
            <w:r w:rsidR="001840CC">
              <w:rPr>
                <w:noProof/>
                <w:webHidden/>
              </w:rPr>
              <w:fldChar w:fldCharType="end"/>
            </w:r>
          </w:hyperlink>
        </w:p>
        <w:p w14:paraId="02F3EA40" w14:textId="60FB5A68" w:rsidR="001840CC" w:rsidRDefault="00000000">
          <w:pPr>
            <w:pStyle w:val="TOC2"/>
            <w:rPr>
              <w:rFonts w:asciiTheme="minorHAnsi" w:eastAsiaTheme="minorEastAsia" w:hAnsiTheme="minorHAnsi" w:cstheme="minorBidi"/>
              <w:noProof/>
              <w:kern w:val="2"/>
              <w:sz w:val="22"/>
              <w:szCs w:val="22"/>
              <w14:ligatures w14:val="standardContextual"/>
            </w:rPr>
          </w:pPr>
          <w:hyperlink w:anchor="_Toc134428802" w:history="1">
            <w:r w:rsidR="001840CC" w:rsidRPr="0021297B">
              <w:rPr>
                <w:rStyle w:val="Hyperlink"/>
                <w:noProof/>
              </w:rPr>
              <w:t>Limitations</w:t>
            </w:r>
            <w:r w:rsidR="001840CC">
              <w:rPr>
                <w:noProof/>
                <w:webHidden/>
              </w:rPr>
              <w:tab/>
            </w:r>
            <w:r w:rsidR="001840CC">
              <w:rPr>
                <w:noProof/>
                <w:webHidden/>
              </w:rPr>
              <w:fldChar w:fldCharType="begin"/>
            </w:r>
            <w:r w:rsidR="001840CC">
              <w:rPr>
                <w:noProof/>
                <w:webHidden/>
              </w:rPr>
              <w:instrText xml:space="preserve"> PAGEREF _Toc134428802 \h </w:instrText>
            </w:r>
            <w:r w:rsidR="001840CC">
              <w:rPr>
                <w:noProof/>
                <w:webHidden/>
              </w:rPr>
            </w:r>
            <w:r w:rsidR="001840CC">
              <w:rPr>
                <w:noProof/>
                <w:webHidden/>
              </w:rPr>
              <w:fldChar w:fldCharType="separate"/>
            </w:r>
            <w:r w:rsidR="00374675">
              <w:rPr>
                <w:noProof/>
                <w:webHidden/>
              </w:rPr>
              <w:t>95</w:t>
            </w:r>
            <w:r w:rsidR="001840CC">
              <w:rPr>
                <w:noProof/>
                <w:webHidden/>
              </w:rPr>
              <w:fldChar w:fldCharType="end"/>
            </w:r>
          </w:hyperlink>
        </w:p>
        <w:p w14:paraId="626E599D" w14:textId="7F8579B6" w:rsidR="001840CC" w:rsidRDefault="00000000">
          <w:pPr>
            <w:pStyle w:val="TOC2"/>
            <w:rPr>
              <w:rFonts w:asciiTheme="minorHAnsi" w:eastAsiaTheme="minorEastAsia" w:hAnsiTheme="minorHAnsi" w:cstheme="minorBidi"/>
              <w:noProof/>
              <w:kern w:val="2"/>
              <w:sz w:val="22"/>
              <w:szCs w:val="22"/>
              <w14:ligatures w14:val="standardContextual"/>
            </w:rPr>
          </w:pPr>
          <w:hyperlink w:anchor="_Toc134428803" w:history="1">
            <w:r w:rsidR="001840CC" w:rsidRPr="0021297B">
              <w:rPr>
                <w:rStyle w:val="Hyperlink"/>
                <w:noProof/>
              </w:rPr>
              <w:t>Delimitations</w:t>
            </w:r>
            <w:r w:rsidR="001840CC">
              <w:rPr>
                <w:noProof/>
                <w:webHidden/>
              </w:rPr>
              <w:tab/>
            </w:r>
            <w:r w:rsidR="001840CC">
              <w:rPr>
                <w:noProof/>
                <w:webHidden/>
              </w:rPr>
              <w:fldChar w:fldCharType="begin"/>
            </w:r>
            <w:r w:rsidR="001840CC">
              <w:rPr>
                <w:noProof/>
                <w:webHidden/>
              </w:rPr>
              <w:instrText xml:space="preserve"> PAGEREF _Toc134428803 \h </w:instrText>
            </w:r>
            <w:r w:rsidR="001840CC">
              <w:rPr>
                <w:noProof/>
                <w:webHidden/>
              </w:rPr>
            </w:r>
            <w:r w:rsidR="001840CC">
              <w:rPr>
                <w:noProof/>
                <w:webHidden/>
              </w:rPr>
              <w:fldChar w:fldCharType="separate"/>
            </w:r>
            <w:r w:rsidR="00374675">
              <w:rPr>
                <w:noProof/>
                <w:webHidden/>
              </w:rPr>
              <w:t>95</w:t>
            </w:r>
            <w:r w:rsidR="001840CC">
              <w:rPr>
                <w:noProof/>
                <w:webHidden/>
              </w:rPr>
              <w:fldChar w:fldCharType="end"/>
            </w:r>
          </w:hyperlink>
        </w:p>
        <w:p w14:paraId="3E70B700" w14:textId="4F9162F5" w:rsidR="001840CC" w:rsidRDefault="00000000">
          <w:pPr>
            <w:pStyle w:val="TOC2"/>
            <w:rPr>
              <w:rFonts w:asciiTheme="minorHAnsi" w:eastAsiaTheme="minorEastAsia" w:hAnsiTheme="minorHAnsi" w:cstheme="minorBidi"/>
              <w:noProof/>
              <w:kern w:val="2"/>
              <w:sz w:val="22"/>
              <w:szCs w:val="22"/>
              <w14:ligatures w14:val="standardContextual"/>
            </w:rPr>
          </w:pPr>
          <w:hyperlink w:anchor="_Toc134428804" w:history="1">
            <w:r w:rsidR="001840CC" w:rsidRPr="0021297B">
              <w:rPr>
                <w:rStyle w:val="Hyperlink"/>
                <w:noProof/>
              </w:rPr>
              <w:t>Ethical Assurances</w:t>
            </w:r>
            <w:r w:rsidR="001840CC">
              <w:rPr>
                <w:noProof/>
                <w:webHidden/>
              </w:rPr>
              <w:tab/>
            </w:r>
            <w:r w:rsidR="001840CC">
              <w:rPr>
                <w:noProof/>
                <w:webHidden/>
              </w:rPr>
              <w:fldChar w:fldCharType="begin"/>
            </w:r>
            <w:r w:rsidR="001840CC">
              <w:rPr>
                <w:noProof/>
                <w:webHidden/>
              </w:rPr>
              <w:instrText xml:space="preserve"> PAGEREF _Toc134428804 \h </w:instrText>
            </w:r>
            <w:r w:rsidR="001840CC">
              <w:rPr>
                <w:noProof/>
                <w:webHidden/>
              </w:rPr>
            </w:r>
            <w:r w:rsidR="001840CC">
              <w:rPr>
                <w:noProof/>
                <w:webHidden/>
              </w:rPr>
              <w:fldChar w:fldCharType="separate"/>
            </w:r>
            <w:r w:rsidR="00374675">
              <w:rPr>
                <w:noProof/>
                <w:webHidden/>
              </w:rPr>
              <w:t>96</w:t>
            </w:r>
            <w:r w:rsidR="001840CC">
              <w:rPr>
                <w:noProof/>
                <w:webHidden/>
              </w:rPr>
              <w:fldChar w:fldCharType="end"/>
            </w:r>
          </w:hyperlink>
        </w:p>
        <w:p w14:paraId="0529591D" w14:textId="33874F71" w:rsidR="001840CC" w:rsidRDefault="00000000">
          <w:pPr>
            <w:pStyle w:val="TOC2"/>
            <w:rPr>
              <w:rFonts w:asciiTheme="minorHAnsi" w:eastAsiaTheme="minorEastAsia" w:hAnsiTheme="minorHAnsi" w:cstheme="minorBidi"/>
              <w:noProof/>
              <w:kern w:val="2"/>
              <w:sz w:val="22"/>
              <w:szCs w:val="22"/>
              <w14:ligatures w14:val="standardContextual"/>
            </w:rPr>
          </w:pPr>
          <w:hyperlink w:anchor="_Toc134428805" w:history="1">
            <w:r w:rsidR="001840CC" w:rsidRPr="0021297B">
              <w:rPr>
                <w:rStyle w:val="Hyperlink"/>
                <w:noProof/>
              </w:rPr>
              <w:t>Summary</w:t>
            </w:r>
            <w:r w:rsidR="001840CC">
              <w:rPr>
                <w:noProof/>
                <w:webHidden/>
              </w:rPr>
              <w:tab/>
            </w:r>
            <w:r w:rsidR="001840CC">
              <w:rPr>
                <w:noProof/>
                <w:webHidden/>
              </w:rPr>
              <w:fldChar w:fldCharType="begin"/>
            </w:r>
            <w:r w:rsidR="001840CC">
              <w:rPr>
                <w:noProof/>
                <w:webHidden/>
              </w:rPr>
              <w:instrText xml:space="preserve"> PAGEREF _Toc134428805 \h </w:instrText>
            </w:r>
            <w:r w:rsidR="001840CC">
              <w:rPr>
                <w:noProof/>
                <w:webHidden/>
              </w:rPr>
            </w:r>
            <w:r w:rsidR="001840CC">
              <w:rPr>
                <w:noProof/>
                <w:webHidden/>
              </w:rPr>
              <w:fldChar w:fldCharType="separate"/>
            </w:r>
            <w:r w:rsidR="00374675">
              <w:rPr>
                <w:noProof/>
                <w:webHidden/>
              </w:rPr>
              <w:t>98</w:t>
            </w:r>
            <w:r w:rsidR="001840CC">
              <w:rPr>
                <w:noProof/>
                <w:webHidden/>
              </w:rPr>
              <w:fldChar w:fldCharType="end"/>
            </w:r>
          </w:hyperlink>
        </w:p>
        <w:p w14:paraId="1E4C6668" w14:textId="249954D3" w:rsidR="001840CC" w:rsidRDefault="00000000">
          <w:pPr>
            <w:pStyle w:val="TOC1"/>
            <w:rPr>
              <w:rFonts w:asciiTheme="minorHAnsi" w:eastAsiaTheme="minorEastAsia" w:hAnsiTheme="minorHAnsi" w:cstheme="minorBidi"/>
              <w:noProof/>
              <w:kern w:val="2"/>
              <w:sz w:val="22"/>
              <w14:ligatures w14:val="standardContextual"/>
            </w:rPr>
          </w:pPr>
          <w:hyperlink w:anchor="_Toc134428806" w:history="1">
            <w:r w:rsidR="001840CC" w:rsidRPr="0021297B">
              <w:rPr>
                <w:rStyle w:val="Hyperlink"/>
                <w:noProof/>
              </w:rPr>
              <w:t>Chapter 4: Findings</w:t>
            </w:r>
            <w:r w:rsidR="001840CC">
              <w:rPr>
                <w:noProof/>
                <w:webHidden/>
              </w:rPr>
              <w:tab/>
            </w:r>
            <w:r w:rsidR="001840CC">
              <w:rPr>
                <w:noProof/>
                <w:webHidden/>
              </w:rPr>
              <w:fldChar w:fldCharType="begin"/>
            </w:r>
            <w:r w:rsidR="001840CC">
              <w:rPr>
                <w:noProof/>
                <w:webHidden/>
              </w:rPr>
              <w:instrText xml:space="preserve"> PAGEREF _Toc134428806 \h </w:instrText>
            </w:r>
            <w:r w:rsidR="001840CC">
              <w:rPr>
                <w:noProof/>
                <w:webHidden/>
              </w:rPr>
            </w:r>
            <w:r w:rsidR="001840CC">
              <w:rPr>
                <w:noProof/>
                <w:webHidden/>
              </w:rPr>
              <w:fldChar w:fldCharType="separate"/>
            </w:r>
            <w:r w:rsidR="00374675">
              <w:rPr>
                <w:noProof/>
                <w:webHidden/>
              </w:rPr>
              <w:t>100</w:t>
            </w:r>
            <w:r w:rsidR="001840CC">
              <w:rPr>
                <w:noProof/>
                <w:webHidden/>
              </w:rPr>
              <w:fldChar w:fldCharType="end"/>
            </w:r>
          </w:hyperlink>
        </w:p>
        <w:p w14:paraId="74017873" w14:textId="0A7444F5" w:rsidR="001840CC" w:rsidRDefault="00000000">
          <w:pPr>
            <w:pStyle w:val="TOC2"/>
            <w:rPr>
              <w:rFonts w:asciiTheme="minorHAnsi" w:eastAsiaTheme="minorEastAsia" w:hAnsiTheme="minorHAnsi" w:cstheme="minorBidi"/>
              <w:noProof/>
              <w:kern w:val="2"/>
              <w:sz w:val="22"/>
              <w:szCs w:val="22"/>
              <w14:ligatures w14:val="standardContextual"/>
            </w:rPr>
          </w:pPr>
          <w:hyperlink w:anchor="_Toc134428807" w:history="1">
            <w:r w:rsidR="001840CC" w:rsidRPr="0021297B">
              <w:rPr>
                <w:rStyle w:val="Hyperlink"/>
                <w:noProof/>
              </w:rPr>
              <w:t>Validity and Reliability of the Data</w:t>
            </w:r>
            <w:r w:rsidR="001840CC">
              <w:rPr>
                <w:noProof/>
                <w:webHidden/>
              </w:rPr>
              <w:tab/>
            </w:r>
            <w:r w:rsidR="001840CC">
              <w:rPr>
                <w:noProof/>
                <w:webHidden/>
              </w:rPr>
              <w:fldChar w:fldCharType="begin"/>
            </w:r>
            <w:r w:rsidR="001840CC">
              <w:rPr>
                <w:noProof/>
                <w:webHidden/>
              </w:rPr>
              <w:instrText xml:space="preserve"> PAGEREF _Toc134428807 \h </w:instrText>
            </w:r>
            <w:r w:rsidR="001840CC">
              <w:rPr>
                <w:noProof/>
                <w:webHidden/>
              </w:rPr>
            </w:r>
            <w:r w:rsidR="001840CC">
              <w:rPr>
                <w:noProof/>
                <w:webHidden/>
              </w:rPr>
              <w:fldChar w:fldCharType="separate"/>
            </w:r>
            <w:r w:rsidR="00374675">
              <w:rPr>
                <w:noProof/>
                <w:webHidden/>
              </w:rPr>
              <w:t>100</w:t>
            </w:r>
            <w:r w:rsidR="001840CC">
              <w:rPr>
                <w:noProof/>
                <w:webHidden/>
              </w:rPr>
              <w:fldChar w:fldCharType="end"/>
            </w:r>
          </w:hyperlink>
        </w:p>
        <w:p w14:paraId="7776B75B" w14:textId="29DE28D1" w:rsidR="001840CC" w:rsidRDefault="00000000">
          <w:pPr>
            <w:pStyle w:val="TOC2"/>
            <w:rPr>
              <w:rFonts w:asciiTheme="minorHAnsi" w:eastAsiaTheme="minorEastAsia" w:hAnsiTheme="minorHAnsi" w:cstheme="minorBidi"/>
              <w:noProof/>
              <w:kern w:val="2"/>
              <w:sz w:val="22"/>
              <w:szCs w:val="22"/>
              <w14:ligatures w14:val="standardContextual"/>
            </w:rPr>
          </w:pPr>
          <w:hyperlink w:anchor="_Toc134428808" w:history="1">
            <w:r w:rsidR="001840CC" w:rsidRPr="0021297B">
              <w:rPr>
                <w:rStyle w:val="Hyperlink"/>
                <w:noProof/>
              </w:rPr>
              <w:t>Results</w:t>
            </w:r>
            <w:r w:rsidR="001840CC">
              <w:rPr>
                <w:noProof/>
                <w:webHidden/>
              </w:rPr>
              <w:tab/>
            </w:r>
            <w:r w:rsidR="001840CC">
              <w:rPr>
                <w:noProof/>
                <w:webHidden/>
              </w:rPr>
              <w:fldChar w:fldCharType="begin"/>
            </w:r>
            <w:r w:rsidR="001840CC">
              <w:rPr>
                <w:noProof/>
                <w:webHidden/>
              </w:rPr>
              <w:instrText xml:space="preserve"> PAGEREF _Toc134428808 \h </w:instrText>
            </w:r>
            <w:r w:rsidR="001840CC">
              <w:rPr>
                <w:noProof/>
                <w:webHidden/>
              </w:rPr>
            </w:r>
            <w:r w:rsidR="001840CC">
              <w:rPr>
                <w:noProof/>
                <w:webHidden/>
              </w:rPr>
              <w:fldChar w:fldCharType="separate"/>
            </w:r>
            <w:r w:rsidR="00374675">
              <w:rPr>
                <w:noProof/>
                <w:webHidden/>
              </w:rPr>
              <w:t>101</w:t>
            </w:r>
            <w:r w:rsidR="001840CC">
              <w:rPr>
                <w:noProof/>
                <w:webHidden/>
              </w:rPr>
              <w:fldChar w:fldCharType="end"/>
            </w:r>
          </w:hyperlink>
        </w:p>
        <w:p w14:paraId="20650756" w14:textId="6260EA80" w:rsidR="001840CC" w:rsidRDefault="00000000">
          <w:pPr>
            <w:pStyle w:val="TOC2"/>
            <w:rPr>
              <w:rFonts w:asciiTheme="minorHAnsi" w:eastAsiaTheme="minorEastAsia" w:hAnsiTheme="minorHAnsi" w:cstheme="minorBidi"/>
              <w:noProof/>
              <w:kern w:val="2"/>
              <w:sz w:val="22"/>
              <w:szCs w:val="22"/>
              <w14:ligatures w14:val="standardContextual"/>
            </w:rPr>
          </w:pPr>
          <w:hyperlink w:anchor="_Toc134428809" w:history="1">
            <w:r w:rsidR="001840CC" w:rsidRPr="0021297B">
              <w:rPr>
                <w:rStyle w:val="Hyperlink"/>
                <w:noProof/>
              </w:rPr>
              <w:t>Evaluation of the Findings</w:t>
            </w:r>
            <w:r w:rsidR="001840CC">
              <w:rPr>
                <w:noProof/>
                <w:webHidden/>
              </w:rPr>
              <w:tab/>
            </w:r>
            <w:r w:rsidR="001840CC">
              <w:rPr>
                <w:noProof/>
                <w:webHidden/>
              </w:rPr>
              <w:fldChar w:fldCharType="begin"/>
            </w:r>
            <w:r w:rsidR="001840CC">
              <w:rPr>
                <w:noProof/>
                <w:webHidden/>
              </w:rPr>
              <w:instrText xml:space="preserve"> PAGEREF _Toc134428809 \h </w:instrText>
            </w:r>
            <w:r w:rsidR="001840CC">
              <w:rPr>
                <w:noProof/>
                <w:webHidden/>
              </w:rPr>
            </w:r>
            <w:r w:rsidR="001840CC">
              <w:rPr>
                <w:noProof/>
                <w:webHidden/>
              </w:rPr>
              <w:fldChar w:fldCharType="separate"/>
            </w:r>
            <w:r w:rsidR="00374675">
              <w:rPr>
                <w:noProof/>
                <w:webHidden/>
              </w:rPr>
              <w:t>114</w:t>
            </w:r>
            <w:r w:rsidR="001840CC">
              <w:rPr>
                <w:noProof/>
                <w:webHidden/>
              </w:rPr>
              <w:fldChar w:fldCharType="end"/>
            </w:r>
          </w:hyperlink>
        </w:p>
        <w:p w14:paraId="5ED729A9" w14:textId="71051F3E" w:rsidR="001840CC" w:rsidRDefault="00000000">
          <w:pPr>
            <w:pStyle w:val="TOC2"/>
            <w:rPr>
              <w:rFonts w:asciiTheme="minorHAnsi" w:eastAsiaTheme="minorEastAsia" w:hAnsiTheme="minorHAnsi" w:cstheme="minorBidi"/>
              <w:noProof/>
              <w:kern w:val="2"/>
              <w:sz w:val="22"/>
              <w:szCs w:val="22"/>
              <w14:ligatures w14:val="standardContextual"/>
            </w:rPr>
          </w:pPr>
          <w:hyperlink w:anchor="_Toc134428810" w:history="1">
            <w:r w:rsidR="001840CC" w:rsidRPr="0021297B">
              <w:rPr>
                <w:rStyle w:val="Hyperlink"/>
                <w:noProof/>
              </w:rPr>
              <w:t>Summary</w:t>
            </w:r>
            <w:r w:rsidR="001840CC">
              <w:rPr>
                <w:noProof/>
                <w:webHidden/>
              </w:rPr>
              <w:tab/>
            </w:r>
            <w:r w:rsidR="001840CC">
              <w:rPr>
                <w:noProof/>
                <w:webHidden/>
              </w:rPr>
              <w:fldChar w:fldCharType="begin"/>
            </w:r>
            <w:r w:rsidR="001840CC">
              <w:rPr>
                <w:noProof/>
                <w:webHidden/>
              </w:rPr>
              <w:instrText xml:space="preserve"> PAGEREF _Toc134428810 \h </w:instrText>
            </w:r>
            <w:r w:rsidR="001840CC">
              <w:rPr>
                <w:noProof/>
                <w:webHidden/>
              </w:rPr>
            </w:r>
            <w:r w:rsidR="001840CC">
              <w:rPr>
                <w:noProof/>
                <w:webHidden/>
              </w:rPr>
              <w:fldChar w:fldCharType="separate"/>
            </w:r>
            <w:r w:rsidR="00374675">
              <w:rPr>
                <w:noProof/>
                <w:webHidden/>
              </w:rPr>
              <w:t>116</w:t>
            </w:r>
            <w:r w:rsidR="001840CC">
              <w:rPr>
                <w:noProof/>
                <w:webHidden/>
              </w:rPr>
              <w:fldChar w:fldCharType="end"/>
            </w:r>
          </w:hyperlink>
        </w:p>
        <w:p w14:paraId="7F6613CE" w14:textId="5219D144" w:rsidR="001840CC" w:rsidRDefault="00000000">
          <w:pPr>
            <w:pStyle w:val="TOC1"/>
            <w:rPr>
              <w:rFonts w:asciiTheme="minorHAnsi" w:eastAsiaTheme="minorEastAsia" w:hAnsiTheme="minorHAnsi" w:cstheme="minorBidi"/>
              <w:noProof/>
              <w:kern w:val="2"/>
              <w:sz w:val="22"/>
              <w14:ligatures w14:val="standardContextual"/>
            </w:rPr>
          </w:pPr>
          <w:hyperlink w:anchor="_Toc134428811" w:history="1">
            <w:r w:rsidR="001840CC" w:rsidRPr="0021297B">
              <w:rPr>
                <w:rStyle w:val="Hyperlink"/>
                <w:noProof/>
              </w:rPr>
              <w:t>Chapter 5: Implications, Recommendations, and Conclusions</w:t>
            </w:r>
            <w:r w:rsidR="001840CC">
              <w:rPr>
                <w:noProof/>
                <w:webHidden/>
              </w:rPr>
              <w:tab/>
            </w:r>
            <w:r w:rsidR="001840CC">
              <w:rPr>
                <w:noProof/>
                <w:webHidden/>
              </w:rPr>
              <w:fldChar w:fldCharType="begin"/>
            </w:r>
            <w:r w:rsidR="001840CC">
              <w:rPr>
                <w:noProof/>
                <w:webHidden/>
              </w:rPr>
              <w:instrText xml:space="preserve"> PAGEREF _Toc134428811 \h </w:instrText>
            </w:r>
            <w:r w:rsidR="001840CC">
              <w:rPr>
                <w:noProof/>
                <w:webHidden/>
              </w:rPr>
            </w:r>
            <w:r w:rsidR="001840CC">
              <w:rPr>
                <w:noProof/>
                <w:webHidden/>
              </w:rPr>
              <w:fldChar w:fldCharType="separate"/>
            </w:r>
            <w:r w:rsidR="00374675">
              <w:rPr>
                <w:noProof/>
                <w:webHidden/>
              </w:rPr>
              <w:t>118</w:t>
            </w:r>
            <w:r w:rsidR="001840CC">
              <w:rPr>
                <w:noProof/>
                <w:webHidden/>
              </w:rPr>
              <w:fldChar w:fldCharType="end"/>
            </w:r>
          </w:hyperlink>
        </w:p>
        <w:p w14:paraId="0A12B6C2" w14:textId="55756D55" w:rsidR="001840CC" w:rsidRDefault="00000000">
          <w:pPr>
            <w:pStyle w:val="TOC2"/>
            <w:rPr>
              <w:rFonts w:asciiTheme="minorHAnsi" w:eastAsiaTheme="minorEastAsia" w:hAnsiTheme="minorHAnsi" w:cstheme="minorBidi"/>
              <w:noProof/>
              <w:kern w:val="2"/>
              <w:sz w:val="22"/>
              <w:szCs w:val="22"/>
              <w14:ligatures w14:val="standardContextual"/>
            </w:rPr>
          </w:pPr>
          <w:hyperlink w:anchor="_Toc134428812" w:history="1">
            <w:r w:rsidR="001840CC" w:rsidRPr="0021297B">
              <w:rPr>
                <w:rStyle w:val="Hyperlink"/>
                <w:noProof/>
              </w:rPr>
              <w:t>Implications</w:t>
            </w:r>
            <w:r w:rsidR="001840CC">
              <w:rPr>
                <w:noProof/>
                <w:webHidden/>
              </w:rPr>
              <w:tab/>
            </w:r>
            <w:r w:rsidR="001840CC">
              <w:rPr>
                <w:noProof/>
                <w:webHidden/>
              </w:rPr>
              <w:fldChar w:fldCharType="begin"/>
            </w:r>
            <w:r w:rsidR="001840CC">
              <w:rPr>
                <w:noProof/>
                <w:webHidden/>
              </w:rPr>
              <w:instrText xml:space="preserve"> PAGEREF _Toc134428812 \h </w:instrText>
            </w:r>
            <w:r w:rsidR="001840CC">
              <w:rPr>
                <w:noProof/>
                <w:webHidden/>
              </w:rPr>
            </w:r>
            <w:r w:rsidR="001840CC">
              <w:rPr>
                <w:noProof/>
                <w:webHidden/>
              </w:rPr>
              <w:fldChar w:fldCharType="separate"/>
            </w:r>
            <w:r w:rsidR="00374675">
              <w:rPr>
                <w:noProof/>
                <w:webHidden/>
              </w:rPr>
              <w:t>119</w:t>
            </w:r>
            <w:r w:rsidR="001840CC">
              <w:rPr>
                <w:noProof/>
                <w:webHidden/>
              </w:rPr>
              <w:fldChar w:fldCharType="end"/>
            </w:r>
          </w:hyperlink>
        </w:p>
        <w:p w14:paraId="0AF9D9C4" w14:textId="54B6296B" w:rsidR="001840CC" w:rsidRDefault="00000000">
          <w:pPr>
            <w:pStyle w:val="TOC2"/>
            <w:rPr>
              <w:rFonts w:asciiTheme="minorHAnsi" w:eastAsiaTheme="minorEastAsia" w:hAnsiTheme="minorHAnsi" w:cstheme="minorBidi"/>
              <w:noProof/>
              <w:kern w:val="2"/>
              <w:sz w:val="22"/>
              <w:szCs w:val="22"/>
              <w14:ligatures w14:val="standardContextual"/>
            </w:rPr>
          </w:pPr>
          <w:hyperlink w:anchor="_Toc134428813" w:history="1">
            <w:r w:rsidR="001840CC" w:rsidRPr="0021297B">
              <w:rPr>
                <w:rStyle w:val="Hyperlink"/>
                <w:noProof/>
              </w:rPr>
              <w:t>Recommendations for Practice</w:t>
            </w:r>
            <w:r w:rsidR="001840CC">
              <w:rPr>
                <w:noProof/>
                <w:webHidden/>
              </w:rPr>
              <w:tab/>
            </w:r>
            <w:r w:rsidR="001840CC">
              <w:rPr>
                <w:noProof/>
                <w:webHidden/>
              </w:rPr>
              <w:fldChar w:fldCharType="begin"/>
            </w:r>
            <w:r w:rsidR="001840CC">
              <w:rPr>
                <w:noProof/>
                <w:webHidden/>
              </w:rPr>
              <w:instrText xml:space="preserve"> PAGEREF _Toc134428813 \h </w:instrText>
            </w:r>
            <w:r w:rsidR="001840CC">
              <w:rPr>
                <w:noProof/>
                <w:webHidden/>
              </w:rPr>
            </w:r>
            <w:r w:rsidR="001840CC">
              <w:rPr>
                <w:noProof/>
                <w:webHidden/>
              </w:rPr>
              <w:fldChar w:fldCharType="separate"/>
            </w:r>
            <w:r w:rsidR="00374675">
              <w:rPr>
                <w:noProof/>
                <w:webHidden/>
              </w:rPr>
              <w:t>122</w:t>
            </w:r>
            <w:r w:rsidR="001840CC">
              <w:rPr>
                <w:noProof/>
                <w:webHidden/>
              </w:rPr>
              <w:fldChar w:fldCharType="end"/>
            </w:r>
          </w:hyperlink>
        </w:p>
        <w:p w14:paraId="2E23EAE7" w14:textId="2BCBE5A9" w:rsidR="001840CC" w:rsidRDefault="00000000">
          <w:pPr>
            <w:pStyle w:val="TOC2"/>
            <w:rPr>
              <w:rFonts w:asciiTheme="minorHAnsi" w:eastAsiaTheme="minorEastAsia" w:hAnsiTheme="minorHAnsi" w:cstheme="minorBidi"/>
              <w:noProof/>
              <w:kern w:val="2"/>
              <w:sz w:val="22"/>
              <w:szCs w:val="22"/>
              <w14:ligatures w14:val="standardContextual"/>
            </w:rPr>
          </w:pPr>
          <w:hyperlink w:anchor="_Toc134428814" w:history="1">
            <w:r w:rsidR="001840CC" w:rsidRPr="0021297B">
              <w:rPr>
                <w:rStyle w:val="Hyperlink"/>
                <w:noProof/>
              </w:rPr>
              <w:t>Recommendations for Future Research</w:t>
            </w:r>
            <w:r w:rsidR="001840CC">
              <w:rPr>
                <w:noProof/>
                <w:webHidden/>
              </w:rPr>
              <w:tab/>
            </w:r>
            <w:r w:rsidR="001840CC">
              <w:rPr>
                <w:noProof/>
                <w:webHidden/>
              </w:rPr>
              <w:fldChar w:fldCharType="begin"/>
            </w:r>
            <w:r w:rsidR="001840CC">
              <w:rPr>
                <w:noProof/>
                <w:webHidden/>
              </w:rPr>
              <w:instrText xml:space="preserve"> PAGEREF _Toc134428814 \h </w:instrText>
            </w:r>
            <w:r w:rsidR="001840CC">
              <w:rPr>
                <w:noProof/>
                <w:webHidden/>
              </w:rPr>
            </w:r>
            <w:r w:rsidR="001840CC">
              <w:rPr>
                <w:noProof/>
                <w:webHidden/>
              </w:rPr>
              <w:fldChar w:fldCharType="separate"/>
            </w:r>
            <w:r w:rsidR="00374675">
              <w:rPr>
                <w:noProof/>
                <w:webHidden/>
              </w:rPr>
              <w:t>122</w:t>
            </w:r>
            <w:r w:rsidR="001840CC">
              <w:rPr>
                <w:noProof/>
                <w:webHidden/>
              </w:rPr>
              <w:fldChar w:fldCharType="end"/>
            </w:r>
          </w:hyperlink>
        </w:p>
        <w:p w14:paraId="32F76A53" w14:textId="31FA4BCE" w:rsidR="001840CC" w:rsidRDefault="00000000">
          <w:pPr>
            <w:pStyle w:val="TOC2"/>
            <w:rPr>
              <w:rFonts w:asciiTheme="minorHAnsi" w:eastAsiaTheme="minorEastAsia" w:hAnsiTheme="minorHAnsi" w:cstheme="minorBidi"/>
              <w:noProof/>
              <w:kern w:val="2"/>
              <w:sz w:val="22"/>
              <w:szCs w:val="22"/>
              <w14:ligatures w14:val="standardContextual"/>
            </w:rPr>
          </w:pPr>
          <w:hyperlink w:anchor="_Toc134428815" w:history="1">
            <w:r w:rsidR="001840CC" w:rsidRPr="0021297B">
              <w:rPr>
                <w:rStyle w:val="Hyperlink"/>
                <w:noProof/>
              </w:rPr>
              <w:t>Conclusions</w:t>
            </w:r>
            <w:r w:rsidR="001840CC">
              <w:rPr>
                <w:noProof/>
                <w:webHidden/>
              </w:rPr>
              <w:tab/>
            </w:r>
            <w:r w:rsidR="001840CC">
              <w:rPr>
                <w:noProof/>
                <w:webHidden/>
              </w:rPr>
              <w:fldChar w:fldCharType="begin"/>
            </w:r>
            <w:r w:rsidR="001840CC">
              <w:rPr>
                <w:noProof/>
                <w:webHidden/>
              </w:rPr>
              <w:instrText xml:space="preserve"> PAGEREF _Toc134428815 \h </w:instrText>
            </w:r>
            <w:r w:rsidR="001840CC">
              <w:rPr>
                <w:noProof/>
                <w:webHidden/>
              </w:rPr>
            </w:r>
            <w:r w:rsidR="001840CC">
              <w:rPr>
                <w:noProof/>
                <w:webHidden/>
              </w:rPr>
              <w:fldChar w:fldCharType="separate"/>
            </w:r>
            <w:r w:rsidR="00374675">
              <w:rPr>
                <w:noProof/>
                <w:webHidden/>
              </w:rPr>
              <w:t>124</w:t>
            </w:r>
            <w:r w:rsidR="001840CC">
              <w:rPr>
                <w:noProof/>
                <w:webHidden/>
              </w:rPr>
              <w:fldChar w:fldCharType="end"/>
            </w:r>
          </w:hyperlink>
        </w:p>
        <w:p w14:paraId="58B6B3CA" w14:textId="280C0151" w:rsidR="001840CC" w:rsidRDefault="00000000">
          <w:pPr>
            <w:pStyle w:val="TOC1"/>
            <w:rPr>
              <w:rFonts w:asciiTheme="minorHAnsi" w:eastAsiaTheme="minorEastAsia" w:hAnsiTheme="minorHAnsi" w:cstheme="minorBidi"/>
              <w:noProof/>
              <w:kern w:val="2"/>
              <w:sz w:val="22"/>
              <w14:ligatures w14:val="standardContextual"/>
            </w:rPr>
          </w:pPr>
          <w:hyperlink w:anchor="_Toc134428816" w:history="1">
            <w:r w:rsidR="001840CC" w:rsidRPr="0021297B">
              <w:rPr>
                <w:rStyle w:val="Hyperlink"/>
                <w:noProof/>
              </w:rPr>
              <w:t>References</w:t>
            </w:r>
            <w:r w:rsidR="001840CC">
              <w:rPr>
                <w:noProof/>
                <w:webHidden/>
              </w:rPr>
              <w:tab/>
            </w:r>
            <w:r w:rsidR="001840CC">
              <w:rPr>
                <w:noProof/>
                <w:webHidden/>
              </w:rPr>
              <w:fldChar w:fldCharType="begin"/>
            </w:r>
            <w:r w:rsidR="001840CC">
              <w:rPr>
                <w:noProof/>
                <w:webHidden/>
              </w:rPr>
              <w:instrText xml:space="preserve"> PAGEREF _Toc134428816 \h </w:instrText>
            </w:r>
            <w:r w:rsidR="001840CC">
              <w:rPr>
                <w:noProof/>
                <w:webHidden/>
              </w:rPr>
            </w:r>
            <w:r w:rsidR="001840CC">
              <w:rPr>
                <w:noProof/>
                <w:webHidden/>
              </w:rPr>
              <w:fldChar w:fldCharType="separate"/>
            </w:r>
            <w:r w:rsidR="00374675">
              <w:rPr>
                <w:noProof/>
                <w:webHidden/>
              </w:rPr>
              <w:t>126</w:t>
            </w:r>
            <w:r w:rsidR="001840CC">
              <w:rPr>
                <w:noProof/>
                <w:webHidden/>
              </w:rPr>
              <w:fldChar w:fldCharType="end"/>
            </w:r>
          </w:hyperlink>
        </w:p>
        <w:p w14:paraId="56197E2F" w14:textId="640F382B" w:rsidR="00F53DD4" w:rsidRDefault="0098329E" w:rsidP="00AA2846">
          <w:pPr>
            <w:ind w:firstLine="0"/>
            <w:jc w:val="center"/>
            <w:rPr>
              <w:b/>
              <w:bCs/>
            </w:rPr>
          </w:pPr>
          <w:r>
            <w:rPr>
              <w:rFonts w:cs="Times New Roman"/>
            </w:rPr>
            <w:fldChar w:fldCharType="end"/>
          </w:r>
        </w:p>
        <w:p w14:paraId="4FF8C2C7" w14:textId="36EAC2EE" w:rsidR="0098329E" w:rsidRPr="00AA2846" w:rsidRDefault="00000000" w:rsidP="00AA2846">
          <w:pPr>
            <w:ind w:firstLine="0"/>
            <w:jc w:val="center"/>
            <w:rPr>
              <w:b/>
              <w:bCs/>
            </w:rPr>
          </w:pPr>
        </w:p>
      </w:sdtContent>
    </w:sdt>
    <w:bookmarkStart w:id="0" w:name="_Toc251423627" w:displacedByCustomXml="prev"/>
    <w:p w14:paraId="0C39B1B1" w14:textId="77777777" w:rsidR="00F53DD4" w:rsidRDefault="00F53DD4">
      <w:pPr>
        <w:pStyle w:val="TableofFigures"/>
        <w:tabs>
          <w:tab w:val="right" w:leader="dot" w:pos="9350"/>
        </w:tabs>
        <w:rPr>
          <w:rFonts w:cs="Arial"/>
        </w:rPr>
      </w:pPr>
      <w:bookmarkStart w:id="1" w:name="_Toc251423628"/>
      <w:bookmarkEnd w:id="0"/>
    </w:p>
    <w:p w14:paraId="40CD7C01" w14:textId="77777777" w:rsidR="00F53DD4" w:rsidRDefault="00F53DD4">
      <w:pPr>
        <w:spacing w:after="160" w:line="259" w:lineRule="auto"/>
        <w:ind w:firstLine="0"/>
        <w:rPr>
          <w:rFonts w:cs="Arial"/>
        </w:rPr>
      </w:pPr>
      <w:r>
        <w:rPr>
          <w:rFonts w:cs="Arial"/>
        </w:rPr>
        <w:br w:type="page"/>
      </w:r>
    </w:p>
    <w:p w14:paraId="3187FB2F" w14:textId="634C5440" w:rsidR="00F53DD4" w:rsidRPr="00B21582" w:rsidRDefault="00F53DD4" w:rsidP="00B21582">
      <w:pPr>
        <w:pStyle w:val="TableofFigures"/>
        <w:tabs>
          <w:tab w:val="right" w:leader="dot" w:pos="9350"/>
        </w:tabs>
        <w:jc w:val="center"/>
        <w:rPr>
          <w:rFonts w:cs="Arial"/>
          <w:b/>
          <w:bCs/>
        </w:rPr>
      </w:pPr>
      <w:r>
        <w:rPr>
          <w:rFonts w:cs="Arial"/>
          <w:b/>
          <w:bCs/>
        </w:rPr>
        <w:lastRenderedPageBreak/>
        <w:t>List of Tables</w:t>
      </w:r>
    </w:p>
    <w:p w14:paraId="6AF13FFA" w14:textId="5BFAEF9B" w:rsidR="001840CC" w:rsidRDefault="00F53DD4">
      <w:pPr>
        <w:pStyle w:val="TableofFigures"/>
        <w:tabs>
          <w:tab w:val="right" w:leader="dot" w:pos="9350"/>
        </w:tabs>
        <w:rPr>
          <w:rFonts w:asciiTheme="minorHAnsi" w:eastAsiaTheme="minorEastAsia" w:hAnsiTheme="minorHAnsi"/>
          <w:noProof/>
          <w:kern w:val="2"/>
          <w:sz w:val="22"/>
          <w14:ligatures w14:val="standardContextual"/>
        </w:rPr>
      </w:pPr>
      <w:r>
        <w:rPr>
          <w:rFonts w:cs="Arial"/>
        </w:rPr>
        <w:fldChar w:fldCharType="begin"/>
      </w:r>
      <w:r>
        <w:rPr>
          <w:rFonts w:cs="Arial"/>
        </w:rPr>
        <w:instrText xml:space="preserve"> TOC \h \z \c "Table" </w:instrText>
      </w:r>
      <w:r>
        <w:rPr>
          <w:rFonts w:cs="Arial"/>
        </w:rPr>
        <w:fldChar w:fldCharType="separate"/>
      </w:r>
      <w:hyperlink w:anchor="_Toc134428817" w:history="1">
        <w:r w:rsidR="001840CC" w:rsidRPr="00091DE7">
          <w:rPr>
            <w:rStyle w:val="Hyperlink"/>
            <w:b/>
            <w:bCs/>
            <w:noProof/>
          </w:rPr>
          <w:t>Table 1</w:t>
        </w:r>
        <w:r w:rsidR="001840CC" w:rsidRPr="00091DE7">
          <w:rPr>
            <w:rStyle w:val="Hyperlink"/>
            <w:noProof/>
          </w:rPr>
          <w:t xml:space="preserve"> Design-science Guidelines (Hevner et al. 2004)</w:t>
        </w:r>
        <w:r w:rsidR="001840CC">
          <w:rPr>
            <w:noProof/>
            <w:webHidden/>
          </w:rPr>
          <w:tab/>
        </w:r>
        <w:r w:rsidR="001840CC">
          <w:rPr>
            <w:noProof/>
            <w:webHidden/>
          </w:rPr>
          <w:fldChar w:fldCharType="begin"/>
        </w:r>
        <w:r w:rsidR="001840CC">
          <w:rPr>
            <w:noProof/>
            <w:webHidden/>
          </w:rPr>
          <w:instrText xml:space="preserve"> PAGEREF _Toc134428817 \h </w:instrText>
        </w:r>
        <w:r w:rsidR="001840CC">
          <w:rPr>
            <w:noProof/>
            <w:webHidden/>
          </w:rPr>
        </w:r>
        <w:r w:rsidR="001840CC">
          <w:rPr>
            <w:noProof/>
            <w:webHidden/>
          </w:rPr>
          <w:fldChar w:fldCharType="separate"/>
        </w:r>
        <w:r w:rsidR="00374675">
          <w:rPr>
            <w:noProof/>
            <w:webHidden/>
          </w:rPr>
          <w:t>5</w:t>
        </w:r>
        <w:r w:rsidR="001840CC">
          <w:rPr>
            <w:noProof/>
            <w:webHidden/>
          </w:rPr>
          <w:fldChar w:fldCharType="end"/>
        </w:r>
      </w:hyperlink>
    </w:p>
    <w:p w14:paraId="44304A70" w14:textId="07975432" w:rsidR="001840CC"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134428818" w:history="1">
        <w:r w:rsidR="001840CC" w:rsidRPr="00091DE7">
          <w:rPr>
            <w:rStyle w:val="Hyperlink"/>
            <w:b/>
            <w:bCs/>
            <w:noProof/>
          </w:rPr>
          <w:t xml:space="preserve">Table 2 </w:t>
        </w:r>
        <w:r w:rsidR="001840CC" w:rsidRPr="00091DE7">
          <w:rPr>
            <w:rStyle w:val="Hyperlink"/>
            <w:i/>
            <w:noProof/>
          </w:rPr>
          <w:t>Survey search terms</w:t>
        </w:r>
        <w:r w:rsidR="001840CC">
          <w:rPr>
            <w:noProof/>
            <w:webHidden/>
          </w:rPr>
          <w:tab/>
        </w:r>
        <w:r w:rsidR="001840CC">
          <w:rPr>
            <w:noProof/>
            <w:webHidden/>
          </w:rPr>
          <w:fldChar w:fldCharType="begin"/>
        </w:r>
        <w:r w:rsidR="001840CC">
          <w:rPr>
            <w:noProof/>
            <w:webHidden/>
          </w:rPr>
          <w:instrText xml:space="preserve"> PAGEREF _Toc134428818 \h </w:instrText>
        </w:r>
        <w:r w:rsidR="001840CC">
          <w:rPr>
            <w:noProof/>
            <w:webHidden/>
          </w:rPr>
        </w:r>
        <w:r w:rsidR="001840CC">
          <w:rPr>
            <w:noProof/>
            <w:webHidden/>
          </w:rPr>
          <w:fldChar w:fldCharType="separate"/>
        </w:r>
        <w:r w:rsidR="00374675">
          <w:rPr>
            <w:noProof/>
            <w:webHidden/>
          </w:rPr>
          <w:t>12</w:t>
        </w:r>
        <w:r w:rsidR="001840CC">
          <w:rPr>
            <w:noProof/>
            <w:webHidden/>
          </w:rPr>
          <w:fldChar w:fldCharType="end"/>
        </w:r>
      </w:hyperlink>
    </w:p>
    <w:p w14:paraId="0BA484D4" w14:textId="7B9CE2E5" w:rsidR="001840CC"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134428819" w:history="1">
        <w:r w:rsidR="001840CC" w:rsidRPr="00091DE7">
          <w:rPr>
            <w:rStyle w:val="Hyperlink"/>
            <w:b/>
            <w:bCs/>
            <w:noProof/>
          </w:rPr>
          <w:t xml:space="preserve">Table 3 </w:t>
        </w:r>
        <w:r w:rsidR="001840CC" w:rsidRPr="00091DE7">
          <w:rPr>
            <w:rStyle w:val="Hyperlink"/>
            <w:noProof/>
          </w:rPr>
          <w:t xml:space="preserve"> </w:t>
        </w:r>
        <w:r w:rsidR="001840CC" w:rsidRPr="00091DE7">
          <w:rPr>
            <w:rStyle w:val="Hyperlink"/>
            <w:i/>
            <w:noProof/>
          </w:rPr>
          <w:t>Example Research Strategies for Classifying Movement in Video</w:t>
        </w:r>
        <w:r w:rsidR="001840CC">
          <w:rPr>
            <w:noProof/>
            <w:webHidden/>
          </w:rPr>
          <w:tab/>
        </w:r>
        <w:r w:rsidR="001840CC">
          <w:rPr>
            <w:noProof/>
            <w:webHidden/>
          </w:rPr>
          <w:fldChar w:fldCharType="begin"/>
        </w:r>
        <w:r w:rsidR="001840CC">
          <w:rPr>
            <w:noProof/>
            <w:webHidden/>
          </w:rPr>
          <w:instrText xml:space="preserve"> PAGEREF _Toc134428819 \h </w:instrText>
        </w:r>
        <w:r w:rsidR="001840CC">
          <w:rPr>
            <w:noProof/>
            <w:webHidden/>
          </w:rPr>
        </w:r>
        <w:r w:rsidR="001840CC">
          <w:rPr>
            <w:noProof/>
            <w:webHidden/>
          </w:rPr>
          <w:fldChar w:fldCharType="separate"/>
        </w:r>
        <w:r w:rsidR="00374675">
          <w:rPr>
            <w:noProof/>
            <w:webHidden/>
          </w:rPr>
          <w:t>14</w:t>
        </w:r>
        <w:r w:rsidR="001840CC">
          <w:rPr>
            <w:noProof/>
            <w:webHidden/>
          </w:rPr>
          <w:fldChar w:fldCharType="end"/>
        </w:r>
      </w:hyperlink>
    </w:p>
    <w:p w14:paraId="41888033" w14:textId="24AFCA28" w:rsidR="001840CC"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134428820" w:history="1">
        <w:r w:rsidR="001840CC" w:rsidRPr="00091DE7">
          <w:rPr>
            <w:rStyle w:val="Hyperlink"/>
            <w:b/>
            <w:bCs/>
            <w:noProof/>
          </w:rPr>
          <w:t xml:space="preserve">Table 4 </w:t>
        </w:r>
        <w:r w:rsidR="001840CC" w:rsidRPr="00091DE7">
          <w:rPr>
            <w:rStyle w:val="Hyperlink"/>
            <w:i/>
            <w:noProof/>
          </w:rPr>
          <w:t>Activation Functions</w:t>
        </w:r>
        <w:r w:rsidR="001840CC">
          <w:rPr>
            <w:noProof/>
            <w:webHidden/>
          </w:rPr>
          <w:tab/>
        </w:r>
        <w:r w:rsidR="001840CC">
          <w:rPr>
            <w:noProof/>
            <w:webHidden/>
          </w:rPr>
          <w:fldChar w:fldCharType="begin"/>
        </w:r>
        <w:r w:rsidR="001840CC">
          <w:rPr>
            <w:noProof/>
            <w:webHidden/>
          </w:rPr>
          <w:instrText xml:space="preserve"> PAGEREF _Toc134428820 \h </w:instrText>
        </w:r>
        <w:r w:rsidR="001840CC">
          <w:rPr>
            <w:noProof/>
            <w:webHidden/>
          </w:rPr>
        </w:r>
        <w:r w:rsidR="001840CC">
          <w:rPr>
            <w:noProof/>
            <w:webHidden/>
          </w:rPr>
          <w:fldChar w:fldCharType="separate"/>
        </w:r>
        <w:r w:rsidR="00374675">
          <w:rPr>
            <w:noProof/>
            <w:webHidden/>
          </w:rPr>
          <w:t>31</w:t>
        </w:r>
        <w:r w:rsidR="001840CC">
          <w:rPr>
            <w:noProof/>
            <w:webHidden/>
          </w:rPr>
          <w:fldChar w:fldCharType="end"/>
        </w:r>
      </w:hyperlink>
    </w:p>
    <w:p w14:paraId="2CAAED6F" w14:textId="4729F890" w:rsidR="001840CC"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134428821" w:history="1">
        <w:r w:rsidR="001840CC" w:rsidRPr="00091DE7">
          <w:rPr>
            <w:rStyle w:val="Hyperlink"/>
            <w:b/>
            <w:bCs/>
            <w:noProof/>
          </w:rPr>
          <w:t xml:space="preserve">Table 5 </w:t>
        </w:r>
        <w:r w:rsidR="001840CC" w:rsidRPr="00091DE7">
          <w:rPr>
            <w:rStyle w:val="Hyperlink"/>
            <w:i/>
            <w:noProof/>
          </w:rPr>
          <w:t>Principal Components</w:t>
        </w:r>
        <w:r w:rsidR="001840CC">
          <w:rPr>
            <w:noProof/>
            <w:webHidden/>
          </w:rPr>
          <w:tab/>
        </w:r>
        <w:r w:rsidR="001840CC">
          <w:rPr>
            <w:noProof/>
            <w:webHidden/>
          </w:rPr>
          <w:fldChar w:fldCharType="begin"/>
        </w:r>
        <w:r w:rsidR="001840CC">
          <w:rPr>
            <w:noProof/>
            <w:webHidden/>
          </w:rPr>
          <w:instrText xml:space="preserve"> PAGEREF _Toc134428821 \h </w:instrText>
        </w:r>
        <w:r w:rsidR="001840CC">
          <w:rPr>
            <w:noProof/>
            <w:webHidden/>
          </w:rPr>
        </w:r>
        <w:r w:rsidR="001840CC">
          <w:rPr>
            <w:noProof/>
            <w:webHidden/>
          </w:rPr>
          <w:fldChar w:fldCharType="separate"/>
        </w:r>
        <w:r w:rsidR="00374675">
          <w:rPr>
            <w:noProof/>
            <w:webHidden/>
          </w:rPr>
          <w:t>34</w:t>
        </w:r>
        <w:r w:rsidR="001840CC">
          <w:rPr>
            <w:noProof/>
            <w:webHidden/>
          </w:rPr>
          <w:fldChar w:fldCharType="end"/>
        </w:r>
      </w:hyperlink>
    </w:p>
    <w:p w14:paraId="34638B0D" w14:textId="30172843" w:rsidR="001840CC"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134428822" w:history="1">
        <w:r w:rsidR="001840CC" w:rsidRPr="00091DE7">
          <w:rPr>
            <w:rStyle w:val="Hyperlink"/>
            <w:b/>
            <w:bCs/>
            <w:noProof/>
          </w:rPr>
          <w:t>Table 6</w:t>
        </w:r>
        <w:r w:rsidR="001840CC" w:rsidRPr="00091DE7">
          <w:rPr>
            <w:rStyle w:val="Hyperlink"/>
            <w:noProof/>
          </w:rPr>
          <w:t xml:space="preserve">  </w:t>
        </w:r>
        <w:r w:rsidR="001840CC" w:rsidRPr="00091DE7">
          <w:rPr>
            <w:rStyle w:val="Hyperlink"/>
            <w:i/>
            <w:noProof/>
          </w:rPr>
          <w:t>Mean Time to Recover</w:t>
        </w:r>
        <w:r w:rsidR="001840CC">
          <w:rPr>
            <w:noProof/>
            <w:webHidden/>
          </w:rPr>
          <w:tab/>
        </w:r>
        <w:r w:rsidR="001840CC">
          <w:rPr>
            <w:noProof/>
            <w:webHidden/>
          </w:rPr>
          <w:fldChar w:fldCharType="begin"/>
        </w:r>
        <w:r w:rsidR="001840CC">
          <w:rPr>
            <w:noProof/>
            <w:webHidden/>
          </w:rPr>
          <w:instrText xml:space="preserve"> PAGEREF _Toc134428822 \h </w:instrText>
        </w:r>
        <w:r w:rsidR="001840CC">
          <w:rPr>
            <w:noProof/>
            <w:webHidden/>
          </w:rPr>
        </w:r>
        <w:r w:rsidR="001840CC">
          <w:rPr>
            <w:noProof/>
            <w:webHidden/>
          </w:rPr>
          <w:fldChar w:fldCharType="separate"/>
        </w:r>
        <w:r w:rsidR="00374675">
          <w:rPr>
            <w:noProof/>
            <w:webHidden/>
          </w:rPr>
          <w:t>41</w:t>
        </w:r>
        <w:r w:rsidR="001840CC">
          <w:rPr>
            <w:noProof/>
            <w:webHidden/>
          </w:rPr>
          <w:fldChar w:fldCharType="end"/>
        </w:r>
      </w:hyperlink>
    </w:p>
    <w:p w14:paraId="69DA2F63" w14:textId="7616DF2B" w:rsidR="001840CC"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134428823" w:history="1">
        <w:r w:rsidR="001840CC" w:rsidRPr="00091DE7">
          <w:rPr>
            <w:rStyle w:val="Hyperlink"/>
            <w:b/>
            <w:bCs/>
            <w:noProof/>
          </w:rPr>
          <w:t>Table 7</w:t>
        </w:r>
        <w:r w:rsidR="001840CC" w:rsidRPr="00091DE7">
          <w:rPr>
            <w:rStyle w:val="Hyperlink"/>
            <w:noProof/>
          </w:rPr>
          <w:t xml:space="preserve"> </w:t>
        </w:r>
        <w:r w:rsidR="001840CC" w:rsidRPr="00091DE7">
          <w:rPr>
            <w:rStyle w:val="Hyperlink"/>
            <w:i/>
            <w:noProof/>
          </w:rPr>
          <w:t>Example progressions of N.N. architecture complexity</w:t>
        </w:r>
        <w:r w:rsidR="001840CC">
          <w:rPr>
            <w:noProof/>
            <w:webHidden/>
          </w:rPr>
          <w:tab/>
        </w:r>
        <w:r w:rsidR="001840CC">
          <w:rPr>
            <w:noProof/>
            <w:webHidden/>
          </w:rPr>
          <w:fldChar w:fldCharType="begin"/>
        </w:r>
        <w:r w:rsidR="001840CC">
          <w:rPr>
            <w:noProof/>
            <w:webHidden/>
          </w:rPr>
          <w:instrText xml:space="preserve"> PAGEREF _Toc134428823 \h </w:instrText>
        </w:r>
        <w:r w:rsidR="001840CC">
          <w:rPr>
            <w:noProof/>
            <w:webHidden/>
          </w:rPr>
        </w:r>
        <w:r w:rsidR="001840CC">
          <w:rPr>
            <w:noProof/>
            <w:webHidden/>
          </w:rPr>
          <w:fldChar w:fldCharType="separate"/>
        </w:r>
        <w:r w:rsidR="00374675">
          <w:rPr>
            <w:noProof/>
            <w:webHidden/>
          </w:rPr>
          <w:t>50</w:t>
        </w:r>
        <w:r w:rsidR="001840CC">
          <w:rPr>
            <w:noProof/>
            <w:webHidden/>
          </w:rPr>
          <w:fldChar w:fldCharType="end"/>
        </w:r>
      </w:hyperlink>
    </w:p>
    <w:p w14:paraId="7258D59C" w14:textId="3A00969C" w:rsidR="001840CC"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134428824" w:history="1">
        <w:r w:rsidR="001840CC" w:rsidRPr="00091DE7">
          <w:rPr>
            <w:rStyle w:val="Hyperlink"/>
            <w:b/>
            <w:bCs/>
            <w:noProof/>
          </w:rPr>
          <w:t>Table 8</w:t>
        </w:r>
        <w:r w:rsidR="001840CC" w:rsidRPr="00091DE7">
          <w:rPr>
            <w:rStyle w:val="Hyperlink"/>
            <w:noProof/>
          </w:rPr>
          <w:t xml:space="preserve"> </w:t>
        </w:r>
        <w:r w:rsidR="001840CC" w:rsidRPr="00091DE7">
          <w:rPr>
            <w:rStyle w:val="Hyperlink"/>
            <w:i/>
            <w:noProof/>
          </w:rPr>
          <w:t>Ongoing Fees</w:t>
        </w:r>
        <w:r w:rsidR="001840CC">
          <w:rPr>
            <w:noProof/>
            <w:webHidden/>
          </w:rPr>
          <w:tab/>
        </w:r>
        <w:r w:rsidR="001840CC">
          <w:rPr>
            <w:noProof/>
            <w:webHidden/>
          </w:rPr>
          <w:fldChar w:fldCharType="begin"/>
        </w:r>
        <w:r w:rsidR="001840CC">
          <w:rPr>
            <w:noProof/>
            <w:webHidden/>
          </w:rPr>
          <w:instrText xml:space="preserve"> PAGEREF _Toc134428824 \h </w:instrText>
        </w:r>
        <w:r w:rsidR="001840CC">
          <w:rPr>
            <w:noProof/>
            <w:webHidden/>
          </w:rPr>
        </w:r>
        <w:r w:rsidR="001840CC">
          <w:rPr>
            <w:noProof/>
            <w:webHidden/>
          </w:rPr>
          <w:fldChar w:fldCharType="separate"/>
        </w:r>
        <w:r w:rsidR="00374675">
          <w:rPr>
            <w:noProof/>
            <w:webHidden/>
          </w:rPr>
          <w:t>62</w:t>
        </w:r>
        <w:r w:rsidR="001840CC">
          <w:rPr>
            <w:noProof/>
            <w:webHidden/>
          </w:rPr>
          <w:fldChar w:fldCharType="end"/>
        </w:r>
      </w:hyperlink>
    </w:p>
    <w:p w14:paraId="5507AA0C" w14:textId="273FA390" w:rsidR="001840CC"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134428825" w:history="1">
        <w:r w:rsidR="001840CC" w:rsidRPr="00091DE7">
          <w:rPr>
            <w:rStyle w:val="Hyperlink"/>
            <w:b/>
            <w:bCs/>
            <w:noProof/>
          </w:rPr>
          <w:t xml:space="preserve">Table 9 </w:t>
        </w:r>
        <w:r w:rsidR="001840CC" w:rsidRPr="00091DE7">
          <w:rPr>
            <w:rStyle w:val="Hyperlink"/>
            <w:i/>
            <w:noProof/>
          </w:rPr>
          <w:t>Threat Sources</w:t>
        </w:r>
        <w:r w:rsidR="001840CC">
          <w:rPr>
            <w:noProof/>
            <w:webHidden/>
          </w:rPr>
          <w:tab/>
        </w:r>
        <w:r w:rsidR="001840CC">
          <w:rPr>
            <w:noProof/>
            <w:webHidden/>
          </w:rPr>
          <w:fldChar w:fldCharType="begin"/>
        </w:r>
        <w:r w:rsidR="001840CC">
          <w:rPr>
            <w:noProof/>
            <w:webHidden/>
          </w:rPr>
          <w:instrText xml:space="preserve"> PAGEREF _Toc134428825 \h </w:instrText>
        </w:r>
        <w:r w:rsidR="001840CC">
          <w:rPr>
            <w:noProof/>
            <w:webHidden/>
          </w:rPr>
        </w:r>
        <w:r w:rsidR="001840CC">
          <w:rPr>
            <w:noProof/>
            <w:webHidden/>
          </w:rPr>
          <w:fldChar w:fldCharType="separate"/>
        </w:r>
        <w:r w:rsidR="00374675">
          <w:rPr>
            <w:noProof/>
            <w:webHidden/>
          </w:rPr>
          <w:t>68</w:t>
        </w:r>
        <w:r w:rsidR="001840CC">
          <w:rPr>
            <w:noProof/>
            <w:webHidden/>
          </w:rPr>
          <w:fldChar w:fldCharType="end"/>
        </w:r>
      </w:hyperlink>
    </w:p>
    <w:p w14:paraId="22136940" w14:textId="60B38660" w:rsidR="001840CC"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134428826" w:history="1">
        <w:r w:rsidR="001840CC" w:rsidRPr="00091DE7">
          <w:rPr>
            <w:rStyle w:val="Hyperlink"/>
            <w:b/>
            <w:bCs/>
            <w:noProof/>
          </w:rPr>
          <w:t>Table 10</w:t>
        </w:r>
        <w:r w:rsidR="001840CC" w:rsidRPr="00091DE7">
          <w:rPr>
            <w:rStyle w:val="Hyperlink"/>
            <w:noProof/>
          </w:rPr>
          <w:t xml:space="preserve"> </w:t>
        </w:r>
        <w:r w:rsidR="001840CC" w:rsidRPr="00091DE7">
          <w:rPr>
            <w:rStyle w:val="Hyperlink"/>
            <w:i/>
            <w:iCs/>
            <w:noProof/>
          </w:rPr>
          <w:t xml:space="preserve">Alternative </w:t>
        </w:r>
        <w:r w:rsidR="001840CC" w:rsidRPr="00091DE7">
          <w:rPr>
            <w:rStyle w:val="Hyperlink"/>
            <w:i/>
            <w:noProof/>
          </w:rPr>
          <w:t>Research Approaches</w:t>
        </w:r>
        <w:r w:rsidR="001840CC">
          <w:rPr>
            <w:noProof/>
            <w:webHidden/>
          </w:rPr>
          <w:tab/>
        </w:r>
        <w:r w:rsidR="001840CC">
          <w:rPr>
            <w:noProof/>
            <w:webHidden/>
          </w:rPr>
          <w:fldChar w:fldCharType="begin"/>
        </w:r>
        <w:r w:rsidR="001840CC">
          <w:rPr>
            <w:noProof/>
            <w:webHidden/>
          </w:rPr>
          <w:instrText xml:space="preserve"> PAGEREF _Toc134428826 \h </w:instrText>
        </w:r>
        <w:r w:rsidR="001840CC">
          <w:rPr>
            <w:noProof/>
            <w:webHidden/>
          </w:rPr>
        </w:r>
        <w:r w:rsidR="001840CC">
          <w:rPr>
            <w:noProof/>
            <w:webHidden/>
          </w:rPr>
          <w:fldChar w:fldCharType="separate"/>
        </w:r>
        <w:r w:rsidR="00374675">
          <w:rPr>
            <w:noProof/>
            <w:webHidden/>
          </w:rPr>
          <w:t>79</w:t>
        </w:r>
        <w:r w:rsidR="001840CC">
          <w:rPr>
            <w:noProof/>
            <w:webHidden/>
          </w:rPr>
          <w:fldChar w:fldCharType="end"/>
        </w:r>
      </w:hyperlink>
    </w:p>
    <w:p w14:paraId="5DB97C63" w14:textId="4889FA98" w:rsidR="001840CC"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134428827" w:history="1">
        <w:r w:rsidR="001840CC" w:rsidRPr="00091DE7">
          <w:rPr>
            <w:rStyle w:val="Hyperlink"/>
            <w:b/>
            <w:bCs/>
            <w:noProof/>
          </w:rPr>
          <w:t xml:space="preserve">Table 11 </w:t>
        </w:r>
        <w:r w:rsidR="001840CC" w:rsidRPr="00091DE7">
          <w:rPr>
            <w:rStyle w:val="Hyperlink"/>
            <w:i/>
            <w:noProof/>
          </w:rPr>
          <w:t>Download Process Infrastructure Services</w:t>
        </w:r>
        <w:r w:rsidR="001840CC">
          <w:rPr>
            <w:noProof/>
            <w:webHidden/>
          </w:rPr>
          <w:tab/>
        </w:r>
        <w:r w:rsidR="001840CC">
          <w:rPr>
            <w:noProof/>
            <w:webHidden/>
          </w:rPr>
          <w:fldChar w:fldCharType="begin"/>
        </w:r>
        <w:r w:rsidR="001840CC">
          <w:rPr>
            <w:noProof/>
            <w:webHidden/>
          </w:rPr>
          <w:instrText xml:space="preserve"> PAGEREF _Toc134428827 \h </w:instrText>
        </w:r>
        <w:r w:rsidR="001840CC">
          <w:rPr>
            <w:noProof/>
            <w:webHidden/>
          </w:rPr>
        </w:r>
        <w:r w:rsidR="001840CC">
          <w:rPr>
            <w:noProof/>
            <w:webHidden/>
          </w:rPr>
          <w:fldChar w:fldCharType="separate"/>
        </w:r>
        <w:r w:rsidR="00374675">
          <w:rPr>
            <w:noProof/>
            <w:webHidden/>
          </w:rPr>
          <w:t>85</w:t>
        </w:r>
        <w:r w:rsidR="001840CC">
          <w:rPr>
            <w:noProof/>
            <w:webHidden/>
          </w:rPr>
          <w:fldChar w:fldCharType="end"/>
        </w:r>
      </w:hyperlink>
    </w:p>
    <w:p w14:paraId="2FE5CE63" w14:textId="12D081C1" w:rsidR="001840CC"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134428828" w:history="1">
        <w:r w:rsidR="001840CC" w:rsidRPr="00091DE7">
          <w:rPr>
            <w:rStyle w:val="Hyperlink"/>
            <w:b/>
            <w:bCs/>
            <w:noProof/>
          </w:rPr>
          <w:t xml:space="preserve">Table 12 </w:t>
        </w:r>
        <w:r w:rsidR="001840CC" w:rsidRPr="00091DE7">
          <w:rPr>
            <w:rStyle w:val="Hyperlink"/>
            <w:i/>
            <w:noProof/>
          </w:rPr>
          <w:t>Processed Video Category Statistics</w:t>
        </w:r>
        <w:r w:rsidR="001840CC">
          <w:rPr>
            <w:noProof/>
            <w:webHidden/>
          </w:rPr>
          <w:tab/>
        </w:r>
        <w:r w:rsidR="001840CC">
          <w:rPr>
            <w:noProof/>
            <w:webHidden/>
          </w:rPr>
          <w:fldChar w:fldCharType="begin"/>
        </w:r>
        <w:r w:rsidR="001840CC">
          <w:rPr>
            <w:noProof/>
            <w:webHidden/>
          </w:rPr>
          <w:instrText xml:space="preserve"> PAGEREF _Toc134428828 \h </w:instrText>
        </w:r>
        <w:r w:rsidR="001840CC">
          <w:rPr>
            <w:noProof/>
            <w:webHidden/>
          </w:rPr>
        </w:r>
        <w:r w:rsidR="001840CC">
          <w:rPr>
            <w:noProof/>
            <w:webHidden/>
          </w:rPr>
          <w:fldChar w:fldCharType="separate"/>
        </w:r>
        <w:r w:rsidR="00374675">
          <w:rPr>
            <w:noProof/>
            <w:webHidden/>
          </w:rPr>
          <w:t>102</w:t>
        </w:r>
        <w:r w:rsidR="001840CC">
          <w:rPr>
            <w:noProof/>
            <w:webHidden/>
          </w:rPr>
          <w:fldChar w:fldCharType="end"/>
        </w:r>
      </w:hyperlink>
    </w:p>
    <w:p w14:paraId="28EBDE94" w14:textId="4C0DF1D9" w:rsidR="00887A22" w:rsidRPr="002029F2" w:rsidRDefault="00F53DD4" w:rsidP="002029F2">
      <w:pPr>
        <w:jc w:val="center"/>
        <w:rPr>
          <w:b/>
          <w:bCs/>
        </w:rPr>
      </w:pPr>
      <w:r>
        <w:rPr>
          <w:rFonts w:cs="Arial"/>
        </w:rPr>
        <w:fldChar w:fldCharType="end"/>
      </w:r>
      <w:r w:rsidR="00887A22" w:rsidRPr="00887A22">
        <w:rPr>
          <w:rFonts w:cs="Arial"/>
        </w:rPr>
        <w:br w:type="page"/>
      </w:r>
      <w:r w:rsidR="00887A22" w:rsidRPr="002029F2">
        <w:rPr>
          <w:b/>
          <w:bCs/>
        </w:rPr>
        <w:lastRenderedPageBreak/>
        <w:t>List of Figures</w:t>
      </w:r>
      <w:bookmarkEnd w:id="1"/>
    </w:p>
    <w:p w14:paraId="4D4CFB42" w14:textId="0D4962EC" w:rsidR="000D7554" w:rsidRDefault="000D7554">
      <w:pPr>
        <w:pStyle w:val="TableofFigures"/>
        <w:tabs>
          <w:tab w:val="right" w:leader="dot" w:pos="9350"/>
        </w:tabs>
        <w:rPr>
          <w:rFonts w:asciiTheme="minorHAnsi" w:eastAsiaTheme="minorEastAsia" w:hAnsiTheme="minorHAnsi"/>
          <w:noProof/>
          <w:kern w:val="2"/>
          <w:sz w:val="22"/>
          <w14:ligatures w14:val="standardContextual"/>
        </w:rPr>
      </w:pPr>
      <w:r>
        <w:fldChar w:fldCharType="begin"/>
      </w:r>
      <w:r>
        <w:instrText xml:space="preserve"> TOC \h \z \c "Figure" </w:instrText>
      </w:r>
      <w:r>
        <w:fldChar w:fldCharType="separate"/>
      </w:r>
      <w:hyperlink w:anchor="_Toc134429078" w:history="1">
        <w:r w:rsidRPr="00F448C0">
          <w:rPr>
            <w:rStyle w:val="Hyperlink"/>
            <w:b/>
            <w:bCs/>
            <w:noProof/>
          </w:rPr>
          <w:t>Figure 1</w:t>
        </w:r>
        <w:r w:rsidRPr="00F448C0">
          <w:rPr>
            <w:rStyle w:val="Hyperlink"/>
            <w:noProof/>
          </w:rPr>
          <w:t xml:space="preserve"> </w:t>
        </w:r>
        <w:r w:rsidRPr="00F448C0">
          <w:rPr>
            <w:rStyle w:val="Hyperlink"/>
            <w:i/>
            <w:iCs/>
            <w:noProof/>
          </w:rPr>
          <w:t>Should you purchase more stocks model</w:t>
        </w:r>
        <w:r>
          <w:rPr>
            <w:noProof/>
            <w:webHidden/>
          </w:rPr>
          <w:tab/>
        </w:r>
        <w:r>
          <w:rPr>
            <w:noProof/>
            <w:webHidden/>
          </w:rPr>
          <w:fldChar w:fldCharType="begin"/>
        </w:r>
        <w:r>
          <w:rPr>
            <w:noProof/>
            <w:webHidden/>
          </w:rPr>
          <w:instrText xml:space="preserve"> PAGEREF _Toc134429078 \h </w:instrText>
        </w:r>
        <w:r>
          <w:rPr>
            <w:noProof/>
            <w:webHidden/>
          </w:rPr>
        </w:r>
        <w:r>
          <w:rPr>
            <w:noProof/>
            <w:webHidden/>
          </w:rPr>
          <w:fldChar w:fldCharType="separate"/>
        </w:r>
        <w:r w:rsidR="00374675">
          <w:rPr>
            <w:noProof/>
            <w:webHidden/>
          </w:rPr>
          <w:t>24</w:t>
        </w:r>
        <w:r>
          <w:rPr>
            <w:noProof/>
            <w:webHidden/>
          </w:rPr>
          <w:fldChar w:fldCharType="end"/>
        </w:r>
      </w:hyperlink>
    </w:p>
    <w:p w14:paraId="1D4FDF08" w14:textId="4D67E664" w:rsidR="000D7554"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134429079" w:history="1">
        <w:r w:rsidR="000D7554" w:rsidRPr="00F448C0">
          <w:rPr>
            <w:rStyle w:val="Hyperlink"/>
            <w:b/>
            <w:bCs/>
            <w:noProof/>
          </w:rPr>
          <w:t xml:space="preserve">Figure 2 </w:t>
        </w:r>
        <w:r w:rsidR="000D7554" w:rsidRPr="00F448C0">
          <w:rPr>
            <w:rStyle w:val="Hyperlink"/>
            <w:i/>
            <w:noProof/>
          </w:rPr>
          <w:t>n-gram Examples</w:t>
        </w:r>
        <w:r w:rsidR="000D7554">
          <w:rPr>
            <w:noProof/>
            <w:webHidden/>
          </w:rPr>
          <w:tab/>
        </w:r>
        <w:r w:rsidR="000D7554">
          <w:rPr>
            <w:noProof/>
            <w:webHidden/>
          </w:rPr>
          <w:fldChar w:fldCharType="begin"/>
        </w:r>
        <w:r w:rsidR="000D7554">
          <w:rPr>
            <w:noProof/>
            <w:webHidden/>
          </w:rPr>
          <w:instrText xml:space="preserve"> PAGEREF _Toc134429079 \h </w:instrText>
        </w:r>
        <w:r w:rsidR="000D7554">
          <w:rPr>
            <w:noProof/>
            <w:webHidden/>
          </w:rPr>
        </w:r>
        <w:r w:rsidR="000D7554">
          <w:rPr>
            <w:noProof/>
            <w:webHidden/>
          </w:rPr>
          <w:fldChar w:fldCharType="separate"/>
        </w:r>
        <w:r w:rsidR="00374675">
          <w:rPr>
            <w:noProof/>
            <w:webHidden/>
          </w:rPr>
          <w:t>26</w:t>
        </w:r>
        <w:r w:rsidR="000D7554">
          <w:rPr>
            <w:noProof/>
            <w:webHidden/>
          </w:rPr>
          <w:fldChar w:fldCharType="end"/>
        </w:r>
      </w:hyperlink>
    </w:p>
    <w:p w14:paraId="1C2BF765" w14:textId="1A719306" w:rsidR="000D7554"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134429080" w:history="1">
        <w:r w:rsidR="000D7554" w:rsidRPr="00F448C0">
          <w:rPr>
            <w:rStyle w:val="Hyperlink"/>
            <w:b/>
            <w:bCs/>
            <w:noProof/>
          </w:rPr>
          <w:t>Figure 3</w:t>
        </w:r>
        <w:r w:rsidR="000D7554" w:rsidRPr="00F448C0">
          <w:rPr>
            <w:rStyle w:val="Hyperlink"/>
            <w:noProof/>
          </w:rPr>
          <w:t xml:space="preserve"> </w:t>
        </w:r>
        <w:r w:rsidR="000D7554" w:rsidRPr="00F448C0">
          <w:rPr>
            <w:rStyle w:val="Hyperlink"/>
            <w:i/>
            <w:iCs/>
            <w:noProof/>
          </w:rPr>
          <w:t>3 GANN Architecture (de Waal &amp; du Toit, 2011, p. 399)</w:t>
        </w:r>
        <w:r w:rsidR="000D7554">
          <w:rPr>
            <w:noProof/>
            <w:webHidden/>
          </w:rPr>
          <w:tab/>
        </w:r>
        <w:r w:rsidR="000D7554">
          <w:rPr>
            <w:noProof/>
            <w:webHidden/>
          </w:rPr>
          <w:fldChar w:fldCharType="begin"/>
        </w:r>
        <w:r w:rsidR="000D7554">
          <w:rPr>
            <w:noProof/>
            <w:webHidden/>
          </w:rPr>
          <w:instrText xml:space="preserve"> PAGEREF _Toc134429080 \h </w:instrText>
        </w:r>
        <w:r w:rsidR="000D7554">
          <w:rPr>
            <w:noProof/>
            <w:webHidden/>
          </w:rPr>
        </w:r>
        <w:r w:rsidR="000D7554">
          <w:rPr>
            <w:noProof/>
            <w:webHidden/>
          </w:rPr>
          <w:fldChar w:fldCharType="separate"/>
        </w:r>
        <w:r w:rsidR="00374675">
          <w:rPr>
            <w:noProof/>
            <w:webHidden/>
          </w:rPr>
          <w:t>27</w:t>
        </w:r>
        <w:r w:rsidR="000D7554">
          <w:rPr>
            <w:noProof/>
            <w:webHidden/>
          </w:rPr>
          <w:fldChar w:fldCharType="end"/>
        </w:r>
      </w:hyperlink>
    </w:p>
    <w:p w14:paraId="5DBEAE17" w14:textId="041383CA" w:rsidR="000D7554"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134429081" w:history="1">
        <w:r w:rsidR="000D7554" w:rsidRPr="00F448C0">
          <w:rPr>
            <w:rStyle w:val="Hyperlink"/>
            <w:b/>
            <w:bCs/>
            <w:noProof/>
          </w:rPr>
          <w:t>Figure 4</w:t>
        </w:r>
        <w:r w:rsidR="000D7554" w:rsidRPr="00F448C0">
          <w:rPr>
            <w:rStyle w:val="Hyperlink"/>
            <w:noProof/>
          </w:rPr>
          <w:t xml:space="preserve"> </w:t>
        </w:r>
        <w:r w:rsidR="000D7554" w:rsidRPr="00F448C0">
          <w:rPr>
            <w:rStyle w:val="Hyperlink"/>
            <w:i/>
            <w:noProof/>
          </w:rPr>
          <w:t>TensorFlow Architecture for MNIST Analysis</w:t>
        </w:r>
        <w:r w:rsidR="000D7554">
          <w:rPr>
            <w:noProof/>
            <w:webHidden/>
          </w:rPr>
          <w:tab/>
        </w:r>
        <w:r w:rsidR="000D7554">
          <w:rPr>
            <w:noProof/>
            <w:webHidden/>
          </w:rPr>
          <w:fldChar w:fldCharType="begin"/>
        </w:r>
        <w:r w:rsidR="000D7554">
          <w:rPr>
            <w:noProof/>
            <w:webHidden/>
          </w:rPr>
          <w:instrText xml:space="preserve"> PAGEREF _Toc134429081 \h </w:instrText>
        </w:r>
        <w:r w:rsidR="000D7554">
          <w:rPr>
            <w:noProof/>
            <w:webHidden/>
          </w:rPr>
        </w:r>
        <w:r w:rsidR="000D7554">
          <w:rPr>
            <w:noProof/>
            <w:webHidden/>
          </w:rPr>
          <w:fldChar w:fldCharType="separate"/>
        </w:r>
        <w:r w:rsidR="00374675">
          <w:rPr>
            <w:noProof/>
            <w:webHidden/>
          </w:rPr>
          <w:t>28</w:t>
        </w:r>
        <w:r w:rsidR="000D7554">
          <w:rPr>
            <w:noProof/>
            <w:webHidden/>
          </w:rPr>
          <w:fldChar w:fldCharType="end"/>
        </w:r>
      </w:hyperlink>
    </w:p>
    <w:p w14:paraId="77297E5F" w14:textId="6E130330" w:rsidR="000D7554"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134429082" w:history="1">
        <w:r w:rsidR="000D7554" w:rsidRPr="00F448C0">
          <w:rPr>
            <w:rStyle w:val="Hyperlink"/>
            <w:b/>
            <w:bCs/>
            <w:noProof/>
          </w:rPr>
          <w:t>Figure 5</w:t>
        </w:r>
        <w:r w:rsidR="000D7554" w:rsidRPr="00F448C0">
          <w:rPr>
            <w:rStyle w:val="Hyperlink"/>
            <w:noProof/>
          </w:rPr>
          <w:t xml:space="preserve"> </w:t>
        </w:r>
        <w:r w:rsidR="000D7554" w:rsidRPr="00F448C0">
          <w:rPr>
            <w:rStyle w:val="Hyperlink"/>
            <w:i/>
            <w:noProof/>
          </w:rPr>
          <w:t>Multi-dimensional convergence (Kim &amp; Cho, 2008, p. 1605)</w:t>
        </w:r>
        <w:r w:rsidR="000D7554">
          <w:rPr>
            <w:noProof/>
            <w:webHidden/>
          </w:rPr>
          <w:tab/>
        </w:r>
        <w:r w:rsidR="000D7554">
          <w:rPr>
            <w:noProof/>
            <w:webHidden/>
          </w:rPr>
          <w:fldChar w:fldCharType="begin"/>
        </w:r>
        <w:r w:rsidR="000D7554">
          <w:rPr>
            <w:noProof/>
            <w:webHidden/>
          </w:rPr>
          <w:instrText xml:space="preserve"> PAGEREF _Toc134429082 \h </w:instrText>
        </w:r>
        <w:r w:rsidR="000D7554">
          <w:rPr>
            <w:noProof/>
            <w:webHidden/>
          </w:rPr>
        </w:r>
        <w:r w:rsidR="000D7554">
          <w:rPr>
            <w:noProof/>
            <w:webHidden/>
          </w:rPr>
          <w:fldChar w:fldCharType="separate"/>
        </w:r>
        <w:r w:rsidR="00374675">
          <w:rPr>
            <w:noProof/>
            <w:webHidden/>
          </w:rPr>
          <w:t>32</w:t>
        </w:r>
        <w:r w:rsidR="000D7554">
          <w:rPr>
            <w:noProof/>
            <w:webHidden/>
          </w:rPr>
          <w:fldChar w:fldCharType="end"/>
        </w:r>
      </w:hyperlink>
    </w:p>
    <w:p w14:paraId="0DE1F06F" w14:textId="5D029D44" w:rsidR="000D7554"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134429083" w:history="1">
        <w:r w:rsidR="000D7554" w:rsidRPr="00F448C0">
          <w:rPr>
            <w:rStyle w:val="Hyperlink"/>
            <w:b/>
            <w:bCs/>
            <w:noProof/>
          </w:rPr>
          <w:t>Figure 6</w:t>
        </w:r>
        <w:r w:rsidR="000D7554" w:rsidRPr="00F448C0">
          <w:rPr>
            <w:rStyle w:val="Hyperlink"/>
            <w:noProof/>
          </w:rPr>
          <w:t xml:space="preserve"> </w:t>
        </w:r>
        <w:r w:rsidR="000D7554" w:rsidRPr="00F448C0">
          <w:rPr>
            <w:rStyle w:val="Hyperlink"/>
            <w:i/>
            <w:noProof/>
          </w:rPr>
          <w:t>BeeSmart Simulation (Wilensky, 2014)</w:t>
        </w:r>
        <w:r w:rsidR="000D7554">
          <w:rPr>
            <w:noProof/>
            <w:webHidden/>
          </w:rPr>
          <w:tab/>
        </w:r>
        <w:r w:rsidR="000D7554">
          <w:rPr>
            <w:noProof/>
            <w:webHidden/>
          </w:rPr>
          <w:fldChar w:fldCharType="begin"/>
        </w:r>
        <w:r w:rsidR="000D7554">
          <w:rPr>
            <w:noProof/>
            <w:webHidden/>
          </w:rPr>
          <w:instrText xml:space="preserve"> PAGEREF _Toc134429083 \h </w:instrText>
        </w:r>
        <w:r w:rsidR="000D7554">
          <w:rPr>
            <w:noProof/>
            <w:webHidden/>
          </w:rPr>
        </w:r>
        <w:r w:rsidR="000D7554">
          <w:rPr>
            <w:noProof/>
            <w:webHidden/>
          </w:rPr>
          <w:fldChar w:fldCharType="separate"/>
        </w:r>
        <w:r w:rsidR="00374675">
          <w:rPr>
            <w:noProof/>
            <w:webHidden/>
          </w:rPr>
          <w:t>35</w:t>
        </w:r>
        <w:r w:rsidR="000D7554">
          <w:rPr>
            <w:noProof/>
            <w:webHidden/>
          </w:rPr>
          <w:fldChar w:fldCharType="end"/>
        </w:r>
      </w:hyperlink>
    </w:p>
    <w:p w14:paraId="2FD197C9" w14:textId="5F93B086" w:rsidR="000D7554"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134429084" w:history="1">
        <w:r w:rsidR="000D7554" w:rsidRPr="00F448C0">
          <w:rPr>
            <w:rStyle w:val="Hyperlink"/>
            <w:b/>
            <w:bCs/>
            <w:noProof/>
          </w:rPr>
          <w:t>Figure 7</w:t>
        </w:r>
        <w:r w:rsidR="000D7554" w:rsidRPr="00F448C0">
          <w:rPr>
            <w:rStyle w:val="Hyperlink"/>
            <w:noProof/>
          </w:rPr>
          <w:t xml:space="preserve"> </w:t>
        </w:r>
        <w:r w:rsidR="000D7554" w:rsidRPr="00F448C0">
          <w:rPr>
            <w:rStyle w:val="Hyperlink"/>
            <w:i/>
            <w:noProof/>
          </w:rPr>
          <w:t>Genetic Algorithm Process</w:t>
        </w:r>
        <w:r w:rsidR="000D7554">
          <w:rPr>
            <w:noProof/>
            <w:webHidden/>
          </w:rPr>
          <w:tab/>
        </w:r>
        <w:r w:rsidR="000D7554">
          <w:rPr>
            <w:noProof/>
            <w:webHidden/>
          </w:rPr>
          <w:fldChar w:fldCharType="begin"/>
        </w:r>
        <w:r w:rsidR="000D7554">
          <w:rPr>
            <w:noProof/>
            <w:webHidden/>
          </w:rPr>
          <w:instrText xml:space="preserve"> PAGEREF _Toc134429084 \h </w:instrText>
        </w:r>
        <w:r w:rsidR="000D7554">
          <w:rPr>
            <w:noProof/>
            <w:webHidden/>
          </w:rPr>
        </w:r>
        <w:r w:rsidR="000D7554">
          <w:rPr>
            <w:noProof/>
            <w:webHidden/>
          </w:rPr>
          <w:fldChar w:fldCharType="separate"/>
        </w:r>
        <w:r w:rsidR="00374675">
          <w:rPr>
            <w:noProof/>
            <w:webHidden/>
          </w:rPr>
          <w:t>36</w:t>
        </w:r>
        <w:r w:rsidR="000D7554">
          <w:rPr>
            <w:noProof/>
            <w:webHidden/>
          </w:rPr>
          <w:fldChar w:fldCharType="end"/>
        </w:r>
      </w:hyperlink>
    </w:p>
    <w:p w14:paraId="16B8BC1C" w14:textId="7CDA4E05" w:rsidR="000D7554"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134429085" w:history="1">
        <w:r w:rsidR="000D7554" w:rsidRPr="00F448C0">
          <w:rPr>
            <w:rStyle w:val="Hyperlink"/>
            <w:b/>
            <w:bCs/>
            <w:noProof/>
          </w:rPr>
          <w:t>Figure 8</w:t>
        </w:r>
        <w:r w:rsidR="000D7554" w:rsidRPr="00F448C0">
          <w:rPr>
            <w:rStyle w:val="Hyperlink"/>
            <w:noProof/>
          </w:rPr>
          <w:t xml:space="preserve"> </w:t>
        </w:r>
        <w:r w:rsidR="000D7554" w:rsidRPr="00F448C0">
          <w:rPr>
            <w:rStyle w:val="Hyperlink"/>
            <w:i/>
            <w:noProof/>
          </w:rPr>
          <w:t>Multi-Region Deployment</w:t>
        </w:r>
        <w:r w:rsidR="000D7554">
          <w:rPr>
            <w:noProof/>
            <w:webHidden/>
          </w:rPr>
          <w:tab/>
        </w:r>
        <w:r w:rsidR="000D7554">
          <w:rPr>
            <w:noProof/>
            <w:webHidden/>
          </w:rPr>
          <w:fldChar w:fldCharType="begin"/>
        </w:r>
        <w:r w:rsidR="000D7554">
          <w:rPr>
            <w:noProof/>
            <w:webHidden/>
          </w:rPr>
          <w:instrText xml:space="preserve"> PAGEREF _Toc134429085 \h </w:instrText>
        </w:r>
        <w:r w:rsidR="000D7554">
          <w:rPr>
            <w:noProof/>
            <w:webHidden/>
          </w:rPr>
        </w:r>
        <w:r w:rsidR="000D7554">
          <w:rPr>
            <w:noProof/>
            <w:webHidden/>
          </w:rPr>
          <w:fldChar w:fldCharType="separate"/>
        </w:r>
        <w:r w:rsidR="00374675">
          <w:rPr>
            <w:noProof/>
            <w:webHidden/>
          </w:rPr>
          <w:t>43</w:t>
        </w:r>
        <w:r w:rsidR="000D7554">
          <w:rPr>
            <w:noProof/>
            <w:webHidden/>
          </w:rPr>
          <w:fldChar w:fldCharType="end"/>
        </w:r>
      </w:hyperlink>
    </w:p>
    <w:p w14:paraId="48153997" w14:textId="58AD8D9F" w:rsidR="000D7554"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134429086" w:history="1">
        <w:r w:rsidR="000D7554" w:rsidRPr="00F448C0">
          <w:rPr>
            <w:rStyle w:val="Hyperlink"/>
            <w:b/>
            <w:bCs/>
            <w:noProof/>
          </w:rPr>
          <w:t xml:space="preserve">Figure 9 </w:t>
        </w:r>
        <w:r w:rsidR="000D7554" w:rsidRPr="00F448C0">
          <w:rPr>
            <w:rStyle w:val="Hyperlink"/>
            <w:i/>
            <w:noProof/>
          </w:rPr>
          <w:t>Paxos Consensus (Zhao, 2014, p. 196)</w:t>
        </w:r>
        <w:r w:rsidR="000D7554">
          <w:rPr>
            <w:noProof/>
            <w:webHidden/>
          </w:rPr>
          <w:tab/>
        </w:r>
        <w:r w:rsidR="000D7554">
          <w:rPr>
            <w:noProof/>
            <w:webHidden/>
          </w:rPr>
          <w:fldChar w:fldCharType="begin"/>
        </w:r>
        <w:r w:rsidR="000D7554">
          <w:rPr>
            <w:noProof/>
            <w:webHidden/>
          </w:rPr>
          <w:instrText xml:space="preserve"> PAGEREF _Toc134429086 \h </w:instrText>
        </w:r>
        <w:r w:rsidR="000D7554">
          <w:rPr>
            <w:noProof/>
            <w:webHidden/>
          </w:rPr>
        </w:r>
        <w:r w:rsidR="000D7554">
          <w:rPr>
            <w:noProof/>
            <w:webHidden/>
          </w:rPr>
          <w:fldChar w:fldCharType="separate"/>
        </w:r>
        <w:r w:rsidR="00374675">
          <w:rPr>
            <w:noProof/>
            <w:webHidden/>
          </w:rPr>
          <w:t>44</w:t>
        </w:r>
        <w:r w:rsidR="000D7554">
          <w:rPr>
            <w:noProof/>
            <w:webHidden/>
          </w:rPr>
          <w:fldChar w:fldCharType="end"/>
        </w:r>
      </w:hyperlink>
    </w:p>
    <w:p w14:paraId="714F3144" w14:textId="6DDDA76D" w:rsidR="000D7554"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134429087" w:history="1">
        <w:r w:rsidR="000D7554" w:rsidRPr="00F448C0">
          <w:rPr>
            <w:rStyle w:val="Hyperlink"/>
            <w:b/>
            <w:bCs/>
            <w:noProof/>
          </w:rPr>
          <w:t>Figure 10</w:t>
        </w:r>
        <w:r w:rsidR="000D7554" w:rsidRPr="00F448C0">
          <w:rPr>
            <w:rStyle w:val="Hyperlink"/>
            <w:noProof/>
          </w:rPr>
          <w:t xml:space="preserve"> </w:t>
        </w:r>
        <w:r w:rsidR="000D7554" w:rsidRPr="00F448C0">
          <w:rPr>
            <w:rStyle w:val="Hyperlink"/>
            <w:i/>
            <w:noProof/>
          </w:rPr>
          <w:t>Durable Command Queue Pattern</w:t>
        </w:r>
        <w:r w:rsidR="000D7554">
          <w:rPr>
            <w:noProof/>
            <w:webHidden/>
          </w:rPr>
          <w:tab/>
        </w:r>
        <w:r w:rsidR="000D7554">
          <w:rPr>
            <w:noProof/>
            <w:webHidden/>
          </w:rPr>
          <w:fldChar w:fldCharType="begin"/>
        </w:r>
        <w:r w:rsidR="000D7554">
          <w:rPr>
            <w:noProof/>
            <w:webHidden/>
          </w:rPr>
          <w:instrText xml:space="preserve"> PAGEREF _Toc134429087 \h </w:instrText>
        </w:r>
        <w:r w:rsidR="000D7554">
          <w:rPr>
            <w:noProof/>
            <w:webHidden/>
          </w:rPr>
        </w:r>
        <w:r w:rsidR="000D7554">
          <w:rPr>
            <w:noProof/>
            <w:webHidden/>
          </w:rPr>
          <w:fldChar w:fldCharType="separate"/>
        </w:r>
        <w:r w:rsidR="00374675">
          <w:rPr>
            <w:noProof/>
            <w:webHidden/>
          </w:rPr>
          <w:t>45</w:t>
        </w:r>
        <w:r w:rsidR="000D7554">
          <w:rPr>
            <w:noProof/>
            <w:webHidden/>
          </w:rPr>
          <w:fldChar w:fldCharType="end"/>
        </w:r>
      </w:hyperlink>
    </w:p>
    <w:p w14:paraId="0621EEA0" w14:textId="473DBE89" w:rsidR="000D7554"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134429088" w:history="1">
        <w:r w:rsidR="000D7554" w:rsidRPr="00F448C0">
          <w:rPr>
            <w:rStyle w:val="Hyperlink"/>
            <w:b/>
            <w:bCs/>
            <w:noProof/>
          </w:rPr>
          <w:t>Figure 11</w:t>
        </w:r>
        <w:r w:rsidR="000D7554" w:rsidRPr="00F448C0">
          <w:rPr>
            <w:rStyle w:val="Hyperlink"/>
            <w:noProof/>
          </w:rPr>
          <w:t xml:space="preserve"> </w:t>
        </w:r>
        <w:r w:rsidR="000D7554" w:rsidRPr="00F448C0">
          <w:rPr>
            <w:rStyle w:val="Hyperlink"/>
            <w:i/>
            <w:noProof/>
          </w:rPr>
          <w:t>On-device training architectures</w:t>
        </w:r>
        <w:r w:rsidR="000D7554">
          <w:rPr>
            <w:noProof/>
            <w:webHidden/>
          </w:rPr>
          <w:tab/>
        </w:r>
        <w:r w:rsidR="000D7554">
          <w:rPr>
            <w:noProof/>
            <w:webHidden/>
          </w:rPr>
          <w:fldChar w:fldCharType="begin"/>
        </w:r>
        <w:r w:rsidR="000D7554">
          <w:rPr>
            <w:noProof/>
            <w:webHidden/>
          </w:rPr>
          <w:instrText xml:space="preserve"> PAGEREF _Toc134429088 \h </w:instrText>
        </w:r>
        <w:r w:rsidR="000D7554">
          <w:rPr>
            <w:noProof/>
            <w:webHidden/>
          </w:rPr>
        </w:r>
        <w:r w:rsidR="000D7554">
          <w:rPr>
            <w:noProof/>
            <w:webHidden/>
          </w:rPr>
          <w:fldChar w:fldCharType="separate"/>
        </w:r>
        <w:r w:rsidR="00374675">
          <w:rPr>
            <w:noProof/>
            <w:webHidden/>
          </w:rPr>
          <w:t>47</w:t>
        </w:r>
        <w:r w:rsidR="000D7554">
          <w:rPr>
            <w:noProof/>
            <w:webHidden/>
          </w:rPr>
          <w:fldChar w:fldCharType="end"/>
        </w:r>
      </w:hyperlink>
    </w:p>
    <w:p w14:paraId="5ECC1969" w14:textId="407EAE96" w:rsidR="000D7554"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134429089" w:history="1">
        <w:r w:rsidR="000D7554" w:rsidRPr="00F448C0">
          <w:rPr>
            <w:rStyle w:val="Hyperlink"/>
            <w:b/>
            <w:bCs/>
            <w:noProof/>
          </w:rPr>
          <w:t xml:space="preserve">Figure 12 </w:t>
        </w:r>
        <w:r w:rsidR="000D7554" w:rsidRPr="00F448C0">
          <w:rPr>
            <w:rStyle w:val="Hyperlink"/>
            <w:i/>
            <w:noProof/>
          </w:rPr>
          <w:t>Autoencoding architecture</w:t>
        </w:r>
        <w:r w:rsidR="000D7554">
          <w:rPr>
            <w:noProof/>
            <w:webHidden/>
          </w:rPr>
          <w:tab/>
        </w:r>
        <w:r w:rsidR="000D7554">
          <w:rPr>
            <w:noProof/>
            <w:webHidden/>
          </w:rPr>
          <w:fldChar w:fldCharType="begin"/>
        </w:r>
        <w:r w:rsidR="000D7554">
          <w:rPr>
            <w:noProof/>
            <w:webHidden/>
          </w:rPr>
          <w:instrText xml:space="preserve"> PAGEREF _Toc134429089 \h </w:instrText>
        </w:r>
        <w:r w:rsidR="000D7554">
          <w:rPr>
            <w:noProof/>
            <w:webHidden/>
          </w:rPr>
        </w:r>
        <w:r w:rsidR="000D7554">
          <w:rPr>
            <w:noProof/>
            <w:webHidden/>
          </w:rPr>
          <w:fldChar w:fldCharType="separate"/>
        </w:r>
        <w:r w:rsidR="00374675">
          <w:rPr>
            <w:noProof/>
            <w:webHidden/>
          </w:rPr>
          <w:t>48</w:t>
        </w:r>
        <w:r w:rsidR="000D7554">
          <w:rPr>
            <w:noProof/>
            <w:webHidden/>
          </w:rPr>
          <w:fldChar w:fldCharType="end"/>
        </w:r>
      </w:hyperlink>
    </w:p>
    <w:p w14:paraId="56F7AE34" w14:textId="0F2F526F" w:rsidR="000D7554"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134429090" w:history="1">
        <w:r w:rsidR="000D7554" w:rsidRPr="00F448C0">
          <w:rPr>
            <w:rStyle w:val="Hyperlink"/>
            <w:b/>
            <w:bCs/>
            <w:noProof/>
          </w:rPr>
          <w:t xml:space="preserve">Figure 13 </w:t>
        </w:r>
        <w:r w:rsidR="000D7554" w:rsidRPr="00F448C0">
          <w:rPr>
            <w:rStyle w:val="Hyperlink"/>
            <w:i/>
            <w:noProof/>
          </w:rPr>
          <w:t>NLP Analysis Procedure</w:t>
        </w:r>
        <w:r w:rsidR="000D7554">
          <w:rPr>
            <w:noProof/>
            <w:webHidden/>
          </w:rPr>
          <w:tab/>
        </w:r>
        <w:r w:rsidR="000D7554">
          <w:rPr>
            <w:noProof/>
            <w:webHidden/>
          </w:rPr>
          <w:fldChar w:fldCharType="begin"/>
        </w:r>
        <w:r w:rsidR="000D7554">
          <w:rPr>
            <w:noProof/>
            <w:webHidden/>
          </w:rPr>
          <w:instrText xml:space="preserve"> PAGEREF _Toc134429090 \h </w:instrText>
        </w:r>
        <w:r w:rsidR="000D7554">
          <w:rPr>
            <w:noProof/>
            <w:webHidden/>
          </w:rPr>
        </w:r>
        <w:r w:rsidR="000D7554">
          <w:rPr>
            <w:noProof/>
            <w:webHidden/>
          </w:rPr>
          <w:fldChar w:fldCharType="separate"/>
        </w:r>
        <w:r w:rsidR="00374675">
          <w:rPr>
            <w:noProof/>
            <w:webHidden/>
          </w:rPr>
          <w:t>49</w:t>
        </w:r>
        <w:r w:rsidR="000D7554">
          <w:rPr>
            <w:noProof/>
            <w:webHidden/>
          </w:rPr>
          <w:fldChar w:fldCharType="end"/>
        </w:r>
      </w:hyperlink>
    </w:p>
    <w:p w14:paraId="76E2F1A8" w14:textId="7D0C4512" w:rsidR="000D7554"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134429091" w:history="1">
        <w:r w:rsidR="000D7554" w:rsidRPr="00F448C0">
          <w:rPr>
            <w:rStyle w:val="Hyperlink"/>
            <w:b/>
            <w:bCs/>
            <w:noProof/>
          </w:rPr>
          <w:t xml:space="preserve">Figure 14  </w:t>
        </w:r>
        <w:r w:rsidR="000D7554" w:rsidRPr="00F448C0">
          <w:rPr>
            <w:rStyle w:val="Hyperlink"/>
            <w:i/>
            <w:noProof/>
          </w:rPr>
          <w:t>Abstract Diagram of Differences</w:t>
        </w:r>
        <w:r w:rsidR="000D7554">
          <w:rPr>
            <w:noProof/>
            <w:webHidden/>
          </w:rPr>
          <w:tab/>
        </w:r>
        <w:r w:rsidR="000D7554">
          <w:rPr>
            <w:noProof/>
            <w:webHidden/>
          </w:rPr>
          <w:fldChar w:fldCharType="begin"/>
        </w:r>
        <w:r w:rsidR="000D7554">
          <w:rPr>
            <w:noProof/>
            <w:webHidden/>
          </w:rPr>
          <w:instrText xml:space="preserve"> PAGEREF _Toc134429091 \h </w:instrText>
        </w:r>
        <w:r w:rsidR="000D7554">
          <w:rPr>
            <w:noProof/>
            <w:webHidden/>
          </w:rPr>
        </w:r>
        <w:r w:rsidR="000D7554">
          <w:rPr>
            <w:noProof/>
            <w:webHidden/>
          </w:rPr>
          <w:fldChar w:fldCharType="separate"/>
        </w:r>
        <w:r w:rsidR="00374675">
          <w:rPr>
            <w:noProof/>
            <w:webHidden/>
          </w:rPr>
          <w:t>51</w:t>
        </w:r>
        <w:r w:rsidR="000D7554">
          <w:rPr>
            <w:noProof/>
            <w:webHidden/>
          </w:rPr>
          <w:fldChar w:fldCharType="end"/>
        </w:r>
      </w:hyperlink>
    </w:p>
    <w:p w14:paraId="7B5DA207" w14:textId="1EF44B0B" w:rsidR="000D7554"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134429092" w:history="1">
        <w:r w:rsidR="000D7554" w:rsidRPr="00F448C0">
          <w:rPr>
            <w:rStyle w:val="Hyperlink"/>
            <w:b/>
            <w:bCs/>
            <w:noProof/>
          </w:rPr>
          <w:t xml:space="preserve">Figure 15 </w:t>
        </w:r>
        <w:r w:rsidR="000D7554" w:rsidRPr="00F448C0">
          <w:rPr>
            <w:rStyle w:val="Hyperlink"/>
            <w:i/>
            <w:noProof/>
          </w:rPr>
          <w:t>GAN Training Configuration</w:t>
        </w:r>
        <w:r w:rsidR="000D7554">
          <w:rPr>
            <w:noProof/>
            <w:webHidden/>
          </w:rPr>
          <w:tab/>
        </w:r>
        <w:r w:rsidR="000D7554">
          <w:rPr>
            <w:noProof/>
            <w:webHidden/>
          </w:rPr>
          <w:fldChar w:fldCharType="begin"/>
        </w:r>
        <w:r w:rsidR="000D7554">
          <w:rPr>
            <w:noProof/>
            <w:webHidden/>
          </w:rPr>
          <w:instrText xml:space="preserve"> PAGEREF _Toc134429092 \h </w:instrText>
        </w:r>
        <w:r w:rsidR="000D7554">
          <w:rPr>
            <w:noProof/>
            <w:webHidden/>
          </w:rPr>
        </w:r>
        <w:r w:rsidR="000D7554">
          <w:rPr>
            <w:noProof/>
            <w:webHidden/>
          </w:rPr>
          <w:fldChar w:fldCharType="separate"/>
        </w:r>
        <w:r w:rsidR="00374675">
          <w:rPr>
            <w:noProof/>
            <w:webHidden/>
          </w:rPr>
          <w:t>53</w:t>
        </w:r>
        <w:r w:rsidR="000D7554">
          <w:rPr>
            <w:noProof/>
            <w:webHidden/>
          </w:rPr>
          <w:fldChar w:fldCharType="end"/>
        </w:r>
      </w:hyperlink>
    </w:p>
    <w:p w14:paraId="521DEB3D" w14:textId="49421312" w:rsidR="000D7554"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134429093" w:history="1">
        <w:r w:rsidR="000D7554" w:rsidRPr="00F448C0">
          <w:rPr>
            <w:rStyle w:val="Hyperlink"/>
            <w:b/>
            <w:bCs/>
            <w:noProof/>
          </w:rPr>
          <w:t xml:space="preserve">Figure 16 </w:t>
        </w:r>
        <w:r w:rsidR="000D7554" w:rsidRPr="00F448C0">
          <w:rPr>
            <w:rStyle w:val="Hyperlink"/>
            <w:i/>
            <w:noProof/>
          </w:rPr>
          <w:t>Network Structure</w:t>
        </w:r>
        <w:r w:rsidR="000D7554">
          <w:rPr>
            <w:noProof/>
            <w:webHidden/>
          </w:rPr>
          <w:tab/>
        </w:r>
        <w:r w:rsidR="000D7554">
          <w:rPr>
            <w:noProof/>
            <w:webHidden/>
          </w:rPr>
          <w:fldChar w:fldCharType="begin"/>
        </w:r>
        <w:r w:rsidR="000D7554">
          <w:rPr>
            <w:noProof/>
            <w:webHidden/>
          </w:rPr>
          <w:instrText xml:space="preserve"> PAGEREF _Toc134429093 \h </w:instrText>
        </w:r>
        <w:r w:rsidR="000D7554">
          <w:rPr>
            <w:noProof/>
            <w:webHidden/>
          </w:rPr>
        </w:r>
        <w:r w:rsidR="000D7554">
          <w:rPr>
            <w:noProof/>
            <w:webHidden/>
          </w:rPr>
          <w:fldChar w:fldCharType="separate"/>
        </w:r>
        <w:r w:rsidR="00374675">
          <w:rPr>
            <w:noProof/>
            <w:webHidden/>
          </w:rPr>
          <w:t>55</w:t>
        </w:r>
        <w:r w:rsidR="000D7554">
          <w:rPr>
            <w:noProof/>
            <w:webHidden/>
          </w:rPr>
          <w:fldChar w:fldCharType="end"/>
        </w:r>
      </w:hyperlink>
    </w:p>
    <w:p w14:paraId="60D6775F" w14:textId="6F59A342" w:rsidR="000D7554"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134429094" w:history="1">
        <w:r w:rsidR="000D7554" w:rsidRPr="00F448C0">
          <w:rPr>
            <w:rStyle w:val="Hyperlink"/>
            <w:b/>
            <w:bCs/>
            <w:noProof/>
          </w:rPr>
          <w:t>Figure 17</w:t>
        </w:r>
        <w:r w:rsidR="000D7554" w:rsidRPr="00F448C0">
          <w:rPr>
            <w:rStyle w:val="Hyperlink"/>
            <w:noProof/>
          </w:rPr>
          <w:t xml:space="preserve"> </w:t>
        </w:r>
        <w:r w:rsidR="000D7554" w:rsidRPr="00F448C0">
          <w:rPr>
            <w:rStyle w:val="Hyperlink"/>
            <w:i/>
            <w:noProof/>
          </w:rPr>
          <w:t>Taxonomy of Example Use-Cases</w:t>
        </w:r>
        <w:r w:rsidR="000D7554">
          <w:rPr>
            <w:noProof/>
            <w:webHidden/>
          </w:rPr>
          <w:tab/>
        </w:r>
        <w:r w:rsidR="000D7554">
          <w:rPr>
            <w:noProof/>
            <w:webHidden/>
          </w:rPr>
          <w:fldChar w:fldCharType="begin"/>
        </w:r>
        <w:r w:rsidR="000D7554">
          <w:rPr>
            <w:noProof/>
            <w:webHidden/>
          </w:rPr>
          <w:instrText xml:space="preserve"> PAGEREF _Toc134429094 \h </w:instrText>
        </w:r>
        <w:r w:rsidR="000D7554">
          <w:rPr>
            <w:noProof/>
            <w:webHidden/>
          </w:rPr>
        </w:r>
        <w:r w:rsidR="000D7554">
          <w:rPr>
            <w:noProof/>
            <w:webHidden/>
          </w:rPr>
          <w:fldChar w:fldCharType="separate"/>
        </w:r>
        <w:r w:rsidR="00374675">
          <w:rPr>
            <w:noProof/>
            <w:webHidden/>
          </w:rPr>
          <w:t>56</w:t>
        </w:r>
        <w:r w:rsidR="000D7554">
          <w:rPr>
            <w:noProof/>
            <w:webHidden/>
          </w:rPr>
          <w:fldChar w:fldCharType="end"/>
        </w:r>
      </w:hyperlink>
    </w:p>
    <w:p w14:paraId="1EAE6D27" w14:textId="75F6FCAD" w:rsidR="000D7554"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134429095" w:history="1">
        <w:r w:rsidR="000D7554" w:rsidRPr="00F448C0">
          <w:rPr>
            <w:rStyle w:val="Hyperlink"/>
            <w:b/>
            <w:bCs/>
            <w:noProof/>
          </w:rPr>
          <w:t xml:space="preserve">Figure 18 </w:t>
        </w:r>
        <w:r w:rsidR="000D7554" w:rsidRPr="00F448C0">
          <w:rPr>
            <w:rStyle w:val="Hyperlink"/>
            <w:i/>
            <w:noProof/>
          </w:rPr>
          <w:t>System Design</w:t>
        </w:r>
        <w:r w:rsidR="000D7554">
          <w:rPr>
            <w:noProof/>
            <w:webHidden/>
          </w:rPr>
          <w:tab/>
        </w:r>
        <w:r w:rsidR="000D7554">
          <w:rPr>
            <w:noProof/>
            <w:webHidden/>
          </w:rPr>
          <w:fldChar w:fldCharType="begin"/>
        </w:r>
        <w:r w:rsidR="000D7554">
          <w:rPr>
            <w:noProof/>
            <w:webHidden/>
          </w:rPr>
          <w:instrText xml:space="preserve"> PAGEREF _Toc134429095 \h </w:instrText>
        </w:r>
        <w:r w:rsidR="000D7554">
          <w:rPr>
            <w:noProof/>
            <w:webHidden/>
          </w:rPr>
        </w:r>
        <w:r w:rsidR="000D7554">
          <w:rPr>
            <w:noProof/>
            <w:webHidden/>
          </w:rPr>
          <w:fldChar w:fldCharType="separate"/>
        </w:r>
        <w:r w:rsidR="00374675">
          <w:rPr>
            <w:noProof/>
            <w:webHidden/>
          </w:rPr>
          <w:t>57</w:t>
        </w:r>
        <w:r w:rsidR="000D7554">
          <w:rPr>
            <w:noProof/>
            <w:webHidden/>
          </w:rPr>
          <w:fldChar w:fldCharType="end"/>
        </w:r>
      </w:hyperlink>
    </w:p>
    <w:p w14:paraId="249E2B64" w14:textId="2599E3B7" w:rsidR="000D7554"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134429096" w:history="1">
        <w:r w:rsidR="000D7554" w:rsidRPr="00F448C0">
          <w:rPr>
            <w:rStyle w:val="Hyperlink"/>
            <w:b/>
            <w:bCs/>
            <w:noProof/>
          </w:rPr>
          <w:t>Figure 19</w:t>
        </w:r>
        <w:r w:rsidR="000D7554" w:rsidRPr="00F448C0">
          <w:rPr>
            <w:rStyle w:val="Hyperlink"/>
            <w:noProof/>
          </w:rPr>
          <w:t xml:space="preserve"> </w:t>
        </w:r>
        <w:r w:rsidR="000D7554" w:rsidRPr="00F448C0">
          <w:rPr>
            <w:rStyle w:val="Hyperlink"/>
            <w:i/>
            <w:noProof/>
          </w:rPr>
          <w:t>Training Configuration</w:t>
        </w:r>
        <w:r w:rsidR="000D7554">
          <w:rPr>
            <w:noProof/>
            <w:webHidden/>
          </w:rPr>
          <w:tab/>
        </w:r>
        <w:r w:rsidR="000D7554">
          <w:rPr>
            <w:noProof/>
            <w:webHidden/>
          </w:rPr>
          <w:fldChar w:fldCharType="begin"/>
        </w:r>
        <w:r w:rsidR="000D7554">
          <w:rPr>
            <w:noProof/>
            <w:webHidden/>
          </w:rPr>
          <w:instrText xml:space="preserve"> PAGEREF _Toc134429096 \h </w:instrText>
        </w:r>
        <w:r w:rsidR="000D7554">
          <w:rPr>
            <w:noProof/>
            <w:webHidden/>
          </w:rPr>
        </w:r>
        <w:r w:rsidR="000D7554">
          <w:rPr>
            <w:noProof/>
            <w:webHidden/>
          </w:rPr>
          <w:fldChar w:fldCharType="separate"/>
        </w:r>
        <w:r w:rsidR="00374675">
          <w:rPr>
            <w:noProof/>
            <w:webHidden/>
          </w:rPr>
          <w:t>58</w:t>
        </w:r>
        <w:r w:rsidR="000D7554">
          <w:rPr>
            <w:noProof/>
            <w:webHidden/>
          </w:rPr>
          <w:fldChar w:fldCharType="end"/>
        </w:r>
      </w:hyperlink>
    </w:p>
    <w:p w14:paraId="62F353F9" w14:textId="286EF079" w:rsidR="000D7554"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134429097" w:history="1">
        <w:r w:rsidR="000D7554" w:rsidRPr="00F448C0">
          <w:rPr>
            <w:rStyle w:val="Hyperlink"/>
            <w:b/>
            <w:bCs/>
            <w:noProof/>
          </w:rPr>
          <w:t>Figure 20</w:t>
        </w:r>
        <w:r w:rsidR="000D7554" w:rsidRPr="00F448C0">
          <w:rPr>
            <w:rStyle w:val="Hyperlink"/>
            <w:noProof/>
          </w:rPr>
          <w:t xml:space="preserve"> </w:t>
        </w:r>
        <w:r w:rsidR="000D7554" w:rsidRPr="00F448C0">
          <w:rPr>
            <w:rStyle w:val="Hyperlink"/>
            <w:i/>
            <w:noProof/>
          </w:rPr>
          <w:t>Taxonomy of Participants and Example Challenges</w:t>
        </w:r>
        <w:r w:rsidR="000D7554">
          <w:rPr>
            <w:noProof/>
            <w:webHidden/>
          </w:rPr>
          <w:tab/>
        </w:r>
        <w:r w:rsidR="000D7554">
          <w:rPr>
            <w:noProof/>
            <w:webHidden/>
          </w:rPr>
          <w:fldChar w:fldCharType="begin"/>
        </w:r>
        <w:r w:rsidR="000D7554">
          <w:rPr>
            <w:noProof/>
            <w:webHidden/>
          </w:rPr>
          <w:instrText xml:space="preserve"> PAGEREF _Toc134429097 \h </w:instrText>
        </w:r>
        <w:r w:rsidR="000D7554">
          <w:rPr>
            <w:noProof/>
            <w:webHidden/>
          </w:rPr>
        </w:r>
        <w:r w:rsidR="000D7554">
          <w:rPr>
            <w:noProof/>
            <w:webHidden/>
          </w:rPr>
          <w:fldChar w:fldCharType="separate"/>
        </w:r>
        <w:r w:rsidR="00374675">
          <w:rPr>
            <w:noProof/>
            <w:webHidden/>
          </w:rPr>
          <w:t>59</w:t>
        </w:r>
        <w:r w:rsidR="000D7554">
          <w:rPr>
            <w:noProof/>
            <w:webHidden/>
          </w:rPr>
          <w:fldChar w:fldCharType="end"/>
        </w:r>
      </w:hyperlink>
    </w:p>
    <w:p w14:paraId="2BE95D96" w14:textId="0128F27A" w:rsidR="000D7554"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134429098" w:history="1">
        <w:r w:rsidR="000D7554" w:rsidRPr="00F448C0">
          <w:rPr>
            <w:rStyle w:val="Hyperlink"/>
            <w:b/>
            <w:bCs/>
            <w:noProof/>
          </w:rPr>
          <w:t>Figure 21</w:t>
        </w:r>
        <w:r w:rsidR="000D7554" w:rsidRPr="00F448C0">
          <w:rPr>
            <w:rStyle w:val="Hyperlink"/>
            <w:noProof/>
          </w:rPr>
          <w:t xml:space="preserve"> </w:t>
        </w:r>
        <w:r w:rsidR="000D7554" w:rsidRPr="00F448C0">
          <w:rPr>
            <w:rStyle w:val="Hyperlink"/>
            <w:i/>
            <w:noProof/>
          </w:rPr>
          <w:t>Example Microservice Architecture</w:t>
        </w:r>
        <w:r w:rsidR="000D7554">
          <w:rPr>
            <w:noProof/>
            <w:webHidden/>
          </w:rPr>
          <w:tab/>
        </w:r>
        <w:r w:rsidR="000D7554">
          <w:rPr>
            <w:noProof/>
            <w:webHidden/>
          </w:rPr>
          <w:fldChar w:fldCharType="begin"/>
        </w:r>
        <w:r w:rsidR="000D7554">
          <w:rPr>
            <w:noProof/>
            <w:webHidden/>
          </w:rPr>
          <w:instrText xml:space="preserve"> PAGEREF _Toc134429098 \h </w:instrText>
        </w:r>
        <w:r w:rsidR="000D7554">
          <w:rPr>
            <w:noProof/>
            <w:webHidden/>
          </w:rPr>
        </w:r>
        <w:r w:rsidR="000D7554">
          <w:rPr>
            <w:noProof/>
            <w:webHidden/>
          </w:rPr>
          <w:fldChar w:fldCharType="separate"/>
        </w:r>
        <w:r w:rsidR="00374675">
          <w:rPr>
            <w:noProof/>
            <w:webHidden/>
          </w:rPr>
          <w:t>60</w:t>
        </w:r>
        <w:r w:rsidR="000D7554">
          <w:rPr>
            <w:noProof/>
            <w:webHidden/>
          </w:rPr>
          <w:fldChar w:fldCharType="end"/>
        </w:r>
      </w:hyperlink>
    </w:p>
    <w:p w14:paraId="32B80D13" w14:textId="57BCAC4A" w:rsidR="000D7554"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134429099" w:history="1">
        <w:r w:rsidR="000D7554" w:rsidRPr="00F448C0">
          <w:rPr>
            <w:rStyle w:val="Hyperlink"/>
            <w:b/>
            <w:bCs/>
            <w:noProof/>
          </w:rPr>
          <w:t>Figure 22</w:t>
        </w:r>
        <w:r w:rsidR="000D7554" w:rsidRPr="00F448C0">
          <w:rPr>
            <w:rStyle w:val="Hyperlink"/>
            <w:noProof/>
          </w:rPr>
          <w:t xml:space="preserve"> </w:t>
        </w:r>
        <w:r w:rsidR="000D7554" w:rsidRPr="00F448C0">
          <w:rPr>
            <w:rStyle w:val="Hyperlink"/>
            <w:i/>
            <w:noProof/>
          </w:rPr>
          <w:t>Preventative Maintenance System</w:t>
        </w:r>
        <w:r w:rsidR="000D7554">
          <w:rPr>
            <w:noProof/>
            <w:webHidden/>
          </w:rPr>
          <w:tab/>
        </w:r>
        <w:r w:rsidR="000D7554">
          <w:rPr>
            <w:noProof/>
            <w:webHidden/>
          </w:rPr>
          <w:fldChar w:fldCharType="begin"/>
        </w:r>
        <w:r w:rsidR="000D7554">
          <w:rPr>
            <w:noProof/>
            <w:webHidden/>
          </w:rPr>
          <w:instrText xml:space="preserve"> PAGEREF _Toc134429099 \h </w:instrText>
        </w:r>
        <w:r w:rsidR="000D7554">
          <w:rPr>
            <w:noProof/>
            <w:webHidden/>
          </w:rPr>
        </w:r>
        <w:r w:rsidR="000D7554">
          <w:rPr>
            <w:noProof/>
            <w:webHidden/>
          </w:rPr>
          <w:fldChar w:fldCharType="separate"/>
        </w:r>
        <w:r w:rsidR="00374675">
          <w:rPr>
            <w:noProof/>
            <w:webHidden/>
          </w:rPr>
          <w:t>63</w:t>
        </w:r>
        <w:r w:rsidR="000D7554">
          <w:rPr>
            <w:noProof/>
            <w:webHidden/>
          </w:rPr>
          <w:fldChar w:fldCharType="end"/>
        </w:r>
      </w:hyperlink>
    </w:p>
    <w:p w14:paraId="59DA539D" w14:textId="0DE09FCA" w:rsidR="000D7554"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134429100" w:history="1">
        <w:r w:rsidR="000D7554" w:rsidRPr="00F448C0">
          <w:rPr>
            <w:rStyle w:val="Hyperlink"/>
            <w:b/>
            <w:bCs/>
            <w:noProof/>
          </w:rPr>
          <w:t>Figure 23</w:t>
        </w:r>
        <w:r w:rsidR="000D7554" w:rsidRPr="00F448C0">
          <w:rPr>
            <w:rStyle w:val="Hyperlink"/>
            <w:noProof/>
          </w:rPr>
          <w:t xml:space="preserve"> </w:t>
        </w:r>
        <w:r w:rsidR="000D7554" w:rsidRPr="00F448C0">
          <w:rPr>
            <w:rStyle w:val="Hyperlink"/>
            <w:i/>
            <w:noProof/>
          </w:rPr>
          <w:t>Abstract pipeline</w:t>
        </w:r>
        <w:r w:rsidR="000D7554">
          <w:rPr>
            <w:noProof/>
            <w:webHidden/>
          </w:rPr>
          <w:tab/>
        </w:r>
        <w:r w:rsidR="000D7554">
          <w:rPr>
            <w:noProof/>
            <w:webHidden/>
          </w:rPr>
          <w:fldChar w:fldCharType="begin"/>
        </w:r>
        <w:r w:rsidR="000D7554">
          <w:rPr>
            <w:noProof/>
            <w:webHidden/>
          </w:rPr>
          <w:instrText xml:space="preserve"> PAGEREF _Toc134429100 \h </w:instrText>
        </w:r>
        <w:r w:rsidR="000D7554">
          <w:rPr>
            <w:noProof/>
            <w:webHidden/>
          </w:rPr>
        </w:r>
        <w:r w:rsidR="000D7554">
          <w:rPr>
            <w:noProof/>
            <w:webHidden/>
          </w:rPr>
          <w:fldChar w:fldCharType="separate"/>
        </w:r>
        <w:r w:rsidR="00374675">
          <w:rPr>
            <w:noProof/>
            <w:webHidden/>
          </w:rPr>
          <w:t>81</w:t>
        </w:r>
        <w:r w:rsidR="000D7554">
          <w:rPr>
            <w:noProof/>
            <w:webHidden/>
          </w:rPr>
          <w:fldChar w:fldCharType="end"/>
        </w:r>
      </w:hyperlink>
    </w:p>
    <w:p w14:paraId="27C69357" w14:textId="25A35A54" w:rsidR="000D7554"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134429101" w:history="1">
        <w:r w:rsidR="000D7554" w:rsidRPr="00F448C0">
          <w:rPr>
            <w:rStyle w:val="Hyperlink"/>
            <w:b/>
            <w:bCs/>
            <w:noProof/>
          </w:rPr>
          <w:t xml:space="preserve">Figure 24 </w:t>
        </w:r>
        <w:r w:rsidR="000D7554" w:rsidRPr="00F448C0">
          <w:rPr>
            <w:rStyle w:val="Hyperlink"/>
            <w:i/>
            <w:noProof/>
          </w:rPr>
          <w:t>kinetic-700 video entry</w:t>
        </w:r>
        <w:r w:rsidR="000D7554">
          <w:rPr>
            <w:noProof/>
            <w:webHidden/>
          </w:rPr>
          <w:tab/>
        </w:r>
        <w:r w:rsidR="000D7554">
          <w:rPr>
            <w:noProof/>
            <w:webHidden/>
          </w:rPr>
          <w:fldChar w:fldCharType="begin"/>
        </w:r>
        <w:r w:rsidR="000D7554">
          <w:rPr>
            <w:noProof/>
            <w:webHidden/>
          </w:rPr>
          <w:instrText xml:space="preserve"> PAGEREF _Toc134429101 \h </w:instrText>
        </w:r>
        <w:r w:rsidR="000D7554">
          <w:rPr>
            <w:noProof/>
            <w:webHidden/>
          </w:rPr>
        </w:r>
        <w:r w:rsidR="000D7554">
          <w:rPr>
            <w:noProof/>
            <w:webHidden/>
          </w:rPr>
          <w:fldChar w:fldCharType="separate"/>
        </w:r>
        <w:r w:rsidR="00374675">
          <w:rPr>
            <w:noProof/>
            <w:webHidden/>
          </w:rPr>
          <w:t>83</w:t>
        </w:r>
        <w:r w:rsidR="000D7554">
          <w:rPr>
            <w:noProof/>
            <w:webHidden/>
          </w:rPr>
          <w:fldChar w:fldCharType="end"/>
        </w:r>
      </w:hyperlink>
    </w:p>
    <w:p w14:paraId="080F3A44" w14:textId="617B39A0" w:rsidR="000D7554"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134429102" w:history="1">
        <w:r w:rsidR="000D7554" w:rsidRPr="00F448C0">
          <w:rPr>
            <w:rStyle w:val="Hyperlink"/>
            <w:b/>
            <w:bCs/>
            <w:noProof/>
          </w:rPr>
          <w:t>Figure 25</w:t>
        </w:r>
        <w:r w:rsidR="000D7554" w:rsidRPr="00F448C0">
          <w:rPr>
            <w:rStyle w:val="Hyperlink"/>
            <w:noProof/>
          </w:rPr>
          <w:t xml:space="preserve"> </w:t>
        </w:r>
        <w:r w:rsidR="000D7554" w:rsidRPr="00F448C0">
          <w:rPr>
            <w:rStyle w:val="Hyperlink"/>
            <w:i/>
            <w:noProof/>
          </w:rPr>
          <w:t>Download Process Architecture</w:t>
        </w:r>
        <w:r w:rsidR="000D7554">
          <w:rPr>
            <w:noProof/>
            <w:webHidden/>
          </w:rPr>
          <w:tab/>
        </w:r>
        <w:r w:rsidR="000D7554">
          <w:rPr>
            <w:noProof/>
            <w:webHidden/>
          </w:rPr>
          <w:fldChar w:fldCharType="begin"/>
        </w:r>
        <w:r w:rsidR="000D7554">
          <w:rPr>
            <w:noProof/>
            <w:webHidden/>
          </w:rPr>
          <w:instrText xml:space="preserve"> PAGEREF _Toc134429102 \h </w:instrText>
        </w:r>
        <w:r w:rsidR="000D7554">
          <w:rPr>
            <w:noProof/>
            <w:webHidden/>
          </w:rPr>
        </w:r>
        <w:r w:rsidR="000D7554">
          <w:rPr>
            <w:noProof/>
            <w:webHidden/>
          </w:rPr>
          <w:fldChar w:fldCharType="separate"/>
        </w:r>
        <w:r w:rsidR="00374675">
          <w:rPr>
            <w:noProof/>
            <w:webHidden/>
          </w:rPr>
          <w:t>84</w:t>
        </w:r>
        <w:r w:rsidR="000D7554">
          <w:rPr>
            <w:noProof/>
            <w:webHidden/>
          </w:rPr>
          <w:fldChar w:fldCharType="end"/>
        </w:r>
      </w:hyperlink>
    </w:p>
    <w:p w14:paraId="4B3AE505" w14:textId="0E51E493" w:rsidR="000D7554"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134429103" w:history="1">
        <w:r w:rsidR="000D7554" w:rsidRPr="00F448C0">
          <w:rPr>
            <w:rStyle w:val="Hyperlink"/>
            <w:b/>
            <w:bCs/>
            <w:noProof/>
          </w:rPr>
          <w:t xml:space="preserve">Figure 26 </w:t>
        </w:r>
        <w:r w:rsidR="000D7554" w:rsidRPr="00F448C0">
          <w:rPr>
            <w:rStyle w:val="Hyperlink"/>
            <w:i/>
            <w:noProof/>
          </w:rPr>
          <w:t>Video Processor Architecture</w:t>
        </w:r>
        <w:r w:rsidR="000D7554">
          <w:rPr>
            <w:noProof/>
            <w:webHidden/>
          </w:rPr>
          <w:tab/>
        </w:r>
        <w:r w:rsidR="000D7554">
          <w:rPr>
            <w:noProof/>
            <w:webHidden/>
          </w:rPr>
          <w:fldChar w:fldCharType="begin"/>
        </w:r>
        <w:r w:rsidR="000D7554">
          <w:rPr>
            <w:noProof/>
            <w:webHidden/>
          </w:rPr>
          <w:instrText xml:space="preserve"> PAGEREF _Toc134429103 \h </w:instrText>
        </w:r>
        <w:r w:rsidR="000D7554">
          <w:rPr>
            <w:noProof/>
            <w:webHidden/>
          </w:rPr>
        </w:r>
        <w:r w:rsidR="000D7554">
          <w:rPr>
            <w:noProof/>
            <w:webHidden/>
          </w:rPr>
          <w:fldChar w:fldCharType="separate"/>
        </w:r>
        <w:r w:rsidR="00374675">
          <w:rPr>
            <w:noProof/>
            <w:webHidden/>
          </w:rPr>
          <w:t>86</w:t>
        </w:r>
        <w:r w:rsidR="000D7554">
          <w:rPr>
            <w:noProof/>
            <w:webHidden/>
          </w:rPr>
          <w:fldChar w:fldCharType="end"/>
        </w:r>
      </w:hyperlink>
    </w:p>
    <w:p w14:paraId="2D70D200" w14:textId="41E1D5B4" w:rsidR="000D7554"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134429104" w:history="1">
        <w:r w:rsidR="000D7554" w:rsidRPr="00F448C0">
          <w:rPr>
            <w:rStyle w:val="Hyperlink"/>
            <w:b/>
            <w:bCs/>
            <w:noProof/>
          </w:rPr>
          <w:t>Figure 27</w:t>
        </w:r>
        <w:r w:rsidR="000D7554" w:rsidRPr="00F448C0">
          <w:rPr>
            <w:rStyle w:val="Hyperlink"/>
            <w:noProof/>
          </w:rPr>
          <w:t xml:space="preserve"> </w:t>
        </w:r>
        <w:r w:rsidR="000D7554" w:rsidRPr="00F448C0">
          <w:rPr>
            <w:rStyle w:val="Hyperlink"/>
            <w:i/>
            <w:noProof/>
          </w:rPr>
          <w:t>Video Processor Process Diagram</w:t>
        </w:r>
        <w:r w:rsidR="000D7554">
          <w:rPr>
            <w:noProof/>
            <w:webHidden/>
          </w:rPr>
          <w:tab/>
        </w:r>
        <w:r w:rsidR="000D7554">
          <w:rPr>
            <w:noProof/>
            <w:webHidden/>
          </w:rPr>
          <w:fldChar w:fldCharType="begin"/>
        </w:r>
        <w:r w:rsidR="000D7554">
          <w:rPr>
            <w:noProof/>
            <w:webHidden/>
          </w:rPr>
          <w:instrText xml:space="preserve"> PAGEREF _Toc134429104 \h </w:instrText>
        </w:r>
        <w:r w:rsidR="000D7554">
          <w:rPr>
            <w:noProof/>
            <w:webHidden/>
          </w:rPr>
        </w:r>
        <w:r w:rsidR="000D7554">
          <w:rPr>
            <w:noProof/>
            <w:webHidden/>
          </w:rPr>
          <w:fldChar w:fldCharType="separate"/>
        </w:r>
        <w:r w:rsidR="00374675">
          <w:rPr>
            <w:noProof/>
            <w:webHidden/>
          </w:rPr>
          <w:t>87</w:t>
        </w:r>
        <w:r w:rsidR="000D7554">
          <w:rPr>
            <w:noProof/>
            <w:webHidden/>
          </w:rPr>
          <w:fldChar w:fldCharType="end"/>
        </w:r>
      </w:hyperlink>
    </w:p>
    <w:p w14:paraId="5C351407" w14:textId="13B330FF" w:rsidR="000D7554"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134429105" w:history="1">
        <w:r w:rsidR="000D7554" w:rsidRPr="00F448C0">
          <w:rPr>
            <w:rStyle w:val="Hyperlink"/>
            <w:b/>
            <w:bCs/>
            <w:noProof/>
          </w:rPr>
          <w:t>Figure 28</w:t>
        </w:r>
        <w:r w:rsidR="000D7554" w:rsidRPr="00F448C0">
          <w:rPr>
            <w:rStyle w:val="Hyperlink"/>
            <w:noProof/>
          </w:rPr>
          <w:t xml:space="preserve"> </w:t>
        </w:r>
        <w:r w:rsidR="000D7554" w:rsidRPr="00F448C0">
          <w:rPr>
            <w:rStyle w:val="Hyperlink"/>
            <w:i/>
            <w:noProof/>
          </w:rPr>
          <w:t>Skeletal Extractor Logic</w:t>
        </w:r>
        <w:r w:rsidR="000D7554">
          <w:rPr>
            <w:noProof/>
            <w:webHidden/>
          </w:rPr>
          <w:tab/>
        </w:r>
        <w:r w:rsidR="000D7554">
          <w:rPr>
            <w:noProof/>
            <w:webHidden/>
          </w:rPr>
          <w:fldChar w:fldCharType="begin"/>
        </w:r>
        <w:r w:rsidR="000D7554">
          <w:rPr>
            <w:noProof/>
            <w:webHidden/>
          </w:rPr>
          <w:instrText xml:space="preserve"> PAGEREF _Toc134429105 \h </w:instrText>
        </w:r>
        <w:r w:rsidR="000D7554">
          <w:rPr>
            <w:noProof/>
            <w:webHidden/>
          </w:rPr>
        </w:r>
        <w:r w:rsidR="000D7554">
          <w:rPr>
            <w:noProof/>
            <w:webHidden/>
          </w:rPr>
          <w:fldChar w:fldCharType="separate"/>
        </w:r>
        <w:r w:rsidR="00374675">
          <w:rPr>
            <w:noProof/>
            <w:webHidden/>
          </w:rPr>
          <w:t>88</w:t>
        </w:r>
        <w:r w:rsidR="000D7554">
          <w:rPr>
            <w:noProof/>
            <w:webHidden/>
          </w:rPr>
          <w:fldChar w:fldCharType="end"/>
        </w:r>
      </w:hyperlink>
    </w:p>
    <w:p w14:paraId="7B4E3C10" w14:textId="54CBE964" w:rsidR="000D7554"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134429106" w:history="1">
        <w:r w:rsidR="000D7554" w:rsidRPr="00F448C0">
          <w:rPr>
            <w:rStyle w:val="Hyperlink"/>
            <w:b/>
            <w:bCs/>
            <w:noProof/>
          </w:rPr>
          <w:t>Figure 29</w:t>
        </w:r>
        <w:r w:rsidR="000D7554" w:rsidRPr="00F448C0">
          <w:rPr>
            <w:rStyle w:val="Hyperlink"/>
            <w:noProof/>
          </w:rPr>
          <w:t xml:space="preserve"> </w:t>
        </w:r>
        <w:r w:rsidR="000D7554" w:rsidRPr="00F448C0">
          <w:rPr>
            <w:rStyle w:val="Hyperlink"/>
            <w:i/>
            <w:noProof/>
          </w:rPr>
          <w:t>Report.json schema</w:t>
        </w:r>
        <w:r w:rsidR="000D7554">
          <w:rPr>
            <w:noProof/>
            <w:webHidden/>
          </w:rPr>
          <w:tab/>
        </w:r>
        <w:r w:rsidR="000D7554">
          <w:rPr>
            <w:noProof/>
            <w:webHidden/>
          </w:rPr>
          <w:fldChar w:fldCharType="begin"/>
        </w:r>
        <w:r w:rsidR="000D7554">
          <w:rPr>
            <w:noProof/>
            <w:webHidden/>
          </w:rPr>
          <w:instrText xml:space="preserve"> PAGEREF _Toc134429106 \h </w:instrText>
        </w:r>
        <w:r w:rsidR="000D7554">
          <w:rPr>
            <w:noProof/>
            <w:webHidden/>
          </w:rPr>
        </w:r>
        <w:r w:rsidR="000D7554">
          <w:rPr>
            <w:noProof/>
            <w:webHidden/>
          </w:rPr>
          <w:fldChar w:fldCharType="separate"/>
        </w:r>
        <w:r w:rsidR="00374675">
          <w:rPr>
            <w:noProof/>
            <w:webHidden/>
          </w:rPr>
          <w:t>89</w:t>
        </w:r>
        <w:r w:rsidR="000D7554">
          <w:rPr>
            <w:noProof/>
            <w:webHidden/>
          </w:rPr>
          <w:fldChar w:fldCharType="end"/>
        </w:r>
      </w:hyperlink>
    </w:p>
    <w:p w14:paraId="036324C2" w14:textId="4A31F6A1" w:rsidR="000D7554"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134429107" w:history="1">
        <w:r w:rsidR="000D7554" w:rsidRPr="00F448C0">
          <w:rPr>
            <w:rStyle w:val="Hyperlink"/>
            <w:b/>
            <w:bCs/>
            <w:noProof/>
          </w:rPr>
          <w:t>Figure 30</w:t>
        </w:r>
        <w:r w:rsidR="000D7554" w:rsidRPr="00F448C0">
          <w:rPr>
            <w:rStyle w:val="Hyperlink"/>
            <w:noProof/>
          </w:rPr>
          <w:t xml:space="preserve"> </w:t>
        </w:r>
        <w:r w:rsidR="000D7554" w:rsidRPr="00F448C0">
          <w:rPr>
            <w:rStyle w:val="Hyperlink"/>
            <w:i/>
            <w:noProof/>
          </w:rPr>
          <w:t>KeyFrame Selection</w:t>
        </w:r>
        <w:r w:rsidR="000D7554">
          <w:rPr>
            <w:noProof/>
            <w:webHidden/>
          </w:rPr>
          <w:tab/>
        </w:r>
        <w:r w:rsidR="000D7554">
          <w:rPr>
            <w:noProof/>
            <w:webHidden/>
          </w:rPr>
          <w:fldChar w:fldCharType="begin"/>
        </w:r>
        <w:r w:rsidR="000D7554">
          <w:rPr>
            <w:noProof/>
            <w:webHidden/>
          </w:rPr>
          <w:instrText xml:space="preserve"> PAGEREF _Toc134429107 \h </w:instrText>
        </w:r>
        <w:r w:rsidR="000D7554">
          <w:rPr>
            <w:noProof/>
            <w:webHidden/>
          </w:rPr>
        </w:r>
        <w:r w:rsidR="000D7554">
          <w:rPr>
            <w:noProof/>
            <w:webHidden/>
          </w:rPr>
          <w:fldChar w:fldCharType="separate"/>
        </w:r>
        <w:r w:rsidR="00374675">
          <w:rPr>
            <w:noProof/>
            <w:webHidden/>
          </w:rPr>
          <w:t>90</w:t>
        </w:r>
        <w:r w:rsidR="000D7554">
          <w:rPr>
            <w:noProof/>
            <w:webHidden/>
          </w:rPr>
          <w:fldChar w:fldCharType="end"/>
        </w:r>
      </w:hyperlink>
    </w:p>
    <w:p w14:paraId="0D85CC2B" w14:textId="78B34D6C" w:rsidR="000D7554"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134429108" w:history="1">
        <w:r w:rsidR="000D7554" w:rsidRPr="00F448C0">
          <w:rPr>
            <w:rStyle w:val="Hyperlink"/>
            <w:b/>
            <w:bCs/>
            <w:noProof/>
          </w:rPr>
          <w:t xml:space="preserve">Figure 31 </w:t>
        </w:r>
        <w:r w:rsidR="000D7554" w:rsidRPr="00F448C0">
          <w:rPr>
            <w:rStyle w:val="Hyperlink"/>
            <w:i/>
            <w:noProof/>
          </w:rPr>
          <w:t>MovementTracker Logic</w:t>
        </w:r>
        <w:r w:rsidR="000D7554">
          <w:rPr>
            <w:noProof/>
            <w:webHidden/>
          </w:rPr>
          <w:tab/>
        </w:r>
        <w:r w:rsidR="000D7554">
          <w:rPr>
            <w:noProof/>
            <w:webHidden/>
          </w:rPr>
          <w:fldChar w:fldCharType="begin"/>
        </w:r>
        <w:r w:rsidR="000D7554">
          <w:rPr>
            <w:noProof/>
            <w:webHidden/>
          </w:rPr>
          <w:instrText xml:space="preserve"> PAGEREF _Toc134429108 \h </w:instrText>
        </w:r>
        <w:r w:rsidR="000D7554">
          <w:rPr>
            <w:noProof/>
            <w:webHidden/>
          </w:rPr>
        </w:r>
        <w:r w:rsidR="000D7554">
          <w:rPr>
            <w:noProof/>
            <w:webHidden/>
          </w:rPr>
          <w:fldChar w:fldCharType="separate"/>
        </w:r>
        <w:r w:rsidR="00374675">
          <w:rPr>
            <w:noProof/>
            <w:webHidden/>
          </w:rPr>
          <w:t>91</w:t>
        </w:r>
        <w:r w:rsidR="000D7554">
          <w:rPr>
            <w:noProof/>
            <w:webHidden/>
          </w:rPr>
          <w:fldChar w:fldCharType="end"/>
        </w:r>
      </w:hyperlink>
    </w:p>
    <w:p w14:paraId="60F64F1B" w14:textId="2E63B6F1" w:rsidR="000D7554"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134429109" w:history="1">
        <w:r w:rsidR="000D7554" w:rsidRPr="00F448C0">
          <w:rPr>
            <w:rStyle w:val="Hyperlink"/>
            <w:b/>
            <w:bCs/>
            <w:noProof/>
          </w:rPr>
          <w:t>Figure 32</w:t>
        </w:r>
        <w:r w:rsidR="000D7554" w:rsidRPr="00F448C0">
          <w:rPr>
            <w:rStyle w:val="Hyperlink"/>
            <w:noProof/>
          </w:rPr>
          <w:t xml:space="preserve"> </w:t>
        </w:r>
        <w:r w:rsidR="000D7554" w:rsidRPr="00F448C0">
          <w:rPr>
            <w:rStyle w:val="Hyperlink"/>
            <w:i/>
            <w:noProof/>
          </w:rPr>
          <w:t>Tracking Persons</w:t>
        </w:r>
        <w:r w:rsidR="000D7554">
          <w:rPr>
            <w:noProof/>
            <w:webHidden/>
          </w:rPr>
          <w:tab/>
        </w:r>
        <w:r w:rsidR="000D7554">
          <w:rPr>
            <w:noProof/>
            <w:webHidden/>
          </w:rPr>
          <w:fldChar w:fldCharType="begin"/>
        </w:r>
        <w:r w:rsidR="000D7554">
          <w:rPr>
            <w:noProof/>
            <w:webHidden/>
          </w:rPr>
          <w:instrText xml:space="preserve"> PAGEREF _Toc134429109 \h </w:instrText>
        </w:r>
        <w:r w:rsidR="000D7554">
          <w:rPr>
            <w:noProof/>
            <w:webHidden/>
          </w:rPr>
        </w:r>
        <w:r w:rsidR="000D7554">
          <w:rPr>
            <w:noProof/>
            <w:webHidden/>
          </w:rPr>
          <w:fldChar w:fldCharType="separate"/>
        </w:r>
        <w:r w:rsidR="00374675">
          <w:rPr>
            <w:noProof/>
            <w:webHidden/>
          </w:rPr>
          <w:t>92</w:t>
        </w:r>
        <w:r w:rsidR="000D7554">
          <w:rPr>
            <w:noProof/>
            <w:webHidden/>
          </w:rPr>
          <w:fldChar w:fldCharType="end"/>
        </w:r>
      </w:hyperlink>
    </w:p>
    <w:p w14:paraId="6445B591" w14:textId="69506621" w:rsidR="000D7554"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134429110" w:history="1">
        <w:r w:rsidR="000D7554" w:rsidRPr="00F448C0">
          <w:rPr>
            <w:rStyle w:val="Hyperlink"/>
            <w:b/>
            <w:bCs/>
            <w:noProof/>
          </w:rPr>
          <w:t xml:space="preserve">Figure 33 </w:t>
        </w:r>
        <w:r w:rsidR="000D7554" w:rsidRPr="00F448C0">
          <w:rPr>
            <w:rStyle w:val="Hyperlink"/>
            <w:i/>
            <w:noProof/>
          </w:rPr>
          <w:t>High-Level Analysis Process</w:t>
        </w:r>
        <w:r w:rsidR="000D7554">
          <w:rPr>
            <w:noProof/>
            <w:webHidden/>
          </w:rPr>
          <w:tab/>
        </w:r>
        <w:r w:rsidR="000D7554">
          <w:rPr>
            <w:noProof/>
            <w:webHidden/>
          </w:rPr>
          <w:fldChar w:fldCharType="begin"/>
        </w:r>
        <w:r w:rsidR="000D7554">
          <w:rPr>
            <w:noProof/>
            <w:webHidden/>
          </w:rPr>
          <w:instrText xml:space="preserve"> PAGEREF _Toc134429110 \h </w:instrText>
        </w:r>
        <w:r w:rsidR="000D7554">
          <w:rPr>
            <w:noProof/>
            <w:webHidden/>
          </w:rPr>
        </w:r>
        <w:r w:rsidR="000D7554">
          <w:rPr>
            <w:noProof/>
            <w:webHidden/>
          </w:rPr>
          <w:fldChar w:fldCharType="separate"/>
        </w:r>
        <w:r w:rsidR="00374675">
          <w:rPr>
            <w:noProof/>
            <w:webHidden/>
          </w:rPr>
          <w:t>102</w:t>
        </w:r>
        <w:r w:rsidR="000D7554">
          <w:rPr>
            <w:noProof/>
            <w:webHidden/>
          </w:rPr>
          <w:fldChar w:fldCharType="end"/>
        </w:r>
      </w:hyperlink>
    </w:p>
    <w:p w14:paraId="6153780E" w14:textId="3B9C13D7" w:rsidR="000D7554"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134429111" w:history="1">
        <w:r w:rsidR="000D7554" w:rsidRPr="00F448C0">
          <w:rPr>
            <w:rStyle w:val="Hyperlink"/>
            <w:b/>
            <w:bCs/>
            <w:noProof/>
          </w:rPr>
          <w:t xml:space="preserve">Figure 34 </w:t>
        </w:r>
        <w:r w:rsidR="000D7554" w:rsidRPr="00F448C0">
          <w:rPr>
            <w:rStyle w:val="Hyperlink"/>
            <w:i/>
            <w:noProof/>
          </w:rPr>
          <w:t>Pose Output Format Body-25</w:t>
        </w:r>
        <w:r w:rsidR="000D7554">
          <w:rPr>
            <w:noProof/>
            <w:webHidden/>
          </w:rPr>
          <w:tab/>
        </w:r>
        <w:r w:rsidR="000D7554">
          <w:rPr>
            <w:noProof/>
            <w:webHidden/>
          </w:rPr>
          <w:fldChar w:fldCharType="begin"/>
        </w:r>
        <w:r w:rsidR="000D7554">
          <w:rPr>
            <w:noProof/>
            <w:webHidden/>
          </w:rPr>
          <w:instrText xml:space="preserve"> PAGEREF _Toc134429111 \h </w:instrText>
        </w:r>
        <w:r w:rsidR="000D7554">
          <w:rPr>
            <w:noProof/>
            <w:webHidden/>
          </w:rPr>
        </w:r>
        <w:r w:rsidR="000D7554">
          <w:rPr>
            <w:noProof/>
            <w:webHidden/>
          </w:rPr>
          <w:fldChar w:fldCharType="separate"/>
        </w:r>
        <w:r w:rsidR="00374675">
          <w:rPr>
            <w:noProof/>
            <w:webHidden/>
          </w:rPr>
          <w:t>104</w:t>
        </w:r>
        <w:r w:rsidR="000D7554">
          <w:rPr>
            <w:noProof/>
            <w:webHidden/>
          </w:rPr>
          <w:fldChar w:fldCharType="end"/>
        </w:r>
      </w:hyperlink>
    </w:p>
    <w:p w14:paraId="5A319F01" w14:textId="3C632C0D" w:rsidR="000D7554"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134429112" w:history="1">
        <w:r w:rsidR="000D7554" w:rsidRPr="00F448C0">
          <w:rPr>
            <w:rStyle w:val="Hyperlink"/>
            <w:b/>
            <w:bCs/>
            <w:noProof/>
          </w:rPr>
          <w:t xml:space="preserve">Figure 35 </w:t>
        </w:r>
        <w:r w:rsidR="000D7554" w:rsidRPr="00F448C0">
          <w:rPr>
            <w:rStyle w:val="Hyperlink"/>
            <w:i/>
            <w:noProof/>
          </w:rPr>
          <w:t>Geo-distributing Traffic</w:t>
        </w:r>
        <w:r w:rsidR="000D7554">
          <w:rPr>
            <w:noProof/>
            <w:webHidden/>
          </w:rPr>
          <w:tab/>
        </w:r>
        <w:r w:rsidR="000D7554">
          <w:rPr>
            <w:noProof/>
            <w:webHidden/>
          </w:rPr>
          <w:fldChar w:fldCharType="begin"/>
        </w:r>
        <w:r w:rsidR="000D7554">
          <w:rPr>
            <w:noProof/>
            <w:webHidden/>
          </w:rPr>
          <w:instrText xml:space="preserve"> PAGEREF _Toc134429112 \h </w:instrText>
        </w:r>
        <w:r w:rsidR="000D7554">
          <w:rPr>
            <w:noProof/>
            <w:webHidden/>
          </w:rPr>
        </w:r>
        <w:r w:rsidR="000D7554">
          <w:rPr>
            <w:noProof/>
            <w:webHidden/>
          </w:rPr>
          <w:fldChar w:fldCharType="separate"/>
        </w:r>
        <w:r w:rsidR="00374675">
          <w:rPr>
            <w:noProof/>
            <w:webHidden/>
          </w:rPr>
          <w:t>105</w:t>
        </w:r>
        <w:r w:rsidR="000D7554">
          <w:rPr>
            <w:noProof/>
            <w:webHidden/>
          </w:rPr>
          <w:fldChar w:fldCharType="end"/>
        </w:r>
      </w:hyperlink>
    </w:p>
    <w:p w14:paraId="3CADD51C" w14:textId="4708DBD5" w:rsidR="000D7554"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134429113" w:history="1">
        <w:r w:rsidR="000D7554" w:rsidRPr="00F448C0">
          <w:rPr>
            <w:rStyle w:val="Hyperlink"/>
            <w:b/>
            <w:bCs/>
            <w:noProof/>
          </w:rPr>
          <w:t>Figure 36</w:t>
        </w:r>
        <w:r w:rsidR="000D7554" w:rsidRPr="00F448C0">
          <w:rPr>
            <w:rStyle w:val="Hyperlink"/>
            <w:noProof/>
          </w:rPr>
          <w:t xml:space="preserve"> </w:t>
        </w:r>
        <w:r w:rsidR="000D7554" w:rsidRPr="00F448C0">
          <w:rPr>
            <w:rStyle w:val="Hyperlink"/>
            <w:i/>
            <w:noProof/>
          </w:rPr>
          <w:t>Example GraphQL Query</w:t>
        </w:r>
        <w:r w:rsidR="000D7554">
          <w:rPr>
            <w:noProof/>
            <w:webHidden/>
          </w:rPr>
          <w:tab/>
        </w:r>
        <w:r w:rsidR="000D7554">
          <w:rPr>
            <w:noProof/>
            <w:webHidden/>
          </w:rPr>
          <w:fldChar w:fldCharType="begin"/>
        </w:r>
        <w:r w:rsidR="000D7554">
          <w:rPr>
            <w:noProof/>
            <w:webHidden/>
          </w:rPr>
          <w:instrText xml:space="preserve"> PAGEREF _Toc134429113 \h </w:instrText>
        </w:r>
        <w:r w:rsidR="000D7554">
          <w:rPr>
            <w:noProof/>
            <w:webHidden/>
          </w:rPr>
        </w:r>
        <w:r w:rsidR="000D7554">
          <w:rPr>
            <w:noProof/>
            <w:webHidden/>
          </w:rPr>
          <w:fldChar w:fldCharType="separate"/>
        </w:r>
        <w:r w:rsidR="00374675">
          <w:rPr>
            <w:noProof/>
            <w:webHidden/>
          </w:rPr>
          <w:t>107</w:t>
        </w:r>
        <w:r w:rsidR="000D7554">
          <w:rPr>
            <w:noProof/>
            <w:webHidden/>
          </w:rPr>
          <w:fldChar w:fldCharType="end"/>
        </w:r>
      </w:hyperlink>
    </w:p>
    <w:p w14:paraId="73D574A7" w14:textId="5BEA375E" w:rsidR="000D7554"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134429114" w:history="1">
        <w:r w:rsidR="000D7554" w:rsidRPr="00F448C0">
          <w:rPr>
            <w:rStyle w:val="Hyperlink"/>
            <w:b/>
            <w:bCs/>
            <w:noProof/>
          </w:rPr>
          <w:t>Figure 37</w:t>
        </w:r>
        <w:r w:rsidR="000D7554" w:rsidRPr="00F448C0">
          <w:rPr>
            <w:rStyle w:val="Hyperlink"/>
            <w:noProof/>
          </w:rPr>
          <w:t xml:space="preserve"> </w:t>
        </w:r>
        <w:r w:rsidR="000D7554" w:rsidRPr="00F448C0">
          <w:rPr>
            <w:rStyle w:val="Hyperlink"/>
            <w:i/>
            <w:noProof/>
          </w:rPr>
          <w:t>GraphQL Response</w:t>
        </w:r>
        <w:r w:rsidR="000D7554">
          <w:rPr>
            <w:noProof/>
            <w:webHidden/>
          </w:rPr>
          <w:tab/>
        </w:r>
        <w:r w:rsidR="000D7554">
          <w:rPr>
            <w:noProof/>
            <w:webHidden/>
          </w:rPr>
          <w:fldChar w:fldCharType="begin"/>
        </w:r>
        <w:r w:rsidR="000D7554">
          <w:rPr>
            <w:noProof/>
            <w:webHidden/>
          </w:rPr>
          <w:instrText xml:space="preserve"> PAGEREF _Toc134429114 \h </w:instrText>
        </w:r>
        <w:r w:rsidR="000D7554">
          <w:rPr>
            <w:noProof/>
            <w:webHidden/>
          </w:rPr>
        </w:r>
        <w:r w:rsidR="000D7554">
          <w:rPr>
            <w:noProof/>
            <w:webHidden/>
          </w:rPr>
          <w:fldChar w:fldCharType="separate"/>
        </w:r>
        <w:r w:rsidR="00374675">
          <w:rPr>
            <w:noProof/>
            <w:webHidden/>
          </w:rPr>
          <w:t>108</w:t>
        </w:r>
        <w:r w:rsidR="000D7554">
          <w:rPr>
            <w:noProof/>
            <w:webHidden/>
          </w:rPr>
          <w:fldChar w:fldCharType="end"/>
        </w:r>
      </w:hyperlink>
    </w:p>
    <w:p w14:paraId="5EE91092" w14:textId="4B99EBF1" w:rsidR="000D7554"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134429115" w:history="1">
        <w:r w:rsidR="000D7554" w:rsidRPr="00F448C0">
          <w:rPr>
            <w:rStyle w:val="Hyperlink"/>
            <w:b/>
            <w:bCs/>
            <w:noProof/>
          </w:rPr>
          <w:t xml:space="preserve">Figure 38 </w:t>
        </w:r>
        <w:r w:rsidR="000D7554" w:rsidRPr="00F448C0">
          <w:rPr>
            <w:rStyle w:val="Hyperlink"/>
            <w:i/>
            <w:noProof/>
          </w:rPr>
          <w:t>Playing the cello (Video: -23ykna85DI)</w:t>
        </w:r>
        <w:r w:rsidR="000D7554">
          <w:rPr>
            <w:noProof/>
            <w:webHidden/>
          </w:rPr>
          <w:tab/>
        </w:r>
        <w:r w:rsidR="000D7554">
          <w:rPr>
            <w:noProof/>
            <w:webHidden/>
          </w:rPr>
          <w:fldChar w:fldCharType="begin"/>
        </w:r>
        <w:r w:rsidR="000D7554">
          <w:rPr>
            <w:noProof/>
            <w:webHidden/>
          </w:rPr>
          <w:instrText xml:space="preserve"> PAGEREF _Toc134429115 \h </w:instrText>
        </w:r>
        <w:r w:rsidR="000D7554">
          <w:rPr>
            <w:noProof/>
            <w:webHidden/>
          </w:rPr>
        </w:r>
        <w:r w:rsidR="000D7554">
          <w:rPr>
            <w:noProof/>
            <w:webHidden/>
          </w:rPr>
          <w:fldChar w:fldCharType="separate"/>
        </w:r>
        <w:r w:rsidR="00374675">
          <w:rPr>
            <w:noProof/>
            <w:webHidden/>
          </w:rPr>
          <w:t>110</w:t>
        </w:r>
        <w:r w:rsidR="000D7554">
          <w:rPr>
            <w:noProof/>
            <w:webHidden/>
          </w:rPr>
          <w:fldChar w:fldCharType="end"/>
        </w:r>
      </w:hyperlink>
    </w:p>
    <w:p w14:paraId="2E2D8C14" w14:textId="5606A470" w:rsidR="000D7554"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134429116" w:history="1">
        <w:r w:rsidR="000D7554" w:rsidRPr="00F448C0">
          <w:rPr>
            <w:rStyle w:val="Hyperlink"/>
            <w:b/>
            <w:bCs/>
            <w:noProof/>
          </w:rPr>
          <w:t xml:space="preserve">Figure 39 </w:t>
        </w:r>
        <w:r w:rsidR="000D7554" w:rsidRPr="00F448C0">
          <w:rPr>
            <w:rStyle w:val="Hyperlink"/>
            <w:i/>
            <w:noProof/>
          </w:rPr>
          <w:t>Cello with label annotations</w:t>
        </w:r>
        <w:r w:rsidR="000D7554">
          <w:rPr>
            <w:noProof/>
            <w:webHidden/>
          </w:rPr>
          <w:tab/>
        </w:r>
        <w:r w:rsidR="000D7554">
          <w:rPr>
            <w:noProof/>
            <w:webHidden/>
          </w:rPr>
          <w:fldChar w:fldCharType="begin"/>
        </w:r>
        <w:r w:rsidR="000D7554">
          <w:rPr>
            <w:noProof/>
            <w:webHidden/>
          </w:rPr>
          <w:instrText xml:space="preserve"> PAGEREF _Toc134429116 \h </w:instrText>
        </w:r>
        <w:r w:rsidR="000D7554">
          <w:rPr>
            <w:noProof/>
            <w:webHidden/>
          </w:rPr>
        </w:r>
        <w:r w:rsidR="000D7554">
          <w:rPr>
            <w:noProof/>
            <w:webHidden/>
          </w:rPr>
          <w:fldChar w:fldCharType="separate"/>
        </w:r>
        <w:r w:rsidR="00374675">
          <w:rPr>
            <w:noProof/>
            <w:webHidden/>
          </w:rPr>
          <w:t>111</w:t>
        </w:r>
        <w:r w:rsidR="000D7554">
          <w:rPr>
            <w:noProof/>
            <w:webHidden/>
          </w:rPr>
          <w:fldChar w:fldCharType="end"/>
        </w:r>
      </w:hyperlink>
    </w:p>
    <w:p w14:paraId="2463A958" w14:textId="70C567E2" w:rsidR="000D7554"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134429117" w:history="1">
        <w:r w:rsidR="000D7554" w:rsidRPr="00F448C0">
          <w:rPr>
            <w:rStyle w:val="Hyperlink"/>
            <w:b/>
            <w:bCs/>
            <w:noProof/>
          </w:rPr>
          <w:t xml:space="preserve">Figure 40 </w:t>
        </w:r>
        <w:r w:rsidR="000D7554" w:rsidRPr="00F448C0">
          <w:rPr>
            <w:rStyle w:val="Hyperlink"/>
            <w:i/>
            <w:noProof/>
          </w:rPr>
          <w:t>Playing hand-clapping games (Video: -MOpSXQ5ZcU)</w:t>
        </w:r>
        <w:r w:rsidR="000D7554">
          <w:rPr>
            <w:noProof/>
            <w:webHidden/>
          </w:rPr>
          <w:tab/>
        </w:r>
        <w:r w:rsidR="000D7554">
          <w:rPr>
            <w:noProof/>
            <w:webHidden/>
          </w:rPr>
          <w:fldChar w:fldCharType="begin"/>
        </w:r>
        <w:r w:rsidR="000D7554">
          <w:rPr>
            <w:noProof/>
            <w:webHidden/>
          </w:rPr>
          <w:instrText xml:space="preserve"> PAGEREF _Toc134429117 \h </w:instrText>
        </w:r>
        <w:r w:rsidR="000D7554">
          <w:rPr>
            <w:noProof/>
            <w:webHidden/>
          </w:rPr>
        </w:r>
        <w:r w:rsidR="000D7554">
          <w:rPr>
            <w:noProof/>
            <w:webHidden/>
          </w:rPr>
          <w:fldChar w:fldCharType="separate"/>
        </w:r>
        <w:r w:rsidR="00374675">
          <w:rPr>
            <w:noProof/>
            <w:webHidden/>
          </w:rPr>
          <w:t>112</w:t>
        </w:r>
        <w:r w:rsidR="000D7554">
          <w:rPr>
            <w:noProof/>
            <w:webHidden/>
          </w:rPr>
          <w:fldChar w:fldCharType="end"/>
        </w:r>
      </w:hyperlink>
    </w:p>
    <w:p w14:paraId="1E6452C9" w14:textId="08F3E1FE" w:rsidR="000D7554"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134429118" w:history="1">
        <w:r w:rsidR="000D7554" w:rsidRPr="00F448C0">
          <w:rPr>
            <w:rStyle w:val="Hyperlink"/>
            <w:b/>
            <w:bCs/>
            <w:noProof/>
          </w:rPr>
          <w:t>Figure 41</w:t>
        </w:r>
        <w:r w:rsidR="000D7554" w:rsidRPr="00F448C0">
          <w:rPr>
            <w:rStyle w:val="Hyperlink"/>
            <w:noProof/>
          </w:rPr>
          <w:t xml:space="preserve"> </w:t>
        </w:r>
        <w:r w:rsidR="000D7554" w:rsidRPr="00F448C0">
          <w:rPr>
            <w:rStyle w:val="Hyperlink"/>
            <w:i/>
            <w:noProof/>
          </w:rPr>
          <w:t>Javelin Throwing Setup (Video: zVlBFLFkUNk)</w:t>
        </w:r>
        <w:r w:rsidR="000D7554">
          <w:rPr>
            <w:noProof/>
            <w:webHidden/>
          </w:rPr>
          <w:tab/>
        </w:r>
        <w:r w:rsidR="000D7554">
          <w:rPr>
            <w:noProof/>
            <w:webHidden/>
          </w:rPr>
          <w:fldChar w:fldCharType="begin"/>
        </w:r>
        <w:r w:rsidR="000D7554">
          <w:rPr>
            <w:noProof/>
            <w:webHidden/>
          </w:rPr>
          <w:instrText xml:space="preserve"> PAGEREF _Toc134429118 \h </w:instrText>
        </w:r>
        <w:r w:rsidR="000D7554">
          <w:rPr>
            <w:noProof/>
            <w:webHidden/>
          </w:rPr>
        </w:r>
        <w:r w:rsidR="000D7554">
          <w:rPr>
            <w:noProof/>
            <w:webHidden/>
          </w:rPr>
          <w:fldChar w:fldCharType="separate"/>
        </w:r>
        <w:r w:rsidR="00374675">
          <w:rPr>
            <w:noProof/>
            <w:webHidden/>
          </w:rPr>
          <w:t>116</w:t>
        </w:r>
        <w:r w:rsidR="000D7554">
          <w:rPr>
            <w:noProof/>
            <w:webHidden/>
          </w:rPr>
          <w:fldChar w:fldCharType="end"/>
        </w:r>
      </w:hyperlink>
    </w:p>
    <w:p w14:paraId="09C8BD3E" w14:textId="06E841BB" w:rsidR="000D7554"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134429119" w:history="1">
        <w:r w:rsidR="000D7554" w:rsidRPr="00F448C0">
          <w:rPr>
            <w:rStyle w:val="Hyperlink"/>
            <w:b/>
            <w:bCs/>
            <w:noProof/>
          </w:rPr>
          <w:t xml:space="preserve">Figure 42 </w:t>
        </w:r>
        <w:r w:rsidR="000D7554" w:rsidRPr="00F448C0">
          <w:rPr>
            <w:rStyle w:val="Hyperlink"/>
            <w:i/>
            <w:iCs/>
            <w:noProof/>
          </w:rPr>
          <w:t>Pouring beer (-5HJWCQ02Ds)</w:t>
        </w:r>
        <w:r w:rsidR="000D7554">
          <w:rPr>
            <w:noProof/>
            <w:webHidden/>
          </w:rPr>
          <w:tab/>
        </w:r>
        <w:r w:rsidR="000D7554">
          <w:rPr>
            <w:noProof/>
            <w:webHidden/>
          </w:rPr>
          <w:fldChar w:fldCharType="begin"/>
        </w:r>
        <w:r w:rsidR="000D7554">
          <w:rPr>
            <w:noProof/>
            <w:webHidden/>
          </w:rPr>
          <w:instrText xml:space="preserve"> PAGEREF _Toc134429119 \h </w:instrText>
        </w:r>
        <w:r w:rsidR="000D7554">
          <w:rPr>
            <w:noProof/>
            <w:webHidden/>
          </w:rPr>
        </w:r>
        <w:r w:rsidR="000D7554">
          <w:rPr>
            <w:noProof/>
            <w:webHidden/>
          </w:rPr>
          <w:fldChar w:fldCharType="separate"/>
        </w:r>
        <w:r w:rsidR="00374675">
          <w:rPr>
            <w:noProof/>
            <w:webHidden/>
          </w:rPr>
          <w:t>121</w:t>
        </w:r>
        <w:r w:rsidR="000D7554">
          <w:rPr>
            <w:noProof/>
            <w:webHidden/>
          </w:rPr>
          <w:fldChar w:fldCharType="end"/>
        </w:r>
      </w:hyperlink>
    </w:p>
    <w:p w14:paraId="7510AD4A" w14:textId="5364B972" w:rsidR="000D7554"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134429120" w:history="1">
        <w:r w:rsidR="000D7554" w:rsidRPr="00F448C0">
          <w:rPr>
            <w:rStyle w:val="Hyperlink"/>
            <w:b/>
            <w:bCs/>
            <w:noProof/>
          </w:rPr>
          <w:t xml:space="preserve">Figure 43 </w:t>
        </w:r>
        <w:r w:rsidR="000D7554" w:rsidRPr="00F448C0">
          <w:rPr>
            <w:rStyle w:val="Hyperlink"/>
            <w:i/>
            <w:noProof/>
          </w:rPr>
          <w:t>Clapping (0G1OirEz2OA)</w:t>
        </w:r>
        <w:r w:rsidR="000D7554">
          <w:rPr>
            <w:noProof/>
            <w:webHidden/>
          </w:rPr>
          <w:tab/>
        </w:r>
        <w:r w:rsidR="000D7554">
          <w:rPr>
            <w:noProof/>
            <w:webHidden/>
          </w:rPr>
          <w:fldChar w:fldCharType="begin"/>
        </w:r>
        <w:r w:rsidR="000D7554">
          <w:rPr>
            <w:noProof/>
            <w:webHidden/>
          </w:rPr>
          <w:instrText xml:space="preserve"> PAGEREF _Toc134429120 \h </w:instrText>
        </w:r>
        <w:r w:rsidR="000D7554">
          <w:rPr>
            <w:noProof/>
            <w:webHidden/>
          </w:rPr>
        </w:r>
        <w:r w:rsidR="000D7554">
          <w:rPr>
            <w:noProof/>
            <w:webHidden/>
          </w:rPr>
          <w:fldChar w:fldCharType="separate"/>
        </w:r>
        <w:r w:rsidR="00374675">
          <w:rPr>
            <w:noProof/>
            <w:webHidden/>
          </w:rPr>
          <w:t>123</w:t>
        </w:r>
        <w:r w:rsidR="000D7554">
          <w:rPr>
            <w:noProof/>
            <w:webHidden/>
          </w:rPr>
          <w:fldChar w:fldCharType="end"/>
        </w:r>
      </w:hyperlink>
    </w:p>
    <w:p w14:paraId="484E3713" w14:textId="1BD4F1D0" w:rsidR="00887A22" w:rsidRDefault="000D7554" w:rsidP="00DA5CF7">
      <w:r>
        <w:fldChar w:fldCharType="end"/>
      </w:r>
    </w:p>
    <w:p w14:paraId="2D94CA2B" w14:textId="77777777" w:rsidR="00A82120" w:rsidRPr="00887A22" w:rsidRDefault="00A82120" w:rsidP="00DA5CF7"/>
    <w:p w14:paraId="7BA3AC3D" w14:textId="77777777" w:rsidR="00887A22" w:rsidRPr="00887A22" w:rsidRDefault="00887A22" w:rsidP="00DA5CF7">
      <w:pPr>
        <w:sectPr w:rsidR="00887A22" w:rsidRPr="00887A22" w:rsidSect="00530234">
          <w:footerReference w:type="default" r:id="rId13"/>
          <w:pgSz w:w="12240" w:h="15840"/>
          <w:pgMar w:top="1440" w:right="1440" w:bottom="1440" w:left="1440" w:header="720" w:footer="720" w:gutter="0"/>
          <w:pgNumType w:fmt="lowerRoman" w:start="1"/>
          <w:cols w:space="720"/>
          <w:docGrid w:linePitch="326"/>
        </w:sectPr>
      </w:pPr>
      <w:bookmarkStart w:id="2" w:name="_Toc145748762"/>
    </w:p>
    <w:p w14:paraId="3AD0FC62" w14:textId="77777777" w:rsidR="00CC3790" w:rsidRDefault="00CC3790" w:rsidP="00DA5CF7">
      <w:pPr>
        <w:pStyle w:val="Heading1"/>
      </w:pPr>
      <w:bookmarkStart w:id="3" w:name="_Toc134428770"/>
      <w:bookmarkEnd w:id="2"/>
      <w:r>
        <w:lastRenderedPageBreak/>
        <w:t>Chapter 1: Introduction</w:t>
      </w:r>
      <w:bookmarkEnd w:id="3"/>
    </w:p>
    <w:p w14:paraId="7E6F1E21" w14:textId="4162AD9A" w:rsidR="00CC3790" w:rsidRPr="00DA5CF7" w:rsidRDefault="00CC3790" w:rsidP="00DA5CF7">
      <w:r w:rsidRPr="00DA5CF7">
        <w:t xml:space="preserve">A demographic change will </w:t>
      </w:r>
      <w:r w:rsidR="009F5716">
        <w:t>significantly pressure the global healthcare system</w:t>
      </w:r>
      <w:r w:rsidRPr="00DA5CF7">
        <w:t xml:space="preserve"> because people live longer, have fewer children and medical costs continue to increase (Piggott, 2016; Stone, 2017). When patients cannot afford the required care, the </w:t>
      </w:r>
      <w:r w:rsidR="001119FC">
        <w:t xml:space="preserve">care </w:t>
      </w:r>
      <w:r w:rsidRPr="00DA5CF7">
        <w:t>quality decreases, or social programs must fund the difference. Demographic specialists predict that by 2050 nearly “80% of the global elderly population will be from low- to middle-income countries</w:t>
      </w:r>
      <w:r w:rsidR="00736757">
        <w:t>”</w:t>
      </w:r>
      <w:r w:rsidRPr="00DA5CF7">
        <w:t xml:space="preserve"> (</w:t>
      </w:r>
      <w:proofErr w:type="spellStart"/>
      <w:r w:rsidRPr="00DA5CF7">
        <w:t>Mushsin</w:t>
      </w:r>
      <w:proofErr w:type="spellEnd"/>
      <w:r w:rsidRPr="00DA5CF7">
        <w:t xml:space="preserve"> et al., 2020, p. 1).</w:t>
      </w:r>
      <w:r w:rsidR="00DF58F5" w:rsidRPr="00DF58F5">
        <w:t xml:space="preserve"> </w:t>
      </w:r>
      <w:r w:rsidRPr="00DA5CF7">
        <w:t xml:space="preserve">  Economic constraints within those countries will limit the effectiveness of their welfare programs and the availability of adequate services. Additionally, over one billion</w:t>
      </w:r>
      <w:r w:rsidR="00BF30FF">
        <w:t xml:space="preserve"> people</w:t>
      </w:r>
      <w:r w:rsidRPr="00DA5CF7">
        <w:t xml:space="preserve"> globally have a limiting disability that requires additional support</w:t>
      </w:r>
      <w:sdt>
        <w:sdtPr>
          <w:id w:val="-1293350902"/>
          <w:citation/>
        </w:sdtPr>
        <w:sdtContent>
          <w:r w:rsidRPr="00DA5CF7">
            <w:fldChar w:fldCharType="begin"/>
          </w:r>
          <w:r w:rsidRPr="00DA5CF7">
            <w:instrText xml:space="preserve">CITATION Mor08 \l 1033 </w:instrText>
          </w:r>
          <w:r w:rsidRPr="00DA5CF7">
            <w:fldChar w:fldCharType="separate"/>
          </w:r>
          <w:r w:rsidR="001840CC">
            <w:rPr>
              <w:noProof/>
            </w:rPr>
            <w:t xml:space="preserve"> (Morris, 2008)</w:t>
          </w:r>
          <w:r w:rsidRPr="00DA5CF7">
            <w:fldChar w:fldCharType="end"/>
          </w:r>
        </w:sdtContent>
      </w:sdt>
      <w:r w:rsidRPr="00DA5CF7">
        <w:t>. Medical facilities need mechanisms to defuse the situation by reducing costs and deferring the transition to assisted living centers.</w:t>
      </w:r>
    </w:p>
    <w:p w14:paraId="07E3D2B9" w14:textId="5F8AD0B0" w:rsidR="00CC3790" w:rsidRPr="008D5F24" w:rsidRDefault="00CC3790" w:rsidP="00DA5CF7">
      <w:r>
        <w:t>Inversely, the explosive growth across IoT, cloud, big data, and mobile (ICBM) continuously decreases costs and enables new opportunities. These technologies have the potential to revolutionize the healthcare and well</w:t>
      </w:r>
      <w:r w:rsidR="00AD0CA9">
        <w:t>-</w:t>
      </w:r>
      <w:r>
        <w:t>being industries. Academic and commercial vendors are continually delivering innovations across these domains. However, mainstream offerings primarily focus on measuring simple body metrics (</w:t>
      </w:r>
      <w:proofErr w:type="spellStart"/>
      <w:r>
        <w:t>Koreshoff</w:t>
      </w:r>
      <w:proofErr w:type="spellEnd"/>
      <w:r w:rsidR="005C7D86">
        <w:t xml:space="preserve"> et al.</w:t>
      </w:r>
      <w:r>
        <w:t xml:space="preserve">, 2013). While these products provide incremental value, they do not move the needle. </w:t>
      </w:r>
      <w:r w:rsidRPr="008D5F24">
        <w:t xml:space="preserve">Nearly eight years later, the industry </w:t>
      </w:r>
      <w:r w:rsidR="0044671E">
        <w:t xml:space="preserve">is </w:t>
      </w:r>
      <w:r w:rsidR="00EA45E7">
        <w:t xml:space="preserve">driven </w:t>
      </w:r>
      <w:r w:rsidRPr="008D5F24">
        <w:t>myopically toward wearable IoT devices (Tun et al., 2021).</w:t>
      </w:r>
      <w:r>
        <w:t xml:space="preserve"> </w:t>
      </w:r>
      <w:r w:rsidRPr="008D5F24">
        <w:t>Researchers concentrating on these areas make sense due to the low barrier to entry. Though, that same ease is commoditizing the product selection and stifling creativity.</w:t>
      </w:r>
    </w:p>
    <w:p w14:paraId="4A17CB10" w14:textId="6D982D64" w:rsidR="00CC3790" w:rsidRDefault="00CC3790" w:rsidP="00DA5CF7">
      <w:r>
        <w:t>Technology within special needs and elderly care settings has unique challenges and requirements (</w:t>
      </w:r>
      <w:proofErr w:type="spellStart"/>
      <w:r>
        <w:t>Ferati</w:t>
      </w:r>
      <w:proofErr w:type="spellEnd"/>
      <w:r>
        <w:t xml:space="preserve"> et al., 2016). These </w:t>
      </w:r>
      <w:proofErr w:type="gramStart"/>
      <w:r>
        <w:t>persons</w:t>
      </w:r>
      <w:proofErr w:type="gramEnd"/>
      <w:r>
        <w:t xml:space="preserve"> need unobtrusive systems that continuously monitor and respond to their behaviors. Specific vendors utilize voice-enabled Personal Digital </w:t>
      </w:r>
      <w:r>
        <w:lastRenderedPageBreak/>
        <w:t>Assistants (PDA</w:t>
      </w:r>
      <w:r w:rsidR="00EA45E7">
        <w:t>s</w:t>
      </w:r>
      <w:r>
        <w:t xml:space="preserve">) (e.g., Amazon Alexa) to </w:t>
      </w:r>
      <w:r w:rsidR="001A3B8C">
        <w:t>set reminders and record activities effectively</w:t>
      </w:r>
      <w:r>
        <w:t xml:space="preserve"> (Tan et al., 2020). However, it becomes challenging to globalize these voice-specific technologies to assist non-native speakers and individuals with vocal disorders.  </w:t>
      </w:r>
    </w:p>
    <w:p w14:paraId="0DD60613" w14:textId="518D30A8" w:rsidR="00CC3790" w:rsidRDefault="00CC3790" w:rsidP="00DA5CF7">
      <w:r>
        <w:t>Assisted living facilities use trained nurses to mitigate these issues. Having a human inspect the patient visually is an effective but expensive tool. The median compensation rate for registered nurses is $75,330 annually ($36.22 per hour)</w:t>
      </w:r>
      <w:sdt>
        <w:sdtPr>
          <w:id w:val="-1735539854"/>
          <w:citation/>
        </w:sdtPr>
        <w:sdtContent>
          <w:r>
            <w:fldChar w:fldCharType="begin"/>
          </w:r>
          <w:r w:rsidR="009B2852">
            <w:instrText xml:space="preserve">CITATION BLS201 \l 1033 </w:instrText>
          </w:r>
          <w:r>
            <w:fldChar w:fldCharType="separate"/>
          </w:r>
          <w:r w:rsidR="001840CC">
            <w:rPr>
              <w:noProof/>
            </w:rPr>
            <w:t xml:space="preserve"> (US Bureau of Labor Statistics, 2020)</w:t>
          </w:r>
          <w:r>
            <w:fldChar w:fldCharType="end"/>
          </w:r>
        </w:sdtContent>
      </w:sdt>
      <w:r>
        <w:t xml:space="preserve">. Due to the high cost, few patients have private nurses and receive fractional supervision. In contrast, video-centric </w:t>
      </w:r>
      <w:proofErr w:type="gramStart"/>
      <w:r w:rsidR="00C11D70">
        <w:t>monitoring</w:t>
      </w:r>
      <w:proofErr w:type="gramEnd"/>
      <w:r>
        <w:t xml:space="preserve"> and Human Activity Recognition (HAR) apply to a diverse population. When a person falls or drinks a glass of water, their skeleton moves in predictable ways. This consistency enables artificial intelligence &amp; machine learning (AI/ML) to respond through cyber-physical systems (CPS). Businesses could deliver these capabilities economically and consistently across global markets, ultimately improving the quality of care at lower costs.</w:t>
      </w:r>
    </w:p>
    <w:p w14:paraId="66B3B189" w14:textId="44730D6E" w:rsidR="00CC3790" w:rsidRPr="00194DEA" w:rsidRDefault="00CC3790" w:rsidP="00DA5CF7">
      <w:r>
        <w:t>However, ethical concerns and privacy issues prevent researchers from collecting data at scale (Lei et al., 2021). Imagine the complexity that small-to-medium businesses face between vetting volunteers and ensuring diversity across participants. There are also budgetary considerations to deploying IP cameras and other CPS in numerous households</w:t>
      </w:r>
      <w:sdt>
        <w:sdtPr>
          <w:id w:val="-1831511745"/>
          <w:citation/>
        </w:sdtPr>
        <w:sdtContent>
          <w:r>
            <w:fldChar w:fldCharType="begin"/>
          </w:r>
          <w:r>
            <w:instrText xml:space="preserve"> CITATION Shi21 \l 1033 </w:instrText>
          </w:r>
          <w:r>
            <w:fldChar w:fldCharType="separate"/>
          </w:r>
          <w:r w:rsidR="001840CC">
            <w:rPr>
              <w:noProof/>
            </w:rPr>
            <w:t xml:space="preserve"> (Shirazi &amp; Shekhani, 2021)</w:t>
          </w:r>
          <w:r>
            <w:fldChar w:fldCharType="end"/>
          </w:r>
        </w:sdtContent>
      </w:sdt>
      <w:r>
        <w:t>. These challenges prevent quality research from occurring and improve patients’ quality of care. Instead, processes must exist to simulate these interactions and iterate toward more sophisticated systems.</w:t>
      </w:r>
    </w:p>
    <w:p w14:paraId="16AEBC2C" w14:textId="77777777" w:rsidR="00CC3790" w:rsidRDefault="00CC3790" w:rsidP="00DA5CF7">
      <w:pPr>
        <w:pStyle w:val="Heading2"/>
        <w:ind w:firstLine="0"/>
      </w:pPr>
      <w:bookmarkStart w:id="4" w:name="_Toc134428771"/>
      <w:r>
        <w:t>Statement of the Problem</w:t>
      </w:r>
      <w:bookmarkEnd w:id="4"/>
    </w:p>
    <w:p w14:paraId="4875B0EF" w14:textId="33D1FBCA" w:rsidR="00CC3790" w:rsidRDefault="00CC3790" w:rsidP="00DA5CF7">
      <w:r w:rsidRPr="005C1EEB">
        <w:t xml:space="preserve">The problem to be addressed in this study is the inability of elderly and special needs care organizations to </w:t>
      </w:r>
      <w:r>
        <w:t>capitalize on the effectiveness and efficiency of autonomous assistants (</w:t>
      </w:r>
      <w:proofErr w:type="spellStart"/>
      <w:r w:rsidR="00DA5CF7">
        <w:t>Blackhurn</w:t>
      </w:r>
      <w:proofErr w:type="spellEnd"/>
      <w:r w:rsidR="00DA5CF7">
        <w:t xml:space="preserve">, 2021; </w:t>
      </w:r>
      <w:r>
        <w:t xml:space="preserve">Kim &amp; Kim, 2021). Multiple industry-wide trends create the need for this </w:t>
      </w:r>
      <w:r>
        <w:lastRenderedPageBreak/>
        <w:t>technology. First, the number of practicing nurses has declined for several years</w:t>
      </w:r>
      <w:sdt>
        <w:sdtPr>
          <w:id w:val="-740325808"/>
          <w:citation/>
        </w:sdtPr>
        <w:sdtContent>
          <w:r>
            <w:fldChar w:fldCharType="begin"/>
          </w:r>
          <w:r>
            <w:instrText xml:space="preserve"> CITATION Kim21 \l 1033 </w:instrText>
          </w:r>
          <w:r>
            <w:fldChar w:fldCharType="separate"/>
          </w:r>
          <w:r w:rsidR="001840CC">
            <w:rPr>
              <w:noProof/>
            </w:rPr>
            <w:t xml:space="preserve"> (Kim &amp; Kim, 2021)</w:t>
          </w:r>
          <w:r>
            <w:fldChar w:fldCharType="end"/>
          </w:r>
        </w:sdtContent>
      </w:sdt>
      <w:r>
        <w:t>. This labor shortage increases hiring and employee retention costs that the patients and welfare programs must cover. The funding gap is a global problem that does not impact all communities equally. For instance, rural special needs communities in South Africa have 57% fewer nursing visits than their urban neighbors</w:t>
      </w:r>
      <w:sdt>
        <w:sdtPr>
          <w:id w:val="564376801"/>
          <w:citation/>
        </w:sdtPr>
        <w:sdtContent>
          <w:r>
            <w:fldChar w:fldCharType="begin"/>
          </w:r>
          <w:r>
            <w:instrText xml:space="preserve"> CITATION Bes20 \l 1033 </w:instrText>
          </w:r>
          <w:r>
            <w:fldChar w:fldCharType="separate"/>
          </w:r>
          <w:r w:rsidR="001840CC">
            <w:rPr>
              <w:noProof/>
            </w:rPr>
            <w:t xml:space="preserve"> (Besada, 2020)</w:t>
          </w:r>
          <w:r>
            <w:fldChar w:fldCharType="end"/>
          </w:r>
        </w:sdtContent>
      </w:sdt>
      <w:r>
        <w:t>. Newly industrialized economies like Taiwan, South Korea, Thailand, and Malaysia are experiencing challenges maintaining their long-term care programs due to growing costs</w:t>
      </w:r>
      <w:sdt>
        <w:sdtPr>
          <w:id w:val="1545784185"/>
          <w:citation/>
        </w:sdtPr>
        <w:sdtContent>
          <w:r>
            <w:fldChar w:fldCharType="begin"/>
          </w:r>
          <w:r>
            <w:instrText xml:space="preserve"> CITATION Phu21 \l 1033 </w:instrText>
          </w:r>
          <w:r>
            <w:fldChar w:fldCharType="separate"/>
          </w:r>
          <w:r w:rsidR="001840CC">
            <w:rPr>
              <w:noProof/>
            </w:rPr>
            <w:t xml:space="preserve"> (Phua, 2021)</w:t>
          </w:r>
          <w:r>
            <w:fldChar w:fldCharType="end"/>
          </w:r>
        </w:sdtContent>
      </w:sdt>
      <w:r>
        <w:t>. Domestic programs like Veterans Health Administration (VHA) and Medicare are not immune to these economic limits (Lei et al., 2021). Businesses and governments must control these costs and replace human labor with less expensive automation.</w:t>
      </w:r>
    </w:p>
    <w:p w14:paraId="6611AF91" w14:textId="5D36C2A5" w:rsidR="00CC3790" w:rsidRDefault="00CC3790" w:rsidP="00DA5CF7">
      <w:r>
        <w:t>Beyond human and process issues are technical complexities in configuring prototype autonomous assistants. It requires multiple domain specializations like computer networking, embedded technologies, AI/ML, and distributed computing</w:t>
      </w:r>
      <w:r w:rsidR="00426AA3">
        <w:t xml:space="preserve"> (Tun et al., 2021)</w:t>
      </w:r>
      <w:r>
        <w:t>. Each cross-cutting concern adds complexity and reduces the probability that small teams can successfully provision their test environment. Furthermore, those difficulties limit other researchers from reproducing the results. These factors slow innovation and restrict the value researchers can contribute to the body of knowledge.</w:t>
      </w:r>
    </w:p>
    <w:p w14:paraId="4F893959" w14:textId="4E486EF4" w:rsidR="00CC3790" w:rsidRDefault="00CC3790" w:rsidP="00DA5CF7">
      <w:pPr>
        <w:pStyle w:val="Heading2"/>
        <w:ind w:firstLine="0"/>
      </w:pPr>
      <w:bookmarkStart w:id="5" w:name="_Toc134428772"/>
      <w:r>
        <w:t>Purpose of the Study</w:t>
      </w:r>
      <w:bookmarkEnd w:id="5"/>
    </w:p>
    <w:p w14:paraId="5E69E5D8" w14:textId="53519DEF" w:rsidR="00CC3790" w:rsidRDefault="00F04240" w:rsidP="00F04240">
      <w:r>
        <w:t xml:space="preserve">The purpose of this constructive research design is to study </w:t>
      </w:r>
      <w:r w:rsidR="00CC3790" w:rsidRPr="00C23676">
        <w:t>the effectiveness and efficiency of auto</w:t>
      </w:r>
      <w:r w:rsidR="00CC3790">
        <w:t>nom</w:t>
      </w:r>
      <w:r w:rsidR="00CC3790" w:rsidRPr="00C23676">
        <w:t xml:space="preserve">ous assistants </w:t>
      </w:r>
      <w:r w:rsidR="00AD0CA9">
        <w:t>detecting and responding to patient behaviors</w:t>
      </w:r>
      <w:r>
        <w:t xml:space="preserve"> to reduce</w:t>
      </w:r>
      <w:r w:rsidR="00AD0CA9">
        <w:t xml:space="preserve"> cost while improving consistency and quality for </w:t>
      </w:r>
      <w:r w:rsidR="00CC3790" w:rsidRPr="00C23676">
        <w:t>elderly and special needs care organizations</w:t>
      </w:r>
      <w:r w:rsidR="00CC3790">
        <w:t xml:space="preserve">. </w:t>
      </w:r>
      <w:r w:rsidR="00AD0CA9">
        <w:t xml:space="preserve">These organizations need human activity recognition models for numerous scenarios, such as handling patient falls </w:t>
      </w:r>
      <w:r w:rsidR="00CC3790">
        <w:t xml:space="preserve">(Shirai et al., 2021). Similarly, early dementia patients need monitoring capabilities </w:t>
      </w:r>
      <w:r w:rsidR="00CC3790">
        <w:lastRenderedPageBreak/>
        <w:t>to assist with discovering objects and providing task management (Lei et al., 2021).</w:t>
      </w:r>
      <w:bookmarkStart w:id="6" w:name="_Hlk101684976"/>
      <w:r w:rsidR="00CC3790">
        <w:t xml:space="preserve"> </w:t>
      </w:r>
      <w:r w:rsidR="00AD0CA9">
        <w:t>Collecting data from humans would be time-consuming, potentially dangerou</w:t>
      </w:r>
      <w:r w:rsidR="00CC3790">
        <w:t xml:space="preserve">s, </w:t>
      </w:r>
      <w:r w:rsidR="00AD0CA9">
        <w:t>and rife with privacy concerns</w:t>
      </w:r>
      <w:r w:rsidR="00CC3790">
        <w:t>. The research</w:t>
      </w:r>
      <w:r w:rsidR="00344556">
        <w:t xml:space="preserve"> design used in this study </w:t>
      </w:r>
      <w:r w:rsidR="00AD0CA9">
        <w:t>mitigates these challenges by using public video repositories such as YouTube</w:t>
      </w:r>
      <w:r w:rsidR="00CC3790">
        <w:t>.</w:t>
      </w:r>
      <w:bookmarkEnd w:id="6"/>
      <w:r w:rsidR="00CC3790">
        <w:t xml:space="preserve"> These </w:t>
      </w:r>
      <w:r w:rsidR="00AD0CA9">
        <w:t xml:space="preserve">libraries contain a diverse population performing labeled actions </w:t>
      </w:r>
      <w:r w:rsidR="00CC3790">
        <w:t xml:space="preserve">under varying </w:t>
      </w:r>
      <w:r w:rsidR="00AD0CA9">
        <w:t xml:space="preserve">physical characteristics </w:t>
      </w:r>
      <w:r w:rsidR="00CC3790">
        <w:t>such as weight, flexibility, and dexterity</w:t>
      </w:r>
      <w:bookmarkStart w:id="7" w:name="_Hlk101685010"/>
      <w:r w:rsidR="00CC3790">
        <w:t xml:space="preserve">. </w:t>
      </w:r>
      <w:r w:rsidR="00AD0CA9">
        <w:t>Additionally, content moderators have painstakingly annotated the videos, enabling this study to focus on recognizing human behavior instead of bulk data labeling.</w:t>
      </w:r>
      <w:bookmarkEnd w:id="7"/>
    </w:p>
    <w:p w14:paraId="1FA3797F" w14:textId="0C94B9A3" w:rsidR="00CC3790" w:rsidRDefault="00CC3790" w:rsidP="00DA5CF7">
      <w:r>
        <w:t xml:space="preserve">The study </w:t>
      </w:r>
      <w:r w:rsidR="00AD0CA9">
        <w:t xml:space="preserve">aims to create an extensible behavior classification model for indoor patient actions </w:t>
      </w:r>
      <w:r>
        <w:t xml:space="preserve">like </w:t>
      </w:r>
      <w:r w:rsidR="00AD0CA9">
        <w:t xml:space="preserve">exertion, insufficient nutrition, and </w:t>
      </w:r>
      <w:r w:rsidR="0021511C">
        <w:t>episodic falling syndrome</w:t>
      </w:r>
      <w:r>
        <w:t xml:space="preserve"> because of its medical importance and access to training data (Shirai et al., 2021). Th</w:t>
      </w:r>
      <w:r w:rsidR="00AD0CA9">
        <w:t>ese</w:t>
      </w:r>
      <w:r>
        <w:t xml:space="preserve"> situation</w:t>
      </w:r>
      <w:r w:rsidR="00AD0CA9">
        <w:t>s</w:t>
      </w:r>
      <w:r>
        <w:t xml:space="preserve"> negatively impact </w:t>
      </w:r>
      <w:r w:rsidR="00AD0CA9">
        <w:t xml:space="preserve">patients’ </w:t>
      </w:r>
      <w:r>
        <w:t xml:space="preserve">quality of life </w:t>
      </w:r>
      <w:r w:rsidR="00AD0CA9">
        <w:t xml:space="preserve">and may require additional </w:t>
      </w:r>
      <w:r>
        <w:t xml:space="preserve">medical resources. The study explores </w:t>
      </w:r>
      <w:r w:rsidR="00AD0CA9">
        <w:t xml:space="preserve">mechanisms for monitoring patients </w:t>
      </w:r>
      <w:r>
        <w:t>with a computer vision</w:t>
      </w:r>
      <w:r w:rsidR="00AD0CA9">
        <w:t>-based</w:t>
      </w:r>
      <w:r>
        <w:t xml:space="preserve"> (CV) process </w:t>
      </w:r>
      <w:r w:rsidR="00AD0CA9">
        <w:t>that securely and reliably predicts patient behavior. This information could enable cyber-physical systems (CPS) to provide targeted care without requiring human nurses. That scenario would lower healthcare costs, increase patient access, and improve care quality.</w:t>
      </w:r>
    </w:p>
    <w:p w14:paraId="5D78B16F" w14:textId="0D0CF649" w:rsidR="00CC3790" w:rsidRDefault="00CC3790" w:rsidP="0044671E">
      <w:pPr>
        <w:pStyle w:val="Heading2"/>
        <w:ind w:firstLine="0"/>
      </w:pPr>
      <w:bookmarkStart w:id="8" w:name="_Toc134428773"/>
      <w:r>
        <w:t>Introduction to Theoretical Framework</w:t>
      </w:r>
      <w:bookmarkEnd w:id="8"/>
    </w:p>
    <w:p w14:paraId="7A3BE748" w14:textId="76388C2C" w:rsidR="00CC3790" w:rsidRDefault="0044671E" w:rsidP="00DA5CF7">
      <w:r>
        <w:t>The d</w:t>
      </w:r>
      <w:r w:rsidR="00CC3790">
        <w:t>esign of experiments research creates purposeful artifacts and applies them to study a phenomenon (</w:t>
      </w:r>
      <w:proofErr w:type="spellStart"/>
      <w:r w:rsidR="00CC3790">
        <w:t>Hevner</w:t>
      </w:r>
      <w:proofErr w:type="spellEnd"/>
      <w:r w:rsidR="00CC3790">
        <w:t xml:space="preserve"> et al., 2004). Academic and business communities employ this method as a standard approach to Information Technology and Communication (IT&amp;C) problems (</w:t>
      </w:r>
      <w:proofErr w:type="spellStart"/>
      <w:r w:rsidR="00DA5CF7" w:rsidRPr="00DA5CF7">
        <w:t>Bryar</w:t>
      </w:r>
      <w:proofErr w:type="spellEnd"/>
      <w:r w:rsidR="00DA5CF7" w:rsidRPr="00DA5CF7">
        <w:t xml:space="preserve"> &amp; </w:t>
      </w:r>
      <w:proofErr w:type="spellStart"/>
      <w:r w:rsidR="00DA5CF7" w:rsidRPr="00DA5CF7">
        <w:t>Carr</w:t>
      </w:r>
      <w:proofErr w:type="spellEnd"/>
      <w:r w:rsidR="00DA5CF7" w:rsidRPr="00DA5CF7">
        <w:t xml:space="preserve">, 2021; </w:t>
      </w:r>
      <w:proofErr w:type="spellStart"/>
      <w:r w:rsidR="00CC3790" w:rsidRPr="00DA5CF7">
        <w:t>Peffers</w:t>
      </w:r>
      <w:proofErr w:type="spellEnd"/>
      <w:r w:rsidR="00CC3790" w:rsidRPr="00DA5CF7">
        <w:t xml:space="preserve"> et al., 2007</w:t>
      </w:r>
      <w:r w:rsidR="00CC3790">
        <w:t>). It has well-defined guidelines (see Table 1) to implement a three-phased procedure. First, the researcher(s) must identify a domain-specific challenge. Next, that researcher creates artifacts that study this phenomenon. Third, those artifacts assess the topic and communicate answers to the research questions.</w:t>
      </w:r>
    </w:p>
    <w:p w14:paraId="6724ADF0" w14:textId="07CCCE53" w:rsidR="00CC3790" w:rsidRPr="00C23676" w:rsidRDefault="00CC3790" w:rsidP="00DA5CF7">
      <w:pPr>
        <w:pStyle w:val="Caption"/>
        <w:ind w:firstLine="0"/>
      </w:pPr>
      <w:bookmarkStart w:id="9" w:name="_Toc134428817"/>
      <w:r w:rsidRPr="00BC7214">
        <w:rPr>
          <w:b/>
          <w:bCs/>
        </w:rPr>
        <w:lastRenderedPageBreak/>
        <w:t xml:space="preserve">Table </w:t>
      </w:r>
      <w:r w:rsidRPr="00BC7214">
        <w:rPr>
          <w:b/>
          <w:bCs/>
        </w:rPr>
        <w:fldChar w:fldCharType="begin"/>
      </w:r>
      <w:r w:rsidRPr="00BC7214">
        <w:rPr>
          <w:b/>
          <w:bCs/>
        </w:rPr>
        <w:instrText xml:space="preserve"> SEQ Table \* ARABIC </w:instrText>
      </w:r>
      <w:r w:rsidRPr="00BC7214">
        <w:rPr>
          <w:b/>
          <w:bCs/>
        </w:rPr>
        <w:fldChar w:fldCharType="separate"/>
      </w:r>
      <w:r w:rsidR="001840CC">
        <w:rPr>
          <w:b/>
          <w:bCs/>
          <w:noProof/>
        </w:rPr>
        <w:t>1</w:t>
      </w:r>
      <w:r w:rsidRPr="00BC7214">
        <w:rPr>
          <w:b/>
          <w:bCs/>
          <w:noProof/>
        </w:rPr>
        <w:fldChar w:fldCharType="end"/>
      </w:r>
      <w:r w:rsidRPr="00C23676">
        <w:br/>
        <w:t>Design-science Guidelines (</w:t>
      </w:r>
      <w:proofErr w:type="spellStart"/>
      <w:r w:rsidRPr="00C23676">
        <w:t>Hevner</w:t>
      </w:r>
      <w:proofErr w:type="spellEnd"/>
      <w:r w:rsidRPr="00C23676">
        <w:t xml:space="preserve"> et al. 2004)</w:t>
      </w:r>
      <w:bookmarkEnd w:id="9"/>
    </w:p>
    <w:tbl>
      <w:tblPr>
        <w:tblStyle w:val="GridTable4"/>
        <w:tblW w:w="9625" w:type="dxa"/>
        <w:tblLook w:val="04A0" w:firstRow="1" w:lastRow="0" w:firstColumn="1" w:lastColumn="0" w:noHBand="0" w:noVBand="1"/>
      </w:tblPr>
      <w:tblGrid>
        <w:gridCol w:w="1870"/>
        <w:gridCol w:w="7755"/>
      </w:tblGrid>
      <w:tr w:rsidR="00CC3790" w14:paraId="0BE5A254" w14:textId="77777777" w:rsidTr="00423A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0531C8E7" w14:textId="77777777" w:rsidR="00CC3790" w:rsidRDefault="00CC3790" w:rsidP="00DA5CF7">
            <w:pPr>
              <w:ind w:firstLine="0"/>
            </w:pPr>
            <w:r>
              <w:t>Guideline</w:t>
            </w:r>
          </w:p>
        </w:tc>
        <w:tc>
          <w:tcPr>
            <w:tcW w:w="7755" w:type="dxa"/>
          </w:tcPr>
          <w:p w14:paraId="61F4EAEE" w14:textId="77777777" w:rsidR="00CC3790" w:rsidRDefault="00CC3790" w:rsidP="00DA5CF7">
            <w:pPr>
              <w:ind w:firstLine="0"/>
              <w:cnfStyle w:val="100000000000" w:firstRow="1" w:lastRow="0" w:firstColumn="0" w:lastColumn="0" w:oddVBand="0" w:evenVBand="0" w:oddHBand="0" w:evenHBand="0" w:firstRowFirstColumn="0" w:firstRowLastColumn="0" w:lastRowFirstColumn="0" w:lastRowLastColumn="0"/>
            </w:pPr>
            <w:r>
              <w:t>Description</w:t>
            </w:r>
          </w:p>
        </w:tc>
      </w:tr>
      <w:tr w:rsidR="00CC3790" w14:paraId="01892EF1"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03911948" w14:textId="77777777" w:rsidR="00CC3790" w:rsidRDefault="00CC3790" w:rsidP="00DA5CF7">
            <w:pPr>
              <w:ind w:firstLine="0"/>
            </w:pPr>
            <w:r>
              <w:t>Design as an Artifact</w:t>
            </w:r>
          </w:p>
        </w:tc>
        <w:tc>
          <w:tcPr>
            <w:tcW w:w="7755" w:type="dxa"/>
          </w:tcPr>
          <w:p w14:paraId="70838B70" w14:textId="77777777" w:rsidR="00CC3790" w:rsidRDefault="00CC3790" w:rsidP="00DA5CF7">
            <w:pPr>
              <w:ind w:firstLine="0"/>
              <w:cnfStyle w:val="000000100000" w:firstRow="0" w:lastRow="0" w:firstColumn="0" w:lastColumn="0" w:oddVBand="0" w:evenVBand="0" w:oddHBand="1" w:evenHBand="0" w:firstRowFirstColumn="0" w:firstRowLastColumn="0" w:lastRowFirstColumn="0" w:lastRowLastColumn="0"/>
            </w:pPr>
            <w:r>
              <w:t>Design-science research must produce a viable artifact as a construct, a model, a method, or an instantiation.</w:t>
            </w:r>
          </w:p>
        </w:tc>
      </w:tr>
      <w:tr w:rsidR="00CC3790" w14:paraId="213A4ED1" w14:textId="77777777" w:rsidTr="00423ACD">
        <w:tc>
          <w:tcPr>
            <w:cnfStyle w:val="001000000000" w:firstRow="0" w:lastRow="0" w:firstColumn="1" w:lastColumn="0" w:oddVBand="0" w:evenVBand="0" w:oddHBand="0" w:evenHBand="0" w:firstRowFirstColumn="0" w:firstRowLastColumn="0" w:lastRowFirstColumn="0" w:lastRowLastColumn="0"/>
            <w:tcW w:w="1870" w:type="dxa"/>
          </w:tcPr>
          <w:p w14:paraId="06DA92B8" w14:textId="77777777" w:rsidR="00CC3790" w:rsidRDefault="00CC3790" w:rsidP="00DA5CF7">
            <w:pPr>
              <w:ind w:firstLine="0"/>
            </w:pPr>
            <w:r>
              <w:t>Problem Relevance</w:t>
            </w:r>
          </w:p>
        </w:tc>
        <w:tc>
          <w:tcPr>
            <w:tcW w:w="7755" w:type="dxa"/>
          </w:tcPr>
          <w:p w14:paraId="0A3B550B" w14:textId="77777777" w:rsidR="00CC3790" w:rsidRDefault="00CC3790" w:rsidP="00DA5CF7">
            <w:pPr>
              <w:ind w:firstLine="0"/>
              <w:cnfStyle w:val="000000000000" w:firstRow="0" w:lastRow="0" w:firstColumn="0" w:lastColumn="0" w:oddVBand="0" w:evenVBand="0" w:oddHBand="0" w:evenHBand="0" w:firstRowFirstColumn="0" w:firstRowLastColumn="0" w:lastRowFirstColumn="0" w:lastRowLastColumn="0"/>
            </w:pPr>
            <w:r>
              <w:t>Design-science research aims to develop technology-based solutions to important and relevant business problems.</w:t>
            </w:r>
          </w:p>
        </w:tc>
      </w:tr>
      <w:tr w:rsidR="00CC3790" w14:paraId="1728F70E"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54EE7284" w14:textId="77777777" w:rsidR="00CC3790" w:rsidRDefault="00CC3790" w:rsidP="00DA5CF7">
            <w:pPr>
              <w:ind w:firstLine="0"/>
            </w:pPr>
            <w:r>
              <w:t>Design Evaluation</w:t>
            </w:r>
          </w:p>
        </w:tc>
        <w:tc>
          <w:tcPr>
            <w:tcW w:w="7755" w:type="dxa"/>
          </w:tcPr>
          <w:p w14:paraId="5AAC1831" w14:textId="77777777" w:rsidR="00CC3790" w:rsidRDefault="00CC3790" w:rsidP="00DA5CF7">
            <w:pPr>
              <w:ind w:firstLine="0"/>
              <w:cnfStyle w:val="000000100000" w:firstRow="0" w:lastRow="0" w:firstColumn="0" w:lastColumn="0" w:oddVBand="0" w:evenVBand="0" w:oddHBand="1" w:evenHBand="0" w:firstRowFirstColumn="0" w:firstRowLastColumn="0" w:lastRowFirstColumn="0" w:lastRowLastColumn="0"/>
            </w:pPr>
            <w:r>
              <w:t>A design artifact’s utility, quality, and efficacy must rigorously demonstrate well-executed evaluation methods.</w:t>
            </w:r>
          </w:p>
        </w:tc>
      </w:tr>
      <w:tr w:rsidR="00CC3790" w14:paraId="510A0019" w14:textId="77777777" w:rsidTr="00423ACD">
        <w:tc>
          <w:tcPr>
            <w:cnfStyle w:val="001000000000" w:firstRow="0" w:lastRow="0" w:firstColumn="1" w:lastColumn="0" w:oddVBand="0" w:evenVBand="0" w:oddHBand="0" w:evenHBand="0" w:firstRowFirstColumn="0" w:firstRowLastColumn="0" w:lastRowFirstColumn="0" w:lastRowLastColumn="0"/>
            <w:tcW w:w="1870" w:type="dxa"/>
          </w:tcPr>
          <w:p w14:paraId="199A931A" w14:textId="77777777" w:rsidR="00CC3790" w:rsidRDefault="00CC3790" w:rsidP="00DA5CF7">
            <w:pPr>
              <w:ind w:firstLine="0"/>
            </w:pPr>
            <w:r>
              <w:t>Research Contributions</w:t>
            </w:r>
          </w:p>
        </w:tc>
        <w:tc>
          <w:tcPr>
            <w:tcW w:w="7755" w:type="dxa"/>
          </w:tcPr>
          <w:p w14:paraId="5A0A1D11" w14:textId="77777777" w:rsidR="00CC3790" w:rsidRDefault="00CC3790" w:rsidP="00DA5CF7">
            <w:pPr>
              <w:ind w:firstLine="0"/>
              <w:cnfStyle w:val="000000000000" w:firstRow="0" w:lastRow="0" w:firstColumn="0" w:lastColumn="0" w:oddVBand="0" w:evenVBand="0" w:oddHBand="0" w:evenHBand="0" w:firstRowFirstColumn="0" w:firstRowLastColumn="0" w:lastRowFirstColumn="0" w:lastRowLastColumn="0"/>
            </w:pPr>
            <w:r>
              <w:t>Effective design-science research must provide transparent and verifiable contributions to design artifacts, foundations, and/or design methodologies.</w:t>
            </w:r>
          </w:p>
        </w:tc>
      </w:tr>
      <w:tr w:rsidR="00CC3790" w14:paraId="4E5D74E9"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07B2A0A4" w14:textId="77777777" w:rsidR="00CC3790" w:rsidRDefault="00CC3790" w:rsidP="00DA5CF7">
            <w:pPr>
              <w:ind w:firstLine="0"/>
            </w:pPr>
            <w:r>
              <w:t>Research Rigor</w:t>
            </w:r>
          </w:p>
        </w:tc>
        <w:tc>
          <w:tcPr>
            <w:tcW w:w="7755" w:type="dxa"/>
          </w:tcPr>
          <w:p w14:paraId="6AC97A15" w14:textId="77777777" w:rsidR="00CC3790" w:rsidRDefault="00CC3790" w:rsidP="00DA5CF7">
            <w:pPr>
              <w:ind w:firstLine="0"/>
              <w:cnfStyle w:val="000000100000" w:firstRow="0" w:lastRow="0" w:firstColumn="0" w:lastColumn="0" w:oddVBand="0" w:evenVBand="0" w:oddHBand="1" w:evenHBand="0" w:firstRowFirstColumn="0" w:firstRowLastColumn="0" w:lastRowFirstColumn="0" w:lastRowLastColumn="0"/>
            </w:pPr>
            <w:r>
              <w:t>Design-science research relies on rigorous methods to construct and evaluate the design artifact.</w:t>
            </w:r>
          </w:p>
        </w:tc>
      </w:tr>
      <w:tr w:rsidR="00CC3790" w14:paraId="238DC301" w14:textId="77777777" w:rsidTr="00423ACD">
        <w:tc>
          <w:tcPr>
            <w:cnfStyle w:val="001000000000" w:firstRow="0" w:lastRow="0" w:firstColumn="1" w:lastColumn="0" w:oddVBand="0" w:evenVBand="0" w:oddHBand="0" w:evenHBand="0" w:firstRowFirstColumn="0" w:firstRowLastColumn="0" w:lastRowFirstColumn="0" w:lastRowLastColumn="0"/>
            <w:tcW w:w="1870" w:type="dxa"/>
          </w:tcPr>
          <w:p w14:paraId="725ADD17" w14:textId="77777777" w:rsidR="00CC3790" w:rsidRDefault="00CC3790" w:rsidP="00DA5CF7">
            <w:pPr>
              <w:ind w:firstLine="0"/>
            </w:pPr>
            <w:r>
              <w:t>Design as a Search Process</w:t>
            </w:r>
          </w:p>
        </w:tc>
        <w:tc>
          <w:tcPr>
            <w:tcW w:w="7755" w:type="dxa"/>
          </w:tcPr>
          <w:p w14:paraId="22E0C261" w14:textId="77777777" w:rsidR="00CC3790" w:rsidRDefault="00CC3790" w:rsidP="00DA5CF7">
            <w:pPr>
              <w:ind w:firstLine="0"/>
              <w:cnfStyle w:val="000000000000" w:firstRow="0" w:lastRow="0" w:firstColumn="0" w:lastColumn="0" w:oddVBand="0" w:evenVBand="0" w:oddHBand="0" w:evenHBand="0" w:firstRowFirstColumn="0" w:firstRowLastColumn="0" w:lastRowFirstColumn="0" w:lastRowLastColumn="0"/>
            </w:pPr>
            <w:r>
              <w:t>The search for a compelling artifact requires utilizing available means to reach desired ends while satisfying laws in the problem environment.</w:t>
            </w:r>
          </w:p>
        </w:tc>
      </w:tr>
      <w:tr w:rsidR="00CC3790" w14:paraId="0869266F"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107EC6F2" w14:textId="77777777" w:rsidR="00CC3790" w:rsidRDefault="00CC3790" w:rsidP="00DA5CF7">
            <w:pPr>
              <w:ind w:firstLine="0"/>
            </w:pPr>
            <w:r>
              <w:t>Communication of Research</w:t>
            </w:r>
          </w:p>
        </w:tc>
        <w:tc>
          <w:tcPr>
            <w:tcW w:w="7755" w:type="dxa"/>
          </w:tcPr>
          <w:p w14:paraId="6AA2F3A0" w14:textId="77777777" w:rsidR="00CC3790" w:rsidRDefault="00CC3790" w:rsidP="00DA5CF7">
            <w:pPr>
              <w:ind w:firstLine="0"/>
              <w:cnfStyle w:val="000000100000" w:firstRow="0" w:lastRow="0" w:firstColumn="0" w:lastColumn="0" w:oddVBand="0" w:evenVBand="0" w:oddHBand="1" w:evenHBand="0" w:firstRowFirstColumn="0" w:firstRowLastColumn="0" w:lastRowFirstColumn="0" w:lastRowLastColumn="0"/>
            </w:pPr>
            <w:r>
              <w:t>Design-science research must be presented effectively both to technology-oriented and management-oriented audiences.</w:t>
            </w:r>
          </w:p>
        </w:tc>
      </w:tr>
    </w:tbl>
    <w:p w14:paraId="44F4139E" w14:textId="77777777" w:rsidR="00CC3790" w:rsidRDefault="00CC3790" w:rsidP="00DA5CF7"/>
    <w:p w14:paraId="62A15D14" w14:textId="562E5A06" w:rsidR="00CC3790" w:rsidRDefault="00CC3790" w:rsidP="00DA5CF7">
      <w:pPr>
        <w:rPr>
          <w:b/>
        </w:rPr>
      </w:pPr>
      <w:r>
        <w:t xml:space="preserve">This study uses these guidelines and conceptual steps to identify a research-worthy topic and an actionable aspect. Next, it defines an abstract approach and implements a concrete proof-of-concept, the simulation process, to assess patient monitoring (via CV) and remediation (via CPS) technologies. Third, the artifacts expand the body of knowledge through </w:t>
      </w:r>
      <w:proofErr w:type="gramStart"/>
      <w:r>
        <w:t>the research</w:t>
      </w:r>
      <w:proofErr w:type="gramEnd"/>
      <w:r>
        <w:t xml:space="preserve"> questions. See Chapter 3: Research Method for more information.</w:t>
      </w:r>
    </w:p>
    <w:p w14:paraId="637CA972" w14:textId="77777777" w:rsidR="00CC3790" w:rsidRDefault="00CC3790" w:rsidP="00DA5CF7">
      <w:pPr>
        <w:pStyle w:val="Heading2"/>
        <w:ind w:firstLine="0"/>
      </w:pPr>
      <w:bookmarkStart w:id="10" w:name="_Toc134428774"/>
      <w:r>
        <w:lastRenderedPageBreak/>
        <w:t>Research Questions</w:t>
      </w:r>
      <w:bookmarkEnd w:id="10"/>
    </w:p>
    <w:p w14:paraId="407D6ACF" w14:textId="3B676D96" w:rsidR="00CC3790" w:rsidRDefault="00CC3790" w:rsidP="00DA5CF7">
      <w:pPr>
        <w:ind w:firstLine="0"/>
      </w:pPr>
      <w:r>
        <w:tab/>
        <w:t xml:space="preserve">In alignment with the purpose of this study, </w:t>
      </w:r>
      <w:r w:rsidR="006F6646">
        <w:t xml:space="preserve">and </w:t>
      </w:r>
      <w:r w:rsidR="004B5986">
        <w:t xml:space="preserve">adopts the </w:t>
      </w:r>
      <w:r>
        <w:t>following research questions:</w:t>
      </w:r>
    </w:p>
    <w:p w14:paraId="26774C5C" w14:textId="77777777" w:rsidR="00CC3790" w:rsidRDefault="00CC3790" w:rsidP="00DA5CF7">
      <w:pPr>
        <w:pStyle w:val="Heading3"/>
        <w:ind w:firstLine="0"/>
      </w:pPr>
      <w:r>
        <w:t>RQ1</w:t>
      </w:r>
    </w:p>
    <w:p w14:paraId="49B93200" w14:textId="41439B3D" w:rsidR="00CC3790" w:rsidRPr="00B21582" w:rsidRDefault="00B15984" w:rsidP="00B15984">
      <w:r w:rsidRPr="00B21582">
        <w:t xml:space="preserve">What is the </w:t>
      </w:r>
      <w:r>
        <w:t xml:space="preserve">effectiveness </w:t>
      </w:r>
      <w:r w:rsidRPr="00B21582">
        <w:t>of autonomous assistance for classifying behaviors of elderly and special needs patients for care organizations?</w:t>
      </w:r>
    </w:p>
    <w:p w14:paraId="60BFF5E7" w14:textId="77777777" w:rsidR="00CC3790" w:rsidRPr="002B01DC" w:rsidRDefault="00CC3790" w:rsidP="00DA5CF7">
      <w:pPr>
        <w:pStyle w:val="Heading3"/>
        <w:ind w:firstLine="0"/>
      </w:pPr>
      <w:r>
        <w:t>RQ2</w:t>
      </w:r>
    </w:p>
    <w:p w14:paraId="4C13D052" w14:textId="77777777" w:rsidR="00B15984" w:rsidRPr="00B21582" w:rsidRDefault="00B15984" w:rsidP="00B15984">
      <w:r w:rsidRPr="00B21582">
        <w:t>What is the efficiency of autonomous assistance for classifying behaviors of elderly and special needs patients for care organizations?</w:t>
      </w:r>
    </w:p>
    <w:p w14:paraId="00AD5C06" w14:textId="77777777" w:rsidR="00CC3790" w:rsidRDefault="00CC3790" w:rsidP="00DA5CF7">
      <w:pPr>
        <w:pStyle w:val="Heading2"/>
        <w:ind w:firstLine="0"/>
      </w:pPr>
      <w:bookmarkStart w:id="11" w:name="_Toc134428775"/>
      <w:r>
        <w:t>Significance of the Study</w:t>
      </w:r>
      <w:bookmarkEnd w:id="11"/>
    </w:p>
    <w:p w14:paraId="15B00116" w14:textId="40A25E02" w:rsidR="00CC3790" w:rsidRDefault="00CC3790" w:rsidP="00DA5CF7">
      <w:r>
        <w:t xml:space="preserve">Human activity recognition (HAR) can improve elderly and special needs care by efficiently scaling out the visual coverage of medical facilities. Today, it is challenging to study HAR solutions within private residences. These issues stem from the system needing to record and share potentially privacy-sensitive situations, such as bathing or intimacy. Further complicating matters, the researchers must overcome the logistical challenges of finding representative samples, proving result reproducibility, and the economic overhead of multiple monitoring stations. Instead, this study proposes a research process using a physics simulator, animated actors, and virtual homes. The novel approach enables researchers to assess their CV algorithms across a repeatable configuration corpus. For instance, elderly patients falling is one of the most significant and avoidable reasons they need medical attention. This approach simulates this scenario, with each limb having distinct tensile strength, flexibility, and weight. When researchers can generate representative test cases economically, it unlocks the potential for faster product iterations and </w:t>
      </w:r>
      <w:r w:rsidR="003F23AB">
        <w:t>expands the knowledge body</w:t>
      </w:r>
      <w:r>
        <w:t>.</w:t>
      </w:r>
    </w:p>
    <w:p w14:paraId="1C267798" w14:textId="4744F690" w:rsidR="00CC3790" w:rsidRPr="00C23676" w:rsidRDefault="00CC3790" w:rsidP="00DA5CF7">
      <w:r>
        <w:lastRenderedPageBreak/>
        <w:t xml:space="preserve">Cyber-physical systems (CPS) serve as a bridge between digital algorithms and the real world. These technologies need patterns and methodologies that react to intents discovered through HAR. Today, the fractured ecosystem spans multiple vendors, and it is cumbersome to assess holistic solutions. This research project aims to reduce this complexity with </w:t>
      </w:r>
      <w:r w:rsidR="00AF60B1">
        <w:t>public video repositories</w:t>
      </w:r>
      <w:r>
        <w:t>. Further lowering the barrier to entry for study HAR within personal residences opens the door to future innovations not yet considered!</w:t>
      </w:r>
    </w:p>
    <w:p w14:paraId="0AC6D5F4" w14:textId="0BA746DD" w:rsidR="00CC3790" w:rsidRDefault="00CC3790" w:rsidP="00DA5CF7">
      <w:pPr>
        <w:pStyle w:val="Heading2"/>
        <w:ind w:firstLine="0"/>
      </w:pPr>
      <w:bookmarkStart w:id="12" w:name="_Toc134428776"/>
      <w:r>
        <w:t>Definition of Key Terms</w:t>
      </w:r>
      <w:bookmarkEnd w:id="12"/>
    </w:p>
    <w:p w14:paraId="2B5640D0" w14:textId="31969D34" w:rsidR="005E6972" w:rsidRPr="005E6972" w:rsidRDefault="005E6972" w:rsidP="003753A5">
      <w:r>
        <w:t xml:space="preserve">The research study uses the following terms throughout the dissertation. This section includes a summary of their definitions. See </w:t>
      </w:r>
      <w:r w:rsidRPr="003753A5">
        <w:rPr>
          <w:i/>
          <w:iCs/>
        </w:rPr>
        <w:t>Chapter 2</w:t>
      </w:r>
      <w:r w:rsidR="007161BA" w:rsidRPr="003753A5">
        <w:rPr>
          <w:i/>
          <w:iCs/>
        </w:rPr>
        <w:t>:</w:t>
      </w:r>
      <w:r w:rsidRPr="003753A5">
        <w:rPr>
          <w:i/>
          <w:iCs/>
        </w:rPr>
        <w:t xml:space="preserve"> Literature Review</w:t>
      </w:r>
      <w:r>
        <w:t xml:space="preserve"> for more information.</w:t>
      </w:r>
    </w:p>
    <w:p w14:paraId="090AB7AA" w14:textId="77777777" w:rsidR="00CC3790" w:rsidRDefault="00CC3790" w:rsidP="00DA5CF7">
      <w:pPr>
        <w:pStyle w:val="Heading3"/>
        <w:ind w:firstLine="0"/>
      </w:pPr>
      <w:r>
        <w:t>Artificial Intelligence/Machine Learning (AI/ML)</w:t>
      </w:r>
    </w:p>
    <w:p w14:paraId="7B34B18F" w14:textId="5AC3CCF5" w:rsidR="00CC3790" w:rsidRDefault="00CC3790" w:rsidP="00DA5CF7">
      <w:pPr>
        <w:ind w:firstLine="0"/>
      </w:pPr>
      <w:r>
        <w:tab/>
        <w:t>Artificial intelligence is the design, implementation, and use of programs, machines, and systems exhibiting human intelligence. Its essential activities are knowledge representation, reasoning, and learning</w:t>
      </w:r>
      <w:sdt>
        <w:sdtPr>
          <w:id w:val="-1610802112"/>
          <w:citation/>
        </w:sdtPr>
        <w:sdtContent>
          <w:r>
            <w:fldChar w:fldCharType="begin"/>
          </w:r>
          <w:r>
            <w:instrText xml:space="preserve"> CITATION Shi201 \l 1033 </w:instrText>
          </w:r>
          <w:r>
            <w:fldChar w:fldCharType="separate"/>
          </w:r>
          <w:r w:rsidR="001840CC">
            <w:rPr>
              <w:noProof/>
            </w:rPr>
            <w:t xml:space="preserve"> (Whitson, 2020)</w:t>
          </w:r>
          <w:r>
            <w:fldChar w:fldCharType="end"/>
          </w:r>
        </w:sdtContent>
      </w:sdt>
      <w:r>
        <w:t>.</w:t>
      </w:r>
      <w:r w:rsidR="004B5986">
        <w:t xml:space="preserve"> Practitioners use AI/ML processes to implement “fuzzy rules” that rely on statistical probabilities.</w:t>
      </w:r>
    </w:p>
    <w:p w14:paraId="2F8CB75E" w14:textId="77777777" w:rsidR="00CC3790" w:rsidRDefault="00CC3790" w:rsidP="00DA5CF7">
      <w:pPr>
        <w:pStyle w:val="Heading3"/>
        <w:ind w:firstLine="0"/>
      </w:pPr>
      <w:r>
        <w:t>Computer Vision (CV)</w:t>
      </w:r>
    </w:p>
    <w:p w14:paraId="44636F7C" w14:textId="38B1CA6D" w:rsidR="00CC3790" w:rsidRDefault="00CC3790" w:rsidP="00DA5CF7">
      <w:r>
        <w:t>Computer (or machine) vision is a capability that extracts information from 2D and 3D images</w:t>
      </w:r>
      <w:sdt>
        <w:sdtPr>
          <w:id w:val="-345791553"/>
          <w:citation/>
        </w:sdtPr>
        <w:sdtContent>
          <w:r>
            <w:fldChar w:fldCharType="begin"/>
          </w:r>
          <w:r>
            <w:instrText xml:space="preserve"> CITATION Hor17 \l 1033 </w:instrText>
          </w:r>
          <w:r>
            <w:fldChar w:fldCharType="separate"/>
          </w:r>
          <w:r w:rsidR="001840CC">
            <w:rPr>
              <w:noProof/>
            </w:rPr>
            <w:t xml:space="preserve"> (Hornberg, 2017)</w:t>
          </w:r>
          <w:r>
            <w:fldChar w:fldCharType="end"/>
          </w:r>
        </w:sdtContent>
      </w:sdt>
      <w:r>
        <w:t>.</w:t>
      </w:r>
      <w:r w:rsidR="004B5986">
        <w:t xml:space="preserve"> CV processes can identify bounding boxes around objects, discover text, and classify facial behaviors, among other examples. </w:t>
      </w:r>
    </w:p>
    <w:p w14:paraId="35B8B5D3" w14:textId="77777777" w:rsidR="00CC3790" w:rsidRDefault="00CC3790" w:rsidP="00DA5CF7">
      <w:pPr>
        <w:pStyle w:val="Heading3"/>
        <w:ind w:firstLine="0"/>
      </w:pPr>
      <w:r>
        <w:t>Convolutional Neural Network (CNN)</w:t>
      </w:r>
    </w:p>
    <w:p w14:paraId="0A2427F6" w14:textId="7616DF28" w:rsidR="00CC3790" w:rsidRDefault="00CC3790" w:rsidP="00DA5CF7">
      <w:pPr>
        <w:ind w:firstLine="0"/>
      </w:pPr>
      <w:r>
        <w:tab/>
        <w:t>A CNN is an artificial neural network in image recognition and processing</w:t>
      </w:r>
      <w:r w:rsidRPr="004573F3">
        <w:t xml:space="preserve"> </w:t>
      </w:r>
      <w:r>
        <w:t>domains</w:t>
      </w:r>
      <w:r w:rsidR="003F23AB">
        <w:t xml:space="preserve"> (Nguyen et al., 2019)</w:t>
      </w:r>
      <w:r>
        <w:t>.</w:t>
      </w:r>
      <w:r w:rsidR="004B5986">
        <w:t xml:space="preserve"> It mimics the biological structures of primate eyes by reducing image data through pooling actions. This </w:t>
      </w:r>
      <w:r w:rsidR="006F6646">
        <w:t>process simplifies creating image masks for classification tasks.</w:t>
      </w:r>
    </w:p>
    <w:p w14:paraId="281DC6B6" w14:textId="77777777" w:rsidR="00CC3790" w:rsidRDefault="00CC3790" w:rsidP="00DA5CF7">
      <w:pPr>
        <w:pStyle w:val="Heading3"/>
        <w:ind w:firstLine="0"/>
      </w:pPr>
      <w:r>
        <w:lastRenderedPageBreak/>
        <w:t>Cyber-Physical Systems (CPS)</w:t>
      </w:r>
    </w:p>
    <w:p w14:paraId="195CEC64" w14:textId="4A036488" w:rsidR="00CC3790" w:rsidRPr="004F7459" w:rsidRDefault="00CC3790" w:rsidP="00DA5CF7">
      <w:r>
        <w:t>Cyber-Physical Systems</w:t>
      </w:r>
      <w:r w:rsidR="006F6646">
        <w:t xml:space="preserve"> (CPS)</w:t>
      </w:r>
      <w:r>
        <w:t xml:space="preserve"> are network-programmable devices that respond to digital messages through embedded capabilities</w:t>
      </w:r>
      <w:r w:rsidR="0044671E">
        <w:t xml:space="preserve"> (</w:t>
      </w:r>
      <w:proofErr w:type="spellStart"/>
      <w:r w:rsidR="0044671E">
        <w:t>Aguida</w:t>
      </w:r>
      <w:proofErr w:type="spellEnd"/>
      <w:r w:rsidR="0044671E">
        <w:t xml:space="preserve"> et al., 2020)</w:t>
      </w:r>
      <w:r>
        <w:t>. It is a subset of an Internet of Things (IoT) domain.</w:t>
      </w:r>
      <w:r w:rsidR="006F6646">
        <w:t xml:space="preserve"> Practitioners use CPS to enable digital systems to interact with the physical world.</w:t>
      </w:r>
    </w:p>
    <w:p w14:paraId="1CE57B9E" w14:textId="77777777" w:rsidR="00CC3790" w:rsidRDefault="00CC3790" w:rsidP="00DA5CF7">
      <w:pPr>
        <w:pStyle w:val="Heading3"/>
        <w:ind w:firstLine="0"/>
      </w:pPr>
      <w:r>
        <w:t>Human activity recognition (HAR)</w:t>
      </w:r>
    </w:p>
    <w:p w14:paraId="2AC41439" w14:textId="3BD5AD75" w:rsidR="00CC3790" w:rsidRDefault="00CC3790" w:rsidP="00DA5CF7">
      <w:r>
        <w:t xml:space="preserve">HAR </w:t>
      </w:r>
      <w:r w:rsidR="003F23AB">
        <w:t xml:space="preserve">processes </w:t>
      </w:r>
      <w:r>
        <w:t>identify human behaviors from motion feeds</w:t>
      </w:r>
      <w:sdt>
        <w:sdtPr>
          <w:id w:val="717713104"/>
          <w:citation/>
        </w:sdtPr>
        <w:sdtContent>
          <w:r>
            <w:fldChar w:fldCharType="begin"/>
          </w:r>
          <w:r>
            <w:instrText xml:space="preserve"> CITATION Gor20 \l 1033 </w:instrText>
          </w:r>
          <w:r>
            <w:fldChar w:fldCharType="separate"/>
          </w:r>
          <w:r w:rsidR="001840CC">
            <w:rPr>
              <w:noProof/>
            </w:rPr>
            <w:t xml:space="preserve"> (Gorgulu &amp; Tasdelen, 2020)</w:t>
          </w:r>
          <w:r>
            <w:fldChar w:fldCharType="end"/>
          </w:r>
        </w:sdtContent>
      </w:sdt>
      <w:r>
        <w:t>.</w:t>
      </w:r>
      <w:r w:rsidR="00CD6E95">
        <w:t xml:space="preserve"> It might assess several video frames and predict whether an actor is running, jumping, or sitting. These capabilities inform preventative and reactive controls to mitigate a situation. For instance, the process might detect a patient's fall and dispatch medical assistance. </w:t>
      </w:r>
    </w:p>
    <w:p w14:paraId="3F488E8C" w14:textId="77777777" w:rsidR="00CC3790" w:rsidRDefault="00CC3790" w:rsidP="00DA5CF7">
      <w:pPr>
        <w:pStyle w:val="Heading3"/>
        <w:ind w:firstLine="0"/>
      </w:pPr>
      <w:r>
        <w:t>Internet of Things (IoT) device</w:t>
      </w:r>
    </w:p>
    <w:p w14:paraId="5D916168" w14:textId="03BD08A5" w:rsidR="00CC3790" w:rsidRPr="00855D38" w:rsidRDefault="00CC3790" w:rsidP="00DA5CF7">
      <w:r>
        <w:t>The Internet of Things (IoT) attempts to widen the interconnectivity of computers by interconnecting objects</w:t>
      </w:r>
      <w:sdt>
        <w:sdtPr>
          <w:id w:val="1332957495"/>
          <w:citation/>
        </w:sdtPr>
        <w:sdtContent>
          <w:r>
            <w:fldChar w:fldCharType="begin"/>
          </w:r>
          <w:r w:rsidR="009B2852">
            <w:instrText xml:space="preserve">CITATION Com09 \l 1033 </w:instrText>
          </w:r>
          <w:r>
            <w:fldChar w:fldCharType="separate"/>
          </w:r>
          <w:r w:rsidR="001840CC">
            <w:rPr>
              <w:noProof/>
            </w:rPr>
            <w:t xml:space="preserve"> (Commission of the European Communities, 2009)</w:t>
          </w:r>
          <w:r>
            <w:fldChar w:fldCharType="end"/>
          </w:r>
        </w:sdtContent>
      </w:sdt>
      <w:r>
        <w:t>.</w:t>
      </w:r>
      <w:r w:rsidR="00CD6E95">
        <w:t xml:space="preserve"> It monitors and reacts to the physical world using sensors, motors, cameras, and similar devices.</w:t>
      </w:r>
    </w:p>
    <w:p w14:paraId="2D52B6BD" w14:textId="77777777" w:rsidR="00CC3790" w:rsidRDefault="00CC3790" w:rsidP="00DA5CF7">
      <w:pPr>
        <w:pStyle w:val="Heading3"/>
        <w:ind w:firstLine="0"/>
      </w:pPr>
      <w:r>
        <w:t>Motion capture (</w:t>
      </w:r>
      <w:proofErr w:type="spellStart"/>
      <w:r>
        <w:t>MoCap</w:t>
      </w:r>
      <w:proofErr w:type="spellEnd"/>
      <w:r>
        <w:t>)</w:t>
      </w:r>
    </w:p>
    <w:p w14:paraId="59392FF9" w14:textId="4EBA0603" w:rsidR="00CC3790" w:rsidRPr="00855D38" w:rsidRDefault="00CC3790" w:rsidP="00DA5CF7">
      <w:r>
        <w:t>Motion capture is a process that digitizes structural body movements for film and television production</w:t>
      </w:r>
      <w:r w:rsidR="003F23AB">
        <w:t xml:space="preserve"> (Gan et al., 2020)</w:t>
      </w:r>
      <w:r>
        <w:t>.</w:t>
      </w:r>
      <w:r w:rsidR="00382645">
        <w:t xml:space="preserve"> Practitioners attach tracking sensors to a physical actor’s critical joints and inflection points. Computer programs record and encode those relative changes for virtual digital skeletal movements resulting in those agents exhibiting natural behaviors.</w:t>
      </w:r>
    </w:p>
    <w:p w14:paraId="01F24FF5" w14:textId="77777777" w:rsidR="00CC3790" w:rsidRDefault="00CC3790" w:rsidP="00DA5CF7">
      <w:pPr>
        <w:pStyle w:val="Heading3"/>
        <w:ind w:firstLine="0"/>
      </w:pPr>
      <w:r>
        <w:t>Recurrent Neural Network (RNN)</w:t>
      </w:r>
    </w:p>
    <w:p w14:paraId="47F21E14" w14:textId="24C36658" w:rsidR="00CC3790" w:rsidRDefault="00CC3790" w:rsidP="00DA5CF7">
      <w:r>
        <w:t xml:space="preserve">An RNN is an artificial neural network </w:t>
      </w:r>
      <w:r w:rsidR="003F23AB">
        <w:t xml:space="preserve">for </w:t>
      </w:r>
      <w:r>
        <w:t xml:space="preserve">sequential data sets like natural language processing </w:t>
      </w:r>
      <w:r w:rsidR="00D56FB2">
        <w:t xml:space="preserve">and </w:t>
      </w:r>
      <w:r>
        <w:t>time series</w:t>
      </w:r>
      <w:sdt>
        <w:sdtPr>
          <w:id w:val="255491851"/>
          <w:citation/>
        </w:sdtPr>
        <w:sdtContent>
          <w:r>
            <w:fldChar w:fldCharType="begin"/>
          </w:r>
          <w:r>
            <w:instrText xml:space="preserve"> CITATION Boo201 \l 1033 </w:instrText>
          </w:r>
          <w:r>
            <w:fldChar w:fldCharType="separate"/>
          </w:r>
          <w:r w:rsidR="001840CC">
            <w:rPr>
              <w:noProof/>
            </w:rPr>
            <w:t xml:space="preserve"> (Boorugu &amp; Ramesh, 2020)</w:t>
          </w:r>
          <w:r>
            <w:fldChar w:fldCharType="end"/>
          </w:r>
        </w:sdtContent>
      </w:sdt>
      <w:r>
        <w:t>.</w:t>
      </w:r>
      <w:r w:rsidR="00D56FB2">
        <w:t xml:space="preserve"> HAR processes can combine CV and RNN to observe and predict workflows. For instance, CV can detect an agent’s performing </w:t>
      </w:r>
      <w:r w:rsidR="009F5716">
        <w:t xml:space="preserve">a </w:t>
      </w:r>
      <w:r w:rsidR="00D56FB2">
        <w:lastRenderedPageBreak/>
        <w:t>high-exertion activity and use that output as input to RNN for forecasting that person will injure themselves.</w:t>
      </w:r>
    </w:p>
    <w:p w14:paraId="2E78C853" w14:textId="77777777" w:rsidR="00CC3790" w:rsidRDefault="00CC3790" w:rsidP="00DA5CF7">
      <w:pPr>
        <w:pStyle w:val="Heading2"/>
        <w:ind w:firstLine="0"/>
      </w:pPr>
      <w:bookmarkStart w:id="13" w:name="_Toc134428777"/>
      <w:r>
        <w:t>Summary</w:t>
      </w:r>
      <w:bookmarkEnd w:id="13"/>
    </w:p>
    <w:p w14:paraId="6AA9E793" w14:textId="381ADC55" w:rsidR="00CC3790" w:rsidRDefault="009F5716" w:rsidP="00DA5CF7">
      <w:r>
        <w:t>Healthcare costs are</w:t>
      </w:r>
      <w:r w:rsidR="00CC3790">
        <w:t xml:space="preserve"> increasing, which creates the need for more automation. When patients cannot afford the required care, the quality decreases, or social programs must fund the difference. For many situations, like in-home monitoring of elderly and special needs patients, it is challenging to build that automation due to personal privacy and safety concerns. Researchers also encounter challenges spanning logistical, </w:t>
      </w:r>
      <w:proofErr w:type="gramStart"/>
      <w:r w:rsidR="00CC3790">
        <w:t>sufficient</w:t>
      </w:r>
      <w:proofErr w:type="gramEnd"/>
      <w:r w:rsidR="00CC3790">
        <w:t xml:space="preserve"> and diverse representation, and costs, among other entry barriers. After mitigating these issues, the research results are difficult and expensive to reproduce.</w:t>
      </w:r>
    </w:p>
    <w:p w14:paraId="1325E0ED" w14:textId="5F554A92" w:rsidR="00CC3790" w:rsidRDefault="00CC3790" w:rsidP="00DA5CF7">
      <w:r>
        <w:t xml:space="preserve">Implementing and verifying automation comes with a high barrier to entry, precisely due to personal privacy concerns, logistical complexity, ethical </w:t>
      </w:r>
      <w:r w:rsidR="003F23AB">
        <w:t>and</w:t>
      </w:r>
      <w:r>
        <w:t xml:space="preserve"> cultural considerations, and procurement </w:t>
      </w:r>
      <w:r w:rsidR="003F23AB">
        <w:t>and</w:t>
      </w:r>
      <w:r>
        <w:t xml:space="preserve"> configuration overhead. Researchers create frameworks to mitigate these privacy concerns (e.g., redaction), though these procedures are challenging. Beyond human and process issues are technical complexities in configuring prototype autonomous assistants. It requires multiple domain specializations like computer networking, embedded technologies, AI/ML, and distributed computing. Each cross-cutting concern adds complexity and reduces the probability that small teams can successfully provision their test environment. Furthermore, those difficulties limit other researchers from reproducing the results. These factors slow innovation and restrict the value researchers can contribute to the body of knowledge.</w:t>
      </w:r>
    </w:p>
    <w:p w14:paraId="2F329481" w14:textId="7A6FAC13" w:rsidR="00CC3790" w:rsidRDefault="00CC3790" w:rsidP="00DA5CF7">
      <w:r>
        <w:t xml:space="preserve">This study </w:t>
      </w:r>
      <w:r w:rsidR="00AF60B1">
        <w:t>uses artificial intelligence and public video repositories to remove</w:t>
      </w:r>
      <w:r w:rsidR="00F04240">
        <w:t xml:space="preserve"> barriers to reproducing the experiment, personal privacy &amp; safety restrictions, and logistical challenges</w:t>
      </w:r>
      <w:r w:rsidR="00AF60B1">
        <w:t>.</w:t>
      </w:r>
      <w:r>
        <w:t xml:space="preserve"> It implements these capabilities using open-source software and </w:t>
      </w:r>
      <w:r w:rsidR="00AF60B1">
        <w:t xml:space="preserve">labeled training data from existing </w:t>
      </w:r>
      <w:r w:rsidR="00AF60B1">
        <w:lastRenderedPageBreak/>
        <w:t>research</w:t>
      </w:r>
      <w:r>
        <w:t xml:space="preserve">. </w:t>
      </w:r>
      <w:r w:rsidR="00CA5814">
        <w:t xml:space="preserve">These recordings naturally incorporate people </w:t>
      </w:r>
      <w:r>
        <w:t>perform</w:t>
      </w:r>
      <w:r w:rsidR="00CA5814">
        <w:t>ing</w:t>
      </w:r>
      <w:r>
        <w:t xml:space="preserve"> </w:t>
      </w:r>
      <w:r w:rsidR="00CA5814">
        <w:t xml:space="preserve">activities </w:t>
      </w:r>
      <w:r>
        <w:t xml:space="preserve">under differential physical configurations (e.g., weight and height). </w:t>
      </w:r>
      <w:r w:rsidR="00CA5814">
        <w:t xml:space="preserve">The study aims to demonstrate an extensible classification model that predicts the patient’s behavior from video sequences. While the study’s context is elderly and special needs, the application is more </w:t>
      </w:r>
      <w:r>
        <w:t>broadly applicable. For example, similar experiments could exist for monitoring childcare</w:t>
      </w:r>
      <w:r w:rsidR="00CA5814">
        <w:t>, performance coaching, house arrest inmates, and procedural audits</w:t>
      </w:r>
      <w:r>
        <w:t xml:space="preserve">. </w:t>
      </w:r>
      <w:r w:rsidR="00CA5814">
        <w:t>Regardless of the business context, researchers can solve critical cross-cutting concerns through HAR detection and CPS remediation.</w:t>
      </w:r>
    </w:p>
    <w:p w14:paraId="4277D960" w14:textId="77777777" w:rsidR="00CC3790" w:rsidRDefault="00CC3790" w:rsidP="00DA5CF7">
      <w:r>
        <w:br w:type="page"/>
      </w:r>
    </w:p>
    <w:p w14:paraId="68D149F8" w14:textId="77777777" w:rsidR="00E72F1F" w:rsidRDefault="00E72F1F" w:rsidP="00DA5CF7">
      <w:pPr>
        <w:pStyle w:val="Heading1"/>
      </w:pPr>
      <w:bookmarkStart w:id="14" w:name="_Toc134428778"/>
      <w:r>
        <w:lastRenderedPageBreak/>
        <w:t>Chapter 2: Literature Review</w:t>
      </w:r>
      <w:bookmarkEnd w:id="14"/>
    </w:p>
    <w:p w14:paraId="400FA69B" w14:textId="3DAFF251" w:rsidR="00E72F1F" w:rsidRDefault="00383CF5" w:rsidP="00DA5CF7">
      <w:r w:rsidRPr="005C1EEB">
        <w:t xml:space="preserve">The problem to be addressed in this study is the inability of elderly and special needs care organizations to </w:t>
      </w:r>
      <w:r>
        <w:t xml:space="preserve">capitalize on the effectiveness and efficiency of autonomous assistants </w:t>
      </w:r>
      <w:r w:rsidR="00153C10">
        <w:t xml:space="preserve">through human activity recognition </w:t>
      </w:r>
      <w:r>
        <w:t>(</w:t>
      </w:r>
      <w:proofErr w:type="spellStart"/>
      <w:r w:rsidR="003F23AB">
        <w:t>Blackhurn</w:t>
      </w:r>
      <w:proofErr w:type="spellEnd"/>
      <w:r w:rsidR="003F23AB">
        <w:t xml:space="preserve">, 2021; </w:t>
      </w:r>
      <w:r>
        <w:t>Kim &amp; Kim, 2021).</w:t>
      </w:r>
      <w:r w:rsidR="00E72F1F">
        <w:t xml:space="preserve"> This research theorizes that computer vision (CV) can provide a consistent experience across a diverse global audience. Building autonomous assistants is challenging due to requiring multiple domain specializations like computer networking, embedded technologies, AI/ML, and distributed computing</w:t>
      </w:r>
      <w:r w:rsidR="003F23AB">
        <w:t xml:space="preserve"> (Tun et al., 2021)</w:t>
      </w:r>
      <w:r w:rsidR="00E72F1F">
        <w:t xml:space="preserve">. Beyond technical constraints, potential privacy and safety from video monitoring create barriers to locating volunteer patients. Furthermore, those difficulties limit other researchers from reproducing the results. These factors slow innovation and restrict the value researchers can contribute to the body of knowledge. </w:t>
      </w:r>
    </w:p>
    <w:p w14:paraId="33775749" w14:textId="6ECC84D5" w:rsidR="00E72F1F" w:rsidRDefault="00081F2B" w:rsidP="00DA5CF7">
      <w:r>
        <w:t xml:space="preserve">The goal of this </w:t>
      </w:r>
      <w:r w:rsidR="00153C10">
        <w:t xml:space="preserve">constructive research study </w:t>
      </w:r>
      <w:r>
        <w:t xml:space="preserve">is to </w:t>
      </w:r>
      <w:r w:rsidR="00383CF5" w:rsidRPr="00C23676">
        <w:t>provide an understanding of the effectiveness and efficiency of auto</w:t>
      </w:r>
      <w:r w:rsidR="00383CF5">
        <w:t>nom</w:t>
      </w:r>
      <w:r w:rsidR="00383CF5" w:rsidRPr="00C23676">
        <w:t xml:space="preserve">ous assistants </w:t>
      </w:r>
      <w:r w:rsidR="00153C10">
        <w:t>using extensible human activity classification of video recordings</w:t>
      </w:r>
      <w:r w:rsidR="00383CF5">
        <w:t xml:space="preserve">. </w:t>
      </w:r>
      <w:r>
        <w:t xml:space="preserve">This study’s outcomes </w:t>
      </w:r>
      <w:r w:rsidR="00E72F1F">
        <w:t xml:space="preserve">deliver this capability by </w:t>
      </w:r>
      <w:r w:rsidR="00153C10">
        <w:t>extracting metadata from public video repositories and training a predictive model</w:t>
      </w:r>
      <w:r w:rsidR="00E72F1F">
        <w:t xml:space="preserve">. </w:t>
      </w:r>
      <w:r w:rsidR="00153C10">
        <w:t xml:space="preserve">Future research can leverage this information to </w:t>
      </w:r>
      <w:r w:rsidR="00E72F1F">
        <w:t>modify the environment using programmable interfaces such as raising the alarm or applying other mitigations.</w:t>
      </w:r>
    </w:p>
    <w:p w14:paraId="44379B16" w14:textId="3DD12F14" w:rsidR="005C7D86" w:rsidRDefault="005C7D86" w:rsidP="00DA5CF7">
      <w:pPr>
        <w:pStyle w:val="Heading2"/>
        <w:ind w:firstLine="0"/>
      </w:pPr>
      <w:bookmarkStart w:id="15" w:name="_Toc134428779"/>
      <w:r>
        <w:t>Literature Search Strategies</w:t>
      </w:r>
      <w:bookmarkEnd w:id="15"/>
    </w:p>
    <w:p w14:paraId="413D674D" w14:textId="00F6C480" w:rsidR="00E72F1F" w:rsidRDefault="00E72F1F" w:rsidP="00DA5CF7">
      <w:pPr>
        <w:ind w:firstLine="0"/>
      </w:pPr>
      <w:r>
        <w:tab/>
        <w:t xml:space="preserve">This literature review used the Northcentral University Library (NCUL) to identify relevant peer-reviewed articles and books published from 2019 to 2022. It also includes foundational papers for historical context and generally accepted process standards outside this period. Students use NCUL’s Roadrunner search to aggregate results from industry-standard sources like the </w:t>
      </w:r>
      <w:r w:rsidR="00383CF5" w:rsidRPr="00E85C7F">
        <w:t>IEEE Xplore Digital Library, ACM Digital Library</w:t>
      </w:r>
      <w:r>
        <w:t xml:space="preserve">, and ProQuest. </w:t>
      </w:r>
    </w:p>
    <w:p w14:paraId="6BB0D674" w14:textId="0482EB6F" w:rsidR="00E72F1F" w:rsidRDefault="00E72F1F" w:rsidP="00DA5CF7">
      <w:r>
        <w:lastRenderedPageBreak/>
        <w:t xml:space="preserve">A breath-first search scanned for </w:t>
      </w:r>
      <w:r w:rsidRPr="001B4DD7">
        <w:t>surveys</w:t>
      </w:r>
      <w:r>
        <w:t xml:space="preserve">, challenges, and opportunities on the constructive research project’s core concepts (see Table </w:t>
      </w:r>
      <w:r w:rsidR="00081F2B">
        <w:t>2</w:t>
      </w:r>
      <w:r>
        <w:t xml:space="preserve">). The breath-first search uncovered several themes that drove depth-first investigations. For instance, researchers are approaching hyper-scale ML training with custom hardware acceleration and continuous learning-at-the-edge methods (Plus Company Updates, 2021; </w:t>
      </w:r>
      <w:proofErr w:type="spellStart"/>
      <w:r>
        <w:t>Prapas</w:t>
      </w:r>
      <w:proofErr w:type="spellEnd"/>
      <w:r>
        <w:t xml:space="preserve"> et al., 2021). In other cases, themes like </w:t>
      </w:r>
      <w:r w:rsidRPr="001B4DD7">
        <w:rPr>
          <w:i/>
          <w:iCs/>
        </w:rPr>
        <w:t xml:space="preserve">Using </w:t>
      </w:r>
      <w:r>
        <w:rPr>
          <w:i/>
          <w:iCs/>
        </w:rPr>
        <w:t>Convolutional-</w:t>
      </w:r>
      <w:r w:rsidRPr="001B4DD7">
        <w:rPr>
          <w:i/>
          <w:iCs/>
        </w:rPr>
        <w:t>Graph Neural Networks (</w:t>
      </w:r>
      <w:r>
        <w:rPr>
          <w:i/>
          <w:iCs/>
        </w:rPr>
        <w:t>C-</w:t>
      </w:r>
      <w:r w:rsidRPr="001B4DD7">
        <w:rPr>
          <w:i/>
          <w:iCs/>
        </w:rPr>
        <w:t>GNN) for HAR</w:t>
      </w:r>
      <w:r>
        <w:t xml:space="preserve"> necessitate a sequential breadth-first search to contextualize supporting concepts. This search process continued until finding fifty unique documents. Next, bibliographical reviews for each </w:t>
      </w:r>
      <w:r w:rsidR="00383CF5">
        <w:t xml:space="preserve">publication </w:t>
      </w:r>
      <w:r>
        <w:t xml:space="preserve">extracted themes. Those sorted themes are available in the proceeding conceptual frame section, which </w:t>
      </w:r>
      <w:r w:rsidR="00AD3A74">
        <w:t>presents</w:t>
      </w:r>
      <w:r>
        <w:t xml:space="preserve"> each topic’s current state and direction from Table </w:t>
      </w:r>
      <w:r w:rsidR="00566818">
        <w:t>2</w:t>
      </w:r>
      <w:r>
        <w:t>.</w:t>
      </w:r>
    </w:p>
    <w:p w14:paraId="72FD566D" w14:textId="30D9640A" w:rsidR="0094287F" w:rsidRPr="0094287F" w:rsidRDefault="0094287F" w:rsidP="00DA5CF7">
      <w:pPr>
        <w:pStyle w:val="Caption"/>
        <w:ind w:firstLine="0"/>
        <w:rPr>
          <w:i/>
        </w:rPr>
      </w:pPr>
      <w:bookmarkStart w:id="16" w:name="_Toc134428818"/>
      <w:r w:rsidRPr="00DA5CF7">
        <w:rPr>
          <w:b/>
          <w:bCs/>
        </w:rPr>
        <w:t xml:space="preserve">Table </w:t>
      </w:r>
      <w:r w:rsidRPr="00DA5CF7">
        <w:rPr>
          <w:b/>
          <w:bCs/>
        </w:rPr>
        <w:fldChar w:fldCharType="begin"/>
      </w:r>
      <w:r w:rsidRPr="00DA5CF7">
        <w:rPr>
          <w:b/>
          <w:bCs/>
        </w:rPr>
        <w:instrText xml:space="preserve"> SEQ Table \* ARABIC </w:instrText>
      </w:r>
      <w:r w:rsidRPr="00DA5CF7">
        <w:rPr>
          <w:b/>
          <w:bCs/>
        </w:rPr>
        <w:fldChar w:fldCharType="separate"/>
      </w:r>
      <w:r w:rsidR="001840CC">
        <w:rPr>
          <w:b/>
          <w:bCs/>
          <w:noProof/>
        </w:rPr>
        <w:t>2</w:t>
      </w:r>
      <w:r w:rsidRPr="00DA5CF7">
        <w:rPr>
          <w:b/>
          <w:bCs/>
          <w:noProof/>
        </w:rPr>
        <w:fldChar w:fldCharType="end"/>
      </w:r>
      <w:r w:rsidRPr="00DA5CF7">
        <w:rPr>
          <w:b/>
          <w:bCs/>
        </w:rPr>
        <w:br/>
      </w:r>
      <w:r w:rsidRPr="0094287F">
        <w:rPr>
          <w:i/>
        </w:rPr>
        <w:t>Survey search terms</w:t>
      </w:r>
      <w:bookmarkEnd w:id="16"/>
    </w:p>
    <w:tbl>
      <w:tblPr>
        <w:tblStyle w:val="GridTable4"/>
        <w:tblW w:w="9355" w:type="dxa"/>
        <w:tblLook w:val="04A0" w:firstRow="1" w:lastRow="0" w:firstColumn="1" w:lastColumn="0" w:noHBand="0" w:noVBand="1"/>
      </w:tblPr>
      <w:tblGrid>
        <w:gridCol w:w="2875"/>
        <w:gridCol w:w="6480"/>
      </w:tblGrid>
      <w:tr w:rsidR="00E72F1F" w14:paraId="14FB8606" w14:textId="77777777" w:rsidTr="00423A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3994AF09" w14:textId="77777777" w:rsidR="00E72F1F" w:rsidRDefault="00E72F1F" w:rsidP="00DA5CF7">
            <w:pPr>
              <w:ind w:firstLine="0"/>
            </w:pPr>
            <w:r>
              <w:t>Concept</w:t>
            </w:r>
          </w:p>
        </w:tc>
        <w:tc>
          <w:tcPr>
            <w:tcW w:w="6480" w:type="dxa"/>
          </w:tcPr>
          <w:p w14:paraId="180BBA6C" w14:textId="77777777" w:rsidR="00E72F1F" w:rsidRDefault="00E72F1F" w:rsidP="00DA5CF7">
            <w:pPr>
              <w:ind w:firstLine="0"/>
              <w:cnfStyle w:val="100000000000" w:firstRow="1" w:lastRow="0" w:firstColumn="0" w:lastColumn="0" w:oddVBand="0" w:evenVBand="0" w:oddHBand="0" w:evenHBand="0" w:firstRowFirstColumn="0" w:firstRowLastColumn="0" w:lastRowFirstColumn="0" w:lastRowLastColumn="0"/>
            </w:pPr>
            <w:r>
              <w:t>Example search queries</w:t>
            </w:r>
          </w:p>
        </w:tc>
      </w:tr>
      <w:tr w:rsidR="00E72F1F" w14:paraId="6A762785"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10513DEB" w14:textId="77777777" w:rsidR="00E72F1F" w:rsidRDefault="00E72F1F" w:rsidP="00DA5CF7">
            <w:pPr>
              <w:ind w:firstLine="0"/>
            </w:pPr>
            <w:r>
              <w:t>Elderly and special needs industry state</w:t>
            </w:r>
          </w:p>
        </w:tc>
        <w:tc>
          <w:tcPr>
            <w:tcW w:w="6480" w:type="dxa"/>
          </w:tcPr>
          <w:p w14:paraId="17C11A85" w14:textId="77777777" w:rsidR="00E72F1F" w:rsidRDefault="00E72F1F" w:rsidP="00DA5CF7">
            <w:pPr>
              <w:pStyle w:val="ListParagraph"/>
              <w:numPr>
                <w:ilvl w:val="0"/>
                <w:numId w:val="1"/>
              </w:numPr>
              <w:cnfStyle w:val="000000100000" w:firstRow="0" w:lastRow="0" w:firstColumn="0" w:lastColumn="0" w:oddVBand="0" w:evenVBand="0" w:oddHBand="1" w:evenHBand="0" w:firstRowFirstColumn="0" w:firstRowLastColumn="0" w:lastRowFirstColumn="0" w:lastRowLastColumn="0"/>
            </w:pPr>
            <w:r>
              <w:t>(</w:t>
            </w:r>
            <w:proofErr w:type="gramStart"/>
            <w:r>
              <w:t>elderly</w:t>
            </w:r>
            <w:proofErr w:type="gramEnd"/>
            <w:r>
              <w:t xml:space="preserve"> care or special needs) and industry</w:t>
            </w:r>
          </w:p>
          <w:p w14:paraId="662311FE" w14:textId="77777777" w:rsidR="00E72F1F" w:rsidRDefault="00E72F1F" w:rsidP="00DA5CF7">
            <w:pPr>
              <w:pStyle w:val="ListParagraph"/>
              <w:numPr>
                <w:ilvl w:val="0"/>
                <w:numId w:val="1"/>
              </w:numPr>
              <w:cnfStyle w:val="000000100000" w:firstRow="0" w:lastRow="0" w:firstColumn="0" w:lastColumn="0" w:oddVBand="0" w:evenVBand="0" w:oddHBand="1" w:evenHBand="0" w:firstRowFirstColumn="0" w:firstRowLastColumn="0" w:lastRowFirstColumn="0" w:lastRowLastColumn="0"/>
            </w:pPr>
            <w:r>
              <w:t>(</w:t>
            </w:r>
            <w:proofErr w:type="gramStart"/>
            <w:r>
              <w:t>global</w:t>
            </w:r>
            <w:proofErr w:type="gramEnd"/>
            <w:r>
              <w:t xml:space="preserve"> or internal) and (disabled or medical)</w:t>
            </w:r>
          </w:p>
        </w:tc>
      </w:tr>
      <w:tr w:rsidR="00E72F1F" w14:paraId="63C2162F" w14:textId="77777777" w:rsidTr="00423ACD">
        <w:tc>
          <w:tcPr>
            <w:cnfStyle w:val="001000000000" w:firstRow="0" w:lastRow="0" w:firstColumn="1" w:lastColumn="0" w:oddVBand="0" w:evenVBand="0" w:oddHBand="0" w:evenHBand="0" w:firstRowFirstColumn="0" w:firstRowLastColumn="0" w:lastRowFirstColumn="0" w:lastRowLastColumn="0"/>
            <w:tcW w:w="2875" w:type="dxa"/>
          </w:tcPr>
          <w:p w14:paraId="51D708E2" w14:textId="77777777" w:rsidR="00E72F1F" w:rsidRDefault="00E72F1F" w:rsidP="00DA5CF7">
            <w:pPr>
              <w:ind w:firstLine="0"/>
            </w:pPr>
            <w:r>
              <w:t>Computer vision (CV)</w:t>
            </w:r>
          </w:p>
        </w:tc>
        <w:tc>
          <w:tcPr>
            <w:tcW w:w="6480" w:type="dxa"/>
          </w:tcPr>
          <w:p w14:paraId="417CB1B3" w14:textId="77777777" w:rsidR="00E72F1F" w:rsidRDefault="00E72F1F" w:rsidP="00DA5CF7">
            <w:pPr>
              <w:pStyle w:val="ListParagraph"/>
              <w:numPr>
                <w:ilvl w:val="0"/>
                <w:numId w:val="1"/>
              </w:numPr>
              <w:cnfStyle w:val="000000000000" w:firstRow="0" w:lastRow="0" w:firstColumn="0" w:lastColumn="0" w:oddVBand="0" w:evenVBand="0" w:oddHBand="0" w:evenHBand="0" w:firstRowFirstColumn="0" w:firstRowLastColumn="0" w:lastRowFirstColumn="0" w:lastRowLastColumn="0"/>
            </w:pPr>
            <w:r>
              <w:t>computer vision or CV</w:t>
            </w:r>
          </w:p>
          <w:p w14:paraId="67B9F392" w14:textId="77777777" w:rsidR="00E72F1F" w:rsidRDefault="00E72F1F" w:rsidP="00DA5CF7">
            <w:pPr>
              <w:pStyle w:val="ListParagraph"/>
              <w:numPr>
                <w:ilvl w:val="0"/>
                <w:numId w:val="1"/>
              </w:numPr>
              <w:cnfStyle w:val="000000000000" w:firstRow="0" w:lastRow="0" w:firstColumn="0" w:lastColumn="0" w:oddVBand="0" w:evenVBand="0" w:oddHBand="0" w:evenHBand="0" w:firstRowFirstColumn="0" w:firstRowLastColumn="0" w:lastRowFirstColumn="0" w:lastRowLastColumn="0"/>
            </w:pPr>
            <w:r>
              <w:t>computer vision and (surveys or opportunities)</w:t>
            </w:r>
          </w:p>
        </w:tc>
      </w:tr>
      <w:tr w:rsidR="00E72F1F" w14:paraId="695D5B76"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27D9E35D" w14:textId="77777777" w:rsidR="00E72F1F" w:rsidRDefault="00E72F1F" w:rsidP="00DA5CF7">
            <w:pPr>
              <w:ind w:firstLine="0"/>
            </w:pPr>
            <w:r>
              <w:t>Human Activity Recognition (HAR)</w:t>
            </w:r>
          </w:p>
        </w:tc>
        <w:tc>
          <w:tcPr>
            <w:tcW w:w="6480" w:type="dxa"/>
          </w:tcPr>
          <w:p w14:paraId="6CF43BE7" w14:textId="77777777" w:rsidR="00E72F1F" w:rsidRDefault="00E72F1F" w:rsidP="00DA5CF7">
            <w:pPr>
              <w:pStyle w:val="ListParagraph"/>
              <w:numPr>
                <w:ilvl w:val="0"/>
                <w:numId w:val="1"/>
              </w:numPr>
              <w:cnfStyle w:val="000000100000" w:firstRow="0" w:lastRow="0" w:firstColumn="0" w:lastColumn="0" w:oddVBand="0" w:evenVBand="0" w:oddHBand="1" w:evenHBand="0" w:firstRowFirstColumn="0" w:firstRowLastColumn="0" w:lastRowFirstColumn="0" w:lastRowLastColumn="0"/>
            </w:pPr>
            <w:r>
              <w:t>(</w:t>
            </w:r>
            <w:proofErr w:type="gramStart"/>
            <w:r>
              <w:t>human</w:t>
            </w:r>
            <w:proofErr w:type="gramEnd"/>
            <w:r>
              <w:t xml:space="preserve"> activity recognition or HAR) and (computer vision or CV)</w:t>
            </w:r>
          </w:p>
          <w:p w14:paraId="70AAF3F1" w14:textId="77777777" w:rsidR="00E72F1F" w:rsidRDefault="00E72F1F" w:rsidP="00DA5CF7">
            <w:pPr>
              <w:pStyle w:val="ListParagraph"/>
              <w:numPr>
                <w:ilvl w:val="0"/>
                <w:numId w:val="1"/>
              </w:numPr>
              <w:cnfStyle w:val="000000100000" w:firstRow="0" w:lastRow="0" w:firstColumn="0" w:lastColumn="0" w:oddVBand="0" w:evenVBand="0" w:oddHBand="1" w:evenHBand="0" w:firstRowFirstColumn="0" w:firstRowLastColumn="0" w:lastRowFirstColumn="0" w:lastRowLastColumn="0"/>
            </w:pPr>
            <w:r>
              <w:t>HAR (state-of-the-art or challenges)</w:t>
            </w:r>
          </w:p>
        </w:tc>
      </w:tr>
      <w:tr w:rsidR="00E72F1F" w14:paraId="172135B7" w14:textId="77777777" w:rsidTr="00423ACD">
        <w:tc>
          <w:tcPr>
            <w:cnfStyle w:val="001000000000" w:firstRow="0" w:lastRow="0" w:firstColumn="1" w:lastColumn="0" w:oddVBand="0" w:evenVBand="0" w:oddHBand="0" w:evenHBand="0" w:firstRowFirstColumn="0" w:firstRowLastColumn="0" w:lastRowFirstColumn="0" w:lastRowLastColumn="0"/>
            <w:tcW w:w="2875" w:type="dxa"/>
          </w:tcPr>
          <w:p w14:paraId="3D8AA1E6" w14:textId="77777777" w:rsidR="00E72F1F" w:rsidRDefault="00E72F1F" w:rsidP="00DA5CF7">
            <w:pPr>
              <w:ind w:firstLine="0"/>
            </w:pPr>
            <w:r>
              <w:t>Machine Learning (ML) Training</w:t>
            </w:r>
          </w:p>
        </w:tc>
        <w:tc>
          <w:tcPr>
            <w:tcW w:w="6480" w:type="dxa"/>
          </w:tcPr>
          <w:p w14:paraId="0A71BAD7" w14:textId="77777777" w:rsidR="00E72F1F" w:rsidRDefault="00E72F1F" w:rsidP="00DA5CF7">
            <w:pPr>
              <w:pStyle w:val="ListParagraph"/>
              <w:numPr>
                <w:ilvl w:val="0"/>
                <w:numId w:val="1"/>
              </w:numPr>
              <w:cnfStyle w:val="000000000000" w:firstRow="0" w:lastRow="0" w:firstColumn="0" w:lastColumn="0" w:oddVBand="0" w:evenVBand="0" w:oddHBand="0" w:evenHBand="0" w:firstRowFirstColumn="0" w:firstRowLastColumn="0" w:lastRowFirstColumn="0" w:lastRowLastColumn="0"/>
            </w:pPr>
            <w:r>
              <w:t>(ML or machine learning) training and scale</w:t>
            </w:r>
          </w:p>
          <w:p w14:paraId="48198C1E" w14:textId="77777777" w:rsidR="00E72F1F" w:rsidRDefault="00E72F1F" w:rsidP="00DA5CF7">
            <w:pPr>
              <w:pStyle w:val="ListParagraph"/>
              <w:numPr>
                <w:ilvl w:val="0"/>
                <w:numId w:val="1"/>
              </w:numPr>
              <w:cnfStyle w:val="000000000000" w:firstRow="0" w:lastRow="0" w:firstColumn="0" w:lastColumn="0" w:oddVBand="0" w:evenVBand="0" w:oddHBand="0" w:evenHBand="0" w:firstRowFirstColumn="0" w:firstRowLastColumn="0" w:lastRowFirstColumn="0" w:lastRowLastColumn="0"/>
            </w:pPr>
            <w:r>
              <w:t>distributed ML training</w:t>
            </w:r>
          </w:p>
        </w:tc>
      </w:tr>
      <w:tr w:rsidR="00E72F1F" w14:paraId="62F91789"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701666A6" w14:textId="77777777" w:rsidR="00E72F1F" w:rsidRDefault="00E72F1F" w:rsidP="00DA5CF7">
            <w:pPr>
              <w:ind w:firstLine="0"/>
            </w:pPr>
            <w:r>
              <w:lastRenderedPageBreak/>
              <w:t>Physics simulation</w:t>
            </w:r>
          </w:p>
        </w:tc>
        <w:tc>
          <w:tcPr>
            <w:tcW w:w="6480" w:type="dxa"/>
          </w:tcPr>
          <w:p w14:paraId="266CDED9" w14:textId="77777777" w:rsidR="00E72F1F" w:rsidRDefault="00E72F1F" w:rsidP="00DA5CF7">
            <w:pPr>
              <w:pStyle w:val="ListParagraph"/>
              <w:numPr>
                <w:ilvl w:val="0"/>
                <w:numId w:val="1"/>
              </w:numPr>
              <w:cnfStyle w:val="000000100000" w:firstRow="0" w:lastRow="0" w:firstColumn="0" w:lastColumn="0" w:oddVBand="0" w:evenVBand="0" w:oddHBand="1" w:evenHBand="0" w:firstRowFirstColumn="0" w:firstRowLastColumn="0" w:lastRowFirstColumn="0" w:lastRowLastColumn="0"/>
            </w:pPr>
            <w:r>
              <w:t>(Unity or ROS or robotic operating system) and (process or environment) simulation</w:t>
            </w:r>
          </w:p>
          <w:p w14:paraId="39ADFE14" w14:textId="77777777" w:rsidR="00E72F1F" w:rsidRDefault="00E72F1F" w:rsidP="00DA5CF7">
            <w:pPr>
              <w:pStyle w:val="ListParagraph"/>
              <w:numPr>
                <w:ilvl w:val="0"/>
                <w:numId w:val="1"/>
              </w:numPr>
              <w:cnfStyle w:val="000000100000" w:firstRow="0" w:lastRow="0" w:firstColumn="0" w:lastColumn="0" w:oddVBand="0" w:evenVBand="0" w:oddHBand="1" w:evenHBand="0" w:firstRowFirstColumn="0" w:firstRowLastColumn="0" w:lastRowFirstColumn="0" w:lastRowLastColumn="0"/>
            </w:pPr>
            <w:r>
              <w:t>(</w:t>
            </w:r>
            <w:proofErr w:type="gramStart"/>
            <w:r>
              <w:t>dynamic</w:t>
            </w:r>
            <w:proofErr w:type="gramEnd"/>
            <w:r>
              <w:t xml:space="preserve"> or synthetic or virtual) environment testing</w:t>
            </w:r>
          </w:p>
        </w:tc>
      </w:tr>
    </w:tbl>
    <w:p w14:paraId="0908CD8C" w14:textId="4225C4D2" w:rsidR="00E72F1F" w:rsidRDefault="00E72F1F" w:rsidP="00DA5CF7"/>
    <w:p w14:paraId="3DFC92CB" w14:textId="45C6B09A" w:rsidR="00383CF5" w:rsidRDefault="00383CF5" w:rsidP="00DA5CF7">
      <w:r>
        <w:t xml:space="preserve">This chapter aims to frame the historical drivers and crucial decisions that shape the state-of-the-art for AI/ML and CV sciences. It approaches the problem </w:t>
      </w:r>
      <w:r w:rsidR="009F5716">
        <w:t>starting with</w:t>
      </w:r>
      <w:r>
        <w:t xml:space="preserve"> a low-level view </w:t>
      </w:r>
      <w:r w:rsidR="0044671E">
        <w:t>of</w:t>
      </w:r>
      <w:r>
        <w:t xml:space="preserve"> data mining and neural network technologies. Then it examines shortcomings across those areas driving deep neural networks (DNN) as the </w:t>
      </w:r>
      <w:proofErr w:type="spellStart"/>
      <w:r>
        <w:t>defacto</w:t>
      </w:r>
      <w:proofErr w:type="spellEnd"/>
      <w:r>
        <w:t xml:space="preserve"> solution.</w:t>
      </w:r>
    </w:p>
    <w:p w14:paraId="31C2211E" w14:textId="54BFA663" w:rsidR="00E72F1F" w:rsidRDefault="00BC7214" w:rsidP="00DA5CF7">
      <w:pPr>
        <w:pStyle w:val="Heading2"/>
        <w:ind w:firstLine="0"/>
      </w:pPr>
      <w:bookmarkStart w:id="17" w:name="_Toc134428780"/>
      <w:r>
        <w:t xml:space="preserve">Theoretical </w:t>
      </w:r>
      <w:r w:rsidR="00E72F1F">
        <w:t>Framework</w:t>
      </w:r>
      <w:bookmarkEnd w:id="17"/>
    </w:p>
    <w:p w14:paraId="04A5987A" w14:textId="2D8EC729" w:rsidR="00E72F1F" w:rsidRDefault="00E72F1F" w:rsidP="003753A5">
      <w:pPr>
        <w:ind w:firstLine="0"/>
      </w:pPr>
      <w:r>
        <w:tab/>
        <w:t xml:space="preserve">A </w:t>
      </w:r>
      <w:r w:rsidR="003F23AB">
        <w:t xml:space="preserve">theoretical </w:t>
      </w:r>
      <w:r>
        <w:t>framework is a blueprint that communicates a natural progression of the phenomenon to be studied</w:t>
      </w:r>
      <w:r w:rsidR="003F23AB">
        <w:t xml:space="preserve"> (Dickson et al., 2018)</w:t>
      </w:r>
      <w:r>
        <w:t xml:space="preserve">. It is essential for quality research as it outlines a </w:t>
      </w:r>
      <w:r w:rsidR="0044671E">
        <w:t>systematic</w:t>
      </w:r>
      <w:r>
        <w:t xml:space="preserve"> structure of definitions, concepts, and relationships. </w:t>
      </w:r>
      <w:r w:rsidR="00AD3A74" w:rsidRPr="00DA5CF7">
        <w:t>F</w:t>
      </w:r>
      <w:r w:rsidRPr="00DA5CF7">
        <w:t xml:space="preserve">our </w:t>
      </w:r>
      <w:r w:rsidR="00AD3A74" w:rsidRPr="00DA5CF7">
        <w:t xml:space="preserve">core </w:t>
      </w:r>
      <w:r w:rsidRPr="00DA5CF7">
        <w:t xml:space="preserve">approaches </w:t>
      </w:r>
      <w:r w:rsidR="00AD3A74" w:rsidRPr="00DA5CF7">
        <w:t xml:space="preserve">exist for </w:t>
      </w:r>
      <w:r w:rsidRPr="00DA5CF7">
        <w:t>studying a business use case or phenomen</w:t>
      </w:r>
      <w:r w:rsidR="0044671E">
        <w:t>on</w:t>
      </w:r>
      <w:r w:rsidRPr="00DA5CF7">
        <w:t xml:space="preserve"> (see Table </w:t>
      </w:r>
      <w:r w:rsidR="009B7FDD">
        <w:t>3</w:t>
      </w:r>
      <w:r w:rsidRPr="00DA5CF7">
        <w:t>). This study’s blueprint derives from a constructive design science research (DSR) methodology.</w:t>
      </w:r>
      <w:r>
        <w:t xml:space="preserve"> </w:t>
      </w:r>
    </w:p>
    <w:p w14:paraId="5D49F206" w14:textId="15CD8C26" w:rsidR="00E72F1F" w:rsidRDefault="00E72F1F" w:rsidP="003753A5">
      <w:r>
        <w:t xml:space="preserve">DSR is one of the most common research methods for information systems and technology </w:t>
      </w:r>
      <w:sdt>
        <w:sdtPr>
          <w:id w:val="-1312550505"/>
          <w:citation/>
        </w:sdtPr>
        <w:sdtContent>
          <w:r>
            <w:fldChar w:fldCharType="begin"/>
          </w:r>
          <w:r w:rsidR="009B2852">
            <w:instrText xml:space="preserve">CITATION Sil12 \l 1033 </w:instrText>
          </w:r>
          <w:r>
            <w:fldChar w:fldCharType="separate"/>
          </w:r>
          <w:r w:rsidR="001840CC">
            <w:rPr>
              <w:noProof/>
            </w:rPr>
            <w:t>(Silvestrini &amp; Sammito, 2012)</w:t>
          </w:r>
          <w:r>
            <w:fldChar w:fldCharType="end"/>
          </w:r>
        </w:sdtContent>
      </w:sdt>
      <w:r>
        <w:t>. These studies identify a problem, build artifacts, and communicate the implementation’s unique value (</w:t>
      </w:r>
      <w:proofErr w:type="spellStart"/>
      <w:r>
        <w:t>Hevner</w:t>
      </w:r>
      <w:proofErr w:type="spellEnd"/>
      <w:r>
        <w:t xml:space="preserve"> et al., 2004). In addition, many researchers follow this process to build proof-of-concept and execute case studies. This methodology is appropriate for examining elderly and special needs care solutions. After creating the system, it can support a targeted case study that measures its ability to deliver value.</w:t>
      </w:r>
    </w:p>
    <w:p w14:paraId="1EFB0893" w14:textId="4B9B32B3" w:rsidR="00153C10" w:rsidRDefault="00153C10" w:rsidP="003753A5"/>
    <w:p w14:paraId="1BF4E39B" w14:textId="77777777" w:rsidR="00153C10" w:rsidRPr="003964CA" w:rsidRDefault="00153C10" w:rsidP="003753A5"/>
    <w:p w14:paraId="6D512F12" w14:textId="069CF035" w:rsidR="008A7C72" w:rsidRPr="009A4BD4" w:rsidRDefault="008A7C72" w:rsidP="009A4BD4">
      <w:pPr>
        <w:pStyle w:val="Caption"/>
        <w:ind w:firstLine="0"/>
        <w:rPr>
          <w:i/>
          <w:iCs w:val="0"/>
        </w:rPr>
      </w:pPr>
      <w:bookmarkStart w:id="18" w:name="_Toc134428819"/>
      <w:r w:rsidRPr="00310DC2">
        <w:rPr>
          <w:b/>
          <w:bCs/>
        </w:rPr>
        <w:lastRenderedPageBreak/>
        <w:t xml:space="preserve">Table </w:t>
      </w:r>
      <w:r w:rsidRPr="00310DC2">
        <w:rPr>
          <w:b/>
          <w:bCs/>
        </w:rPr>
        <w:fldChar w:fldCharType="begin"/>
      </w:r>
      <w:r w:rsidRPr="00310DC2">
        <w:rPr>
          <w:b/>
          <w:bCs/>
        </w:rPr>
        <w:instrText xml:space="preserve"> SEQ Table \* ARABIC </w:instrText>
      </w:r>
      <w:r w:rsidRPr="00310DC2">
        <w:rPr>
          <w:b/>
          <w:bCs/>
        </w:rPr>
        <w:fldChar w:fldCharType="separate"/>
      </w:r>
      <w:r w:rsidR="001840CC">
        <w:rPr>
          <w:b/>
          <w:bCs/>
          <w:noProof/>
        </w:rPr>
        <w:t>3</w:t>
      </w:r>
      <w:r w:rsidRPr="00310DC2">
        <w:rPr>
          <w:b/>
          <w:bCs/>
          <w:noProof/>
        </w:rPr>
        <w:fldChar w:fldCharType="end"/>
      </w:r>
      <w:r w:rsidRPr="00310DC2">
        <w:rPr>
          <w:b/>
          <w:bCs/>
        </w:rPr>
        <w:t xml:space="preserve"> </w:t>
      </w:r>
      <w:r>
        <w:br/>
      </w:r>
      <w:r w:rsidRPr="009A4BD4">
        <w:rPr>
          <w:i/>
          <w:iCs w:val="0"/>
        </w:rPr>
        <w:t>Example Research Strategies for Classifying Movement in Video</w:t>
      </w:r>
      <w:bookmarkEnd w:id="18"/>
    </w:p>
    <w:tbl>
      <w:tblPr>
        <w:tblStyle w:val="GridTable4"/>
        <w:tblW w:w="0" w:type="auto"/>
        <w:tblLook w:val="04A0" w:firstRow="1" w:lastRow="0" w:firstColumn="1" w:lastColumn="0" w:noHBand="0" w:noVBand="1"/>
      </w:tblPr>
      <w:tblGrid>
        <w:gridCol w:w="2155"/>
        <w:gridCol w:w="4078"/>
        <w:gridCol w:w="3117"/>
      </w:tblGrid>
      <w:tr w:rsidR="00E72F1F" w14:paraId="6E5ECE84" w14:textId="77777777" w:rsidTr="00423A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5E4B133A" w14:textId="77777777" w:rsidR="00E72F1F" w:rsidRDefault="00E72F1F" w:rsidP="00DA5CF7">
            <w:r>
              <w:t>Approach</w:t>
            </w:r>
          </w:p>
        </w:tc>
        <w:tc>
          <w:tcPr>
            <w:tcW w:w="4078" w:type="dxa"/>
          </w:tcPr>
          <w:p w14:paraId="012D8F96" w14:textId="77777777" w:rsidR="00E72F1F" w:rsidRDefault="00E72F1F" w:rsidP="00DA5CF7">
            <w:pPr>
              <w:cnfStyle w:val="100000000000" w:firstRow="1" w:lastRow="0" w:firstColumn="0" w:lastColumn="0" w:oddVBand="0" w:evenVBand="0" w:oddHBand="0" w:evenHBand="0" w:firstRowFirstColumn="0" w:firstRowLastColumn="0" w:lastRowFirstColumn="0" w:lastRowLastColumn="0"/>
            </w:pPr>
            <w:r>
              <w:t>Description</w:t>
            </w:r>
          </w:p>
        </w:tc>
        <w:tc>
          <w:tcPr>
            <w:tcW w:w="3117" w:type="dxa"/>
          </w:tcPr>
          <w:p w14:paraId="4BEA161A" w14:textId="77777777" w:rsidR="00E72F1F" w:rsidRDefault="00E72F1F" w:rsidP="00DA5CF7">
            <w:pPr>
              <w:cnfStyle w:val="100000000000" w:firstRow="1" w:lastRow="0" w:firstColumn="0" w:lastColumn="0" w:oddVBand="0" w:evenVBand="0" w:oddHBand="0" w:evenHBand="0" w:firstRowFirstColumn="0" w:firstRowLastColumn="0" w:lastRowFirstColumn="0" w:lastRowLastColumn="0"/>
            </w:pPr>
            <w:r>
              <w:t>Study Example</w:t>
            </w:r>
          </w:p>
        </w:tc>
      </w:tr>
      <w:tr w:rsidR="00E72F1F" w14:paraId="5AD90E14"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462598E9" w14:textId="77777777" w:rsidR="00E72F1F" w:rsidRDefault="00E72F1F" w:rsidP="009A4BD4">
            <w:pPr>
              <w:ind w:firstLine="0"/>
            </w:pPr>
            <w:r>
              <w:t>Quantitative</w:t>
            </w:r>
          </w:p>
        </w:tc>
        <w:tc>
          <w:tcPr>
            <w:tcW w:w="4078" w:type="dxa"/>
          </w:tcPr>
          <w:p w14:paraId="2B67FF55" w14:textId="77777777" w:rsidR="00E72F1F" w:rsidRDefault="00E72F1F" w:rsidP="009A4BD4">
            <w:pPr>
              <w:ind w:firstLine="0"/>
              <w:cnfStyle w:val="000000100000" w:firstRow="0" w:lastRow="0" w:firstColumn="0" w:lastColumn="0" w:oddVBand="0" w:evenVBand="0" w:oddHBand="1" w:evenHBand="0" w:firstRowFirstColumn="0" w:firstRowLastColumn="0" w:lastRowFirstColumn="0" w:lastRowLastColumn="0"/>
            </w:pPr>
            <w:r>
              <w:t>Studies the magnitude of a phenomena</w:t>
            </w:r>
          </w:p>
        </w:tc>
        <w:tc>
          <w:tcPr>
            <w:tcW w:w="3117" w:type="dxa"/>
          </w:tcPr>
          <w:p w14:paraId="4FBB2DCE" w14:textId="77777777" w:rsidR="00E72F1F" w:rsidRDefault="00E72F1F" w:rsidP="009A4BD4">
            <w:pPr>
              <w:ind w:firstLine="0"/>
              <w:cnfStyle w:val="000000100000" w:firstRow="0" w:lastRow="0" w:firstColumn="0" w:lastColumn="0" w:oddVBand="0" w:evenVBand="0" w:oddHBand="1" w:evenHBand="0" w:firstRowFirstColumn="0" w:firstRowLastColumn="0" w:lastRowFirstColumn="0" w:lastRowLastColumn="0"/>
            </w:pPr>
            <w:r>
              <w:t>Measure the resources necessary to classify movement with embedded systems</w:t>
            </w:r>
          </w:p>
        </w:tc>
      </w:tr>
      <w:tr w:rsidR="00E72F1F" w14:paraId="279FF63A" w14:textId="77777777" w:rsidTr="00423ACD">
        <w:tc>
          <w:tcPr>
            <w:cnfStyle w:val="001000000000" w:firstRow="0" w:lastRow="0" w:firstColumn="1" w:lastColumn="0" w:oddVBand="0" w:evenVBand="0" w:oddHBand="0" w:evenHBand="0" w:firstRowFirstColumn="0" w:firstRowLastColumn="0" w:lastRowFirstColumn="0" w:lastRowLastColumn="0"/>
            <w:tcW w:w="2155" w:type="dxa"/>
          </w:tcPr>
          <w:p w14:paraId="53FDF1BA" w14:textId="77777777" w:rsidR="00E72F1F" w:rsidRDefault="00E72F1F" w:rsidP="009A4BD4">
            <w:pPr>
              <w:ind w:firstLine="0"/>
            </w:pPr>
            <w:r>
              <w:t>Qualitative</w:t>
            </w:r>
          </w:p>
        </w:tc>
        <w:tc>
          <w:tcPr>
            <w:tcW w:w="4078" w:type="dxa"/>
          </w:tcPr>
          <w:p w14:paraId="502F4BF4" w14:textId="77777777" w:rsidR="00E72F1F" w:rsidRDefault="00E72F1F" w:rsidP="009A4BD4">
            <w:pPr>
              <w:ind w:firstLine="0"/>
              <w:cnfStyle w:val="000000000000" w:firstRow="0" w:lastRow="0" w:firstColumn="0" w:lastColumn="0" w:oddVBand="0" w:evenVBand="0" w:oddHBand="0" w:evenHBand="0" w:firstRowFirstColumn="0" w:firstRowLastColumn="0" w:lastRowFirstColumn="0" w:lastRowLastColumn="0"/>
            </w:pPr>
            <w:r>
              <w:t>Explores a concept without a numerical basis</w:t>
            </w:r>
          </w:p>
        </w:tc>
        <w:tc>
          <w:tcPr>
            <w:tcW w:w="3117" w:type="dxa"/>
          </w:tcPr>
          <w:p w14:paraId="4181B23F" w14:textId="77777777" w:rsidR="00E72F1F" w:rsidRDefault="00E72F1F" w:rsidP="009A4BD4">
            <w:pPr>
              <w:ind w:firstLine="0"/>
              <w:cnfStyle w:val="000000000000" w:firstRow="0" w:lastRow="0" w:firstColumn="0" w:lastColumn="0" w:oddVBand="0" w:evenVBand="0" w:oddHBand="0" w:evenHBand="0" w:firstRowFirstColumn="0" w:firstRowLastColumn="0" w:lastRowFirstColumn="0" w:lastRowLastColumn="0"/>
            </w:pPr>
            <w:r>
              <w:t>Exploration of reasons movement classification fails</w:t>
            </w:r>
          </w:p>
        </w:tc>
      </w:tr>
      <w:tr w:rsidR="00E72F1F" w14:paraId="3E32C3EE"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3EB5D2A8" w14:textId="77777777" w:rsidR="00E72F1F" w:rsidRDefault="00E72F1F" w:rsidP="009A4BD4">
            <w:pPr>
              <w:ind w:firstLine="0"/>
            </w:pPr>
            <w:r>
              <w:t>Mixed-Method</w:t>
            </w:r>
          </w:p>
        </w:tc>
        <w:tc>
          <w:tcPr>
            <w:tcW w:w="4078" w:type="dxa"/>
          </w:tcPr>
          <w:p w14:paraId="605F4AB9" w14:textId="77777777" w:rsidR="00E72F1F" w:rsidRDefault="00E72F1F" w:rsidP="009A4BD4">
            <w:pPr>
              <w:ind w:firstLine="0"/>
              <w:cnfStyle w:val="000000100000" w:firstRow="0" w:lastRow="0" w:firstColumn="0" w:lastColumn="0" w:oddVBand="0" w:evenVBand="0" w:oddHBand="1" w:evenHBand="0" w:firstRowFirstColumn="0" w:firstRowLastColumn="0" w:lastRowFirstColumn="0" w:lastRowLastColumn="0"/>
            </w:pPr>
            <w:r>
              <w:t>Combines exploration and studying the magnitude of these issues</w:t>
            </w:r>
          </w:p>
        </w:tc>
        <w:tc>
          <w:tcPr>
            <w:tcW w:w="3117" w:type="dxa"/>
          </w:tcPr>
          <w:p w14:paraId="42C2974A" w14:textId="77777777" w:rsidR="00E72F1F" w:rsidRDefault="00E72F1F" w:rsidP="009A4BD4">
            <w:pPr>
              <w:ind w:firstLine="0"/>
              <w:cnfStyle w:val="000000100000" w:firstRow="0" w:lastRow="0" w:firstColumn="0" w:lastColumn="0" w:oddVBand="0" w:evenVBand="0" w:oddHBand="1" w:evenHBand="0" w:firstRowFirstColumn="0" w:firstRowLastColumn="0" w:lastRowFirstColumn="0" w:lastRowLastColumn="0"/>
            </w:pPr>
            <w:r>
              <w:t>What preparation steps reduce the costs of movement classification</w:t>
            </w:r>
          </w:p>
        </w:tc>
      </w:tr>
      <w:tr w:rsidR="00E72F1F" w14:paraId="520C915B" w14:textId="77777777" w:rsidTr="00423ACD">
        <w:tc>
          <w:tcPr>
            <w:cnfStyle w:val="001000000000" w:firstRow="0" w:lastRow="0" w:firstColumn="1" w:lastColumn="0" w:oddVBand="0" w:evenVBand="0" w:oddHBand="0" w:evenHBand="0" w:firstRowFirstColumn="0" w:firstRowLastColumn="0" w:lastRowFirstColumn="0" w:lastRowLastColumn="0"/>
            <w:tcW w:w="2155" w:type="dxa"/>
          </w:tcPr>
          <w:p w14:paraId="3C935754" w14:textId="77777777" w:rsidR="00E72F1F" w:rsidRDefault="00E72F1F" w:rsidP="009A4BD4">
            <w:pPr>
              <w:ind w:firstLine="0"/>
            </w:pPr>
            <w:r>
              <w:t>Constructive</w:t>
            </w:r>
          </w:p>
        </w:tc>
        <w:tc>
          <w:tcPr>
            <w:tcW w:w="4078" w:type="dxa"/>
          </w:tcPr>
          <w:p w14:paraId="7B8A117F" w14:textId="77777777" w:rsidR="00E72F1F" w:rsidRDefault="00E72F1F" w:rsidP="009A4BD4">
            <w:pPr>
              <w:ind w:firstLine="0"/>
              <w:cnfStyle w:val="000000000000" w:firstRow="0" w:lastRow="0" w:firstColumn="0" w:lastColumn="0" w:oddVBand="0" w:evenVBand="0" w:oddHBand="0" w:evenHBand="0" w:firstRowFirstColumn="0" w:firstRowLastColumn="0" w:lastRowFirstColumn="0" w:lastRowLastColumn="0"/>
            </w:pPr>
            <w:r>
              <w:t>Produce artifacts to study a scenario</w:t>
            </w:r>
          </w:p>
        </w:tc>
        <w:tc>
          <w:tcPr>
            <w:tcW w:w="3117" w:type="dxa"/>
          </w:tcPr>
          <w:p w14:paraId="7ACE291F" w14:textId="77777777" w:rsidR="00E72F1F" w:rsidRDefault="00E72F1F" w:rsidP="009A4BD4">
            <w:pPr>
              <w:ind w:firstLine="0"/>
              <w:cnfStyle w:val="000000000000" w:firstRow="0" w:lastRow="0" w:firstColumn="0" w:lastColumn="0" w:oddVBand="0" w:evenVBand="0" w:oddHBand="0" w:evenHBand="0" w:firstRowFirstColumn="0" w:firstRowLastColumn="0" w:lastRowFirstColumn="0" w:lastRowLastColumn="0"/>
            </w:pPr>
            <w:r>
              <w:t>Create an algorithm for classifying movements</w:t>
            </w:r>
          </w:p>
        </w:tc>
      </w:tr>
    </w:tbl>
    <w:p w14:paraId="47010D1E" w14:textId="754B2D34" w:rsidR="00E72F1F" w:rsidRDefault="00AF4D58" w:rsidP="009A4BD4">
      <w:pPr>
        <w:pStyle w:val="Heading3"/>
        <w:ind w:firstLine="0"/>
      </w:pPr>
      <w:bookmarkStart w:id="19" w:name="_Toc79709053"/>
      <w:del w:id="20" w:author="Nate Bachmeier [AWS-SA]" w:date="2023-06-21T21:55:00Z">
        <w:r w:rsidDel="00B52206">
          <w:br/>
        </w:r>
      </w:del>
      <w:r w:rsidR="00E72F1F">
        <w:t>Fundamental Approach</w:t>
      </w:r>
      <w:bookmarkEnd w:id="19"/>
    </w:p>
    <w:p w14:paraId="0E612479" w14:textId="1173EADF" w:rsidR="00E72F1F" w:rsidRDefault="00E72F1F" w:rsidP="00DA5CF7">
      <w:r>
        <w:t>Constructive research practitioners gravitate toward either Design Science Research (DSR) or the Constructive Research Approach (CRA). One of the critical differences between them is that DSR relies more heavily on existing theories, versus CRA does not explicitly require a base theory</w:t>
      </w:r>
      <w:sdt>
        <w:sdtPr>
          <w:id w:val="-1277791731"/>
          <w:citation/>
        </w:sdtPr>
        <w:sdtContent>
          <w:r>
            <w:fldChar w:fldCharType="begin"/>
          </w:r>
          <w:r w:rsidR="009B2852">
            <w:instrText xml:space="preserve">CITATION Pii13 \l 1033 </w:instrText>
          </w:r>
          <w:r>
            <w:fldChar w:fldCharType="separate"/>
          </w:r>
          <w:r w:rsidR="001840CC">
            <w:rPr>
              <w:noProof/>
            </w:rPr>
            <w:t xml:space="preserve"> (Piirainen &amp; Gonzalez, 2013)</w:t>
          </w:r>
          <w:r>
            <w:fldChar w:fldCharType="end"/>
          </w:r>
        </w:sdtContent>
      </w:sdt>
      <w:r>
        <w:t xml:space="preserve">. More recently, </w:t>
      </w:r>
      <w:proofErr w:type="spellStart"/>
      <w:r>
        <w:t>Iivari</w:t>
      </w:r>
      <w:proofErr w:type="spellEnd"/>
      <w:r>
        <w:t xml:space="preserve"> (2020) criticize</w:t>
      </w:r>
      <w:r w:rsidR="005C7D86">
        <w:t>d</w:t>
      </w:r>
      <w:r>
        <w:t xml:space="preserve"> the debate stating that constructive research must first and foremost produce high-quality artifacts. She advocates for “less theory, but better design theory (pg. 504),” especially within rapidly evolving industries like Information Technology and Communication. Zeller (2014) would agree with this position, adding success criteria that the artifacts are “challenging, elegant and useful.”  This </w:t>
      </w:r>
      <w:r>
        <w:lastRenderedPageBreak/>
        <w:t>research project aligns with these requirements by connecting artifacts with patient needs and challenges.</w:t>
      </w:r>
    </w:p>
    <w:p w14:paraId="3FC0F100" w14:textId="5771AF88" w:rsidR="00E72F1F" w:rsidRDefault="00E72F1F" w:rsidP="009A4BD4">
      <w:pPr>
        <w:pStyle w:val="Heading3"/>
        <w:ind w:firstLine="0"/>
      </w:pPr>
      <w:r>
        <w:t xml:space="preserve">Central </w:t>
      </w:r>
      <w:r w:rsidR="005C7D86">
        <w:t>C</w:t>
      </w:r>
      <w:r>
        <w:t xml:space="preserve">oncepts and </w:t>
      </w:r>
      <w:r w:rsidR="005C7D86">
        <w:t>R</w:t>
      </w:r>
      <w:r>
        <w:t xml:space="preserve">elationships </w:t>
      </w:r>
    </w:p>
    <w:p w14:paraId="67EA6BEF" w14:textId="77777777" w:rsidR="00E72F1F" w:rsidRDefault="00E72F1F" w:rsidP="00DA5CF7">
      <w:r>
        <w:t>Here, the study presumes that CV and HAR can improve the livelihood of elderly and special needs patients. However, implementing those custom models is prohibitively expensive, and any research conclusions will be challenging to reproduce. This research project aims to mitigate these challenges by demonstrating CV and HAR methodology with simulated humanoids. It is beyond the scope of this dissertation to prove those methods are superior to existing and more laborious strategies.</w:t>
      </w:r>
    </w:p>
    <w:p w14:paraId="273B8EFC" w14:textId="6347BF45" w:rsidR="00E72F1F" w:rsidRDefault="00E72F1F" w:rsidP="00DA5CF7">
      <w:r>
        <w:t>There are multiple core concepts necessary to deliver this outcome. First, a literature review must examine the challenges and opportunities for elderly and special needs care. Quality research starts from customer challenges and works backward to find technological solutions</w:t>
      </w:r>
      <w:sdt>
        <w:sdtPr>
          <w:id w:val="-1766292560"/>
          <w:citation/>
        </w:sdtPr>
        <w:sdtContent>
          <w:r>
            <w:fldChar w:fldCharType="begin"/>
          </w:r>
          <w:r w:rsidR="009B2852">
            <w:instrText xml:space="preserve">CITATION Bry21 \l 1033 </w:instrText>
          </w:r>
          <w:r>
            <w:fldChar w:fldCharType="separate"/>
          </w:r>
          <w:r w:rsidR="001840CC">
            <w:rPr>
              <w:noProof/>
            </w:rPr>
            <w:t xml:space="preserve"> (Bryar &amp; Carr, 2021)</w:t>
          </w:r>
          <w:r>
            <w:fldChar w:fldCharType="end"/>
          </w:r>
        </w:sdtContent>
      </w:sdt>
      <w:r>
        <w:t xml:space="preserve">. In contrast, technology-first methodologies </w:t>
      </w:r>
      <w:r w:rsidR="00AD3A74">
        <w:t>have</w:t>
      </w:r>
      <w:r>
        <w:t xml:space="preserve"> a higher risk of not producing valuable outcomes.</w:t>
      </w:r>
    </w:p>
    <w:p w14:paraId="32E92740" w14:textId="200B9B6D" w:rsidR="00E72F1F" w:rsidRDefault="00E72F1F" w:rsidP="00DA5CF7">
      <w:r>
        <w:t xml:space="preserve">Second, the central premise relies on exhibiting CV and HAR methodologies for predicting actions and behaviors. Computer vision (CV) </w:t>
      </w:r>
      <w:r w:rsidR="00736019">
        <w:t xml:space="preserve">processes </w:t>
      </w:r>
      <w:proofErr w:type="gramStart"/>
      <w:r>
        <w:t>extract</w:t>
      </w:r>
      <w:proofErr w:type="gramEnd"/>
      <w:r>
        <w:t xml:space="preserve"> data from image sources. Next, human activity recognition (HAR) processes must classify that data into distinct actions and behaviors, such as the person sitting or falling. Those requirements raise several questions within the literature review context. For example, what mechanisms are being built or deprecated? This research study does not aim to create a novel solution </w:t>
      </w:r>
      <w:proofErr w:type="gramStart"/>
      <w:r>
        <w:t>and</w:t>
      </w:r>
      <w:proofErr w:type="gramEnd"/>
      <w:r>
        <w:t xml:space="preserve"> plans to reuse existing methods.</w:t>
      </w:r>
    </w:p>
    <w:p w14:paraId="35938397" w14:textId="3CBC184E" w:rsidR="00E72F1F" w:rsidRDefault="00E72F1F" w:rsidP="00DA5CF7">
      <w:r>
        <w:t xml:space="preserve">Third, the research topic </w:t>
      </w:r>
      <w:r w:rsidR="009F5716">
        <w:t>must</w:t>
      </w:r>
      <w:r>
        <w:t xml:space="preserve"> train the ML model using a simulated environment with humanoid characters and virtual instruments. This situation raises implementation questions</w:t>
      </w:r>
      <w:r w:rsidR="0044671E">
        <w:t>,</w:t>
      </w:r>
      <w:r>
        <w:t xml:space="preserve"> </w:t>
      </w:r>
      <w:r>
        <w:lastRenderedPageBreak/>
        <w:t>such as trade-offs between industry-standard tooling, design patterns, and configuration nuances. The literature review must identify strategies that are likely to produce high-quality results. It is beyond the scope of this dissertation to implement proof-of-concept (POC) solutions for every potential combination.</w:t>
      </w:r>
    </w:p>
    <w:p w14:paraId="772BFA50" w14:textId="7EE7E798" w:rsidR="00E72F1F" w:rsidRDefault="00E72F1F" w:rsidP="00DA5CF7">
      <w:r>
        <w:t>Fourth, the artifacts must be high-quality and functional within a noisy environment. Meeting these expectations raises questions regarding ML training strategies. For example, do other researchers remove (or add) randomness to their DNN architectures? Are there specific situations that are more applicable for improving model quality? This constructive research study aims to incorporate these recommendations but stops short of directly comparing algorithms or methods.</w:t>
      </w:r>
    </w:p>
    <w:p w14:paraId="6D2ED3AF" w14:textId="5725CA50" w:rsidR="00E72F1F" w:rsidRDefault="00E72F1F" w:rsidP="00DA5CF7">
      <w:r>
        <w:t xml:space="preserve">Fifth, the literature review must uncover strategies for scaling the ML training and inference to </w:t>
      </w:r>
      <w:r w:rsidR="0044671E">
        <w:t xml:space="preserve">the </w:t>
      </w:r>
      <w:r>
        <w:t xml:space="preserve">production scale. This sub-topic is crucial for bringing ML capabilities to public markets. However, it is also sufficiently complicated to populate multiple separate dissertations. Therefore, this dissertation only discusses literature trends for high-performance hardware, low-power hardware, and edge processing. </w:t>
      </w:r>
    </w:p>
    <w:p w14:paraId="387BCDE5" w14:textId="77777777" w:rsidR="00E72F1F" w:rsidRDefault="00E72F1F" w:rsidP="009A4BD4">
      <w:pPr>
        <w:pStyle w:val="Heading3"/>
        <w:ind w:firstLine="0"/>
      </w:pPr>
      <w:r>
        <w:t>Implementations and alternative framework</w:t>
      </w:r>
    </w:p>
    <w:p w14:paraId="0096A4A2" w14:textId="16FD4314" w:rsidR="00E72F1F" w:rsidRDefault="00E72F1F" w:rsidP="00DA5CF7">
      <w:r>
        <w:t>The proposed framework establishes capabilities that align with the business challenge of improving elderly care and special needs. It uses generalizable virtual camera instruments for CV and HAR experimentation with humanoid agents. Aspects of this framework appear in other publications (</w:t>
      </w:r>
      <w:proofErr w:type="spellStart"/>
      <w:r w:rsidR="00736019">
        <w:t>Banjarey</w:t>
      </w:r>
      <w:proofErr w:type="spellEnd"/>
      <w:r w:rsidR="00736019">
        <w:t xml:space="preserve"> et al., 2021; </w:t>
      </w:r>
      <w:r>
        <w:t xml:space="preserve">Gu et al., 2021). However, utilizing humanoid subjects with HAR and CV is not </w:t>
      </w:r>
      <w:r w:rsidR="009F5716">
        <w:t>mainstream</w:t>
      </w:r>
      <w:r>
        <w:t xml:space="preserve"> in surveyed literature.</w:t>
      </w:r>
    </w:p>
    <w:p w14:paraId="2E36978B" w14:textId="6BE7EC91" w:rsidR="00E72F1F" w:rsidRDefault="00E72F1F" w:rsidP="00DA5CF7">
      <w:r>
        <w:t xml:space="preserve">An evaluation of alternative conceptual frameworks also took place. First, would an alternative virtual instrument be more appropriate? Instead, this study could predict HAR with </w:t>
      </w:r>
      <w:r>
        <w:lastRenderedPageBreak/>
        <w:t xml:space="preserve">accelerometers and gyroscopes (Gu et al., 2021). Wearable sensors have several advantages, such as following the patient worldwide. Researchers have also demonstrated applying these sensors to predict diverse action spaces (Nugroho et al., 2018). However, CV-based agents can extract more context from those same behaviors. For instance, a biosensor </w:t>
      </w:r>
      <w:r w:rsidR="00383CF5">
        <w:t xml:space="preserve">can </w:t>
      </w:r>
      <w:r>
        <w:t xml:space="preserve">predict </w:t>
      </w:r>
      <w:r w:rsidR="00383CF5">
        <w:t xml:space="preserve">that the </w:t>
      </w:r>
      <w:r>
        <w:t>patient is eating but not the food type. Instead of directly competing technologies, future solutions must integrate these heterogeneous sources.</w:t>
      </w:r>
    </w:p>
    <w:p w14:paraId="7F608E47" w14:textId="23DEB336" w:rsidR="00E72F1F" w:rsidRDefault="00AF4D58" w:rsidP="00DA5CF7">
      <w:r>
        <w:t>A</w:t>
      </w:r>
      <w:r w:rsidR="00E72F1F">
        <w:t xml:space="preserve">n argument might exist that using humanoids is nonsensical and advocate for training the HAR models with public video repositories (e.g., YouTube). This approach has several benefits, such as realistic action depictions and freely available labeled data. However, </w:t>
      </w:r>
      <w:r w:rsidR="009F5716">
        <w:t>training models on this real-world basis might be more challenging than</w:t>
      </w:r>
      <w:r w:rsidR="00E72F1F">
        <w:t xml:space="preserve"> the controlled and sterile simulation process. Furthermore, researchers can dynamically scale humanoid properties (e.g., weight) to assess model performance across parameter gradients. Future research could combine the frameworks with the video repositories validating the laboratory environment’s usefulness.</w:t>
      </w:r>
    </w:p>
    <w:p w14:paraId="7123B5D0" w14:textId="77777777" w:rsidR="00E72F1F" w:rsidRDefault="00E72F1F" w:rsidP="009A4BD4">
      <w:pPr>
        <w:pStyle w:val="Heading2"/>
        <w:ind w:firstLine="0"/>
      </w:pPr>
      <w:bookmarkStart w:id="21" w:name="_Toc134428781"/>
      <w:r>
        <w:t xml:space="preserve">What is the role of data </w:t>
      </w:r>
      <w:proofErr w:type="gramStart"/>
      <w:r>
        <w:t>mining</w:t>
      </w:r>
      <w:bookmarkEnd w:id="21"/>
      <w:proofErr w:type="gramEnd"/>
    </w:p>
    <w:p w14:paraId="0202DA56" w14:textId="6B055B62" w:rsidR="00E72F1F" w:rsidRDefault="00E72F1F" w:rsidP="00DA5CF7">
      <w:r>
        <w:t>The four data-mining categories are association rule mining, clustering, classification, and regression modeling</w:t>
      </w:r>
      <w:sdt>
        <w:sdtPr>
          <w:id w:val="-785890086"/>
          <w:citation/>
        </w:sdtPr>
        <w:sdtContent>
          <w:r>
            <w:fldChar w:fldCharType="begin"/>
          </w:r>
          <w:r w:rsidR="009B2852">
            <w:instrText xml:space="preserve">CITATION Bar191 \l 1033 </w:instrText>
          </w:r>
          <w:r>
            <w:fldChar w:fldCharType="separate"/>
          </w:r>
          <w:r w:rsidR="001840CC">
            <w:rPr>
              <w:noProof/>
            </w:rPr>
            <w:t xml:space="preserve"> (Barua &amp; Mondal, 2019)</w:t>
          </w:r>
          <w:r>
            <w:fldChar w:fldCharType="end"/>
          </w:r>
        </w:sdtContent>
      </w:sdt>
      <w:r>
        <w:t xml:space="preserve">. Association rules are patterns like if </w:t>
      </w:r>
      <w:r w:rsidRPr="00D10D0B">
        <w:rPr>
          <w:i/>
          <w:iCs/>
        </w:rPr>
        <w:t>X</w:t>
      </w:r>
      <w:r w:rsidR="0044671E">
        <w:rPr>
          <w:i/>
          <w:iCs/>
        </w:rPr>
        <w:t>,</w:t>
      </w:r>
      <w:r w:rsidRPr="00D10D0B">
        <w:rPr>
          <w:i/>
          <w:iCs/>
        </w:rPr>
        <w:t xml:space="preserve"> then Y</w:t>
      </w:r>
      <w:r>
        <w:rPr>
          <w:i/>
          <w:iCs/>
        </w:rPr>
        <w:t>,</w:t>
      </w:r>
      <w:r>
        <w:t xml:space="preserve"> such as a person buying bread (X) is likely to purchase butter (Y). Clustering and classification are related strategies to group similar items into buckets. The critical difference is that classification knows the bucket labels </w:t>
      </w:r>
      <w:r w:rsidR="009F5716">
        <w:t>beforehand</w:t>
      </w:r>
      <w:r>
        <w:t xml:space="preserve"> (supervised)</w:t>
      </w:r>
      <w:r w:rsidR="0044671E">
        <w:t>,</w:t>
      </w:r>
      <w:r>
        <w:t xml:space="preserve"> while clustering does not (unsupervised). For instance, a teacher gives their class a quiz and then maps them into groups by their assessment score (e.g., A, B) is a classification problem. Suppose they mapped the students on their favorite color. In that case, the groups are not deterministic, which is a clustering scenario. Regression modeling tries to find a mathematical equation that explains the </w:t>
      </w:r>
      <w:r>
        <w:lastRenderedPageBreak/>
        <w:t>observations. A classic example estimates housing prices using square footage, house age, and room count, among other features.</w:t>
      </w:r>
    </w:p>
    <w:p w14:paraId="427ECCC4" w14:textId="0AAF36C0" w:rsidR="00E72F1F" w:rsidRDefault="00E72F1F" w:rsidP="00DA5CF7">
      <w:r>
        <w:t xml:space="preserve">Across these high-level categories, numerous scenario-specific algorithms are available for different data sets. For instance, </w:t>
      </w:r>
      <w:proofErr w:type="spellStart"/>
      <w:r>
        <w:t>Apriori</w:t>
      </w:r>
      <w:proofErr w:type="spellEnd"/>
      <w:r>
        <w:t>-based algorithms rely on the concept that subsets of frequent item</w:t>
      </w:r>
      <w:r w:rsidR="00C71B24">
        <w:t xml:space="preserve"> </w:t>
      </w:r>
      <w:r>
        <w:t>sets must also be frequent item</w:t>
      </w:r>
      <w:r w:rsidR="00C71B24">
        <w:t xml:space="preserve"> </w:t>
      </w:r>
      <w:r>
        <w:t>sets</w:t>
      </w:r>
      <w:r w:rsidR="00C71B24">
        <w:t xml:space="preserve"> (Mejia et al., 2017). This property enables pruning </w:t>
      </w:r>
      <w:r>
        <w:t>the search space and timely report recommendations. Another use case comes from Self-Organizing Maps that cluster or categorize arbitrary data for anomaly detection</w:t>
      </w:r>
      <w:sdt>
        <w:sdtPr>
          <w:id w:val="-905914609"/>
          <w:citation/>
        </w:sdtPr>
        <w:sdtContent>
          <w:r>
            <w:fldChar w:fldCharType="begin"/>
          </w:r>
          <w:r w:rsidR="009B2852">
            <w:instrText xml:space="preserve">CITATION Son18 \l 1033 </w:instrText>
          </w:r>
          <w:r>
            <w:fldChar w:fldCharType="separate"/>
          </w:r>
          <w:r w:rsidR="001840CC">
            <w:rPr>
              <w:noProof/>
            </w:rPr>
            <w:t xml:space="preserve"> (Sonmez et al., 2018)</w:t>
          </w:r>
          <w:r>
            <w:fldChar w:fldCharType="end"/>
          </w:r>
        </w:sdtContent>
      </w:sdt>
      <w:r>
        <w:t>. Then consider Ant Colony Optimization and Genetic Algorithms, which combine random guessing and regression modeling to iterate toward optimal solutions (</w:t>
      </w:r>
      <w:proofErr w:type="spellStart"/>
      <w:r w:rsidR="007B483B">
        <w:t>Leios</w:t>
      </w:r>
      <w:proofErr w:type="spellEnd"/>
      <w:r w:rsidR="007B483B">
        <w:t xml:space="preserve">, 2017; </w:t>
      </w:r>
      <w:proofErr w:type="spellStart"/>
      <w:r>
        <w:t>Mirjaili</w:t>
      </w:r>
      <w:proofErr w:type="spellEnd"/>
      <w:r>
        <w:t xml:space="preserve"> et al., 2018). Other strategies exist to handle countless other challenges like dimension reduction (e.g., Principal Component Analysis) and brute force discovery (e.g., Parameter Sweeping)</w:t>
      </w:r>
      <w:sdt>
        <w:sdtPr>
          <w:id w:val="2113320146"/>
          <w:citation/>
        </w:sdtPr>
        <w:sdtContent>
          <w:r>
            <w:fldChar w:fldCharType="begin"/>
          </w:r>
          <w:r w:rsidR="009B2852">
            <w:instrText xml:space="preserve">CITATION Sta17 \l 1033 </w:instrText>
          </w:r>
          <w:r>
            <w:fldChar w:fldCharType="separate"/>
          </w:r>
          <w:r w:rsidR="001840CC">
            <w:rPr>
              <w:noProof/>
            </w:rPr>
            <w:t xml:space="preserve"> (Starmer, 2017)</w:t>
          </w:r>
          <w:r>
            <w:fldChar w:fldCharType="end"/>
          </w:r>
        </w:sdtContent>
      </w:sdt>
      <w:r>
        <w:t>.</w:t>
      </w:r>
    </w:p>
    <w:p w14:paraId="1582458A" w14:textId="77777777" w:rsidR="00E72F1F" w:rsidRDefault="00E72F1F" w:rsidP="009A4BD4">
      <w:pPr>
        <w:pStyle w:val="Heading3"/>
        <w:ind w:firstLine="0"/>
      </w:pPr>
      <w:r>
        <w:t>Organizational examples of data mining</w:t>
      </w:r>
    </w:p>
    <w:p w14:paraId="41B26A71" w14:textId="658C7FF3" w:rsidR="00E72F1F" w:rsidRDefault="00E72F1F" w:rsidP="00DA5CF7">
      <w:r>
        <w:t xml:space="preserve">Many financial investment firms rely on </w:t>
      </w:r>
      <w:r w:rsidR="00383CF5">
        <w:t xml:space="preserve">outcome-specific </w:t>
      </w:r>
      <w:r>
        <w:t xml:space="preserve">automated strategies to filter the sea of market data into a manageable number of options. For example, </w:t>
      </w:r>
      <w:proofErr w:type="spellStart"/>
      <w:r>
        <w:t>Fonskea</w:t>
      </w:r>
      <w:proofErr w:type="spellEnd"/>
      <w:r>
        <w:t xml:space="preserve"> </w:t>
      </w:r>
      <w:r w:rsidR="007B483B">
        <w:t>and</w:t>
      </w:r>
      <w:r w:rsidR="00736019">
        <w:t xml:space="preserve"> </w:t>
      </w:r>
      <w:proofErr w:type="spellStart"/>
      <w:r>
        <w:t>Liyange</w:t>
      </w:r>
      <w:proofErr w:type="spellEnd"/>
      <w:r>
        <w:t xml:space="preserve"> (2008) propose</w:t>
      </w:r>
      <w:r w:rsidR="00520D40">
        <w:t>d</w:t>
      </w:r>
      <w:r>
        <w:t xml:space="preserve"> a data mining strategy that tracks related companies' correlation (e.g., FedEx and UPS) and profits from deviations. In this case, both shipping companies will likely experience similar political and economic headwinds. </w:t>
      </w:r>
      <w:proofErr w:type="spellStart"/>
      <w:r>
        <w:t>Bhoopathi</w:t>
      </w:r>
      <w:proofErr w:type="spellEnd"/>
      <w:r>
        <w:t xml:space="preserve"> and Rama (2017) propose an </w:t>
      </w:r>
      <w:proofErr w:type="spellStart"/>
      <w:r>
        <w:t>Apriori</w:t>
      </w:r>
      <w:proofErr w:type="spellEnd"/>
      <w:r>
        <w:t>-like algorithm to derive trading signals based on implicit associations between instruments (e.g., X and Y are inversely correlated). Hargreaves and Yi (2012) use a decision tree model to filter the Australian index on fundamental data (e.g., return on equity) from 2000 companies to a high-quality basket of the top six. Finally, George and Chang (2017) asses</w:t>
      </w:r>
      <w:r w:rsidR="000C381D">
        <w:t>sed</w:t>
      </w:r>
      <w:r>
        <w:t xml:space="preserve"> the market interdependencies by transforming daily quotes into connected graphs.</w:t>
      </w:r>
    </w:p>
    <w:p w14:paraId="74AA4A70" w14:textId="77777777" w:rsidR="00E72F1F" w:rsidRDefault="00E72F1F" w:rsidP="009A4BD4">
      <w:pPr>
        <w:pStyle w:val="Heading3"/>
        <w:ind w:firstLine="0"/>
      </w:pPr>
      <w:r>
        <w:lastRenderedPageBreak/>
        <w:t xml:space="preserve">Explain challenges experienced using data </w:t>
      </w:r>
      <w:proofErr w:type="gramStart"/>
      <w:r>
        <w:t>mining</w:t>
      </w:r>
      <w:proofErr w:type="gramEnd"/>
    </w:p>
    <w:p w14:paraId="43F69F47" w14:textId="5A02A432" w:rsidR="00E72F1F" w:rsidRDefault="00E72F1F" w:rsidP="00DA5CF7">
      <w:r>
        <w:t xml:space="preserve">There is a joke that ‘70% of all statistics are made-up,’ inferring that the model is unlikely to work in practice without properly evaluating correlation versus causation. Carver (2007) </w:t>
      </w:r>
      <w:r w:rsidR="009F5716">
        <w:t>explains</w:t>
      </w:r>
      <w:r>
        <w:t xml:space="preserve"> that researchers focus on relevance, not “just seeing what we want to see.”  </w:t>
      </w:r>
      <w:proofErr w:type="spellStart"/>
      <w:r>
        <w:t>Snee</w:t>
      </w:r>
      <w:proofErr w:type="spellEnd"/>
      <w:r>
        <w:t xml:space="preserve"> (2015) echo</w:t>
      </w:r>
      <w:r w:rsidR="00383CF5">
        <w:t>es</w:t>
      </w:r>
      <w:r>
        <w:t xml:space="preserve"> that high-quality models are practical and explainable. Fonseka </w:t>
      </w:r>
      <w:r w:rsidR="00081F2B">
        <w:t xml:space="preserve">&amp; </w:t>
      </w:r>
      <w:r>
        <w:t>Liyanage</w:t>
      </w:r>
      <w:r w:rsidR="0011677D">
        <w:t xml:space="preserve"> (</w:t>
      </w:r>
      <w:r w:rsidR="00081F2B">
        <w:t>2008</w:t>
      </w:r>
      <w:r w:rsidR="0011677D">
        <w:t>)</w:t>
      </w:r>
      <w:r>
        <w:t xml:space="preserve"> and George </w:t>
      </w:r>
      <w:r w:rsidR="00081F2B">
        <w:t xml:space="preserve">&amp; </w:t>
      </w:r>
      <w:proofErr w:type="spellStart"/>
      <w:r>
        <w:t>Changat</w:t>
      </w:r>
      <w:proofErr w:type="spellEnd"/>
      <w:r w:rsidR="0011677D">
        <w:t xml:space="preserve"> (</w:t>
      </w:r>
      <w:r w:rsidR="00081F2B">
        <w:t>2017</w:t>
      </w:r>
      <w:r w:rsidR="0011677D">
        <w:t>)</w:t>
      </w:r>
      <w:r>
        <w:t xml:space="preserve"> did not account for the contextually sensitive results of the Great Recession occurring in parallel. </w:t>
      </w:r>
      <w:proofErr w:type="spellStart"/>
      <w:r>
        <w:t>Bhoopathi</w:t>
      </w:r>
      <w:proofErr w:type="spellEnd"/>
      <w:r>
        <w:t xml:space="preserve"> and Rama’s association rules discovered tight relationships between Intuit (creator of TurboTax) and International Fragrance—with no economic justification. Aside </w:t>
      </w:r>
      <w:r w:rsidRPr="00081F2B">
        <w:t xml:space="preserve">from </w:t>
      </w:r>
      <w:r w:rsidRPr="000E43A1">
        <w:t>Hargreave</w:t>
      </w:r>
      <w:r w:rsidR="00AF4D58" w:rsidRPr="000E43A1">
        <w:t>s</w:t>
      </w:r>
      <w:r w:rsidRPr="000E43A1">
        <w:t xml:space="preserve"> </w:t>
      </w:r>
      <w:r w:rsidR="00081F2B" w:rsidRPr="000E43A1">
        <w:t xml:space="preserve">&amp; </w:t>
      </w:r>
      <w:r w:rsidRPr="000E43A1">
        <w:t>Y</w:t>
      </w:r>
      <w:r w:rsidRPr="00081F2B">
        <w:t>i</w:t>
      </w:r>
      <w:r w:rsidR="00081F2B" w:rsidRPr="00081F2B">
        <w:t xml:space="preserve"> (2012)</w:t>
      </w:r>
      <w:r w:rsidRPr="00081F2B">
        <w:t xml:space="preserve">, none of these approaches had a basis in modern market theory. For instance, correlations between price movements did not account for volume. The authors also limited their asset analysis to only primary assets instead of expanding into secondary assets. </w:t>
      </w:r>
      <w:r w:rsidRPr="000E43A1">
        <w:t xml:space="preserve">George &amp; </w:t>
      </w:r>
      <w:proofErr w:type="spellStart"/>
      <w:r w:rsidRPr="000E43A1">
        <w:t>Changat</w:t>
      </w:r>
      <w:proofErr w:type="spellEnd"/>
      <w:r w:rsidR="00081F2B" w:rsidRPr="00081F2B">
        <w:t xml:space="preserve"> (2017)</w:t>
      </w:r>
      <w:r>
        <w:t xml:space="preserve"> determined that banks were the most critical aspect of their network but did not investigate interest rates, GDP, or consumer credit statistics. </w:t>
      </w:r>
      <w:proofErr w:type="spellStart"/>
      <w:r>
        <w:t>Bhoopathi</w:t>
      </w:r>
      <w:proofErr w:type="spellEnd"/>
      <w:r>
        <w:t xml:space="preserve"> </w:t>
      </w:r>
      <w:r w:rsidR="00081F2B">
        <w:t xml:space="preserve">&amp; </w:t>
      </w:r>
      <w:r>
        <w:t>Rama</w:t>
      </w:r>
      <w:r w:rsidR="00081F2B">
        <w:t xml:space="preserve"> (2017)</w:t>
      </w:r>
      <w:r>
        <w:t xml:space="preserve"> could have transformed the data with a moving average to smooth out noise, decreasing false-positive rules.</w:t>
      </w:r>
    </w:p>
    <w:p w14:paraId="6749328B" w14:textId="77777777" w:rsidR="00E72F1F" w:rsidRDefault="00E72F1F" w:rsidP="009A4BD4">
      <w:pPr>
        <w:pStyle w:val="Heading3"/>
        <w:ind w:firstLine="0"/>
      </w:pPr>
      <w:r>
        <w:t>Enabling Machine Learning</w:t>
      </w:r>
    </w:p>
    <w:p w14:paraId="7E24F0D5" w14:textId="6C8C101C" w:rsidR="00E72F1F" w:rsidRDefault="00E72F1F" w:rsidP="00DA5CF7">
      <w:r>
        <w:t xml:space="preserve">Data mining enables </w:t>
      </w:r>
      <w:proofErr w:type="gramStart"/>
      <w:r>
        <w:t>transforming</w:t>
      </w:r>
      <w:proofErr w:type="gramEnd"/>
      <w:r>
        <w:t xml:space="preserve"> data into information. Researchers can build statistical models that predict outcomes when that information represents evidence for questions. Enabling this symbiosis requires well-defined objectives</w:t>
      </w:r>
      <w:r w:rsidR="00081F2B">
        <w:t>,</w:t>
      </w:r>
      <w:r>
        <w:t xml:space="preserve"> or machine learning algorithms will lead to inaccurate solutions.</w:t>
      </w:r>
    </w:p>
    <w:p w14:paraId="6A38229F" w14:textId="77777777" w:rsidR="00E72F1F" w:rsidRDefault="00E72F1F" w:rsidP="009A4BD4">
      <w:pPr>
        <w:pStyle w:val="Heading2"/>
        <w:ind w:firstLine="0"/>
      </w:pPr>
      <w:bookmarkStart w:id="22" w:name="_Toc134428782"/>
      <w:r>
        <w:t xml:space="preserve">What exactly is artificial </w:t>
      </w:r>
      <w:proofErr w:type="gramStart"/>
      <w:r>
        <w:t>intelligence</w:t>
      </w:r>
      <w:bookmarkEnd w:id="22"/>
      <w:proofErr w:type="gramEnd"/>
    </w:p>
    <w:p w14:paraId="069528B9" w14:textId="0377CC2F" w:rsidR="00E72F1F" w:rsidRDefault="00E72F1F" w:rsidP="00DA5CF7">
      <w:r>
        <w:t>Dreams of artificial intelligence can trace back to philosophical debates in ancient Greece. Prometheus would mold handfuls of clay into images of the gods and later g</w:t>
      </w:r>
      <w:r w:rsidR="000C381D">
        <w:t>i</w:t>
      </w:r>
      <w:r>
        <w:t xml:space="preserve">ve life. </w:t>
      </w:r>
      <w:r>
        <w:lastRenderedPageBreak/>
        <w:t>Ideas sprouted from mathematics, biology, and computer science before eventually producing modern artificial intelligence. While these domains have unique perspectives, they collectively land in four categories of intelligent systems</w:t>
      </w:r>
      <w:r w:rsidR="008A6625">
        <w:t xml:space="preserve"> (</w:t>
      </w:r>
      <w:proofErr w:type="spellStart"/>
      <w:r w:rsidR="008A6625">
        <w:t>Lukac</w:t>
      </w:r>
      <w:proofErr w:type="spellEnd"/>
      <w:r w:rsidR="008A6625">
        <w:t xml:space="preserve"> et al., 2018)</w:t>
      </w:r>
      <w:r>
        <w:t xml:space="preserve">. The first </w:t>
      </w:r>
      <w:r w:rsidR="00AF4D58">
        <w:t xml:space="preserve">division </w:t>
      </w:r>
      <w:r>
        <w:t xml:space="preserve">asks if the system </w:t>
      </w:r>
      <w:r w:rsidRPr="00BB7BB8">
        <w:rPr>
          <w:i/>
          <w:iCs/>
        </w:rPr>
        <w:t>thinks</w:t>
      </w:r>
      <w:r>
        <w:t xml:space="preserve"> or </w:t>
      </w:r>
      <w:r w:rsidRPr="00BB7BB8">
        <w:rPr>
          <w:i/>
          <w:iCs/>
        </w:rPr>
        <w:t>acts</w:t>
      </w:r>
      <w:r>
        <w:t xml:space="preserve">, or more precisely, can reason about the problem. These top-level categories contain subcategories of applications that mimic </w:t>
      </w:r>
      <w:r w:rsidRPr="00065511">
        <w:rPr>
          <w:i/>
          <w:iCs/>
        </w:rPr>
        <w:t>humans</w:t>
      </w:r>
      <w:r>
        <w:t xml:space="preserve"> versus </w:t>
      </w:r>
      <w:r w:rsidRPr="00065511">
        <w:rPr>
          <w:i/>
          <w:iCs/>
        </w:rPr>
        <w:t>rational</w:t>
      </w:r>
      <w:r>
        <w:t xml:space="preserve"> actors.</w:t>
      </w:r>
    </w:p>
    <w:p w14:paraId="2347F775" w14:textId="77777777" w:rsidR="00E72F1F" w:rsidRDefault="00E72F1F" w:rsidP="009A4BD4">
      <w:pPr>
        <w:pStyle w:val="Heading3"/>
        <w:ind w:firstLine="0"/>
      </w:pPr>
      <w:r>
        <w:t>Description of Technology</w:t>
      </w:r>
    </w:p>
    <w:p w14:paraId="1AED0A77" w14:textId="4BC84242" w:rsidR="00E72F1F" w:rsidRDefault="00E72F1F" w:rsidP="009A4BD4">
      <w:r>
        <w:t>There are three high-level categories of artificial intelligence: rules and heuristics, machine learning, and deep understanding</w:t>
      </w:r>
      <w:sdt>
        <w:sdtPr>
          <w:id w:val="1291627639"/>
          <w:citation/>
        </w:sdtPr>
        <w:sdtContent>
          <w:r>
            <w:fldChar w:fldCharType="begin"/>
          </w:r>
          <w:r>
            <w:instrText xml:space="preserve"> CITATION Buc05 \l 1033 </w:instrText>
          </w:r>
          <w:r>
            <w:fldChar w:fldCharType="separate"/>
          </w:r>
          <w:r w:rsidR="001840CC">
            <w:rPr>
              <w:noProof/>
            </w:rPr>
            <w:t xml:space="preserve"> (Buchanan, 2005)</w:t>
          </w:r>
          <w:r>
            <w:fldChar w:fldCharType="end"/>
          </w:r>
        </w:sdtContent>
      </w:sdt>
      <w:r>
        <w:t xml:space="preserve">.  </w:t>
      </w:r>
    </w:p>
    <w:p w14:paraId="12B72B3C" w14:textId="77777777" w:rsidR="00E72F1F" w:rsidRDefault="00E72F1F" w:rsidP="00DA5CF7">
      <w:pPr>
        <w:pStyle w:val="ListParagraph"/>
        <w:numPr>
          <w:ilvl w:val="0"/>
          <w:numId w:val="2"/>
        </w:numPr>
      </w:pPr>
      <w:r>
        <w:t xml:space="preserve">Before 1962, applications would rely on practical techniques for reducing the trial-and-error search space. This heuristic-centric approach is helpful for chess and other video game engines. Despite criticism for being naïve, many LOB (Line of Business) applications continue to leverage this technique successfully.  </w:t>
      </w:r>
    </w:p>
    <w:p w14:paraId="18025286" w14:textId="07EEFAEF" w:rsidR="00E72F1F" w:rsidRDefault="00E72F1F" w:rsidP="00DA5CF7">
      <w:pPr>
        <w:pStyle w:val="ListParagraph"/>
        <w:numPr>
          <w:ilvl w:val="0"/>
          <w:numId w:val="2"/>
        </w:numPr>
      </w:pPr>
      <w:r>
        <w:t xml:space="preserve">In 1963, Edward Feigenbaum and Julian Feldman’s </w:t>
      </w:r>
      <w:r w:rsidRPr="00295665">
        <w:rPr>
          <w:i/>
          <w:iCs/>
        </w:rPr>
        <w:t>Computers and Thought</w:t>
      </w:r>
      <w:r>
        <w:t xml:space="preserve"> centralized many ideas across the computing industry. Their literature and new programming paradigms, such as McCarthy’s LISP, la</w:t>
      </w:r>
      <w:r w:rsidR="000C381D">
        <w:t>id</w:t>
      </w:r>
      <w:r>
        <w:t xml:space="preserve"> the foundation that became machine learning. Researchers use these tools to build statistical models that represent a situation. For instance, what else could you recommend if a customer purchases bread? Perhaps butter, jam, and deli meat.</w:t>
      </w:r>
    </w:p>
    <w:p w14:paraId="2C249B39" w14:textId="23EE054F" w:rsidR="00E72F1F" w:rsidRDefault="00E72F1F" w:rsidP="00DA5CF7">
      <w:pPr>
        <w:pStyle w:val="ListParagraph"/>
        <w:numPr>
          <w:ilvl w:val="0"/>
          <w:numId w:val="2"/>
        </w:numPr>
      </w:pPr>
      <w:r>
        <w:t>In 1949, neural scientists found that the human brain transmits signals between a weighted graph of neurons</w:t>
      </w:r>
      <w:r w:rsidR="008A6625">
        <w:t xml:space="preserve"> (</w:t>
      </w:r>
      <w:proofErr w:type="spellStart"/>
      <w:r w:rsidR="008A6625">
        <w:t>Lukac</w:t>
      </w:r>
      <w:proofErr w:type="spellEnd"/>
      <w:r w:rsidR="008A6625">
        <w:t xml:space="preserve"> et al., 2018)</w:t>
      </w:r>
      <w:r>
        <w:t xml:space="preserve">. Despite unlocking the biological key to mimicking cognitive learning, the processing power was unavailable until the early 2000s. Researchers use neural networks to extract patterns </w:t>
      </w:r>
      <w:r w:rsidR="000C381D">
        <w:t>for</w:t>
      </w:r>
      <w:r>
        <w:t xml:space="preserve"> nebulous problems that meet or exceed human capacities.</w:t>
      </w:r>
    </w:p>
    <w:p w14:paraId="1363AA8F" w14:textId="77777777" w:rsidR="00E72F1F" w:rsidRDefault="00E72F1F" w:rsidP="009A4BD4">
      <w:pPr>
        <w:pStyle w:val="Heading3"/>
        <w:ind w:firstLine="0"/>
      </w:pPr>
      <w:r>
        <w:lastRenderedPageBreak/>
        <w:t>Purpose and Function</w:t>
      </w:r>
    </w:p>
    <w:p w14:paraId="7192E30C" w14:textId="64BDA937" w:rsidR="00E72F1F" w:rsidRDefault="00E72F1F" w:rsidP="00DA5CF7">
      <w:r>
        <w:t xml:space="preserve">Traditional software follows the model of </w:t>
      </w:r>
      <w:r>
        <w:rPr>
          <w:i/>
          <w:iCs/>
        </w:rPr>
        <w:t xml:space="preserve">data </w:t>
      </w:r>
      <w:r>
        <w:t xml:space="preserve">plus </w:t>
      </w:r>
      <w:r>
        <w:rPr>
          <w:i/>
          <w:iCs/>
        </w:rPr>
        <w:t>rules</w:t>
      </w:r>
      <w:r>
        <w:t xml:space="preserve"> equals </w:t>
      </w:r>
      <w:r>
        <w:rPr>
          <w:i/>
          <w:iCs/>
        </w:rPr>
        <w:t xml:space="preserve">outcomes. </w:t>
      </w:r>
      <w:r>
        <w:t xml:space="preserve">In contrast, intelligent systems use data and outcomes to derive rules. This distinction can be valuable when the </w:t>
      </w:r>
      <w:r>
        <w:rPr>
          <w:i/>
          <w:iCs/>
        </w:rPr>
        <w:t>rules</w:t>
      </w:r>
      <w:r>
        <w:t xml:space="preserve"> are fuzzy or not entirely understood. After extracting those rules into a model, researchers and engineering teams can predict actions across mechanical, thinking, and feeling tasks</w:t>
      </w:r>
      <w:r w:rsidR="00C5134E">
        <w:t xml:space="preserve"> (Huang et al., 2019).</w:t>
      </w:r>
    </w:p>
    <w:p w14:paraId="2B1D3EEB" w14:textId="77777777" w:rsidR="00E72F1F" w:rsidRDefault="00E72F1F" w:rsidP="00DA5CF7">
      <w:pPr>
        <w:pStyle w:val="ListParagraph"/>
        <w:numPr>
          <w:ilvl w:val="0"/>
          <w:numId w:val="3"/>
        </w:numPr>
      </w:pPr>
      <w:r w:rsidRPr="00104C3A">
        <w:rPr>
          <w:b/>
          <w:bCs/>
          <w:i/>
          <w:iCs/>
        </w:rPr>
        <w:t>Mechanical tasks</w:t>
      </w:r>
      <w:r>
        <w:t xml:space="preserve"> are actions that are highly repetitive and benefit from automation. These are operations like turning on lights or assembly-line construction.</w:t>
      </w:r>
    </w:p>
    <w:p w14:paraId="1C038514" w14:textId="76E4D006" w:rsidR="00E72F1F" w:rsidRDefault="00E72F1F" w:rsidP="00DA5CF7">
      <w:pPr>
        <w:pStyle w:val="ListParagraph"/>
        <w:numPr>
          <w:ilvl w:val="0"/>
          <w:numId w:val="3"/>
        </w:numPr>
      </w:pPr>
      <w:r w:rsidRPr="00104C3A">
        <w:rPr>
          <w:b/>
          <w:bCs/>
          <w:i/>
          <w:iCs/>
        </w:rPr>
        <w:t>Thinking tasks</w:t>
      </w:r>
      <w:r>
        <w:t xml:space="preserve"> are operations that require analysis and rationalization. For instance, </w:t>
      </w:r>
      <w:proofErr w:type="gramStart"/>
      <w:r w:rsidR="00AF4D58" w:rsidRPr="00104C3A">
        <w:rPr>
          <w:i/>
          <w:iCs/>
        </w:rPr>
        <w:t>Does</w:t>
      </w:r>
      <w:proofErr w:type="gramEnd"/>
      <w:r w:rsidR="00AF4D58" w:rsidRPr="00104C3A">
        <w:rPr>
          <w:i/>
          <w:iCs/>
        </w:rPr>
        <w:t xml:space="preserve"> </w:t>
      </w:r>
      <w:r w:rsidRPr="00104C3A">
        <w:rPr>
          <w:i/>
          <w:iCs/>
        </w:rPr>
        <w:t>this picture contain a hotdog</w:t>
      </w:r>
      <w:r>
        <w:t xml:space="preserve">, or </w:t>
      </w:r>
      <w:r w:rsidR="00AF4D58" w:rsidRPr="00104C3A">
        <w:rPr>
          <w:i/>
          <w:iCs/>
        </w:rPr>
        <w:t xml:space="preserve">Is </w:t>
      </w:r>
      <w:r w:rsidRPr="00104C3A">
        <w:rPr>
          <w:i/>
          <w:iCs/>
        </w:rPr>
        <w:t>this sentence grammatically correct</w:t>
      </w:r>
      <w:r>
        <w:t>?</w:t>
      </w:r>
    </w:p>
    <w:p w14:paraId="4E152396" w14:textId="66C6D94B" w:rsidR="00E72F1F" w:rsidRDefault="00E72F1F" w:rsidP="00DA5CF7">
      <w:pPr>
        <w:pStyle w:val="ListParagraph"/>
        <w:numPr>
          <w:ilvl w:val="0"/>
          <w:numId w:val="3"/>
        </w:numPr>
      </w:pPr>
      <w:r w:rsidRPr="00104C3A">
        <w:rPr>
          <w:b/>
          <w:bCs/>
          <w:i/>
          <w:iCs/>
        </w:rPr>
        <w:t>Feeling tasks</w:t>
      </w:r>
      <w:r>
        <w:t>, emulat</w:t>
      </w:r>
      <w:r w:rsidR="000C381D">
        <w:t>ing</w:t>
      </w:r>
      <w:r>
        <w:t xml:space="preserve"> interpersonal experiences, and express</w:t>
      </w:r>
      <w:r w:rsidR="000C381D">
        <w:t>ing</w:t>
      </w:r>
      <w:r>
        <w:t xml:space="preserve"> empathy toward the users. These autonomous systems might replace a call center or control support chatbots.</w:t>
      </w:r>
    </w:p>
    <w:p w14:paraId="1C030ABC" w14:textId="77777777" w:rsidR="00E72F1F" w:rsidRPr="00437AD3" w:rsidRDefault="00E72F1F" w:rsidP="009A4BD4">
      <w:pPr>
        <w:pStyle w:val="Heading3"/>
        <w:ind w:firstLine="0"/>
      </w:pPr>
      <w:r>
        <w:t>Evolution of the problem</w:t>
      </w:r>
    </w:p>
    <w:p w14:paraId="3BBF8E96" w14:textId="305F1122" w:rsidR="00E72F1F" w:rsidRDefault="00E72F1F" w:rsidP="00DA5CF7">
      <w:r>
        <w:t>Numerous organizations begin their journey into intelligent systems with statistical modeling and variance analysis. These approaches work for many linear models but break down non-parametric functions</w:t>
      </w:r>
      <w:sdt>
        <w:sdtPr>
          <w:id w:val="682178450"/>
          <w:citation/>
        </w:sdtPr>
        <w:sdtContent>
          <w:r>
            <w:fldChar w:fldCharType="begin"/>
          </w:r>
          <w:r>
            <w:instrText xml:space="preserve"> CITATION AUT11 \l 1033 </w:instrText>
          </w:r>
          <w:r>
            <w:fldChar w:fldCharType="separate"/>
          </w:r>
          <w:r w:rsidR="001840CC">
            <w:rPr>
              <w:noProof/>
            </w:rPr>
            <w:t xml:space="preserve"> (Waal &amp; Toit, 2011)</w:t>
          </w:r>
          <w:r>
            <w:fldChar w:fldCharType="end"/>
          </w:r>
        </w:sdtContent>
      </w:sdt>
      <w:r>
        <w:t xml:space="preserve">. For example, a business wants to appraise houses given a collection of features about the home. Houses come in all shapes and sizes, making it challenging to compare those features directly. Instead, the appraiser must approximate a function </w:t>
      </w:r>
      <w:r w:rsidR="00AF4D58">
        <w:t>considering</w:t>
      </w:r>
      <w:r>
        <w:t xml:space="preserve"> these characteristics and their weighted importance. Meanwhile, another company </w:t>
      </w:r>
      <w:r w:rsidR="00383CF5">
        <w:t>must</w:t>
      </w:r>
      <w:r>
        <w:t xml:space="preserve"> classify handwritten digits</w:t>
      </w:r>
      <w:r w:rsidR="00383CF5">
        <w:t xml:space="preserve"> by</w:t>
      </w:r>
      <w:r>
        <w:t xml:space="preserve"> mapping a 32x32 pixel image to its numeric value. Both scenarios and countless more require a mechanism to translate these non-parametric functions into parametric approximations.</w:t>
      </w:r>
    </w:p>
    <w:p w14:paraId="3ECDE47D" w14:textId="77777777" w:rsidR="00E72F1F" w:rsidRDefault="00E72F1F" w:rsidP="009A4BD4">
      <w:pPr>
        <w:pStyle w:val="Heading3"/>
        <w:ind w:firstLine="0"/>
      </w:pPr>
      <w:r>
        <w:lastRenderedPageBreak/>
        <w:t>Nature’s solution</w:t>
      </w:r>
    </w:p>
    <w:p w14:paraId="7BC35AA3" w14:textId="0ED6BE94" w:rsidR="00E72F1F" w:rsidRDefault="00E72F1F" w:rsidP="00DA5CF7">
      <w:r>
        <w:t>In biology, animal brains accomplish these tasks through meshes of neurons that transmit signals across connected synaptic (transforming) and activation (filtering) links</w:t>
      </w:r>
      <w:r w:rsidR="00561AA8">
        <w:t xml:space="preserve"> (Keller et al., 2016)</w:t>
      </w:r>
      <w:r>
        <w:t xml:space="preserve">. Later, that animal sees an object, and its brain encodes the image into a feature map. These features traverse the brain’s neural pathways and output a collection of responses, such as “the object is food and ten feet away.”  Over time, the creature </w:t>
      </w:r>
      <w:r>
        <w:rPr>
          <w:i/>
          <w:iCs/>
        </w:rPr>
        <w:t>learns</w:t>
      </w:r>
      <w:r>
        <w:t xml:space="preserve"> if those responses are correct and revise network weights to encourage or avoid similar situations. Data scientists and mathematicians replicate these ideas by calibrating edge weights, through backpropagation, on connected graphs called </w:t>
      </w:r>
      <w:r w:rsidRPr="00362428">
        <w:rPr>
          <w:i/>
          <w:iCs/>
        </w:rPr>
        <w:t>neural networks</w:t>
      </w:r>
      <w:r>
        <w:t>.</w:t>
      </w:r>
    </w:p>
    <w:p w14:paraId="10790725" w14:textId="77777777" w:rsidR="00E72F1F" w:rsidRDefault="00E72F1F" w:rsidP="009A4BD4">
      <w:pPr>
        <w:pStyle w:val="Heading2"/>
        <w:ind w:firstLine="0"/>
      </w:pPr>
      <w:bookmarkStart w:id="23" w:name="_Toc134428783"/>
      <w:r>
        <w:t xml:space="preserve">How does computer vision </w:t>
      </w:r>
      <w:proofErr w:type="gramStart"/>
      <w:r>
        <w:t>work</w:t>
      </w:r>
      <w:bookmarkEnd w:id="23"/>
      <w:proofErr w:type="gramEnd"/>
    </w:p>
    <w:p w14:paraId="0E13C786" w14:textId="1C5F3FE9" w:rsidR="00E72F1F" w:rsidRDefault="00E72F1F" w:rsidP="00DA5CF7">
      <w:r>
        <w:t>Modern CV-based methods emulate primate biology across three distinct subsystems</w:t>
      </w:r>
      <w:r w:rsidR="00D21458">
        <w:t>: n</w:t>
      </w:r>
      <w:r>
        <w:t>eural dynamics, embodiment, and awareness</w:t>
      </w:r>
      <w:sdt>
        <w:sdtPr>
          <w:id w:val="166682409"/>
          <w:citation/>
        </w:sdtPr>
        <w:sdtContent>
          <w:r>
            <w:fldChar w:fldCharType="begin"/>
          </w:r>
          <w:r>
            <w:instrText xml:space="preserve"> CITATION Bal21 \l 1033 </w:instrText>
          </w:r>
          <w:r>
            <w:fldChar w:fldCharType="separate"/>
          </w:r>
          <w:r w:rsidR="001840CC">
            <w:rPr>
              <w:noProof/>
            </w:rPr>
            <w:t xml:space="preserve"> (Ballard &amp; Zhang, 2021)</w:t>
          </w:r>
          <w:r>
            <w:fldChar w:fldCharType="end"/>
          </w:r>
        </w:sdtContent>
      </w:sdt>
      <w:r>
        <w:t>. Researchers expand on these different subsystems to implement their specific use cases.</w:t>
      </w:r>
    </w:p>
    <w:p w14:paraId="27DA122F" w14:textId="77777777" w:rsidR="00E72F1F" w:rsidRPr="00D2201C" w:rsidRDefault="00E72F1F" w:rsidP="009A4BD4">
      <w:pPr>
        <w:pStyle w:val="Heading3"/>
        <w:ind w:firstLine="0"/>
      </w:pPr>
      <w:r>
        <w:t>Neural dynamics</w:t>
      </w:r>
    </w:p>
    <w:p w14:paraId="73F858E2" w14:textId="53B26A48" w:rsidR="00E72F1F" w:rsidRDefault="00E72F1F" w:rsidP="00DA5CF7">
      <w:pPr>
        <w:rPr>
          <w:rFonts w:eastAsiaTheme="minorEastAsia"/>
        </w:rPr>
      </w:pPr>
      <w:r>
        <w:t xml:space="preserve">Primates use retinotopy to map visual input from their retina to neurons. This process incorporates a random sampling and batching procedure to activate those neurons, with different combinations producing unique classifications. Marr (1982) proposed that machines could emulate this behavior to extract intrinsic images and functional constraints. His research shows that for every point within an image </w:t>
      </w:r>
      <m:oMath>
        <m:r>
          <w:rPr>
            <w:rFonts w:ascii="Cambria Math" w:eastAsiaTheme="minorEastAsia" w:hAnsi="Cambria Math"/>
          </w:rPr>
          <m:t>I(</m:t>
        </m:r>
        <m:r>
          <w:rPr>
            <w:rFonts w:ascii="Cambria Math" w:hAnsi="Cambria Math"/>
          </w:rPr>
          <m:t>x,y,t)</m:t>
        </m:r>
      </m:oMath>
      <w:r>
        <w:rPr>
          <w:rFonts w:eastAsiaTheme="minorEastAsia"/>
        </w:rPr>
        <w:t>, it is possible to calculate its information level. Then, a smoothing function can remove the noise and produce object detection masks! Marr’s paradigm remains foundational to modern CV methodologies even forty years later.</w:t>
      </w:r>
    </w:p>
    <w:p w14:paraId="1976BEB4" w14:textId="77777777" w:rsidR="00E72F1F" w:rsidRDefault="00E72F1F" w:rsidP="009A4BD4">
      <w:pPr>
        <w:pStyle w:val="Heading3"/>
        <w:ind w:firstLine="0"/>
      </w:pPr>
      <w:r>
        <w:lastRenderedPageBreak/>
        <w:t>Embodiment</w:t>
      </w:r>
    </w:p>
    <w:p w14:paraId="7B7EC8BE" w14:textId="56A61C35" w:rsidR="00E72F1F" w:rsidRDefault="00E72F1F" w:rsidP="00DA5CF7">
      <w:proofErr w:type="spellStart"/>
      <w:r>
        <w:t>Bajcsy</w:t>
      </w:r>
      <w:proofErr w:type="spellEnd"/>
      <w:r>
        <w:t xml:space="preserve"> (1988) proposed that vision is an active process, and a hierarchy of decisions must occur. Each layer within the hierarchical map must encode the likelihood of a prediction within the context of the previous layer. For instance, when a person sees a cat, their brain uses different neuron groups to identify edges-to-shapes, shapes-to-labels, and aggregate labels to object names. Today, AI/ML practitioners call this construct the </w:t>
      </w:r>
      <w:r w:rsidRPr="00104C3A">
        <w:rPr>
          <w:i/>
          <w:iCs/>
        </w:rPr>
        <w:t>hidden layers</w:t>
      </w:r>
      <w:r>
        <w:t xml:space="preserve"> within neural network architectures.</w:t>
      </w:r>
    </w:p>
    <w:p w14:paraId="49E81A8F" w14:textId="77777777" w:rsidR="00E72F1F" w:rsidRDefault="00E72F1F" w:rsidP="009A4BD4">
      <w:pPr>
        <w:pStyle w:val="Heading3"/>
        <w:ind w:firstLine="0"/>
      </w:pPr>
      <w:r>
        <w:t>Awareness</w:t>
      </w:r>
    </w:p>
    <w:p w14:paraId="684FAB66" w14:textId="52AAAD22" w:rsidR="00E72F1F" w:rsidRDefault="00E72F1F" w:rsidP="00DA5CF7">
      <w:r>
        <w:t>Around the mid-90s, researchers began exploring the notion of gaze control and fixation</w:t>
      </w:r>
      <w:sdt>
        <w:sdtPr>
          <w:id w:val="1269046948"/>
          <w:citation/>
        </w:sdtPr>
        <w:sdtContent>
          <w:r>
            <w:fldChar w:fldCharType="begin"/>
          </w:r>
          <w:r>
            <w:instrText xml:space="preserve"> CITATION Bal21 \l 1033 </w:instrText>
          </w:r>
          <w:r>
            <w:fldChar w:fldCharType="separate"/>
          </w:r>
          <w:r w:rsidR="001840CC">
            <w:rPr>
              <w:noProof/>
            </w:rPr>
            <w:t xml:space="preserve"> (Ballard &amp; Zhang, 2021)</w:t>
          </w:r>
          <w:r>
            <w:fldChar w:fldCharType="end"/>
          </w:r>
        </w:sdtContent>
      </w:sdt>
      <w:r>
        <w:t xml:space="preserve">. They discovered that at least six separate systems stabilize objects within primate vision and implement a sophisticated data inventory system. For instance, when primates search for </w:t>
      </w:r>
      <w:r w:rsidRPr="00301084">
        <w:rPr>
          <w:i/>
          <w:iCs/>
        </w:rPr>
        <w:t>a blue ball in the image</w:t>
      </w:r>
      <w:r>
        <w:t xml:space="preserve">, their brains cache metadata to accelerate the gaze. Another critical service called fixation only persists memories </w:t>
      </w:r>
      <w:r w:rsidR="000A6904">
        <w:t>with</w:t>
      </w:r>
      <w:r>
        <w:t xml:space="preserve"> an associated high reward. For example, people safely drive to work without recognizing the preceding events because the routine operation did not produce new information.</w:t>
      </w:r>
    </w:p>
    <w:p w14:paraId="737E2377" w14:textId="5D7BD38A" w:rsidR="00E72F1F" w:rsidRDefault="00E72F1F" w:rsidP="00DA5CF7">
      <w:r>
        <w:t xml:space="preserve">In 1996, </w:t>
      </w:r>
      <w:proofErr w:type="spellStart"/>
      <w:r>
        <w:t>Kaelbling</w:t>
      </w:r>
      <w:proofErr w:type="spellEnd"/>
      <w:r>
        <w:t xml:space="preserve"> et al. proposed encoding these systems as policy maps that activate through an abstract reward function. Their notion of </w:t>
      </w:r>
      <w:r w:rsidRPr="00B67139">
        <w:rPr>
          <w:i/>
          <w:iCs/>
        </w:rPr>
        <w:t>reinforcement learning</w:t>
      </w:r>
      <w:r>
        <w:t xml:space="preserve"> explains how primates program their brain using visual information. Researchers have formalized this approach into a multi-process model where </w:t>
      </w:r>
      <w:r w:rsidRPr="00104C3A">
        <w:rPr>
          <w:i/>
          <w:iCs/>
        </w:rPr>
        <w:t>reinforcement threads</w:t>
      </w:r>
      <w:r>
        <w:t xml:space="preserve"> combine to produce sophisticated composite decisions. Consider the problem of </w:t>
      </w:r>
      <w:r w:rsidR="00AF4D58" w:rsidRPr="00104C3A">
        <w:rPr>
          <w:i/>
          <w:iCs/>
        </w:rPr>
        <w:t xml:space="preserve">Should </w:t>
      </w:r>
      <w:r w:rsidRPr="00104C3A">
        <w:rPr>
          <w:i/>
          <w:iCs/>
        </w:rPr>
        <w:t>I eat this food?</w:t>
      </w:r>
      <w:r>
        <w:t xml:space="preserve"> In this situation, parallel threads predict it is a </w:t>
      </w:r>
      <w:r w:rsidRPr="00104C3A">
        <w:rPr>
          <w:i/>
          <w:iCs/>
        </w:rPr>
        <w:t>hotdog</w:t>
      </w:r>
      <w:r>
        <w:t xml:space="preserve">, </w:t>
      </w:r>
      <w:r w:rsidRPr="00104C3A">
        <w:rPr>
          <w:i/>
          <w:iCs/>
        </w:rPr>
        <w:t>hunger level</w:t>
      </w:r>
      <w:r>
        <w:t xml:space="preserve">, and availability of </w:t>
      </w:r>
      <w:r w:rsidRPr="00104C3A">
        <w:rPr>
          <w:i/>
          <w:iCs/>
        </w:rPr>
        <w:t>mustard</w:t>
      </w:r>
      <w:r>
        <w:t>. Their aggregate response invokes an appropriate behavior based on visual information.</w:t>
      </w:r>
    </w:p>
    <w:p w14:paraId="4923859D" w14:textId="77777777" w:rsidR="00E72F1F" w:rsidRDefault="00E72F1F" w:rsidP="009A4BD4">
      <w:pPr>
        <w:pStyle w:val="Heading2"/>
        <w:ind w:firstLine="0"/>
      </w:pPr>
      <w:bookmarkStart w:id="24" w:name="_Toc134428784"/>
      <w:r>
        <w:lastRenderedPageBreak/>
        <w:t xml:space="preserve">What’s the role of Markov </w:t>
      </w:r>
      <w:proofErr w:type="gramStart"/>
      <w:r>
        <w:t>chains</w:t>
      </w:r>
      <w:bookmarkEnd w:id="24"/>
      <w:proofErr w:type="gramEnd"/>
    </w:p>
    <w:p w14:paraId="40351EFA" w14:textId="19DB6709" w:rsidR="00E72F1F" w:rsidRDefault="00E72F1F" w:rsidP="00DA5CF7">
      <w:r>
        <w:t xml:space="preserve">A core challenge to applying basic statistics to real-world data is assuming that each action is independent. However, many scenarios contain a conditional state transition probability dependent on the current state. If the stock market falls 5%, should an investor buy? The binary question requires a contextually sensitive answer </w:t>
      </w:r>
      <w:r w:rsidR="009F5716">
        <w:t>considering</w:t>
      </w:r>
      <w:r>
        <w:t xml:space="preserve"> their net position (short the market), outlook (2008 financial crisis versus 2017 Trump bump), and similar factors. Markov chains provide the mathematical basis for making statistical models incorporating these dependencies</w:t>
      </w:r>
      <w:sdt>
        <w:sdtPr>
          <w:id w:val="473109469"/>
          <w:citation/>
        </w:sdtPr>
        <w:sdtContent>
          <w:r>
            <w:fldChar w:fldCharType="begin"/>
          </w:r>
          <w:r>
            <w:instrText xml:space="preserve"> CITATION Kah14 \l 1033 </w:instrText>
          </w:r>
          <w:r>
            <w:fldChar w:fldCharType="separate"/>
          </w:r>
          <w:r w:rsidR="001840CC">
            <w:rPr>
              <w:noProof/>
            </w:rPr>
            <w:t xml:space="preserve"> (Kahn Academy, 2014)</w:t>
          </w:r>
          <w:r>
            <w:fldChar w:fldCharType="end"/>
          </w:r>
        </w:sdtContent>
      </w:sdt>
      <w:r>
        <w:t xml:space="preserve">. </w:t>
      </w:r>
      <w:r w:rsidR="0007098A">
        <w:t>The hypothetical purchasing model (see Figure 1) begins with a state diagram representing the available actions</w:t>
      </w:r>
      <w:r>
        <w:t>. Then Monte Carlo solutions can approximate each edge’s weight by random sampling and recording the decisions. At the same time, multiple use</w:t>
      </w:r>
      <w:r w:rsidR="00AF4D58">
        <w:t xml:space="preserve"> </w:t>
      </w:r>
      <w:r>
        <w:t xml:space="preserve">cases can follow the same model, the scenario-specific decision weights. For instance, consider the differences between investing in (a) </w:t>
      </w:r>
      <w:r w:rsidR="000C381D">
        <w:t xml:space="preserve">a </w:t>
      </w:r>
      <w:r>
        <w:t xml:space="preserve">401k retirement account that only adds index funds versus (b) </w:t>
      </w:r>
      <w:r w:rsidR="000C381D">
        <w:t xml:space="preserve">a </w:t>
      </w:r>
      <w:r>
        <w:t xml:space="preserve">delta-neutral (directionless) options trader. This trait is </w:t>
      </w:r>
      <w:proofErr w:type="gramStart"/>
      <w:r>
        <w:t>similar to</w:t>
      </w:r>
      <w:proofErr w:type="gramEnd"/>
      <w:r>
        <w:t xml:space="preserve"> other algorithms where efficient training requires relevant facts to specific questions.</w:t>
      </w:r>
    </w:p>
    <w:p w14:paraId="6C8CAD03" w14:textId="4F0FEAA1" w:rsidR="008A7C72" w:rsidRPr="008A7C72" w:rsidRDefault="008A7C72" w:rsidP="009A4BD4">
      <w:pPr>
        <w:ind w:firstLine="0"/>
      </w:pPr>
      <w:bookmarkStart w:id="25" w:name="_Toc128255034"/>
      <w:bookmarkStart w:id="26" w:name="_Toc134428829"/>
      <w:bookmarkStart w:id="27" w:name="_Toc134428871"/>
      <w:bookmarkStart w:id="28" w:name="_Toc134429078"/>
      <w:r w:rsidRPr="00310DC2">
        <w:rPr>
          <w:b/>
          <w:bCs/>
        </w:rPr>
        <w:t xml:space="preserve">Figure </w:t>
      </w:r>
      <w:r w:rsidR="00005DA6">
        <w:rPr>
          <w:b/>
          <w:bCs/>
        </w:rPr>
        <w:fldChar w:fldCharType="begin"/>
      </w:r>
      <w:r w:rsidR="00005DA6">
        <w:rPr>
          <w:b/>
          <w:bCs/>
        </w:rPr>
        <w:instrText xml:space="preserve"> SEQ Figure \* ARABIC </w:instrText>
      </w:r>
      <w:r w:rsidR="00005DA6">
        <w:rPr>
          <w:b/>
          <w:bCs/>
        </w:rPr>
        <w:fldChar w:fldCharType="separate"/>
      </w:r>
      <w:r w:rsidR="001840CC">
        <w:rPr>
          <w:b/>
          <w:bCs/>
          <w:noProof/>
        </w:rPr>
        <w:t>1</w:t>
      </w:r>
      <w:r w:rsidR="00005DA6">
        <w:rPr>
          <w:b/>
          <w:bCs/>
        </w:rPr>
        <w:fldChar w:fldCharType="end"/>
      </w:r>
      <w:r>
        <w:br/>
      </w:r>
      <w:r w:rsidR="00BA664C" w:rsidRPr="009A4BD4">
        <w:rPr>
          <w:i/>
          <w:iCs/>
        </w:rPr>
        <w:t xml:space="preserve">Should you </w:t>
      </w:r>
      <w:r w:rsidR="009D3ACE" w:rsidRPr="009A4BD4">
        <w:rPr>
          <w:i/>
          <w:iCs/>
        </w:rPr>
        <w:t xml:space="preserve">purchase </w:t>
      </w:r>
      <w:r w:rsidR="00BA664C" w:rsidRPr="009A4BD4">
        <w:rPr>
          <w:i/>
          <w:iCs/>
        </w:rPr>
        <w:t xml:space="preserve">more stocks </w:t>
      </w:r>
      <w:proofErr w:type="gramStart"/>
      <w:r w:rsidR="00BA664C" w:rsidRPr="009A4BD4">
        <w:rPr>
          <w:i/>
          <w:iCs/>
        </w:rPr>
        <w:t>model</w:t>
      </w:r>
      <w:bookmarkEnd w:id="25"/>
      <w:bookmarkEnd w:id="26"/>
      <w:bookmarkEnd w:id="27"/>
      <w:bookmarkEnd w:id="28"/>
      <w:proofErr w:type="gramEnd"/>
    </w:p>
    <w:p w14:paraId="2EAFCCE8" w14:textId="77777777" w:rsidR="008A7C72" w:rsidRDefault="00E72F1F" w:rsidP="000C381D">
      <w:pPr>
        <w:ind w:firstLine="0"/>
      </w:pPr>
      <w:r>
        <w:rPr>
          <w:noProof/>
          <w:lang w:bidi="bn-IN"/>
        </w:rPr>
        <w:drawing>
          <wp:inline distT="0" distB="0" distL="0" distR="0" wp14:anchorId="6242A9A5" wp14:editId="538DC659">
            <wp:extent cx="4919422" cy="2543175"/>
            <wp:effectExtent l="0" t="0" r="0" b="0"/>
            <wp:docPr id="4" name="Picture 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 schematic&#10;&#10;Description automatically generated"/>
                    <pic:cNvPicPr/>
                  </pic:nvPicPr>
                  <pic:blipFill>
                    <a:blip r:embed="rId14"/>
                    <a:stretch>
                      <a:fillRect/>
                    </a:stretch>
                  </pic:blipFill>
                  <pic:spPr>
                    <a:xfrm>
                      <a:off x="0" y="0"/>
                      <a:ext cx="5076340" cy="2624297"/>
                    </a:xfrm>
                    <a:prstGeom prst="rect">
                      <a:avLst/>
                    </a:prstGeom>
                  </pic:spPr>
                </pic:pic>
              </a:graphicData>
            </a:graphic>
          </wp:inline>
        </w:drawing>
      </w:r>
    </w:p>
    <w:p w14:paraId="710B870F" w14:textId="77777777" w:rsidR="00E72F1F" w:rsidRDefault="00E72F1F" w:rsidP="009A4BD4">
      <w:pPr>
        <w:pStyle w:val="Heading3"/>
        <w:ind w:firstLine="0"/>
      </w:pPr>
      <w:r>
        <w:lastRenderedPageBreak/>
        <w:t>Markov Experiment</w:t>
      </w:r>
    </w:p>
    <w:p w14:paraId="62494182" w14:textId="36945AD8" w:rsidR="00E72F1F" w:rsidRDefault="00E72F1F" w:rsidP="00DA5CF7">
      <w:r>
        <w:t xml:space="preserve">Many online tutorials recommend exploring Markov chains as a solution to predict the next token in a sequence. Mason (2020) maintains an open-source repository of Shakespeare plays, which is easy to mine for different related sentences. An experiment began with downloading each script and normalizing the text into a corpus of lowercase words. Next, an iterator constructs a </w:t>
      </w:r>
      <w:proofErr w:type="spellStart"/>
      <w:r>
        <w:t>word_dictionary</w:t>
      </w:r>
      <w:proofErr w:type="spellEnd"/>
      <w:r>
        <w:t xml:space="preserve"> that maps n-gram tuples to a word bag to </w:t>
      </w:r>
      <w:r w:rsidR="00383CF5">
        <w:t xml:space="preserve">the </w:t>
      </w:r>
      <w:r>
        <w:t xml:space="preserve">immediately following values. Then </w:t>
      </w:r>
      <w:proofErr w:type="gramStart"/>
      <w:r>
        <w:t>traversal</w:t>
      </w:r>
      <w:proofErr w:type="gramEnd"/>
      <w:r>
        <w:t xml:space="preserve"> of the Markov model chooses a random starting point, then selects a random next word, iterating until a stop condition. Across the test iterations, tests of different n-gram sizes (degrees of freedom) ranged from one to six</w:t>
      </w:r>
      <w:r w:rsidR="00CB1548">
        <w:t xml:space="preserve"> (see Figure 2)</w:t>
      </w:r>
      <w:r>
        <w:t xml:space="preserve">. The higher the count, the more natural the sentences sound due to overfitting. Even at low n-gram terms, a frequent challenge arose from many unique words causing long sequences of static choices. </w:t>
      </w:r>
    </w:p>
    <w:p w14:paraId="28958A51" w14:textId="77777777" w:rsidR="009A4BD4" w:rsidRDefault="009A4BD4">
      <w:pPr>
        <w:spacing w:after="160" w:line="259" w:lineRule="auto"/>
        <w:ind w:firstLine="0"/>
      </w:pPr>
      <w:r>
        <w:br w:type="page"/>
      </w:r>
    </w:p>
    <w:p w14:paraId="76F50B52" w14:textId="63C334F0" w:rsidR="00022B36" w:rsidRDefault="006D08A6" w:rsidP="009A4BD4">
      <w:pPr>
        <w:ind w:firstLine="0"/>
        <w:rPr>
          <w:i/>
        </w:rPr>
      </w:pPr>
      <w:bookmarkStart w:id="29" w:name="_Toc134428830"/>
      <w:bookmarkStart w:id="30" w:name="_Toc134428872"/>
      <w:bookmarkStart w:id="31" w:name="_Toc134429079"/>
      <w:bookmarkStart w:id="32" w:name="_Toc128255035"/>
      <w:r w:rsidRPr="009A4BD4">
        <w:rPr>
          <w:b/>
          <w:bCs/>
        </w:rPr>
        <w:lastRenderedPageBreak/>
        <w:t xml:space="preserve">Figure </w:t>
      </w:r>
      <w:r w:rsidR="00005DA6">
        <w:rPr>
          <w:b/>
          <w:bCs/>
        </w:rPr>
        <w:fldChar w:fldCharType="begin"/>
      </w:r>
      <w:r w:rsidR="00005DA6">
        <w:rPr>
          <w:b/>
          <w:bCs/>
        </w:rPr>
        <w:instrText xml:space="preserve"> SEQ Figure \* ARABIC </w:instrText>
      </w:r>
      <w:r w:rsidR="00005DA6">
        <w:rPr>
          <w:b/>
          <w:bCs/>
        </w:rPr>
        <w:fldChar w:fldCharType="separate"/>
      </w:r>
      <w:r w:rsidR="001840CC">
        <w:rPr>
          <w:b/>
          <w:bCs/>
          <w:noProof/>
        </w:rPr>
        <w:t>2</w:t>
      </w:r>
      <w:r w:rsidR="00005DA6">
        <w:rPr>
          <w:b/>
          <w:bCs/>
        </w:rPr>
        <w:fldChar w:fldCharType="end"/>
      </w:r>
      <w:r w:rsidRPr="009A4BD4">
        <w:rPr>
          <w:b/>
          <w:bCs/>
        </w:rPr>
        <w:br/>
      </w:r>
      <w:r w:rsidRPr="006D08A6">
        <w:rPr>
          <w:i/>
        </w:rPr>
        <w:t>n-gram Examples</w:t>
      </w:r>
      <w:bookmarkEnd w:id="29"/>
      <w:bookmarkEnd w:id="30"/>
      <w:bookmarkEnd w:id="31"/>
    </w:p>
    <w:p w14:paraId="058ADE35" w14:textId="61B1A432" w:rsidR="00E72F1F" w:rsidRPr="009A4BD4" w:rsidRDefault="00E72F1F" w:rsidP="009A4BD4">
      <w:pPr>
        <w:ind w:firstLine="0"/>
        <w:rPr>
          <w:i/>
        </w:rPr>
      </w:pPr>
      <w:r>
        <w:rPr>
          <w:noProof/>
          <w:lang w:bidi="bn-IN"/>
        </w:rPr>
        <w:drawing>
          <wp:inline distT="0" distB="0" distL="0" distR="0" wp14:anchorId="03FA9194" wp14:editId="2C4534B8">
            <wp:extent cx="5844438" cy="4485735"/>
            <wp:effectExtent l="0" t="0" r="4445" b="0"/>
            <wp:docPr id="5"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a:blip r:embed="rId15"/>
                    <a:stretch>
                      <a:fillRect/>
                    </a:stretch>
                  </pic:blipFill>
                  <pic:spPr>
                    <a:xfrm>
                      <a:off x="0" y="0"/>
                      <a:ext cx="6086700" cy="4671676"/>
                    </a:xfrm>
                    <a:prstGeom prst="rect">
                      <a:avLst/>
                    </a:prstGeom>
                  </pic:spPr>
                </pic:pic>
              </a:graphicData>
            </a:graphic>
          </wp:inline>
        </w:drawing>
      </w:r>
      <w:bookmarkEnd w:id="32"/>
    </w:p>
    <w:p w14:paraId="3B7B5A04" w14:textId="77777777" w:rsidR="00E72F1F" w:rsidRDefault="00E72F1F" w:rsidP="009A4BD4">
      <w:pPr>
        <w:pStyle w:val="Heading3"/>
        <w:ind w:firstLine="0"/>
      </w:pPr>
      <w:r>
        <w:t>Neural Networks</w:t>
      </w:r>
    </w:p>
    <w:p w14:paraId="06391F3A" w14:textId="6C1627C2" w:rsidR="00E72F1F" w:rsidRDefault="00E72F1F" w:rsidP="00DA5CF7">
      <w:r>
        <w:t>A Multi-Layer Perceptron (MLP) algorithm aims to map input features to a non-parametric function that approximates a set of outputs via an intermediary mapping function (the hidden layer). A fully connected graph can represent this structure. All inputs connect to the hidden layer, which connects to all outputs. Next, an iterative process forward-feeds examples through the network. Backpropagation updates the network weights and performs error corrections concerning the expected value</w:t>
      </w:r>
      <w:sdt>
        <w:sdtPr>
          <w:id w:val="-1042279222"/>
          <w:citation/>
        </w:sdtPr>
        <w:sdtContent>
          <w:r>
            <w:fldChar w:fldCharType="begin"/>
          </w:r>
          <w:r>
            <w:instrText xml:space="preserve"> CITATION NgA16 \l 1033 </w:instrText>
          </w:r>
          <w:r>
            <w:fldChar w:fldCharType="separate"/>
          </w:r>
          <w:r w:rsidR="001840CC">
            <w:rPr>
              <w:noProof/>
            </w:rPr>
            <w:t xml:space="preserve"> (Ng, 2016)</w:t>
          </w:r>
          <w:r>
            <w:fldChar w:fldCharType="end"/>
          </w:r>
        </w:sdtContent>
      </w:sdt>
      <w:r>
        <w:t xml:space="preserve">. </w:t>
      </w:r>
    </w:p>
    <w:p w14:paraId="586FAA64" w14:textId="63DA235A" w:rsidR="00E72F1F" w:rsidRDefault="00E72F1F" w:rsidP="00DA5CF7">
      <w:r>
        <w:lastRenderedPageBreak/>
        <w:t xml:space="preserve">According to </w:t>
      </w:r>
      <w:proofErr w:type="spellStart"/>
      <w:r>
        <w:t>Fridman</w:t>
      </w:r>
      <w:proofErr w:type="spellEnd"/>
      <w:r>
        <w:t xml:space="preserve"> (2017), backpropagation is a recursive process of taking the partial derivative of two logic gates and applying a weighted update. He expands on the</w:t>
      </w:r>
      <w:r w:rsidR="00FE4C8D">
        <w:t>se connected graphs with an example of image classification passing through several</w:t>
      </w:r>
      <w:r>
        <w:t xml:space="preserve"> layers (extracting edges, corners, object parts, and object identities). While the mathematical basis and engineering steps are somewhat procedural, the network architecture</w:t>
      </w:r>
      <w:r w:rsidR="00CB1548">
        <w:t>’</w:t>
      </w:r>
      <w:r>
        <w:t>s efficient design requires art and science.</w:t>
      </w:r>
    </w:p>
    <w:p w14:paraId="75F1DC7A" w14:textId="77777777" w:rsidR="009A4BD4" w:rsidRDefault="00E72F1F" w:rsidP="009A4BD4">
      <w:r>
        <w:t xml:space="preserve">Perhaps the artfulness comes from a lack of planning or awareness of how the </w:t>
      </w:r>
      <w:r w:rsidRPr="00B56B3D">
        <w:rPr>
          <w:i/>
          <w:iCs/>
        </w:rPr>
        <w:t>ensemble</w:t>
      </w:r>
      <w:r>
        <w:t xml:space="preserve"> of distinct training subsystems combines. There is no reason to assume that every node is fully connected or has an edge weight above zero (see Figure 3). A logical representation might consider feature ‘x1’ connected to N neurons that regress one output, with feature ‘x2’ implementing some classification pattern. These network segments produce collaborative signals to provide a more productive inference about the broader topology. These network segment microstructures remain present in more complex architectures. The solutions by both </w:t>
      </w:r>
      <w:proofErr w:type="spellStart"/>
      <w:r>
        <w:t>BellKor</w:t>
      </w:r>
      <w:proofErr w:type="spellEnd"/>
      <w:r>
        <w:t xml:space="preserve"> (2007) and Li et al. (2019) suggest that this assumption is generally accurate.</w:t>
      </w:r>
    </w:p>
    <w:p w14:paraId="67AF8AA8" w14:textId="428B2387" w:rsidR="00E72F1F" w:rsidRDefault="006D08A6" w:rsidP="009A4BD4">
      <w:pPr>
        <w:ind w:firstLine="0"/>
        <w:rPr>
          <w:i/>
          <w:iCs/>
        </w:rPr>
      </w:pPr>
      <w:bookmarkStart w:id="33" w:name="_Toc128255036"/>
      <w:bookmarkStart w:id="34" w:name="_Toc134428831"/>
      <w:bookmarkStart w:id="35" w:name="_Toc134428873"/>
      <w:bookmarkStart w:id="36" w:name="_Toc134429080"/>
      <w:r w:rsidRPr="00310DC2">
        <w:rPr>
          <w:b/>
          <w:bCs/>
        </w:rPr>
        <w:t xml:space="preserve">Figure </w:t>
      </w:r>
      <w:r w:rsidR="00005DA6">
        <w:rPr>
          <w:b/>
          <w:bCs/>
        </w:rPr>
        <w:fldChar w:fldCharType="begin"/>
      </w:r>
      <w:r w:rsidR="00005DA6">
        <w:rPr>
          <w:b/>
          <w:bCs/>
        </w:rPr>
        <w:instrText xml:space="preserve"> SEQ Figure \* ARABIC </w:instrText>
      </w:r>
      <w:r w:rsidR="00005DA6">
        <w:rPr>
          <w:b/>
          <w:bCs/>
        </w:rPr>
        <w:fldChar w:fldCharType="separate"/>
      </w:r>
      <w:r w:rsidR="001840CC">
        <w:rPr>
          <w:b/>
          <w:bCs/>
          <w:noProof/>
        </w:rPr>
        <w:t>3</w:t>
      </w:r>
      <w:r w:rsidR="00005DA6">
        <w:rPr>
          <w:b/>
          <w:bCs/>
        </w:rPr>
        <w:fldChar w:fldCharType="end"/>
      </w:r>
      <w:r w:rsidR="00AD3A74">
        <w:br/>
      </w:r>
      <w:r w:rsidRPr="009A4BD4">
        <w:rPr>
          <w:i/>
          <w:iCs/>
        </w:rPr>
        <w:t>3 GANN Architecture (de Waal &amp; du Toit, 2011, p. 399)</w:t>
      </w:r>
      <w:bookmarkEnd w:id="33"/>
      <w:bookmarkEnd w:id="34"/>
      <w:bookmarkEnd w:id="35"/>
      <w:bookmarkEnd w:id="36"/>
    </w:p>
    <w:p w14:paraId="6092344F" w14:textId="4625D0AB" w:rsidR="00CD1874" w:rsidRDefault="00CD1874" w:rsidP="009A4BD4">
      <w:pPr>
        <w:ind w:firstLine="0"/>
      </w:pPr>
      <w:r>
        <w:rPr>
          <w:noProof/>
          <w:lang w:bidi="bn-IN"/>
        </w:rPr>
        <w:drawing>
          <wp:inline distT="0" distB="0" distL="0" distR="0" wp14:anchorId="50B4F2BF" wp14:editId="12681198">
            <wp:extent cx="4304250" cy="2876550"/>
            <wp:effectExtent l="0" t="0" r="127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304250" cy="2876550"/>
                    </a:xfrm>
                    <a:prstGeom prst="rect">
                      <a:avLst/>
                    </a:prstGeom>
                    <a:noFill/>
                    <a:ln>
                      <a:noFill/>
                    </a:ln>
                  </pic:spPr>
                </pic:pic>
              </a:graphicData>
            </a:graphic>
          </wp:inline>
        </w:drawing>
      </w:r>
    </w:p>
    <w:p w14:paraId="546734DC" w14:textId="77777777" w:rsidR="00E72F1F" w:rsidRDefault="00E72F1F" w:rsidP="009A4BD4">
      <w:pPr>
        <w:pStyle w:val="Heading3"/>
        <w:ind w:firstLine="0"/>
      </w:pPr>
      <w:r>
        <w:lastRenderedPageBreak/>
        <w:t>Neural Network Experiment</w:t>
      </w:r>
    </w:p>
    <w:p w14:paraId="1663AFFF" w14:textId="04FD8354" w:rsidR="00E72F1F" w:rsidRDefault="00E72F1F" w:rsidP="00DA5CF7">
      <w:r>
        <w:t xml:space="preserve">Consider the scenario of mapping 28x28 images of clothing to ten categorical labels (e.g., hats versus coats). The number of input features (neurons) is 784, and there will be ten output neurons—how many neurons should exist in the middle? </w:t>
      </w:r>
      <w:proofErr w:type="spellStart"/>
      <w:r>
        <w:t>Rosebrock</w:t>
      </w:r>
      <w:proofErr w:type="spellEnd"/>
      <w:r>
        <w:t xml:space="preserve"> (2019) provides an example solution (see Figure 4) to Fashion MNIST that begins with feature reduction through two max-pooling hidden layers and batch normalization. After cleaning, the solution uses a single 512-neuron hidden layer to predict one of ten output categories (with </w:t>
      </w:r>
      <w:proofErr w:type="spellStart"/>
      <w:r>
        <w:t>softmax</w:t>
      </w:r>
      <w:proofErr w:type="spellEnd"/>
      <w:r>
        <w:t>). Reducing the hidden layer</w:t>
      </w:r>
      <w:r w:rsidR="00CB1548">
        <w:t>’</w:t>
      </w:r>
      <w:r>
        <w:t xml:space="preserve">s size to 128 or 256 has minimal impact on the cross-validation scores, though </w:t>
      </w:r>
      <w:r w:rsidR="00383CF5">
        <w:t>shal</w:t>
      </w:r>
      <w:r>
        <w:t xml:space="preserve">low values of 5 to 16 negatively impact accuracy. In this example, changing the activation functions (e.g., </w:t>
      </w:r>
      <w:proofErr w:type="spellStart"/>
      <w:r>
        <w:t>softmax</w:t>
      </w:r>
      <w:proofErr w:type="spellEnd"/>
      <w:r>
        <w:t xml:space="preserve"> to tan-h) creates more performance fluctuation than any other knob, with model accuracy ranging from 20 to 85%. </w:t>
      </w:r>
    </w:p>
    <w:p w14:paraId="17421017" w14:textId="0CA3D382" w:rsidR="00F4250C" w:rsidRDefault="006D08A6" w:rsidP="009A4BD4">
      <w:pPr>
        <w:pStyle w:val="Caption"/>
        <w:ind w:firstLine="0"/>
        <w:rPr>
          <w:i/>
          <w:iCs w:val="0"/>
        </w:rPr>
      </w:pPr>
      <w:bookmarkStart w:id="37" w:name="_Toc134428832"/>
      <w:bookmarkStart w:id="38" w:name="_Toc134428874"/>
      <w:bookmarkStart w:id="39" w:name="_Toc134429081"/>
      <w:bookmarkStart w:id="40" w:name="_Toc128255037"/>
      <w:r w:rsidRPr="00310DC2">
        <w:rPr>
          <w:b/>
          <w:bCs/>
        </w:rPr>
        <w:t xml:space="preserve">Figure </w:t>
      </w:r>
      <w:r w:rsidR="00005DA6">
        <w:rPr>
          <w:b/>
          <w:bCs/>
        </w:rPr>
        <w:fldChar w:fldCharType="begin"/>
      </w:r>
      <w:r w:rsidR="00005DA6">
        <w:rPr>
          <w:b/>
          <w:bCs/>
        </w:rPr>
        <w:instrText xml:space="preserve"> SEQ Figure \* ARABIC </w:instrText>
      </w:r>
      <w:r w:rsidR="00005DA6">
        <w:rPr>
          <w:b/>
          <w:bCs/>
        </w:rPr>
        <w:fldChar w:fldCharType="separate"/>
      </w:r>
      <w:r w:rsidR="001840CC">
        <w:rPr>
          <w:b/>
          <w:bCs/>
          <w:noProof/>
        </w:rPr>
        <w:t>4</w:t>
      </w:r>
      <w:r w:rsidR="00005DA6">
        <w:rPr>
          <w:b/>
          <w:bCs/>
        </w:rPr>
        <w:fldChar w:fldCharType="end"/>
      </w:r>
      <w:r>
        <w:br/>
      </w:r>
      <w:r w:rsidRPr="009A4BD4">
        <w:rPr>
          <w:i/>
          <w:iCs w:val="0"/>
        </w:rPr>
        <w:t>TensorFlow Architecture for MNIST Analysis</w:t>
      </w:r>
      <w:bookmarkEnd w:id="37"/>
      <w:bookmarkEnd w:id="38"/>
      <w:bookmarkEnd w:id="39"/>
    </w:p>
    <w:p w14:paraId="479E6066" w14:textId="7285EF81" w:rsidR="00E72F1F" w:rsidRDefault="00E72F1F" w:rsidP="002770F7">
      <w:pPr>
        <w:ind w:firstLine="0"/>
      </w:pPr>
      <w:r>
        <w:rPr>
          <w:noProof/>
          <w:lang w:bidi="bn-IN"/>
        </w:rPr>
        <w:drawing>
          <wp:inline distT="0" distB="0" distL="0" distR="0" wp14:anchorId="7F07ADE3" wp14:editId="6A65012E">
            <wp:extent cx="6029370" cy="3267075"/>
            <wp:effectExtent l="0" t="0" r="9525" b="0"/>
            <wp:docPr id="7" name="Picture 7"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 schematic&#10;&#10;Description automatically generated"/>
                    <pic:cNvPicPr/>
                  </pic:nvPicPr>
                  <pic:blipFill>
                    <a:blip r:embed="rId17"/>
                    <a:stretch>
                      <a:fillRect/>
                    </a:stretch>
                  </pic:blipFill>
                  <pic:spPr>
                    <a:xfrm>
                      <a:off x="0" y="0"/>
                      <a:ext cx="6534610" cy="3540844"/>
                    </a:xfrm>
                    <a:prstGeom prst="rect">
                      <a:avLst/>
                    </a:prstGeom>
                  </pic:spPr>
                </pic:pic>
              </a:graphicData>
            </a:graphic>
          </wp:inline>
        </w:drawing>
      </w:r>
      <w:bookmarkEnd w:id="40"/>
    </w:p>
    <w:p w14:paraId="21E500CC" w14:textId="77777777" w:rsidR="00E72F1F" w:rsidRDefault="00E72F1F" w:rsidP="009A4BD4">
      <w:pPr>
        <w:pStyle w:val="Heading3"/>
        <w:ind w:firstLine="0"/>
      </w:pPr>
      <w:r>
        <w:lastRenderedPageBreak/>
        <w:t>Observations</w:t>
      </w:r>
    </w:p>
    <w:p w14:paraId="695C607B" w14:textId="4F3E6D96" w:rsidR="00E72F1F" w:rsidRDefault="00E72F1F" w:rsidP="00DA5CF7">
      <w:r>
        <w:t xml:space="preserve">The first and most critical step in any data mining exercise is determining the question and discovering supporting evidence. Until this action occurs, the business </w:t>
      </w:r>
      <w:r w:rsidR="00AF4D58">
        <w:t>will unlikely</w:t>
      </w:r>
      <w:r>
        <w:t xml:space="preserve"> have a successful deliverable and will spend excessive resources investigating irrelevant materials. After clearly articulating the business value, the engineer teams can perform broad filtration of data sources based on their ability to address those questions. During filtration, having a logical framework can improve the search process through partition pruning </w:t>
      </w:r>
      <w:r w:rsidR="00AD3A74">
        <w:t>for</w:t>
      </w:r>
      <w:r>
        <w:t xml:space="preserve"> the relevant data stores. For instance, if the business operates in Michigan, there is potentially minimal value in exploring Texas-specific data. After coalescing the supporting facts into a central location, cleaning and curation processes must confirm that the data is complete and pristine. Perfect information </w:t>
      </w:r>
      <w:r w:rsidR="009F5716">
        <w:t>must</w:t>
      </w:r>
      <w:r>
        <w:t xml:space="preserve"> be the right size and volume, or it might be incompatible with the analysis algorithms. For example, an instance learning algorithm expects individual records, not aggregate counts.</w:t>
      </w:r>
    </w:p>
    <w:p w14:paraId="17EE4EBD" w14:textId="01A8DEA1" w:rsidR="00E72F1F" w:rsidRDefault="00E72F1F" w:rsidP="00DA5CF7">
      <w:r>
        <w:t xml:space="preserve">Markov Chains and Neural Networks are two strategies for making predictions on data through graph-like structures. Unlike basis statistics, Markov removes the need for </w:t>
      </w:r>
      <w:r w:rsidR="00FE4C8D">
        <w:t>independent actions an</w:t>
      </w:r>
      <w:r>
        <w:t>d expresses them as weighted state machines. These state machines can improve workflow accuracy by guessing the next word in a sentence. Neural Networks and related MLP algorithms rely on weighted graphs and backpropagation to make predictions. While there is some artfulness, an alternative perspective asks if these are ensembles of small network segments. Evidence towards this interpretation exists in multiple advanced papers and helps to demystify the “machine learning black box.”  It also means that several related concepts, patterns, and practices of data processing networks should also appear within more advanced neural network architectures.</w:t>
      </w:r>
    </w:p>
    <w:p w14:paraId="2C4F6C66" w14:textId="77777777" w:rsidR="00E72F1F" w:rsidRPr="009043BE" w:rsidRDefault="00E72F1F" w:rsidP="009A4BD4">
      <w:pPr>
        <w:pStyle w:val="Heading2"/>
        <w:ind w:firstLine="0"/>
      </w:pPr>
      <w:bookmarkStart w:id="41" w:name="_Toc134428785"/>
      <w:r>
        <w:lastRenderedPageBreak/>
        <w:t xml:space="preserve">How are neural networks </w:t>
      </w:r>
      <w:proofErr w:type="gramStart"/>
      <w:r>
        <w:t>evolving</w:t>
      </w:r>
      <w:bookmarkEnd w:id="41"/>
      <w:proofErr w:type="gramEnd"/>
    </w:p>
    <w:p w14:paraId="7DFE4052" w14:textId="6D0ABCFE" w:rsidR="00E72F1F" w:rsidRDefault="00E72F1F" w:rsidP="00DA5CF7">
      <w:r>
        <w:t xml:space="preserve">Frank Rosenblatt (1958) proposed the Mark I Perception as the first neural network architecture. This construct attempts to explain animals’ biological networks to </w:t>
      </w:r>
      <w:r>
        <w:rPr>
          <w:i/>
          <w:iCs/>
        </w:rPr>
        <w:t xml:space="preserve">perceive </w:t>
      </w:r>
      <w:r>
        <w:t xml:space="preserve">the world around them. The network consists of a collection of weighted sensors that converge into </w:t>
      </w:r>
      <w:r w:rsidRPr="001D32FD">
        <w:rPr>
          <w:i/>
          <w:iCs/>
        </w:rPr>
        <w:t>one</w:t>
      </w:r>
      <w:r>
        <w:t xml:space="preserve"> learning circuit. Mechanical devices can replicate that implementation and train the connected weights to emulate animal intelligence with noisy data. Since this seminal paper, researchers have expanded deep neural networks to incorporate hundreds to thousands of connectivity layers. However, the specific configuration remains more art than science, with researchers manually iterating through </w:t>
      </w:r>
      <w:r w:rsidR="001D6FD4">
        <w:t>trial-and-error</w:t>
      </w:r>
      <w:r>
        <w:t xml:space="preserve"> experimentation</w:t>
      </w:r>
      <w:sdt>
        <w:sdtPr>
          <w:id w:val="-1993172801"/>
          <w:citation/>
        </w:sdtPr>
        <w:sdtContent>
          <w:r>
            <w:fldChar w:fldCharType="begin"/>
          </w:r>
          <w:r>
            <w:instrText xml:space="preserve"> CITATION Üna21 \l 1033 </w:instrText>
          </w:r>
          <w:r>
            <w:fldChar w:fldCharType="separate"/>
          </w:r>
          <w:r w:rsidR="001840CC">
            <w:rPr>
              <w:noProof/>
            </w:rPr>
            <w:t xml:space="preserve"> (Ünal &amp; Başçiftçi, 2021)</w:t>
          </w:r>
          <w:r>
            <w:fldChar w:fldCharType="end"/>
          </w:r>
        </w:sdtContent>
      </w:sdt>
      <w:r>
        <w:t xml:space="preserve">. The research field has two eras, with the first being </w:t>
      </w:r>
      <w:r w:rsidR="009F5716">
        <w:t xml:space="preserve">the </w:t>
      </w:r>
      <w:r>
        <w:t>evolution of the artificial neural network (ANN) from 1989 to 2015. Then, the deep neural network (DNN) evolution became the primary focus from 2015 to the present. The industry is moving so fast that information beyond two years is becoming outdated.</w:t>
      </w:r>
    </w:p>
    <w:p w14:paraId="143E5C70" w14:textId="77777777" w:rsidR="00E72F1F" w:rsidRDefault="00E72F1F" w:rsidP="009A4BD4">
      <w:pPr>
        <w:pStyle w:val="Heading3"/>
        <w:ind w:firstLine="0"/>
      </w:pPr>
      <w:r>
        <w:t>Artificial neural networks era</w:t>
      </w:r>
    </w:p>
    <w:p w14:paraId="376CEB16" w14:textId="79119646" w:rsidR="00E72F1F" w:rsidRDefault="00E72F1F" w:rsidP="00DA5CF7">
      <w:r>
        <w:t>Perceptron was revolutionary</w:t>
      </w:r>
      <w:r w:rsidR="000C381D">
        <w:t>,</w:t>
      </w:r>
      <w:r>
        <w:t xml:space="preserve"> with its weighted signals triggering an activation function. This construct was insufficient for many scenarios and led to Multi-Layer Perceptron, which links a series of activation functions. Semantically, researchers can encode Boolean logic into these gates to derive more sophisticated insights. For instance, a network might contain two gates representing a person’s hunger level and food availability. Distinct signals can </w:t>
      </w:r>
      <w:proofErr w:type="gramStart"/>
      <w:r>
        <w:t>activate</w:t>
      </w:r>
      <w:proofErr w:type="gramEnd"/>
      <w:r>
        <w:t xml:space="preserve"> with each predicate to determine the overall scenario probability. That aggregate threshold can trigger an alarm or notification for the overarching decision to eat the food.</w:t>
      </w:r>
    </w:p>
    <w:p w14:paraId="68837FE2" w14:textId="3D2CCB9A" w:rsidR="00383CF5" w:rsidRDefault="00E72F1F" w:rsidP="00DA5CF7">
      <w:r>
        <w:t xml:space="preserve">There are numerous activation functions, and a subset of the most common ones </w:t>
      </w:r>
      <w:r w:rsidR="000C381D">
        <w:t>is</w:t>
      </w:r>
      <w:r>
        <w:t xml:space="preserve"> available in Table </w:t>
      </w:r>
      <w:r w:rsidR="00B212DF">
        <w:t>4</w:t>
      </w:r>
      <w:r>
        <w:t xml:space="preserve">. Originally researchers began with Sigmoid functions, which exponentially </w:t>
      </w:r>
      <w:r>
        <w:lastRenderedPageBreak/>
        <w:t xml:space="preserve">become a positive or negative one-value. However, this calculation is complex and slows down model convergence. A simple performance improvement came from using the </w:t>
      </w:r>
      <w:r w:rsidRPr="00646DB5">
        <w:rPr>
          <w:rFonts w:ascii="Courier New" w:hAnsi="Courier New" w:cs="Courier New"/>
        </w:rPr>
        <w:t>tanh(x)</w:t>
      </w:r>
      <w:r>
        <w:t xml:space="preserve"> function, </w:t>
      </w:r>
      <w:proofErr w:type="gramStart"/>
      <w:r>
        <w:t>similar to</w:t>
      </w:r>
      <w:proofErr w:type="gramEnd"/>
      <w:r>
        <w:t xml:space="preserve"> Sigmoid</w:t>
      </w:r>
      <w:sdt>
        <w:sdtPr>
          <w:id w:val="636923342"/>
          <w:citation/>
        </w:sdtPr>
        <w:sdtContent>
          <w:r>
            <w:fldChar w:fldCharType="begin"/>
          </w:r>
          <w:r>
            <w:instrText xml:space="preserve"> CITATION Metna \l 1033 </w:instrText>
          </w:r>
          <w:r>
            <w:fldChar w:fldCharType="separate"/>
          </w:r>
          <w:r w:rsidR="001840CC">
            <w:rPr>
              <w:noProof/>
            </w:rPr>
            <w:t xml:space="preserve"> (Meta AI, n.a.)</w:t>
          </w:r>
          <w:r>
            <w:fldChar w:fldCharType="end"/>
          </w:r>
        </w:sdtContent>
      </w:sdt>
      <w:r>
        <w:t xml:space="preserve">. Now, researchers </w:t>
      </w:r>
      <w:r w:rsidR="000C381D">
        <w:t>have chosen</w:t>
      </w:r>
      <w:r>
        <w:t xml:space="preserve"> Rectified Linear Unit (</w:t>
      </w:r>
      <w:proofErr w:type="spellStart"/>
      <w:r>
        <w:t>ReLU</w:t>
      </w:r>
      <w:proofErr w:type="spellEnd"/>
      <w:r>
        <w:t>) as the most preferred industry-standard algorithm</w:t>
      </w:r>
      <w:sdt>
        <w:sdtPr>
          <w:id w:val="-294834486"/>
          <w:citation/>
        </w:sdtPr>
        <w:sdtContent>
          <w:r>
            <w:fldChar w:fldCharType="begin"/>
          </w:r>
          <w:r>
            <w:instrText xml:space="preserve"> CITATION Üna21 \l 1033 </w:instrText>
          </w:r>
          <w:r>
            <w:fldChar w:fldCharType="separate"/>
          </w:r>
          <w:r w:rsidR="001840CC">
            <w:rPr>
              <w:noProof/>
            </w:rPr>
            <w:t xml:space="preserve"> (Ünal &amp; Başçiftçi, 2021)</w:t>
          </w:r>
          <w:r>
            <w:fldChar w:fldCharType="end"/>
          </w:r>
        </w:sdtContent>
      </w:sdt>
      <w:r>
        <w:t xml:space="preserve">. Several scenario-specific variations like Leaky </w:t>
      </w:r>
      <w:proofErr w:type="spellStart"/>
      <w:r>
        <w:t>ReLU</w:t>
      </w:r>
      <w:proofErr w:type="spellEnd"/>
      <w:r>
        <w:t xml:space="preserve"> aim to scale and retain negative values versus truncating them entirely.</w:t>
      </w:r>
    </w:p>
    <w:p w14:paraId="2A01EA07" w14:textId="2C847C97" w:rsidR="00551E59" w:rsidRPr="00551E59" w:rsidRDefault="00551E59" w:rsidP="009A4BD4">
      <w:pPr>
        <w:pStyle w:val="Caption"/>
        <w:ind w:firstLine="0"/>
        <w:rPr>
          <w:i/>
        </w:rPr>
      </w:pPr>
      <w:bookmarkStart w:id="42" w:name="_Toc134428820"/>
      <w:r w:rsidRPr="009A4BD4">
        <w:rPr>
          <w:b/>
          <w:bCs/>
        </w:rPr>
        <w:t xml:space="preserve">Table </w:t>
      </w:r>
      <w:r w:rsidRPr="009A4BD4">
        <w:rPr>
          <w:b/>
          <w:bCs/>
        </w:rPr>
        <w:fldChar w:fldCharType="begin"/>
      </w:r>
      <w:r w:rsidRPr="009A4BD4">
        <w:rPr>
          <w:b/>
          <w:bCs/>
        </w:rPr>
        <w:instrText xml:space="preserve"> SEQ Table \* ARABIC </w:instrText>
      </w:r>
      <w:r w:rsidRPr="009A4BD4">
        <w:rPr>
          <w:b/>
          <w:bCs/>
        </w:rPr>
        <w:fldChar w:fldCharType="separate"/>
      </w:r>
      <w:r w:rsidR="001840CC">
        <w:rPr>
          <w:b/>
          <w:bCs/>
          <w:noProof/>
        </w:rPr>
        <w:t>4</w:t>
      </w:r>
      <w:r w:rsidRPr="009A4BD4">
        <w:rPr>
          <w:b/>
          <w:bCs/>
          <w:noProof/>
        </w:rPr>
        <w:fldChar w:fldCharType="end"/>
      </w:r>
      <w:r w:rsidRPr="009A4BD4">
        <w:rPr>
          <w:b/>
          <w:bCs/>
        </w:rPr>
        <w:br/>
      </w:r>
      <w:r w:rsidRPr="00551E59">
        <w:rPr>
          <w:i/>
        </w:rPr>
        <w:t>Activation Functions</w:t>
      </w:r>
      <w:bookmarkEnd w:id="42"/>
    </w:p>
    <w:tbl>
      <w:tblPr>
        <w:tblStyle w:val="GridTable4"/>
        <w:tblW w:w="0" w:type="auto"/>
        <w:tblLook w:val="04A0" w:firstRow="1" w:lastRow="0" w:firstColumn="1" w:lastColumn="0" w:noHBand="0" w:noVBand="1"/>
      </w:tblPr>
      <w:tblGrid>
        <w:gridCol w:w="2695"/>
        <w:gridCol w:w="2790"/>
        <w:gridCol w:w="3865"/>
      </w:tblGrid>
      <w:tr w:rsidR="00E72F1F" w14:paraId="68131A5E" w14:textId="77777777" w:rsidTr="00423A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53ECCC54" w14:textId="77777777" w:rsidR="00E72F1F" w:rsidRDefault="00E72F1F" w:rsidP="009A4BD4">
            <w:pPr>
              <w:ind w:firstLine="0"/>
            </w:pPr>
            <w:r>
              <w:t>Activation Function</w:t>
            </w:r>
          </w:p>
        </w:tc>
        <w:tc>
          <w:tcPr>
            <w:tcW w:w="2790" w:type="dxa"/>
          </w:tcPr>
          <w:p w14:paraId="3E678E61" w14:textId="77777777" w:rsidR="00E72F1F" w:rsidRDefault="00E72F1F" w:rsidP="009A4BD4">
            <w:pPr>
              <w:ind w:firstLine="0"/>
              <w:cnfStyle w:val="100000000000" w:firstRow="1" w:lastRow="0" w:firstColumn="0" w:lastColumn="0" w:oddVBand="0" w:evenVBand="0" w:oddHBand="0" w:evenHBand="0" w:firstRowFirstColumn="0" w:firstRowLastColumn="0" w:lastRowFirstColumn="0" w:lastRowLastColumn="0"/>
            </w:pPr>
            <w:r>
              <w:t>Formula</w:t>
            </w:r>
          </w:p>
        </w:tc>
        <w:tc>
          <w:tcPr>
            <w:tcW w:w="3865" w:type="dxa"/>
          </w:tcPr>
          <w:p w14:paraId="25CDED3E" w14:textId="77777777" w:rsidR="00E72F1F" w:rsidRDefault="00E72F1F" w:rsidP="009A4BD4">
            <w:pPr>
              <w:ind w:firstLine="0"/>
              <w:cnfStyle w:val="100000000000" w:firstRow="1" w:lastRow="0" w:firstColumn="0" w:lastColumn="0" w:oddVBand="0" w:evenVBand="0" w:oddHBand="0" w:evenHBand="0" w:firstRowFirstColumn="0" w:firstRowLastColumn="0" w:lastRowFirstColumn="0" w:lastRowLastColumn="0"/>
            </w:pPr>
            <w:r>
              <w:t>Description</w:t>
            </w:r>
          </w:p>
        </w:tc>
      </w:tr>
      <w:tr w:rsidR="00E72F1F" w14:paraId="5070F14D"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3FE786DA" w14:textId="77777777" w:rsidR="00E72F1F" w:rsidRDefault="00E72F1F" w:rsidP="009A4BD4">
            <w:pPr>
              <w:ind w:firstLine="0"/>
            </w:pPr>
            <w:r>
              <w:t>Sigmoid</w:t>
            </w:r>
          </w:p>
        </w:tc>
        <w:tc>
          <w:tcPr>
            <w:tcW w:w="2790" w:type="dxa"/>
          </w:tcPr>
          <w:p w14:paraId="302D38F4" w14:textId="77777777" w:rsidR="00E72F1F" w:rsidRDefault="00E72F1F" w:rsidP="003753A5">
            <w:pPr>
              <w:ind w:firstLine="0"/>
              <w:cnfStyle w:val="000000100000" w:firstRow="0" w:lastRow="0" w:firstColumn="0" w:lastColumn="0" w:oddVBand="0" w:evenVBand="0" w:oddHBand="1" w:evenHBand="0" w:firstRowFirstColumn="0" w:firstRowLastColumn="0" w:lastRowFirstColumn="0" w:lastRowLastColumn="0"/>
            </w:pPr>
            <m:oMathPara>
              <m:oMath>
                <m:r>
                  <w:rPr>
                    <w:rFonts w:ascii="Cambria Math" w:hAnsi="Cambria Math"/>
                  </w:rPr>
                  <m:t>σ</m:t>
                </m:r>
                <m:d>
                  <m:dPr>
                    <m:ctrlPr>
                      <w:rPr>
                        <w:rFonts w:ascii="Cambria Math" w:hAnsi="Cambria Math"/>
                      </w:rPr>
                    </m:ctrlPr>
                  </m:dPr>
                  <m:e>
                    <m:r>
                      <w:rPr>
                        <w:rFonts w:ascii="Cambria Math" w:hAnsi="Cambria Math"/>
                      </w:rPr>
                      <m:t>x</m:t>
                    </m:r>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1+</m:t>
                    </m:r>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x</m:t>
                        </m:r>
                      </m:sup>
                    </m:sSup>
                  </m:den>
                </m:f>
              </m:oMath>
            </m:oMathPara>
          </w:p>
        </w:tc>
        <w:tc>
          <w:tcPr>
            <w:tcW w:w="3865" w:type="dxa"/>
          </w:tcPr>
          <w:p w14:paraId="51EEC7B9" w14:textId="77777777" w:rsidR="00E72F1F" w:rsidRDefault="00E72F1F" w:rsidP="009A4BD4">
            <w:pPr>
              <w:ind w:firstLine="0"/>
              <w:cnfStyle w:val="000000100000" w:firstRow="0" w:lastRow="0" w:firstColumn="0" w:lastColumn="0" w:oddVBand="0" w:evenVBand="0" w:oddHBand="1" w:evenHBand="0" w:firstRowFirstColumn="0" w:firstRowLastColumn="0" w:lastRowFirstColumn="0" w:lastRowLastColumn="0"/>
            </w:pPr>
            <w:r>
              <w:t>Mathematical function having an S-shaped curve with asymptotes at -1 and 1</w:t>
            </w:r>
          </w:p>
        </w:tc>
      </w:tr>
      <w:tr w:rsidR="00E72F1F" w14:paraId="44C8A067" w14:textId="77777777" w:rsidTr="00423ACD">
        <w:tc>
          <w:tcPr>
            <w:cnfStyle w:val="001000000000" w:firstRow="0" w:lastRow="0" w:firstColumn="1" w:lastColumn="0" w:oddVBand="0" w:evenVBand="0" w:oddHBand="0" w:evenHBand="0" w:firstRowFirstColumn="0" w:firstRowLastColumn="0" w:lastRowFirstColumn="0" w:lastRowLastColumn="0"/>
            <w:tcW w:w="2695" w:type="dxa"/>
          </w:tcPr>
          <w:p w14:paraId="17E602CC" w14:textId="77777777" w:rsidR="00E72F1F" w:rsidRDefault="00E72F1F" w:rsidP="009A4BD4">
            <w:pPr>
              <w:ind w:firstLine="0"/>
            </w:pPr>
            <w:r>
              <w:t>Tanh</w:t>
            </w:r>
          </w:p>
        </w:tc>
        <w:tc>
          <w:tcPr>
            <w:tcW w:w="2790" w:type="dxa"/>
          </w:tcPr>
          <w:p w14:paraId="6E060E32" w14:textId="77777777" w:rsidR="00E72F1F" w:rsidRPr="00FE4C8D" w:rsidRDefault="00E72F1F" w:rsidP="003753A5">
            <w:pPr>
              <w:ind w:firstLine="0"/>
              <w:cnfStyle w:val="000000000000" w:firstRow="0" w:lastRow="0" w:firstColumn="0" w:lastColumn="0" w:oddVBand="0" w:evenVBand="0" w:oddHBand="0" w:evenHBand="0" w:firstRowFirstColumn="0" w:firstRowLastColumn="0" w:lastRowFirstColumn="0" w:lastRowLastColumn="0"/>
            </w:pPr>
            <m:oMathPara>
              <m:oMathParaPr>
                <m:jc m:val="center"/>
              </m:oMathParaPr>
              <m:oMath>
                <m:r>
                  <m:rPr>
                    <m:sty m:val="p"/>
                  </m:rPr>
                  <w:rPr>
                    <w:rFonts w:ascii="Cambria Math" w:hAnsi="Cambria Math"/>
                  </w:rPr>
                  <m:t>tanh⁡</m:t>
                </m:r>
                <m:r>
                  <w:rPr>
                    <w:rFonts w:ascii="Cambria Math" w:hAnsi="Cambria Math"/>
                  </w:rPr>
                  <m:t>(x)</m:t>
                </m:r>
              </m:oMath>
            </m:oMathPara>
          </w:p>
        </w:tc>
        <w:tc>
          <w:tcPr>
            <w:tcW w:w="3865" w:type="dxa"/>
          </w:tcPr>
          <w:p w14:paraId="795B75F1" w14:textId="77777777" w:rsidR="00E72F1F" w:rsidRDefault="00E72F1F" w:rsidP="009A4BD4">
            <w:pPr>
              <w:ind w:firstLine="0"/>
              <w:cnfStyle w:val="000000000000" w:firstRow="0" w:lastRow="0" w:firstColumn="0" w:lastColumn="0" w:oddVBand="0" w:evenVBand="0" w:oddHBand="0" w:evenHBand="0" w:firstRowFirstColumn="0" w:firstRowLastColumn="0" w:lastRowFirstColumn="0" w:lastRowLastColumn="0"/>
            </w:pPr>
            <w:r>
              <w:t xml:space="preserve">A hyperbolic function that’s a ratio of </w:t>
            </w:r>
            <w:proofErr w:type="spellStart"/>
            <w:r>
              <w:t>sinh</w:t>
            </w:r>
            <w:proofErr w:type="spellEnd"/>
            <w:r>
              <w:t xml:space="preserve"> and </w:t>
            </w:r>
            <w:proofErr w:type="spellStart"/>
            <w:r>
              <w:t>cosh</w:t>
            </w:r>
            <w:proofErr w:type="spellEnd"/>
          </w:p>
        </w:tc>
      </w:tr>
      <w:tr w:rsidR="00E72F1F" w14:paraId="65BC6395"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5FBE6103" w14:textId="77777777" w:rsidR="00E72F1F" w:rsidRDefault="00E72F1F" w:rsidP="009A4BD4">
            <w:pPr>
              <w:ind w:firstLine="0"/>
            </w:pPr>
            <w:proofErr w:type="spellStart"/>
            <w:r>
              <w:t>ReLU</w:t>
            </w:r>
            <w:proofErr w:type="spellEnd"/>
          </w:p>
        </w:tc>
        <w:tc>
          <w:tcPr>
            <w:tcW w:w="2790" w:type="dxa"/>
          </w:tcPr>
          <w:p w14:paraId="259CA8E0" w14:textId="77777777" w:rsidR="00E72F1F" w:rsidRDefault="00E72F1F" w:rsidP="00DA5CF7">
            <w:pPr>
              <w:cnfStyle w:val="000000100000" w:firstRow="0" w:lastRow="0" w:firstColumn="0" w:lastColumn="0" w:oddVBand="0" w:evenVBand="0" w:oddHBand="1" w:evenHBand="0" w:firstRowFirstColumn="0" w:firstRowLastColumn="0" w:lastRowFirstColumn="0" w:lastRowLastColumn="0"/>
            </w:pPr>
            <m:oMathPara>
              <m:oMath>
                <m:r>
                  <w:rPr>
                    <w:rFonts w:ascii="Cambria Math" w:hAnsi="Cambria Math"/>
                  </w:rPr>
                  <m:t>σ</m:t>
                </m:r>
                <m:d>
                  <m:dPr>
                    <m:ctrlPr>
                      <w:rPr>
                        <w:rFonts w:ascii="Cambria Math" w:hAnsi="Cambria Math"/>
                      </w:rPr>
                    </m:ctrlPr>
                  </m:dPr>
                  <m:e>
                    <m:r>
                      <w:rPr>
                        <w:rFonts w:ascii="Cambria Math" w:hAnsi="Cambria Math"/>
                      </w:rPr>
                      <m:t>x</m:t>
                    </m:r>
                  </m:e>
                </m:d>
                <m:r>
                  <m:rPr>
                    <m:sty m:val="p"/>
                  </m:rPr>
                  <w:rPr>
                    <w:rFonts w:ascii="Cambria Math" w:hAnsi="Cambria Math"/>
                  </w:rPr>
                  <m:t>=</m:t>
                </m:r>
                <m:func>
                  <m:funcPr>
                    <m:ctrlPr>
                      <w:rPr>
                        <w:rFonts w:ascii="Cambria Math" w:hAnsi="Cambria Math"/>
                      </w:rPr>
                    </m:ctrlPr>
                  </m:funcPr>
                  <m:fName>
                    <m:r>
                      <m:rPr>
                        <m:sty m:val="p"/>
                      </m:rPr>
                      <w:rPr>
                        <w:rFonts w:ascii="Cambria Math" w:hAnsi="Cambria Math"/>
                      </w:rPr>
                      <m:t>max</m:t>
                    </m:r>
                  </m:fName>
                  <m:e>
                    <m:d>
                      <m:dPr>
                        <m:ctrlPr>
                          <w:rPr>
                            <w:rFonts w:ascii="Cambria Math" w:hAnsi="Cambria Math"/>
                          </w:rPr>
                        </m:ctrlPr>
                      </m:dPr>
                      <m:e>
                        <m:r>
                          <m:rPr>
                            <m:sty m:val="p"/>
                          </m:rPr>
                          <w:rPr>
                            <w:rFonts w:ascii="Cambria Math" w:hAnsi="Cambria Math"/>
                          </w:rPr>
                          <m:t xml:space="preserve">0, </m:t>
                        </m:r>
                        <m:r>
                          <w:rPr>
                            <w:rFonts w:ascii="Cambria Math" w:hAnsi="Cambria Math"/>
                          </w:rPr>
                          <m:t>x</m:t>
                        </m:r>
                      </m:e>
                    </m:d>
                  </m:e>
                </m:func>
              </m:oMath>
            </m:oMathPara>
          </w:p>
        </w:tc>
        <w:tc>
          <w:tcPr>
            <w:tcW w:w="3865" w:type="dxa"/>
          </w:tcPr>
          <w:p w14:paraId="06076BBA" w14:textId="77777777" w:rsidR="00E72F1F" w:rsidRDefault="00E72F1F" w:rsidP="009A4BD4">
            <w:pPr>
              <w:ind w:firstLine="0"/>
              <w:cnfStyle w:val="000000100000" w:firstRow="0" w:lastRow="0" w:firstColumn="0" w:lastColumn="0" w:oddVBand="0" w:evenVBand="0" w:oddHBand="1" w:evenHBand="0" w:firstRowFirstColumn="0" w:firstRowLastColumn="0" w:lastRowFirstColumn="0" w:lastRowLastColumn="0"/>
            </w:pPr>
            <w:r>
              <w:t>The most popular activation function</w:t>
            </w:r>
          </w:p>
        </w:tc>
      </w:tr>
      <w:tr w:rsidR="00E72F1F" w14:paraId="694DE047" w14:textId="77777777" w:rsidTr="00423ACD">
        <w:tc>
          <w:tcPr>
            <w:cnfStyle w:val="001000000000" w:firstRow="0" w:lastRow="0" w:firstColumn="1" w:lastColumn="0" w:oddVBand="0" w:evenVBand="0" w:oddHBand="0" w:evenHBand="0" w:firstRowFirstColumn="0" w:firstRowLastColumn="0" w:lastRowFirstColumn="0" w:lastRowLastColumn="0"/>
            <w:tcW w:w="2695" w:type="dxa"/>
          </w:tcPr>
          <w:p w14:paraId="074540FF" w14:textId="77777777" w:rsidR="00E72F1F" w:rsidRDefault="00E72F1F" w:rsidP="009A4BD4">
            <w:pPr>
              <w:ind w:firstLine="0"/>
            </w:pPr>
            <w:r>
              <w:t xml:space="preserve">Leaky </w:t>
            </w:r>
            <w:proofErr w:type="spellStart"/>
            <w:r>
              <w:t>ReLU</w:t>
            </w:r>
            <w:proofErr w:type="spellEnd"/>
          </w:p>
        </w:tc>
        <w:tc>
          <w:tcPr>
            <w:tcW w:w="2790" w:type="dxa"/>
          </w:tcPr>
          <w:p w14:paraId="06DB1F67" w14:textId="77777777" w:rsidR="00E72F1F" w:rsidRDefault="00E72F1F" w:rsidP="00DA5CF7">
            <w:pPr>
              <w:cnfStyle w:val="000000000000" w:firstRow="0" w:lastRow="0" w:firstColumn="0" w:lastColumn="0" w:oddVBand="0" w:evenVBand="0" w:oddHBand="0" w:evenHBand="0" w:firstRowFirstColumn="0" w:firstRowLastColumn="0" w:lastRowFirstColumn="0" w:lastRowLastColumn="0"/>
              <w:rPr>
                <w:rFonts w:eastAsia="Calibri"/>
              </w:rPr>
            </w:pPr>
            <m:oMathPara>
              <m:oMath>
                <m:r>
                  <w:rPr>
                    <w:rFonts w:ascii="Cambria Math" w:hAnsi="Cambria Math"/>
                  </w:rPr>
                  <m:t>σ</m:t>
                </m:r>
                <m:d>
                  <m:dPr>
                    <m:ctrlPr>
                      <w:rPr>
                        <w:rFonts w:ascii="Cambria Math" w:hAnsi="Cambria Math"/>
                      </w:rPr>
                    </m:ctrlPr>
                  </m:dPr>
                  <m:e>
                    <m:r>
                      <w:rPr>
                        <w:rFonts w:ascii="Cambria Math" w:hAnsi="Cambria Math"/>
                      </w:rPr>
                      <m:t>x</m:t>
                    </m:r>
                  </m:e>
                </m:d>
                <m:r>
                  <m:rPr>
                    <m:sty m:val="p"/>
                  </m:rPr>
                  <w:rPr>
                    <w:rFonts w:ascii="Cambria Math" w:hAnsi="Cambria Math"/>
                  </w:rPr>
                  <m:t>=</m:t>
                </m:r>
                <m:func>
                  <m:funcPr>
                    <m:ctrlPr>
                      <w:rPr>
                        <w:rFonts w:ascii="Cambria Math" w:hAnsi="Cambria Math"/>
                      </w:rPr>
                    </m:ctrlPr>
                  </m:funcPr>
                  <m:fName>
                    <m:r>
                      <m:rPr>
                        <m:sty m:val="p"/>
                      </m:rPr>
                      <w:rPr>
                        <w:rFonts w:ascii="Cambria Math" w:hAnsi="Cambria Math"/>
                      </w:rPr>
                      <m:t>max</m:t>
                    </m:r>
                  </m:fName>
                  <m:e>
                    <m:d>
                      <m:dPr>
                        <m:ctrlPr>
                          <w:rPr>
                            <w:rFonts w:ascii="Cambria Math" w:hAnsi="Cambria Math"/>
                          </w:rPr>
                        </m:ctrlPr>
                      </m:dPr>
                      <m:e>
                        <m:r>
                          <m:rPr>
                            <m:sty m:val="p"/>
                          </m:rPr>
                          <w:rPr>
                            <w:rFonts w:ascii="Cambria Math" w:hAnsi="Cambria Math"/>
                          </w:rPr>
                          <m:t>0.1</m:t>
                        </m:r>
                        <m:r>
                          <w:rPr>
                            <w:rFonts w:ascii="Cambria Math" w:hAnsi="Cambria Math"/>
                          </w:rPr>
                          <m:t>x</m:t>
                        </m:r>
                        <m:r>
                          <m:rPr>
                            <m:sty m:val="p"/>
                          </m:rPr>
                          <w:rPr>
                            <w:rFonts w:ascii="Cambria Math" w:hAnsi="Cambria Math"/>
                          </w:rPr>
                          <m:t xml:space="preserve">, </m:t>
                        </m:r>
                        <m:r>
                          <w:rPr>
                            <w:rFonts w:ascii="Cambria Math" w:hAnsi="Cambria Math"/>
                          </w:rPr>
                          <m:t>x</m:t>
                        </m:r>
                      </m:e>
                    </m:d>
                  </m:e>
                </m:func>
              </m:oMath>
            </m:oMathPara>
          </w:p>
        </w:tc>
        <w:tc>
          <w:tcPr>
            <w:tcW w:w="3865" w:type="dxa"/>
          </w:tcPr>
          <w:p w14:paraId="1F505EB4" w14:textId="77777777" w:rsidR="00E72F1F" w:rsidRDefault="00E72F1F" w:rsidP="009A4BD4">
            <w:pPr>
              <w:ind w:firstLine="0"/>
              <w:cnfStyle w:val="000000000000" w:firstRow="0" w:lastRow="0" w:firstColumn="0" w:lastColumn="0" w:oddVBand="0" w:evenVBand="0" w:oddHBand="0" w:evenHBand="0" w:firstRowFirstColumn="0" w:firstRowLastColumn="0" w:lastRowFirstColumn="0" w:lastRowLastColumn="0"/>
            </w:pPr>
            <w:r>
              <w:t xml:space="preserve">An enhanced </w:t>
            </w:r>
            <w:proofErr w:type="spellStart"/>
            <w:r>
              <w:t>ReLU</w:t>
            </w:r>
            <w:proofErr w:type="spellEnd"/>
            <w:r>
              <w:t xml:space="preserve"> for incorporating scaled negative values</w:t>
            </w:r>
          </w:p>
        </w:tc>
      </w:tr>
    </w:tbl>
    <w:p w14:paraId="6BA1E92B" w14:textId="77777777" w:rsidR="00E72F1F" w:rsidRDefault="00E72F1F" w:rsidP="00DA5CF7"/>
    <w:p w14:paraId="3D7B0D9C" w14:textId="77777777" w:rsidR="00E72F1F" w:rsidRDefault="00E72F1F" w:rsidP="00F8617E">
      <w:pPr>
        <w:pStyle w:val="Heading3"/>
        <w:ind w:firstLine="0"/>
      </w:pPr>
      <w:r>
        <w:t>Architecture generalization challenge</w:t>
      </w:r>
    </w:p>
    <w:p w14:paraId="34C5DE3B" w14:textId="55D78E8C" w:rsidR="00E72F1F" w:rsidRDefault="00E72F1F" w:rsidP="00DA5CF7">
      <w:r>
        <w:t>Simple networks have poor learning abilities and are challenging to generalize to more sophisticated scenarios. Meanwhile, deep neural networks can learn intricate and subtle patterns but require more data before converging</w:t>
      </w:r>
      <w:r w:rsidRPr="003D6881">
        <w:t xml:space="preserve"> </w:t>
      </w:r>
      <w:sdt>
        <w:sdtPr>
          <w:id w:val="452139569"/>
          <w:citation/>
        </w:sdtPr>
        <w:sdtContent>
          <w:r>
            <w:fldChar w:fldCharType="begin"/>
          </w:r>
          <w:r>
            <w:instrText xml:space="preserve"> CITATION Üna21 \l 1033 </w:instrText>
          </w:r>
          <w:r>
            <w:fldChar w:fldCharType="separate"/>
          </w:r>
          <w:r w:rsidR="001840CC">
            <w:rPr>
              <w:noProof/>
            </w:rPr>
            <w:t>(Ünal &amp; Başçiftçi, 2021)</w:t>
          </w:r>
          <w:r>
            <w:fldChar w:fldCharType="end"/>
          </w:r>
        </w:sdtContent>
      </w:sdt>
      <w:r>
        <w:t xml:space="preserve">. This trade-off causes many researchers to follow the principles of Occam’s Razor, which “promotes minimizing complexity </w:t>
      </w:r>
      <w:r>
        <w:lastRenderedPageBreak/>
        <w:t>and defending reductionism where possible</w:t>
      </w:r>
      <w:sdt>
        <w:sdtPr>
          <w:id w:val="-406536159"/>
          <w:citation/>
        </w:sdtPr>
        <w:sdtContent>
          <w:r>
            <w:fldChar w:fldCharType="begin"/>
          </w:r>
          <w:r>
            <w:instrText xml:space="preserve"> CITATION Oxf22 \l 1033 </w:instrText>
          </w:r>
          <w:r>
            <w:fldChar w:fldCharType="separate"/>
          </w:r>
          <w:r w:rsidR="001840CC">
            <w:rPr>
              <w:noProof/>
            </w:rPr>
            <w:t xml:space="preserve"> (Oxford, 2022)</w:t>
          </w:r>
          <w:r>
            <w:fldChar w:fldCharType="end"/>
          </w:r>
        </w:sdtContent>
      </w:sdt>
      <w:r>
        <w:t xml:space="preserve">.” Calculating the most efficient and minimal network is an open problem, so researchers approximate with genetic algorithms. These algorithms aim to converge to a decent local optimum, not </w:t>
      </w:r>
      <w:r w:rsidR="00383CF5">
        <w:t>the global one</w:t>
      </w:r>
      <w:r>
        <w:t>. Genetic programming is an essential tool and recipient of significant scientific investment. Multiple dissertations could cover this topic, which is full of open problems.</w:t>
      </w:r>
    </w:p>
    <w:p w14:paraId="51A7FCC8" w14:textId="5F9A4B60" w:rsidR="00E72F1F" w:rsidRDefault="00E72F1F" w:rsidP="00DA5CF7">
      <w:r>
        <w:t>Modern network architectures aim to simultaneously solve multiple objectives regarding weight and structural parameters to maximize fitness with minimal design</w:t>
      </w:r>
      <w:sdt>
        <w:sdtPr>
          <w:id w:val="1688949437"/>
          <w:citation/>
        </w:sdtPr>
        <w:sdtContent>
          <w:r>
            <w:fldChar w:fldCharType="begin"/>
          </w:r>
          <w:r>
            <w:instrText xml:space="preserve"> CITATION Üna21 \l 1033 </w:instrText>
          </w:r>
          <w:r>
            <w:fldChar w:fldCharType="separate"/>
          </w:r>
          <w:r w:rsidR="001840CC">
            <w:rPr>
              <w:noProof/>
            </w:rPr>
            <w:t xml:space="preserve"> (Ünal &amp; Başçiftçi, 2021)</w:t>
          </w:r>
          <w:r>
            <w:fldChar w:fldCharType="end"/>
          </w:r>
        </w:sdtContent>
      </w:sdt>
      <w:r>
        <w:t>. Researchers can optimize various problem dimensions concurrently using ensemble methods, provided those subtasks have similar but not overlapping objectives</w:t>
      </w:r>
      <w:sdt>
        <w:sdtPr>
          <w:id w:val="2002077895"/>
          <w:citation/>
        </w:sdtPr>
        <w:sdtContent>
          <w:r>
            <w:fldChar w:fldCharType="begin"/>
          </w:r>
          <w:r>
            <w:instrText xml:space="preserve"> CITATION Kim08 \l 1033 </w:instrText>
          </w:r>
          <w:r>
            <w:fldChar w:fldCharType="separate"/>
          </w:r>
          <w:r w:rsidR="001840CC">
            <w:rPr>
              <w:noProof/>
            </w:rPr>
            <w:t xml:space="preserve"> (Kim &amp; Cho, 2008)</w:t>
          </w:r>
          <w:r>
            <w:fldChar w:fldCharType="end"/>
          </w:r>
        </w:sdtContent>
      </w:sdt>
      <w:r>
        <w:t xml:space="preserve">. These subtasks typically mutate the network architecture through additive and pruning strategies until convergence, as illustrated in Figure </w:t>
      </w:r>
      <w:r w:rsidR="00DE2AE0">
        <w:t>5</w:t>
      </w:r>
      <w:r>
        <w:t>.</w:t>
      </w:r>
    </w:p>
    <w:p w14:paraId="60DB72DB" w14:textId="3D4A866E" w:rsidR="00981175" w:rsidRPr="00F8617E" w:rsidRDefault="00981175" w:rsidP="00F8617E">
      <w:pPr>
        <w:pStyle w:val="Caption"/>
        <w:ind w:firstLine="0"/>
        <w:rPr>
          <w:i/>
          <w:iCs w:val="0"/>
        </w:rPr>
      </w:pPr>
      <w:bookmarkStart w:id="43" w:name="_Toc128255038"/>
      <w:bookmarkStart w:id="44" w:name="_Toc134428833"/>
      <w:bookmarkStart w:id="45" w:name="_Toc134428875"/>
      <w:bookmarkStart w:id="46" w:name="_Toc134429082"/>
      <w:r w:rsidRPr="00310DC2">
        <w:rPr>
          <w:b/>
          <w:bCs/>
        </w:rPr>
        <w:t xml:space="preserve">Figure </w:t>
      </w:r>
      <w:r w:rsidR="00005DA6">
        <w:rPr>
          <w:b/>
          <w:bCs/>
        </w:rPr>
        <w:fldChar w:fldCharType="begin"/>
      </w:r>
      <w:r w:rsidR="00005DA6">
        <w:rPr>
          <w:b/>
          <w:bCs/>
        </w:rPr>
        <w:instrText xml:space="preserve"> SEQ Figure \* ARABIC </w:instrText>
      </w:r>
      <w:r w:rsidR="00005DA6">
        <w:rPr>
          <w:b/>
          <w:bCs/>
        </w:rPr>
        <w:fldChar w:fldCharType="separate"/>
      </w:r>
      <w:r w:rsidR="001840CC">
        <w:rPr>
          <w:b/>
          <w:bCs/>
          <w:noProof/>
        </w:rPr>
        <w:t>5</w:t>
      </w:r>
      <w:r w:rsidR="00005DA6">
        <w:rPr>
          <w:b/>
          <w:bCs/>
        </w:rPr>
        <w:fldChar w:fldCharType="end"/>
      </w:r>
      <w:r>
        <w:br/>
      </w:r>
      <w:proofErr w:type="gramStart"/>
      <w:r w:rsidRPr="00F8617E">
        <w:rPr>
          <w:i/>
          <w:iCs w:val="0"/>
        </w:rPr>
        <w:t>Multi-dimensional</w:t>
      </w:r>
      <w:proofErr w:type="gramEnd"/>
      <w:r w:rsidRPr="00F8617E">
        <w:rPr>
          <w:i/>
          <w:iCs w:val="0"/>
        </w:rPr>
        <w:t xml:space="preserve"> convergence (Kim &amp; Cho, 2008, p. 1605)</w:t>
      </w:r>
      <w:bookmarkEnd w:id="43"/>
      <w:bookmarkEnd w:id="44"/>
      <w:bookmarkEnd w:id="45"/>
      <w:bookmarkEnd w:id="46"/>
    </w:p>
    <w:p w14:paraId="163A67AB" w14:textId="77777777" w:rsidR="003B60BE" w:rsidRDefault="003B60BE" w:rsidP="003753A5">
      <w:pPr>
        <w:ind w:firstLine="0"/>
        <w:rPr>
          <w:noProof/>
        </w:rPr>
      </w:pPr>
    </w:p>
    <w:p w14:paraId="0C0A5FDB" w14:textId="7DB4A567" w:rsidR="00E72F1F" w:rsidRDefault="00E72F1F" w:rsidP="003753A5">
      <w:pPr>
        <w:ind w:firstLine="0"/>
      </w:pPr>
      <w:r w:rsidRPr="00C76DA5">
        <w:rPr>
          <w:noProof/>
          <w:lang w:bidi="bn-IN"/>
        </w:rPr>
        <w:drawing>
          <wp:inline distT="0" distB="0" distL="0" distR="0" wp14:anchorId="6E39F5F8" wp14:editId="0D88CC24">
            <wp:extent cx="5568950" cy="3219450"/>
            <wp:effectExtent l="0" t="0" r="0" b="0"/>
            <wp:docPr id="17" name="Picture 1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10;&#10;Description automatically generated"/>
                    <pic:cNvPicPr/>
                  </pic:nvPicPr>
                  <pic:blipFill rotWithShape="1">
                    <a:blip r:embed="rId18"/>
                    <a:srcRect b="8068"/>
                    <a:stretch/>
                  </pic:blipFill>
                  <pic:spPr bwMode="auto">
                    <a:xfrm>
                      <a:off x="0" y="0"/>
                      <a:ext cx="5584656" cy="3228530"/>
                    </a:xfrm>
                    <a:prstGeom prst="rect">
                      <a:avLst/>
                    </a:prstGeom>
                    <a:ln>
                      <a:noFill/>
                    </a:ln>
                    <a:extLst>
                      <a:ext uri="{53640926-AAD7-44D8-BBD7-CCE9431645EC}">
                        <a14:shadowObscured xmlns:a14="http://schemas.microsoft.com/office/drawing/2010/main"/>
                      </a:ext>
                    </a:extLst>
                  </pic:spPr>
                </pic:pic>
              </a:graphicData>
            </a:graphic>
          </wp:inline>
        </w:drawing>
      </w:r>
    </w:p>
    <w:p w14:paraId="050C1454" w14:textId="77777777" w:rsidR="00E72F1F" w:rsidRDefault="00E72F1F" w:rsidP="00F8617E">
      <w:pPr>
        <w:pStyle w:val="Heading3"/>
        <w:ind w:firstLine="0"/>
      </w:pPr>
      <w:r>
        <w:lastRenderedPageBreak/>
        <w:t>Deep learning era</w:t>
      </w:r>
    </w:p>
    <w:p w14:paraId="3B747DBC" w14:textId="4CAF20EA" w:rsidR="00E72F1F" w:rsidRDefault="00E72F1F" w:rsidP="00DA5CF7">
      <w:r>
        <w:t xml:space="preserve">Object detection and labeling tasks were </w:t>
      </w:r>
      <w:r w:rsidR="009F5716">
        <w:t>among</w:t>
      </w:r>
      <w:r>
        <w:t xml:space="preserve"> the first problems leveraging deep neural networks. Notably, in 2006, separate work by Hinton and Li led to the creation of ImageNet, a CV model for detecting twenty thousand labels based on fourteen million images</w:t>
      </w:r>
      <w:sdt>
        <w:sdtPr>
          <w:id w:val="1383828093"/>
          <w:citation/>
        </w:sdtPr>
        <w:sdtContent>
          <w:r>
            <w:fldChar w:fldCharType="begin"/>
          </w:r>
          <w:r>
            <w:instrText xml:space="preserve"> CITATION Üna21 \l 1033 </w:instrText>
          </w:r>
          <w:r>
            <w:fldChar w:fldCharType="separate"/>
          </w:r>
          <w:r w:rsidR="001840CC">
            <w:rPr>
              <w:noProof/>
            </w:rPr>
            <w:t xml:space="preserve"> (Ünal &amp; Başçiftçi, 2021)</w:t>
          </w:r>
          <w:r>
            <w:fldChar w:fldCharType="end"/>
          </w:r>
        </w:sdtContent>
      </w:sdt>
      <w:r>
        <w:t xml:space="preserve">. In 2012, </w:t>
      </w:r>
      <w:proofErr w:type="spellStart"/>
      <w:r>
        <w:t>AlexNet</w:t>
      </w:r>
      <w:proofErr w:type="spellEnd"/>
      <w:r>
        <w:t xml:space="preserve"> incorporated graphic processing units (GPUs), reducing the error rate by 50% over previous CV architectures. Today, using GPUs over CPUs is table stakes and has opened the door to training across big data sets.</w:t>
      </w:r>
    </w:p>
    <w:p w14:paraId="7F085701" w14:textId="47EE2E5E" w:rsidR="00E72F1F" w:rsidRDefault="00E72F1F" w:rsidP="00DA5CF7">
      <w:r>
        <w:t xml:space="preserve">DNN architectures </w:t>
      </w:r>
      <w:r w:rsidR="00AF4D58">
        <w:t xml:space="preserve">are particularly challenging to optimize because they </w:t>
      </w:r>
      <w:r>
        <w:t xml:space="preserve">contain </w:t>
      </w:r>
      <w:r w:rsidR="00AF4D58">
        <w:t xml:space="preserve">high variability, </w:t>
      </w:r>
      <w:r>
        <w:t xml:space="preserve">multiple kernels, </w:t>
      </w:r>
      <w:r w:rsidR="00AF4D58">
        <w:t xml:space="preserve">differing </w:t>
      </w:r>
      <w:r>
        <w:t>regularization</w:t>
      </w:r>
      <w:r w:rsidR="00AF4D58">
        <w:t xml:space="preserve"> scales</w:t>
      </w:r>
      <w:r>
        <w:t xml:space="preserve">, </w:t>
      </w:r>
      <w:r w:rsidR="00AF4D58">
        <w:t xml:space="preserve">and untrained </w:t>
      </w:r>
      <w:r>
        <w:t xml:space="preserve">hyperparameters. Training hyperparameters control the model’s initial weights, learning rates, momentum factor, generalization, and the amount of training data </w:t>
      </w:r>
      <w:sdt>
        <w:sdtPr>
          <w:id w:val="985588881"/>
          <w:citation/>
        </w:sdtPr>
        <w:sdtContent>
          <w:r>
            <w:fldChar w:fldCharType="begin"/>
          </w:r>
          <w:r>
            <w:instrText xml:space="preserve"> CITATION Jai21 \l 1033 </w:instrText>
          </w:r>
          <w:r>
            <w:fldChar w:fldCharType="separate"/>
          </w:r>
          <w:r w:rsidR="001840CC">
            <w:rPr>
              <w:noProof/>
            </w:rPr>
            <w:t>(Jaisswal &amp; Naik, 2021)</w:t>
          </w:r>
          <w:r>
            <w:fldChar w:fldCharType="end"/>
          </w:r>
        </w:sdtContent>
      </w:sdt>
      <w:r>
        <w:t>. These options influence several critical aspects of the final model, such as its sensitivity and degree of overfitting. Additionally, incorrect values can negatively impact training performance and defer model convergence.</w:t>
      </w:r>
    </w:p>
    <w:p w14:paraId="7DFECD07" w14:textId="582A0038" w:rsidR="00E72F1F" w:rsidRDefault="00E72F1F" w:rsidP="00DA5CF7">
      <w:r>
        <w:t>Practitioners typically choose genetic programming or reinforcement learning (R.L.) for this procedure</w:t>
      </w:r>
      <w:sdt>
        <w:sdtPr>
          <w:id w:val="937183854"/>
          <w:citation/>
        </w:sdtPr>
        <w:sdtContent>
          <w:r>
            <w:fldChar w:fldCharType="begin"/>
          </w:r>
          <w:r>
            <w:instrText xml:space="preserve"> CITATION Üna21 \l 1033 </w:instrText>
          </w:r>
          <w:r>
            <w:fldChar w:fldCharType="separate"/>
          </w:r>
          <w:r w:rsidR="001840CC">
            <w:rPr>
              <w:noProof/>
            </w:rPr>
            <w:t xml:space="preserve"> (Ünal &amp; Başçiftçi, 2021)</w:t>
          </w:r>
          <w:r>
            <w:fldChar w:fldCharType="end"/>
          </w:r>
        </w:sdtContent>
      </w:sdt>
      <w:r>
        <w:t>. Data scientists can represent multiple expert systems as a connected mesh of R.L. models that search for ensemble methods</w:t>
      </w:r>
      <w:r w:rsidR="000C381D">
        <w:t>,</w:t>
      </w:r>
      <w:r>
        <w:t xml:space="preserve"> </w:t>
      </w:r>
      <w:r w:rsidR="000C381D">
        <w:t>as</w:t>
      </w:r>
      <w:r>
        <w:t xml:space="preserve"> Kim &amp; Cho (2008) articulate</w:t>
      </w:r>
      <w:r w:rsidR="000C381D">
        <w:t>d</w:t>
      </w:r>
      <w:r>
        <w:t>. This mesh approach is standard for state-of-the-art architecture competitions like ImageNet Large Scale Visual Recognition Challenge</w:t>
      </w:r>
      <w:r w:rsidR="00FE4C8D">
        <w:t xml:space="preserve"> (ILSVRC</w:t>
      </w:r>
      <w:r>
        <w:t>).</w:t>
      </w:r>
    </w:p>
    <w:p w14:paraId="330C7590" w14:textId="77777777" w:rsidR="00E72F1F" w:rsidRDefault="00E72F1F" w:rsidP="00F8617E">
      <w:pPr>
        <w:pStyle w:val="Heading2"/>
        <w:ind w:firstLine="0"/>
      </w:pPr>
      <w:bookmarkStart w:id="47" w:name="_Toc134428786"/>
      <w:r>
        <w:t xml:space="preserve">How does intelligent agent modeling </w:t>
      </w:r>
      <w:proofErr w:type="gramStart"/>
      <w:r>
        <w:t>work</w:t>
      </w:r>
      <w:bookmarkEnd w:id="47"/>
      <w:proofErr w:type="gramEnd"/>
    </w:p>
    <w:p w14:paraId="0006DE12" w14:textId="529B3D11" w:rsidR="00E72F1F" w:rsidRPr="00824A23" w:rsidRDefault="00E72F1F" w:rsidP="00DA5CF7">
      <w:r>
        <w:t xml:space="preserve">Engineers consistently find that maintaining monolithic technologies requires substantial overhead. Alternatively, using microsystem architectures enables them to build and replace </w:t>
      </w:r>
      <w:r>
        <w:lastRenderedPageBreak/>
        <w:t xml:space="preserve">components rapidly in isolation. A similar idea exists with simulations that decompose the environment into multiple intelligent agents (see Table </w:t>
      </w:r>
      <w:r w:rsidR="00081F2B">
        <w:t>5</w:t>
      </w:r>
      <w:r>
        <w:t xml:space="preserve">). </w:t>
      </w:r>
    </w:p>
    <w:p w14:paraId="7C96AC49" w14:textId="55DD3E2A" w:rsidR="007F59F3" w:rsidRPr="007F59F3" w:rsidRDefault="007F59F3" w:rsidP="00F8617E">
      <w:pPr>
        <w:pStyle w:val="Caption"/>
        <w:ind w:firstLine="0"/>
        <w:rPr>
          <w:i/>
        </w:rPr>
      </w:pPr>
      <w:bookmarkStart w:id="48" w:name="_Toc134428821"/>
      <w:r w:rsidRPr="00F8617E">
        <w:rPr>
          <w:b/>
          <w:bCs/>
        </w:rPr>
        <w:t xml:space="preserve">Table </w:t>
      </w:r>
      <w:r w:rsidRPr="00F8617E">
        <w:rPr>
          <w:b/>
          <w:bCs/>
        </w:rPr>
        <w:fldChar w:fldCharType="begin"/>
      </w:r>
      <w:r w:rsidRPr="00F8617E">
        <w:rPr>
          <w:b/>
          <w:bCs/>
        </w:rPr>
        <w:instrText xml:space="preserve"> SEQ Table \* ARABIC </w:instrText>
      </w:r>
      <w:r w:rsidRPr="00F8617E">
        <w:rPr>
          <w:b/>
          <w:bCs/>
        </w:rPr>
        <w:fldChar w:fldCharType="separate"/>
      </w:r>
      <w:r w:rsidR="001840CC">
        <w:rPr>
          <w:b/>
          <w:bCs/>
          <w:noProof/>
        </w:rPr>
        <w:t>5</w:t>
      </w:r>
      <w:r w:rsidRPr="00F8617E">
        <w:rPr>
          <w:b/>
          <w:bCs/>
          <w:noProof/>
        </w:rPr>
        <w:fldChar w:fldCharType="end"/>
      </w:r>
      <w:r w:rsidRPr="00F8617E">
        <w:rPr>
          <w:b/>
          <w:bCs/>
        </w:rPr>
        <w:br/>
      </w:r>
      <w:r w:rsidRPr="007F59F3">
        <w:rPr>
          <w:i/>
        </w:rPr>
        <w:t>Principal Components</w:t>
      </w:r>
      <w:bookmarkEnd w:id="48"/>
    </w:p>
    <w:tbl>
      <w:tblPr>
        <w:tblStyle w:val="GridTable4"/>
        <w:tblW w:w="0" w:type="auto"/>
        <w:tblLook w:val="04A0" w:firstRow="1" w:lastRow="0" w:firstColumn="1" w:lastColumn="0" w:noHBand="0" w:noVBand="1"/>
      </w:tblPr>
      <w:tblGrid>
        <w:gridCol w:w="2065"/>
        <w:gridCol w:w="7285"/>
      </w:tblGrid>
      <w:tr w:rsidR="00E72F1F" w14:paraId="2B619705" w14:textId="77777777" w:rsidTr="00423A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7438CE6C" w14:textId="77777777" w:rsidR="00E72F1F" w:rsidRDefault="00E72F1F" w:rsidP="00F8617E">
            <w:pPr>
              <w:ind w:firstLine="0"/>
            </w:pPr>
            <w:r>
              <w:t>Aspect</w:t>
            </w:r>
          </w:p>
        </w:tc>
        <w:tc>
          <w:tcPr>
            <w:tcW w:w="7285" w:type="dxa"/>
          </w:tcPr>
          <w:p w14:paraId="4253FEC5" w14:textId="77777777" w:rsidR="00E72F1F" w:rsidRDefault="00E72F1F" w:rsidP="00F8617E">
            <w:pPr>
              <w:ind w:firstLine="0"/>
              <w:cnfStyle w:val="100000000000" w:firstRow="1" w:lastRow="0" w:firstColumn="0" w:lastColumn="0" w:oddVBand="0" w:evenVBand="0" w:oddHBand="0" w:evenHBand="0" w:firstRowFirstColumn="0" w:firstRowLastColumn="0" w:lastRowFirstColumn="0" w:lastRowLastColumn="0"/>
            </w:pPr>
            <w:r>
              <w:t>Definition</w:t>
            </w:r>
          </w:p>
        </w:tc>
      </w:tr>
      <w:tr w:rsidR="00E72F1F" w14:paraId="33CA8FB4"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59EB7148" w14:textId="77777777" w:rsidR="00E72F1F" w:rsidRPr="00824A23" w:rsidRDefault="00E72F1F" w:rsidP="00F8617E">
            <w:pPr>
              <w:ind w:firstLine="0"/>
            </w:pPr>
            <w:r w:rsidRPr="00824A23">
              <w:t>Intelligence</w:t>
            </w:r>
          </w:p>
        </w:tc>
        <w:tc>
          <w:tcPr>
            <w:tcW w:w="7285" w:type="dxa"/>
          </w:tcPr>
          <w:p w14:paraId="3865C886" w14:textId="77777777" w:rsidR="00E72F1F" w:rsidRDefault="00E72F1F" w:rsidP="00F8617E">
            <w:pPr>
              <w:ind w:firstLine="0"/>
              <w:cnfStyle w:val="000000100000" w:firstRow="0" w:lastRow="0" w:firstColumn="0" w:lastColumn="0" w:oddVBand="0" w:evenVBand="0" w:oddHBand="1" w:evenHBand="0" w:firstRowFirstColumn="0" w:firstRowLastColumn="0" w:lastRowFirstColumn="0" w:lastRowLastColumn="0"/>
            </w:pPr>
            <w:r>
              <w:t>The ability to reason about a problem</w:t>
            </w:r>
          </w:p>
        </w:tc>
      </w:tr>
      <w:tr w:rsidR="00E72F1F" w14:paraId="3E3891E5" w14:textId="77777777" w:rsidTr="00423ACD">
        <w:tc>
          <w:tcPr>
            <w:cnfStyle w:val="001000000000" w:firstRow="0" w:lastRow="0" w:firstColumn="1" w:lastColumn="0" w:oddVBand="0" w:evenVBand="0" w:oddHBand="0" w:evenHBand="0" w:firstRowFirstColumn="0" w:firstRowLastColumn="0" w:lastRowFirstColumn="0" w:lastRowLastColumn="0"/>
            <w:tcW w:w="2065" w:type="dxa"/>
          </w:tcPr>
          <w:p w14:paraId="7CF7A9C1" w14:textId="77777777" w:rsidR="00E72F1F" w:rsidRPr="00824A23" w:rsidRDefault="00E72F1F" w:rsidP="00F8617E">
            <w:pPr>
              <w:ind w:firstLine="0"/>
            </w:pPr>
            <w:r>
              <w:t>Simulation</w:t>
            </w:r>
          </w:p>
        </w:tc>
        <w:tc>
          <w:tcPr>
            <w:tcW w:w="7285" w:type="dxa"/>
          </w:tcPr>
          <w:p w14:paraId="44384840" w14:textId="77777777" w:rsidR="00E72F1F" w:rsidRDefault="00E72F1F" w:rsidP="00F8617E">
            <w:pPr>
              <w:ind w:firstLine="0"/>
              <w:cnfStyle w:val="000000000000" w:firstRow="0" w:lastRow="0" w:firstColumn="0" w:lastColumn="0" w:oddVBand="0" w:evenVBand="0" w:oddHBand="0" w:evenHBand="0" w:firstRowFirstColumn="0" w:firstRowLastColumn="0" w:lastRowFirstColumn="0" w:lastRowLastColumn="0"/>
            </w:pPr>
            <w:r>
              <w:t>An experiment that produces a statistical model</w:t>
            </w:r>
          </w:p>
        </w:tc>
      </w:tr>
      <w:tr w:rsidR="00E72F1F" w14:paraId="4A391D95"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1B41E572" w14:textId="77777777" w:rsidR="00E72F1F" w:rsidRPr="00824A23" w:rsidRDefault="00E72F1F" w:rsidP="00F8617E">
            <w:pPr>
              <w:ind w:firstLine="0"/>
            </w:pPr>
            <w:r>
              <w:t>Environment</w:t>
            </w:r>
          </w:p>
        </w:tc>
        <w:tc>
          <w:tcPr>
            <w:tcW w:w="7285" w:type="dxa"/>
          </w:tcPr>
          <w:p w14:paraId="4A0C056E" w14:textId="77777777" w:rsidR="00E72F1F" w:rsidRDefault="00E72F1F" w:rsidP="00F8617E">
            <w:pPr>
              <w:ind w:firstLine="0"/>
              <w:cnfStyle w:val="000000100000" w:firstRow="0" w:lastRow="0" w:firstColumn="0" w:lastColumn="0" w:oddVBand="0" w:evenVBand="0" w:oddHBand="1" w:evenHBand="0" w:firstRowFirstColumn="0" w:firstRowLastColumn="0" w:lastRowFirstColumn="0" w:lastRowLastColumn="0"/>
            </w:pPr>
            <w:r>
              <w:t>The universe contains the agents</w:t>
            </w:r>
          </w:p>
        </w:tc>
      </w:tr>
      <w:tr w:rsidR="00E72F1F" w14:paraId="70E79CA9" w14:textId="77777777" w:rsidTr="00423ACD">
        <w:tc>
          <w:tcPr>
            <w:cnfStyle w:val="001000000000" w:firstRow="0" w:lastRow="0" w:firstColumn="1" w:lastColumn="0" w:oddVBand="0" w:evenVBand="0" w:oddHBand="0" w:evenHBand="0" w:firstRowFirstColumn="0" w:firstRowLastColumn="0" w:lastRowFirstColumn="0" w:lastRowLastColumn="0"/>
            <w:tcW w:w="2065" w:type="dxa"/>
          </w:tcPr>
          <w:p w14:paraId="0C30C80E" w14:textId="77777777" w:rsidR="00E72F1F" w:rsidRPr="00824A23" w:rsidRDefault="00E72F1F" w:rsidP="00F8617E">
            <w:pPr>
              <w:ind w:firstLine="0"/>
            </w:pPr>
            <w:r w:rsidRPr="00824A23">
              <w:t>Agent</w:t>
            </w:r>
          </w:p>
        </w:tc>
        <w:tc>
          <w:tcPr>
            <w:tcW w:w="7285" w:type="dxa"/>
          </w:tcPr>
          <w:p w14:paraId="46777C47" w14:textId="77777777" w:rsidR="00E72F1F" w:rsidRDefault="00E72F1F" w:rsidP="00F8617E">
            <w:pPr>
              <w:ind w:firstLine="0"/>
              <w:cnfStyle w:val="000000000000" w:firstRow="0" w:lastRow="0" w:firstColumn="0" w:lastColumn="0" w:oddVBand="0" w:evenVBand="0" w:oddHBand="0" w:evenHBand="0" w:firstRowFirstColumn="0" w:firstRowLastColumn="0" w:lastRowFirstColumn="0" w:lastRowLastColumn="0"/>
            </w:pPr>
            <w:r>
              <w:t>An automaton that follows a predefined script</w:t>
            </w:r>
          </w:p>
        </w:tc>
      </w:tr>
      <w:tr w:rsidR="00E72F1F" w14:paraId="3C770F45"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0071FCAE" w14:textId="77777777" w:rsidR="00E72F1F" w:rsidRPr="00824A23" w:rsidRDefault="00E72F1F" w:rsidP="00F8617E">
            <w:pPr>
              <w:ind w:firstLine="0"/>
            </w:pPr>
            <w:r w:rsidRPr="00824A23">
              <w:t>Objective</w:t>
            </w:r>
          </w:p>
        </w:tc>
        <w:tc>
          <w:tcPr>
            <w:tcW w:w="7285" w:type="dxa"/>
          </w:tcPr>
          <w:p w14:paraId="2FF7474D" w14:textId="77777777" w:rsidR="00E72F1F" w:rsidRDefault="00E72F1F" w:rsidP="00F8617E">
            <w:pPr>
              <w:ind w:firstLine="0"/>
              <w:cnfStyle w:val="000000100000" w:firstRow="0" w:lastRow="0" w:firstColumn="0" w:lastColumn="0" w:oddVBand="0" w:evenVBand="0" w:oddHBand="1" w:evenHBand="0" w:firstRowFirstColumn="0" w:firstRowLastColumn="0" w:lastRowFirstColumn="0" w:lastRowLastColumn="0"/>
            </w:pPr>
            <w:r>
              <w:t>The goal of the agent</w:t>
            </w:r>
          </w:p>
        </w:tc>
      </w:tr>
      <w:tr w:rsidR="00E72F1F" w14:paraId="293DAE74" w14:textId="77777777" w:rsidTr="00423ACD">
        <w:tc>
          <w:tcPr>
            <w:cnfStyle w:val="001000000000" w:firstRow="0" w:lastRow="0" w:firstColumn="1" w:lastColumn="0" w:oddVBand="0" w:evenVBand="0" w:oddHBand="0" w:evenHBand="0" w:firstRowFirstColumn="0" w:firstRowLastColumn="0" w:lastRowFirstColumn="0" w:lastRowLastColumn="0"/>
            <w:tcW w:w="2065" w:type="dxa"/>
          </w:tcPr>
          <w:p w14:paraId="3E91952F" w14:textId="77777777" w:rsidR="00E72F1F" w:rsidRPr="00824A23" w:rsidRDefault="00E72F1F" w:rsidP="00F8617E">
            <w:pPr>
              <w:ind w:firstLine="0"/>
            </w:pPr>
            <w:r w:rsidRPr="00824A23">
              <w:t>Tasks</w:t>
            </w:r>
          </w:p>
        </w:tc>
        <w:tc>
          <w:tcPr>
            <w:tcW w:w="7285" w:type="dxa"/>
          </w:tcPr>
          <w:p w14:paraId="7214F666" w14:textId="77777777" w:rsidR="00E72F1F" w:rsidRDefault="00E72F1F" w:rsidP="00F8617E">
            <w:pPr>
              <w:ind w:firstLine="0"/>
              <w:cnfStyle w:val="000000000000" w:firstRow="0" w:lastRow="0" w:firstColumn="0" w:lastColumn="0" w:oddVBand="0" w:evenVBand="0" w:oddHBand="0" w:evenHBand="0" w:firstRowFirstColumn="0" w:firstRowLastColumn="0" w:lastRowFirstColumn="0" w:lastRowLastColumn="0"/>
            </w:pPr>
            <w:r>
              <w:t>The steps necessary to complete the objective</w:t>
            </w:r>
          </w:p>
        </w:tc>
      </w:tr>
      <w:tr w:rsidR="00E72F1F" w14:paraId="6D578D3E"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3E5A544F" w14:textId="77777777" w:rsidR="00E72F1F" w:rsidRPr="00824A23" w:rsidRDefault="00E72F1F" w:rsidP="00F8617E">
            <w:pPr>
              <w:ind w:firstLine="0"/>
            </w:pPr>
            <w:r w:rsidRPr="00824A23">
              <w:t>Notification</w:t>
            </w:r>
          </w:p>
        </w:tc>
        <w:tc>
          <w:tcPr>
            <w:tcW w:w="7285" w:type="dxa"/>
          </w:tcPr>
          <w:p w14:paraId="2A612F12" w14:textId="77777777" w:rsidR="00E72F1F" w:rsidRDefault="00E72F1F" w:rsidP="00F8617E">
            <w:pPr>
              <w:ind w:firstLine="0"/>
              <w:cnfStyle w:val="000000100000" w:firstRow="0" w:lastRow="0" w:firstColumn="0" w:lastColumn="0" w:oddVBand="0" w:evenVBand="0" w:oddHBand="1" w:evenHBand="0" w:firstRowFirstColumn="0" w:firstRowLastColumn="0" w:lastRowFirstColumn="0" w:lastRowLastColumn="0"/>
            </w:pPr>
            <w:r>
              <w:t>A collaborative or competing message between agents</w:t>
            </w:r>
          </w:p>
        </w:tc>
      </w:tr>
      <w:tr w:rsidR="00E72F1F" w14:paraId="38364F6D" w14:textId="77777777" w:rsidTr="00423ACD">
        <w:tc>
          <w:tcPr>
            <w:cnfStyle w:val="001000000000" w:firstRow="0" w:lastRow="0" w:firstColumn="1" w:lastColumn="0" w:oddVBand="0" w:evenVBand="0" w:oddHBand="0" w:evenHBand="0" w:firstRowFirstColumn="0" w:firstRowLastColumn="0" w:lastRowFirstColumn="0" w:lastRowLastColumn="0"/>
            <w:tcW w:w="2065" w:type="dxa"/>
          </w:tcPr>
          <w:p w14:paraId="52D27D35" w14:textId="77777777" w:rsidR="00E72F1F" w:rsidRPr="00824A23" w:rsidRDefault="00E72F1F" w:rsidP="00F8617E">
            <w:pPr>
              <w:ind w:firstLine="0"/>
            </w:pPr>
            <w:r w:rsidRPr="00824A23">
              <w:t>Swarm</w:t>
            </w:r>
          </w:p>
        </w:tc>
        <w:tc>
          <w:tcPr>
            <w:tcW w:w="7285" w:type="dxa"/>
          </w:tcPr>
          <w:p w14:paraId="701A337E" w14:textId="77777777" w:rsidR="00E72F1F" w:rsidRDefault="00E72F1F" w:rsidP="00F8617E">
            <w:pPr>
              <w:ind w:firstLine="0"/>
              <w:cnfStyle w:val="000000000000" w:firstRow="0" w:lastRow="0" w:firstColumn="0" w:lastColumn="0" w:oddVBand="0" w:evenVBand="0" w:oddHBand="0" w:evenHBand="0" w:firstRowFirstColumn="0" w:firstRowLastColumn="0" w:lastRowFirstColumn="0" w:lastRowLastColumn="0"/>
            </w:pPr>
            <w:r>
              <w:t>A group of agents</w:t>
            </w:r>
          </w:p>
        </w:tc>
      </w:tr>
      <w:tr w:rsidR="00E72F1F" w14:paraId="2734971F"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1691DCBF" w14:textId="77777777" w:rsidR="00E72F1F" w:rsidRPr="00824A23" w:rsidRDefault="00E72F1F" w:rsidP="00F8617E">
            <w:pPr>
              <w:ind w:firstLine="0"/>
            </w:pPr>
            <w:r>
              <w:t>Choice</w:t>
            </w:r>
          </w:p>
        </w:tc>
        <w:tc>
          <w:tcPr>
            <w:tcW w:w="7285" w:type="dxa"/>
          </w:tcPr>
          <w:p w14:paraId="74CE3E2F" w14:textId="77777777" w:rsidR="00E72F1F" w:rsidRDefault="00E72F1F" w:rsidP="00F8617E">
            <w:pPr>
              <w:ind w:firstLine="0"/>
              <w:cnfStyle w:val="000000100000" w:firstRow="0" w:lastRow="0" w:firstColumn="0" w:lastColumn="0" w:oddVBand="0" w:evenVBand="0" w:oddHBand="1" w:evenHBand="0" w:firstRowFirstColumn="0" w:firstRowLastColumn="0" w:lastRowFirstColumn="0" w:lastRowLastColumn="0"/>
            </w:pPr>
            <w:r>
              <w:t>The random decision of an agent within its action space</w:t>
            </w:r>
          </w:p>
        </w:tc>
      </w:tr>
      <w:tr w:rsidR="00E72F1F" w14:paraId="2CBF63B2" w14:textId="77777777" w:rsidTr="00423ACD">
        <w:tc>
          <w:tcPr>
            <w:cnfStyle w:val="001000000000" w:firstRow="0" w:lastRow="0" w:firstColumn="1" w:lastColumn="0" w:oddVBand="0" w:evenVBand="0" w:oddHBand="0" w:evenHBand="0" w:firstRowFirstColumn="0" w:firstRowLastColumn="0" w:lastRowFirstColumn="0" w:lastRowLastColumn="0"/>
            <w:tcW w:w="2065" w:type="dxa"/>
          </w:tcPr>
          <w:p w14:paraId="27965874" w14:textId="77777777" w:rsidR="00E72F1F" w:rsidRDefault="00E72F1F" w:rsidP="00F8617E">
            <w:pPr>
              <w:ind w:firstLine="0"/>
            </w:pPr>
            <w:r>
              <w:t>Aggregate Choice</w:t>
            </w:r>
          </w:p>
        </w:tc>
        <w:tc>
          <w:tcPr>
            <w:tcW w:w="7285" w:type="dxa"/>
          </w:tcPr>
          <w:p w14:paraId="4DCC2BF6" w14:textId="77777777" w:rsidR="00E72F1F" w:rsidRDefault="00E72F1F" w:rsidP="00F8617E">
            <w:pPr>
              <w:ind w:firstLine="0"/>
              <w:cnfStyle w:val="000000000000" w:firstRow="0" w:lastRow="0" w:firstColumn="0" w:lastColumn="0" w:oddVBand="0" w:evenVBand="0" w:oddHBand="0" w:evenHBand="0" w:firstRowFirstColumn="0" w:firstRowLastColumn="0" w:lastRowFirstColumn="0" w:lastRowLastColumn="0"/>
            </w:pPr>
            <w:r>
              <w:t>The net effect of multiple independent agent decisions</w:t>
            </w:r>
          </w:p>
        </w:tc>
      </w:tr>
    </w:tbl>
    <w:p w14:paraId="456069A6" w14:textId="77777777" w:rsidR="00E72F1F" w:rsidRPr="006327C6" w:rsidRDefault="00E72F1F" w:rsidP="00DA5CF7"/>
    <w:p w14:paraId="1E41AEF9" w14:textId="568D187C" w:rsidR="0005446B" w:rsidRDefault="00E72F1F" w:rsidP="00DA5CF7">
      <w:r>
        <w:t xml:space="preserve">A simulation experiment first identifies the environment, participants, and one or more objectives. Each participant, called an agent, attempts to complete their aim under guiding rules and principles. For instance, </w:t>
      </w:r>
      <w:proofErr w:type="spellStart"/>
      <w:r>
        <w:t>NetLogo’s</w:t>
      </w:r>
      <w:proofErr w:type="spellEnd"/>
      <w:r>
        <w:t xml:space="preserve"> </w:t>
      </w:r>
      <w:proofErr w:type="spellStart"/>
      <w:r>
        <w:t>BeeSmart</w:t>
      </w:r>
      <w:proofErr w:type="spellEnd"/>
      <w:r>
        <w:t xml:space="preserve"> environment contains multiple bees that try to maximize food production from various honey pots within a given scene</w:t>
      </w:r>
      <w:sdt>
        <w:sdtPr>
          <w:id w:val="282005456"/>
          <w:citation/>
        </w:sdtPr>
        <w:sdtContent>
          <w:r>
            <w:fldChar w:fldCharType="begin"/>
          </w:r>
          <w:r>
            <w:instrText xml:space="preserve"> CITATION Wil14 \l 1033 </w:instrText>
          </w:r>
          <w:r>
            <w:fldChar w:fldCharType="separate"/>
          </w:r>
          <w:r w:rsidR="001840CC">
            <w:rPr>
              <w:noProof/>
            </w:rPr>
            <w:t xml:space="preserve"> (Wilensky, 2014)</w:t>
          </w:r>
          <w:r>
            <w:fldChar w:fldCharType="end"/>
          </w:r>
        </w:sdtContent>
      </w:sdt>
      <w:r>
        <w:t>. Initially, the swarm fumbles around until it discovers a food source. After some time, the colony will divide across multiple honey pots and compare site values with neighboring peers</w:t>
      </w:r>
      <w:r w:rsidR="00CB1548">
        <w:t xml:space="preserve"> (see </w:t>
      </w:r>
      <w:r w:rsidR="00CB1548">
        <w:lastRenderedPageBreak/>
        <w:t>Figure 6)</w:t>
      </w:r>
      <w:r>
        <w:t>. Eventually, the bees converge to the optimal configuration that provides the maximum food for the hive.</w:t>
      </w:r>
    </w:p>
    <w:p w14:paraId="0C9AB723" w14:textId="3372D614" w:rsidR="00E72F1F" w:rsidRPr="00F8617E" w:rsidRDefault="0005446B" w:rsidP="00F8617E">
      <w:pPr>
        <w:pStyle w:val="Caption"/>
        <w:ind w:firstLine="0"/>
        <w:rPr>
          <w:i/>
          <w:iCs w:val="0"/>
        </w:rPr>
      </w:pPr>
      <w:bookmarkStart w:id="49" w:name="_Toc128255039"/>
      <w:bookmarkStart w:id="50" w:name="_Toc134428834"/>
      <w:bookmarkStart w:id="51" w:name="_Toc134428876"/>
      <w:bookmarkStart w:id="52" w:name="_Toc134429083"/>
      <w:r w:rsidRPr="00310DC2">
        <w:rPr>
          <w:b/>
          <w:bCs/>
        </w:rPr>
        <w:t xml:space="preserve">Figure </w:t>
      </w:r>
      <w:r w:rsidR="00005DA6">
        <w:rPr>
          <w:b/>
          <w:bCs/>
        </w:rPr>
        <w:fldChar w:fldCharType="begin"/>
      </w:r>
      <w:r w:rsidR="00005DA6">
        <w:rPr>
          <w:b/>
          <w:bCs/>
        </w:rPr>
        <w:instrText xml:space="preserve"> SEQ Figure \* ARABIC </w:instrText>
      </w:r>
      <w:r w:rsidR="00005DA6">
        <w:rPr>
          <w:b/>
          <w:bCs/>
        </w:rPr>
        <w:fldChar w:fldCharType="separate"/>
      </w:r>
      <w:r w:rsidR="001840CC">
        <w:rPr>
          <w:b/>
          <w:bCs/>
          <w:noProof/>
        </w:rPr>
        <w:t>6</w:t>
      </w:r>
      <w:r w:rsidR="00005DA6">
        <w:rPr>
          <w:b/>
          <w:bCs/>
        </w:rPr>
        <w:fldChar w:fldCharType="end"/>
      </w:r>
      <w:r>
        <w:br/>
      </w:r>
      <w:proofErr w:type="spellStart"/>
      <w:r w:rsidRPr="00F8617E">
        <w:rPr>
          <w:i/>
          <w:iCs w:val="0"/>
        </w:rPr>
        <w:t>BeeSmart</w:t>
      </w:r>
      <w:proofErr w:type="spellEnd"/>
      <w:r w:rsidRPr="00F8617E">
        <w:rPr>
          <w:i/>
          <w:iCs w:val="0"/>
        </w:rPr>
        <w:t xml:space="preserve"> Simulation (Wilensky, 2014)</w:t>
      </w:r>
      <w:bookmarkEnd w:id="49"/>
      <w:bookmarkEnd w:id="50"/>
      <w:bookmarkEnd w:id="51"/>
      <w:bookmarkEnd w:id="52"/>
    </w:p>
    <w:p w14:paraId="26707163" w14:textId="77777777" w:rsidR="00E72F1F" w:rsidRDefault="00E72F1F" w:rsidP="00F8617E">
      <w:pPr>
        <w:ind w:firstLine="0"/>
      </w:pPr>
      <w:r>
        <w:rPr>
          <w:noProof/>
          <w:lang w:bidi="bn-IN"/>
        </w:rPr>
        <w:drawing>
          <wp:inline distT="0" distB="0" distL="0" distR="0" wp14:anchorId="0DCD817F" wp14:editId="6D3BEFD6">
            <wp:extent cx="5721024" cy="3248025"/>
            <wp:effectExtent l="0" t="0" r="0" b="0"/>
            <wp:docPr id="2" name="Picture 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with medium confidence"/>
                    <pic:cNvPicPr/>
                  </pic:nvPicPr>
                  <pic:blipFill>
                    <a:blip r:embed="rId19"/>
                    <a:stretch>
                      <a:fillRect/>
                    </a:stretch>
                  </pic:blipFill>
                  <pic:spPr>
                    <a:xfrm>
                      <a:off x="0" y="0"/>
                      <a:ext cx="5819967" cy="3304199"/>
                    </a:xfrm>
                    <a:prstGeom prst="rect">
                      <a:avLst/>
                    </a:prstGeom>
                  </pic:spPr>
                </pic:pic>
              </a:graphicData>
            </a:graphic>
          </wp:inline>
        </w:drawing>
      </w:r>
      <w:r>
        <w:t xml:space="preserve">  </w:t>
      </w:r>
    </w:p>
    <w:p w14:paraId="42BABB3B" w14:textId="77777777" w:rsidR="00E72F1F" w:rsidRDefault="00E72F1F" w:rsidP="00DA5CF7">
      <w:r>
        <w:t>While no individual agent (bee) understands the ideal distribution across the environment, the aggregate of independent decisions enables analysts to extract sophisticated observations about the broader objectives. It is also possible to quickly expand upon this simulation by designing expert agents, such as communication specialists, that propagate messages twice as fast. After defining the role and its local rules, the existing simulation can immediately incorporate those customizations.</w:t>
      </w:r>
    </w:p>
    <w:p w14:paraId="10AD9F3A" w14:textId="77777777" w:rsidR="00E72F1F" w:rsidRDefault="00E72F1F" w:rsidP="00F8617E">
      <w:pPr>
        <w:pStyle w:val="Heading3"/>
        <w:ind w:firstLine="0"/>
      </w:pPr>
      <w:r>
        <w:t>Genetic Algorithms (G.A.)</w:t>
      </w:r>
    </w:p>
    <w:p w14:paraId="6FC230E9" w14:textId="663C6458" w:rsidR="00E72F1F" w:rsidRDefault="00E72F1F" w:rsidP="00DA5CF7">
      <w:r>
        <w:t xml:space="preserve">The Traveling Salesman is a classical graph puzzle that attempts to find the most efficient route through N-cities.  Even with ubiquitous access to cloud computing, enumerating through </w:t>
      </w:r>
      <w:r>
        <w:lastRenderedPageBreak/>
        <w:t xml:space="preserve">an exhaustive search is not practical due to the combinations growing at </w:t>
      </w:r>
      <m:oMath>
        <m:f>
          <m:fPr>
            <m:ctrlPr>
              <w:rPr>
                <w:rFonts w:ascii="Cambria Math" w:hAnsi="Cambria Math"/>
                <w:i/>
              </w:rPr>
            </m:ctrlPr>
          </m:fPr>
          <m:num>
            <m:d>
              <m:dPr>
                <m:ctrlPr>
                  <w:rPr>
                    <w:rFonts w:ascii="Cambria Math" w:hAnsi="Cambria Math"/>
                    <w:i/>
                  </w:rPr>
                </m:ctrlPr>
              </m:dPr>
              <m:e>
                <m:r>
                  <w:rPr>
                    <w:rFonts w:ascii="Cambria Math" w:hAnsi="Cambria Math"/>
                  </w:rPr>
                  <m:t>n-1</m:t>
                </m:r>
              </m:e>
            </m:d>
            <m:r>
              <w:rPr>
                <w:rFonts w:ascii="Cambria Math" w:hAnsi="Cambria Math"/>
              </w:rPr>
              <m:t>!</m:t>
            </m:r>
          </m:num>
          <m:den>
            <m:r>
              <w:rPr>
                <w:rFonts w:ascii="Cambria Math" w:hAnsi="Cambria Math"/>
              </w:rPr>
              <m:t>2</m:t>
            </m:r>
          </m:den>
        </m:f>
      </m:oMath>
      <w:r>
        <w:rPr>
          <w:rFonts w:eastAsiaTheme="minorEastAsia"/>
        </w:rPr>
        <w:t xml:space="preserve"> (Keller et al., 2016)</w:t>
      </w:r>
      <w:r>
        <w:t>. As the simulation continues to scale out, it requires a mechanism to prune that search space and quickly discover the optimal answers. The Theory of Evolution states that biology weeds out inferior strains through the Natural Selection Process</w:t>
      </w:r>
      <w:sdt>
        <w:sdtPr>
          <w:id w:val="-1167330100"/>
          <w:citation/>
        </w:sdtPr>
        <w:sdtContent>
          <w:r>
            <w:fldChar w:fldCharType="begin"/>
          </w:r>
          <w:r>
            <w:instrText xml:space="preserve"> CITATION Dar59 \l 1033 </w:instrText>
          </w:r>
          <w:r>
            <w:fldChar w:fldCharType="separate"/>
          </w:r>
          <w:r w:rsidR="001840CC">
            <w:rPr>
              <w:noProof/>
            </w:rPr>
            <w:t xml:space="preserve"> (Darwin, 1859)</w:t>
          </w:r>
          <w:r>
            <w:fldChar w:fldCharType="end"/>
          </w:r>
        </w:sdtContent>
      </w:sdt>
      <w:r>
        <w:t xml:space="preserve">. Computers can replicate this model through Genetic Algorithms to converge on optimal configurations (see Figure </w:t>
      </w:r>
      <w:r w:rsidR="00081F2B">
        <w:t>7</w:t>
      </w:r>
      <w:r>
        <w:t>).</w:t>
      </w:r>
    </w:p>
    <w:p w14:paraId="6B45BEBA" w14:textId="720B1640" w:rsidR="000B5810" w:rsidRPr="000B5810" w:rsidRDefault="000B5810" w:rsidP="00F8617E">
      <w:pPr>
        <w:pStyle w:val="Caption"/>
        <w:ind w:firstLine="0"/>
      </w:pPr>
      <w:bookmarkStart w:id="53" w:name="_Toc128255040"/>
      <w:bookmarkStart w:id="54" w:name="_Toc134428835"/>
      <w:bookmarkStart w:id="55" w:name="_Toc134428877"/>
      <w:bookmarkStart w:id="56" w:name="_Toc134429084"/>
      <w:r w:rsidRPr="00F8617E">
        <w:rPr>
          <w:b/>
          <w:bCs/>
        </w:rPr>
        <w:t xml:space="preserve">Figure </w:t>
      </w:r>
      <w:r w:rsidR="00005DA6">
        <w:rPr>
          <w:b/>
          <w:bCs/>
        </w:rPr>
        <w:fldChar w:fldCharType="begin"/>
      </w:r>
      <w:r w:rsidR="00005DA6">
        <w:rPr>
          <w:b/>
          <w:bCs/>
        </w:rPr>
        <w:instrText xml:space="preserve"> SEQ Figure \* ARABIC </w:instrText>
      </w:r>
      <w:r w:rsidR="00005DA6">
        <w:rPr>
          <w:b/>
          <w:bCs/>
        </w:rPr>
        <w:fldChar w:fldCharType="separate"/>
      </w:r>
      <w:r w:rsidR="001840CC">
        <w:rPr>
          <w:b/>
          <w:bCs/>
          <w:noProof/>
        </w:rPr>
        <w:t>7</w:t>
      </w:r>
      <w:r w:rsidR="00005DA6">
        <w:rPr>
          <w:b/>
          <w:bCs/>
        </w:rPr>
        <w:fldChar w:fldCharType="end"/>
      </w:r>
      <w:r>
        <w:br/>
      </w:r>
      <w:r w:rsidRPr="000B5810">
        <w:rPr>
          <w:i/>
        </w:rPr>
        <w:t>Genetic Algorithm Process</w:t>
      </w:r>
      <w:bookmarkEnd w:id="53"/>
      <w:bookmarkEnd w:id="54"/>
      <w:bookmarkEnd w:id="55"/>
      <w:bookmarkEnd w:id="56"/>
    </w:p>
    <w:p w14:paraId="024DAA35" w14:textId="77777777" w:rsidR="00E72F1F" w:rsidRPr="00B926E5" w:rsidRDefault="00E72F1F" w:rsidP="00F8617E">
      <w:pPr>
        <w:ind w:firstLine="0"/>
      </w:pPr>
      <w:r>
        <w:rPr>
          <w:noProof/>
          <w:lang w:bidi="bn-IN"/>
        </w:rPr>
        <w:drawing>
          <wp:inline distT="0" distB="0" distL="0" distR="0" wp14:anchorId="7A2CA362" wp14:editId="5296DA11">
            <wp:extent cx="6100781" cy="5200650"/>
            <wp:effectExtent l="0" t="0" r="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20"/>
                    <a:stretch>
                      <a:fillRect/>
                    </a:stretch>
                  </pic:blipFill>
                  <pic:spPr>
                    <a:xfrm>
                      <a:off x="0" y="0"/>
                      <a:ext cx="6242895" cy="5321796"/>
                    </a:xfrm>
                    <a:prstGeom prst="rect">
                      <a:avLst/>
                    </a:prstGeom>
                  </pic:spPr>
                </pic:pic>
              </a:graphicData>
            </a:graphic>
          </wp:inline>
        </w:drawing>
      </w:r>
    </w:p>
    <w:p w14:paraId="78876A8C" w14:textId="50DBAE2B" w:rsidR="00E72F1F" w:rsidRDefault="00E72F1F" w:rsidP="00DA5CF7">
      <w:r>
        <w:lastRenderedPageBreak/>
        <w:t xml:space="preserve">The solution begins by modeling a potential answer as a vector of classification features. First, hundreds to thousands of randomly initialized instances run through the simulation to compute a per-instance score. Then a TOP-N ranking keeps the best instances, discarding the remainder. Next, a </w:t>
      </w:r>
      <w:r w:rsidR="001D6FD4">
        <w:t>crossbreeding</w:t>
      </w:r>
      <w:r>
        <w:t xml:space="preserve"> and mutation process mixes features from the fittest combinations to produce offspring. Those offspring cycle through this system thousands of times until only superior specimens remain.</w:t>
      </w:r>
    </w:p>
    <w:p w14:paraId="7E0F7F02" w14:textId="77777777" w:rsidR="00E72F1F" w:rsidRDefault="00E72F1F" w:rsidP="00F8617E">
      <w:pPr>
        <w:pStyle w:val="Heading3"/>
        <w:ind w:firstLine="0"/>
      </w:pPr>
      <w:r>
        <w:t>Multi-Level Agent-Based Modeling (ML-ABM)</w:t>
      </w:r>
    </w:p>
    <w:p w14:paraId="33887420" w14:textId="042C1D00" w:rsidR="00E72F1F" w:rsidRDefault="00E72F1F" w:rsidP="00F8617E">
      <w:r>
        <w:t xml:space="preserve">After decomposing complex models into individual agents, a mechanism must aggregate the independent decisions into more </w:t>
      </w:r>
      <w:proofErr w:type="gramStart"/>
      <w:r>
        <w:t>macro observations</w:t>
      </w:r>
      <w:proofErr w:type="gramEnd"/>
      <w:r>
        <w:t>. Cellular Automata (C.A.) paints this picture by grouping related swarms into “a hierarchical series of discrete systems</w:t>
      </w:r>
      <w:sdt>
        <w:sdtPr>
          <w:id w:val="2037301974"/>
          <w:citation/>
        </w:sdtPr>
        <w:sdtContent>
          <w:r>
            <w:fldChar w:fldCharType="begin"/>
          </w:r>
          <w:r>
            <w:instrText xml:space="preserve"> CITATION Mak18 \l 1033 </w:instrText>
          </w:r>
          <w:r>
            <w:fldChar w:fldCharType="separate"/>
          </w:r>
          <w:r w:rsidR="001840CC">
            <w:rPr>
              <w:noProof/>
            </w:rPr>
            <w:t xml:space="preserve"> (Makarenko &amp; Osaulenko, 2018)</w:t>
          </w:r>
          <w:r>
            <w:fldChar w:fldCharType="end"/>
          </w:r>
        </w:sdtContent>
      </w:sdt>
      <w:r>
        <w:t>.”  Through multiple levels of aggregation, agents can feed into swarms and those individual swarms into swarm networks.</w:t>
      </w:r>
    </w:p>
    <w:p w14:paraId="14DBC7F8" w14:textId="11C00D3E" w:rsidR="00E72F1F" w:rsidRPr="006327C6" w:rsidRDefault="00E72F1F" w:rsidP="00DA5CF7">
      <w:r>
        <w:t xml:space="preserve">For instance, a financial market environment has individual buy-and-sell participants who react to supply-and-demand fluctuations (see Figure </w:t>
      </w:r>
      <w:r w:rsidR="00EB0D33">
        <w:t>1</w:t>
      </w:r>
      <w:r>
        <w:t>). This example simulation contains thousands of personal portfolio accounts (agents) that frequently make rational transactions. An analysis could apply C.A. across these portfolios by aggregating many data points to improve the data’s usability for professional traders. However, an inefficiency exists within this design because some individual portfolios (agent states) are nearly identical. Like the risk-free rate, other aspects do not require the fidelity that swarms of agents produce. These situations can rely on ML-ABM to approximate irrelevant details (e.g., with caches) and enable fine-grained influence over critical decisions (e.g., with swarms of agents) (</w:t>
      </w:r>
      <w:proofErr w:type="spellStart"/>
      <w:r>
        <w:t>Hijorth</w:t>
      </w:r>
      <w:proofErr w:type="spellEnd"/>
      <w:r>
        <w:t xml:space="preserve"> et al., 2020). </w:t>
      </w:r>
    </w:p>
    <w:p w14:paraId="4E932E7D" w14:textId="77777777" w:rsidR="00E72F1F" w:rsidRDefault="00E72F1F" w:rsidP="00F8617E">
      <w:pPr>
        <w:pStyle w:val="Heading2"/>
        <w:ind w:firstLine="0"/>
      </w:pPr>
      <w:bookmarkStart w:id="57" w:name="_Toc134428787"/>
      <w:r>
        <w:lastRenderedPageBreak/>
        <w:t xml:space="preserve">How does neural network training </w:t>
      </w:r>
      <w:proofErr w:type="gramStart"/>
      <w:r>
        <w:t>work</w:t>
      </w:r>
      <w:bookmarkEnd w:id="57"/>
      <w:proofErr w:type="gramEnd"/>
    </w:p>
    <w:p w14:paraId="7F6B507E" w14:textId="014C4248" w:rsidR="00E72F1F" w:rsidRDefault="00E72F1F" w:rsidP="00DA5CF7">
      <w:r>
        <w:t xml:space="preserve">Model training aims to estimate the weights and connectivity structure for mapping a set of inputs to </w:t>
      </w:r>
      <w:r w:rsidR="000E43A1">
        <w:t>predict</w:t>
      </w:r>
      <w:r>
        <w:t xml:space="preserve"> outputs. This process requires optimizing a cost function using a series of forward-feeding data operations followed by backpropagation</w:t>
      </w:r>
      <w:sdt>
        <w:sdtPr>
          <w:id w:val="-1903441192"/>
          <w:citation/>
        </w:sdtPr>
        <w:sdtContent>
          <w:r>
            <w:fldChar w:fldCharType="begin"/>
          </w:r>
          <w:r w:rsidR="009B2852">
            <w:instrText xml:space="preserve">CITATION Fri20 \t  \l 1033 </w:instrText>
          </w:r>
          <w:r>
            <w:fldChar w:fldCharType="separate"/>
          </w:r>
          <w:r w:rsidR="001840CC">
            <w:rPr>
              <w:noProof/>
            </w:rPr>
            <w:t xml:space="preserve"> (Fridman, 2020)</w:t>
          </w:r>
          <w:r>
            <w:fldChar w:fldCharType="end"/>
          </w:r>
        </w:sdtContent>
      </w:sdt>
      <w:r>
        <w:t>. Backpropagation is a mathematical procedure that compares the expected versus actual outputs. Next, it calculates each parameter</w:t>
      </w:r>
      <w:r w:rsidR="00B77842">
        <w:t>’</w:t>
      </w:r>
      <w:r>
        <w:t>s partial derivatives and cascades updates to adjust the input weights accordingly</w:t>
      </w:r>
      <w:sdt>
        <w:sdtPr>
          <w:id w:val="49195192"/>
          <w:citation/>
        </w:sdtPr>
        <w:sdtContent>
          <w:r>
            <w:fldChar w:fldCharType="begin"/>
          </w:r>
          <w:r w:rsidR="009B2852">
            <w:instrText xml:space="preserve">CITATION Lee21 \l 1033 </w:instrText>
          </w:r>
          <w:r>
            <w:fldChar w:fldCharType="separate"/>
          </w:r>
          <w:r w:rsidR="001840CC">
            <w:rPr>
              <w:noProof/>
            </w:rPr>
            <w:t xml:space="preserve"> (Lee &amp; Yoo, 2021)</w:t>
          </w:r>
          <w:r>
            <w:fldChar w:fldCharType="end"/>
          </w:r>
        </w:sdtContent>
      </w:sdt>
      <w:r>
        <w:t>. Finally, after sufficient iterations, the network converges, which means that the difference between expected and actual outputs is within an acceptable margin of error.</w:t>
      </w:r>
    </w:p>
    <w:p w14:paraId="52FBDEDE" w14:textId="77777777" w:rsidR="00E72F1F" w:rsidRDefault="00E72F1F" w:rsidP="00EF5646">
      <w:pPr>
        <w:pStyle w:val="Heading3"/>
        <w:ind w:firstLine="0"/>
      </w:pPr>
      <w:r>
        <w:t xml:space="preserve">How are they scaling to millions of </w:t>
      </w:r>
      <w:proofErr w:type="gramStart"/>
      <w:r>
        <w:t>parameters</w:t>
      </w:r>
      <w:proofErr w:type="gramEnd"/>
    </w:p>
    <w:p w14:paraId="23A1D679" w14:textId="40051CDD" w:rsidR="00E72F1F" w:rsidRDefault="00E72F1F" w:rsidP="00DA5CF7">
      <w:r>
        <w:t xml:space="preserve">Recently, titans of the industry like Google Brain Team, </w:t>
      </w:r>
      <w:r w:rsidR="000E43A1">
        <w:t>OpenAI</w:t>
      </w:r>
      <w:r>
        <w:t>, and Uber Labs are scaling their evolutionary algorithms to millions of parameters without human intervention. Discovering the optimal architecture for CV and NLP problems at this scale is improbable due to its combinatorial nature and high costs per iteration</w:t>
      </w:r>
      <w:r w:rsidR="00340A38">
        <w:t xml:space="preserve"> (Lui et al., 2018).</w:t>
      </w:r>
      <w:r>
        <w:t xml:space="preserve"> Instead, automation must represent the network as a traditional graph G consisting of nodes and weighted edges. Next, multi-level motifs augment the connectivity hierarchy to discover the impact of broad and narrow changes. For instance, these mutations might inject high-level filters or split the N-</w:t>
      </w:r>
      <w:proofErr w:type="spellStart"/>
      <w:r>
        <w:t>th</w:t>
      </w:r>
      <w:proofErr w:type="spellEnd"/>
      <w:r>
        <w:t xml:space="preserve"> hidden layer. In many ways, this is analogous to traditional fuzz testing, which exploits software through bit flipping.</w:t>
      </w:r>
    </w:p>
    <w:p w14:paraId="12ADA20C" w14:textId="4EE63E80" w:rsidR="00E72F1F" w:rsidRDefault="00E72F1F" w:rsidP="00DA5CF7">
      <w:r>
        <w:t>Google DeepMind (2018</w:t>
      </w:r>
      <w:r w:rsidR="001D6FD4">
        <w:t>) implements</w:t>
      </w:r>
      <w:r>
        <w:t xml:space="preserve"> its search algorithm based on tournament selection. Each round begins by selecting the top 5% of the population and applying permutations from a discrete action space. After mutating the networks, only the superior offspring survive to the next round. This random search process is a genetic algorithm with an R.L. model steering its evolution to deliver the best of the breed through a simple search model.</w:t>
      </w:r>
    </w:p>
    <w:p w14:paraId="2A2E61C7" w14:textId="77777777" w:rsidR="00E72F1F" w:rsidRDefault="00E72F1F" w:rsidP="00EF5646">
      <w:pPr>
        <w:pStyle w:val="Heading3"/>
        <w:ind w:firstLine="0"/>
      </w:pPr>
      <w:r>
        <w:lastRenderedPageBreak/>
        <w:t>Modern scalability challenges</w:t>
      </w:r>
    </w:p>
    <w:p w14:paraId="5069EAB4" w14:textId="6B7C27FE" w:rsidR="00E72F1F" w:rsidRDefault="00E72F1F" w:rsidP="00DA5CF7">
      <w:r>
        <w:t>The sheer volume of matrix-based computations introduces challenges in scaling the training systems. Around 2012, researchers began using Graphical Processing Units (GPUs) over Central Processing Units (CPUs) to expedite model convergence significantly</w:t>
      </w:r>
      <w:sdt>
        <w:sdtPr>
          <w:id w:val="-820737859"/>
          <w:citation/>
        </w:sdtPr>
        <w:sdtContent>
          <w:r>
            <w:fldChar w:fldCharType="begin"/>
          </w:r>
          <w:r>
            <w:instrText xml:space="preserve"> CITATION Kri12 \l 1033 </w:instrText>
          </w:r>
          <w:r>
            <w:fldChar w:fldCharType="separate"/>
          </w:r>
          <w:r w:rsidR="001840CC">
            <w:rPr>
              <w:noProof/>
            </w:rPr>
            <w:t xml:space="preserve"> (Krizhevshy, Sutskever, &amp; Hinton, 2012)</w:t>
          </w:r>
          <w:r>
            <w:fldChar w:fldCharType="end"/>
          </w:r>
        </w:sdtContent>
      </w:sdt>
      <w:r>
        <w:t>. According to some estimates, this hardware change leaped the state-of-the-art Deep Learning a decade</w:t>
      </w:r>
      <w:sdt>
        <w:sdtPr>
          <w:id w:val="1166591021"/>
          <w:citation/>
        </w:sdtPr>
        <w:sdtContent>
          <w:r>
            <w:fldChar w:fldCharType="begin"/>
          </w:r>
          <w:r>
            <w:instrText xml:space="preserve"> CITATION Üna21 \l 1033 </w:instrText>
          </w:r>
          <w:r>
            <w:fldChar w:fldCharType="separate"/>
          </w:r>
          <w:r w:rsidR="001840CC">
            <w:rPr>
              <w:noProof/>
            </w:rPr>
            <w:t xml:space="preserve"> (Ünal &amp; Başçiftçi, 2021)</w:t>
          </w:r>
          <w:r>
            <w:fldChar w:fldCharType="end"/>
          </w:r>
        </w:sdtContent>
      </w:sdt>
      <w:r>
        <w:t>. However, researchers continue to require more extensive and sophisticated models. For example, GPT-3, an autoregressive language model, has over 175 billion parameters, a 10x increase over GPT-2 (Brown et al., 2020). More recently, Google Brain demonstrated an NLP translation model with over a trillion parameters</w:t>
      </w:r>
      <w:r w:rsidR="00340A38">
        <w:t xml:space="preserve"> (</w:t>
      </w:r>
      <w:proofErr w:type="spellStart"/>
      <w:r w:rsidR="00340A38">
        <w:t>Fedus</w:t>
      </w:r>
      <w:proofErr w:type="spellEnd"/>
      <w:r w:rsidR="00340A38">
        <w:t xml:space="preserve"> et al., 2022)</w:t>
      </w:r>
      <w:r>
        <w:t>. This exponential parameter growth is likely to continue into the foreseeable future.</w:t>
      </w:r>
    </w:p>
    <w:p w14:paraId="0A5DEC50" w14:textId="46C305F0" w:rsidR="00E72F1F" w:rsidRDefault="00E72F1F" w:rsidP="00DA5CF7">
      <w:r>
        <w:t xml:space="preserve">Several practical limitations exist to </w:t>
      </w:r>
      <w:r w:rsidRPr="00535347">
        <w:rPr>
          <w:i/>
          <w:iCs/>
        </w:rPr>
        <w:t>scaling up</w:t>
      </w:r>
      <w:r>
        <w:t xml:space="preserve"> an individual server to support training a billion parameters. Instead, researchers turn to distributed systems patterns for horizontally </w:t>
      </w:r>
      <w:r w:rsidRPr="00535347">
        <w:rPr>
          <w:i/>
          <w:iCs/>
        </w:rPr>
        <w:t>scal</w:t>
      </w:r>
      <w:r>
        <w:rPr>
          <w:i/>
          <w:iCs/>
        </w:rPr>
        <w:t>ing</w:t>
      </w:r>
      <w:r w:rsidR="00AF4D58">
        <w:rPr>
          <w:i/>
          <w:iCs/>
        </w:rPr>
        <w:t xml:space="preserve"> </w:t>
      </w:r>
      <w:r w:rsidRPr="00535347">
        <w:rPr>
          <w:i/>
          <w:iCs/>
        </w:rPr>
        <w:t>out</w:t>
      </w:r>
      <w:r>
        <w:t xml:space="preserve"> across hundreds to thousands of commodity servers</w:t>
      </w:r>
      <w:sdt>
        <w:sdtPr>
          <w:id w:val="-1698775786"/>
          <w:citation/>
        </w:sdtPr>
        <w:sdtContent>
          <w:r>
            <w:fldChar w:fldCharType="begin"/>
          </w:r>
          <w:r>
            <w:instrText xml:space="preserve"> CITATION Lan20 \l 1033 </w:instrText>
          </w:r>
          <w:r>
            <w:fldChar w:fldCharType="separate"/>
          </w:r>
          <w:r w:rsidR="001840CC">
            <w:rPr>
              <w:noProof/>
            </w:rPr>
            <w:t xml:space="preserve"> (Langer, He, Rahayu, &amp; Xue, 2020)</w:t>
          </w:r>
          <w:r>
            <w:fldChar w:fldCharType="end"/>
          </w:r>
        </w:sdtContent>
      </w:sdt>
      <w:r>
        <w:t xml:space="preserve">. The orchestrator, parameter server, and worker node are three essential roles within these </w:t>
      </w:r>
      <w:proofErr w:type="gramStart"/>
      <w:r>
        <w:t>compute</w:t>
      </w:r>
      <w:proofErr w:type="gramEnd"/>
      <w:r>
        <w:t xml:space="preserve"> clusters. Worker nodes communicate with the orchestration process to determine the next training operation in the queue. Then, it fetches the shared parameter state and performs its work. Eventually, the operation completes, and the calculated gradients push to the parameter server. The parameter server is responsible for merging worker node updates into the shared state. This cycle repeats until the orchestrator determines that no more work is necessary.</w:t>
      </w:r>
    </w:p>
    <w:p w14:paraId="503F6246" w14:textId="77777777" w:rsidR="00E72F1F" w:rsidRDefault="00E72F1F" w:rsidP="003A4285">
      <w:pPr>
        <w:pStyle w:val="Heading3"/>
        <w:ind w:firstLine="0"/>
      </w:pPr>
      <w:r>
        <w:lastRenderedPageBreak/>
        <w:t>Fault-tolerant design requirements</w:t>
      </w:r>
    </w:p>
    <w:p w14:paraId="2AA9ED86" w14:textId="1DA6D92E" w:rsidR="00E72F1F" w:rsidRPr="00535347" w:rsidRDefault="00E72F1F" w:rsidP="00DA5CF7">
      <w:r>
        <w:t xml:space="preserve">The exponential growth in parameters and data volumes forces the training process to </w:t>
      </w:r>
      <w:r w:rsidR="000E43A1">
        <w:t>be carried out</w:t>
      </w:r>
      <w:r>
        <w:t xml:space="preserve"> for days or weeks. That process must be highly reliable to withstand random errors during this period.</w:t>
      </w:r>
    </w:p>
    <w:p w14:paraId="5409FC34" w14:textId="74EF746A" w:rsidR="00E72F1F" w:rsidRDefault="00E72F1F" w:rsidP="00DA5CF7">
      <w:r w:rsidRPr="00F3396D">
        <w:rPr>
          <w:b/>
          <w:bCs/>
        </w:rPr>
        <w:t xml:space="preserve">Influence of Hierarchy. </w:t>
      </w:r>
      <w:r>
        <w:rPr>
          <w:b/>
          <w:bCs/>
        </w:rPr>
        <w:t xml:space="preserve"> </w:t>
      </w:r>
      <w:proofErr w:type="gramStart"/>
      <w:r>
        <w:t>Generally speaking, t</w:t>
      </w:r>
      <w:r w:rsidR="009F5716">
        <w:t>wo</w:t>
      </w:r>
      <w:proofErr w:type="gramEnd"/>
      <w:r w:rsidR="009F5716">
        <w:t xml:space="preserve"> mechanisms for modeling distributed systems are</w:t>
      </w:r>
      <w:r w:rsidR="00751670">
        <w:t xml:space="preserve"> lists and trees.</w:t>
      </w:r>
      <w:r>
        <w:t xml:space="preserve"> </w:t>
      </w:r>
      <w:r w:rsidR="00751670" w:rsidRPr="003753A5">
        <w:rPr>
          <w:i/>
          <w:iCs/>
        </w:rPr>
        <w:t>L</w:t>
      </w:r>
      <w:r w:rsidRPr="003753A5">
        <w:rPr>
          <w:i/>
          <w:iCs/>
        </w:rPr>
        <w:t>ist</w:t>
      </w:r>
      <w:r w:rsidR="00751670" w:rsidRPr="00751670">
        <w:rPr>
          <w:i/>
          <w:iCs/>
        </w:rPr>
        <w:t>s</w:t>
      </w:r>
      <w:r>
        <w:t xml:space="preserve"> can efficiently manage small groups of related nodes; however, </w:t>
      </w:r>
      <w:r w:rsidR="00751670">
        <w:t>they</w:t>
      </w:r>
      <w:r>
        <w:t xml:space="preserve"> can become cumbersome with more massive sets. </w:t>
      </w:r>
      <w:r w:rsidRPr="003753A5">
        <w:rPr>
          <w:i/>
          <w:iCs/>
        </w:rPr>
        <w:t>Trees</w:t>
      </w:r>
      <w:r>
        <w:t xml:space="preserve"> allow for more expansive designs as the system can hierarchically describe the problem through multiple levels of control. Consider the difference between Domain Name Services (DNS, tree) and NetBIOS (list). NetBIOS can easily manage a small branch office</w:t>
      </w:r>
      <w:r w:rsidR="009F5716">
        <w:t xml:space="preserve"> because the </w:t>
      </w:r>
      <w:r>
        <w:t xml:space="preserve">simple flat list structure is </w:t>
      </w:r>
      <w:r w:rsidRPr="002E1953">
        <w:rPr>
          <w:i/>
        </w:rPr>
        <w:t>globalized</w:t>
      </w:r>
      <w:r>
        <w:t xml:space="preserve">. In contrast, DNS has multiple subdomains, </w:t>
      </w:r>
      <w:r w:rsidR="00751670">
        <w:t>each</w:t>
      </w:r>
      <w:r>
        <w:t xml:space="preserve"> owned by heterogeneous service providers. Since each subdomain holds a specific set of children, </w:t>
      </w:r>
      <w:proofErr w:type="gramStart"/>
      <w:r>
        <w:t>read</w:t>
      </w:r>
      <w:proofErr w:type="gramEnd"/>
      <w:r>
        <w:t xml:space="preserve"> and write operations can be </w:t>
      </w:r>
      <w:r w:rsidRPr="002E1953">
        <w:rPr>
          <w:i/>
        </w:rPr>
        <w:t>localized</w:t>
      </w:r>
      <w:r>
        <w:t>.</w:t>
      </w:r>
    </w:p>
    <w:p w14:paraId="1E1D3E85" w14:textId="57F12658" w:rsidR="00E72F1F" w:rsidRDefault="00E72F1F" w:rsidP="00DA5CF7">
      <w:r w:rsidRPr="00F3396D">
        <w:rPr>
          <w:b/>
          <w:bCs/>
        </w:rPr>
        <w:t>Influence of Partitioning</w:t>
      </w:r>
      <w:r>
        <w:t>. Localized designs are inherently more performant and fault-tolerant because of the containment of both scale and blast radius</w:t>
      </w:r>
      <w:sdt>
        <w:sdtPr>
          <w:id w:val="1317685263"/>
          <w:citation/>
        </w:sdtPr>
        <w:sdtContent>
          <w:r>
            <w:fldChar w:fldCharType="begin"/>
          </w:r>
          <w:r w:rsidR="009B2852">
            <w:instrText xml:space="preserve">CITATION Vos18 \l 1033 </w:instrText>
          </w:r>
          <w:r>
            <w:fldChar w:fldCharType="separate"/>
          </w:r>
          <w:r w:rsidR="001840CC">
            <w:rPr>
              <w:noProof/>
            </w:rPr>
            <w:t xml:space="preserve"> (Vosshall, 2018)</w:t>
          </w:r>
          <w:r>
            <w:fldChar w:fldCharType="end"/>
          </w:r>
        </w:sdtContent>
      </w:sdt>
      <w:r>
        <w:t>. Imagine a scientific dataset that has grown to several petabytes in size. The storage network would need to decompose this logical file system into multiple blocks and replicate it across multiple physical servers. These physical servers will run into mechanical failures, such as disk corruption or power outages.</w:t>
      </w:r>
    </w:p>
    <w:p w14:paraId="62F42FCF" w14:textId="3924F88D" w:rsidR="00E72F1F" w:rsidRDefault="00E72F1F" w:rsidP="00DA5CF7">
      <w:r>
        <w:t>When these outages occur, other nodes must efficiently Set up, Challenge, and Repair (SCR) the missing data</w:t>
      </w:r>
      <w:sdt>
        <w:sdtPr>
          <w:id w:val="1058129552"/>
          <w:citation/>
        </w:sdtPr>
        <w:sdtContent>
          <w:r>
            <w:fldChar w:fldCharType="begin"/>
          </w:r>
          <w:r>
            <w:instrText xml:space="preserve"> CITATION Che17 \l 1033 </w:instrText>
          </w:r>
          <w:r>
            <w:fldChar w:fldCharType="separate"/>
          </w:r>
          <w:r w:rsidR="001840CC">
            <w:rPr>
              <w:noProof/>
            </w:rPr>
            <w:t xml:space="preserve"> (Chen &amp; Curtmola, 2017)</w:t>
          </w:r>
          <w:r>
            <w:fldChar w:fldCharType="end"/>
          </w:r>
        </w:sdtContent>
      </w:sdt>
      <w:r>
        <w:t xml:space="preserve">. The time necessary to perform that repair operation is proportional to the size of each block and the system’s ability to scale the reconstruction over multiple peers horizontally. Assume that 1TB of the dataset has entered a </w:t>
      </w:r>
      <w:r>
        <w:lastRenderedPageBreak/>
        <w:t xml:space="preserve">failed state and needs to recover across a 10GB/s network (see Table </w:t>
      </w:r>
      <w:r w:rsidR="00081F2B">
        <w:t>6</w:t>
      </w:r>
      <w:r>
        <w:t>). If only one virtual peer has a copy of the data, the system will heal in 102.4 seconds. Then contrast that with the smaller block size of 128GB, which can economically be sprawled across many servers, reaching an MTTR of under a second.</w:t>
      </w:r>
    </w:p>
    <w:p w14:paraId="2FEABCED" w14:textId="0E83850E" w:rsidR="00113FD4" w:rsidRPr="00113FD4" w:rsidRDefault="00113FD4" w:rsidP="00590F0E">
      <w:pPr>
        <w:spacing w:after="160" w:line="259" w:lineRule="auto"/>
        <w:ind w:firstLine="0"/>
        <w:rPr>
          <w:i/>
        </w:rPr>
      </w:pPr>
      <w:bookmarkStart w:id="58" w:name="_Toc134428822"/>
      <w:r w:rsidRPr="003A4285">
        <w:rPr>
          <w:b/>
          <w:bCs/>
        </w:rPr>
        <w:t xml:space="preserve">Table </w:t>
      </w:r>
      <w:r w:rsidRPr="003A4285">
        <w:rPr>
          <w:b/>
          <w:bCs/>
        </w:rPr>
        <w:fldChar w:fldCharType="begin"/>
      </w:r>
      <w:r w:rsidRPr="003A4285">
        <w:rPr>
          <w:b/>
          <w:bCs/>
        </w:rPr>
        <w:instrText xml:space="preserve"> SEQ Table \* ARABIC </w:instrText>
      </w:r>
      <w:r w:rsidRPr="003A4285">
        <w:rPr>
          <w:b/>
          <w:bCs/>
        </w:rPr>
        <w:fldChar w:fldCharType="separate"/>
      </w:r>
      <w:r w:rsidR="001840CC">
        <w:rPr>
          <w:b/>
          <w:bCs/>
          <w:noProof/>
        </w:rPr>
        <w:t>6</w:t>
      </w:r>
      <w:r w:rsidRPr="003A4285">
        <w:rPr>
          <w:b/>
          <w:bCs/>
          <w:noProof/>
        </w:rPr>
        <w:fldChar w:fldCharType="end"/>
      </w:r>
      <w:r w:rsidRPr="00310DC2">
        <w:t xml:space="preserve"> </w:t>
      </w:r>
      <w:r>
        <w:br/>
      </w:r>
      <w:r w:rsidRPr="00113FD4">
        <w:rPr>
          <w:i/>
        </w:rPr>
        <w:t>Mean Time to Recover</w:t>
      </w:r>
      <w:bookmarkEnd w:id="58"/>
    </w:p>
    <w:tbl>
      <w:tblPr>
        <w:tblStyle w:val="GridTable1Light"/>
        <w:tblW w:w="9095" w:type="dxa"/>
        <w:tblLook w:val="04A0" w:firstRow="1" w:lastRow="0" w:firstColumn="1" w:lastColumn="0" w:noHBand="0" w:noVBand="1"/>
      </w:tblPr>
      <w:tblGrid>
        <w:gridCol w:w="2304"/>
        <w:gridCol w:w="2347"/>
        <w:gridCol w:w="2176"/>
        <w:gridCol w:w="2268"/>
      </w:tblGrid>
      <w:tr w:rsidR="00E72F1F" w:rsidRPr="00B55F4B" w14:paraId="51C57CE9" w14:textId="77777777" w:rsidTr="00104C3A">
        <w:trPr>
          <w:cnfStyle w:val="100000000000" w:firstRow="1" w:lastRow="0" w:firstColumn="0" w:lastColumn="0" w:oddVBand="0" w:evenVBand="0" w:oddHBand="0" w:evenHBand="0" w:firstRowFirstColumn="0" w:firstRowLastColumn="0" w:lastRowFirstColumn="0" w:lastRowLastColumn="0"/>
          <w:trHeight w:val="253"/>
        </w:trPr>
        <w:tc>
          <w:tcPr>
            <w:cnfStyle w:val="001000000000" w:firstRow="0" w:lastRow="0" w:firstColumn="1" w:lastColumn="0" w:oddVBand="0" w:evenVBand="0" w:oddHBand="0" w:evenHBand="0" w:firstRowFirstColumn="0" w:firstRowLastColumn="0" w:lastRowFirstColumn="0" w:lastRowLastColumn="0"/>
            <w:tcW w:w="2304" w:type="dxa"/>
            <w:noWrap/>
            <w:hideMark/>
          </w:tcPr>
          <w:p w14:paraId="07CBEC91" w14:textId="4B0E7444" w:rsidR="00E72F1F" w:rsidRPr="00B55F4B" w:rsidRDefault="00E72F1F" w:rsidP="003A4285"/>
        </w:tc>
        <w:tc>
          <w:tcPr>
            <w:tcW w:w="6791" w:type="dxa"/>
            <w:gridSpan w:val="3"/>
            <w:noWrap/>
            <w:hideMark/>
          </w:tcPr>
          <w:p w14:paraId="353F2043" w14:textId="77777777" w:rsidR="00E72F1F" w:rsidRPr="00B55F4B" w:rsidRDefault="00E72F1F" w:rsidP="00DA5CF7">
            <w:pPr>
              <w:cnfStyle w:val="100000000000" w:firstRow="1" w:lastRow="0" w:firstColumn="0" w:lastColumn="0" w:oddVBand="0" w:evenVBand="0" w:oddHBand="0" w:evenHBand="0" w:firstRowFirstColumn="0" w:firstRowLastColumn="0" w:lastRowFirstColumn="0" w:lastRowLastColumn="0"/>
            </w:pPr>
            <w:r w:rsidRPr="00B55F4B">
              <w:t>Repair 1TB of Data</w:t>
            </w:r>
          </w:p>
        </w:tc>
      </w:tr>
      <w:tr w:rsidR="00E72F1F" w:rsidRPr="00B55F4B" w14:paraId="34CDC1AB" w14:textId="77777777" w:rsidTr="00104C3A">
        <w:trPr>
          <w:trHeight w:val="253"/>
        </w:trPr>
        <w:tc>
          <w:tcPr>
            <w:cnfStyle w:val="001000000000" w:firstRow="0" w:lastRow="0" w:firstColumn="1" w:lastColumn="0" w:oddVBand="0" w:evenVBand="0" w:oddHBand="0" w:evenHBand="0" w:firstRowFirstColumn="0" w:firstRowLastColumn="0" w:lastRowFirstColumn="0" w:lastRowLastColumn="0"/>
            <w:tcW w:w="2304" w:type="dxa"/>
            <w:noWrap/>
            <w:hideMark/>
          </w:tcPr>
          <w:p w14:paraId="2055D6EE" w14:textId="77777777" w:rsidR="00E72F1F" w:rsidRPr="00B55F4B" w:rsidRDefault="00E72F1F" w:rsidP="003A4285">
            <w:pPr>
              <w:ind w:firstLine="0"/>
            </w:pPr>
            <w:r w:rsidRPr="00B55F4B">
              <w:t>Block Size</w:t>
            </w:r>
          </w:p>
        </w:tc>
        <w:tc>
          <w:tcPr>
            <w:tcW w:w="2347" w:type="dxa"/>
            <w:noWrap/>
            <w:hideMark/>
          </w:tcPr>
          <w:p w14:paraId="18232B99" w14:textId="77777777" w:rsidR="00E72F1F" w:rsidRPr="00B55F4B" w:rsidRDefault="00E72F1F" w:rsidP="003A4285">
            <w:pPr>
              <w:ind w:firstLine="0"/>
              <w:cnfStyle w:val="000000000000" w:firstRow="0" w:lastRow="0" w:firstColumn="0" w:lastColumn="0" w:oddVBand="0" w:evenVBand="0" w:oddHBand="0" w:evenHBand="0" w:firstRowFirstColumn="0" w:firstRowLastColumn="0" w:lastRowFirstColumn="0" w:lastRowLastColumn="0"/>
            </w:pPr>
            <w:r>
              <w:t>Virtual</w:t>
            </w:r>
            <w:r w:rsidRPr="00B55F4B">
              <w:t xml:space="preserve"> Peers</w:t>
            </w:r>
          </w:p>
        </w:tc>
        <w:tc>
          <w:tcPr>
            <w:tcW w:w="2176" w:type="dxa"/>
            <w:noWrap/>
            <w:hideMark/>
          </w:tcPr>
          <w:p w14:paraId="184C5CD5" w14:textId="77777777" w:rsidR="00E72F1F" w:rsidRPr="00B55F4B" w:rsidRDefault="00E72F1F" w:rsidP="003A4285">
            <w:pPr>
              <w:ind w:firstLine="0"/>
              <w:cnfStyle w:val="000000000000" w:firstRow="0" w:lastRow="0" w:firstColumn="0" w:lastColumn="0" w:oddVBand="0" w:evenVBand="0" w:oddHBand="0" w:evenHBand="0" w:firstRowFirstColumn="0" w:firstRowLastColumn="0" w:lastRowFirstColumn="0" w:lastRowLastColumn="0"/>
            </w:pPr>
            <w:r w:rsidRPr="00B55F4B">
              <w:t>Num Blocks</w:t>
            </w:r>
          </w:p>
        </w:tc>
        <w:tc>
          <w:tcPr>
            <w:tcW w:w="2268" w:type="dxa"/>
            <w:noWrap/>
            <w:hideMark/>
          </w:tcPr>
          <w:p w14:paraId="44921F76" w14:textId="4ADFC68F" w:rsidR="00E72F1F" w:rsidRPr="00B55F4B" w:rsidRDefault="00E72F1F" w:rsidP="003A4285">
            <w:pPr>
              <w:ind w:firstLine="0"/>
              <w:cnfStyle w:val="000000000000" w:firstRow="0" w:lastRow="0" w:firstColumn="0" w:lastColumn="0" w:oddVBand="0" w:evenVBand="0" w:oddHBand="0" w:evenHBand="0" w:firstRowFirstColumn="0" w:firstRowLastColumn="0" w:lastRowFirstColumn="0" w:lastRowLastColumn="0"/>
            </w:pPr>
            <w:r w:rsidRPr="00B55F4B">
              <w:t>MTTR (s</w:t>
            </w:r>
            <w:r w:rsidR="00BD4565">
              <w:t>econds</w:t>
            </w:r>
            <w:r w:rsidRPr="00B55F4B">
              <w:t>)</w:t>
            </w:r>
          </w:p>
        </w:tc>
      </w:tr>
      <w:tr w:rsidR="00E72F1F" w:rsidRPr="00B55F4B" w14:paraId="65F9721B" w14:textId="77777777" w:rsidTr="00104C3A">
        <w:trPr>
          <w:trHeight w:val="253"/>
        </w:trPr>
        <w:tc>
          <w:tcPr>
            <w:cnfStyle w:val="001000000000" w:firstRow="0" w:lastRow="0" w:firstColumn="1" w:lastColumn="0" w:oddVBand="0" w:evenVBand="0" w:oddHBand="0" w:evenHBand="0" w:firstRowFirstColumn="0" w:firstRowLastColumn="0" w:lastRowFirstColumn="0" w:lastRowLastColumn="0"/>
            <w:tcW w:w="2304" w:type="dxa"/>
            <w:vMerge w:val="restart"/>
            <w:noWrap/>
            <w:hideMark/>
          </w:tcPr>
          <w:p w14:paraId="548B81C1" w14:textId="77777777" w:rsidR="00E72F1F" w:rsidRPr="00B55F4B" w:rsidRDefault="00E72F1F" w:rsidP="003A4285">
            <w:pPr>
              <w:ind w:firstLine="0"/>
            </w:pPr>
            <w:r w:rsidRPr="00B55F4B">
              <w:t>1024</w:t>
            </w:r>
            <w:r>
              <w:t xml:space="preserve"> GB</w:t>
            </w:r>
          </w:p>
        </w:tc>
        <w:tc>
          <w:tcPr>
            <w:tcW w:w="2347" w:type="dxa"/>
            <w:noWrap/>
            <w:hideMark/>
          </w:tcPr>
          <w:p w14:paraId="06FDB1A4"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w:t>
            </w:r>
          </w:p>
        </w:tc>
        <w:tc>
          <w:tcPr>
            <w:tcW w:w="2176" w:type="dxa"/>
            <w:noWrap/>
            <w:hideMark/>
          </w:tcPr>
          <w:p w14:paraId="4D94A2F7"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1024</w:t>
            </w:r>
          </w:p>
        </w:tc>
        <w:tc>
          <w:tcPr>
            <w:tcW w:w="2268" w:type="dxa"/>
            <w:noWrap/>
            <w:hideMark/>
          </w:tcPr>
          <w:p w14:paraId="5A3CB505"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102</w:t>
            </w:r>
            <w:r>
              <w:t>.</w:t>
            </w:r>
            <w:r w:rsidRPr="00B55F4B">
              <w:t>4</w:t>
            </w:r>
          </w:p>
        </w:tc>
      </w:tr>
      <w:tr w:rsidR="00E72F1F" w:rsidRPr="00B55F4B" w14:paraId="2F001041" w14:textId="77777777" w:rsidTr="00104C3A">
        <w:trPr>
          <w:trHeight w:val="253"/>
        </w:trPr>
        <w:tc>
          <w:tcPr>
            <w:cnfStyle w:val="001000000000" w:firstRow="0" w:lastRow="0" w:firstColumn="1" w:lastColumn="0" w:oddVBand="0" w:evenVBand="0" w:oddHBand="0" w:evenHBand="0" w:firstRowFirstColumn="0" w:firstRowLastColumn="0" w:lastRowFirstColumn="0" w:lastRowLastColumn="0"/>
            <w:tcW w:w="2304" w:type="dxa"/>
            <w:vMerge/>
            <w:hideMark/>
          </w:tcPr>
          <w:p w14:paraId="2D9B683A" w14:textId="77777777" w:rsidR="00E72F1F" w:rsidRPr="00B55F4B" w:rsidRDefault="00E72F1F" w:rsidP="00DA5CF7"/>
        </w:tc>
        <w:tc>
          <w:tcPr>
            <w:tcW w:w="2347" w:type="dxa"/>
            <w:noWrap/>
            <w:hideMark/>
          </w:tcPr>
          <w:p w14:paraId="3DFA3A8F"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8</w:t>
            </w:r>
          </w:p>
        </w:tc>
        <w:tc>
          <w:tcPr>
            <w:tcW w:w="2176" w:type="dxa"/>
            <w:noWrap/>
            <w:hideMark/>
          </w:tcPr>
          <w:p w14:paraId="43A55059"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1024</w:t>
            </w:r>
          </w:p>
        </w:tc>
        <w:tc>
          <w:tcPr>
            <w:tcW w:w="2268" w:type="dxa"/>
            <w:noWrap/>
            <w:hideMark/>
          </w:tcPr>
          <w:p w14:paraId="38083C5A"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12</w:t>
            </w:r>
            <w:r>
              <w:t>.</w:t>
            </w:r>
            <w:r w:rsidRPr="00B55F4B">
              <w:t>8</w:t>
            </w:r>
          </w:p>
        </w:tc>
      </w:tr>
      <w:tr w:rsidR="00E72F1F" w:rsidRPr="00B55F4B" w14:paraId="3A7EC4AA" w14:textId="77777777" w:rsidTr="00104C3A">
        <w:trPr>
          <w:trHeight w:val="253"/>
        </w:trPr>
        <w:tc>
          <w:tcPr>
            <w:cnfStyle w:val="001000000000" w:firstRow="0" w:lastRow="0" w:firstColumn="1" w:lastColumn="0" w:oddVBand="0" w:evenVBand="0" w:oddHBand="0" w:evenHBand="0" w:firstRowFirstColumn="0" w:firstRowLastColumn="0" w:lastRowFirstColumn="0" w:lastRowLastColumn="0"/>
            <w:tcW w:w="2304" w:type="dxa"/>
            <w:vMerge/>
            <w:hideMark/>
          </w:tcPr>
          <w:p w14:paraId="307C5300" w14:textId="77777777" w:rsidR="00E72F1F" w:rsidRPr="00B55F4B" w:rsidRDefault="00E72F1F" w:rsidP="00DA5CF7"/>
        </w:tc>
        <w:tc>
          <w:tcPr>
            <w:tcW w:w="2347" w:type="dxa"/>
            <w:noWrap/>
            <w:hideMark/>
          </w:tcPr>
          <w:p w14:paraId="2C88E21F"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16</w:t>
            </w:r>
          </w:p>
        </w:tc>
        <w:tc>
          <w:tcPr>
            <w:tcW w:w="2176" w:type="dxa"/>
            <w:noWrap/>
            <w:hideMark/>
          </w:tcPr>
          <w:p w14:paraId="1A577ECE"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1024</w:t>
            </w:r>
          </w:p>
        </w:tc>
        <w:tc>
          <w:tcPr>
            <w:tcW w:w="2268" w:type="dxa"/>
            <w:noWrap/>
            <w:hideMark/>
          </w:tcPr>
          <w:p w14:paraId="29A85983"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6</w:t>
            </w:r>
            <w:r>
              <w:t>.</w:t>
            </w:r>
            <w:r w:rsidRPr="00B55F4B">
              <w:t>4</w:t>
            </w:r>
          </w:p>
        </w:tc>
      </w:tr>
      <w:tr w:rsidR="00E72F1F" w:rsidRPr="00B55F4B" w14:paraId="57E0AAAE" w14:textId="77777777" w:rsidTr="00104C3A">
        <w:trPr>
          <w:trHeight w:val="253"/>
        </w:trPr>
        <w:tc>
          <w:tcPr>
            <w:cnfStyle w:val="001000000000" w:firstRow="0" w:lastRow="0" w:firstColumn="1" w:lastColumn="0" w:oddVBand="0" w:evenVBand="0" w:oddHBand="0" w:evenHBand="0" w:firstRowFirstColumn="0" w:firstRowLastColumn="0" w:lastRowFirstColumn="0" w:lastRowLastColumn="0"/>
            <w:tcW w:w="2304" w:type="dxa"/>
            <w:vMerge w:val="restart"/>
            <w:noWrap/>
            <w:hideMark/>
          </w:tcPr>
          <w:p w14:paraId="2C4B91F0" w14:textId="4C48B4E5" w:rsidR="00E72F1F" w:rsidRPr="00B55F4B" w:rsidRDefault="00E72F1F" w:rsidP="003A4285">
            <w:pPr>
              <w:ind w:firstLine="0"/>
            </w:pPr>
            <w:r w:rsidRPr="00B55F4B">
              <w:t>512</w:t>
            </w:r>
            <w:r w:rsidR="003A4285">
              <w:t>MB</w:t>
            </w:r>
          </w:p>
        </w:tc>
        <w:tc>
          <w:tcPr>
            <w:tcW w:w="2347" w:type="dxa"/>
            <w:noWrap/>
            <w:hideMark/>
          </w:tcPr>
          <w:p w14:paraId="6A2A7868"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2</w:t>
            </w:r>
          </w:p>
        </w:tc>
        <w:tc>
          <w:tcPr>
            <w:tcW w:w="2176" w:type="dxa"/>
            <w:noWrap/>
            <w:hideMark/>
          </w:tcPr>
          <w:p w14:paraId="7A5A0DE9"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2048</w:t>
            </w:r>
          </w:p>
        </w:tc>
        <w:tc>
          <w:tcPr>
            <w:tcW w:w="2268" w:type="dxa"/>
            <w:noWrap/>
            <w:hideMark/>
          </w:tcPr>
          <w:p w14:paraId="6BD4A591"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51</w:t>
            </w:r>
            <w:r>
              <w:t>.</w:t>
            </w:r>
            <w:r w:rsidRPr="00B55F4B">
              <w:t>2</w:t>
            </w:r>
          </w:p>
        </w:tc>
      </w:tr>
      <w:tr w:rsidR="00E72F1F" w:rsidRPr="00B55F4B" w14:paraId="2AC1D90B" w14:textId="77777777" w:rsidTr="00104C3A">
        <w:trPr>
          <w:trHeight w:val="253"/>
        </w:trPr>
        <w:tc>
          <w:tcPr>
            <w:cnfStyle w:val="001000000000" w:firstRow="0" w:lastRow="0" w:firstColumn="1" w:lastColumn="0" w:oddVBand="0" w:evenVBand="0" w:oddHBand="0" w:evenHBand="0" w:firstRowFirstColumn="0" w:firstRowLastColumn="0" w:lastRowFirstColumn="0" w:lastRowLastColumn="0"/>
            <w:tcW w:w="2304" w:type="dxa"/>
            <w:vMerge/>
            <w:hideMark/>
          </w:tcPr>
          <w:p w14:paraId="6100AA8D" w14:textId="77777777" w:rsidR="00E72F1F" w:rsidRPr="00B55F4B" w:rsidRDefault="00E72F1F" w:rsidP="00DA5CF7"/>
        </w:tc>
        <w:tc>
          <w:tcPr>
            <w:tcW w:w="2347" w:type="dxa"/>
            <w:noWrap/>
            <w:hideMark/>
          </w:tcPr>
          <w:p w14:paraId="719BDF27"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16</w:t>
            </w:r>
          </w:p>
        </w:tc>
        <w:tc>
          <w:tcPr>
            <w:tcW w:w="2176" w:type="dxa"/>
            <w:noWrap/>
            <w:hideMark/>
          </w:tcPr>
          <w:p w14:paraId="03CCC5A5"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2048</w:t>
            </w:r>
          </w:p>
        </w:tc>
        <w:tc>
          <w:tcPr>
            <w:tcW w:w="2268" w:type="dxa"/>
            <w:noWrap/>
            <w:hideMark/>
          </w:tcPr>
          <w:p w14:paraId="61C702C3"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6</w:t>
            </w:r>
            <w:r>
              <w:t>.</w:t>
            </w:r>
            <w:r w:rsidRPr="00B55F4B">
              <w:t>4</w:t>
            </w:r>
          </w:p>
        </w:tc>
      </w:tr>
      <w:tr w:rsidR="00E72F1F" w:rsidRPr="00B55F4B" w14:paraId="3B4359A7" w14:textId="77777777" w:rsidTr="00104C3A">
        <w:trPr>
          <w:trHeight w:val="253"/>
        </w:trPr>
        <w:tc>
          <w:tcPr>
            <w:cnfStyle w:val="001000000000" w:firstRow="0" w:lastRow="0" w:firstColumn="1" w:lastColumn="0" w:oddVBand="0" w:evenVBand="0" w:oddHBand="0" w:evenHBand="0" w:firstRowFirstColumn="0" w:firstRowLastColumn="0" w:lastRowFirstColumn="0" w:lastRowLastColumn="0"/>
            <w:tcW w:w="2304" w:type="dxa"/>
            <w:vMerge/>
            <w:hideMark/>
          </w:tcPr>
          <w:p w14:paraId="69B04B8B" w14:textId="77777777" w:rsidR="00E72F1F" w:rsidRPr="00B55F4B" w:rsidRDefault="00E72F1F" w:rsidP="00DA5CF7"/>
        </w:tc>
        <w:tc>
          <w:tcPr>
            <w:tcW w:w="2347" w:type="dxa"/>
            <w:noWrap/>
            <w:hideMark/>
          </w:tcPr>
          <w:p w14:paraId="2B4EF774"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32</w:t>
            </w:r>
          </w:p>
        </w:tc>
        <w:tc>
          <w:tcPr>
            <w:tcW w:w="2176" w:type="dxa"/>
            <w:noWrap/>
            <w:hideMark/>
          </w:tcPr>
          <w:p w14:paraId="0F77DC75"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2048</w:t>
            </w:r>
          </w:p>
        </w:tc>
        <w:tc>
          <w:tcPr>
            <w:tcW w:w="2268" w:type="dxa"/>
            <w:noWrap/>
            <w:hideMark/>
          </w:tcPr>
          <w:p w14:paraId="04513AA4"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3</w:t>
            </w:r>
            <w:r>
              <w:t>.</w:t>
            </w:r>
            <w:r w:rsidRPr="00B55F4B">
              <w:t>2</w:t>
            </w:r>
          </w:p>
        </w:tc>
      </w:tr>
      <w:tr w:rsidR="00E72F1F" w:rsidRPr="00B55F4B" w14:paraId="08D1C639" w14:textId="77777777" w:rsidTr="00104C3A">
        <w:trPr>
          <w:trHeight w:val="253"/>
        </w:trPr>
        <w:tc>
          <w:tcPr>
            <w:cnfStyle w:val="001000000000" w:firstRow="0" w:lastRow="0" w:firstColumn="1" w:lastColumn="0" w:oddVBand="0" w:evenVBand="0" w:oddHBand="0" w:evenHBand="0" w:firstRowFirstColumn="0" w:firstRowLastColumn="0" w:lastRowFirstColumn="0" w:lastRowLastColumn="0"/>
            <w:tcW w:w="2304" w:type="dxa"/>
            <w:vMerge w:val="restart"/>
            <w:noWrap/>
            <w:hideMark/>
          </w:tcPr>
          <w:p w14:paraId="21D33EBA" w14:textId="5830273A" w:rsidR="00E72F1F" w:rsidRPr="00B55F4B" w:rsidRDefault="00E72F1F" w:rsidP="003A4285">
            <w:pPr>
              <w:ind w:firstLine="0"/>
            </w:pPr>
            <w:r w:rsidRPr="00B55F4B">
              <w:t>256</w:t>
            </w:r>
            <w:r w:rsidR="003A4285">
              <w:t>MB</w:t>
            </w:r>
          </w:p>
        </w:tc>
        <w:tc>
          <w:tcPr>
            <w:tcW w:w="2347" w:type="dxa"/>
            <w:noWrap/>
            <w:hideMark/>
          </w:tcPr>
          <w:p w14:paraId="401A1DFE"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4</w:t>
            </w:r>
          </w:p>
        </w:tc>
        <w:tc>
          <w:tcPr>
            <w:tcW w:w="2176" w:type="dxa"/>
            <w:noWrap/>
            <w:hideMark/>
          </w:tcPr>
          <w:p w14:paraId="44FD6A7F"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4096</w:t>
            </w:r>
          </w:p>
        </w:tc>
        <w:tc>
          <w:tcPr>
            <w:tcW w:w="2268" w:type="dxa"/>
            <w:noWrap/>
            <w:hideMark/>
          </w:tcPr>
          <w:p w14:paraId="48EB6014"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25</w:t>
            </w:r>
            <w:r>
              <w:t>.</w:t>
            </w:r>
            <w:r w:rsidRPr="00B55F4B">
              <w:t>6</w:t>
            </w:r>
          </w:p>
        </w:tc>
      </w:tr>
      <w:tr w:rsidR="00E72F1F" w:rsidRPr="00B55F4B" w14:paraId="34B5E3C7" w14:textId="77777777" w:rsidTr="00104C3A">
        <w:trPr>
          <w:trHeight w:val="253"/>
        </w:trPr>
        <w:tc>
          <w:tcPr>
            <w:cnfStyle w:val="001000000000" w:firstRow="0" w:lastRow="0" w:firstColumn="1" w:lastColumn="0" w:oddVBand="0" w:evenVBand="0" w:oddHBand="0" w:evenHBand="0" w:firstRowFirstColumn="0" w:firstRowLastColumn="0" w:lastRowFirstColumn="0" w:lastRowLastColumn="0"/>
            <w:tcW w:w="2304" w:type="dxa"/>
            <w:vMerge/>
            <w:hideMark/>
          </w:tcPr>
          <w:p w14:paraId="72AE1BD8" w14:textId="77777777" w:rsidR="00E72F1F" w:rsidRPr="00B55F4B" w:rsidRDefault="00E72F1F" w:rsidP="00DA5CF7"/>
        </w:tc>
        <w:tc>
          <w:tcPr>
            <w:tcW w:w="2347" w:type="dxa"/>
            <w:noWrap/>
            <w:hideMark/>
          </w:tcPr>
          <w:p w14:paraId="1C6F34F1"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32</w:t>
            </w:r>
          </w:p>
        </w:tc>
        <w:tc>
          <w:tcPr>
            <w:tcW w:w="2176" w:type="dxa"/>
            <w:noWrap/>
            <w:hideMark/>
          </w:tcPr>
          <w:p w14:paraId="714EC49C"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4096</w:t>
            </w:r>
          </w:p>
        </w:tc>
        <w:tc>
          <w:tcPr>
            <w:tcW w:w="2268" w:type="dxa"/>
            <w:noWrap/>
            <w:hideMark/>
          </w:tcPr>
          <w:p w14:paraId="75D98450"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3</w:t>
            </w:r>
            <w:r>
              <w:t>.</w:t>
            </w:r>
            <w:r w:rsidRPr="00B55F4B">
              <w:t>2</w:t>
            </w:r>
          </w:p>
        </w:tc>
      </w:tr>
      <w:tr w:rsidR="00E72F1F" w:rsidRPr="00B55F4B" w14:paraId="25EC0D2B" w14:textId="77777777" w:rsidTr="00104C3A">
        <w:trPr>
          <w:trHeight w:val="253"/>
        </w:trPr>
        <w:tc>
          <w:tcPr>
            <w:cnfStyle w:val="001000000000" w:firstRow="0" w:lastRow="0" w:firstColumn="1" w:lastColumn="0" w:oddVBand="0" w:evenVBand="0" w:oddHBand="0" w:evenHBand="0" w:firstRowFirstColumn="0" w:firstRowLastColumn="0" w:lastRowFirstColumn="0" w:lastRowLastColumn="0"/>
            <w:tcW w:w="2304" w:type="dxa"/>
            <w:vMerge/>
            <w:hideMark/>
          </w:tcPr>
          <w:p w14:paraId="40F026BB" w14:textId="77777777" w:rsidR="00E72F1F" w:rsidRPr="00B55F4B" w:rsidRDefault="00E72F1F" w:rsidP="00DA5CF7"/>
        </w:tc>
        <w:tc>
          <w:tcPr>
            <w:tcW w:w="2347" w:type="dxa"/>
            <w:noWrap/>
            <w:hideMark/>
          </w:tcPr>
          <w:p w14:paraId="580A9AD1"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64</w:t>
            </w:r>
          </w:p>
        </w:tc>
        <w:tc>
          <w:tcPr>
            <w:tcW w:w="2176" w:type="dxa"/>
            <w:noWrap/>
            <w:hideMark/>
          </w:tcPr>
          <w:p w14:paraId="29E21753"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4096</w:t>
            </w:r>
          </w:p>
        </w:tc>
        <w:tc>
          <w:tcPr>
            <w:tcW w:w="2268" w:type="dxa"/>
            <w:noWrap/>
            <w:hideMark/>
          </w:tcPr>
          <w:p w14:paraId="61A584FF"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w:t>
            </w:r>
            <w:r>
              <w:t>.</w:t>
            </w:r>
            <w:r w:rsidRPr="00B55F4B">
              <w:t>6</w:t>
            </w:r>
          </w:p>
        </w:tc>
      </w:tr>
      <w:tr w:rsidR="00E72F1F" w:rsidRPr="00B55F4B" w14:paraId="0DAE6CFE" w14:textId="77777777" w:rsidTr="00104C3A">
        <w:trPr>
          <w:trHeight w:val="253"/>
        </w:trPr>
        <w:tc>
          <w:tcPr>
            <w:cnfStyle w:val="001000000000" w:firstRow="0" w:lastRow="0" w:firstColumn="1" w:lastColumn="0" w:oddVBand="0" w:evenVBand="0" w:oddHBand="0" w:evenHBand="0" w:firstRowFirstColumn="0" w:firstRowLastColumn="0" w:lastRowFirstColumn="0" w:lastRowLastColumn="0"/>
            <w:tcW w:w="2304" w:type="dxa"/>
            <w:vMerge w:val="restart"/>
            <w:noWrap/>
            <w:hideMark/>
          </w:tcPr>
          <w:p w14:paraId="6BC1FEFD" w14:textId="08045E3A" w:rsidR="00E72F1F" w:rsidRPr="00B55F4B" w:rsidRDefault="00E72F1F" w:rsidP="003A4285">
            <w:pPr>
              <w:ind w:firstLine="0"/>
            </w:pPr>
            <w:r w:rsidRPr="00B55F4B">
              <w:t>128</w:t>
            </w:r>
            <w:r w:rsidR="003A4285">
              <w:t>MB</w:t>
            </w:r>
          </w:p>
        </w:tc>
        <w:tc>
          <w:tcPr>
            <w:tcW w:w="2347" w:type="dxa"/>
            <w:noWrap/>
            <w:hideMark/>
          </w:tcPr>
          <w:p w14:paraId="0C601DFC"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8</w:t>
            </w:r>
          </w:p>
        </w:tc>
        <w:tc>
          <w:tcPr>
            <w:tcW w:w="2176" w:type="dxa"/>
            <w:noWrap/>
            <w:hideMark/>
          </w:tcPr>
          <w:p w14:paraId="5E6AF994"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8192</w:t>
            </w:r>
          </w:p>
        </w:tc>
        <w:tc>
          <w:tcPr>
            <w:tcW w:w="2268" w:type="dxa"/>
            <w:noWrap/>
            <w:hideMark/>
          </w:tcPr>
          <w:p w14:paraId="48F582F9"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12</w:t>
            </w:r>
            <w:r>
              <w:t>.</w:t>
            </w:r>
            <w:r w:rsidRPr="00B55F4B">
              <w:t>8</w:t>
            </w:r>
          </w:p>
        </w:tc>
      </w:tr>
      <w:tr w:rsidR="00E72F1F" w:rsidRPr="00B55F4B" w14:paraId="4DBB5A67" w14:textId="77777777" w:rsidTr="00104C3A">
        <w:trPr>
          <w:trHeight w:val="253"/>
        </w:trPr>
        <w:tc>
          <w:tcPr>
            <w:cnfStyle w:val="001000000000" w:firstRow="0" w:lastRow="0" w:firstColumn="1" w:lastColumn="0" w:oddVBand="0" w:evenVBand="0" w:oddHBand="0" w:evenHBand="0" w:firstRowFirstColumn="0" w:firstRowLastColumn="0" w:lastRowFirstColumn="0" w:lastRowLastColumn="0"/>
            <w:tcW w:w="2304" w:type="dxa"/>
            <w:vMerge/>
            <w:hideMark/>
          </w:tcPr>
          <w:p w14:paraId="7797FA47" w14:textId="77777777" w:rsidR="00E72F1F" w:rsidRPr="00B55F4B" w:rsidRDefault="00E72F1F" w:rsidP="00DA5CF7"/>
        </w:tc>
        <w:tc>
          <w:tcPr>
            <w:tcW w:w="2347" w:type="dxa"/>
            <w:noWrap/>
            <w:hideMark/>
          </w:tcPr>
          <w:p w14:paraId="1C6963DD"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64</w:t>
            </w:r>
          </w:p>
        </w:tc>
        <w:tc>
          <w:tcPr>
            <w:tcW w:w="2176" w:type="dxa"/>
            <w:noWrap/>
            <w:hideMark/>
          </w:tcPr>
          <w:p w14:paraId="1228E8AF"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8192</w:t>
            </w:r>
          </w:p>
        </w:tc>
        <w:tc>
          <w:tcPr>
            <w:tcW w:w="2268" w:type="dxa"/>
            <w:noWrap/>
            <w:hideMark/>
          </w:tcPr>
          <w:p w14:paraId="46733B6B"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w:t>
            </w:r>
            <w:r>
              <w:t>.</w:t>
            </w:r>
            <w:r w:rsidRPr="00B55F4B">
              <w:t>6</w:t>
            </w:r>
          </w:p>
        </w:tc>
      </w:tr>
      <w:tr w:rsidR="00E72F1F" w:rsidRPr="00B55F4B" w14:paraId="71D293A4" w14:textId="77777777" w:rsidTr="00104C3A">
        <w:trPr>
          <w:trHeight w:val="253"/>
        </w:trPr>
        <w:tc>
          <w:tcPr>
            <w:cnfStyle w:val="001000000000" w:firstRow="0" w:lastRow="0" w:firstColumn="1" w:lastColumn="0" w:oddVBand="0" w:evenVBand="0" w:oddHBand="0" w:evenHBand="0" w:firstRowFirstColumn="0" w:firstRowLastColumn="0" w:lastRowFirstColumn="0" w:lastRowLastColumn="0"/>
            <w:tcW w:w="2304" w:type="dxa"/>
            <w:vMerge/>
            <w:hideMark/>
          </w:tcPr>
          <w:p w14:paraId="2787F5CA" w14:textId="77777777" w:rsidR="00E72F1F" w:rsidRPr="00B55F4B" w:rsidRDefault="00E72F1F" w:rsidP="00DA5CF7"/>
        </w:tc>
        <w:tc>
          <w:tcPr>
            <w:tcW w:w="2347" w:type="dxa"/>
            <w:noWrap/>
            <w:hideMark/>
          </w:tcPr>
          <w:p w14:paraId="25ED0E17"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128</w:t>
            </w:r>
          </w:p>
        </w:tc>
        <w:tc>
          <w:tcPr>
            <w:tcW w:w="2176" w:type="dxa"/>
            <w:noWrap/>
            <w:hideMark/>
          </w:tcPr>
          <w:p w14:paraId="12425BAE"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8192</w:t>
            </w:r>
          </w:p>
        </w:tc>
        <w:tc>
          <w:tcPr>
            <w:tcW w:w="2268" w:type="dxa"/>
            <w:noWrap/>
            <w:hideMark/>
          </w:tcPr>
          <w:p w14:paraId="16C3D517"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t>0.</w:t>
            </w:r>
            <w:r w:rsidRPr="00B55F4B">
              <w:t>8</w:t>
            </w:r>
          </w:p>
        </w:tc>
      </w:tr>
    </w:tbl>
    <w:p w14:paraId="3676F4F0" w14:textId="77777777" w:rsidR="00E72F1F" w:rsidRDefault="00E72F1F" w:rsidP="00DA5CF7"/>
    <w:p w14:paraId="0C9F667E" w14:textId="2362C829" w:rsidR="00E72F1F" w:rsidRPr="009556FE" w:rsidRDefault="00E72F1F" w:rsidP="00DA5CF7">
      <w:pPr>
        <w:rPr>
          <w:i/>
        </w:rPr>
      </w:pPr>
      <w:r w:rsidRPr="00F3396D">
        <w:rPr>
          <w:b/>
          <w:bCs/>
        </w:rPr>
        <w:t>Influence of Fail-Over Groups</w:t>
      </w:r>
      <w:r>
        <w:rPr>
          <w:b/>
          <w:bCs/>
        </w:rPr>
        <w:t xml:space="preserve">. </w:t>
      </w:r>
      <w:r>
        <w:t xml:space="preserve">Proxy servers and similar brokers operate on ephemeral requests and need fault tolerance from a different source. One strategy is maintaining a target group of service instances and monitoring their availability (see Figure </w:t>
      </w:r>
      <w:r w:rsidR="00EB0D33">
        <w:t>8</w:t>
      </w:r>
      <w:r>
        <w:t xml:space="preserve">). The monitoring can </w:t>
      </w:r>
      <w:r>
        <w:lastRenderedPageBreak/>
        <w:t xml:space="preserve">come from at least three reference points: (1) the network operating system, (2) the observed traffic of the broker itself, and (3) a local health agent on the service instance. The broker can use the Observed Health State Store (OHSS) to select the most appropriate receiver as new requests arrive.  A recovery policy could also exist to manage any Service Level Objectives (SLO) of the backend application. For instance, if the backend application needs to be highly available, the broker could be augmented to trap specific exceptions and automatically route to another node. Other systems </w:t>
      </w:r>
      <w:r w:rsidR="00383CF5">
        <w:t>must</w:t>
      </w:r>
      <w:r>
        <w:t xml:space="preserve"> optimize </w:t>
      </w:r>
      <w:r w:rsidR="00383CF5">
        <w:t xml:space="preserve">scenario-specific goals and </w:t>
      </w:r>
      <w:r>
        <w:t>metrics, such as more consistent response time, and choose completely different behaviors.</w:t>
      </w:r>
    </w:p>
    <w:p w14:paraId="5A2BB84E" w14:textId="322E01DC" w:rsidR="00E72F1F" w:rsidRDefault="00E72F1F" w:rsidP="00DA5CF7">
      <w:r w:rsidRPr="00F3396D">
        <w:rPr>
          <w:b/>
          <w:bCs/>
        </w:rPr>
        <w:t>Influence of Geo-Redundancy</w:t>
      </w:r>
      <w:r>
        <w:t xml:space="preserve">. Cloud Service Providers (CSP) allow fault tolerance across multiple physical </w:t>
      </w:r>
      <w:r w:rsidR="009F5716">
        <w:t>partitions (regions or availability zones).</w:t>
      </w:r>
      <w:r>
        <w:t xml:space="preserve"> </w:t>
      </w:r>
      <w:r w:rsidR="009F5716">
        <w:t xml:space="preserve">This design permits resiliency of entire </w:t>
      </w:r>
      <w:r>
        <w:t xml:space="preserve">data center </w:t>
      </w:r>
      <w:r w:rsidR="009F5716">
        <w:t xml:space="preserve">failures </w:t>
      </w:r>
      <w:r>
        <w:t xml:space="preserve">without impacting uptime (see Figure </w:t>
      </w:r>
      <w:r w:rsidR="00081F2B">
        <w:t>8</w:t>
      </w:r>
      <w:r>
        <w:t xml:space="preserve">). The scheme starts with deploying the service stack into two or more locations like Seattle and New York. Next, data store replication enables the sites to </w:t>
      </w:r>
      <w:r w:rsidR="009F5716">
        <w:t xml:space="preserve">remain in </w:t>
      </w:r>
      <w:r>
        <w:t xml:space="preserve">sync. Finally, the user can discover the most performant service stack instance from a location-aware </w:t>
      </w:r>
      <w:r w:rsidR="000E43A1">
        <w:t>Canonical</w:t>
      </w:r>
      <w:r>
        <w:t xml:space="preserve"> Naming Service (CNAME). That system can consider latency and other metrics, like the proposed Fail-Over Group solution.</w:t>
      </w:r>
    </w:p>
    <w:p w14:paraId="60452B55" w14:textId="77777777" w:rsidR="00F4250C" w:rsidRDefault="00F4250C">
      <w:pPr>
        <w:spacing w:after="160" w:line="259" w:lineRule="auto"/>
        <w:ind w:firstLine="0"/>
        <w:rPr>
          <w:b/>
          <w:bCs/>
          <w:iCs/>
          <w:szCs w:val="18"/>
        </w:rPr>
      </w:pPr>
      <w:bookmarkStart w:id="59" w:name="_Toc128255041"/>
      <w:r>
        <w:rPr>
          <w:b/>
          <w:bCs/>
        </w:rPr>
        <w:br w:type="page"/>
      </w:r>
    </w:p>
    <w:p w14:paraId="11552A99" w14:textId="1FA5A40A" w:rsidR="00F4250C" w:rsidRDefault="00E431EF" w:rsidP="003A4285">
      <w:pPr>
        <w:pStyle w:val="Caption"/>
        <w:ind w:firstLine="0"/>
        <w:rPr>
          <w:i/>
        </w:rPr>
      </w:pPr>
      <w:bookmarkStart w:id="60" w:name="_Toc134428836"/>
      <w:bookmarkStart w:id="61" w:name="_Toc134428878"/>
      <w:bookmarkStart w:id="62" w:name="_Toc134429085"/>
      <w:r w:rsidRPr="003A4285">
        <w:rPr>
          <w:b/>
          <w:bCs/>
        </w:rPr>
        <w:lastRenderedPageBreak/>
        <w:t xml:space="preserve">Figure </w:t>
      </w:r>
      <w:r w:rsidR="00005DA6">
        <w:rPr>
          <w:b/>
          <w:bCs/>
        </w:rPr>
        <w:fldChar w:fldCharType="begin"/>
      </w:r>
      <w:r w:rsidR="00005DA6">
        <w:rPr>
          <w:b/>
          <w:bCs/>
        </w:rPr>
        <w:instrText xml:space="preserve"> SEQ Figure \* ARABIC </w:instrText>
      </w:r>
      <w:r w:rsidR="00005DA6">
        <w:rPr>
          <w:b/>
          <w:bCs/>
        </w:rPr>
        <w:fldChar w:fldCharType="separate"/>
      </w:r>
      <w:r w:rsidR="001840CC">
        <w:rPr>
          <w:b/>
          <w:bCs/>
          <w:noProof/>
        </w:rPr>
        <w:t>8</w:t>
      </w:r>
      <w:r w:rsidR="00005DA6">
        <w:rPr>
          <w:b/>
          <w:bCs/>
        </w:rPr>
        <w:fldChar w:fldCharType="end"/>
      </w:r>
      <w:r>
        <w:br/>
      </w:r>
      <w:r w:rsidRPr="00E431EF">
        <w:rPr>
          <w:i/>
        </w:rPr>
        <w:t>Multi-Region Deployment</w:t>
      </w:r>
      <w:bookmarkEnd w:id="60"/>
      <w:bookmarkEnd w:id="61"/>
      <w:bookmarkEnd w:id="62"/>
    </w:p>
    <w:p w14:paraId="5D1574D3" w14:textId="3092D0A0" w:rsidR="00E72F1F" w:rsidRDefault="00E72F1F" w:rsidP="002770F7">
      <w:pPr>
        <w:ind w:firstLine="0"/>
      </w:pPr>
      <w:r>
        <w:rPr>
          <w:noProof/>
          <w:lang w:bidi="bn-IN"/>
        </w:rPr>
        <w:drawing>
          <wp:inline distT="0" distB="0" distL="0" distR="0" wp14:anchorId="0E27238E" wp14:editId="6C0DD258">
            <wp:extent cx="5591175" cy="4458005"/>
            <wp:effectExtent l="0" t="0" r="0" b="0"/>
            <wp:docPr id="20" name="Picture 20" descr="A picture containing text, map, table,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text, map, table, indoor&#10;&#10;Description automatically generated"/>
                    <pic:cNvPicPr/>
                  </pic:nvPicPr>
                  <pic:blipFill>
                    <a:blip r:embed="rId21"/>
                    <a:stretch>
                      <a:fillRect/>
                    </a:stretch>
                  </pic:blipFill>
                  <pic:spPr>
                    <a:xfrm>
                      <a:off x="0" y="0"/>
                      <a:ext cx="5827636" cy="4646542"/>
                    </a:xfrm>
                    <a:prstGeom prst="rect">
                      <a:avLst/>
                    </a:prstGeom>
                  </pic:spPr>
                </pic:pic>
              </a:graphicData>
            </a:graphic>
          </wp:inline>
        </w:drawing>
      </w:r>
      <w:bookmarkEnd w:id="59"/>
      <w:r w:rsidR="003B60BE">
        <w:rPr>
          <w:i/>
        </w:rPr>
        <w:t>G</w:t>
      </w:r>
    </w:p>
    <w:p w14:paraId="1B2FBCB7" w14:textId="6BB655F7" w:rsidR="00E72F1F" w:rsidRDefault="00E72F1F" w:rsidP="00DA5CF7">
      <w:r w:rsidRPr="00F3396D">
        <w:rPr>
          <w:b/>
          <w:bCs/>
        </w:rPr>
        <w:t>Influence of Consensus</w:t>
      </w:r>
      <w:r>
        <w:rPr>
          <w:b/>
          <w:bCs/>
        </w:rPr>
        <w:t xml:space="preserve">. </w:t>
      </w:r>
      <w:r>
        <w:t xml:space="preserve">The physical distance between the sites forces the need for eventual consistency protocols that range in complexity from (a) the latest timestamp wins, (b) </w:t>
      </w:r>
      <w:proofErr w:type="spellStart"/>
      <w:r>
        <w:t>Paxos</w:t>
      </w:r>
      <w:proofErr w:type="spellEnd"/>
      <w:r>
        <w:t xml:space="preserve"> algorithms, and (c) Byzantine General’s solutions</w:t>
      </w:r>
      <w:sdt>
        <w:sdtPr>
          <w:id w:val="-1045056126"/>
          <w:citation/>
        </w:sdtPr>
        <w:sdtContent>
          <w:r>
            <w:fldChar w:fldCharType="begin"/>
          </w:r>
          <w:r w:rsidR="009B2852">
            <w:instrText xml:space="preserve">CITATION Zha14 \l 1033 </w:instrText>
          </w:r>
          <w:r>
            <w:fldChar w:fldCharType="separate"/>
          </w:r>
          <w:r w:rsidR="001840CC">
            <w:rPr>
              <w:noProof/>
            </w:rPr>
            <w:t xml:space="preserve"> (Zhao, 2014)</w:t>
          </w:r>
          <w:r>
            <w:fldChar w:fldCharType="end"/>
          </w:r>
        </w:sdtContent>
      </w:sdt>
      <w:r>
        <w:t xml:space="preserve">. The latest timestamp wins </w:t>
      </w:r>
      <w:r w:rsidR="00BD4565">
        <w:t xml:space="preserve">are </w:t>
      </w:r>
      <w:r>
        <w:t>easy to understand</w:t>
      </w:r>
      <w:r w:rsidR="00BD4565">
        <w:t>. Still, they</w:t>
      </w:r>
      <w:r>
        <w:t xml:space="preserve"> </w:t>
      </w:r>
      <w:r w:rsidR="006F7F25">
        <w:t>must</w:t>
      </w:r>
      <w:r>
        <w:t xml:space="preserve"> rely on highly reliable distributed clock synchronization, an open research </w:t>
      </w:r>
      <w:proofErr w:type="gramStart"/>
      <w:r>
        <w:t xml:space="preserve">problem </w:t>
      </w:r>
      <w:r w:rsidR="003A4285">
        <w:t xml:space="preserve"> (</w:t>
      </w:r>
      <w:proofErr w:type="gramEnd"/>
      <w:r w:rsidR="003A4285">
        <w:t>Ting et al., 2014)</w:t>
      </w:r>
      <w:r>
        <w:t xml:space="preserve">. Under </w:t>
      </w:r>
      <w:proofErr w:type="spellStart"/>
      <w:r>
        <w:t>Paxos</w:t>
      </w:r>
      <w:proofErr w:type="spellEnd"/>
      <w:r>
        <w:t xml:space="preserve"> (see Figure </w:t>
      </w:r>
      <w:r w:rsidR="00081F2B">
        <w:t>9</w:t>
      </w:r>
      <w:r>
        <w:t xml:space="preserve">), multiple rounds of preparation, acceptance, and learning phases occur to gain consensus. This elegant protocol can efficiently reconcile a single </w:t>
      </w:r>
      <w:proofErr w:type="gramStart"/>
      <w:r>
        <w:t>systems</w:t>
      </w:r>
      <w:proofErr w:type="gramEnd"/>
      <w:r>
        <w:t xml:space="preserve"> image, provided none of the nodes are malicious. If malicious or erroneous nodes exist, 3f +1 cross-validations must occur</w:t>
      </w:r>
      <w:sdt>
        <w:sdtPr>
          <w:id w:val="-1002354407"/>
          <w:citation/>
        </w:sdtPr>
        <w:sdtContent>
          <w:r>
            <w:fldChar w:fldCharType="begin"/>
          </w:r>
          <w:r w:rsidR="009B2852">
            <w:instrText xml:space="preserve">CITATION Zha14 \l 1033 </w:instrText>
          </w:r>
          <w:r>
            <w:fldChar w:fldCharType="separate"/>
          </w:r>
          <w:r w:rsidR="001840CC">
            <w:rPr>
              <w:noProof/>
            </w:rPr>
            <w:t xml:space="preserve"> (Zhao, 2014)</w:t>
          </w:r>
          <w:r>
            <w:fldChar w:fldCharType="end"/>
          </w:r>
        </w:sdtContent>
      </w:sdt>
      <w:r>
        <w:t>.</w:t>
      </w:r>
    </w:p>
    <w:p w14:paraId="50CCC1F1" w14:textId="695782B5" w:rsidR="00F50EC9" w:rsidRDefault="00161877" w:rsidP="002770F7">
      <w:pPr>
        <w:spacing w:after="160" w:line="259" w:lineRule="auto"/>
        <w:ind w:firstLine="0"/>
        <w:rPr>
          <w:i/>
          <w:iCs/>
        </w:rPr>
      </w:pPr>
      <w:bookmarkStart w:id="63" w:name="_Toc134428837"/>
      <w:bookmarkStart w:id="64" w:name="_Toc134428879"/>
      <w:bookmarkStart w:id="65" w:name="_Toc134429086"/>
      <w:bookmarkStart w:id="66" w:name="_Toc128255042"/>
      <w:r w:rsidRPr="00310DC2">
        <w:rPr>
          <w:b/>
          <w:bCs/>
        </w:rPr>
        <w:lastRenderedPageBreak/>
        <w:t xml:space="preserve">Figure </w:t>
      </w:r>
      <w:r w:rsidR="00005DA6">
        <w:rPr>
          <w:b/>
          <w:bCs/>
        </w:rPr>
        <w:fldChar w:fldCharType="begin"/>
      </w:r>
      <w:r w:rsidR="00005DA6">
        <w:rPr>
          <w:b/>
          <w:bCs/>
        </w:rPr>
        <w:instrText xml:space="preserve"> SEQ Figure \* ARABIC </w:instrText>
      </w:r>
      <w:r w:rsidR="00005DA6">
        <w:rPr>
          <w:b/>
          <w:bCs/>
        </w:rPr>
        <w:fldChar w:fldCharType="separate"/>
      </w:r>
      <w:r w:rsidR="001840CC">
        <w:rPr>
          <w:b/>
          <w:bCs/>
          <w:noProof/>
        </w:rPr>
        <w:t>9</w:t>
      </w:r>
      <w:r w:rsidR="00005DA6">
        <w:rPr>
          <w:b/>
          <w:bCs/>
        </w:rPr>
        <w:fldChar w:fldCharType="end"/>
      </w:r>
      <w:r w:rsidR="00BD4565" w:rsidRPr="00310DC2">
        <w:rPr>
          <w:b/>
          <w:bCs/>
        </w:rPr>
        <w:br/>
      </w:r>
      <w:proofErr w:type="spellStart"/>
      <w:r w:rsidRPr="003A4285">
        <w:rPr>
          <w:i/>
        </w:rPr>
        <w:t>Paxos</w:t>
      </w:r>
      <w:proofErr w:type="spellEnd"/>
      <w:r w:rsidRPr="003A4285">
        <w:rPr>
          <w:i/>
        </w:rPr>
        <w:t xml:space="preserve"> Consensus (Zhao, 2014, p. 196)</w:t>
      </w:r>
      <w:bookmarkEnd w:id="63"/>
      <w:bookmarkEnd w:id="64"/>
      <w:bookmarkEnd w:id="65"/>
    </w:p>
    <w:p w14:paraId="3B13843C" w14:textId="6B23A062" w:rsidR="00E72F1F" w:rsidRDefault="00E72F1F" w:rsidP="002770F7">
      <w:pPr>
        <w:ind w:firstLine="0"/>
      </w:pPr>
      <w:r>
        <w:rPr>
          <w:noProof/>
          <w:lang w:bidi="bn-IN"/>
        </w:rPr>
        <w:drawing>
          <wp:inline distT="0" distB="0" distL="0" distR="0" wp14:anchorId="214075B8" wp14:editId="7C8F44FC">
            <wp:extent cx="5638800" cy="3329666"/>
            <wp:effectExtent l="0" t="0" r="0" b="4445"/>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pic:nvPicPr>
                  <pic:blipFill>
                    <a:blip r:embed="rId22"/>
                    <a:stretch>
                      <a:fillRect/>
                    </a:stretch>
                  </pic:blipFill>
                  <pic:spPr>
                    <a:xfrm>
                      <a:off x="0" y="0"/>
                      <a:ext cx="5741468" cy="3390291"/>
                    </a:xfrm>
                    <a:prstGeom prst="rect">
                      <a:avLst/>
                    </a:prstGeom>
                  </pic:spPr>
                </pic:pic>
              </a:graphicData>
            </a:graphic>
          </wp:inline>
        </w:drawing>
      </w:r>
      <w:bookmarkEnd w:id="66"/>
    </w:p>
    <w:p w14:paraId="76C4BF7F" w14:textId="6A127EE5" w:rsidR="00E72F1F" w:rsidRDefault="00E72F1F" w:rsidP="00DA5CF7">
      <w:r w:rsidRPr="00F3396D">
        <w:rPr>
          <w:b/>
          <w:bCs/>
        </w:rPr>
        <w:t>Influence of Protocol</w:t>
      </w:r>
      <w:r>
        <w:rPr>
          <w:b/>
          <w:bCs/>
        </w:rPr>
        <w:t>.</w:t>
      </w:r>
      <w:r>
        <w:t xml:space="preserve"> Message passing between components can either use reliable or unreliable communication. Unreliable </w:t>
      </w:r>
      <w:r w:rsidR="000E43A1">
        <w:t>handoffs</w:t>
      </w:r>
      <w:r>
        <w:t xml:space="preserve"> can be helpful for best-effort or performance-critical systems, such as real-time video or sampled telemetry reporting. </w:t>
      </w:r>
      <w:r w:rsidR="000E43A1">
        <w:t>A reliable</w:t>
      </w:r>
      <w:r>
        <w:t xml:space="preserve"> handoff is crucial for scenarios that mandate full and consistent accounting, such as user data or financial records. These fault tolerance decisions are not limited to the low-level transport protocol differences between User Datagram Protocol (UDP) and Transmission Control Protocol (TCP). They also appear at higher application levels (see Figure </w:t>
      </w:r>
      <w:r w:rsidR="00081F2B">
        <w:t>10</w:t>
      </w:r>
      <w:r>
        <w:t>). The actor can notify the Alice service directly; however, the message could become lost due to a network failure. Instead, they can place the payload into a command queue and remove it only after the server-side acknowledgment. When Alice accepts the event, she needs confirmation from Bob and Charlie before returning success. Bob stores the event in a durable command queue, whereas Charlie executes it directly. In either scenario, the client can reliably infer that handoff has occurred.</w:t>
      </w:r>
    </w:p>
    <w:p w14:paraId="112987E3" w14:textId="28FE5DF3" w:rsidR="00E81D0D" w:rsidRPr="00E81D0D" w:rsidRDefault="00E81D0D" w:rsidP="003A4285">
      <w:pPr>
        <w:pStyle w:val="Caption"/>
        <w:ind w:firstLine="0"/>
        <w:rPr>
          <w:i/>
        </w:rPr>
      </w:pPr>
      <w:bookmarkStart w:id="67" w:name="_Toc128255043"/>
      <w:bookmarkStart w:id="68" w:name="_Toc134428838"/>
      <w:bookmarkStart w:id="69" w:name="_Toc134428880"/>
      <w:bookmarkStart w:id="70" w:name="_Toc134429087"/>
      <w:r w:rsidRPr="003A4285">
        <w:rPr>
          <w:b/>
          <w:bCs/>
        </w:rPr>
        <w:lastRenderedPageBreak/>
        <w:t xml:space="preserve">Figure </w:t>
      </w:r>
      <w:r w:rsidR="00005DA6">
        <w:rPr>
          <w:b/>
          <w:bCs/>
        </w:rPr>
        <w:fldChar w:fldCharType="begin"/>
      </w:r>
      <w:r w:rsidR="00005DA6">
        <w:rPr>
          <w:b/>
          <w:bCs/>
        </w:rPr>
        <w:instrText xml:space="preserve"> SEQ Figure \* ARABIC </w:instrText>
      </w:r>
      <w:r w:rsidR="00005DA6">
        <w:rPr>
          <w:b/>
          <w:bCs/>
        </w:rPr>
        <w:fldChar w:fldCharType="separate"/>
      </w:r>
      <w:r w:rsidR="001840CC">
        <w:rPr>
          <w:b/>
          <w:bCs/>
          <w:noProof/>
        </w:rPr>
        <w:t>10</w:t>
      </w:r>
      <w:r w:rsidR="00005DA6">
        <w:rPr>
          <w:b/>
          <w:bCs/>
        </w:rPr>
        <w:fldChar w:fldCharType="end"/>
      </w:r>
      <w:r>
        <w:br/>
      </w:r>
      <w:r w:rsidRPr="00E81D0D">
        <w:rPr>
          <w:i/>
        </w:rPr>
        <w:t xml:space="preserve">Durable Command Queue </w:t>
      </w:r>
      <w:r w:rsidRPr="00E81D0D">
        <w:rPr>
          <w:i/>
          <w:noProof/>
        </w:rPr>
        <w:t>Pattern</w:t>
      </w:r>
      <w:bookmarkEnd w:id="67"/>
      <w:bookmarkEnd w:id="68"/>
      <w:bookmarkEnd w:id="69"/>
      <w:bookmarkEnd w:id="70"/>
    </w:p>
    <w:p w14:paraId="35BDC491" w14:textId="77777777" w:rsidR="00E72F1F" w:rsidRDefault="00E72F1F" w:rsidP="002029F2">
      <w:pPr>
        <w:ind w:firstLine="0"/>
      </w:pPr>
      <w:r>
        <w:rPr>
          <w:noProof/>
          <w:lang w:bidi="bn-IN"/>
        </w:rPr>
        <w:drawing>
          <wp:inline distT="0" distB="0" distL="0" distR="0" wp14:anchorId="7154B85D" wp14:editId="74973B36">
            <wp:extent cx="5823976" cy="3524250"/>
            <wp:effectExtent l="0" t="0" r="5715" b="0"/>
            <wp:docPr id="22" name="Picture 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10;&#10;Description automatically generated"/>
                    <pic:cNvPicPr/>
                  </pic:nvPicPr>
                  <pic:blipFill>
                    <a:blip r:embed="rId23"/>
                    <a:stretch>
                      <a:fillRect/>
                    </a:stretch>
                  </pic:blipFill>
                  <pic:spPr>
                    <a:xfrm>
                      <a:off x="0" y="0"/>
                      <a:ext cx="5869974" cy="3552084"/>
                    </a:xfrm>
                    <a:prstGeom prst="rect">
                      <a:avLst/>
                    </a:prstGeom>
                  </pic:spPr>
                </pic:pic>
              </a:graphicData>
            </a:graphic>
          </wp:inline>
        </w:drawing>
      </w:r>
    </w:p>
    <w:p w14:paraId="4C2ACD03" w14:textId="77777777" w:rsidR="00E72F1F" w:rsidRDefault="00E72F1F" w:rsidP="003A4285">
      <w:pPr>
        <w:pStyle w:val="Heading3"/>
        <w:ind w:firstLine="0"/>
      </w:pPr>
      <w:r>
        <w:t>Scheduling-specific design requirements</w:t>
      </w:r>
    </w:p>
    <w:p w14:paraId="2107B9DE" w14:textId="284F0941" w:rsidR="00E72F1F" w:rsidRDefault="00E72F1F" w:rsidP="00DA5CF7">
      <w:r>
        <w:t>The training process must also choose an asynchronous or synchronous scheduling architecture</w:t>
      </w:r>
      <w:r w:rsidR="00751670">
        <w:t xml:space="preserve"> (Langer et al., 2020).</w:t>
      </w:r>
      <w:r>
        <w:t xml:space="preserve"> Synchronous systems partition the training iteration (epoch) across the worker nodes and merge all responses before starting the next round. This approach has several advantages, such as simplicity regarding the design and maintenance. However, as the total worker nodes increase, so do the idle cycles from waiting on the slowest tasks to complete. Asynchronous systems aim to eliminate these idle cycles by </w:t>
      </w:r>
      <w:r w:rsidR="00383CF5">
        <w:t>prematurely starting the next training round</w:t>
      </w:r>
      <w:r>
        <w:t xml:space="preserve">. Since each worker node owns an isolated </w:t>
      </w:r>
      <w:r w:rsidR="00383CF5">
        <w:t>job</w:t>
      </w:r>
      <w:r>
        <w:t>, this technique is highly effective. However, the parameter server and orchestration processes must assume more complexity for this time</w:t>
      </w:r>
      <w:r w:rsidR="00AF4D58">
        <w:t xml:space="preserve"> </w:t>
      </w:r>
      <w:r>
        <w:t xml:space="preserve">optimization. For instance, what should the parameter server do when task outputs (gradients) are late or never arrive? </w:t>
      </w:r>
    </w:p>
    <w:p w14:paraId="407241F4" w14:textId="7A568890" w:rsidR="00E72F1F" w:rsidRPr="00491CC0" w:rsidRDefault="00E72F1F" w:rsidP="00DA5CF7">
      <w:r>
        <w:lastRenderedPageBreak/>
        <w:t>Langer et al. (2020) propose a collection of boundary conditions for asynchronous architectures. For example, the parameter server system should disregard any gradient exceeding K-</w:t>
      </w:r>
      <w:proofErr w:type="gramStart"/>
      <w:r>
        <w:t>epochs</w:t>
      </w:r>
      <w:proofErr w:type="gramEnd"/>
      <w:r>
        <w:t xml:space="preserve"> latency or chang</w:t>
      </w:r>
      <w:r w:rsidR="000C381D">
        <w:t>e</w:t>
      </w:r>
      <w:r>
        <w:t xml:space="preserve"> an individual parameter by X-threshold delta. They also advise using priority queuing over FIFO queuing for the incoming responses. Another solution is to use multiple parameter servers and periodically reconcile the differences between their local states.  </w:t>
      </w:r>
    </w:p>
    <w:p w14:paraId="7A591257" w14:textId="77777777" w:rsidR="00E72F1F" w:rsidRDefault="00E72F1F" w:rsidP="00B955FE">
      <w:pPr>
        <w:pStyle w:val="Heading3"/>
        <w:ind w:firstLine="0"/>
      </w:pPr>
      <w:r>
        <w:t>Continuous learning techniques</w:t>
      </w:r>
    </w:p>
    <w:p w14:paraId="4621989A" w14:textId="7C80C47C" w:rsidR="00E72F1F" w:rsidRDefault="00E72F1F" w:rsidP="00DA5CF7">
      <w:r>
        <w:t xml:space="preserve">Countless researchers and product teams periodically retrain their models from scratch as they iteratively add more example data. This approach is intuitive to design but wasteful and could become impractical as model parameter counts continue exponentially growing. Instead, researchers are proposing training architectures that support </w:t>
      </w:r>
      <w:r w:rsidRPr="00D10EDF">
        <w:rPr>
          <w:i/>
          <w:iCs/>
        </w:rPr>
        <w:t>continuous learning</w:t>
      </w:r>
      <w:r>
        <w:t>.</w:t>
      </w:r>
    </w:p>
    <w:p w14:paraId="11E835AC" w14:textId="1AD52C81" w:rsidR="00E72F1F" w:rsidRDefault="00E72F1F" w:rsidP="00DA5CF7">
      <w:r w:rsidRPr="00F3396D">
        <w:rPr>
          <w:b/>
          <w:bCs/>
        </w:rPr>
        <w:t xml:space="preserve">On-device training </w:t>
      </w:r>
      <w:r w:rsidR="000E43A1" w:rsidRPr="00F3396D">
        <w:rPr>
          <w:b/>
          <w:bCs/>
        </w:rPr>
        <w:t>architecture</w:t>
      </w:r>
      <w:r>
        <w:rPr>
          <w:b/>
          <w:bCs/>
        </w:rPr>
        <w:t>.</w:t>
      </w:r>
      <w:r>
        <w:t xml:space="preserve"> On-device training architectures aim to fine-tune generalized machine</w:t>
      </w:r>
      <w:r w:rsidR="000C381D">
        <w:t>-</w:t>
      </w:r>
      <w:r>
        <w:t>learning models using local sensor data</w:t>
      </w:r>
      <w:r w:rsidR="00B77842">
        <w:t xml:space="preserve"> (Lee &amp; </w:t>
      </w:r>
      <w:proofErr w:type="spellStart"/>
      <w:r w:rsidR="00B77842">
        <w:t>Yoo</w:t>
      </w:r>
      <w:proofErr w:type="spellEnd"/>
      <w:r w:rsidR="00B77842">
        <w:t xml:space="preserve">, 2021; </w:t>
      </w:r>
      <w:r w:rsidR="007D372E">
        <w:t xml:space="preserve">see </w:t>
      </w:r>
      <w:r w:rsidR="00B77842">
        <w:t>Figure 11)</w:t>
      </w:r>
      <w:r>
        <w:t xml:space="preserve">. This design begins with a cloud training process that consumes a public data set to produce a shared model. Next, a second training process will download </w:t>
      </w:r>
      <w:r w:rsidR="006F7F25">
        <w:t>and fine-tune the shared datase</w:t>
      </w:r>
      <w:r>
        <w:t xml:space="preserve">t to include personal data (e.g., a smartphone’s photo album). Lastly, an inference process uses the private model to deliver a personalized experience. </w:t>
      </w:r>
    </w:p>
    <w:p w14:paraId="39464D83" w14:textId="5BFAB650" w:rsidR="00E72F1F" w:rsidRDefault="00E72F1F" w:rsidP="00DA5CF7">
      <w:r>
        <w:t>There are several essential advantages to this design pattern. First, the cloud-based training process does most calculations and has significantly more resources than an individual device. Next, the device-based training process can maintain data privacy and residency requirements because the personal data doesn’t need to be in the public data set. This characteristic could help overcome specific privacy concerns in regulated industries like healthcare. Third, the decoupled training processes refresh both models at a higher frequency.</w:t>
      </w:r>
    </w:p>
    <w:p w14:paraId="75708B11" w14:textId="5366898F" w:rsidR="00F50EC9" w:rsidRDefault="001703B6" w:rsidP="00B955FE">
      <w:pPr>
        <w:pStyle w:val="Caption"/>
        <w:ind w:firstLine="0"/>
        <w:rPr>
          <w:i/>
        </w:rPr>
      </w:pPr>
      <w:bookmarkStart w:id="71" w:name="_Toc134428839"/>
      <w:bookmarkStart w:id="72" w:name="_Toc134428881"/>
      <w:bookmarkStart w:id="73" w:name="_Toc134429088"/>
      <w:bookmarkStart w:id="74" w:name="_Toc128255044"/>
      <w:r w:rsidRPr="00310DC2">
        <w:rPr>
          <w:b/>
          <w:bCs/>
        </w:rPr>
        <w:lastRenderedPageBreak/>
        <w:t xml:space="preserve">Figure </w:t>
      </w:r>
      <w:r w:rsidR="00005DA6">
        <w:rPr>
          <w:b/>
          <w:bCs/>
        </w:rPr>
        <w:fldChar w:fldCharType="begin"/>
      </w:r>
      <w:r w:rsidR="00005DA6">
        <w:rPr>
          <w:b/>
          <w:bCs/>
        </w:rPr>
        <w:instrText xml:space="preserve"> SEQ Figure \* ARABIC </w:instrText>
      </w:r>
      <w:r w:rsidR="00005DA6">
        <w:rPr>
          <w:b/>
          <w:bCs/>
        </w:rPr>
        <w:fldChar w:fldCharType="separate"/>
      </w:r>
      <w:r w:rsidR="001840CC">
        <w:rPr>
          <w:b/>
          <w:bCs/>
          <w:noProof/>
        </w:rPr>
        <w:t>11</w:t>
      </w:r>
      <w:r w:rsidR="00005DA6">
        <w:rPr>
          <w:b/>
          <w:bCs/>
        </w:rPr>
        <w:fldChar w:fldCharType="end"/>
      </w:r>
      <w:r>
        <w:br/>
      </w:r>
      <w:r w:rsidRPr="001703B6">
        <w:rPr>
          <w:i/>
        </w:rPr>
        <w:t>On-device training architectures</w:t>
      </w:r>
      <w:bookmarkEnd w:id="71"/>
      <w:bookmarkEnd w:id="72"/>
      <w:bookmarkEnd w:id="73"/>
    </w:p>
    <w:p w14:paraId="18E16106" w14:textId="1FB8225F" w:rsidR="00E72F1F" w:rsidRDefault="00E72F1F" w:rsidP="002770F7">
      <w:pPr>
        <w:ind w:firstLine="0"/>
      </w:pPr>
      <w:r w:rsidRPr="0029420C">
        <w:rPr>
          <w:noProof/>
          <w:lang w:bidi="bn-IN"/>
        </w:rPr>
        <w:drawing>
          <wp:inline distT="0" distB="0" distL="0" distR="0" wp14:anchorId="3EAD5674" wp14:editId="030DA8FE">
            <wp:extent cx="5715000" cy="3275133"/>
            <wp:effectExtent l="0" t="0" r="0" b="1905"/>
            <wp:docPr id="23" name="Picture 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pic:cNvPicPr/>
                  </pic:nvPicPr>
                  <pic:blipFill>
                    <a:blip r:embed="rId24"/>
                    <a:stretch>
                      <a:fillRect/>
                    </a:stretch>
                  </pic:blipFill>
                  <pic:spPr>
                    <a:xfrm>
                      <a:off x="0" y="0"/>
                      <a:ext cx="5756818" cy="3299098"/>
                    </a:xfrm>
                    <a:prstGeom prst="rect">
                      <a:avLst/>
                    </a:prstGeom>
                  </pic:spPr>
                </pic:pic>
              </a:graphicData>
            </a:graphic>
          </wp:inline>
        </w:drawing>
      </w:r>
      <w:bookmarkEnd w:id="74"/>
    </w:p>
    <w:p w14:paraId="1953F441" w14:textId="7A48ECB3" w:rsidR="00E72F1F" w:rsidRPr="00CC7C54" w:rsidRDefault="00E72F1F" w:rsidP="00DA5CF7">
      <w:pPr>
        <w:rPr>
          <w:b/>
          <w:bCs/>
        </w:rPr>
      </w:pPr>
      <w:r w:rsidRPr="00F3396D">
        <w:rPr>
          <w:b/>
          <w:bCs/>
        </w:rPr>
        <w:t>Stream-based training architectures.</w:t>
      </w:r>
      <w:r>
        <w:rPr>
          <w:b/>
          <w:bCs/>
        </w:rPr>
        <w:t xml:space="preserve"> </w:t>
      </w:r>
      <w:r>
        <w:t xml:space="preserve">This section is a placeholder for </w:t>
      </w:r>
      <w:r w:rsidRPr="00F3396D">
        <w:t>future</w:t>
      </w:r>
      <w:r>
        <w:rPr>
          <w:b/>
          <w:bCs/>
        </w:rPr>
        <w:t xml:space="preserve"> </w:t>
      </w:r>
      <w:r>
        <w:t>literature review topics that may expand upon this point.</w:t>
      </w:r>
    </w:p>
    <w:p w14:paraId="44CE299F" w14:textId="7A213784" w:rsidR="00E72F1F" w:rsidRDefault="00E72F1F" w:rsidP="00B955FE">
      <w:pPr>
        <w:pStyle w:val="Heading2"/>
        <w:ind w:firstLine="0"/>
      </w:pPr>
      <w:bookmarkStart w:id="75" w:name="_Toc134428788"/>
      <w:r>
        <w:t xml:space="preserve">What is </w:t>
      </w:r>
      <w:r w:rsidR="000E43A1">
        <w:t>autoencoding?</w:t>
      </w:r>
      <w:bookmarkEnd w:id="75"/>
    </w:p>
    <w:p w14:paraId="2C50749C" w14:textId="5D6BD061" w:rsidR="00E72F1F" w:rsidRDefault="00E72F1F" w:rsidP="00DA5CF7">
      <w:r>
        <w:t>In its simplest form, “an autoencoder learns the representation or code by trying to copy the input to the output by encoding the input’s distribution into a low-dimensional vector</w:t>
      </w:r>
      <w:sdt>
        <w:sdtPr>
          <w:id w:val="606310982"/>
          <w:citation/>
        </w:sdtPr>
        <w:sdtContent>
          <w:r>
            <w:fldChar w:fldCharType="begin"/>
          </w:r>
          <w:r>
            <w:instrText xml:space="preserve">CITATION Ati18 \p 78 \l 1033 </w:instrText>
          </w:r>
          <w:r>
            <w:fldChar w:fldCharType="separate"/>
          </w:r>
          <w:r w:rsidR="001840CC">
            <w:rPr>
              <w:noProof/>
            </w:rPr>
            <w:t xml:space="preserve"> (Atienza, 2018, p. 78)</w:t>
          </w:r>
          <w:r>
            <w:fldChar w:fldCharType="end"/>
          </w:r>
        </w:sdtContent>
      </w:sdt>
      <w:r>
        <w:t xml:space="preserve">.” Figure </w:t>
      </w:r>
      <w:r w:rsidR="00EB0D33">
        <w:t>1</w:t>
      </w:r>
      <w:r w:rsidR="00694DC5">
        <w:t>2</w:t>
      </w:r>
      <w:r>
        <w:t xml:space="preserve"> contains an example architecture illustration with three features compressed into one parameter before expanding into three new features. The precise connectivity graph depends on the specific situation. For instance, researchers can use this process for scenarios such as colorizing images, denoising, replicating artistic styles, and intrusion detection, among other conditions.</w:t>
      </w:r>
    </w:p>
    <w:p w14:paraId="215EE5AC" w14:textId="0C25EF42" w:rsidR="00A306F2" w:rsidRPr="00A306F2" w:rsidRDefault="00A306F2" w:rsidP="00B955FE">
      <w:pPr>
        <w:pStyle w:val="Caption"/>
        <w:ind w:firstLine="0"/>
        <w:rPr>
          <w:i/>
        </w:rPr>
      </w:pPr>
      <w:bookmarkStart w:id="76" w:name="_Toc128255045"/>
      <w:bookmarkStart w:id="77" w:name="_Toc134428840"/>
      <w:bookmarkStart w:id="78" w:name="_Toc134428882"/>
      <w:bookmarkStart w:id="79" w:name="_Toc134429089"/>
      <w:r w:rsidRPr="00B955FE">
        <w:rPr>
          <w:b/>
          <w:bCs/>
        </w:rPr>
        <w:lastRenderedPageBreak/>
        <w:t xml:space="preserve">Figure </w:t>
      </w:r>
      <w:r w:rsidR="00005DA6">
        <w:rPr>
          <w:b/>
          <w:bCs/>
        </w:rPr>
        <w:fldChar w:fldCharType="begin"/>
      </w:r>
      <w:r w:rsidR="00005DA6">
        <w:rPr>
          <w:b/>
          <w:bCs/>
        </w:rPr>
        <w:instrText xml:space="preserve"> SEQ Figure \* ARABIC </w:instrText>
      </w:r>
      <w:r w:rsidR="00005DA6">
        <w:rPr>
          <w:b/>
          <w:bCs/>
        </w:rPr>
        <w:fldChar w:fldCharType="separate"/>
      </w:r>
      <w:r w:rsidR="001840CC">
        <w:rPr>
          <w:b/>
          <w:bCs/>
          <w:noProof/>
        </w:rPr>
        <w:t>12</w:t>
      </w:r>
      <w:r w:rsidR="00005DA6">
        <w:rPr>
          <w:b/>
          <w:bCs/>
        </w:rPr>
        <w:fldChar w:fldCharType="end"/>
      </w:r>
      <w:r w:rsidRPr="00B955FE">
        <w:rPr>
          <w:b/>
          <w:bCs/>
        </w:rPr>
        <w:br/>
      </w:r>
      <w:r w:rsidRPr="00A306F2">
        <w:rPr>
          <w:i/>
        </w:rPr>
        <w:t>Autoencoding architecture</w:t>
      </w:r>
      <w:bookmarkEnd w:id="76"/>
      <w:bookmarkEnd w:id="77"/>
      <w:bookmarkEnd w:id="78"/>
      <w:bookmarkEnd w:id="79"/>
    </w:p>
    <w:p w14:paraId="11B7FBAA" w14:textId="77777777" w:rsidR="00E72F1F" w:rsidRDefault="00E72F1F" w:rsidP="00B955FE">
      <w:pPr>
        <w:ind w:firstLine="0"/>
      </w:pPr>
      <w:r w:rsidRPr="00D00089">
        <w:rPr>
          <w:noProof/>
          <w:lang w:bidi="bn-IN"/>
        </w:rPr>
        <w:drawing>
          <wp:inline distT="0" distB="0" distL="0" distR="0" wp14:anchorId="4A780480" wp14:editId="7EF2AA14">
            <wp:extent cx="5715000" cy="4311315"/>
            <wp:effectExtent l="0" t="0" r="0" b="0"/>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pic:nvPicPr>
                  <pic:blipFill>
                    <a:blip r:embed="rId25"/>
                    <a:stretch>
                      <a:fillRect/>
                    </a:stretch>
                  </pic:blipFill>
                  <pic:spPr>
                    <a:xfrm>
                      <a:off x="0" y="0"/>
                      <a:ext cx="5726403" cy="4319918"/>
                    </a:xfrm>
                    <a:prstGeom prst="rect">
                      <a:avLst/>
                    </a:prstGeom>
                  </pic:spPr>
                </pic:pic>
              </a:graphicData>
            </a:graphic>
          </wp:inline>
        </w:drawing>
      </w:r>
    </w:p>
    <w:p w14:paraId="5CC2232B" w14:textId="77777777" w:rsidR="00E72F1F" w:rsidRDefault="00E72F1F" w:rsidP="000E43A1">
      <w:pPr>
        <w:pStyle w:val="Heading2"/>
        <w:ind w:firstLine="0"/>
      </w:pPr>
      <w:bookmarkStart w:id="80" w:name="_Toc134428789"/>
      <w:r>
        <w:t xml:space="preserve">How does sequence analysis </w:t>
      </w:r>
      <w:proofErr w:type="gramStart"/>
      <w:r>
        <w:t>work</w:t>
      </w:r>
      <w:bookmarkEnd w:id="80"/>
      <w:proofErr w:type="gramEnd"/>
    </w:p>
    <w:p w14:paraId="1ECC09F5" w14:textId="77777777" w:rsidR="00E72F1F" w:rsidRDefault="00E72F1F" w:rsidP="00DA5CF7">
      <w:r>
        <w:t>Natural Language Processing (NLP) sits at the intersection of artificial intelligence, human language, and computer science.</w:t>
      </w:r>
    </w:p>
    <w:p w14:paraId="14A6AD9C" w14:textId="77777777" w:rsidR="00E72F1F" w:rsidRDefault="00E72F1F" w:rsidP="00B955FE">
      <w:pPr>
        <w:pStyle w:val="Heading3"/>
        <w:ind w:firstLine="0"/>
      </w:pPr>
      <w:r>
        <w:t>Language Parsing</w:t>
      </w:r>
    </w:p>
    <w:p w14:paraId="595EF696" w14:textId="58F0D6F8" w:rsidR="00E72F1F" w:rsidRDefault="00E72F1F" w:rsidP="00DA5CF7">
      <w:r>
        <w:t>NLP systems typically begin with sentence normalization, combining and annotating tokens, and performing custom business logic (see Figure 13)</w:t>
      </w:r>
      <w:sdt>
        <w:sdtPr>
          <w:id w:val="1861773403"/>
          <w:citation/>
        </w:sdtPr>
        <w:sdtContent>
          <w:r>
            <w:fldChar w:fldCharType="begin"/>
          </w:r>
          <w:r>
            <w:instrText xml:space="preserve"> CITATION Edu18 \l 1033 </w:instrText>
          </w:r>
          <w:r>
            <w:fldChar w:fldCharType="separate"/>
          </w:r>
          <w:r w:rsidR="001840CC">
            <w:rPr>
              <w:noProof/>
            </w:rPr>
            <w:t xml:space="preserve"> (Edureka, 2018)</w:t>
          </w:r>
          <w:r>
            <w:fldChar w:fldCharType="end"/>
          </w:r>
        </w:sdtContent>
      </w:sdt>
      <w:r>
        <w:t xml:space="preserve">. Using </w:t>
      </w:r>
      <w:proofErr w:type="spellStart"/>
      <w:r>
        <w:t>Lemmatiziation</w:t>
      </w:r>
      <w:proofErr w:type="spellEnd"/>
      <w:r>
        <w:t xml:space="preserve"> and Stemming strategies enables the parsers to reduce </w:t>
      </w:r>
      <w:r w:rsidR="006F7F25">
        <w:t>sentence variability</w:t>
      </w:r>
      <w:r>
        <w:t xml:space="preserve">, such as removing verb-tensing. Next, </w:t>
      </w:r>
      <w:r w:rsidR="006F7F25">
        <w:t xml:space="preserve">subsystems like Named Entity Recognition (NER) associate </w:t>
      </w:r>
      <w:r w:rsidR="006F7F25">
        <w:lastRenderedPageBreak/>
        <w:t>annotations with the words</w:t>
      </w:r>
      <w:r>
        <w:t xml:space="preserve"> that discover the sentence’s critical components. After chunking related tokens together, the scenario-specific business logic can operate on a semantic </w:t>
      </w:r>
      <w:r w:rsidR="006F7F25">
        <w:t>text representation</w:t>
      </w:r>
      <w:r>
        <w:t>. Depending on the use case, these steps could be massive subsystems or single lines of code.</w:t>
      </w:r>
    </w:p>
    <w:p w14:paraId="188F8226" w14:textId="04C9DD01" w:rsidR="00F50EC9" w:rsidRDefault="001236EF" w:rsidP="00B955FE">
      <w:pPr>
        <w:pStyle w:val="Caption"/>
        <w:ind w:firstLine="0"/>
        <w:rPr>
          <w:i/>
        </w:rPr>
      </w:pPr>
      <w:bookmarkStart w:id="81" w:name="_Toc134428841"/>
      <w:bookmarkStart w:id="82" w:name="_Toc134428883"/>
      <w:bookmarkStart w:id="83" w:name="_Toc134429090"/>
      <w:bookmarkStart w:id="84" w:name="_Toc128255046"/>
      <w:r w:rsidRPr="00B955FE">
        <w:rPr>
          <w:b/>
          <w:bCs/>
        </w:rPr>
        <w:t xml:space="preserve">Figure </w:t>
      </w:r>
      <w:r w:rsidR="00005DA6">
        <w:rPr>
          <w:b/>
          <w:bCs/>
        </w:rPr>
        <w:fldChar w:fldCharType="begin"/>
      </w:r>
      <w:r w:rsidR="00005DA6">
        <w:rPr>
          <w:b/>
          <w:bCs/>
        </w:rPr>
        <w:instrText xml:space="preserve"> SEQ Figure \* ARABIC </w:instrText>
      </w:r>
      <w:r w:rsidR="00005DA6">
        <w:rPr>
          <w:b/>
          <w:bCs/>
        </w:rPr>
        <w:fldChar w:fldCharType="separate"/>
      </w:r>
      <w:r w:rsidR="001840CC">
        <w:rPr>
          <w:b/>
          <w:bCs/>
          <w:noProof/>
        </w:rPr>
        <w:t>13</w:t>
      </w:r>
      <w:r w:rsidR="00005DA6">
        <w:rPr>
          <w:b/>
          <w:bCs/>
        </w:rPr>
        <w:fldChar w:fldCharType="end"/>
      </w:r>
      <w:r w:rsidRPr="00B955FE">
        <w:rPr>
          <w:b/>
          <w:bCs/>
        </w:rPr>
        <w:br/>
      </w:r>
      <w:r w:rsidRPr="001236EF">
        <w:rPr>
          <w:i/>
        </w:rPr>
        <w:t>NLP Analysis Procedure</w:t>
      </w:r>
      <w:bookmarkEnd w:id="81"/>
      <w:bookmarkEnd w:id="82"/>
      <w:bookmarkEnd w:id="83"/>
    </w:p>
    <w:p w14:paraId="0A73EBF0" w14:textId="68EE49BB" w:rsidR="00E72F1F" w:rsidRPr="00B955FE" w:rsidRDefault="00E72F1F" w:rsidP="002770F7">
      <w:pPr>
        <w:ind w:firstLine="0"/>
        <w:rPr>
          <w:i/>
        </w:rPr>
      </w:pPr>
      <w:r>
        <w:rPr>
          <w:noProof/>
          <w:lang w:bidi="bn-IN"/>
        </w:rPr>
        <w:drawing>
          <wp:inline distT="0" distB="0" distL="0" distR="0" wp14:anchorId="4921247D" wp14:editId="79634F84">
            <wp:extent cx="5800717" cy="4305300"/>
            <wp:effectExtent l="0" t="0" r="0" b="0"/>
            <wp:docPr id="8" name="Picture 8"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with medium confidence"/>
                    <pic:cNvPicPr/>
                  </pic:nvPicPr>
                  <pic:blipFill>
                    <a:blip r:embed="rId26"/>
                    <a:stretch>
                      <a:fillRect/>
                    </a:stretch>
                  </pic:blipFill>
                  <pic:spPr>
                    <a:xfrm>
                      <a:off x="0" y="0"/>
                      <a:ext cx="5803517" cy="4307378"/>
                    </a:xfrm>
                    <a:prstGeom prst="rect">
                      <a:avLst/>
                    </a:prstGeom>
                  </pic:spPr>
                </pic:pic>
              </a:graphicData>
            </a:graphic>
          </wp:inline>
        </w:drawing>
      </w:r>
      <w:bookmarkEnd w:id="84"/>
    </w:p>
    <w:p w14:paraId="1C2F06E5" w14:textId="77777777" w:rsidR="00E72F1F" w:rsidRDefault="00E72F1F" w:rsidP="00B955FE">
      <w:pPr>
        <w:pStyle w:val="Heading3"/>
        <w:ind w:firstLine="0"/>
      </w:pPr>
      <w:r>
        <w:t>Deep Learning</w:t>
      </w:r>
    </w:p>
    <w:p w14:paraId="53283537" w14:textId="73335AA9" w:rsidR="00E72F1F" w:rsidRDefault="00E72F1F" w:rsidP="00DA5CF7">
      <w:r>
        <w:t>NLP appears across various use cases like language translation, speech-to-text, and sentiment analysis. In biology, animal brains accomplish these tasks through meshes of neurons that transmit signals across connected synaptic (transforming) and activation (filtering) links</w:t>
      </w:r>
      <w:r w:rsidR="00EF1470">
        <w:t xml:space="preserve"> (Keller et al., 2016).</w:t>
      </w:r>
      <w:r>
        <w:t xml:space="preserve"> Computer scientists mimic this behavior with Deep Learning on Neural </w:t>
      </w:r>
      <w:r>
        <w:lastRenderedPageBreak/>
        <w:t xml:space="preserve">Networks, essentially weighted graphs. Generally, NLP architectures use Recurrent Neural Network (RNN) structures containing connectivity loops to previous layers (see Figure 14). More advanced designs include subnets for memory retention (see Table </w:t>
      </w:r>
      <w:r w:rsidR="00EB0D33">
        <w:t>7</w:t>
      </w:r>
      <w:r>
        <w:t>), encoding and decoding segments, and greater parallelization from attention vectors</w:t>
      </w:r>
      <w:sdt>
        <w:sdtPr>
          <w:id w:val="-261768471"/>
          <w:citation/>
        </w:sdtPr>
        <w:sdtContent>
          <w:r>
            <w:fldChar w:fldCharType="begin"/>
          </w:r>
          <w:r>
            <w:instrText xml:space="preserve"> CITATION FuZ19 \l 1033 </w:instrText>
          </w:r>
          <w:r>
            <w:fldChar w:fldCharType="separate"/>
          </w:r>
          <w:r w:rsidR="001840CC">
            <w:rPr>
              <w:noProof/>
            </w:rPr>
            <w:t xml:space="preserve"> (Fu, 2019)</w:t>
          </w:r>
          <w:r>
            <w:fldChar w:fldCharType="end"/>
          </w:r>
        </w:sdtContent>
      </w:sdt>
      <w:r>
        <w:t>. Researchers and engineers can add or remove these subsystems to optimize a specific use case.</w:t>
      </w:r>
    </w:p>
    <w:p w14:paraId="553E1962" w14:textId="5D3D8CE5" w:rsidR="00D22622" w:rsidRPr="00B955FE" w:rsidRDefault="00D22622" w:rsidP="00B955FE">
      <w:pPr>
        <w:pStyle w:val="Caption"/>
        <w:ind w:firstLine="0"/>
        <w:rPr>
          <w:i/>
          <w:iCs w:val="0"/>
        </w:rPr>
      </w:pPr>
      <w:bookmarkStart w:id="85" w:name="_Toc134428823"/>
      <w:r w:rsidRPr="00310DC2">
        <w:rPr>
          <w:b/>
          <w:bCs/>
        </w:rPr>
        <w:t xml:space="preserve">Table </w:t>
      </w:r>
      <w:r w:rsidRPr="00310DC2">
        <w:rPr>
          <w:b/>
          <w:bCs/>
        </w:rPr>
        <w:fldChar w:fldCharType="begin"/>
      </w:r>
      <w:r w:rsidRPr="00310DC2">
        <w:rPr>
          <w:b/>
          <w:bCs/>
        </w:rPr>
        <w:instrText xml:space="preserve"> SEQ Table \* ARABIC </w:instrText>
      </w:r>
      <w:r w:rsidRPr="00310DC2">
        <w:rPr>
          <w:b/>
          <w:bCs/>
        </w:rPr>
        <w:fldChar w:fldCharType="separate"/>
      </w:r>
      <w:r w:rsidR="001840CC">
        <w:rPr>
          <w:b/>
          <w:bCs/>
          <w:noProof/>
        </w:rPr>
        <w:t>7</w:t>
      </w:r>
      <w:r w:rsidRPr="00310DC2">
        <w:rPr>
          <w:b/>
          <w:bCs/>
          <w:noProof/>
        </w:rPr>
        <w:fldChar w:fldCharType="end"/>
      </w:r>
      <w:r>
        <w:br/>
      </w:r>
      <w:r w:rsidRPr="00B955FE">
        <w:rPr>
          <w:i/>
          <w:iCs w:val="0"/>
        </w:rPr>
        <w:t>Example progressions of N.N. architecture complexity</w:t>
      </w:r>
      <w:bookmarkEnd w:id="85"/>
    </w:p>
    <w:tbl>
      <w:tblPr>
        <w:tblStyle w:val="GridTable4"/>
        <w:tblW w:w="0" w:type="auto"/>
        <w:tblLook w:val="04A0" w:firstRow="1" w:lastRow="0" w:firstColumn="1" w:lastColumn="0" w:noHBand="0" w:noVBand="1"/>
      </w:tblPr>
      <w:tblGrid>
        <w:gridCol w:w="2155"/>
        <w:gridCol w:w="7195"/>
      </w:tblGrid>
      <w:tr w:rsidR="00E72F1F" w14:paraId="44C513D9" w14:textId="77777777" w:rsidTr="000C381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17BBA46C" w14:textId="77777777" w:rsidR="00E72F1F" w:rsidRDefault="00E72F1F" w:rsidP="00DA5CF7">
            <w:r>
              <w:t>Algorithm</w:t>
            </w:r>
          </w:p>
        </w:tc>
        <w:tc>
          <w:tcPr>
            <w:tcW w:w="7195" w:type="dxa"/>
          </w:tcPr>
          <w:p w14:paraId="149F77D6" w14:textId="77777777" w:rsidR="00E72F1F" w:rsidRDefault="00E72F1F" w:rsidP="00DA5CF7">
            <w:pPr>
              <w:cnfStyle w:val="100000000000" w:firstRow="1" w:lastRow="0" w:firstColumn="0" w:lastColumn="0" w:oddVBand="0" w:evenVBand="0" w:oddHBand="0" w:evenHBand="0" w:firstRowFirstColumn="0" w:firstRowLastColumn="0" w:lastRowFirstColumn="0" w:lastRowLastColumn="0"/>
            </w:pPr>
            <w:r>
              <w:t>Description</w:t>
            </w:r>
          </w:p>
        </w:tc>
      </w:tr>
      <w:tr w:rsidR="00E72F1F" w14:paraId="447411D2" w14:textId="77777777" w:rsidTr="000C38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57975422" w14:textId="77777777" w:rsidR="00E72F1F" w:rsidRDefault="00E72F1F" w:rsidP="00B955FE">
            <w:pPr>
              <w:ind w:firstLine="0"/>
            </w:pPr>
            <w:r>
              <w:t>seq2seq</w:t>
            </w:r>
          </w:p>
        </w:tc>
        <w:tc>
          <w:tcPr>
            <w:tcW w:w="7195" w:type="dxa"/>
          </w:tcPr>
          <w:p w14:paraId="63837032" w14:textId="77777777" w:rsidR="00E72F1F" w:rsidRDefault="00E72F1F" w:rsidP="00B955FE">
            <w:pPr>
              <w:ind w:firstLine="0"/>
              <w:cnfStyle w:val="000000100000" w:firstRow="0" w:lastRow="0" w:firstColumn="0" w:lastColumn="0" w:oddVBand="0" w:evenVBand="0" w:oddHBand="1" w:evenHBand="0" w:firstRowFirstColumn="0" w:firstRowLastColumn="0" w:lastRowFirstColumn="0" w:lastRowLastColumn="0"/>
            </w:pPr>
            <w:r>
              <w:t>Simple Recurrent N.N. (RNN) for a token sequence to sequence prediction. These systems are easy to implement but lack memory</w:t>
            </w:r>
          </w:p>
        </w:tc>
      </w:tr>
      <w:tr w:rsidR="00E72F1F" w14:paraId="2792362F" w14:textId="77777777" w:rsidTr="000C381D">
        <w:tc>
          <w:tcPr>
            <w:cnfStyle w:val="001000000000" w:firstRow="0" w:lastRow="0" w:firstColumn="1" w:lastColumn="0" w:oddVBand="0" w:evenVBand="0" w:oddHBand="0" w:evenHBand="0" w:firstRowFirstColumn="0" w:firstRowLastColumn="0" w:lastRowFirstColumn="0" w:lastRowLastColumn="0"/>
            <w:tcW w:w="2155" w:type="dxa"/>
          </w:tcPr>
          <w:p w14:paraId="33DC6F18" w14:textId="49EA7C5F" w:rsidR="00E72F1F" w:rsidRDefault="00E72F1F" w:rsidP="00B955FE">
            <w:pPr>
              <w:ind w:firstLine="0"/>
            </w:pPr>
            <w:r>
              <w:t>Long</w:t>
            </w:r>
            <w:r w:rsidR="000C381D">
              <w:t xml:space="preserve">-Term </w:t>
            </w:r>
            <w:r>
              <w:t>Short</w:t>
            </w:r>
            <w:r w:rsidR="000C381D">
              <w:t>-</w:t>
            </w:r>
            <w:r>
              <w:t>Term Memory</w:t>
            </w:r>
          </w:p>
        </w:tc>
        <w:tc>
          <w:tcPr>
            <w:tcW w:w="7195" w:type="dxa"/>
          </w:tcPr>
          <w:p w14:paraId="2A9EC256" w14:textId="77777777" w:rsidR="00E72F1F" w:rsidRDefault="00E72F1F" w:rsidP="00B955FE">
            <w:pPr>
              <w:ind w:firstLine="0"/>
              <w:cnfStyle w:val="000000000000" w:firstRow="0" w:lastRow="0" w:firstColumn="0" w:lastColumn="0" w:oddVBand="0" w:evenVBand="0" w:oddHBand="0" w:evenHBand="0" w:firstRowFirstColumn="0" w:firstRowLastColumn="0" w:lastRowFirstColumn="0" w:lastRowLastColumn="0"/>
            </w:pPr>
            <w:r>
              <w:t>Extends the seq2seq by including a “long term” cache to hold context information</w:t>
            </w:r>
          </w:p>
        </w:tc>
      </w:tr>
      <w:tr w:rsidR="00E72F1F" w14:paraId="11CBF495" w14:textId="77777777" w:rsidTr="000C38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2F3573DB" w14:textId="77777777" w:rsidR="00E72F1F" w:rsidRDefault="00E72F1F" w:rsidP="00B955FE">
            <w:pPr>
              <w:ind w:firstLine="0"/>
            </w:pPr>
            <w:r>
              <w:t>Transformers</w:t>
            </w:r>
            <w:r>
              <w:br/>
            </w:r>
          </w:p>
        </w:tc>
        <w:tc>
          <w:tcPr>
            <w:tcW w:w="7195" w:type="dxa"/>
          </w:tcPr>
          <w:p w14:paraId="30AA56AD" w14:textId="77777777" w:rsidR="00E72F1F" w:rsidRDefault="00E72F1F" w:rsidP="00B955FE">
            <w:pPr>
              <w:ind w:firstLine="0"/>
              <w:cnfStyle w:val="000000100000" w:firstRow="0" w:lastRow="0" w:firstColumn="0" w:lastColumn="0" w:oddVBand="0" w:evenVBand="0" w:oddHBand="1" w:evenHBand="0" w:firstRowFirstColumn="0" w:firstRowLastColumn="0" w:lastRowFirstColumn="0" w:lastRowLastColumn="0"/>
            </w:pPr>
            <w:r>
              <w:t>State-of-the-art solution for massively parallel NLP through attention vectors and position encoding</w:t>
            </w:r>
          </w:p>
        </w:tc>
      </w:tr>
    </w:tbl>
    <w:p w14:paraId="54BF1DE4" w14:textId="77777777" w:rsidR="00CD1874" w:rsidRDefault="002029F2" w:rsidP="007D626A">
      <w:pPr>
        <w:pStyle w:val="Caption"/>
        <w:ind w:firstLine="0"/>
        <w:rPr>
          <w:b/>
          <w:bCs/>
        </w:rPr>
      </w:pPr>
      <w:r>
        <w:rPr>
          <w:b/>
          <w:bCs/>
        </w:rPr>
        <w:br/>
      </w:r>
      <w:bookmarkStart w:id="86" w:name="_Toc128255047"/>
    </w:p>
    <w:p w14:paraId="3D66127B" w14:textId="77777777" w:rsidR="00CD1874" w:rsidRDefault="00CD1874">
      <w:pPr>
        <w:spacing w:after="160" w:line="259" w:lineRule="auto"/>
        <w:ind w:firstLine="0"/>
        <w:rPr>
          <w:b/>
          <w:bCs/>
          <w:iCs/>
          <w:szCs w:val="18"/>
        </w:rPr>
      </w:pPr>
      <w:r>
        <w:rPr>
          <w:b/>
          <w:bCs/>
        </w:rPr>
        <w:br w:type="page"/>
      </w:r>
    </w:p>
    <w:p w14:paraId="2D34E0E0" w14:textId="01B1F9FF" w:rsidR="007D626A" w:rsidRDefault="00E14B05" w:rsidP="007D626A">
      <w:pPr>
        <w:pStyle w:val="Caption"/>
        <w:ind w:firstLine="0"/>
        <w:rPr>
          <w:i/>
        </w:rPr>
      </w:pPr>
      <w:bookmarkStart w:id="87" w:name="_Toc134428842"/>
      <w:bookmarkStart w:id="88" w:name="_Toc134428884"/>
      <w:bookmarkStart w:id="89" w:name="_Toc134429091"/>
      <w:r w:rsidRPr="007D626A">
        <w:rPr>
          <w:b/>
          <w:bCs/>
        </w:rPr>
        <w:lastRenderedPageBreak/>
        <w:t xml:space="preserve">Figure </w:t>
      </w:r>
      <w:r w:rsidR="00005DA6">
        <w:rPr>
          <w:b/>
          <w:bCs/>
        </w:rPr>
        <w:fldChar w:fldCharType="begin"/>
      </w:r>
      <w:r w:rsidR="00005DA6">
        <w:rPr>
          <w:b/>
          <w:bCs/>
        </w:rPr>
        <w:instrText xml:space="preserve"> SEQ Figure \* ARABIC </w:instrText>
      </w:r>
      <w:r w:rsidR="00005DA6">
        <w:rPr>
          <w:b/>
          <w:bCs/>
        </w:rPr>
        <w:fldChar w:fldCharType="separate"/>
      </w:r>
      <w:r w:rsidR="001840CC">
        <w:rPr>
          <w:b/>
          <w:bCs/>
          <w:noProof/>
        </w:rPr>
        <w:t>14</w:t>
      </w:r>
      <w:r w:rsidR="00005DA6">
        <w:rPr>
          <w:b/>
          <w:bCs/>
        </w:rPr>
        <w:fldChar w:fldCharType="end"/>
      </w:r>
      <w:r w:rsidRPr="007D626A">
        <w:rPr>
          <w:b/>
          <w:bCs/>
        </w:rPr>
        <w:t xml:space="preserve"> </w:t>
      </w:r>
      <w:r w:rsidRPr="007D626A">
        <w:rPr>
          <w:b/>
          <w:bCs/>
        </w:rPr>
        <w:br/>
      </w:r>
      <w:r w:rsidRPr="00E14B05">
        <w:rPr>
          <w:i/>
        </w:rPr>
        <w:t>Abstract Diagram of Differences</w:t>
      </w:r>
      <w:bookmarkEnd w:id="86"/>
      <w:bookmarkEnd w:id="87"/>
      <w:bookmarkEnd w:id="88"/>
      <w:bookmarkEnd w:id="89"/>
    </w:p>
    <w:p w14:paraId="6ACB7771" w14:textId="1EE408DE" w:rsidR="00E72F1F" w:rsidRPr="004523FE" w:rsidRDefault="00E72F1F" w:rsidP="007D626A">
      <w:pPr>
        <w:pStyle w:val="Caption"/>
        <w:ind w:firstLine="0"/>
      </w:pPr>
      <w:r>
        <w:rPr>
          <w:noProof/>
          <w:lang w:bidi="bn-IN"/>
        </w:rPr>
        <w:drawing>
          <wp:inline distT="0" distB="0" distL="0" distR="0" wp14:anchorId="64D0C7B6" wp14:editId="7CF5422B">
            <wp:extent cx="5524500" cy="4025918"/>
            <wp:effectExtent l="0" t="0" r="0" b="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27"/>
                    <a:stretch>
                      <a:fillRect/>
                    </a:stretch>
                  </pic:blipFill>
                  <pic:spPr>
                    <a:xfrm>
                      <a:off x="0" y="0"/>
                      <a:ext cx="5849221" cy="4262555"/>
                    </a:xfrm>
                    <a:prstGeom prst="rect">
                      <a:avLst/>
                    </a:prstGeom>
                  </pic:spPr>
                </pic:pic>
              </a:graphicData>
            </a:graphic>
          </wp:inline>
        </w:drawing>
      </w:r>
    </w:p>
    <w:p w14:paraId="1AB2120E" w14:textId="77777777" w:rsidR="00E72F1F" w:rsidRDefault="00E72F1F" w:rsidP="007D626A">
      <w:pPr>
        <w:pStyle w:val="Heading3"/>
        <w:ind w:firstLine="0"/>
      </w:pPr>
      <w:r>
        <w:t>Feature Extraction Process</w:t>
      </w:r>
    </w:p>
    <w:p w14:paraId="3C6B5B0F" w14:textId="0ECF236C" w:rsidR="00E72F1F" w:rsidRDefault="00E72F1F" w:rsidP="00DA5CF7">
      <w:r>
        <w:t>The first steps to any business intelligence problem are identifying the specific questions and locating facts to support answers</w:t>
      </w:r>
      <w:sdt>
        <w:sdtPr>
          <w:id w:val="-625160074"/>
          <w:citation/>
        </w:sdtPr>
        <w:sdtContent>
          <w:r>
            <w:fldChar w:fldCharType="begin"/>
          </w:r>
          <w:r>
            <w:instrText xml:space="preserve"> CITATION Sne15 \l 1033 </w:instrText>
          </w:r>
          <w:r>
            <w:fldChar w:fldCharType="separate"/>
          </w:r>
          <w:r w:rsidR="001840CC">
            <w:rPr>
              <w:noProof/>
            </w:rPr>
            <w:t xml:space="preserve"> (Snee, 2015)</w:t>
          </w:r>
          <w:r>
            <w:fldChar w:fldCharType="end"/>
          </w:r>
        </w:sdtContent>
      </w:sdt>
      <w:r>
        <w:t xml:space="preserve">. When researchers ignore this preparation, it produces garbage-in/garbage-out results. For instance, </w:t>
      </w:r>
      <w:proofErr w:type="spellStart"/>
      <w:r>
        <w:t>Alsudias</w:t>
      </w:r>
      <w:proofErr w:type="spellEnd"/>
      <w:r>
        <w:t xml:space="preserve"> et al. (2014) built an NLP system for predicting where the user was during the submission (e.g., </w:t>
      </w:r>
      <w:r w:rsidR="000C381D">
        <w:t xml:space="preserve">a </w:t>
      </w:r>
      <w:r>
        <w:t xml:space="preserve">restaurant or nightclub). Their approach extracts keywords from Yelp reviews (using term frequency), business metadata (e.g., name and location), and tweet metadata (e.g., timestamp). These features flow into a random forest classifier that determines the user’s location with a 74% accuracy. However, using </w:t>
      </w:r>
      <w:r>
        <w:lastRenderedPageBreak/>
        <w:t xml:space="preserve">only the business metadata produces </w:t>
      </w:r>
      <w:proofErr w:type="gramStart"/>
      <w:r>
        <w:t>an 88</w:t>
      </w:r>
      <w:proofErr w:type="gramEnd"/>
      <w:r>
        <w:t>% accuracy, indicating that these additional details provide negative value.</w:t>
      </w:r>
    </w:p>
    <w:p w14:paraId="7D911C39" w14:textId="2D6DCF98" w:rsidR="00E72F1F" w:rsidRDefault="009C0CE1" w:rsidP="00DA5CF7">
      <w:r>
        <w:t>Researchers</w:t>
      </w:r>
      <w:r w:rsidR="00E72F1F">
        <w:t xml:space="preserve"> </w:t>
      </w:r>
      <w:r>
        <w:t xml:space="preserve">might have </w:t>
      </w:r>
      <w:r w:rsidR="00E72F1F">
        <w:t xml:space="preserve">specific requirements to model social media users’ speech patterns and create new content in their voices. The Feature Extraction Process must therefore consider the user’s metadata (e.g., age and locale), the online community properties (e.g., forum name), the posted content, and any quality ratings (e.g., Facebook Likes). There are several considerations to augment this process. For instance, adding a filtration step to remove comments with negative ratings might create more well-liked personalities. However, it could also be advantageous to generate trolls that argue an alternative position, reinforcing </w:t>
      </w:r>
      <w:r w:rsidR="00BD4565">
        <w:t xml:space="preserve">the </w:t>
      </w:r>
      <w:r>
        <w:t>political</w:t>
      </w:r>
      <w:r w:rsidR="00E72F1F">
        <w:t xml:space="preserve"> </w:t>
      </w:r>
      <w:r w:rsidR="00BD4565">
        <w:t xml:space="preserve">situation </w:t>
      </w:r>
      <w:r w:rsidR="00E72F1F">
        <w:t>that the other side is illegitimate or less sophisticated.</w:t>
      </w:r>
    </w:p>
    <w:p w14:paraId="42F4A560" w14:textId="77777777" w:rsidR="00E72F1F" w:rsidRDefault="00E72F1F" w:rsidP="007D626A">
      <w:pPr>
        <w:pStyle w:val="Heading3"/>
        <w:ind w:firstLine="0"/>
      </w:pPr>
      <w:r>
        <w:t>Training Process</w:t>
      </w:r>
    </w:p>
    <w:p w14:paraId="3E7938A7" w14:textId="1EEDCFD6" w:rsidR="00E72F1F" w:rsidRDefault="00E72F1F" w:rsidP="00DA5CF7">
      <w:r>
        <w:t>Around 2014, GAN (Generative Adversarial) Networks became the state-of-the-art approach to producing high-quality fabricated content</w:t>
      </w:r>
      <w:sdt>
        <w:sdtPr>
          <w:id w:val="-1457558552"/>
          <w:citation/>
        </w:sdtPr>
        <w:sdtContent>
          <w:r>
            <w:fldChar w:fldCharType="begin"/>
          </w:r>
          <w:r w:rsidR="009B2852">
            <w:instrText xml:space="preserve">CITATION Fri20 \t  \l 1033 </w:instrText>
          </w:r>
          <w:r>
            <w:fldChar w:fldCharType="separate"/>
          </w:r>
          <w:r w:rsidR="001840CC">
            <w:rPr>
              <w:noProof/>
            </w:rPr>
            <w:t xml:space="preserve"> (Fridman, 2020)</w:t>
          </w:r>
          <w:r>
            <w:fldChar w:fldCharType="end"/>
          </w:r>
        </w:sdtContent>
      </w:sdt>
      <w:r>
        <w:t xml:space="preserve">. These systems utilize a feedback loop between a Generative N.N. (GNN) and Discriminator N.N. (DNN). Each iteration outputs a ‘Deep-Fake’ asset and assesses its likelihood of being legitimate. This process enables both systems to learn from one another, continuously improving. According to </w:t>
      </w:r>
      <w:r w:rsidR="000E43A1">
        <w:t>Freidman</w:t>
      </w:r>
      <w:r>
        <w:t xml:space="preserve"> (2020), detecting Deep Fakes is an arms race because advances in DNN naturally improve GNN results. NPAC leverages this methodology for self-teaching its systems to deliver more accurate content (see Figure </w:t>
      </w:r>
      <w:r w:rsidR="00081F2B">
        <w:t>15</w:t>
      </w:r>
      <w:r>
        <w:t>). The organization’s solution uses the NLP transformer to improve parallelization over LSTM and a second RNN classification network. Periodic snapshots archive the content and model state for offline troubleshooting use cases during t</w:t>
      </w:r>
      <w:r w:rsidR="006F7F25">
        <w:t>raining</w:t>
      </w:r>
      <w:r>
        <w:t xml:space="preserve">. </w:t>
      </w:r>
    </w:p>
    <w:p w14:paraId="7FED6937" w14:textId="77777777" w:rsidR="004105D0" w:rsidRDefault="004105D0">
      <w:pPr>
        <w:spacing w:after="160" w:line="259" w:lineRule="auto"/>
        <w:ind w:firstLine="0"/>
        <w:rPr>
          <w:b/>
          <w:bCs/>
          <w:iCs/>
          <w:szCs w:val="18"/>
        </w:rPr>
      </w:pPr>
      <w:bookmarkStart w:id="90" w:name="_Toc128255048"/>
      <w:r>
        <w:rPr>
          <w:b/>
          <w:bCs/>
        </w:rPr>
        <w:br w:type="page"/>
      </w:r>
    </w:p>
    <w:p w14:paraId="47DF0743" w14:textId="6A2E58EF" w:rsidR="004105D0" w:rsidRDefault="003A421E" w:rsidP="007D626A">
      <w:pPr>
        <w:pStyle w:val="Caption"/>
        <w:ind w:firstLine="0"/>
        <w:rPr>
          <w:i/>
        </w:rPr>
      </w:pPr>
      <w:bookmarkStart w:id="91" w:name="_Toc134428843"/>
      <w:bookmarkStart w:id="92" w:name="_Toc134428885"/>
      <w:bookmarkStart w:id="93" w:name="_Toc134429092"/>
      <w:r w:rsidRPr="007D626A">
        <w:rPr>
          <w:b/>
          <w:bCs/>
        </w:rPr>
        <w:lastRenderedPageBreak/>
        <w:t xml:space="preserve">Figure </w:t>
      </w:r>
      <w:r w:rsidR="00005DA6">
        <w:rPr>
          <w:b/>
          <w:bCs/>
        </w:rPr>
        <w:fldChar w:fldCharType="begin"/>
      </w:r>
      <w:r w:rsidR="00005DA6">
        <w:rPr>
          <w:b/>
          <w:bCs/>
        </w:rPr>
        <w:instrText xml:space="preserve"> SEQ Figure \* ARABIC </w:instrText>
      </w:r>
      <w:r w:rsidR="00005DA6">
        <w:rPr>
          <w:b/>
          <w:bCs/>
        </w:rPr>
        <w:fldChar w:fldCharType="separate"/>
      </w:r>
      <w:r w:rsidR="001840CC">
        <w:rPr>
          <w:b/>
          <w:bCs/>
          <w:noProof/>
        </w:rPr>
        <w:t>15</w:t>
      </w:r>
      <w:r w:rsidR="00005DA6">
        <w:rPr>
          <w:b/>
          <w:bCs/>
        </w:rPr>
        <w:fldChar w:fldCharType="end"/>
      </w:r>
      <w:r w:rsidRPr="007D626A">
        <w:rPr>
          <w:b/>
          <w:bCs/>
        </w:rPr>
        <w:br/>
      </w:r>
      <w:r w:rsidRPr="003A421E">
        <w:rPr>
          <w:i/>
        </w:rPr>
        <w:t>GAN Training Configuration</w:t>
      </w:r>
      <w:bookmarkEnd w:id="91"/>
      <w:bookmarkEnd w:id="92"/>
      <w:bookmarkEnd w:id="93"/>
    </w:p>
    <w:p w14:paraId="5D9CD5C7" w14:textId="1BB34807" w:rsidR="00E72F1F" w:rsidRDefault="00E72F1F" w:rsidP="002770F7">
      <w:pPr>
        <w:ind w:firstLine="0"/>
      </w:pPr>
      <w:r>
        <w:rPr>
          <w:noProof/>
          <w:lang w:bidi="bn-IN"/>
        </w:rPr>
        <w:drawing>
          <wp:inline distT="0" distB="0" distL="0" distR="0" wp14:anchorId="35FE9395" wp14:editId="7A5C98B5">
            <wp:extent cx="5762275" cy="3248025"/>
            <wp:effectExtent l="0" t="0" r="0" b="0"/>
            <wp:docPr id="10" name="Picture 10"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 schematic&#10;&#10;Description automatically generated"/>
                    <pic:cNvPicPr/>
                  </pic:nvPicPr>
                  <pic:blipFill>
                    <a:blip r:embed="rId28"/>
                    <a:stretch>
                      <a:fillRect/>
                    </a:stretch>
                  </pic:blipFill>
                  <pic:spPr>
                    <a:xfrm>
                      <a:off x="0" y="0"/>
                      <a:ext cx="5841044" cy="3292425"/>
                    </a:xfrm>
                    <a:prstGeom prst="rect">
                      <a:avLst/>
                    </a:prstGeom>
                  </pic:spPr>
                </pic:pic>
              </a:graphicData>
            </a:graphic>
          </wp:inline>
        </w:drawing>
      </w:r>
      <w:bookmarkEnd w:id="90"/>
    </w:p>
    <w:p w14:paraId="64C2161F" w14:textId="77777777" w:rsidR="00E72F1F" w:rsidRDefault="00E72F1F" w:rsidP="007D626A">
      <w:pPr>
        <w:pStyle w:val="Heading2"/>
        <w:ind w:firstLine="0"/>
      </w:pPr>
      <w:bookmarkStart w:id="94" w:name="_Toc134428790"/>
      <w:r>
        <w:t xml:space="preserve">How does recognizing human activities </w:t>
      </w:r>
      <w:proofErr w:type="gramStart"/>
      <w:r>
        <w:t>work</w:t>
      </w:r>
      <w:bookmarkEnd w:id="94"/>
      <w:proofErr w:type="gramEnd"/>
    </w:p>
    <w:p w14:paraId="04D79382" w14:textId="744EE480" w:rsidR="00E72F1F" w:rsidRDefault="00E72F1F" w:rsidP="00DA5CF7">
      <w:r>
        <w:t xml:space="preserve">One critical </w:t>
      </w:r>
      <w:r w:rsidR="00C435F5">
        <w:t xml:space="preserve">CV </w:t>
      </w:r>
      <w:r>
        <w:t>application is to detect human activities from photos, images, and video streams. This capability is essential for personalizing systems across the healthcare, smart home, and safety industries (Gu et al., 2021). Adapting traditional ML tactics to human activity recognition (HAR) is laborious, error-prone, and challenging. Researchers mitigate these issues with deep learning models (</w:t>
      </w:r>
      <w:proofErr w:type="spellStart"/>
      <w:r w:rsidR="00EF1470">
        <w:t>Banjarey</w:t>
      </w:r>
      <w:proofErr w:type="spellEnd"/>
      <w:r w:rsidR="00EF1470">
        <w:t xml:space="preserve"> et al., 2021; </w:t>
      </w:r>
      <w:r>
        <w:t xml:space="preserve">Gu et al., 2021). There are several algorithm families used to model these predictions. </w:t>
      </w:r>
    </w:p>
    <w:p w14:paraId="5D429972" w14:textId="77777777" w:rsidR="00E72F1F" w:rsidRDefault="00E72F1F" w:rsidP="00097912">
      <w:pPr>
        <w:pStyle w:val="Heading3"/>
        <w:ind w:firstLine="0"/>
      </w:pPr>
      <w:r>
        <w:t>Restricted Boltzmann Machine (RBM)</w:t>
      </w:r>
    </w:p>
    <w:p w14:paraId="5F05A598" w14:textId="0A7F1AF2" w:rsidR="00E72F1F" w:rsidRDefault="00E72F1F" w:rsidP="00DA5CF7">
      <w:r>
        <w:t>The first HAR implementations used Deep Belief Networks as their prediction basis. Training this solution was extraordinarily challenging and deprecated (Gu et al., 2021).</w:t>
      </w:r>
    </w:p>
    <w:p w14:paraId="76AEA9BB" w14:textId="77777777" w:rsidR="00E72F1F" w:rsidRDefault="00E72F1F" w:rsidP="00097912">
      <w:pPr>
        <w:pStyle w:val="Heading3"/>
        <w:ind w:firstLine="0"/>
      </w:pPr>
      <w:r>
        <w:lastRenderedPageBreak/>
        <w:t>Convolutional Neural Networks (CNN)</w:t>
      </w:r>
    </w:p>
    <w:p w14:paraId="49D60340" w14:textId="23B9552E" w:rsidR="00E72F1F" w:rsidRDefault="00C435F5" w:rsidP="00DA5CF7">
      <w:r>
        <w:t>The</w:t>
      </w:r>
      <w:r w:rsidR="00E72F1F">
        <w:t xml:space="preserve"> preceding section examined the biological constructs </w:t>
      </w:r>
      <w:r w:rsidR="006F7F25">
        <w:t>enabling primates’ vision and the solution of nature</w:t>
      </w:r>
      <w:r w:rsidR="00E72F1F">
        <w:t>.</w:t>
      </w:r>
      <w:r w:rsidR="00097912">
        <w:t xml:space="preserve"> </w:t>
      </w:r>
      <w:r w:rsidR="00E72F1F">
        <w:t xml:space="preserve">A neural network consists of three building blocks' input, hidden, and output layers. For instance, an animal image classification system might assign 64x64 pixel images into ten predetermined categories. This example requires an input layer with 4096 neurons, an output layer of ten neurons, and some hidden layers in the middle. Adding more hidden layers enables extracting more details from the image, </w:t>
      </w:r>
      <w:proofErr w:type="gramStart"/>
      <w:r w:rsidR="00E72F1F">
        <w:t>similar to</w:t>
      </w:r>
      <w:proofErr w:type="gramEnd"/>
      <w:r w:rsidR="00E72F1F">
        <w:t xml:space="preserve"> object edges (layer-1), ears (layer-2), cat’s ears (layer-3), and a tiger’s ears (layer-4)</w:t>
      </w:r>
      <w:sdt>
        <w:sdtPr>
          <w:id w:val="1463693127"/>
          <w:citation/>
        </w:sdtPr>
        <w:sdtContent>
          <w:r w:rsidR="00E72F1F">
            <w:fldChar w:fldCharType="begin"/>
          </w:r>
          <w:r w:rsidR="009B2852">
            <w:instrText xml:space="preserve">CITATION Fri17 \t  \l 1033 </w:instrText>
          </w:r>
          <w:r w:rsidR="00E72F1F">
            <w:fldChar w:fldCharType="separate"/>
          </w:r>
          <w:r w:rsidR="001840CC">
            <w:rPr>
              <w:noProof/>
            </w:rPr>
            <w:t xml:space="preserve"> (Fridman, 2017)</w:t>
          </w:r>
          <w:r w:rsidR="00E72F1F">
            <w:fldChar w:fldCharType="end"/>
          </w:r>
        </w:sdtContent>
      </w:sdt>
      <w:r w:rsidR="00E72F1F">
        <w:t xml:space="preserve">. While more complex networks can extract more insights, it comes with the cost of needing exponentially more data to train the model.  </w:t>
      </w:r>
    </w:p>
    <w:p w14:paraId="32478DB6" w14:textId="1ECBCEFB" w:rsidR="00E72F1F" w:rsidRPr="00A524F4" w:rsidRDefault="00E72F1F" w:rsidP="00DA5CF7">
      <w:r>
        <w:t>Experts suggest a fully trained model requires at least ten observations per parameter</w:t>
      </w:r>
      <w:sdt>
        <w:sdtPr>
          <w:id w:val="1305733482"/>
          <w:citation/>
        </w:sdtPr>
        <w:sdtContent>
          <w:r>
            <w:fldChar w:fldCharType="begin"/>
          </w:r>
          <w:r>
            <w:instrText xml:space="preserve"> CITATION Sne15 \l 1033 </w:instrText>
          </w:r>
          <w:r>
            <w:fldChar w:fldCharType="separate"/>
          </w:r>
          <w:r w:rsidR="001840CC">
            <w:rPr>
              <w:noProof/>
            </w:rPr>
            <w:t xml:space="preserve"> (Snee, 2015)</w:t>
          </w:r>
          <w:r>
            <w:fldChar w:fldCharType="end"/>
          </w:r>
        </w:sdtContent>
      </w:sdt>
      <w:r>
        <w:t>. This situation can become too expensive and require model compression strategies</w:t>
      </w:r>
      <w:sdt>
        <w:sdtPr>
          <w:id w:val="-437139977"/>
          <w:citation/>
        </w:sdtPr>
        <w:sdtContent>
          <w:r>
            <w:fldChar w:fldCharType="begin"/>
          </w:r>
          <w:r>
            <w:instrText xml:space="preserve"> CITATION Che18 \l 1033 </w:instrText>
          </w:r>
          <w:r>
            <w:fldChar w:fldCharType="separate"/>
          </w:r>
          <w:r w:rsidR="001840CC">
            <w:rPr>
              <w:noProof/>
            </w:rPr>
            <w:t xml:space="preserve"> (Cheng, Wang, Zhou, &amp; Zhang, 2018)</w:t>
          </w:r>
          <w:r>
            <w:fldChar w:fldCharType="end"/>
          </w:r>
        </w:sdtContent>
      </w:sdt>
      <w:r>
        <w:t>. For instance, the input layer could feed into a series of pooling transforms that downgrade the resolution by averaging every 2x2 pixels. Another tactic might focus on connecting and evaluating local segments of neurons before outputting into global join constructs and prognostication output (see Figure 16). Meanwhile, other situations</w:t>
      </w:r>
      <w:r w:rsidR="00CB70ED">
        <w:t>,</w:t>
      </w:r>
      <w:r>
        <w:t xml:space="preserve"> like estimating housing prices perform better with fully connected shallow pipelines. While standard architectures exist for many classes of predictions, some experimentation is necessary.</w:t>
      </w:r>
    </w:p>
    <w:p w14:paraId="32246745" w14:textId="77777777" w:rsidR="00CD1874" w:rsidRDefault="00CD1874">
      <w:pPr>
        <w:spacing w:after="160" w:line="259" w:lineRule="auto"/>
        <w:ind w:firstLine="0"/>
        <w:rPr>
          <w:b/>
          <w:bCs/>
          <w:iCs/>
          <w:szCs w:val="18"/>
        </w:rPr>
      </w:pPr>
      <w:bookmarkStart w:id="95" w:name="_Toc128255049"/>
      <w:r>
        <w:rPr>
          <w:b/>
          <w:bCs/>
        </w:rPr>
        <w:br w:type="page"/>
      </w:r>
    </w:p>
    <w:p w14:paraId="7A0ED468" w14:textId="1BE8D437" w:rsidR="00097912" w:rsidRDefault="005B0D64" w:rsidP="00097912">
      <w:pPr>
        <w:pStyle w:val="Caption"/>
        <w:ind w:firstLine="0"/>
        <w:rPr>
          <w:i/>
        </w:rPr>
      </w:pPr>
      <w:bookmarkStart w:id="96" w:name="_Toc134428844"/>
      <w:bookmarkStart w:id="97" w:name="_Toc134428886"/>
      <w:bookmarkStart w:id="98" w:name="_Toc134429093"/>
      <w:r w:rsidRPr="00097912">
        <w:rPr>
          <w:b/>
          <w:bCs/>
        </w:rPr>
        <w:lastRenderedPageBreak/>
        <w:t xml:space="preserve">Figure </w:t>
      </w:r>
      <w:r w:rsidR="00005DA6">
        <w:rPr>
          <w:b/>
          <w:bCs/>
        </w:rPr>
        <w:fldChar w:fldCharType="begin"/>
      </w:r>
      <w:r w:rsidR="00005DA6">
        <w:rPr>
          <w:b/>
          <w:bCs/>
        </w:rPr>
        <w:instrText xml:space="preserve"> SEQ Figure \* ARABIC </w:instrText>
      </w:r>
      <w:r w:rsidR="00005DA6">
        <w:rPr>
          <w:b/>
          <w:bCs/>
        </w:rPr>
        <w:fldChar w:fldCharType="separate"/>
      </w:r>
      <w:r w:rsidR="001840CC">
        <w:rPr>
          <w:b/>
          <w:bCs/>
          <w:noProof/>
        </w:rPr>
        <w:t>16</w:t>
      </w:r>
      <w:r w:rsidR="00005DA6">
        <w:rPr>
          <w:b/>
          <w:bCs/>
        </w:rPr>
        <w:fldChar w:fldCharType="end"/>
      </w:r>
      <w:r w:rsidRPr="00097912">
        <w:rPr>
          <w:b/>
          <w:bCs/>
        </w:rPr>
        <w:br/>
      </w:r>
      <w:r w:rsidRPr="005B0D64">
        <w:rPr>
          <w:i/>
        </w:rPr>
        <w:t>Network Structure</w:t>
      </w:r>
      <w:bookmarkEnd w:id="95"/>
      <w:bookmarkEnd w:id="96"/>
      <w:bookmarkEnd w:id="97"/>
      <w:bookmarkEnd w:id="98"/>
    </w:p>
    <w:p w14:paraId="1BFAC327" w14:textId="48C2F3C6" w:rsidR="00E72F1F" w:rsidRPr="00097912" w:rsidRDefault="00E72F1F" w:rsidP="00097912">
      <w:pPr>
        <w:pStyle w:val="Caption"/>
        <w:ind w:firstLine="0"/>
        <w:rPr>
          <w:i/>
        </w:rPr>
      </w:pPr>
      <w:r>
        <w:rPr>
          <w:noProof/>
          <w:lang w:bidi="bn-IN"/>
        </w:rPr>
        <w:drawing>
          <wp:inline distT="0" distB="0" distL="0" distR="0" wp14:anchorId="355D30C4" wp14:editId="3BEF0B81">
            <wp:extent cx="5678499" cy="4305300"/>
            <wp:effectExtent l="0" t="0" r="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691778" cy="4315368"/>
                    </a:xfrm>
                    <a:prstGeom prst="rect">
                      <a:avLst/>
                    </a:prstGeom>
                    <a:noFill/>
                    <a:ln>
                      <a:noFill/>
                    </a:ln>
                  </pic:spPr>
                </pic:pic>
              </a:graphicData>
            </a:graphic>
          </wp:inline>
        </w:drawing>
      </w:r>
    </w:p>
    <w:p w14:paraId="19515679" w14:textId="77777777" w:rsidR="00E72F1F" w:rsidRDefault="00E72F1F" w:rsidP="00097912">
      <w:pPr>
        <w:pStyle w:val="Heading2"/>
        <w:ind w:firstLine="0"/>
      </w:pPr>
      <w:bookmarkStart w:id="99" w:name="_Toc134428791"/>
      <w:r>
        <w:t>Computer vision and autonomous driving</w:t>
      </w:r>
      <w:bookmarkEnd w:id="99"/>
    </w:p>
    <w:p w14:paraId="606F1FF2" w14:textId="49F75CD6" w:rsidR="00E72F1F" w:rsidRPr="00536345" w:rsidRDefault="00E72F1F" w:rsidP="00DA5CF7">
      <w:r>
        <w:t>Researchers are applying CV to many health and safety system</w:t>
      </w:r>
      <w:r w:rsidR="00CB70ED">
        <w:t>s</w:t>
      </w:r>
      <w:r>
        <w:t xml:space="preserve"> like autonomous driving. Investigating these related use cases can uncover best practices and reusable patterns for elderly and special needs care. </w:t>
      </w:r>
    </w:p>
    <w:p w14:paraId="22296567" w14:textId="3FF17D69" w:rsidR="00E72F1F" w:rsidRDefault="00E72F1F" w:rsidP="00DA5CF7">
      <w:r>
        <w:t>Machine learning can enhance every aspect of the drive, from extending the physical parts’ lifespan to increasing the driver’s overall satisfaction. Figure 1</w:t>
      </w:r>
      <w:r w:rsidR="00EB0D33">
        <w:t>7</w:t>
      </w:r>
      <w:r>
        <w:t xml:space="preserve"> contains a non-exhaustive taxonomy of </w:t>
      </w:r>
      <w:proofErr w:type="gramStart"/>
      <w:r>
        <w:t>uses</w:t>
      </w:r>
      <w:proofErr w:type="gramEnd"/>
      <w:r>
        <w:t xml:space="preserve">-cases for artificial intelligence in motor vehicles, such as reducing wear and tear and object detection. The central application topic is the primary deciding factor for item assignment within the tree. Many items, such as Voice Assistance (V.A.), could arguably live </w:t>
      </w:r>
      <w:r>
        <w:lastRenderedPageBreak/>
        <w:t xml:space="preserve">under a different pillar, safety. However, safety systems could </w:t>
      </w:r>
      <w:r w:rsidR="006F7F25">
        <w:t>use more traditional input interfaces in the same capacity</w:t>
      </w:r>
      <w:r>
        <w:t>, making this example fall under convenience.</w:t>
      </w:r>
    </w:p>
    <w:p w14:paraId="08A46285" w14:textId="6B8C318F" w:rsidR="00541718" w:rsidRPr="00541718" w:rsidRDefault="00541718" w:rsidP="00097912">
      <w:pPr>
        <w:pStyle w:val="Caption"/>
        <w:ind w:firstLine="0"/>
        <w:rPr>
          <w:i/>
        </w:rPr>
      </w:pPr>
      <w:bookmarkStart w:id="100" w:name="_Toc128255050"/>
      <w:bookmarkStart w:id="101" w:name="_Toc134428845"/>
      <w:bookmarkStart w:id="102" w:name="_Toc134428887"/>
      <w:bookmarkStart w:id="103" w:name="_Toc134429094"/>
      <w:r w:rsidRPr="00097912">
        <w:rPr>
          <w:b/>
          <w:bCs/>
        </w:rPr>
        <w:t xml:space="preserve">Figure </w:t>
      </w:r>
      <w:r w:rsidR="00005DA6">
        <w:rPr>
          <w:b/>
          <w:bCs/>
        </w:rPr>
        <w:fldChar w:fldCharType="begin"/>
      </w:r>
      <w:r w:rsidR="00005DA6">
        <w:rPr>
          <w:b/>
          <w:bCs/>
        </w:rPr>
        <w:instrText xml:space="preserve"> SEQ Figure \* ARABIC </w:instrText>
      </w:r>
      <w:r w:rsidR="00005DA6">
        <w:rPr>
          <w:b/>
          <w:bCs/>
        </w:rPr>
        <w:fldChar w:fldCharType="separate"/>
      </w:r>
      <w:r w:rsidR="001840CC">
        <w:rPr>
          <w:b/>
          <w:bCs/>
          <w:noProof/>
        </w:rPr>
        <w:t>17</w:t>
      </w:r>
      <w:r w:rsidR="00005DA6">
        <w:rPr>
          <w:b/>
          <w:bCs/>
        </w:rPr>
        <w:fldChar w:fldCharType="end"/>
      </w:r>
      <w:r>
        <w:br/>
      </w:r>
      <w:r w:rsidRPr="00541718">
        <w:rPr>
          <w:i/>
        </w:rPr>
        <w:t>Taxonomy of Example Use-Cases</w:t>
      </w:r>
      <w:bookmarkEnd w:id="100"/>
      <w:bookmarkEnd w:id="101"/>
      <w:bookmarkEnd w:id="102"/>
      <w:bookmarkEnd w:id="103"/>
    </w:p>
    <w:p w14:paraId="5ECCA6A1" w14:textId="77777777" w:rsidR="00E72F1F" w:rsidRPr="009039D4" w:rsidRDefault="00E72F1F" w:rsidP="00097912">
      <w:pPr>
        <w:ind w:firstLine="0"/>
      </w:pPr>
      <w:r>
        <w:rPr>
          <w:noProof/>
          <w:lang w:bidi="bn-IN"/>
        </w:rPr>
        <w:drawing>
          <wp:inline distT="0" distB="0" distL="0" distR="0" wp14:anchorId="3DBE52F8" wp14:editId="76242066">
            <wp:extent cx="6019800" cy="2466975"/>
            <wp:effectExtent l="0" t="0" r="19050" b="0"/>
            <wp:docPr id="14" name="Diagram 1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0" r:lo="rId31" r:qs="rId32" r:cs="rId33"/>
              </a:graphicData>
            </a:graphic>
          </wp:inline>
        </w:drawing>
      </w:r>
    </w:p>
    <w:p w14:paraId="6C2153F0" w14:textId="77777777" w:rsidR="00E72F1F" w:rsidRDefault="00E72F1F" w:rsidP="00097912">
      <w:pPr>
        <w:pStyle w:val="Heading3"/>
        <w:ind w:firstLine="0"/>
      </w:pPr>
      <w:r>
        <w:t>Data collection process</w:t>
      </w:r>
    </w:p>
    <w:p w14:paraId="559E1C24" w14:textId="2B3F7EE2" w:rsidR="00E72F1F" w:rsidRDefault="00E72F1F" w:rsidP="00DA5CF7">
      <w:r>
        <w:t>Since covering each use case in full detail would fill multiple books, this section reviews these user scenarios’ commonalit</w:t>
      </w:r>
      <w:r w:rsidR="00C435F5">
        <w:t>ies</w:t>
      </w:r>
      <w:r>
        <w:t>. The lifeblood of these systems is data, and only through synthesizing information into knowledge can they be more adaptive. These processes require collecting telemetry, mining data, and modeling the interactions (see Figure 18). As simulations run across that model, statistical distributions form, leading to predictive capabilities. When the model’s complexity grows or the required accuracy increases, the learning system needs more examples to cover each scenario.</w:t>
      </w:r>
    </w:p>
    <w:p w14:paraId="2DAA77F5" w14:textId="426C4AA5" w:rsidR="00E72F1F" w:rsidRDefault="00E72F1F" w:rsidP="00DA5CF7">
      <w:r>
        <w:t xml:space="preserve">Consider the analogy of building an All-Wheel-Drive (AWD) feature that only knows about Florida’s flat tropical roads. Despite the engineers' best efforts, the vehicle will </w:t>
      </w:r>
      <w:r w:rsidR="006F7F25">
        <w:t>face challenges in Colorado’s ice-covered mountain</w:t>
      </w:r>
      <w:r>
        <w:t xml:space="preserve"> climbs. Similar behaviors exist across the autonomous vehicle supply chain, demanding either (a) more data or (b) more erroneous </w:t>
      </w:r>
      <w:r>
        <w:lastRenderedPageBreak/>
        <w:t>assumptions. This trade-off introduces acceptable feature risks in specific situations (e.g., entertainment modules) and undesirable consequences for others (e.g., safety modules).</w:t>
      </w:r>
    </w:p>
    <w:p w14:paraId="110DFFB2" w14:textId="5F785E04" w:rsidR="004A7CE6" w:rsidRPr="004A7CE6" w:rsidRDefault="004A7CE6" w:rsidP="00D400F7">
      <w:pPr>
        <w:pStyle w:val="Caption"/>
        <w:ind w:firstLine="0"/>
        <w:rPr>
          <w:i/>
        </w:rPr>
      </w:pPr>
      <w:bookmarkStart w:id="104" w:name="_Toc128255051"/>
      <w:bookmarkStart w:id="105" w:name="_Toc134428846"/>
      <w:bookmarkStart w:id="106" w:name="_Toc134428888"/>
      <w:bookmarkStart w:id="107" w:name="_Toc134429095"/>
      <w:r w:rsidRPr="00D400F7">
        <w:rPr>
          <w:b/>
          <w:bCs/>
        </w:rPr>
        <w:t xml:space="preserve">Figure </w:t>
      </w:r>
      <w:r w:rsidR="00005DA6">
        <w:rPr>
          <w:b/>
          <w:bCs/>
        </w:rPr>
        <w:fldChar w:fldCharType="begin"/>
      </w:r>
      <w:r w:rsidR="00005DA6">
        <w:rPr>
          <w:b/>
          <w:bCs/>
        </w:rPr>
        <w:instrText xml:space="preserve"> SEQ Figure \* ARABIC </w:instrText>
      </w:r>
      <w:r w:rsidR="00005DA6">
        <w:rPr>
          <w:b/>
          <w:bCs/>
        </w:rPr>
        <w:fldChar w:fldCharType="separate"/>
      </w:r>
      <w:r w:rsidR="001840CC">
        <w:rPr>
          <w:b/>
          <w:bCs/>
          <w:noProof/>
        </w:rPr>
        <w:t>18</w:t>
      </w:r>
      <w:r w:rsidR="00005DA6">
        <w:rPr>
          <w:b/>
          <w:bCs/>
        </w:rPr>
        <w:fldChar w:fldCharType="end"/>
      </w:r>
      <w:r w:rsidRPr="00D400F7">
        <w:rPr>
          <w:b/>
          <w:bCs/>
        </w:rPr>
        <w:br/>
      </w:r>
      <w:r w:rsidRPr="004A7CE6">
        <w:rPr>
          <w:i/>
        </w:rPr>
        <w:t>System Design</w:t>
      </w:r>
      <w:bookmarkEnd w:id="104"/>
      <w:bookmarkEnd w:id="105"/>
      <w:bookmarkEnd w:id="106"/>
      <w:bookmarkEnd w:id="107"/>
    </w:p>
    <w:p w14:paraId="51C2F75C" w14:textId="77777777" w:rsidR="00E72F1F" w:rsidRDefault="00E72F1F" w:rsidP="00D400F7">
      <w:pPr>
        <w:ind w:firstLine="0"/>
      </w:pPr>
      <w:r>
        <w:rPr>
          <w:noProof/>
          <w:lang w:bidi="bn-IN"/>
        </w:rPr>
        <w:drawing>
          <wp:inline distT="0" distB="0" distL="0" distR="0" wp14:anchorId="12534C2F" wp14:editId="33D1CCD1">
            <wp:extent cx="5734050" cy="2492718"/>
            <wp:effectExtent l="0" t="0" r="0" b="3175"/>
            <wp:docPr id="15" name="Picture 15" descr="A picture containing text, map,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text, map, indoor&#10;&#10;Description automatically generated"/>
                    <pic:cNvPicPr/>
                  </pic:nvPicPr>
                  <pic:blipFill>
                    <a:blip r:embed="rId35"/>
                    <a:stretch>
                      <a:fillRect/>
                    </a:stretch>
                  </pic:blipFill>
                  <pic:spPr>
                    <a:xfrm>
                      <a:off x="0" y="0"/>
                      <a:ext cx="5819804" cy="2529997"/>
                    </a:xfrm>
                    <a:prstGeom prst="rect">
                      <a:avLst/>
                    </a:prstGeom>
                  </pic:spPr>
                </pic:pic>
              </a:graphicData>
            </a:graphic>
          </wp:inline>
        </w:drawing>
      </w:r>
    </w:p>
    <w:p w14:paraId="3F986D8C" w14:textId="408461D8" w:rsidR="00E72F1F" w:rsidRDefault="00E72F1F" w:rsidP="00DA5CF7">
      <w:r>
        <w:t>Around 2014, GAN (Generative Adversarial Networks) became the state-of-the-art approach for constructing high-quality detectors and fabricated content</w:t>
      </w:r>
      <w:sdt>
        <w:sdtPr>
          <w:id w:val="-2015376869"/>
          <w:citation/>
        </w:sdtPr>
        <w:sdtContent>
          <w:r>
            <w:fldChar w:fldCharType="begin"/>
          </w:r>
          <w:r w:rsidR="009B2852">
            <w:instrText xml:space="preserve">CITATION Fri20 \t  \l 1033 </w:instrText>
          </w:r>
          <w:r>
            <w:fldChar w:fldCharType="separate"/>
          </w:r>
          <w:r w:rsidR="001840CC">
            <w:rPr>
              <w:noProof/>
            </w:rPr>
            <w:t xml:space="preserve"> (Fridman, 2020)</w:t>
          </w:r>
          <w:r>
            <w:fldChar w:fldCharType="end"/>
          </w:r>
        </w:sdtContent>
      </w:sdt>
      <w:r>
        <w:t xml:space="preserve">. These systems utilize a feedback loop between a Generative Neural Network (GNN) and Discriminator Neural Network (DNN). Each iteration outputs a ‘Deep-Fake’ asset and assesses its validity (see Figure </w:t>
      </w:r>
      <w:r w:rsidR="00081F2B">
        <w:t>19</w:t>
      </w:r>
      <w:r>
        <w:t>). Under this process, both systems learn from one another, continuously improving their expertise.</w:t>
      </w:r>
    </w:p>
    <w:p w14:paraId="2EACE430" w14:textId="77777777" w:rsidR="00AF4D58" w:rsidRDefault="00AF4D58">
      <w:pPr>
        <w:spacing w:after="160" w:line="259" w:lineRule="auto"/>
        <w:ind w:firstLine="0"/>
        <w:rPr>
          <w:b/>
          <w:bCs/>
          <w:iCs/>
          <w:szCs w:val="18"/>
        </w:rPr>
      </w:pPr>
      <w:bookmarkStart w:id="108" w:name="_Toc128255052"/>
      <w:r>
        <w:rPr>
          <w:b/>
          <w:bCs/>
        </w:rPr>
        <w:br w:type="page"/>
      </w:r>
    </w:p>
    <w:p w14:paraId="2360B212" w14:textId="631AD14C" w:rsidR="0049778A" w:rsidRPr="0049778A" w:rsidRDefault="0049778A" w:rsidP="00D400F7">
      <w:pPr>
        <w:pStyle w:val="Caption"/>
        <w:ind w:firstLine="0"/>
        <w:rPr>
          <w:i/>
        </w:rPr>
      </w:pPr>
      <w:bookmarkStart w:id="109" w:name="_Toc134428847"/>
      <w:bookmarkStart w:id="110" w:name="_Toc134428889"/>
      <w:bookmarkStart w:id="111" w:name="_Toc134429096"/>
      <w:r w:rsidRPr="00D400F7">
        <w:rPr>
          <w:b/>
          <w:bCs/>
        </w:rPr>
        <w:lastRenderedPageBreak/>
        <w:t xml:space="preserve">Figure </w:t>
      </w:r>
      <w:r w:rsidR="00005DA6">
        <w:rPr>
          <w:b/>
          <w:bCs/>
        </w:rPr>
        <w:fldChar w:fldCharType="begin"/>
      </w:r>
      <w:r w:rsidR="00005DA6">
        <w:rPr>
          <w:b/>
          <w:bCs/>
        </w:rPr>
        <w:instrText xml:space="preserve"> SEQ Figure \* ARABIC </w:instrText>
      </w:r>
      <w:r w:rsidR="00005DA6">
        <w:rPr>
          <w:b/>
          <w:bCs/>
        </w:rPr>
        <w:fldChar w:fldCharType="separate"/>
      </w:r>
      <w:r w:rsidR="001840CC">
        <w:rPr>
          <w:b/>
          <w:bCs/>
          <w:noProof/>
        </w:rPr>
        <w:t>19</w:t>
      </w:r>
      <w:r w:rsidR="00005DA6">
        <w:rPr>
          <w:b/>
          <w:bCs/>
        </w:rPr>
        <w:fldChar w:fldCharType="end"/>
      </w:r>
      <w:r w:rsidR="00BD4565" w:rsidRPr="00310DC2">
        <w:br/>
      </w:r>
      <w:r w:rsidRPr="0049778A">
        <w:rPr>
          <w:i/>
        </w:rPr>
        <w:t>Training Configuration</w:t>
      </w:r>
      <w:bookmarkEnd w:id="108"/>
      <w:bookmarkEnd w:id="109"/>
      <w:bookmarkEnd w:id="110"/>
      <w:bookmarkEnd w:id="111"/>
    </w:p>
    <w:p w14:paraId="53B1D7AC" w14:textId="77777777" w:rsidR="00E72F1F" w:rsidRPr="00535E4F" w:rsidRDefault="00E72F1F" w:rsidP="00D400F7">
      <w:pPr>
        <w:ind w:firstLine="0"/>
      </w:pPr>
      <w:r>
        <w:rPr>
          <w:noProof/>
          <w:lang w:bidi="bn-IN"/>
        </w:rPr>
        <w:drawing>
          <wp:inline distT="0" distB="0" distL="0" distR="0" wp14:anchorId="75218F1C" wp14:editId="17AF0FF1">
            <wp:extent cx="5484495" cy="3241726"/>
            <wp:effectExtent l="0" t="0" r="1905" b="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36"/>
                    <a:stretch>
                      <a:fillRect/>
                    </a:stretch>
                  </pic:blipFill>
                  <pic:spPr>
                    <a:xfrm>
                      <a:off x="0" y="0"/>
                      <a:ext cx="5698087" cy="3367974"/>
                    </a:xfrm>
                    <a:prstGeom prst="rect">
                      <a:avLst/>
                    </a:prstGeom>
                  </pic:spPr>
                </pic:pic>
              </a:graphicData>
            </a:graphic>
          </wp:inline>
        </w:drawing>
      </w:r>
    </w:p>
    <w:p w14:paraId="68ABBDF2" w14:textId="40C2873B" w:rsidR="00E72F1F" w:rsidRPr="00CD0A86" w:rsidRDefault="00E72F1F" w:rsidP="00DA5CF7">
      <w:r>
        <w:t>Automotive companies like Formula One use this methodology to synthesize more efficient race cars that can safely operate at high speeds</w:t>
      </w:r>
      <w:sdt>
        <w:sdtPr>
          <w:id w:val="-735551338"/>
          <w:citation/>
        </w:sdtPr>
        <w:sdtContent>
          <w:r>
            <w:fldChar w:fldCharType="begin"/>
          </w:r>
          <w:r w:rsidR="009B2852">
            <w:instrText xml:space="preserve">CITATION Sme19 \l 1033 </w:instrText>
          </w:r>
          <w:r>
            <w:fldChar w:fldCharType="separate"/>
          </w:r>
          <w:r w:rsidR="001840CC">
            <w:rPr>
              <w:noProof/>
            </w:rPr>
            <w:t xml:space="preserve"> (Smedley, 2019)</w:t>
          </w:r>
          <w:r>
            <w:fldChar w:fldCharType="end"/>
          </w:r>
        </w:sdtContent>
      </w:sdt>
      <w:r>
        <w:t xml:space="preserve">. First, a collection of features (e.g., car shape and weather data) load into the GNN and its simulation environment. Next, the output flows into a DNN, assessing the solution’s feasibility (e.g., wind drag and safety requirements). Then, the GNN modifies the solution’s parameters to search for a higher score (e.g., </w:t>
      </w:r>
      <w:r w:rsidR="00C435F5">
        <w:t xml:space="preserve">a </w:t>
      </w:r>
      <w:r>
        <w:t>faster car). After executing thousands of cycles, both networks converge with optimal solutions to deliver innovation (GNN) or detect problems (DNN).</w:t>
      </w:r>
    </w:p>
    <w:p w14:paraId="1FA2CC4D" w14:textId="77777777" w:rsidR="00E72F1F" w:rsidRDefault="00E72F1F" w:rsidP="00D400F7">
      <w:pPr>
        <w:pStyle w:val="Heading3"/>
        <w:ind w:firstLine="0"/>
      </w:pPr>
      <w:r>
        <w:t>Safety Control Systems</w:t>
      </w:r>
    </w:p>
    <w:p w14:paraId="43846237" w14:textId="6434175E" w:rsidR="00E72F1F" w:rsidRDefault="00E72F1F" w:rsidP="00DA5CF7">
      <w:r>
        <w:t>Annually, 32,000 Americans die from automotive accidents, and another 2 million are injured</w:t>
      </w:r>
      <w:sdt>
        <w:sdtPr>
          <w:id w:val="178326414"/>
          <w:citation/>
        </w:sdtPr>
        <w:sdtContent>
          <w:r>
            <w:fldChar w:fldCharType="begin"/>
          </w:r>
          <w:r w:rsidR="009B2852">
            <w:instrText xml:space="preserve">CITATION CDC16 \l 1033 </w:instrText>
          </w:r>
          <w:r>
            <w:fldChar w:fldCharType="separate"/>
          </w:r>
          <w:r w:rsidR="001840CC">
            <w:rPr>
              <w:noProof/>
            </w:rPr>
            <w:t xml:space="preserve"> (CDC, 2016)</w:t>
          </w:r>
          <w:r>
            <w:fldChar w:fldCharType="end"/>
          </w:r>
        </w:sdtContent>
      </w:sdt>
      <w:r>
        <w:t xml:space="preserve">. These statistics are unacceptably high and require innovations that increase all participants’ safety on the road (see Figure 20). Artificial intelligence can assist in these scenarios by collecting sensor data and predicting risks and opportunities. However, numerous </w:t>
      </w:r>
      <w:r>
        <w:lastRenderedPageBreak/>
        <w:t>open problems exist throughout the safety domain. These challenges should not discourage investments in these areas as they are essential to public safety.</w:t>
      </w:r>
    </w:p>
    <w:p w14:paraId="11DC3EC5" w14:textId="3D386BAC" w:rsidR="00B92EC6" w:rsidRPr="000C1B34" w:rsidRDefault="00B92EC6" w:rsidP="000C1B34">
      <w:pPr>
        <w:pStyle w:val="Caption"/>
        <w:ind w:firstLine="0"/>
        <w:rPr>
          <w:i/>
          <w:iCs w:val="0"/>
        </w:rPr>
      </w:pPr>
      <w:bookmarkStart w:id="112" w:name="_Toc128255053"/>
      <w:bookmarkStart w:id="113" w:name="_Toc134428848"/>
      <w:bookmarkStart w:id="114" w:name="_Toc134428890"/>
      <w:bookmarkStart w:id="115" w:name="_Toc134429097"/>
      <w:r w:rsidRPr="00310DC2">
        <w:rPr>
          <w:b/>
          <w:bCs/>
        </w:rPr>
        <w:t xml:space="preserve">Figure </w:t>
      </w:r>
      <w:r w:rsidR="00005DA6">
        <w:rPr>
          <w:b/>
          <w:bCs/>
        </w:rPr>
        <w:fldChar w:fldCharType="begin"/>
      </w:r>
      <w:r w:rsidR="00005DA6">
        <w:rPr>
          <w:b/>
          <w:bCs/>
        </w:rPr>
        <w:instrText xml:space="preserve"> SEQ Figure \* ARABIC </w:instrText>
      </w:r>
      <w:r w:rsidR="00005DA6">
        <w:rPr>
          <w:b/>
          <w:bCs/>
        </w:rPr>
        <w:fldChar w:fldCharType="separate"/>
      </w:r>
      <w:r w:rsidR="001840CC">
        <w:rPr>
          <w:b/>
          <w:bCs/>
          <w:noProof/>
        </w:rPr>
        <w:t>20</w:t>
      </w:r>
      <w:r w:rsidR="00005DA6">
        <w:rPr>
          <w:b/>
          <w:bCs/>
        </w:rPr>
        <w:fldChar w:fldCharType="end"/>
      </w:r>
      <w:r>
        <w:br/>
      </w:r>
      <w:r w:rsidRPr="000C1B34">
        <w:rPr>
          <w:i/>
          <w:iCs w:val="0"/>
        </w:rPr>
        <w:t>Taxonomy of Participants and Example Challenges</w:t>
      </w:r>
      <w:bookmarkEnd w:id="112"/>
      <w:bookmarkEnd w:id="113"/>
      <w:bookmarkEnd w:id="114"/>
      <w:bookmarkEnd w:id="115"/>
    </w:p>
    <w:p w14:paraId="70C4145F" w14:textId="77777777" w:rsidR="00E72F1F" w:rsidRDefault="00E72F1F" w:rsidP="000C1B34">
      <w:pPr>
        <w:ind w:firstLine="0"/>
      </w:pPr>
      <w:r>
        <w:rPr>
          <w:noProof/>
          <w:lang w:bidi="bn-IN"/>
        </w:rPr>
        <w:drawing>
          <wp:inline distT="0" distB="0" distL="0" distR="0" wp14:anchorId="69AD687C" wp14:editId="6FBAA3DA">
            <wp:extent cx="5735117" cy="4849978"/>
            <wp:effectExtent l="0" t="0" r="94615" b="0"/>
            <wp:docPr id="11" name="Diagram 1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7" r:lo="rId38" r:qs="rId39" r:cs="rId40"/>
              </a:graphicData>
            </a:graphic>
          </wp:inline>
        </w:drawing>
      </w:r>
    </w:p>
    <w:p w14:paraId="2D4E7A92" w14:textId="77777777" w:rsidR="00E72F1F" w:rsidRDefault="00E72F1F" w:rsidP="00DA5CF7">
      <w:r>
        <w:t xml:space="preserve">For example, manufacturers like Subaru and Lexus include audible collision alerts during lane changes or reversing. While these capabilities exist today, they are often incomplete models due to the high volume of edge cases, such as children fetching a ball from the street. Even after detecting the example child, several open problems span ethical and philosophical debates. Lex (2017) </w:t>
      </w:r>
      <w:r w:rsidRPr="00622F89">
        <w:t>asks</w:t>
      </w:r>
      <w:r w:rsidRPr="00622F89">
        <w:rPr>
          <w:i/>
          <w:iCs/>
        </w:rPr>
        <w:t xml:space="preserve"> </w:t>
      </w:r>
      <w:r w:rsidRPr="00E54FEA">
        <w:t xml:space="preserve">if avoiding the pedestrian requires killing the driver— what calculus dictates that </w:t>
      </w:r>
      <w:r w:rsidRPr="00E54FEA">
        <w:lastRenderedPageBreak/>
        <w:t>autonomous decision</w:t>
      </w:r>
      <w:r>
        <w:t xml:space="preserve">? These situations might play out in fractions of a second, limiting the value of human intuition. Since concrete answers do not exist, machines must resort to static guardrails (e.g., slamming on the </w:t>
      </w:r>
      <w:proofErr w:type="gramStart"/>
      <w:r>
        <w:t>breaks</w:t>
      </w:r>
      <w:proofErr w:type="gramEnd"/>
      <w:r>
        <w:t xml:space="preserve"> or swerving) that could risk a multi-vehicle accident.</w:t>
      </w:r>
    </w:p>
    <w:p w14:paraId="36C108D5" w14:textId="77777777" w:rsidR="00E72F1F" w:rsidRDefault="00E72F1F" w:rsidP="00147510">
      <w:pPr>
        <w:pStyle w:val="Heading3"/>
        <w:ind w:firstLine="0"/>
      </w:pPr>
      <w:r>
        <w:t>Convenience Systems</w:t>
      </w:r>
    </w:p>
    <w:p w14:paraId="3C31B1B2" w14:textId="43103548" w:rsidR="00A549E3" w:rsidRPr="00147510" w:rsidRDefault="00E72F1F" w:rsidP="00147510">
      <w:r>
        <w:t>Long monotonous segments are often necessary to arrive at the destination during a road trip. This requirement forces the driver to expel significant concentration relative to the mundane task. Instead, auto-pilot systems can take the wheel and allow the motorist to relax and participate in leisure activities (e.g., conversing with passengers). Some manufacturers tackle these needs with adaptive cruise control technologies. This approach is helpful in static environments (e.g., open highways) but encounters limitations in more dynamic environments (e.g., urban cities). Researchers are closing this gap by including more sensors that feed into sophisticated reinforcement learning algorithms (</w:t>
      </w:r>
      <w:proofErr w:type="spellStart"/>
      <w:r>
        <w:t>Fridman</w:t>
      </w:r>
      <w:proofErr w:type="spellEnd"/>
      <w:r>
        <w:t>, 2020). However, continuing to scale these monolithic expert systems is challenging.</w:t>
      </w:r>
    </w:p>
    <w:p w14:paraId="2A67EF23" w14:textId="07D2C385" w:rsidR="000079EB" w:rsidRPr="000079EB" w:rsidRDefault="000079EB" w:rsidP="00590F0E">
      <w:pPr>
        <w:spacing w:after="160" w:line="259" w:lineRule="auto"/>
        <w:ind w:firstLine="0"/>
        <w:rPr>
          <w:i/>
        </w:rPr>
      </w:pPr>
      <w:bookmarkStart w:id="116" w:name="_Toc128255054"/>
      <w:bookmarkStart w:id="117" w:name="_Toc134428849"/>
      <w:bookmarkStart w:id="118" w:name="_Toc134428891"/>
      <w:bookmarkStart w:id="119" w:name="_Toc134429098"/>
      <w:r w:rsidRPr="00310DC2">
        <w:rPr>
          <w:b/>
          <w:bCs/>
        </w:rPr>
        <w:t xml:space="preserve">Figure </w:t>
      </w:r>
      <w:r w:rsidR="00005DA6">
        <w:rPr>
          <w:b/>
          <w:bCs/>
        </w:rPr>
        <w:fldChar w:fldCharType="begin"/>
      </w:r>
      <w:r w:rsidR="00005DA6">
        <w:rPr>
          <w:b/>
          <w:bCs/>
        </w:rPr>
        <w:instrText xml:space="preserve"> SEQ Figure \* ARABIC </w:instrText>
      </w:r>
      <w:r w:rsidR="00005DA6">
        <w:rPr>
          <w:b/>
          <w:bCs/>
        </w:rPr>
        <w:fldChar w:fldCharType="separate"/>
      </w:r>
      <w:r w:rsidR="001840CC">
        <w:rPr>
          <w:b/>
          <w:bCs/>
          <w:noProof/>
        </w:rPr>
        <w:t>21</w:t>
      </w:r>
      <w:r w:rsidR="00005DA6">
        <w:rPr>
          <w:b/>
          <w:bCs/>
        </w:rPr>
        <w:fldChar w:fldCharType="end"/>
      </w:r>
      <w:r>
        <w:br/>
      </w:r>
      <w:r w:rsidRPr="000079EB">
        <w:rPr>
          <w:i/>
        </w:rPr>
        <w:t>Example Microservice Architecture</w:t>
      </w:r>
      <w:bookmarkEnd w:id="116"/>
      <w:bookmarkEnd w:id="117"/>
      <w:bookmarkEnd w:id="118"/>
      <w:bookmarkEnd w:id="119"/>
    </w:p>
    <w:p w14:paraId="315C590C" w14:textId="77777777" w:rsidR="00E72F1F" w:rsidRDefault="00E72F1F" w:rsidP="00147510">
      <w:pPr>
        <w:ind w:firstLine="0"/>
      </w:pPr>
      <w:r>
        <w:rPr>
          <w:noProof/>
          <w:lang w:bidi="bn-IN"/>
        </w:rPr>
        <w:drawing>
          <wp:inline distT="0" distB="0" distL="0" distR="0" wp14:anchorId="384983B7" wp14:editId="5850F16F">
            <wp:extent cx="5888024" cy="2152650"/>
            <wp:effectExtent l="0" t="0" r="0" b="0"/>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pic:nvPicPr>
                  <pic:blipFill>
                    <a:blip r:embed="rId42"/>
                    <a:stretch>
                      <a:fillRect/>
                    </a:stretch>
                  </pic:blipFill>
                  <pic:spPr>
                    <a:xfrm>
                      <a:off x="0" y="0"/>
                      <a:ext cx="6664936" cy="2436688"/>
                    </a:xfrm>
                    <a:prstGeom prst="rect">
                      <a:avLst/>
                    </a:prstGeom>
                  </pic:spPr>
                </pic:pic>
              </a:graphicData>
            </a:graphic>
          </wp:inline>
        </w:drawing>
      </w:r>
    </w:p>
    <w:p w14:paraId="3ED0EB77" w14:textId="7FA9D356" w:rsidR="00E72F1F" w:rsidRPr="00D03B25" w:rsidRDefault="00E72F1F" w:rsidP="00DA5CF7">
      <w:pPr>
        <w:rPr>
          <w:i/>
          <w:iCs/>
        </w:rPr>
      </w:pPr>
      <w:r>
        <w:t xml:space="preserve">V-TORCS (Virtual Open Racing Car Simulation) and other modern architectures address these issues using ensemble and multi-task learning methods (Li et al., 2019). Consider a </w:t>
      </w:r>
      <w:r>
        <w:lastRenderedPageBreak/>
        <w:t>decision process that feeds camera frames into an image classification Convolutional Neural Network (CNN) to extract objects and contextualize the environment (see Figure 21). CNN algorithms mimic an eye’s biological structures by normalizing neighboring pixel blocks to derive structure (Keller et al., 2016). These results flow into expert subsystems controlling the car, such as turning the wheel or accelerating. An ensemble of subsystem observations merges into a broader system-wide decision model that contains one or more I/O (Input/Output) controllers. Like other microsystem architectures, each subsystem’s implementation can evolve independently of peer components—enabling greater agility and innovation.</w:t>
      </w:r>
    </w:p>
    <w:p w14:paraId="6FE6005B" w14:textId="77777777" w:rsidR="00E72F1F" w:rsidRDefault="00E72F1F" w:rsidP="00147510">
      <w:pPr>
        <w:pStyle w:val="Heading3"/>
        <w:ind w:firstLine="0"/>
      </w:pPr>
      <w:r>
        <w:t>Optimization Systems</w:t>
      </w:r>
    </w:p>
    <w:p w14:paraId="65A891E0" w14:textId="6FBE9F68" w:rsidR="00AF4D58" w:rsidRDefault="00E72F1F" w:rsidP="00DA5CF7">
      <w:r>
        <w:t>Modern personal vehicles have a lifespan of over 200,000 miles and often travel 24,000 miles per year</w:t>
      </w:r>
      <w:sdt>
        <w:sdtPr>
          <w:id w:val="-1120296512"/>
          <w:citation/>
        </w:sdtPr>
        <w:sdtContent>
          <w:r>
            <w:fldChar w:fldCharType="begin"/>
          </w:r>
          <w:r w:rsidR="009B2852">
            <w:instrText xml:space="preserve">CITATION For12 \l 1033 </w:instrText>
          </w:r>
          <w:r>
            <w:fldChar w:fldCharType="separate"/>
          </w:r>
          <w:r w:rsidR="001840CC">
            <w:rPr>
              <w:noProof/>
            </w:rPr>
            <w:t xml:space="preserve"> (Ford, 2012)</w:t>
          </w:r>
          <w:r>
            <w:fldChar w:fldCharType="end"/>
          </w:r>
        </w:sdtContent>
      </w:sdt>
      <w:r>
        <w:t xml:space="preserve">. Assuming a driver purchases a $25,000 car and keeps it that entire usable period, they will likely spend at least that much on fuel and repairs (see Table </w:t>
      </w:r>
      <w:r w:rsidR="00081F2B">
        <w:t>8</w:t>
      </w:r>
      <w:r>
        <w:t>). Data scientists can improve this situation by introducing micro-optimization systems across the automobile. For instance, traditional cruise control maintains a specific speed (e.g., 70mph) without considering any environmental context. Meanwhile, a more intelligent system can factor in the road’s incline, the driver’s profile, and metrics about the trip to create a dynamic profile ranging from, e.g., 65-70mph. As this idea expands outward, it collects micro-optimizers that monitor all aspects of the driving experience, potentially saving hundreds of dollars in costs.</w:t>
      </w:r>
    </w:p>
    <w:p w14:paraId="303F9964" w14:textId="77777777" w:rsidR="00AF4D58" w:rsidRDefault="00AF4D58">
      <w:pPr>
        <w:spacing w:after="160" w:line="259" w:lineRule="auto"/>
        <w:ind w:firstLine="0"/>
      </w:pPr>
      <w:r>
        <w:br w:type="page"/>
      </w:r>
    </w:p>
    <w:p w14:paraId="14B60264" w14:textId="77777777" w:rsidR="00E72F1F" w:rsidRDefault="00E72F1F" w:rsidP="00DA5CF7"/>
    <w:p w14:paraId="7E004E8A" w14:textId="57152923" w:rsidR="00A125F3" w:rsidRPr="00A125F3" w:rsidRDefault="00A125F3" w:rsidP="00147510">
      <w:pPr>
        <w:pStyle w:val="Caption"/>
        <w:ind w:firstLine="0"/>
        <w:rPr>
          <w:i/>
        </w:rPr>
      </w:pPr>
      <w:bookmarkStart w:id="120" w:name="_Toc134428824"/>
      <w:r w:rsidRPr="00147510">
        <w:rPr>
          <w:b/>
          <w:bCs/>
        </w:rPr>
        <w:t xml:space="preserve">Table </w:t>
      </w:r>
      <w:r w:rsidRPr="00147510">
        <w:rPr>
          <w:b/>
          <w:bCs/>
        </w:rPr>
        <w:fldChar w:fldCharType="begin"/>
      </w:r>
      <w:r w:rsidRPr="00147510">
        <w:rPr>
          <w:b/>
          <w:bCs/>
        </w:rPr>
        <w:instrText xml:space="preserve"> SEQ Table \* ARABIC </w:instrText>
      </w:r>
      <w:r w:rsidRPr="00147510">
        <w:rPr>
          <w:b/>
          <w:bCs/>
        </w:rPr>
        <w:fldChar w:fldCharType="separate"/>
      </w:r>
      <w:r w:rsidR="001840CC">
        <w:rPr>
          <w:b/>
          <w:bCs/>
          <w:noProof/>
        </w:rPr>
        <w:t>8</w:t>
      </w:r>
      <w:r w:rsidRPr="00147510">
        <w:rPr>
          <w:b/>
          <w:bCs/>
          <w:noProof/>
        </w:rPr>
        <w:fldChar w:fldCharType="end"/>
      </w:r>
      <w:r>
        <w:br/>
      </w:r>
      <w:r w:rsidRPr="00A125F3">
        <w:rPr>
          <w:i/>
        </w:rPr>
        <w:t>Ongoing Fees</w:t>
      </w:r>
      <w:bookmarkEnd w:id="120"/>
    </w:p>
    <w:tbl>
      <w:tblPr>
        <w:tblStyle w:val="GridTable4"/>
        <w:tblW w:w="0" w:type="auto"/>
        <w:tblLook w:val="04A0" w:firstRow="1" w:lastRow="0" w:firstColumn="1" w:lastColumn="0" w:noHBand="0" w:noVBand="1"/>
      </w:tblPr>
      <w:tblGrid>
        <w:gridCol w:w="4675"/>
        <w:gridCol w:w="4675"/>
      </w:tblGrid>
      <w:tr w:rsidR="00E72F1F" w14:paraId="4C1AAFFE" w14:textId="77777777" w:rsidTr="00423A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5F51CB7" w14:textId="77777777" w:rsidR="00E72F1F" w:rsidRDefault="00E72F1F" w:rsidP="00DB15A3">
            <w:pPr>
              <w:ind w:firstLine="0"/>
            </w:pPr>
            <w:r>
              <w:t>Line Item</w:t>
            </w:r>
          </w:p>
        </w:tc>
        <w:tc>
          <w:tcPr>
            <w:tcW w:w="4675" w:type="dxa"/>
          </w:tcPr>
          <w:p w14:paraId="375B7EC2" w14:textId="77777777" w:rsidR="00E72F1F" w:rsidRDefault="00E72F1F" w:rsidP="00DB15A3">
            <w:pPr>
              <w:ind w:firstLine="0"/>
              <w:cnfStyle w:val="100000000000" w:firstRow="1" w:lastRow="0" w:firstColumn="0" w:lastColumn="0" w:oddVBand="0" w:evenVBand="0" w:oddHBand="0" w:evenHBand="0" w:firstRowFirstColumn="0" w:firstRowLastColumn="0" w:lastRowFirstColumn="0" w:lastRowLastColumn="0"/>
            </w:pPr>
            <w:r>
              <w:t>Total</w:t>
            </w:r>
          </w:p>
        </w:tc>
      </w:tr>
      <w:tr w:rsidR="00E72F1F" w14:paraId="0C8748E6"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6DE831C" w14:textId="77777777" w:rsidR="00E72F1F" w:rsidRPr="00E90EC1" w:rsidRDefault="00E72F1F" w:rsidP="00DB15A3">
            <w:pPr>
              <w:ind w:firstLine="0"/>
            </w:pPr>
            <w:r w:rsidRPr="00E90EC1">
              <w:t>200,000 miles @ 30 miles/gallon</w:t>
            </w:r>
          </w:p>
        </w:tc>
        <w:tc>
          <w:tcPr>
            <w:tcW w:w="4675" w:type="dxa"/>
          </w:tcPr>
          <w:p w14:paraId="115888DD" w14:textId="77777777" w:rsidR="00E72F1F" w:rsidRDefault="00E72F1F" w:rsidP="00DB15A3">
            <w:pPr>
              <w:ind w:firstLine="0"/>
              <w:cnfStyle w:val="000000100000" w:firstRow="0" w:lastRow="0" w:firstColumn="0" w:lastColumn="0" w:oddVBand="0" w:evenVBand="0" w:oddHBand="1" w:evenHBand="0" w:firstRowFirstColumn="0" w:firstRowLastColumn="0" w:lastRowFirstColumn="0" w:lastRowLastColumn="0"/>
            </w:pPr>
            <w:r>
              <w:t>6,667 gallons</w:t>
            </w:r>
          </w:p>
        </w:tc>
      </w:tr>
      <w:tr w:rsidR="00E72F1F" w14:paraId="13E1FD5F" w14:textId="77777777" w:rsidTr="00423ACD">
        <w:tc>
          <w:tcPr>
            <w:cnfStyle w:val="001000000000" w:firstRow="0" w:lastRow="0" w:firstColumn="1" w:lastColumn="0" w:oddVBand="0" w:evenVBand="0" w:oddHBand="0" w:evenHBand="0" w:firstRowFirstColumn="0" w:firstRowLastColumn="0" w:lastRowFirstColumn="0" w:lastRowLastColumn="0"/>
            <w:tcW w:w="4675" w:type="dxa"/>
          </w:tcPr>
          <w:p w14:paraId="3D046563" w14:textId="77777777" w:rsidR="00E72F1F" w:rsidRPr="00E90EC1" w:rsidRDefault="00E72F1F" w:rsidP="00DB15A3">
            <w:pPr>
              <w:ind w:firstLine="0"/>
            </w:pPr>
            <w:r w:rsidRPr="00E90EC1">
              <w:t>x $2.50/gallon</w:t>
            </w:r>
          </w:p>
        </w:tc>
        <w:tc>
          <w:tcPr>
            <w:tcW w:w="4675" w:type="dxa"/>
          </w:tcPr>
          <w:p w14:paraId="6CB26BE4" w14:textId="77777777" w:rsidR="00E72F1F" w:rsidRDefault="00E72F1F" w:rsidP="00DB15A3">
            <w:pPr>
              <w:ind w:firstLine="0"/>
              <w:cnfStyle w:val="000000000000" w:firstRow="0" w:lastRow="0" w:firstColumn="0" w:lastColumn="0" w:oddVBand="0" w:evenVBand="0" w:oddHBand="0" w:evenHBand="0" w:firstRowFirstColumn="0" w:firstRowLastColumn="0" w:lastRowFirstColumn="0" w:lastRowLastColumn="0"/>
            </w:pPr>
            <w:r>
              <w:t>$16,700</w:t>
            </w:r>
          </w:p>
        </w:tc>
      </w:tr>
      <w:tr w:rsidR="00E72F1F" w14:paraId="25318F46"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FC1DC95" w14:textId="77777777" w:rsidR="00E72F1F" w:rsidRPr="00E90EC1" w:rsidRDefault="00E72F1F" w:rsidP="00DB15A3">
            <w:pPr>
              <w:ind w:firstLine="0"/>
            </w:pPr>
            <w:r w:rsidRPr="00E90EC1">
              <w:t>+ Typical Repairs</w:t>
            </w:r>
          </w:p>
        </w:tc>
        <w:tc>
          <w:tcPr>
            <w:tcW w:w="4675" w:type="dxa"/>
          </w:tcPr>
          <w:p w14:paraId="2B382D60" w14:textId="77777777" w:rsidR="00E72F1F" w:rsidRDefault="00E72F1F" w:rsidP="00DB15A3">
            <w:pPr>
              <w:ind w:firstLine="0"/>
              <w:cnfStyle w:val="000000100000" w:firstRow="0" w:lastRow="0" w:firstColumn="0" w:lastColumn="0" w:oddVBand="0" w:evenVBand="0" w:oddHBand="1" w:evenHBand="0" w:firstRowFirstColumn="0" w:firstRowLastColumn="0" w:lastRowFirstColumn="0" w:lastRowLastColumn="0"/>
            </w:pPr>
            <w:r>
              <w:t>$10,000</w:t>
            </w:r>
          </w:p>
        </w:tc>
      </w:tr>
      <w:tr w:rsidR="00E72F1F" w14:paraId="5DB61A1C" w14:textId="77777777" w:rsidTr="00423ACD">
        <w:tc>
          <w:tcPr>
            <w:cnfStyle w:val="001000000000" w:firstRow="0" w:lastRow="0" w:firstColumn="1" w:lastColumn="0" w:oddVBand="0" w:evenVBand="0" w:oddHBand="0" w:evenHBand="0" w:firstRowFirstColumn="0" w:firstRowLastColumn="0" w:lastRowFirstColumn="0" w:lastRowLastColumn="0"/>
            <w:tcW w:w="4675" w:type="dxa"/>
          </w:tcPr>
          <w:p w14:paraId="7166B03C" w14:textId="77777777" w:rsidR="00E72F1F" w:rsidRPr="00E90EC1" w:rsidRDefault="00E72F1F" w:rsidP="00DB15A3">
            <w:pPr>
              <w:ind w:firstLine="0"/>
            </w:pPr>
            <w:r w:rsidRPr="00E90EC1">
              <w:t>Total Costs</w:t>
            </w:r>
          </w:p>
        </w:tc>
        <w:tc>
          <w:tcPr>
            <w:tcW w:w="4675" w:type="dxa"/>
          </w:tcPr>
          <w:p w14:paraId="0B83E35D" w14:textId="77777777" w:rsidR="00E72F1F" w:rsidRDefault="00E72F1F" w:rsidP="00DB15A3">
            <w:pPr>
              <w:ind w:firstLine="0"/>
              <w:cnfStyle w:val="000000000000" w:firstRow="0" w:lastRow="0" w:firstColumn="0" w:lastColumn="0" w:oddVBand="0" w:evenVBand="0" w:oddHBand="0" w:evenHBand="0" w:firstRowFirstColumn="0" w:firstRowLastColumn="0" w:lastRowFirstColumn="0" w:lastRowLastColumn="0"/>
            </w:pPr>
            <w:r>
              <w:t>$26,700</w:t>
            </w:r>
          </w:p>
        </w:tc>
      </w:tr>
    </w:tbl>
    <w:p w14:paraId="2E148E46" w14:textId="77777777" w:rsidR="00E72F1F" w:rsidRDefault="00E72F1F" w:rsidP="00DA5CF7"/>
    <w:p w14:paraId="65A2CEB2" w14:textId="4E67F52A" w:rsidR="00E72F1F" w:rsidRDefault="00E72F1F" w:rsidP="00DA5CF7">
      <w:r>
        <w:t xml:space="preserve">When the driver has advance notice that a component is likely to fail, they can schedule the maintenance and minimize costs. The Preventative Maintenance System (PMS) provides this capability by collecting component-level telemetry and looking for anomalous metrics (see Figure </w:t>
      </w:r>
      <w:r w:rsidR="00414DA3">
        <w:t>22</w:t>
      </w:r>
      <w:r>
        <w:t>). For instance, an engine monitoring solution might observe the RPMs (Revolutions per Minute) and the electrical output. Sensor time series data are noisy and require a curation process (e.g., Kalman filter) to derive a stable moving average signal</w:t>
      </w:r>
      <w:sdt>
        <w:sdtPr>
          <w:id w:val="1314606233"/>
          <w:citation/>
        </w:sdtPr>
        <w:sdtContent>
          <w:r>
            <w:fldChar w:fldCharType="begin"/>
          </w:r>
          <w:r>
            <w:instrText xml:space="preserve"> CITATION Jac19 \l 1033 </w:instrText>
          </w:r>
          <w:r>
            <w:fldChar w:fldCharType="separate"/>
          </w:r>
          <w:r w:rsidR="001840CC">
            <w:rPr>
              <w:noProof/>
            </w:rPr>
            <w:t xml:space="preserve"> (Jackson &amp; Rege, 2019)</w:t>
          </w:r>
          <w:r>
            <w:fldChar w:fldCharType="end"/>
          </w:r>
        </w:sdtContent>
      </w:sdt>
      <w:r>
        <w:t>. Next, the curated call flows into a Recurrent Neural Network (RNN), which uses sequences of previous tokens to predict future values (Keller et al., 2016). An anomaly exists when new observations deviate from these predictions and needs to surface in a decision</w:t>
      </w:r>
      <w:r w:rsidR="00C435F5">
        <w:t>-</w:t>
      </w:r>
      <w:r>
        <w:t>control process.</w:t>
      </w:r>
    </w:p>
    <w:p w14:paraId="5C801A61" w14:textId="77777777" w:rsidR="004105D0" w:rsidRDefault="004105D0">
      <w:pPr>
        <w:spacing w:after="160" w:line="259" w:lineRule="auto"/>
        <w:ind w:firstLine="0"/>
        <w:rPr>
          <w:b/>
          <w:bCs/>
          <w:iCs/>
          <w:szCs w:val="18"/>
        </w:rPr>
      </w:pPr>
      <w:bookmarkStart w:id="121" w:name="_Toc128255055"/>
      <w:r>
        <w:rPr>
          <w:b/>
          <w:bCs/>
        </w:rPr>
        <w:br w:type="page"/>
      </w:r>
    </w:p>
    <w:p w14:paraId="26DF7FE8" w14:textId="774DB1BD" w:rsidR="004105D0" w:rsidRDefault="00251EDA" w:rsidP="00DB15A3">
      <w:pPr>
        <w:pStyle w:val="Caption"/>
        <w:ind w:firstLine="0"/>
        <w:rPr>
          <w:i/>
        </w:rPr>
      </w:pPr>
      <w:bookmarkStart w:id="122" w:name="_Toc134428850"/>
      <w:bookmarkStart w:id="123" w:name="_Toc134428892"/>
      <w:bookmarkStart w:id="124" w:name="_Toc134429099"/>
      <w:r w:rsidRPr="00310DC2">
        <w:rPr>
          <w:b/>
          <w:bCs/>
        </w:rPr>
        <w:lastRenderedPageBreak/>
        <w:t xml:space="preserve">Figure </w:t>
      </w:r>
      <w:r w:rsidR="00005DA6">
        <w:rPr>
          <w:b/>
          <w:bCs/>
        </w:rPr>
        <w:fldChar w:fldCharType="begin"/>
      </w:r>
      <w:r w:rsidR="00005DA6">
        <w:rPr>
          <w:b/>
          <w:bCs/>
        </w:rPr>
        <w:instrText xml:space="preserve"> SEQ Figure \* ARABIC </w:instrText>
      </w:r>
      <w:r w:rsidR="00005DA6">
        <w:rPr>
          <w:b/>
          <w:bCs/>
        </w:rPr>
        <w:fldChar w:fldCharType="separate"/>
      </w:r>
      <w:r w:rsidR="001840CC">
        <w:rPr>
          <w:b/>
          <w:bCs/>
          <w:noProof/>
        </w:rPr>
        <w:t>22</w:t>
      </w:r>
      <w:r w:rsidR="00005DA6">
        <w:rPr>
          <w:b/>
          <w:bCs/>
        </w:rPr>
        <w:fldChar w:fldCharType="end"/>
      </w:r>
      <w:r>
        <w:br/>
      </w:r>
      <w:r w:rsidRPr="00251EDA">
        <w:rPr>
          <w:i/>
        </w:rPr>
        <w:t>Preventative Maintenance System</w:t>
      </w:r>
      <w:bookmarkEnd w:id="122"/>
      <w:bookmarkEnd w:id="123"/>
      <w:bookmarkEnd w:id="124"/>
    </w:p>
    <w:p w14:paraId="0B2F05AA" w14:textId="7AA89213" w:rsidR="00E72F1F" w:rsidRDefault="00E72F1F" w:rsidP="002770F7">
      <w:pPr>
        <w:ind w:firstLine="0"/>
      </w:pPr>
      <w:r>
        <w:rPr>
          <w:noProof/>
          <w:lang w:bidi="bn-IN"/>
        </w:rPr>
        <w:drawing>
          <wp:inline distT="0" distB="0" distL="0" distR="0" wp14:anchorId="23CA6FCA" wp14:editId="4C23CE8E">
            <wp:extent cx="5828618" cy="3324225"/>
            <wp:effectExtent l="0" t="0" r="1270" b="0"/>
            <wp:docPr id="13" name="Picture 13"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 schematic&#10;&#10;Description automatically generated"/>
                    <pic:cNvPicPr/>
                  </pic:nvPicPr>
                  <pic:blipFill>
                    <a:blip r:embed="rId43"/>
                    <a:stretch>
                      <a:fillRect/>
                    </a:stretch>
                  </pic:blipFill>
                  <pic:spPr>
                    <a:xfrm>
                      <a:off x="0" y="0"/>
                      <a:ext cx="6462458" cy="3685722"/>
                    </a:xfrm>
                    <a:prstGeom prst="rect">
                      <a:avLst/>
                    </a:prstGeom>
                  </pic:spPr>
                </pic:pic>
              </a:graphicData>
            </a:graphic>
          </wp:inline>
        </w:drawing>
      </w:r>
      <w:bookmarkEnd w:id="121"/>
    </w:p>
    <w:p w14:paraId="25F8F339" w14:textId="77777777" w:rsidR="00E72F1F" w:rsidRDefault="00E72F1F" w:rsidP="00DB15A3">
      <w:pPr>
        <w:pStyle w:val="Heading3"/>
        <w:ind w:firstLine="0"/>
      </w:pPr>
      <w:r>
        <w:t>Smart City Integration</w:t>
      </w:r>
    </w:p>
    <w:p w14:paraId="5A97887A" w14:textId="1D6F96E5" w:rsidR="00E72F1F" w:rsidRDefault="00E72F1F" w:rsidP="00DA5CF7">
      <w:r>
        <w:t>The future evolution of city planning makes urban areas highly connected with fast wireless networking and intelligent machines emitting enormous telemetry data volumes (</w:t>
      </w:r>
      <w:proofErr w:type="spellStart"/>
      <w:r>
        <w:t>Balduccini</w:t>
      </w:r>
      <w:proofErr w:type="spellEnd"/>
      <w:r>
        <w:t xml:space="preserve"> et al., 2018). The autonomous vehicle is a central participant in this ecosystem, as it transmits metrics to infrastructure (V2I) and other vehicles (V2V). These metadata feeds will enable more efficient traffic shaping, alertness to potential risks, and insights into driver patterns (Tong et al., 2019). For instance, each driver inputs their GPS destination and follows the route in an isolated silo. Tomorrow, aspects of those routing decisions can become centralized, resulting in less route congestion. While ideas of this ideal state are already coming to life in major cities like Seattle, Boston, and New York, the large-scale implementation is still years out</w:t>
      </w:r>
      <w:sdt>
        <w:sdtPr>
          <w:id w:val="1466778463"/>
          <w:citation/>
        </w:sdtPr>
        <w:sdtContent>
          <w:r>
            <w:fldChar w:fldCharType="begin"/>
          </w:r>
          <w:r>
            <w:instrText xml:space="preserve"> CITATION Coh13 \l 1033 </w:instrText>
          </w:r>
          <w:r>
            <w:fldChar w:fldCharType="separate"/>
          </w:r>
          <w:r w:rsidR="001840CC">
            <w:rPr>
              <w:noProof/>
            </w:rPr>
            <w:t xml:space="preserve"> (Cohen, 2013)</w:t>
          </w:r>
          <w:r>
            <w:fldChar w:fldCharType="end"/>
          </w:r>
        </w:sdtContent>
      </w:sdt>
      <w:r>
        <w:t xml:space="preserve">. Modernizing these areas will require significant infrastructure investments, </w:t>
      </w:r>
      <w:r>
        <w:lastRenderedPageBreak/>
        <w:t xml:space="preserve">consensus on V2X communication protocols, and machines implementing those standards. Machine learning technologies </w:t>
      </w:r>
      <w:r w:rsidR="006F7F25">
        <w:t>must</w:t>
      </w:r>
      <w:r>
        <w:t xml:space="preserve"> synthesize those capabilities by making predictions by pairing vehicle-local sensors with ubiquitous cloud services.</w:t>
      </w:r>
    </w:p>
    <w:p w14:paraId="025BA80F" w14:textId="77777777" w:rsidR="00E72F1F" w:rsidRDefault="00E72F1F" w:rsidP="00DB15A3">
      <w:pPr>
        <w:pStyle w:val="Heading3"/>
        <w:ind w:firstLine="0"/>
      </w:pPr>
      <w:r>
        <w:t>Observations</w:t>
      </w:r>
    </w:p>
    <w:p w14:paraId="114B04F8" w14:textId="187B73C5" w:rsidR="00E72F1F" w:rsidRPr="00526E91" w:rsidRDefault="00E72F1F" w:rsidP="00DA5CF7">
      <w:r>
        <w:t>Three takeaways of this paper are (1) that artificial systems need to augment human processes; (2) a suitable starting place is safety and cost optimization; and (3) intelligent cities are several years away, requiring cloud services to fill that void.</w:t>
      </w:r>
    </w:p>
    <w:p w14:paraId="060A5672" w14:textId="5470BC36" w:rsidR="00E72F1F" w:rsidRDefault="00E72F1F" w:rsidP="00DA5CF7">
      <w:r>
        <w:t xml:space="preserve">The most powerful artificial intelligence applications use machines to enhance human capabilities rather than replace them. Motor vehicles contain many integration points. Machine learning can handle tedious aspects of the journey with greater precision and accuracy than humans. After freeing the driver from mundane work, she can focus on value-differentiating traveling qualities, such as talking with passengers and thinking about the day ahead. Meanwhile, intelligent systems remain vigilant in the background looking for risks like a child running into the road. Another collection of machine learning tasks revolves around cruise control capabilities. These systems keep us </w:t>
      </w:r>
      <w:r w:rsidR="006F7F25">
        <w:t>from</w:t>
      </w:r>
      <w:r>
        <w:t xml:space="preserve"> harm’s way and reduce wear</w:t>
      </w:r>
      <w:r w:rsidR="00C435F5">
        <w:t xml:space="preserve"> and </w:t>
      </w:r>
      <w:r>
        <w:t xml:space="preserve">tear on internal parts. Looking further into the future, integrating intelligent vehicles within smart cities promises more efficient traffic shaping and risk awareness. However, the necessary infrastructure investments will unlikely </w:t>
      </w:r>
      <w:proofErr w:type="gramStart"/>
      <w:r>
        <w:t>arise</w:t>
      </w:r>
      <w:proofErr w:type="gramEnd"/>
      <w:r>
        <w:t xml:space="preserve"> in the next decade. Instead, machine learning will pair vehicular telemetry </w:t>
      </w:r>
      <w:r w:rsidR="00C435F5">
        <w:t>with</w:t>
      </w:r>
      <w:r>
        <w:t xml:space="preserve"> ubiquitous cloud computing to provide a similar experience.</w:t>
      </w:r>
    </w:p>
    <w:p w14:paraId="55A30E4F" w14:textId="77777777" w:rsidR="00E72F1F" w:rsidRDefault="00E72F1F" w:rsidP="00DB15A3">
      <w:pPr>
        <w:pStyle w:val="Heading2"/>
        <w:ind w:firstLine="0"/>
      </w:pPr>
      <w:bookmarkStart w:id="125" w:name="_Toc134428792"/>
      <w:r>
        <w:t xml:space="preserve">How does the reproducibility crisis impact ML </w:t>
      </w:r>
      <w:proofErr w:type="gramStart"/>
      <w:r>
        <w:t>design</w:t>
      </w:r>
      <w:bookmarkEnd w:id="125"/>
      <w:proofErr w:type="gramEnd"/>
    </w:p>
    <w:p w14:paraId="6B68BDB2" w14:textId="661B4320" w:rsidR="00E72F1F" w:rsidRDefault="00E72F1F" w:rsidP="00DA5CF7">
      <w:r>
        <w:t>There is an abundance of non-reproducible experiments because researchers do not account for nuances in the data collection</w:t>
      </w:r>
      <w:r w:rsidR="00DB15A3">
        <w:t xml:space="preserve"> (Rivera-</w:t>
      </w:r>
      <w:proofErr w:type="spellStart"/>
      <w:r w:rsidR="00DB15A3">
        <w:t>Landos</w:t>
      </w:r>
      <w:proofErr w:type="spellEnd"/>
      <w:r w:rsidR="00DB15A3">
        <w:t xml:space="preserve"> et al., 2021)</w:t>
      </w:r>
      <w:r>
        <w:t xml:space="preserve">. These challenges originate from </w:t>
      </w:r>
      <w:r w:rsidRPr="00982E05">
        <w:rPr>
          <w:i/>
          <w:iCs/>
        </w:rPr>
        <w:t>Non-Determinism Introducing Factors</w:t>
      </w:r>
      <w:r>
        <w:rPr>
          <w:i/>
          <w:iCs/>
        </w:rPr>
        <w:t xml:space="preserve"> </w:t>
      </w:r>
      <w:r>
        <w:t xml:space="preserve">(NDIF), such as software updates and </w:t>
      </w:r>
      <w:r>
        <w:lastRenderedPageBreak/>
        <w:t>defects, hardware-specific differences, data uniqueness, randomization seeding, and dropout rates, among other reasons.</w:t>
      </w:r>
    </w:p>
    <w:p w14:paraId="2C423D11" w14:textId="77777777" w:rsidR="00E72F1F" w:rsidRDefault="00E72F1F" w:rsidP="00DB15A3">
      <w:pPr>
        <w:pStyle w:val="Heading3"/>
        <w:ind w:firstLine="0"/>
      </w:pPr>
      <w:r>
        <w:t>Sources of Non-Determinism Introducing Factors</w:t>
      </w:r>
    </w:p>
    <w:p w14:paraId="042D8222" w14:textId="03F135AB" w:rsidR="00E72F1F" w:rsidRDefault="00E72F1F" w:rsidP="00DA5CF7">
      <w:r>
        <w:t>NDIF issues also originate from incorrect industry assumptions and unknown unknowns. For instance, software taint analysis is a process for discovering security-critical variables and parameters within an application. Generally, these tools parse the underlying bytecode through language-specific Reflection APIs. Next, they build call trees and use graph analysis methodologies to discover vulnerable code paths</w:t>
      </w:r>
      <w:r w:rsidR="00DB15A3">
        <w:t xml:space="preserve"> (</w:t>
      </w:r>
      <w:proofErr w:type="spellStart"/>
      <w:r w:rsidR="00DB15A3">
        <w:t>Kilgallon</w:t>
      </w:r>
      <w:proofErr w:type="spellEnd"/>
      <w:r w:rsidR="00DB15A3">
        <w:t xml:space="preserve"> et al., 2017)</w:t>
      </w:r>
      <w:r>
        <w:t xml:space="preserve">. Researchers publish new techniques and present their findings </w:t>
      </w:r>
      <w:r w:rsidR="00A549E3">
        <w:t>using</w:t>
      </w:r>
      <w:r>
        <w:t xml:space="preserve"> open-source products like </w:t>
      </w:r>
      <w:proofErr w:type="spellStart"/>
      <w:r>
        <w:t>FlowDroid</w:t>
      </w:r>
      <w:proofErr w:type="spellEnd"/>
      <w:r>
        <w:t xml:space="preserve">, </w:t>
      </w:r>
      <w:proofErr w:type="spellStart"/>
      <w:r>
        <w:t>AmanDroid</w:t>
      </w:r>
      <w:proofErr w:type="spellEnd"/>
      <w:r>
        <w:t xml:space="preserve">, and </w:t>
      </w:r>
      <w:proofErr w:type="spellStart"/>
      <w:r>
        <w:t>DroidSafe</w:t>
      </w:r>
      <w:proofErr w:type="spellEnd"/>
      <w:r>
        <w:t>. However, the detection rate for those tools is highly dependent on configuration-specific settings</w:t>
      </w:r>
      <w:r w:rsidR="005422DF">
        <w:t xml:space="preserve"> (Qiu et al., 2018).</w:t>
      </w:r>
      <w:r>
        <w:t xml:space="preserve"> This subtle dependency can be problematic for researchers and small businesses </w:t>
      </w:r>
      <w:r w:rsidR="006F7F25">
        <w:t>lacking the technical expertise</w:t>
      </w:r>
      <w:r>
        <w:t xml:space="preserve"> to support multiple competing toolchains.</w:t>
      </w:r>
    </w:p>
    <w:p w14:paraId="60E5F45E" w14:textId="1092F307" w:rsidR="00E72F1F" w:rsidRDefault="006F7F25" w:rsidP="00DA5CF7">
      <w:r>
        <w:t>Recreating many foundational experiments is challenging and expensive</w:t>
      </w:r>
      <w:r w:rsidR="00E72F1F">
        <w:t xml:space="preserve">, so researchers must assume that previous authors are correct. Unverified facts present a significant risk that can have cascading ramifications. Consider </w:t>
      </w:r>
      <w:proofErr w:type="spellStart"/>
      <w:r w:rsidR="00E72F1F">
        <w:t>Majoranas</w:t>
      </w:r>
      <w:proofErr w:type="spellEnd"/>
      <w:r w:rsidR="00E72F1F">
        <w:t>, an extremely sensitive nanowire that operates at absolute zero temperatures and in extreme magnetic fields to measure individual electrons within quantum computers. This precision “plays an important role in protecting quantum information and enabling reliable computation</w:t>
      </w:r>
      <w:sdt>
        <w:sdtPr>
          <w:id w:val="-1228529003"/>
          <w:citation/>
        </w:sdtPr>
        <w:sdtContent>
          <w:r w:rsidR="00E72F1F">
            <w:fldChar w:fldCharType="begin"/>
          </w:r>
          <w:r w:rsidR="00E72F1F">
            <w:instrText xml:space="preserve"> CITATION Lan22 \l 1033 </w:instrText>
          </w:r>
          <w:r w:rsidR="00E72F1F">
            <w:fldChar w:fldCharType="separate"/>
          </w:r>
          <w:r w:rsidR="001840CC">
            <w:rPr>
              <w:noProof/>
            </w:rPr>
            <w:t xml:space="preserve"> (Langston, 2022)</w:t>
          </w:r>
          <w:r w:rsidR="00E72F1F">
            <w:fldChar w:fldCharType="end"/>
          </w:r>
        </w:sdtContent>
      </w:sdt>
      <w:r w:rsidR="00E72F1F">
        <w:t>.” Limited access to equipment forces many researchers to rely on computerized physics simulation processes. Recently, Pennsylvania State University could not reproduce several foundational studies and received opposite results</w:t>
      </w:r>
      <w:sdt>
        <w:sdtPr>
          <w:id w:val="1830326431"/>
          <w:citation/>
        </w:sdtPr>
        <w:sdtContent>
          <w:r w:rsidR="00E72F1F">
            <w:fldChar w:fldCharType="begin"/>
          </w:r>
          <w:r w:rsidR="00E72F1F">
            <w:instrText xml:space="preserve"> CITATION Fro21 \l 1033 </w:instrText>
          </w:r>
          <w:r w:rsidR="00E72F1F">
            <w:fldChar w:fldCharType="separate"/>
          </w:r>
          <w:r w:rsidR="001840CC">
            <w:rPr>
              <w:noProof/>
            </w:rPr>
            <w:t xml:space="preserve"> (Frolov, 2021)</w:t>
          </w:r>
          <w:r w:rsidR="00E72F1F">
            <w:fldChar w:fldCharType="end"/>
          </w:r>
        </w:sdtContent>
      </w:sdt>
      <w:r w:rsidR="00E72F1F">
        <w:t xml:space="preserve">. After disproving basic expectations, researchers revisited other assumptions and found at least six </w:t>
      </w:r>
      <w:r w:rsidR="005422DF">
        <w:t>false core tenants</w:t>
      </w:r>
      <w:r w:rsidR="00E72F1F">
        <w:t xml:space="preserve">. This situation highlights the criticality of </w:t>
      </w:r>
      <w:r w:rsidR="00E72F1F">
        <w:lastRenderedPageBreak/>
        <w:t>revalidating technological assumptions. The body of knowledge is never precise and continually evolv</w:t>
      </w:r>
      <w:r w:rsidR="00C435F5">
        <w:t>es</w:t>
      </w:r>
      <w:r w:rsidR="00E72F1F">
        <w:t xml:space="preserve"> with new facts.</w:t>
      </w:r>
    </w:p>
    <w:p w14:paraId="70DCA5D1" w14:textId="46199794" w:rsidR="00E72F1F" w:rsidRDefault="00E72F1F" w:rsidP="00DA5CF7">
      <w:r>
        <w:t>Negligence and maliciousness also create reproducibility challenges. Miyakawa has handled 180 manuscripts since early 2017 and identified 41 potentially fabricated experiments. When he requested raw for these studies, “more than 97% [(40 of 41)] pulled their publication request, suggesting a possibility that the data didn’t exist from the beginning</w:t>
      </w:r>
      <w:r w:rsidRPr="0076216E">
        <w:t xml:space="preserve"> </w:t>
      </w:r>
      <w:sdt>
        <w:sdtPr>
          <w:id w:val="-1444990867"/>
          <w:citation/>
        </w:sdtPr>
        <w:sdtContent>
          <w:r>
            <w:fldChar w:fldCharType="begin"/>
          </w:r>
          <w:r>
            <w:instrText xml:space="preserve">CITATION Miy20 \p 1 \l 1033 </w:instrText>
          </w:r>
          <w:r>
            <w:fldChar w:fldCharType="separate"/>
          </w:r>
          <w:r w:rsidR="001840CC">
            <w:rPr>
              <w:noProof/>
            </w:rPr>
            <w:t>(Miyakawa, 2020, p. 1)</w:t>
          </w:r>
          <w:r>
            <w:fldChar w:fldCharType="end"/>
          </w:r>
        </w:sdtContent>
      </w:sdt>
      <w:r>
        <w:t xml:space="preserve">.” The editor claims to spot these situations by looking for data too perfect, error rates improbable, and study impact too significant. </w:t>
      </w:r>
      <w:r w:rsidR="006F7F25">
        <w:t xml:space="preserve">Catching blatant lies is relatively easy </w:t>
      </w:r>
      <w:r>
        <w:t>though humans commonly only cheat a little</w:t>
      </w:r>
      <w:sdt>
        <w:sdtPr>
          <w:id w:val="1832949979"/>
          <w:citation/>
        </w:sdtPr>
        <w:sdtContent>
          <w:r>
            <w:fldChar w:fldCharType="begin"/>
          </w:r>
          <w:r>
            <w:instrText xml:space="preserve"> CITATION Ari09 \l 1033 </w:instrText>
          </w:r>
          <w:r>
            <w:fldChar w:fldCharType="separate"/>
          </w:r>
          <w:r w:rsidR="001840CC">
            <w:rPr>
              <w:noProof/>
            </w:rPr>
            <w:t xml:space="preserve"> (Ariely, 2009)</w:t>
          </w:r>
          <w:r>
            <w:fldChar w:fldCharType="end"/>
          </w:r>
        </w:sdtContent>
      </w:sdt>
      <w:r>
        <w:t xml:space="preserve">. Behavioral economists consistently demonstrate that people mispresent small details that lead to a better story with believably exaggerated results (e.g., </w:t>
      </w:r>
      <w:r w:rsidR="000E43A1">
        <w:t>a</w:t>
      </w:r>
      <w:r>
        <w:t xml:space="preserve"> 75% accurate score becomes 82%).</w:t>
      </w:r>
    </w:p>
    <w:p w14:paraId="5BD243CD" w14:textId="77777777" w:rsidR="00E72F1F" w:rsidRDefault="00E72F1F" w:rsidP="00DB15A3">
      <w:pPr>
        <w:pStyle w:val="Heading3"/>
        <w:ind w:firstLine="0"/>
      </w:pPr>
      <w:r>
        <w:t>Influence of societal norms and ethical design</w:t>
      </w:r>
    </w:p>
    <w:p w14:paraId="2C7FF97F" w14:textId="5B8342EF" w:rsidR="00E72F1F" w:rsidRDefault="00E72F1F" w:rsidP="00DA5CF7">
      <w:r>
        <w:t>Hudson (2021) argues that researchers should focus on replicability over reproducibility. He identifies incorrect study design, not disproving the null hypothesis, wrong statistical methods, societal norms, and publication bias, among other factors. These factors impact research reproducibility. Therefore, researchers should accept that incorrect facts exist, and that’s because humans aim to prove what they believe. Douglas &amp; Elliott (2022) responds to Hudson’s article, asserting it conflates value-</w:t>
      </w:r>
      <w:proofErr w:type="spellStart"/>
      <w:r>
        <w:t>ladenness</w:t>
      </w:r>
      <w:proofErr w:type="spellEnd"/>
      <w:r>
        <w:t xml:space="preserve"> with bias and mispresents values as evidential factors. They state that researchers are well-intentioned and aim to make reliable, repeatable studies. However, it is impractical for those practitioners to wait for results to be flawless, as this means science no longer evolves. Put another way, “</w:t>
      </w:r>
      <w:r w:rsidR="00AF4D58">
        <w:t>A</w:t>
      </w:r>
      <w:r>
        <w:t>ll models are wrong, but some are useful</w:t>
      </w:r>
      <w:r w:rsidRPr="00700176">
        <w:t xml:space="preserve"> </w:t>
      </w:r>
      <w:sdt>
        <w:sdtPr>
          <w:id w:val="28848924"/>
          <w:citation/>
        </w:sdtPr>
        <w:sdtContent>
          <w:r>
            <w:fldChar w:fldCharType="begin"/>
          </w:r>
          <w:r w:rsidR="009B2852">
            <w:instrText xml:space="preserve">CITATION Den15 \p 3 \l 1033 </w:instrText>
          </w:r>
          <w:r>
            <w:fldChar w:fldCharType="separate"/>
          </w:r>
          <w:r w:rsidR="001840CC">
            <w:rPr>
              <w:noProof/>
            </w:rPr>
            <w:t>(Denis, 2015, p. 3)</w:t>
          </w:r>
          <w:r>
            <w:fldChar w:fldCharType="end"/>
          </w:r>
        </w:sdtContent>
      </w:sdt>
      <w:r>
        <w:t xml:space="preserve">.” The quote infers that it can be challenging to include all aspects of the environment. These external factors can create deltas between expectations and reality. </w:t>
      </w:r>
      <w:r>
        <w:lastRenderedPageBreak/>
        <w:t>Academics should perceive the book of knowledge as continually developing principles and tenants, where more precise instruments will eventually supersede those ideas.</w:t>
      </w:r>
    </w:p>
    <w:p w14:paraId="449357CD" w14:textId="77777777" w:rsidR="00E72F1F" w:rsidRDefault="00E72F1F" w:rsidP="00DB15A3">
      <w:pPr>
        <w:pStyle w:val="Heading3"/>
        <w:ind w:firstLine="0"/>
      </w:pPr>
      <w:r>
        <w:t>Role of ethical design</w:t>
      </w:r>
    </w:p>
    <w:p w14:paraId="639C2511" w14:textId="77777777" w:rsidR="00E72F1F" w:rsidRPr="002D079F" w:rsidRDefault="00E72F1F" w:rsidP="00DA5CF7">
      <w:r>
        <w:t xml:space="preserve">Researchers need to manage ethical challenges that arise from their work. These issues originate from societal norms and internal biases. While several frameworks exist to guide the conversation, they can be ambiguous or focus on a subset of the problem. </w:t>
      </w:r>
    </w:p>
    <w:p w14:paraId="7846F5F5" w14:textId="03D421AC" w:rsidR="00E72F1F" w:rsidRDefault="00E72F1F" w:rsidP="00DA5CF7">
      <w:r>
        <w:t xml:space="preserve">Ethics are a system of moral principles that dictate the norms of a group. Societies implement these systems through social constructivism, enabling and constraining the group’s actions </w:t>
      </w:r>
      <w:sdt>
        <w:sdtPr>
          <w:id w:val="-485399236"/>
          <w:citation/>
        </w:sdtPr>
        <w:sdtContent>
          <w:r>
            <w:fldChar w:fldCharType="begin"/>
          </w:r>
          <w:r w:rsidR="009B2852">
            <w:instrText xml:space="preserve">CITATION Bur15 \l 1033 </w:instrText>
          </w:r>
          <w:r>
            <w:fldChar w:fldCharType="separate"/>
          </w:r>
          <w:r w:rsidR="001840CC">
            <w:rPr>
              <w:noProof/>
            </w:rPr>
            <w:t>(Burr, 2015)</w:t>
          </w:r>
          <w:r>
            <w:fldChar w:fldCharType="end"/>
          </w:r>
        </w:sdtContent>
      </w:sdt>
      <w:r>
        <w:t>. Communities leverage this mechanism to assign truths and infer values about concepts</w:t>
      </w:r>
      <w:sdt>
        <w:sdtPr>
          <w:id w:val="-932352479"/>
          <w:citation/>
        </w:sdtPr>
        <w:sdtContent>
          <w:r>
            <w:fldChar w:fldCharType="begin"/>
          </w:r>
          <w:r w:rsidR="009B2852">
            <w:instrText xml:space="preserve">CITATION Ger10 \l 1033 </w:instrText>
          </w:r>
          <w:r>
            <w:fldChar w:fldCharType="separate"/>
          </w:r>
          <w:r w:rsidR="001840CC">
            <w:rPr>
              <w:noProof/>
            </w:rPr>
            <w:t xml:space="preserve"> (Gergen, 2010)</w:t>
          </w:r>
          <w:r>
            <w:fldChar w:fldCharType="end"/>
          </w:r>
        </w:sdtContent>
      </w:sdt>
      <w:r>
        <w:t>. Consider a project that seeks to prove that men are superior to women. Within a chauvinistic cohort, these results align with their worldview and are ethical. However, a diverse group would chastise the idea, regardless of methodology. Further complicating matter</w:t>
      </w:r>
      <w:r w:rsidR="00C435F5">
        <w:t>s</w:t>
      </w:r>
      <w:r>
        <w:t xml:space="preserve">, </w:t>
      </w:r>
      <w:r w:rsidR="005422DF">
        <w:t xml:space="preserve">moral </w:t>
      </w:r>
      <w:r>
        <w:t>identities are dynamic and evolve (or regress) over time.</w:t>
      </w:r>
    </w:p>
    <w:p w14:paraId="5556B0B6" w14:textId="1BA7438B" w:rsidR="00E72F1F" w:rsidRDefault="00E72F1F" w:rsidP="00DA5CF7">
      <w:r>
        <w:t>Scholars need to understand their audience and the group’s customs. These social contracts limit the researcher’s influence and ability to solicit their work. These implicit rule sets vary between cohorts, making it impossible to remove these subtle biases entirely.</w:t>
      </w:r>
    </w:p>
    <w:p w14:paraId="79C627EE" w14:textId="77777777" w:rsidR="00E72F1F" w:rsidRDefault="00E72F1F" w:rsidP="00DB15A3">
      <w:pPr>
        <w:pStyle w:val="Heading3"/>
        <w:ind w:firstLine="0"/>
      </w:pPr>
      <w:r>
        <w:t>Threats to validity</w:t>
      </w:r>
    </w:p>
    <w:p w14:paraId="41F6D24B" w14:textId="5EE2FEB5" w:rsidR="00E72F1F" w:rsidRDefault="00E72F1F" w:rsidP="00DA5CF7">
      <w:r>
        <w:t>Four major categorical threats exist to making statistically accurate conclusions, leading to false, erroneous results</w:t>
      </w:r>
      <w:sdt>
        <w:sdtPr>
          <w:id w:val="874967783"/>
          <w:citation/>
        </w:sdtPr>
        <w:sdtContent>
          <w:r>
            <w:fldChar w:fldCharType="begin"/>
          </w:r>
          <w:r>
            <w:instrText xml:space="preserve"> CITATION Par93 \l 1033 </w:instrText>
          </w:r>
          <w:r>
            <w:fldChar w:fldCharType="separate"/>
          </w:r>
          <w:r w:rsidR="001840CC">
            <w:rPr>
              <w:noProof/>
            </w:rPr>
            <w:t xml:space="preserve"> (Parker, 1993)</w:t>
          </w:r>
          <w:r>
            <w:fldChar w:fldCharType="end"/>
          </w:r>
        </w:sdtContent>
      </w:sdt>
      <w:r>
        <w:t xml:space="preserve">. When designing high-quality experiments, the designers must be </w:t>
      </w:r>
      <w:r w:rsidR="00C435F5">
        <w:t>aware</w:t>
      </w:r>
      <w:r>
        <w:t xml:space="preserve"> of these issues and their sources (see Table </w:t>
      </w:r>
      <w:r w:rsidR="0016251F">
        <w:t>9</w:t>
      </w:r>
      <w:r>
        <w:t>). Fundamentally, these challenges represent a degradation of the experiment</w:t>
      </w:r>
      <w:r w:rsidR="00A549E3">
        <w:t>’</w:t>
      </w:r>
      <w:r>
        <w:t xml:space="preserve">s confidentiality, integrity, and availability. These limitations prevent the generalization and reproducibility of research, resulting in the </w:t>
      </w:r>
      <w:r>
        <w:lastRenderedPageBreak/>
        <w:t>discrediting of publications and professional embarrassment</w:t>
      </w:r>
      <w:sdt>
        <w:sdtPr>
          <w:id w:val="-1032878071"/>
          <w:citation/>
        </w:sdtPr>
        <w:sdtContent>
          <w:r>
            <w:fldChar w:fldCharType="begin"/>
          </w:r>
          <w:r>
            <w:instrText xml:space="preserve"> CITATION Gar12 \l 1033 </w:instrText>
          </w:r>
          <w:r>
            <w:fldChar w:fldCharType="separate"/>
          </w:r>
          <w:r w:rsidR="001840CC">
            <w:rPr>
              <w:noProof/>
            </w:rPr>
            <w:t xml:space="preserve"> (García-Pérez, 2012)</w:t>
          </w:r>
          <w:r>
            <w:fldChar w:fldCharType="end"/>
          </w:r>
        </w:sdtContent>
      </w:sdt>
      <w:r>
        <w:t xml:space="preserve">. Instead, researchers must decide on controls and procedures before </w:t>
      </w:r>
      <w:r w:rsidR="00AF4D58">
        <w:t>collecting data</w:t>
      </w:r>
      <w:r>
        <w:t>.</w:t>
      </w:r>
    </w:p>
    <w:p w14:paraId="2BA10C6B" w14:textId="465BC6D4" w:rsidR="00E33B08" w:rsidRPr="006305D2" w:rsidRDefault="00E33B08" w:rsidP="00DB15A3">
      <w:pPr>
        <w:pStyle w:val="Caption"/>
        <w:ind w:firstLine="0"/>
        <w:rPr>
          <w:i/>
        </w:rPr>
      </w:pPr>
      <w:bookmarkStart w:id="126" w:name="_Toc134428825"/>
      <w:r w:rsidRPr="00DB15A3">
        <w:rPr>
          <w:b/>
          <w:bCs/>
        </w:rPr>
        <w:t xml:space="preserve">Table </w:t>
      </w:r>
      <w:r w:rsidRPr="00DB15A3">
        <w:rPr>
          <w:b/>
          <w:bCs/>
        </w:rPr>
        <w:fldChar w:fldCharType="begin"/>
      </w:r>
      <w:r w:rsidRPr="00DB15A3">
        <w:rPr>
          <w:b/>
          <w:bCs/>
        </w:rPr>
        <w:instrText xml:space="preserve"> SEQ Table \* ARABIC </w:instrText>
      </w:r>
      <w:r w:rsidRPr="00DB15A3">
        <w:rPr>
          <w:b/>
          <w:bCs/>
        </w:rPr>
        <w:fldChar w:fldCharType="separate"/>
      </w:r>
      <w:r w:rsidR="001840CC">
        <w:rPr>
          <w:b/>
          <w:bCs/>
          <w:noProof/>
        </w:rPr>
        <w:t>9</w:t>
      </w:r>
      <w:r w:rsidRPr="00DB15A3">
        <w:rPr>
          <w:b/>
          <w:bCs/>
          <w:noProof/>
        </w:rPr>
        <w:fldChar w:fldCharType="end"/>
      </w:r>
      <w:r w:rsidR="006305D2" w:rsidRPr="00DB15A3">
        <w:rPr>
          <w:b/>
          <w:bCs/>
        </w:rPr>
        <w:br/>
      </w:r>
      <w:r w:rsidRPr="006305D2">
        <w:rPr>
          <w:i/>
        </w:rPr>
        <w:t>Threat Sources</w:t>
      </w:r>
      <w:bookmarkEnd w:id="126"/>
    </w:p>
    <w:tbl>
      <w:tblPr>
        <w:tblStyle w:val="GridTable4"/>
        <w:tblW w:w="0" w:type="auto"/>
        <w:tblLook w:val="04A0" w:firstRow="1" w:lastRow="0" w:firstColumn="1" w:lastColumn="0" w:noHBand="0" w:noVBand="1"/>
      </w:tblPr>
      <w:tblGrid>
        <w:gridCol w:w="4675"/>
        <w:gridCol w:w="4675"/>
      </w:tblGrid>
      <w:tr w:rsidR="00E72F1F" w14:paraId="2162E94A" w14:textId="77777777" w:rsidTr="00423A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5DBF403" w14:textId="77777777" w:rsidR="00E72F1F" w:rsidRDefault="00E72F1F" w:rsidP="00DB15A3">
            <w:pPr>
              <w:ind w:firstLine="0"/>
            </w:pPr>
            <w:r>
              <w:t>Source</w:t>
            </w:r>
          </w:p>
        </w:tc>
        <w:tc>
          <w:tcPr>
            <w:tcW w:w="4675" w:type="dxa"/>
          </w:tcPr>
          <w:p w14:paraId="522CF294" w14:textId="77777777" w:rsidR="00E72F1F" w:rsidRDefault="00E72F1F" w:rsidP="00DB15A3">
            <w:pPr>
              <w:ind w:firstLine="0"/>
              <w:cnfStyle w:val="100000000000" w:firstRow="1" w:lastRow="0" w:firstColumn="0" w:lastColumn="0" w:oddVBand="0" w:evenVBand="0" w:oddHBand="0" w:evenHBand="0" w:firstRowFirstColumn="0" w:firstRowLastColumn="0" w:lastRowFirstColumn="0" w:lastRowLastColumn="0"/>
            </w:pPr>
            <w:r>
              <w:t>Description</w:t>
            </w:r>
          </w:p>
        </w:tc>
      </w:tr>
      <w:tr w:rsidR="00E72F1F" w14:paraId="4287451F"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A9C8755" w14:textId="77777777" w:rsidR="00E72F1F" w:rsidRPr="002372CA" w:rsidRDefault="00E72F1F" w:rsidP="00DB15A3">
            <w:pPr>
              <w:ind w:firstLine="0"/>
            </w:pPr>
            <w:r w:rsidRPr="002372CA">
              <w:t>Internal Threat</w:t>
            </w:r>
          </w:p>
        </w:tc>
        <w:tc>
          <w:tcPr>
            <w:tcW w:w="4675" w:type="dxa"/>
          </w:tcPr>
          <w:p w14:paraId="1200C4B6" w14:textId="77777777" w:rsidR="00E72F1F" w:rsidRDefault="00E72F1F" w:rsidP="00DB15A3">
            <w:pPr>
              <w:ind w:firstLine="0"/>
              <w:cnfStyle w:val="000000100000" w:firstRow="0" w:lastRow="0" w:firstColumn="0" w:lastColumn="0" w:oddVBand="0" w:evenVBand="0" w:oddHBand="1" w:evenHBand="0" w:firstRowFirstColumn="0" w:firstRowLastColumn="0" w:lastRowFirstColumn="0" w:lastRowLastColumn="0"/>
            </w:pPr>
            <w:r>
              <w:t>Contamination by the research team</w:t>
            </w:r>
          </w:p>
        </w:tc>
      </w:tr>
      <w:tr w:rsidR="00E72F1F" w14:paraId="7E523F3C" w14:textId="77777777" w:rsidTr="00423ACD">
        <w:tc>
          <w:tcPr>
            <w:cnfStyle w:val="001000000000" w:firstRow="0" w:lastRow="0" w:firstColumn="1" w:lastColumn="0" w:oddVBand="0" w:evenVBand="0" w:oddHBand="0" w:evenHBand="0" w:firstRowFirstColumn="0" w:firstRowLastColumn="0" w:lastRowFirstColumn="0" w:lastRowLastColumn="0"/>
            <w:tcW w:w="4675" w:type="dxa"/>
          </w:tcPr>
          <w:p w14:paraId="5A738948" w14:textId="77777777" w:rsidR="00E72F1F" w:rsidRPr="002372CA" w:rsidRDefault="00E72F1F" w:rsidP="00DB15A3">
            <w:pPr>
              <w:ind w:firstLine="0"/>
            </w:pPr>
            <w:r w:rsidRPr="002372CA">
              <w:t>External Threat</w:t>
            </w:r>
          </w:p>
        </w:tc>
        <w:tc>
          <w:tcPr>
            <w:tcW w:w="4675" w:type="dxa"/>
          </w:tcPr>
          <w:p w14:paraId="1D6672E3" w14:textId="77777777" w:rsidR="00E72F1F" w:rsidRDefault="00E72F1F" w:rsidP="00DB15A3">
            <w:pPr>
              <w:ind w:firstLine="0"/>
              <w:cnfStyle w:val="000000000000" w:firstRow="0" w:lastRow="0" w:firstColumn="0" w:lastColumn="0" w:oddVBand="0" w:evenVBand="0" w:oddHBand="0" w:evenHBand="0" w:firstRowFirstColumn="0" w:firstRowLastColumn="0" w:lastRowFirstColumn="0" w:lastRowLastColumn="0"/>
            </w:pPr>
            <w:r>
              <w:t>Contamination outside of the study’s controls</w:t>
            </w:r>
          </w:p>
        </w:tc>
      </w:tr>
      <w:tr w:rsidR="00E72F1F" w14:paraId="47808C76"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450D9A8" w14:textId="77777777" w:rsidR="00E72F1F" w:rsidRPr="002372CA" w:rsidRDefault="00E72F1F" w:rsidP="00DB15A3">
            <w:pPr>
              <w:ind w:firstLine="0"/>
            </w:pPr>
            <w:r w:rsidRPr="002372CA">
              <w:t>Statistical Conclusion Validity</w:t>
            </w:r>
          </w:p>
        </w:tc>
        <w:tc>
          <w:tcPr>
            <w:tcW w:w="4675" w:type="dxa"/>
          </w:tcPr>
          <w:p w14:paraId="1CBADB6C" w14:textId="77777777" w:rsidR="00E72F1F" w:rsidRDefault="00E72F1F" w:rsidP="00DB15A3">
            <w:pPr>
              <w:ind w:firstLine="0"/>
              <w:cnfStyle w:val="000000100000" w:firstRow="0" w:lastRow="0" w:firstColumn="0" w:lastColumn="0" w:oddVBand="0" w:evenVBand="0" w:oddHBand="1" w:evenHBand="0" w:firstRowFirstColumn="0" w:firstRowLastColumn="0" w:lastRowFirstColumn="0" w:lastRowLastColumn="0"/>
            </w:pPr>
            <w:r>
              <w:t>Results are arbitrary or non-reproducible</w:t>
            </w:r>
          </w:p>
        </w:tc>
      </w:tr>
      <w:tr w:rsidR="00E72F1F" w14:paraId="6EF37C8A" w14:textId="77777777" w:rsidTr="00423ACD">
        <w:tc>
          <w:tcPr>
            <w:cnfStyle w:val="001000000000" w:firstRow="0" w:lastRow="0" w:firstColumn="1" w:lastColumn="0" w:oddVBand="0" w:evenVBand="0" w:oddHBand="0" w:evenHBand="0" w:firstRowFirstColumn="0" w:firstRowLastColumn="0" w:lastRowFirstColumn="0" w:lastRowLastColumn="0"/>
            <w:tcW w:w="4675" w:type="dxa"/>
          </w:tcPr>
          <w:p w14:paraId="2999569F" w14:textId="77777777" w:rsidR="00E72F1F" w:rsidRPr="002372CA" w:rsidRDefault="00E72F1F" w:rsidP="00DB15A3">
            <w:pPr>
              <w:ind w:firstLine="0"/>
            </w:pPr>
            <w:r w:rsidRPr="002372CA">
              <w:t>Construct Validity</w:t>
            </w:r>
          </w:p>
        </w:tc>
        <w:tc>
          <w:tcPr>
            <w:tcW w:w="4675" w:type="dxa"/>
          </w:tcPr>
          <w:p w14:paraId="7A9CDDBC" w14:textId="77777777" w:rsidR="00E72F1F" w:rsidRDefault="00E72F1F" w:rsidP="00DB15A3">
            <w:pPr>
              <w:ind w:firstLine="0"/>
              <w:cnfStyle w:val="000000000000" w:firstRow="0" w:lastRow="0" w:firstColumn="0" w:lastColumn="0" w:oddVBand="0" w:evenVBand="0" w:oddHBand="0" w:evenHBand="0" w:firstRowFirstColumn="0" w:firstRowLastColumn="0" w:lastRowFirstColumn="0" w:lastRowLastColumn="0"/>
            </w:pPr>
            <w:r>
              <w:t>Controls are not enforceable or consistent</w:t>
            </w:r>
          </w:p>
        </w:tc>
      </w:tr>
    </w:tbl>
    <w:p w14:paraId="5919100A" w14:textId="3A36C40F" w:rsidR="00E72F1F" w:rsidRPr="00554AE3" w:rsidRDefault="009C0CE1" w:rsidP="00DA5CF7">
      <w:r>
        <w:br/>
      </w:r>
      <w:r w:rsidR="00E72F1F">
        <w:tab/>
        <w:t>For example, if a participant needs to provide personally sensitive information, the data collection must convey trustworthiness (construct validity). Otherwise, the candidate will likely hold back data like side</w:t>
      </w:r>
      <w:r w:rsidR="00C435F5">
        <w:t xml:space="preserve"> </w:t>
      </w:r>
      <w:r w:rsidR="00E72F1F">
        <w:t xml:space="preserve">effects that are highly relevant to the research project. Without trust, the contributor might engage in activities that directly </w:t>
      </w:r>
      <w:r w:rsidR="006F7F25">
        <w:t>contradict</w:t>
      </w:r>
      <w:r w:rsidR="00E72F1F">
        <w:t xml:space="preserve"> the study (external threats). The research team might lack plan</w:t>
      </w:r>
      <w:r w:rsidR="00C435F5">
        <w:t>s</w:t>
      </w:r>
      <w:r w:rsidR="00E72F1F">
        <w:t xml:space="preserve"> to deal with these confounding variables and deviate arbitrarily </w:t>
      </w:r>
      <w:r w:rsidR="006F7F25">
        <w:t xml:space="preserve">from excluding </w:t>
      </w:r>
      <w:r w:rsidR="00E72F1F">
        <w:t xml:space="preserve">group members (internal threats). Since these results are now arbitrary, shoehorning outcomes into various statistical models until it lines up (statistical conclusion validity). An unlimited number of these permutations exist, and </w:t>
      </w:r>
      <w:r w:rsidR="005422DF">
        <w:t xml:space="preserve">removing </w:t>
      </w:r>
      <w:r w:rsidR="009D7DBB">
        <w:t xml:space="preserve">every situation </w:t>
      </w:r>
      <w:r w:rsidR="00E72F1F">
        <w:t>is impossible</w:t>
      </w:r>
      <w:sdt>
        <w:sdtPr>
          <w:id w:val="929465018"/>
          <w:citation/>
        </w:sdtPr>
        <w:sdtContent>
          <w:r w:rsidR="00E72F1F">
            <w:fldChar w:fldCharType="begin"/>
          </w:r>
          <w:r w:rsidR="00E72F1F">
            <w:instrText xml:space="preserve"> CITATION Par93 \l 1033 </w:instrText>
          </w:r>
          <w:r w:rsidR="00E72F1F">
            <w:fldChar w:fldCharType="separate"/>
          </w:r>
          <w:r w:rsidR="001840CC">
            <w:rPr>
              <w:noProof/>
            </w:rPr>
            <w:t xml:space="preserve"> (Parker, 1993)</w:t>
          </w:r>
          <w:r w:rsidR="00E72F1F">
            <w:fldChar w:fldCharType="end"/>
          </w:r>
        </w:sdtContent>
      </w:sdt>
      <w:r w:rsidR="00E72F1F">
        <w:t>. However, any procedure that reduces the influence of garbage-in/garbage-out experimentation is ideal.</w:t>
      </w:r>
    </w:p>
    <w:p w14:paraId="318943EC" w14:textId="77777777" w:rsidR="00E72F1F" w:rsidRDefault="00E72F1F" w:rsidP="00194E3E">
      <w:pPr>
        <w:pStyle w:val="Heading3"/>
        <w:ind w:firstLine="0"/>
      </w:pPr>
      <w:r>
        <w:t>Internal biases</w:t>
      </w:r>
    </w:p>
    <w:p w14:paraId="79FF8AF9" w14:textId="70D62FD6" w:rsidR="00E72F1F" w:rsidRPr="008B5F57" w:rsidRDefault="00E72F1F" w:rsidP="00DA5CF7">
      <w:r w:rsidRPr="008B5F57">
        <w:t xml:space="preserve">Researchers need to understand their internal biases. Everyone has historical and cultural defaults that lead to prejudices. These subtle classification differences influence language and </w:t>
      </w:r>
      <w:r w:rsidRPr="008B5F57">
        <w:lastRenderedPageBreak/>
        <w:t>construct our reality</w:t>
      </w:r>
      <w:sdt>
        <w:sdtPr>
          <w:id w:val="556896386"/>
          <w:citation/>
        </w:sdtPr>
        <w:sdtContent>
          <w:r w:rsidRPr="008B5F57">
            <w:fldChar w:fldCharType="begin"/>
          </w:r>
          <w:r w:rsidR="009B2852">
            <w:instrText xml:space="preserve">CITATION Owe17 \l 1033 </w:instrText>
          </w:r>
          <w:r w:rsidRPr="008B5F57">
            <w:fldChar w:fldCharType="separate"/>
          </w:r>
          <w:r w:rsidR="001840CC">
            <w:rPr>
              <w:noProof/>
            </w:rPr>
            <w:t xml:space="preserve"> (Owen, 2017)</w:t>
          </w:r>
          <w:r w:rsidRPr="008B5F57">
            <w:fldChar w:fldCharType="end"/>
          </w:r>
        </w:sdtContent>
      </w:sdt>
      <w:r w:rsidRPr="008B5F57">
        <w:t>. Words matter</w:t>
      </w:r>
      <w:r w:rsidR="006F7F25">
        <w:t>,</w:t>
      </w:r>
      <w:r w:rsidRPr="008B5F57">
        <w:t xml:space="preserve"> and one needs to choose them carefully. These biases sneak into our written and verbal communication</w:t>
      </w:r>
      <w:r w:rsidR="009D7DBB">
        <w:t>, and they</w:t>
      </w:r>
      <w:r w:rsidRPr="008B5F57">
        <w:t xml:space="preserve"> cause us to gloss over Diversity, Equity, and Inclusion (DEI)</w:t>
      </w:r>
      <w:r w:rsidR="009D7DBB">
        <w:t xml:space="preserve"> issues</w:t>
      </w:r>
      <w:r w:rsidRPr="008B5F57">
        <w:t xml:space="preserve">. For instance, </w:t>
      </w:r>
      <w:proofErr w:type="gramStart"/>
      <w:r w:rsidRPr="008B5F57">
        <w:t>the terms</w:t>
      </w:r>
      <w:proofErr w:type="gramEnd"/>
      <w:r w:rsidRPr="008B5F57">
        <w:t xml:space="preserve"> such as whitelist and blacklist have racial connotation</w:t>
      </w:r>
      <w:r w:rsidR="00BD0461">
        <w:t>s</w:t>
      </w:r>
      <w:r w:rsidRPr="008B5F57">
        <w:t xml:space="preserve">. These modifiers become a sub-conscience reinforcement that one’s worldview is the only perspective. </w:t>
      </w:r>
    </w:p>
    <w:p w14:paraId="5B837548" w14:textId="77777777" w:rsidR="00E72F1F" w:rsidRDefault="00E72F1F" w:rsidP="00BD0461">
      <w:pPr>
        <w:pStyle w:val="Heading3"/>
        <w:ind w:firstLine="0"/>
      </w:pPr>
      <w:r>
        <w:t>Sources of ethical frameworks</w:t>
      </w:r>
    </w:p>
    <w:p w14:paraId="5D372AB0" w14:textId="21984FC3" w:rsidR="00E72F1F" w:rsidRDefault="00E72F1F" w:rsidP="00DA5CF7">
      <w:r>
        <w:t>Numerous professional, regulatory, and advisory groups create frameworks that outline strategies for approaching ethical designs. These professional standards can contain conflicts of interest, hidden agendas, and inconsistent moral standards</w:t>
      </w:r>
      <w:sdt>
        <w:sdtPr>
          <w:id w:val="1972707840"/>
          <w:citation/>
        </w:sdtPr>
        <w:sdtContent>
          <w:r>
            <w:fldChar w:fldCharType="begin"/>
          </w:r>
          <w:r w:rsidR="009B2852">
            <w:instrText xml:space="preserve">CITATION Tan21 \l 1033 </w:instrText>
          </w:r>
          <w:r>
            <w:fldChar w:fldCharType="separate"/>
          </w:r>
          <w:r w:rsidR="001840CC">
            <w:rPr>
              <w:noProof/>
            </w:rPr>
            <w:t xml:space="preserve"> (Tan, 2021)</w:t>
          </w:r>
          <w:r>
            <w:fldChar w:fldCharType="end"/>
          </w:r>
        </w:sdtContent>
      </w:sdt>
      <w:r>
        <w:t>.   The Belmont Report (1979) famously defines three core principles: respect for persons, beneficence, and justice. These tenants ask researchers to treat everyone fairly and avoid harm. However, even this simple statement has ambiguity.</w:t>
      </w:r>
    </w:p>
    <w:p w14:paraId="0E994BC8" w14:textId="360BF670" w:rsidR="00E72F1F" w:rsidRDefault="00E72F1F" w:rsidP="00DA5CF7">
      <w:r>
        <w:t xml:space="preserve">After forty years, the ethical code requires modernization to align with evolving worldviews. </w:t>
      </w:r>
      <w:proofErr w:type="spellStart"/>
      <w:r>
        <w:t>Adashi</w:t>
      </w:r>
      <w:proofErr w:type="spellEnd"/>
      <w:r>
        <w:t xml:space="preserve"> et al. (2018, p. 1347) argue that the Belmont Report’s “distinction between research and practice is disappearing within the commercialization of present-day research.”  Businesses actively debate the definition of “harm” and propose a notion of “harm versus setback.”  This worldview states that any action that is not directly harmful is, at worse, an indirect setback. Roberts (2021, p. 15) proposes that researchers “must focus on risks of the research process itself, not outcome-related risks as downstream consequences are beyond the purview of ethical gatekeeping.”  Facebook has a moral (and potentially legal) mandate to protect its user’s privacy. Under Robert’s definition, the social</w:t>
      </w:r>
      <w:r w:rsidR="00BD0461">
        <w:t xml:space="preserve"> </w:t>
      </w:r>
      <w:r>
        <w:t xml:space="preserve">media juggernaut can ethically track relationships between billions of people. However, it is not bound to prevent malicious </w:t>
      </w:r>
      <w:r w:rsidRPr="008D62A3">
        <w:lastRenderedPageBreak/>
        <w:t>auxiliary</w:t>
      </w:r>
      <w:r>
        <w:t xml:space="preserve"> use</w:t>
      </w:r>
      <w:r w:rsidR="00BD0461">
        <w:t xml:space="preserve"> </w:t>
      </w:r>
      <w:r>
        <w:t>cases (e.g., election interference). While this position resonates with specific cohorts, it faces fierce opposition from others.</w:t>
      </w:r>
    </w:p>
    <w:p w14:paraId="695C0BEC" w14:textId="77777777" w:rsidR="00E72F1F" w:rsidRDefault="00E72F1F" w:rsidP="00BD0461">
      <w:pPr>
        <w:pStyle w:val="Heading3"/>
        <w:ind w:firstLine="0"/>
      </w:pPr>
      <w:r>
        <w:t>Controversial Subjects</w:t>
      </w:r>
    </w:p>
    <w:p w14:paraId="0B4255F9" w14:textId="4AFD2330" w:rsidR="00E72F1F" w:rsidRDefault="00E72F1F" w:rsidP="00DA5CF7">
      <w:r>
        <w:t>Many academic and business communities embrace Diversity, Equity, and Inclusion (DEI) concepts. These ideas are becoming mainstream, and that will cause them to become shared truths and social norms. Researchers that fight against this force are likely to find exclusion and isolation (</w:t>
      </w:r>
      <w:proofErr w:type="spellStart"/>
      <w:r w:rsidR="00BD0461">
        <w:t>Adashi</w:t>
      </w:r>
      <w:proofErr w:type="spellEnd"/>
      <w:r w:rsidR="00BD0461">
        <w:t xml:space="preserve"> et al., 2018; </w:t>
      </w:r>
      <w:r>
        <w:t>Owen, 2017). Instead, they should adopt social standards and assume “people are people.”  However, this is often easier said than done. Human data sets contain numerous highly correlated variables (e.g., race and income). These statical properties prevent merely dropping an individual column and making the results racially neutral. Researchers can explicitly call out the risk in their findings, but fully addressing this situation is an open problem.</w:t>
      </w:r>
    </w:p>
    <w:p w14:paraId="0AE8E0E4" w14:textId="76DEB3FC" w:rsidR="00E72F1F" w:rsidRDefault="00E72F1F" w:rsidP="00BD0461">
      <w:pPr>
        <w:pStyle w:val="Heading2"/>
        <w:ind w:firstLine="0"/>
      </w:pPr>
      <w:bookmarkStart w:id="127" w:name="_Toc134428793"/>
      <w:r>
        <w:t xml:space="preserve">Ethical </w:t>
      </w:r>
      <w:r w:rsidR="00AF4D58">
        <w:t xml:space="preserve">Considerations </w:t>
      </w:r>
      <w:r>
        <w:t>of A</w:t>
      </w:r>
      <w:r w:rsidR="004A68E9">
        <w:t>I</w:t>
      </w:r>
      <w:bookmarkEnd w:id="127"/>
    </w:p>
    <w:p w14:paraId="23083D7B" w14:textId="65FCC60D" w:rsidR="00E72F1F" w:rsidRDefault="00E72F1F" w:rsidP="00DA5CF7">
      <w:r>
        <w:t>Artificial intelligence is a scary black box that spreads malicious propaganda</w:t>
      </w:r>
      <w:r w:rsidR="006F7F25">
        <w:t>,</w:t>
      </w:r>
      <w:r>
        <w:t xml:space="preserve"> destroys jobs, and seeks to destabilize honest citizens’ values. This statement is intentionally farcical, yet it also touches on fundamental concerns of ethical AI designs. People fear what they do not understand and use science</w:t>
      </w:r>
      <w:r w:rsidR="00BD0461">
        <w:t xml:space="preserve"> </w:t>
      </w:r>
      <w:r>
        <w:t xml:space="preserve">fiction to fill these gaps. Within those futuristic worlds, machines become the dominant species that control every decision of an enslaved human population. However, several challenges prevent this transition of power from becoming a reality, such as intelligent systems that lack actual </w:t>
      </w:r>
      <w:r w:rsidRPr="00AD37B7">
        <w:rPr>
          <w:i/>
          <w:iCs/>
        </w:rPr>
        <w:t>intelligence</w:t>
      </w:r>
      <w:r>
        <w:t xml:space="preserve"> (Hole &amp; Ahmad, 2019; Upchurch, 2018</w:t>
      </w:r>
      <w:r w:rsidR="004A68E9">
        <w:t xml:space="preserve">; </w:t>
      </w:r>
      <w:proofErr w:type="spellStart"/>
      <w:r w:rsidR="004A68E9">
        <w:t>Wildberger</w:t>
      </w:r>
      <w:proofErr w:type="spellEnd"/>
      <w:r w:rsidR="004A68E9">
        <w:t>, 1996</w:t>
      </w:r>
      <w:r>
        <w:t xml:space="preserve">). Instead, organizations </w:t>
      </w:r>
      <w:r w:rsidR="006F7F25">
        <w:t>must</w:t>
      </w:r>
      <w:r>
        <w:t xml:space="preserve"> assess these tools rationally, explore applications that enhance human capabilities, and remove undifferentiating overhead.</w:t>
      </w:r>
    </w:p>
    <w:p w14:paraId="0E2B696F" w14:textId="77777777" w:rsidR="00E72F1F" w:rsidRDefault="00E72F1F" w:rsidP="00BD0461">
      <w:pPr>
        <w:pStyle w:val="Heading3"/>
        <w:ind w:firstLine="0"/>
      </w:pPr>
      <w:r>
        <w:lastRenderedPageBreak/>
        <w:t>Roles of Artificial Intelligence</w:t>
      </w:r>
    </w:p>
    <w:p w14:paraId="32788152" w14:textId="3D1E001C" w:rsidR="00E72F1F" w:rsidRPr="000F1984" w:rsidRDefault="00E72F1F" w:rsidP="00DA5CF7">
      <w:r>
        <w:t>Despite artificial intelligence already being well-entrenched in everyday life, there are concerns about its role. First, does the advancement of machine learning mean fewer jobs? Second, of those remaining jobs, are humans giving away control unnecessarily? Third, are those machines capable of manipulating the public to steal dominion?</w:t>
      </w:r>
    </w:p>
    <w:p w14:paraId="5405F0E4" w14:textId="77777777" w:rsidR="00E72F1F" w:rsidRDefault="00E72F1F" w:rsidP="00DA5CF7">
      <w:r w:rsidRPr="00A61E64">
        <w:rPr>
          <w:b/>
          <w:bCs/>
        </w:rPr>
        <w:t>Role in Employment</w:t>
      </w:r>
      <w:r>
        <w:rPr>
          <w:b/>
          <w:bCs/>
        </w:rPr>
        <w:t xml:space="preserve">. </w:t>
      </w:r>
      <w:r>
        <w:t>Before 1949, digging a ditch would take hours or even days with a crew of manual workers. After the invention of the backhoe, these jobs required less time with fewer employees. From the organization’s perspective, these efficiencies translate into faster time to market at lower costs. Meanwhile, the former diggers became displaced into new roles, repairing, operating, and supervising the machinery. Each of these positions requires entire supply chains of support. For instance, it takes factories to produce the backhoe parts, each staffed with hundreds of blue-collar jobs. Cities must also build universities and technical schools to train team members to fill these roles, expanding the job market.</w:t>
      </w:r>
    </w:p>
    <w:p w14:paraId="02F74D53" w14:textId="07AC2107" w:rsidR="00E72F1F" w:rsidRDefault="00E72F1F" w:rsidP="00DA5CF7">
      <w:r>
        <w:t>Similarly, modern businesses actively seek methods to reduce costs and improve efficiencies through automation. The most powerful artificial intelligence applications use machines to enhance human capabilities rather than replace them (</w:t>
      </w:r>
      <w:proofErr w:type="spellStart"/>
      <w:r w:rsidR="004A68E9">
        <w:t>Boire</w:t>
      </w:r>
      <w:proofErr w:type="spellEnd"/>
      <w:r w:rsidR="004A68E9">
        <w:t xml:space="preserve">, 2017; </w:t>
      </w:r>
      <w:r>
        <w:t xml:space="preserve">Heer, 2019). For instance, a person can write a more profound business case than a machine; however, the same device will have fewer grammatical errors. This </w:t>
      </w:r>
      <w:r w:rsidRPr="00246BD9">
        <w:t>dichotomy</w:t>
      </w:r>
      <w:r>
        <w:t xml:space="preserve"> exists because humans specialize in contextualizing thought versus using patterns to make predictions (Sch</w:t>
      </w:r>
      <w:r w:rsidR="00C435F5">
        <w:t>el</w:t>
      </w:r>
      <w:r>
        <w:t>er et al., 2019). Many professions exist as a combination of decision-making, pattern recognition, and mechanical tasks. Expert systems address specific job requirements; however, superseding the soft skills that unify these role components is challenging (Huang et al., 2019).</w:t>
      </w:r>
    </w:p>
    <w:p w14:paraId="645E0B3E" w14:textId="51E645A8" w:rsidR="00E72F1F" w:rsidRDefault="00E72F1F" w:rsidP="00DA5CF7">
      <w:r>
        <w:lastRenderedPageBreak/>
        <w:t>Specific low-skilled jobs,</w:t>
      </w:r>
      <w:r w:rsidRPr="0034492B">
        <w:t xml:space="preserve"> </w:t>
      </w:r>
      <w:r>
        <w:t>such as bank tellers and office clerical staff, are at risk of being replaced (Hamid et al., 2017). Similarly, expert pattern</w:t>
      </w:r>
      <w:r w:rsidR="00BD0461">
        <w:t>-</w:t>
      </w:r>
      <w:r>
        <w:t>matching tasks like identifying tumors in MRI (</w:t>
      </w:r>
      <w:r w:rsidRPr="0034492B">
        <w:t>Magnetic Resonance Imaging</w:t>
      </w:r>
      <w:r>
        <w:t xml:space="preserve">) </w:t>
      </w:r>
      <w:r w:rsidR="000E43A1">
        <w:t>become</w:t>
      </w:r>
      <w:r>
        <w:t xml:space="preserve"> commoditized through AI systems. Given the lower entry barrier, some low-skilled workers will transition to better-paying jobs operating sophisticated and commoditized systems. For instance, many workers cannot access foreign markets due to language and communication limitations. Artificial intelligence can aid these in these translation scenarios while leaving control with humans.</w:t>
      </w:r>
    </w:p>
    <w:p w14:paraId="06E23C2B" w14:textId="0A0B0FB5" w:rsidR="00E72F1F" w:rsidRDefault="00E72F1F" w:rsidP="00DA5CF7">
      <w:r w:rsidRPr="00A61E64">
        <w:rPr>
          <w:b/>
          <w:bCs/>
        </w:rPr>
        <w:t>Role in Decision Making</w:t>
      </w:r>
      <w:r>
        <w:rPr>
          <w:b/>
          <w:bCs/>
        </w:rPr>
        <w:t xml:space="preserve">. </w:t>
      </w:r>
      <w:r>
        <w:t xml:space="preserve">Many decision-making processes can benefit from machines providing recommendations and validations. For instance, a court judge could use an intelligent system to assess how their sentencing aligns with existing norms. Perhaps the device predicts the defendant </w:t>
      </w:r>
      <w:proofErr w:type="gramStart"/>
      <w:r>
        <w:t>should</w:t>
      </w:r>
      <w:proofErr w:type="gramEnd"/>
      <w:r>
        <w:t xml:space="preserve"> receive five years of probation, while a judge considers fifteen years in prison. When the validation check expresses such a difference in opinions, it could suggest that </w:t>
      </w:r>
      <w:r w:rsidRPr="00DB7197">
        <w:t>unconscious bias</w:t>
      </w:r>
      <w:r>
        <w:t xml:space="preserve"> is taking place and warrants additional considerations. That bias either provides ammunition for appeals processes or incarcerates </w:t>
      </w:r>
      <w:r w:rsidR="000E43A1">
        <w:t>people for</w:t>
      </w:r>
      <w:r>
        <w:t xml:space="preserve"> unjustifiably long.  </w:t>
      </w:r>
    </w:p>
    <w:p w14:paraId="302B04A8" w14:textId="7565ECAB" w:rsidR="00E72F1F" w:rsidRPr="00DC5575" w:rsidRDefault="00E72F1F" w:rsidP="00DA5CF7">
      <w:r>
        <w:t>While this approach has much potential, there are concerns that professionals arbitrarily accept recommendations. However, these challenges occur everywhere automation controls the ‘last mile’ of decision</w:t>
      </w:r>
      <w:r w:rsidR="00BD0461">
        <w:t>-</w:t>
      </w:r>
      <w:r>
        <w:t>making. If the suggestion comes from a machine or peer, the person in charge of the process must be accountable for the final call. Blindly delegating control to machines is dangerous because learning algorithms are greedy, brittle, rigid, and opaque</w:t>
      </w:r>
      <w:sdt>
        <w:sdtPr>
          <w:id w:val="-539667817"/>
          <w:citation/>
        </w:sdtPr>
        <w:sdtContent>
          <w:r>
            <w:fldChar w:fldCharType="begin"/>
          </w:r>
          <w:r>
            <w:instrText xml:space="preserve"> CITATION Hol19 \l 1033 </w:instrText>
          </w:r>
          <w:r>
            <w:fldChar w:fldCharType="separate"/>
          </w:r>
          <w:r w:rsidR="001840CC">
            <w:rPr>
              <w:noProof/>
            </w:rPr>
            <w:t xml:space="preserve"> (Hole &amp; Ahmad, 2019)</w:t>
          </w:r>
          <w:r>
            <w:fldChar w:fldCharType="end"/>
          </w:r>
        </w:sdtContent>
      </w:sdt>
      <w:r>
        <w:t>. Until artificial brains can rationalize abstract thought, humans must perform this task.</w:t>
      </w:r>
    </w:p>
    <w:p w14:paraId="7D5E5BFF" w14:textId="021819FC" w:rsidR="00E72F1F" w:rsidRDefault="00E72F1F" w:rsidP="00DA5CF7">
      <w:r w:rsidRPr="00A61E64">
        <w:rPr>
          <w:b/>
          <w:bCs/>
        </w:rPr>
        <w:t xml:space="preserve">Role in Manipulation. </w:t>
      </w:r>
      <w:r>
        <w:t>Modern censorship does not restrict free speech; instead, it increases the noise and drowns the signal</w:t>
      </w:r>
      <w:sdt>
        <w:sdtPr>
          <w:id w:val="-214885721"/>
          <w:citation/>
        </w:sdtPr>
        <w:sdtContent>
          <w:r>
            <w:fldChar w:fldCharType="begin"/>
          </w:r>
          <w:r>
            <w:instrText xml:space="preserve"> CITATION Tho19 \l 1033 </w:instrText>
          </w:r>
          <w:r>
            <w:fldChar w:fldCharType="separate"/>
          </w:r>
          <w:r w:rsidR="001840CC">
            <w:rPr>
              <w:noProof/>
            </w:rPr>
            <w:t xml:space="preserve"> (Thomas, 2019)</w:t>
          </w:r>
          <w:r>
            <w:fldChar w:fldCharType="end"/>
          </w:r>
        </w:sdtContent>
      </w:sdt>
      <w:r>
        <w:t xml:space="preserve">. Fundamentally, marketing campaigns </w:t>
      </w:r>
      <w:r>
        <w:lastRenderedPageBreak/>
        <w:t>and propaganda machines follow the same process of Segmentation, Targeting, and Positioning (STP)</w:t>
      </w:r>
      <w:r w:rsidRPr="00072CFD">
        <w:t xml:space="preserve"> </w:t>
      </w:r>
      <w:sdt>
        <w:sdtPr>
          <w:id w:val="608696840"/>
          <w:citation/>
        </w:sdtPr>
        <w:sdtContent>
          <w:r>
            <w:fldChar w:fldCharType="begin"/>
          </w:r>
          <w:r w:rsidR="009B2852">
            <w:instrText xml:space="preserve">CITATION Kan19 \l 1033 </w:instrText>
          </w:r>
          <w:r>
            <w:fldChar w:fldCharType="separate"/>
          </w:r>
          <w:r w:rsidR="001840CC">
            <w:rPr>
              <w:noProof/>
            </w:rPr>
            <w:t>(Kane, 2019)</w:t>
          </w:r>
          <w:r>
            <w:fldChar w:fldCharType="end"/>
          </w:r>
        </w:sdtContent>
      </w:sdt>
      <w:r>
        <w:t xml:space="preserve">. </w:t>
      </w:r>
      <w:r w:rsidR="000E43A1">
        <w:t>Delivering</w:t>
      </w:r>
      <w:r>
        <w:t xml:space="preserve"> this objective requires pattern matching, content delivery, and human intuition. Automation is well-suited for these tasks and can use social media channels, like Facebook and Twitter, to connect with billions of people and manage significant portions of those interactions.</w:t>
      </w:r>
    </w:p>
    <w:p w14:paraId="27FC43F8" w14:textId="4FFEDF2C" w:rsidR="00E72F1F" w:rsidRDefault="00E72F1F" w:rsidP="00DA5CF7">
      <w:r>
        <w:t>Congressional and media sources raise ethical questions a</w:t>
      </w:r>
      <w:r w:rsidR="00BD0461">
        <w:t>bout</w:t>
      </w:r>
      <w:r>
        <w:t xml:space="preserve"> the ease of access to these capabilities for political manipulation. Unfortunately, these questions are mostly talking points rather than a call for action. Artificial intelligence has many abstract concepts that do not fit within the complex and opaque legal language (</w:t>
      </w:r>
      <w:proofErr w:type="spellStart"/>
      <w:r>
        <w:t>Guiffrida</w:t>
      </w:r>
      <w:proofErr w:type="spellEnd"/>
      <w:r>
        <w:t xml:space="preserve"> et al., 2018). For instance, machines cannot reason about their instructions, so </w:t>
      </w:r>
      <w:r w:rsidR="00AF4D58">
        <w:t xml:space="preserve">how can the course hold AI/ML devices </w:t>
      </w:r>
      <w:r>
        <w:t>accountable? Perhaps the system designers should be responsible for their creations. However, the algorithms are primarily algebraic formulas controlled by end-users. Without a mechanism to define and enforce a standard operating behavior, it is impossible to expect a different outcome.</w:t>
      </w:r>
    </w:p>
    <w:p w14:paraId="13C83E2A" w14:textId="77777777" w:rsidR="00E72F1F" w:rsidRDefault="00E72F1F" w:rsidP="00BD0461">
      <w:pPr>
        <w:pStyle w:val="Heading3"/>
        <w:ind w:firstLine="0"/>
      </w:pPr>
      <w:r>
        <w:t>Design Considerations</w:t>
      </w:r>
    </w:p>
    <w:p w14:paraId="04058629" w14:textId="778F69B0" w:rsidR="00E72F1F" w:rsidRPr="00AC30AE" w:rsidRDefault="00E72F1F" w:rsidP="00DA5CF7">
      <w:r>
        <w:t>Two recent attempts to define this process for ensuring ethical AI are the European Union’s Ethics Guidelines for Trustworthy AI and the OECD’s Principals of Ethical AI (E.U., 2019; OECD, 2019). Both documents describe the need for artificially intelligent systems to be human-centric, transparent, explainable, robust, and secure.</w:t>
      </w:r>
    </w:p>
    <w:p w14:paraId="62F88F82" w14:textId="77777777" w:rsidR="00E72F1F" w:rsidRDefault="00E72F1F" w:rsidP="00BD0461">
      <w:pPr>
        <w:pStyle w:val="Heading3"/>
        <w:ind w:firstLine="0"/>
      </w:pPr>
      <w:r>
        <w:t>Human-Centric</w:t>
      </w:r>
    </w:p>
    <w:p w14:paraId="74A66C67" w14:textId="066E4998" w:rsidR="00E72F1F" w:rsidRPr="00AC30AE" w:rsidRDefault="00E72F1F" w:rsidP="00DA5CF7">
      <w:proofErr w:type="spellStart"/>
      <w:r>
        <w:t>Robotics’s</w:t>
      </w:r>
      <w:proofErr w:type="spellEnd"/>
      <w:r>
        <w:t xml:space="preserve"> Three Law</w:t>
      </w:r>
      <w:r w:rsidR="00BD0461">
        <w:t>s</w:t>
      </w:r>
      <w:r>
        <w:t xml:space="preserve"> state that automation should not injure humans ignore people’s </w:t>
      </w:r>
      <w:r w:rsidR="000E43A1">
        <w:t>commands and</w:t>
      </w:r>
      <w:r>
        <w:t xml:space="preserve"> protect their existence</w:t>
      </w:r>
      <w:sdt>
        <w:sdtPr>
          <w:id w:val="1259026374"/>
          <w:citation/>
        </w:sdtPr>
        <w:sdtContent>
          <w:r>
            <w:fldChar w:fldCharType="begin"/>
          </w:r>
          <w:r>
            <w:instrText xml:space="preserve"> CITATION Asi42 \l 1033 </w:instrText>
          </w:r>
          <w:r>
            <w:fldChar w:fldCharType="separate"/>
          </w:r>
          <w:r w:rsidR="001840CC">
            <w:rPr>
              <w:noProof/>
            </w:rPr>
            <w:t xml:space="preserve"> (Asimov, 1942)</w:t>
          </w:r>
          <w:r>
            <w:fldChar w:fldCharType="end"/>
          </w:r>
        </w:sdtContent>
      </w:sdt>
      <w:r>
        <w:t>. These rules lay a foundation for the idea that devices exist to cooperate and enhance humanity. Unfortunately, machines can</w:t>
      </w:r>
      <w:r w:rsidR="00C71B24">
        <w:t>’t</w:t>
      </w:r>
      <w:r>
        <w:t xml:space="preserve"> reason and are bound to their program designs. Since machines cannot devise these criteria independently, it </w:t>
      </w:r>
      <w:r>
        <w:lastRenderedPageBreak/>
        <w:t>becomes the system engineers’ responsibility to enforce these requirements. Those decisions are predominately a matter of business priorities and vary across different use</w:t>
      </w:r>
      <w:r w:rsidR="00BD0461">
        <w:t xml:space="preserve"> </w:t>
      </w:r>
      <w:r>
        <w:t xml:space="preserve">cases. For instance, </w:t>
      </w:r>
      <w:r w:rsidR="006F7F25">
        <w:t>a military weapons designer like Lockheed Martin</w:t>
      </w:r>
      <w:r>
        <w:t xml:space="preserve"> views its human-centric role as protecting American interests at foreign nations’ expense. This perspective is radically different from other organizations yet equally valid.</w:t>
      </w:r>
    </w:p>
    <w:p w14:paraId="2F99A720" w14:textId="77777777" w:rsidR="00E72F1F" w:rsidRDefault="00E72F1F" w:rsidP="00BD0461">
      <w:pPr>
        <w:pStyle w:val="Heading3"/>
        <w:ind w:firstLine="0"/>
      </w:pPr>
      <w:r>
        <w:t>Transparent and Explainable</w:t>
      </w:r>
    </w:p>
    <w:p w14:paraId="34AD4C45" w14:textId="3CF7D951" w:rsidR="00E72F1F" w:rsidRDefault="00E72F1F" w:rsidP="00DA5CF7">
      <w:r>
        <w:t xml:space="preserve">Artificial brains often rely on deep learning techniques through neural network solutions. These networks approximate a function that maps inputs and outputs through multiple non-parametric transforms. While data scientists can perform experiments to verify the model’s accuracy, they often cannot explain it (Gilpin et al., 2018). This limitation prevents broader adoption in places like the European Union, where the General Data Protection Regulation (GDPR) grants citizens a Right to Explanation.  </w:t>
      </w:r>
    </w:p>
    <w:p w14:paraId="7753BE24" w14:textId="3D61651C" w:rsidR="00E72F1F" w:rsidRPr="00317BCA" w:rsidRDefault="00E72F1F" w:rsidP="00DA5CF7">
      <w:r>
        <w:t xml:space="preserve">Further complicating matters, neural networks learn the patterns we </w:t>
      </w:r>
      <w:r w:rsidRPr="00317BCA">
        <w:rPr>
          <w:i/>
          <w:iCs/>
        </w:rPr>
        <w:t>ask</w:t>
      </w:r>
      <w:r>
        <w:t xml:space="preserve">, not necessarily the ones we </w:t>
      </w:r>
      <w:r w:rsidRPr="00317BCA">
        <w:rPr>
          <w:i/>
          <w:iCs/>
        </w:rPr>
        <w:t>mean</w:t>
      </w:r>
      <w:r>
        <w:t>. For instance, Beauty.ai, an algorithm for rating female attractiveness, lost credibility due to only giving high scores to light-skinned candidates</w:t>
      </w:r>
      <w:sdt>
        <w:sdtPr>
          <w:id w:val="-916170117"/>
          <w:citation/>
        </w:sdtPr>
        <w:sdtContent>
          <w:r>
            <w:fldChar w:fldCharType="begin"/>
          </w:r>
          <w:r>
            <w:instrText xml:space="preserve"> CITATION Upc18 \l 1033 </w:instrText>
          </w:r>
          <w:r>
            <w:fldChar w:fldCharType="separate"/>
          </w:r>
          <w:r w:rsidR="001840CC">
            <w:rPr>
              <w:noProof/>
            </w:rPr>
            <w:t xml:space="preserve"> (Upchurch, 2018)</w:t>
          </w:r>
          <w:r>
            <w:fldChar w:fldCharType="end"/>
          </w:r>
        </w:sdtContent>
      </w:sdt>
      <w:r>
        <w:t>. This outcome was not intentionally malicious but the byproduct of not sufficiently representing minorities in the training set. Similar imbalanced issues occur across many real-world domains and require sophisticated data</w:t>
      </w:r>
      <w:r w:rsidR="00BD0461">
        <w:t>-</w:t>
      </w:r>
      <w:r>
        <w:t xml:space="preserve">handling strategies (Kaur et al., 2019). Even with expert data scientists, </w:t>
      </w:r>
      <w:r w:rsidR="006F7F25">
        <w:t>missing these edge cases and producing invalid predictions is possible</w:t>
      </w:r>
      <w:r>
        <w:t>.</w:t>
      </w:r>
    </w:p>
    <w:p w14:paraId="62B26B6E" w14:textId="77777777" w:rsidR="00E72F1F" w:rsidRDefault="00E72F1F" w:rsidP="00BD0461">
      <w:pPr>
        <w:pStyle w:val="Heading3"/>
        <w:ind w:firstLine="0"/>
      </w:pPr>
      <w:r>
        <w:t>Robust and Secure</w:t>
      </w:r>
    </w:p>
    <w:p w14:paraId="71D03AA4" w14:textId="447BCA79" w:rsidR="00E72F1F" w:rsidRPr="00BB1909" w:rsidRDefault="00E72F1F" w:rsidP="00DA5CF7">
      <w:r>
        <w:t xml:space="preserve">Engineers who become data scientists follow a different curriculum than their peers who become security specialists. This distinction in training is most evident in the lack of controls across artificially intelligent solutions (Lin et al., 2018; Sethi &amp; </w:t>
      </w:r>
      <w:proofErr w:type="spellStart"/>
      <w:r>
        <w:t>Kantardzic</w:t>
      </w:r>
      <w:proofErr w:type="spellEnd"/>
      <w:r>
        <w:t xml:space="preserve">, 2018). Malicious </w:t>
      </w:r>
      <w:r>
        <w:lastRenderedPageBreak/>
        <w:t>actors can influence these predicted decisions by inserting erroneous samples into the training set or directly attacking the probability distributions. For instance, researchers have shown that applying tiny amounts of distortion to images can change the graphic’s predicted class (e.g., cat versus dog)</w:t>
      </w:r>
      <w:sdt>
        <w:sdtPr>
          <w:id w:val="921684708"/>
          <w:citation/>
        </w:sdtPr>
        <w:sdtContent>
          <w:r>
            <w:fldChar w:fldCharType="begin"/>
          </w:r>
          <w:r>
            <w:instrText xml:space="preserve"> CITATION Set18 \l 1033 </w:instrText>
          </w:r>
          <w:r>
            <w:fldChar w:fldCharType="separate"/>
          </w:r>
          <w:r w:rsidR="001840CC">
            <w:rPr>
              <w:noProof/>
            </w:rPr>
            <w:t xml:space="preserve"> (Sethi &amp; Kantardzic, 2018)</w:t>
          </w:r>
          <w:r>
            <w:fldChar w:fldCharType="end"/>
          </w:r>
        </w:sdtContent>
      </w:sdt>
      <w:r>
        <w:t>. If people cannot trust the classification algorithms</w:t>
      </w:r>
      <w:r w:rsidR="00A549E3">
        <w:t>’</w:t>
      </w:r>
      <w:r>
        <w:t xml:space="preserve"> integrity, how can mission-critical environments effectively use them?</w:t>
      </w:r>
    </w:p>
    <w:p w14:paraId="5C66A40E" w14:textId="77777777" w:rsidR="00E72F1F" w:rsidRDefault="00E72F1F" w:rsidP="00BD0461">
      <w:pPr>
        <w:pStyle w:val="Heading3"/>
        <w:ind w:firstLine="0"/>
      </w:pPr>
      <w:r>
        <w:t>Observations</w:t>
      </w:r>
    </w:p>
    <w:p w14:paraId="68B09E4D" w14:textId="372F8C12" w:rsidR="00E72F1F" w:rsidRDefault="00E72F1F" w:rsidP="00DA5CF7">
      <w:r>
        <w:t>Artificial intelligence is a tool that can automate mechanical tasks, pattern</w:t>
      </w:r>
      <w:r w:rsidR="00BD0461">
        <w:t>-</w:t>
      </w:r>
      <w:r>
        <w:t xml:space="preserve">match data, and enhance human capabilities. Organizations can use these means to improve efficiency and reduce wastefulness. These innovations deprecate the need for specific skill sets and lower the entry barrier into other expert systems. While this causes an initial decrease </w:t>
      </w:r>
      <w:proofErr w:type="gramStart"/>
      <w:r>
        <w:t>in</w:t>
      </w:r>
      <w:proofErr w:type="gramEnd"/>
      <w:r>
        <w:t xml:space="preserve"> jobs necessary, entirely new industries follow shortly afterward. This promotion justifies the short-term pain when a society can replace low-paying jobs with high-paying alternatives.</w:t>
      </w:r>
    </w:p>
    <w:p w14:paraId="5AB5DB6B" w14:textId="378B7B25" w:rsidR="00E72F1F" w:rsidRDefault="00E72F1F" w:rsidP="00DA5CF7">
      <w:r>
        <w:t xml:space="preserve">Machine learning technology is too immature to delegate business-critical decisions. Instead, professionals should consider these technologies for initial recommendations and verify that their choices are free of unconscious biases. For example, a court judge should assess their sentencing aligning with a regression algorithm’s prediction and not blindly issue that verdict. Humans must maintain control of our actions and consequences. However, preventing machines from manipulating our free will can be challenging.  </w:t>
      </w:r>
    </w:p>
    <w:p w14:paraId="0DAF83D9" w14:textId="29EED6A6" w:rsidR="00E72F1F" w:rsidRDefault="00E72F1F" w:rsidP="00DA5CF7">
      <w:r>
        <w:t xml:space="preserve">Laws cannot keep up with technology’s high-velocity innovation, causing businesses to define and self-regulate their ethical behavior. </w:t>
      </w:r>
      <w:r w:rsidR="006F7F25">
        <w:t>This moral desire must compete against existing business priorities without an official solution for maintaining accountability</w:t>
      </w:r>
      <w:r>
        <w:t xml:space="preserve">. Those priorities will vary significantly between organizations, as defining ‘human-centric systems’ is ambiguous. Moving past those challenges are issues with the fundamental integrity of neural network </w:t>
      </w:r>
      <w:r>
        <w:lastRenderedPageBreak/>
        <w:t xml:space="preserve">technologies. Implementing transparency and </w:t>
      </w:r>
      <w:proofErr w:type="spellStart"/>
      <w:r>
        <w:t>explainability</w:t>
      </w:r>
      <w:proofErr w:type="spellEnd"/>
      <w:r>
        <w:t xml:space="preserve"> are open research problems for all but the most trivial systems. After solving those issues, ensuring only inclusive training data use requires significant investments into unverifiable results.</w:t>
      </w:r>
    </w:p>
    <w:p w14:paraId="2161C57F" w14:textId="77777777" w:rsidR="00E72F1F" w:rsidRDefault="00E72F1F" w:rsidP="00DA5CF7">
      <w:r>
        <w:t>These limitations bring the discussion around full circle to the beginning. Artificial intelligent systems are not ethical, evil, or corrupt. They are tools that automate everyday tasks and lower the barrier to entry. Users of that tool must know what these predictions mean and how they influence decisions. However, that is not the same thing as delegating control with impunity.</w:t>
      </w:r>
    </w:p>
    <w:p w14:paraId="3EE24C50" w14:textId="77777777" w:rsidR="00E72F1F" w:rsidRDefault="00E72F1F" w:rsidP="00BD0461">
      <w:pPr>
        <w:pStyle w:val="Heading2"/>
        <w:ind w:firstLine="0"/>
      </w:pPr>
      <w:bookmarkStart w:id="128" w:name="_Toc134428794"/>
      <w:r>
        <w:t>Summary</w:t>
      </w:r>
      <w:bookmarkEnd w:id="128"/>
    </w:p>
    <w:p w14:paraId="0A96753A" w14:textId="7D000F55" w:rsidR="00E72F1F" w:rsidRDefault="00E72F1F" w:rsidP="00DA5CF7">
      <w:r>
        <w:t>This chapter contains the study’s literature review on modern AI/ML concepts. It began with foundational concepts like data mining and multi-level perceptron techniques that form the statistical basis for CV. These statistical models aim to emulate biological structures found in primates. However, primates have very sophisticated subsystems for embodiment and awareness that grant them contextually sensitive information beyond these simple models. Researchers use reinforcement learning to approximate Markov chains as decision policies. This technique has enabled machines to solve more complex use cases than ever.</w:t>
      </w:r>
    </w:p>
    <w:p w14:paraId="491BF595" w14:textId="4739A030" w:rsidR="00E72F1F" w:rsidRDefault="00E72F1F" w:rsidP="00DA5CF7">
      <w:r>
        <w:t xml:space="preserve">Next, the </w:t>
      </w:r>
      <w:r w:rsidR="006F7F25">
        <w:t>deep learning era</w:t>
      </w:r>
      <w:r>
        <w:t xml:space="preserve"> utilizes ubiquitous access to cloud resources and specialized hardware. Researchers can train models with nearly one trillion parameters to gain extreme prediction</w:t>
      </w:r>
      <w:r w:rsidR="00BD0461">
        <w:t>s</w:t>
      </w:r>
      <w:r>
        <w:t xml:space="preserve"> </w:t>
      </w:r>
      <w:r w:rsidR="00BD0461">
        <w:t>for</w:t>
      </w:r>
      <w:r>
        <w:t xml:space="preserve"> challenging problems like natural language processing. They approach these state-of-the-art designs by </w:t>
      </w:r>
      <w:r w:rsidR="00821856">
        <w:t>assembling</w:t>
      </w:r>
      <w:r>
        <w:t xml:space="preserve"> multiple reinforcement algorithms to mutate the model’s architecture. Like traditional generic algorithms, these expert systems </w:t>
      </w:r>
      <w:r w:rsidR="000E43A1">
        <w:t>crossbreed</w:t>
      </w:r>
      <w:r>
        <w:t xml:space="preserve"> random model network connectivity until they discover the most efficient combinations. </w:t>
      </w:r>
    </w:p>
    <w:p w14:paraId="50A921DB" w14:textId="08C320B7" w:rsidR="00E72F1F" w:rsidRDefault="00E72F1F" w:rsidP="00DA5CF7">
      <w:r>
        <w:lastRenderedPageBreak/>
        <w:t xml:space="preserve">There are several significant ramifications to this evolution. For instance, the computing resources necessary for training are growing exponentially, but the per-unit capacity is linearly increasing. This situation means that ML training must operate </w:t>
      </w:r>
      <w:proofErr w:type="gramStart"/>
      <w:r>
        <w:t>in</w:t>
      </w:r>
      <w:proofErr w:type="gramEnd"/>
      <w:r>
        <w:t xml:space="preserve"> high</w:t>
      </w:r>
      <w:r w:rsidR="00BD0461">
        <w:t>ly</w:t>
      </w:r>
      <w:r>
        <w:t xml:space="preserve"> distributed runtimes. </w:t>
      </w:r>
      <w:r w:rsidR="006F7F25">
        <w:t>Failures are likely to occur within these environments</w:t>
      </w:r>
      <w:r>
        <w:t xml:space="preserve">, and the orchestration system must account for error conditions. Consider the influence of discrete processors merging calculated gradients and the impact of network latencies. The processors began with relatively similar policy maps, mutated with an ensemble of RL updates, and must reconcile the changes. One could quickly </w:t>
      </w:r>
      <w:r w:rsidR="000E43A1">
        <w:t>fill out</w:t>
      </w:r>
      <w:r>
        <w:t xml:space="preserve"> several dissertations on this topic alone.</w:t>
      </w:r>
    </w:p>
    <w:p w14:paraId="0384A867" w14:textId="732F331A" w:rsidR="002029F2" w:rsidRDefault="00E72F1F" w:rsidP="00DA5CF7">
      <w:r>
        <w:t>Third, this chapter examines the reproducibility crisis and ethical considerations arising from these steps</w:t>
      </w:r>
      <w:r w:rsidR="00A549E3">
        <w:t>’</w:t>
      </w:r>
      <w:r>
        <w:t xml:space="preserve"> sheer complexity. AI/ML is a tool for enhancing productivity, and humans must remain </w:t>
      </w:r>
      <w:r w:rsidR="00BD0461">
        <w:t>aware</w:t>
      </w:r>
      <w:r>
        <w:t xml:space="preserve"> that biases will creep into the design. These issues stem from systemic data correlations that are not always obvious (e.g., race and income). Controls and procedures must limit these factors and promote explainable AI.</w:t>
      </w:r>
    </w:p>
    <w:p w14:paraId="1BC07CA6" w14:textId="77777777" w:rsidR="002029F2" w:rsidRDefault="002029F2">
      <w:pPr>
        <w:spacing w:after="160" w:line="259" w:lineRule="auto"/>
        <w:ind w:firstLine="0"/>
      </w:pPr>
      <w:r>
        <w:br w:type="page"/>
      </w:r>
    </w:p>
    <w:p w14:paraId="0A881FC7" w14:textId="39DD4DF6" w:rsidR="00E72F1F" w:rsidRPr="002F4DE9" w:rsidRDefault="00E72F1F" w:rsidP="003753A5">
      <w:pPr>
        <w:pStyle w:val="Heading1"/>
        <w:ind w:firstLine="0"/>
      </w:pPr>
      <w:bookmarkStart w:id="129" w:name="_Toc134428795"/>
      <w:r>
        <w:lastRenderedPageBreak/>
        <w:t>Chapter 3: Research Method</w:t>
      </w:r>
      <w:bookmarkEnd w:id="129"/>
    </w:p>
    <w:p w14:paraId="2337D06A" w14:textId="3A5FB15B" w:rsidR="00E72F1F" w:rsidRPr="00C94085" w:rsidRDefault="00C7163D" w:rsidP="00DA5CF7">
      <w:r w:rsidRPr="005C1EEB">
        <w:t xml:space="preserve">The problem to be addressed in this study is the inability of elderly and special needs care organizations to </w:t>
      </w:r>
      <w:r>
        <w:t>capitalize on the effectiveness and efficiency of autonomous assistants through human activity recognition (</w:t>
      </w:r>
      <w:proofErr w:type="spellStart"/>
      <w:r>
        <w:t>Blackhurn</w:t>
      </w:r>
      <w:proofErr w:type="spellEnd"/>
      <w:r>
        <w:t xml:space="preserve">, 2021; Kim &amp; Kim, 2021). </w:t>
      </w:r>
      <w:r w:rsidR="00383CF5">
        <w:t xml:space="preserve"> </w:t>
      </w:r>
      <w:r w:rsidR="00383CF5" w:rsidRPr="00C23676">
        <w:t>Th</w:t>
      </w:r>
      <w:r w:rsidR="006F7F25">
        <w:t xml:space="preserve">is constructive research study </w:t>
      </w:r>
      <w:r w:rsidR="00383CF5" w:rsidRPr="00C23676">
        <w:t>provid</w:t>
      </w:r>
      <w:r w:rsidR="00D25DC1">
        <w:t>es</w:t>
      </w:r>
      <w:r w:rsidR="00383CF5" w:rsidRPr="00C23676">
        <w:t xml:space="preserve"> an understanding of the effectiveness and efficiency of auto</w:t>
      </w:r>
      <w:r w:rsidR="00383CF5">
        <w:t>nom</w:t>
      </w:r>
      <w:r w:rsidR="00383CF5" w:rsidRPr="00C23676">
        <w:t xml:space="preserve">ous assistants for </w:t>
      </w:r>
      <w:r>
        <w:t xml:space="preserve">detecting patient behaviors for improving </w:t>
      </w:r>
      <w:r w:rsidR="00383CF5" w:rsidRPr="00C23676">
        <w:t>elderly and special needs care organizations</w:t>
      </w:r>
      <w:r w:rsidR="00383CF5">
        <w:t xml:space="preserve">. </w:t>
      </w:r>
      <w:r w:rsidR="00E72F1F">
        <w:t>Like other projects, a high-quality research effort begins with a well-defined plan and stated outcomes. This chapter aims to meet these requirements by detailing the research methodology and its appropriateness. Next, it documents mechanisms for collecting data and analyzing that information. The chapter concludes by enumerating known assumptions, limitations, delimitations, and ethical assurances.</w:t>
      </w:r>
    </w:p>
    <w:p w14:paraId="0206CFB4" w14:textId="35AAD5A6" w:rsidR="00E72F1F" w:rsidRDefault="00E72F1F" w:rsidP="00BD0461">
      <w:pPr>
        <w:pStyle w:val="Heading2"/>
        <w:ind w:firstLine="0"/>
      </w:pPr>
      <w:bookmarkStart w:id="130" w:name="_Toc134428796"/>
      <w:r>
        <w:t>Research Methodology and Design</w:t>
      </w:r>
      <w:bookmarkEnd w:id="130"/>
    </w:p>
    <w:p w14:paraId="538D0F60" w14:textId="079DCF0E" w:rsidR="00646C44" w:rsidRDefault="00E72F1F" w:rsidP="00DA5CF7">
      <w:r>
        <w:t>Design science is a research methodology that creates and uses purposeful artifacts to study a phenomenon (</w:t>
      </w:r>
      <w:proofErr w:type="spellStart"/>
      <w:r>
        <w:t>Hevner</w:t>
      </w:r>
      <w:proofErr w:type="spellEnd"/>
      <w:r>
        <w:t xml:space="preserve"> et al., 2004). Academic and business communities employ this method as a standard approach to </w:t>
      </w:r>
      <w:r w:rsidR="004B43B3">
        <w:t>i</w:t>
      </w:r>
      <w:r w:rsidR="00A672D5">
        <w:t xml:space="preserve">nformation </w:t>
      </w:r>
      <w:r w:rsidR="004B43B3">
        <w:t>t</w:t>
      </w:r>
      <w:r>
        <w:t xml:space="preserve">echnology and </w:t>
      </w:r>
      <w:r w:rsidR="004B43B3">
        <w:t>c</w:t>
      </w:r>
      <w:r>
        <w:t xml:space="preserve">ommunication (IT&amp;C) problems </w:t>
      </w:r>
      <w:r w:rsidRPr="00BD0461">
        <w:t>(</w:t>
      </w:r>
      <w:proofErr w:type="spellStart"/>
      <w:r w:rsidR="00BD0461" w:rsidRPr="00BD0461">
        <w:t>Bryar</w:t>
      </w:r>
      <w:proofErr w:type="spellEnd"/>
      <w:r w:rsidR="00BD0461" w:rsidRPr="00BD0461">
        <w:t xml:space="preserve"> &amp; </w:t>
      </w:r>
      <w:proofErr w:type="spellStart"/>
      <w:r w:rsidR="00BD0461" w:rsidRPr="00BD0461">
        <w:t>Carr</w:t>
      </w:r>
      <w:proofErr w:type="spellEnd"/>
      <w:r w:rsidR="00BD0461" w:rsidRPr="00BD0461">
        <w:t xml:space="preserve">, 2021; </w:t>
      </w:r>
      <w:proofErr w:type="spellStart"/>
      <w:r w:rsidRPr="00BD0461">
        <w:t>Peffers</w:t>
      </w:r>
      <w:proofErr w:type="spellEnd"/>
      <w:r w:rsidRPr="00BD0461">
        <w:t xml:space="preserve"> et al., 2007</w:t>
      </w:r>
      <w:r>
        <w:t xml:space="preserve">). </w:t>
      </w:r>
      <w:r w:rsidR="00577B33">
        <w:t xml:space="preserve">The methodology </w:t>
      </w:r>
      <w:r>
        <w:t>comes with well-defined guidelines to implement a three-phased procedure. First, the researcher(s) must identify a domain-specific challenge. Next, that researcher creates artifacts that study this phenomenon. Third, those artifacts assess the topic and communicate answers to the research questions.</w:t>
      </w:r>
      <w:r w:rsidR="00457BA5">
        <w:t xml:space="preserve"> </w:t>
      </w:r>
    </w:p>
    <w:p w14:paraId="4B7341ED" w14:textId="0E5706D6" w:rsidR="00457BA5" w:rsidRDefault="00C75C41" w:rsidP="002029F2">
      <w:r w:rsidRPr="00564461">
        <w:t xml:space="preserve">Many people erroneously believe </w:t>
      </w:r>
      <w:r>
        <w:t xml:space="preserve">one </w:t>
      </w:r>
      <w:r w:rsidRPr="00564461">
        <w:t xml:space="preserve">method </w:t>
      </w:r>
      <w:r>
        <w:t xml:space="preserve">is </w:t>
      </w:r>
      <w:r w:rsidRPr="00564461">
        <w:t xml:space="preserve">superior to </w:t>
      </w:r>
      <w:r>
        <w:t>another</w:t>
      </w:r>
      <w:r w:rsidRPr="00564461">
        <w:t xml:space="preserve"> (</w:t>
      </w:r>
      <w:r w:rsidRPr="00BD0461">
        <w:t xml:space="preserve">Creswell, 2014; Jason &amp; </w:t>
      </w:r>
      <w:proofErr w:type="spellStart"/>
      <w:r w:rsidRPr="00BD0461">
        <w:t>Glenwick</w:t>
      </w:r>
      <w:proofErr w:type="spellEnd"/>
      <w:r w:rsidRPr="00BD0461">
        <w:t>, 2016</w:t>
      </w:r>
      <w:r w:rsidR="00BD0461" w:rsidRPr="00BD0461">
        <w:t xml:space="preserve">; McCusker &amp; </w:t>
      </w:r>
      <w:proofErr w:type="spellStart"/>
      <w:r w:rsidR="00BD0461" w:rsidRPr="00BD0461">
        <w:t>Gunaydin</w:t>
      </w:r>
      <w:proofErr w:type="spellEnd"/>
      <w:r w:rsidR="00BD0461" w:rsidRPr="00BD0461">
        <w:t>, 2015</w:t>
      </w:r>
      <w:r w:rsidRPr="00BD0461">
        <w:t>). Instead, researchers must align the</w:t>
      </w:r>
      <w:r>
        <w:t xml:space="preserve"> method with the research problem and purpose.</w:t>
      </w:r>
      <w:r w:rsidRPr="00564461">
        <w:t xml:space="preserve"> </w:t>
      </w:r>
      <w:r>
        <w:t>Design science</w:t>
      </w:r>
      <w:r w:rsidR="008767B0">
        <w:t xml:space="preserve"> is appropriate for </w:t>
      </w:r>
      <w:r w:rsidR="008767B0" w:rsidRPr="00C23676">
        <w:t>understanding the effectiveness and efficiency of auto</w:t>
      </w:r>
      <w:r w:rsidR="008767B0">
        <w:t>nom</w:t>
      </w:r>
      <w:r w:rsidR="008767B0" w:rsidRPr="00C23676">
        <w:t xml:space="preserve">ous assistants for </w:t>
      </w:r>
      <w:r w:rsidR="00C7163D">
        <w:t xml:space="preserve">creating an extensible human </w:t>
      </w:r>
      <w:r w:rsidR="00C7163D">
        <w:lastRenderedPageBreak/>
        <w:t xml:space="preserve">behavior classification model for </w:t>
      </w:r>
      <w:r w:rsidR="008767B0" w:rsidRPr="00C23676">
        <w:t>elderly and special needs care organizations</w:t>
      </w:r>
      <w:r w:rsidR="00457BA5">
        <w:t xml:space="preserve">. </w:t>
      </w:r>
      <w:r w:rsidR="00646C44">
        <w:t>The study considered and declined alternative quantitative, qualitative, and mixed methods. These approaches best align with problem and purpose statement variations (see Table</w:t>
      </w:r>
      <w:r w:rsidR="006F7F25">
        <w:t xml:space="preserve"> </w:t>
      </w:r>
      <w:r w:rsidR="00646C44">
        <w:t xml:space="preserve">10). Suppose the objective is to compare treatment effectiveness or aggregate patient monitoring </w:t>
      </w:r>
      <w:r w:rsidR="00AC1A31">
        <w:t>implementations</w:t>
      </w:r>
      <w:r w:rsidR="00646C44">
        <w:t xml:space="preserve">. In that case, </w:t>
      </w:r>
      <w:r>
        <w:t xml:space="preserve">respectably, </w:t>
      </w:r>
      <w:proofErr w:type="gramStart"/>
      <w:r>
        <w:t>quantitative</w:t>
      </w:r>
      <w:proofErr w:type="gramEnd"/>
      <w:r>
        <w:t xml:space="preserve"> and qualitative methods</w:t>
      </w:r>
      <w:r w:rsidR="00646C44">
        <w:t xml:space="preserve"> are a better fit</w:t>
      </w:r>
      <w:r>
        <w:t>.</w:t>
      </w:r>
    </w:p>
    <w:p w14:paraId="28DFFA52" w14:textId="38997946" w:rsidR="00396DFB" w:rsidRPr="00421FD7" w:rsidRDefault="00421FD7" w:rsidP="00E62F67">
      <w:pPr>
        <w:ind w:firstLine="0"/>
        <w:rPr>
          <w:i/>
        </w:rPr>
      </w:pPr>
      <w:bookmarkStart w:id="131" w:name="_Toc134428826"/>
      <w:r w:rsidRPr="00BC7214">
        <w:rPr>
          <w:b/>
          <w:bCs/>
        </w:rPr>
        <w:t xml:space="preserve">Table </w:t>
      </w:r>
      <w:r w:rsidRPr="00BC7214">
        <w:rPr>
          <w:b/>
          <w:bCs/>
        </w:rPr>
        <w:fldChar w:fldCharType="begin"/>
      </w:r>
      <w:r w:rsidRPr="00BC7214">
        <w:rPr>
          <w:b/>
          <w:bCs/>
        </w:rPr>
        <w:instrText xml:space="preserve"> SEQ Table \* ARABIC </w:instrText>
      </w:r>
      <w:r w:rsidRPr="00BC7214">
        <w:rPr>
          <w:b/>
          <w:bCs/>
        </w:rPr>
        <w:fldChar w:fldCharType="separate"/>
      </w:r>
      <w:r w:rsidR="001840CC">
        <w:rPr>
          <w:b/>
          <w:bCs/>
          <w:noProof/>
        </w:rPr>
        <w:t>10</w:t>
      </w:r>
      <w:r w:rsidRPr="00BC7214">
        <w:rPr>
          <w:b/>
          <w:bCs/>
          <w:noProof/>
        </w:rPr>
        <w:fldChar w:fldCharType="end"/>
      </w:r>
      <w:r>
        <w:br/>
      </w:r>
      <w:r w:rsidR="00457BA5">
        <w:rPr>
          <w:i/>
          <w:iCs/>
        </w:rPr>
        <w:t xml:space="preserve">Alternative </w:t>
      </w:r>
      <w:r w:rsidRPr="00421FD7">
        <w:rPr>
          <w:i/>
        </w:rPr>
        <w:t>Research Approaches</w:t>
      </w:r>
      <w:bookmarkEnd w:id="131"/>
    </w:p>
    <w:tbl>
      <w:tblPr>
        <w:tblStyle w:val="GridTable4"/>
        <w:tblW w:w="0" w:type="auto"/>
        <w:tblLook w:val="04A0" w:firstRow="1" w:lastRow="0" w:firstColumn="1" w:lastColumn="0" w:noHBand="0" w:noVBand="1"/>
      </w:tblPr>
      <w:tblGrid>
        <w:gridCol w:w="1885"/>
        <w:gridCol w:w="2430"/>
        <w:gridCol w:w="5035"/>
      </w:tblGrid>
      <w:tr w:rsidR="00E72F1F" w14:paraId="1F2D8A0B" w14:textId="77777777" w:rsidTr="00E62F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14:paraId="3CCA250E" w14:textId="77777777" w:rsidR="00E72F1F" w:rsidRDefault="00E72F1F" w:rsidP="00E62F67">
            <w:pPr>
              <w:ind w:firstLine="0"/>
            </w:pPr>
            <w:r>
              <w:t>Approach</w:t>
            </w:r>
          </w:p>
        </w:tc>
        <w:tc>
          <w:tcPr>
            <w:tcW w:w="2430" w:type="dxa"/>
          </w:tcPr>
          <w:p w14:paraId="31FC70E4" w14:textId="77777777" w:rsidR="00E72F1F" w:rsidRDefault="00E72F1F" w:rsidP="00E62F67">
            <w:pPr>
              <w:ind w:firstLine="0"/>
              <w:cnfStyle w:val="100000000000" w:firstRow="1" w:lastRow="0" w:firstColumn="0" w:lastColumn="0" w:oddVBand="0" w:evenVBand="0" w:oddHBand="0" w:evenHBand="0" w:firstRowFirstColumn="0" w:firstRowLastColumn="0" w:lastRowFirstColumn="0" w:lastRowLastColumn="0"/>
            </w:pPr>
            <w:r>
              <w:t>Description</w:t>
            </w:r>
          </w:p>
        </w:tc>
        <w:tc>
          <w:tcPr>
            <w:tcW w:w="5035" w:type="dxa"/>
          </w:tcPr>
          <w:p w14:paraId="3C839666" w14:textId="77777777" w:rsidR="00E72F1F" w:rsidRDefault="00E72F1F" w:rsidP="00E62F67">
            <w:pPr>
              <w:ind w:firstLine="0"/>
              <w:cnfStyle w:val="100000000000" w:firstRow="1" w:lastRow="0" w:firstColumn="0" w:lastColumn="0" w:oddVBand="0" w:evenVBand="0" w:oddHBand="0" w:evenHBand="0" w:firstRowFirstColumn="0" w:firstRowLastColumn="0" w:lastRowFirstColumn="0" w:lastRowLastColumn="0"/>
            </w:pPr>
            <w:r>
              <w:t>Example Use Case</w:t>
            </w:r>
          </w:p>
        </w:tc>
      </w:tr>
      <w:tr w:rsidR="00E72F1F" w14:paraId="3941F681" w14:textId="77777777" w:rsidTr="00E62F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14:paraId="31158A4F" w14:textId="77777777" w:rsidR="00E72F1F" w:rsidRDefault="00E72F1F" w:rsidP="00E62F67">
            <w:pPr>
              <w:ind w:firstLine="0"/>
            </w:pPr>
            <w:r>
              <w:t>Quantitative</w:t>
            </w:r>
          </w:p>
        </w:tc>
        <w:tc>
          <w:tcPr>
            <w:tcW w:w="2430" w:type="dxa"/>
          </w:tcPr>
          <w:p w14:paraId="2267C906" w14:textId="77777777" w:rsidR="00E72F1F" w:rsidRDefault="00E72F1F" w:rsidP="00E62F67">
            <w:pPr>
              <w:ind w:firstLine="0"/>
              <w:cnfStyle w:val="000000100000" w:firstRow="0" w:lastRow="0" w:firstColumn="0" w:lastColumn="0" w:oddVBand="0" w:evenVBand="0" w:oddHBand="1" w:evenHBand="0" w:firstRowFirstColumn="0" w:firstRowLastColumn="0" w:lastRowFirstColumn="0" w:lastRowLastColumn="0"/>
            </w:pPr>
            <w:r>
              <w:t>Statistical modeling of a scenario</w:t>
            </w:r>
          </w:p>
        </w:tc>
        <w:tc>
          <w:tcPr>
            <w:tcW w:w="5035" w:type="dxa"/>
          </w:tcPr>
          <w:p w14:paraId="0297BA3C" w14:textId="77777777" w:rsidR="00E72F1F" w:rsidRDefault="00E72F1F" w:rsidP="00DA5CF7">
            <w:pPr>
              <w:pStyle w:val="ListParagraph"/>
              <w:numPr>
                <w:ilvl w:val="0"/>
                <w:numId w:val="4"/>
              </w:numPr>
              <w:cnfStyle w:val="000000100000" w:firstRow="0" w:lastRow="0" w:firstColumn="0" w:lastColumn="0" w:oddVBand="0" w:evenVBand="0" w:oddHBand="1" w:evenHBand="0" w:firstRowFirstColumn="0" w:firstRowLastColumn="0" w:lastRowFirstColumn="0" w:lastRowLastColumn="0"/>
            </w:pPr>
            <w:r>
              <w:t xml:space="preserve">Estimate the probability of an </w:t>
            </w:r>
            <w:proofErr w:type="gramStart"/>
            <w:r>
              <w:t>event</w:t>
            </w:r>
            <w:proofErr w:type="gramEnd"/>
          </w:p>
          <w:p w14:paraId="11D0351D" w14:textId="77777777" w:rsidR="00E72F1F" w:rsidRDefault="00E72F1F" w:rsidP="00DA5CF7">
            <w:pPr>
              <w:pStyle w:val="ListParagraph"/>
              <w:numPr>
                <w:ilvl w:val="0"/>
                <w:numId w:val="4"/>
              </w:numPr>
              <w:cnfStyle w:val="000000100000" w:firstRow="0" w:lastRow="0" w:firstColumn="0" w:lastColumn="0" w:oddVBand="0" w:evenVBand="0" w:oddHBand="1" w:evenHBand="0" w:firstRowFirstColumn="0" w:firstRowLastColumn="0" w:lastRowFirstColumn="0" w:lastRowLastColumn="0"/>
            </w:pPr>
            <w:r>
              <w:t>Stating a broad generalization</w:t>
            </w:r>
          </w:p>
          <w:p w14:paraId="7B925E8B" w14:textId="77777777" w:rsidR="00E72F1F" w:rsidRDefault="00E72F1F" w:rsidP="00DA5CF7">
            <w:pPr>
              <w:pStyle w:val="ListParagraph"/>
              <w:numPr>
                <w:ilvl w:val="0"/>
                <w:numId w:val="4"/>
              </w:numPr>
              <w:cnfStyle w:val="000000100000" w:firstRow="0" w:lastRow="0" w:firstColumn="0" w:lastColumn="0" w:oddVBand="0" w:evenVBand="0" w:oddHBand="1" w:evenHBand="0" w:firstRowFirstColumn="0" w:firstRowLastColumn="0" w:lastRowFirstColumn="0" w:lastRowLastColumn="0"/>
            </w:pPr>
            <w:r>
              <w:t>Cause and effect analysis</w:t>
            </w:r>
          </w:p>
        </w:tc>
      </w:tr>
      <w:tr w:rsidR="00E72F1F" w14:paraId="0C1797E1" w14:textId="77777777" w:rsidTr="00E62F67">
        <w:tc>
          <w:tcPr>
            <w:cnfStyle w:val="001000000000" w:firstRow="0" w:lastRow="0" w:firstColumn="1" w:lastColumn="0" w:oddVBand="0" w:evenVBand="0" w:oddHBand="0" w:evenHBand="0" w:firstRowFirstColumn="0" w:firstRowLastColumn="0" w:lastRowFirstColumn="0" w:lastRowLastColumn="0"/>
            <w:tcW w:w="1885" w:type="dxa"/>
          </w:tcPr>
          <w:p w14:paraId="329A7E04" w14:textId="77777777" w:rsidR="00E72F1F" w:rsidRDefault="00E72F1F" w:rsidP="00E62F67">
            <w:pPr>
              <w:ind w:firstLine="0"/>
            </w:pPr>
            <w:r>
              <w:t>Qualitative</w:t>
            </w:r>
          </w:p>
        </w:tc>
        <w:tc>
          <w:tcPr>
            <w:tcW w:w="2430" w:type="dxa"/>
          </w:tcPr>
          <w:p w14:paraId="6BE14068" w14:textId="77777777" w:rsidR="00E72F1F" w:rsidRDefault="00E72F1F" w:rsidP="00E62F67">
            <w:pPr>
              <w:ind w:firstLine="0"/>
              <w:cnfStyle w:val="000000000000" w:firstRow="0" w:lastRow="0" w:firstColumn="0" w:lastColumn="0" w:oddVBand="0" w:evenVBand="0" w:oddHBand="0" w:evenHBand="0" w:firstRowFirstColumn="0" w:firstRowLastColumn="0" w:lastRowFirstColumn="0" w:lastRowLastColumn="0"/>
            </w:pPr>
            <w:r>
              <w:t>Non-numerical representation of a scenario</w:t>
            </w:r>
          </w:p>
        </w:tc>
        <w:tc>
          <w:tcPr>
            <w:tcW w:w="5035" w:type="dxa"/>
          </w:tcPr>
          <w:p w14:paraId="3B70D7A2" w14:textId="77777777" w:rsidR="00E72F1F" w:rsidRDefault="00E72F1F" w:rsidP="00DA5CF7">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Open-ended surveys</w:t>
            </w:r>
          </w:p>
          <w:p w14:paraId="730D3372" w14:textId="77777777" w:rsidR="00E72F1F" w:rsidRDefault="00E72F1F" w:rsidP="00DA5CF7">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Exploration of needs</w:t>
            </w:r>
          </w:p>
          <w:p w14:paraId="5C7B9532" w14:textId="77777777" w:rsidR="00E72F1F" w:rsidRDefault="00E72F1F" w:rsidP="00DA5CF7">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Investigating a local issue</w:t>
            </w:r>
          </w:p>
        </w:tc>
      </w:tr>
      <w:tr w:rsidR="00E72F1F" w14:paraId="525D4BA1" w14:textId="77777777" w:rsidTr="00E62F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14:paraId="002A37C2" w14:textId="77777777" w:rsidR="00E72F1F" w:rsidRDefault="00E72F1F" w:rsidP="00E62F67">
            <w:pPr>
              <w:ind w:firstLine="0"/>
            </w:pPr>
            <w:r>
              <w:t>Mixed-Method</w:t>
            </w:r>
          </w:p>
        </w:tc>
        <w:tc>
          <w:tcPr>
            <w:tcW w:w="2430" w:type="dxa"/>
          </w:tcPr>
          <w:p w14:paraId="6EA9B69C" w14:textId="77777777" w:rsidR="00E72F1F" w:rsidRDefault="00E72F1F" w:rsidP="00E62F67">
            <w:pPr>
              <w:ind w:firstLine="0"/>
              <w:cnfStyle w:val="000000100000" w:firstRow="0" w:lastRow="0" w:firstColumn="0" w:lastColumn="0" w:oddVBand="0" w:evenVBand="0" w:oddHBand="1" w:evenHBand="0" w:firstRowFirstColumn="0" w:firstRowLastColumn="0" w:lastRowFirstColumn="0" w:lastRowLastColumn="0"/>
            </w:pPr>
            <w:r>
              <w:t>Combination of both quantitative and qualitative</w:t>
            </w:r>
          </w:p>
        </w:tc>
        <w:tc>
          <w:tcPr>
            <w:tcW w:w="5035" w:type="dxa"/>
          </w:tcPr>
          <w:p w14:paraId="7FCF7428" w14:textId="77777777" w:rsidR="00E72F1F" w:rsidRDefault="00E72F1F" w:rsidP="00DA5CF7">
            <w:pPr>
              <w:pStyle w:val="ListParagraph"/>
              <w:numPr>
                <w:ilvl w:val="0"/>
                <w:numId w:val="4"/>
              </w:numPr>
              <w:cnfStyle w:val="000000100000" w:firstRow="0" w:lastRow="0" w:firstColumn="0" w:lastColumn="0" w:oddVBand="0" w:evenVBand="0" w:oddHBand="1" w:evenHBand="0" w:firstRowFirstColumn="0" w:firstRowLastColumn="0" w:lastRowFirstColumn="0" w:lastRowLastColumn="0"/>
            </w:pPr>
            <w:r>
              <w:t>Examining the breadth and depth of a topic</w:t>
            </w:r>
          </w:p>
          <w:p w14:paraId="54A829ED" w14:textId="3BADF338" w:rsidR="00E72F1F" w:rsidRDefault="00C7163D" w:rsidP="00DA5CF7">
            <w:pPr>
              <w:pStyle w:val="ListParagraph"/>
              <w:numPr>
                <w:ilvl w:val="0"/>
                <w:numId w:val="4"/>
              </w:numPr>
              <w:cnfStyle w:val="000000100000" w:firstRow="0" w:lastRow="0" w:firstColumn="0" w:lastColumn="0" w:oddVBand="0" w:evenVBand="0" w:oddHBand="1" w:evenHBand="0" w:firstRowFirstColumn="0" w:firstRowLastColumn="0" w:lastRowFirstColumn="0" w:lastRowLastColumn="0"/>
            </w:pPr>
            <w:r>
              <w:t xml:space="preserve">Exploring </w:t>
            </w:r>
            <w:r w:rsidR="00E72F1F">
              <w:t>a scientific idea and then mapping it to use cases</w:t>
            </w:r>
          </w:p>
        </w:tc>
      </w:tr>
    </w:tbl>
    <w:p w14:paraId="0314C693" w14:textId="3E7A9ABD" w:rsidR="003C41F3" w:rsidRDefault="003C41F3" w:rsidP="00DA5CF7">
      <w:pPr>
        <w:rPr>
          <w:rFonts w:eastAsia="Times New Roman" w:cs="Arial"/>
          <w:szCs w:val="28"/>
        </w:rPr>
      </w:pPr>
    </w:p>
    <w:p w14:paraId="3B481B70" w14:textId="2A349EF3" w:rsidR="00E72F1F" w:rsidRDefault="00E72F1F" w:rsidP="00E62F67">
      <w:pPr>
        <w:pStyle w:val="Heading2"/>
        <w:ind w:firstLine="0"/>
      </w:pPr>
      <w:bookmarkStart w:id="132" w:name="_Toc134428797"/>
      <w:r>
        <w:t>Population and Sample</w:t>
      </w:r>
      <w:bookmarkEnd w:id="132"/>
    </w:p>
    <w:p w14:paraId="131818DE" w14:textId="6F05377B" w:rsidR="00986937" w:rsidRDefault="003C41F3" w:rsidP="00DA5CF7">
      <w:r>
        <w:t xml:space="preserve">This study focuses on </w:t>
      </w:r>
      <w:r w:rsidR="00D942AC">
        <w:t xml:space="preserve">elderly and special needs </w:t>
      </w:r>
      <w:r w:rsidR="00C7163D">
        <w:t xml:space="preserve">patients’ behaviors, such as </w:t>
      </w:r>
      <w:r w:rsidR="00D942AC">
        <w:t>falls</w:t>
      </w:r>
      <w:r w:rsidR="00C7163D">
        <w:t>, malnutrition, and over-exertion</w:t>
      </w:r>
      <w:r w:rsidR="00D942AC">
        <w:t>.</w:t>
      </w:r>
      <w:r w:rsidR="00C7163D">
        <w:t xml:space="preserve"> It derives these insights from DeepMind’s kinetic-700 data set containing 650,000 labeled YouTube videos</w:t>
      </w:r>
      <w:sdt>
        <w:sdtPr>
          <w:id w:val="-1727759272"/>
          <w:citation/>
        </w:sdtPr>
        <w:sdtContent>
          <w:r w:rsidR="00C7163D">
            <w:fldChar w:fldCharType="begin"/>
          </w:r>
          <w:r w:rsidR="00C7163D">
            <w:instrText xml:space="preserve"> CITATION Dee20 \l 1033 </w:instrText>
          </w:r>
          <w:r w:rsidR="00C7163D">
            <w:fldChar w:fldCharType="separate"/>
          </w:r>
          <w:r w:rsidR="001840CC">
            <w:rPr>
              <w:noProof/>
            </w:rPr>
            <w:t xml:space="preserve"> (DeepMind, 2020)</w:t>
          </w:r>
          <w:r w:rsidR="00C7163D">
            <w:fldChar w:fldCharType="end"/>
          </w:r>
        </w:sdtContent>
      </w:sdt>
      <w:r w:rsidR="00C7163D">
        <w:t xml:space="preserve">. The video repository has a diverse population performing 700 specific tasks. For instance, 800 recordings are of people </w:t>
      </w:r>
      <w:r w:rsidR="00C7163D">
        <w:lastRenderedPageBreak/>
        <w:t xml:space="preserve">baking a cake and another 900 people brushing their teeth. This study aims to data mine this library from a breadth (many labels) and depth (label variation) perspective. </w:t>
      </w:r>
      <w:r w:rsidR="006F7F25">
        <w:t xml:space="preserve">Testing </w:t>
      </w:r>
      <w:r w:rsidR="00C7163D">
        <w:t>every video within the repository is economically</w:t>
      </w:r>
      <w:r w:rsidR="006F7F25">
        <w:t xml:space="preserve"> impractical</w:t>
      </w:r>
      <w:r w:rsidR="00AE085D">
        <w:t xml:space="preserve">. Instead, a sampling procedure </w:t>
      </w:r>
      <w:r w:rsidR="00C7163D">
        <w:t>will select clips based on analysis complexity. For instance, kinetic-700 videos have poor lighting, blurry motion, and inconsistent reference points. While these characteristics are essential for understanding RQ2 (effectiveness), they might detract from the finite resources available to study RQ1 (efficacy).</w:t>
      </w:r>
    </w:p>
    <w:p w14:paraId="4EDFF6AA" w14:textId="5FC8D024" w:rsidR="00E72F1F" w:rsidRDefault="00E72F1F" w:rsidP="00E62F67">
      <w:pPr>
        <w:pStyle w:val="Heading2"/>
        <w:ind w:firstLine="0"/>
      </w:pPr>
      <w:bookmarkStart w:id="133" w:name="_Toc134428798"/>
      <w:r>
        <w:t>Instrumentation</w:t>
      </w:r>
      <w:bookmarkEnd w:id="133"/>
    </w:p>
    <w:p w14:paraId="4EA4237F" w14:textId="5E01E796" w:rsidR="00EB2D05" w:rsidRDefault="00EB2D05" w:rsidP="00DA5CF7">
      <w:r>
        <w:t xml:space="preserve">The study has three aspects that require data collection: ML training performance, model accuracy, and inference performance. This information originates from the Amazon </w:t>
      </w:r>
      <w:proofErr w:type="spellStart"/>
      <w:r>
        <w:t>SageMaker</w:t>
      </w:r>
      <w:proofErr w:type="spellEnd"/>
      <w:r>
        <w:t xml:space="preserve"> services</w:t>
      </w:r>
      <w:sdt>
        <w:sdtPr>
          <w:id w:val="-1124008319"/>
          <w:citation/>
        </w:sdtPr>
        <w:sdtContent>
          <w:r w:rsidR="006F2026">
            <w:fldChar w:fldCharType="begin"/>
          </w:r>
          <w:r w:rsidR="006F2026">
            <w:instrText xml:space="preserve"> CITATION AWS21 \l 1033 </w:instrText>
          </w:r>
          <w:r w:rsidR="006F2026">
            <w:fldChar w:fldCharType="separate"/>
          </w:r>
          <w:r w:rsidR="001840CC">
            <w:rPr>
              <w:noProof/>
            </w:rPr>
            <w:t xml:space="preserve"> (AWS, 2021)</w:t>
          </w:r>
          <w:r w:rsidR="006F2026">
            <w:fldChar w:fldCharType="end"/>
          </w:r>
        </w:sdtContent>
      </w:sdt>
      <w:r w:rsidR="00C435F5">
        <w:t xml:space="preserve">, which </w:t>
      </w:r>
      <w:r w:rsidR="000C017C">
        <w:t xml:space="preserve">offer capabilities </w:t>
      </w:r>
      <w:r w:rsidR="00730BAE">
        <w:t>to build custom ML algorithms</w:t>
      </w:r>
      <w:r w:rsidR="000C017C">
        <w:t xml:space="preserve">. Researchers essentially bundle custom automation and open-source tooling into a virtualized process. </w:t>
      </w:r>
      <w:proofErr w:type="spellStart"/>
      <w:r w:rsidR="000C017C">
        <w:t>SageMaker</w:t>
      </w:r>
      <w:proofErr w:type="spellEnd"/>
      <w:r w:rsidR="000C017C">
        <w:t xml:space="preserve"> uses public cloud resources like comput</w:t>
      </w:r>
      <w:r w:rsidR="00C726FF">
        <w:t>ing</w:t>
      </w:r>
      <w:r w:rsidR="000C017C">
        <w:t xml:space="preserve"> and storage to execute the experiment hundreds or thousands of times. It also integrates into TensorFlow 2 for collecting accuracy and performance metrics. These features reduce the complexity of building boilerplate instruments for many standard requirements.</w:t>
      </w:r>
    </w:p>
    <w:p w14:paraId="35E5DEE1" w14:textId="51898AAB" w:rsidR="00EB2D05" w:rsidRPr="00EB2D05" w:rsidRDefault="00EB2D05" w:rsidP="00DA5CF7">
      <w:r>
        <w:t xml:space="preserve">These tools and services offer built-in consumable metrics using </w:t>
      </w:r>
      <w:r w:rsidR="006F7F25">
        <w:t>extensive</w:t>
      </w:r>
      <w:r>
        <w:t xml:space="preserve"> developer tools such as Amazon CloudWatch and </w:t>
      </w:r>
      <w:proofErr w:type="spellStart"/>
      <w:r>
        <w:t>TensorBoard</w:t>
      </w:r>
      <w:proofErr w:type="spellEnd"/>
      <w:r w:rsidR="001E5FEC">
        <w:t xml:space="preserve"> (AWS, 2021; TensorFlow, n.d.)</w:t>
      </w:r>
      <w:r>
        <w:t>. The underlying services support custom metrics for investigating model efficiency. I</w:t>
      </w:r>
      <w:r w:rsidR="006F7F25">
        <w:t>mplementing custom metrics beyond troubleshooting scenarios is beyond this project's scope</w:t>
      </w:r>
      <w:r>
        <w:t>.</w:t>
      </w:r>
    </w:p>
    <w:p w14:paraId="4CA5515E" w14:textId="2BCC99F1" w:rsidR="00E72F1F" w:rsidRDefault="00E72F1F" w:rsidP="00E62F67">
      <w:pPr>
        <w:pStyle w:val="Heading2"/>
        <w:ind w:firstLine="0"/>
      </w:pPr>
      <w:bookmarkStart w:id="134" w:name="_Toc134428799"/>
      <w:r w:rsidRPr="00887A22">
        <w:t>Study Procedures</w:t>
      </w:r>
      <w:bookmarkEnd w:id="134"/>
    </w:p>
    <w:p w14:paraId="729CED93" w14:textId="5A704540" w:rsidR="00663C73" w:rsidRDefault="00590F0E" w:rsidP="00663C73">
      <w:r>
        <w:t>This study aims to build a human activity classification model using the kinetic-700 public video data set. It implements an analytics pipeline for downloading videos, extracting metadata, and creating activity signatures (see Figure 23).</w:t>
      </w:r>
      <w:r w:rsidR="002D30A5">
        <w:t xml:space="preserve"> </w:t>
      </w:r>
      <w:r w:rsidR="00663C73">
        <w:t xml:space="preserve">A machine learning algorithm will </w:t>
      </w:r>
      <w:r w:rsidR="00663C73">
        <w:lastRenderedPageBreak/>
        <w:t>process short video clips and predict agents’ intent based on their behavior. The algorithm models the subject’s skeleton movement changes into a sequence-to-classification model.</w:t>
      </w:r>
    </w:p>
    <w:p w14:paraId="4FC0E672" w14:textId="03E2F3E8" w:rsidR="00CD1874" w:rsidRDefault="00CD1874" w:rsidP="00CD1874">
      <w:pPr>
        <w:pStyle w:val="Caption"/>
        <w:ind w:firstLine="0"/>
      </w:pPr>
      <w:bookmarkStart w:id="135" w:name="_Toc134428851"/>
      <w:bookmarkStart w:id="136" w:name="_Toc134428893"/>
      <w:bookmarkStart w:id="137" w:name="_Toc134429100"/>
      <w:r w:rsidRPr="00E62F67">
        <w:rPr>
          <w:b/>
          <w:bCs/>
        </w:rPr>
        <w:t xml:space="preserve">Figure </w:t>
      </w:r>
      <w:r w:rsidR="00005DA6">
        <w:rPr>
          <w:b/>
          <w:bCs/>
        </w:rPr>
        <w:fldChar w:fldCharType="begin"/>
      </w:r>
      <w:r w:rsidR="00005DA6">
        <w:rPr>
          <w:b/>
          <w:bCs/>
        </w:rPr>
        <w:instrText xml:space="preserve"> SEQ Figure \* ARABIC </w:instrText>
      </w:r>
      <w:r w:rsidR="00005DA6">
        <w:rPr>
          <w:b/>
          <w:bCs/>
        </w:rPr>
        <w:fldChar w:fldCharType="separate"/>
      </w:r>
      <w:r w:rsidR="001840CC">
        <w:rPr>
          <w:b/>
          <w:bCs/>
          <w:noProof/>
        </w:rPr>
        <w:t>23</w:t>
      </w:r>
      <w:r w:rsidR="00005DA6">
        <w:rPr>
          <w:b/>
          <w:bCs/>
        </w:rPr>
        <w:fldChar w:fldCharType="end"/>
      </w:r>
      <w:r>
        <w:br/>
      </w:r>
      <w:r>
        <w:rPr>
          <w:i/>
        </w:rPr>
        <w:t>Abstract pipeline</w:t>
      </w:r>
      <w:bookmarkEnd w:id="135"/>
      <w:bookmarkEnd w:id="136"/>
      <w:bookmarkEnd w:id="137"/>
    </w:p>
    <w:p w14:paraId="36557264" w14:textId="77777777" w:rsidR="00CD1874" w:rsidRPr="00590F0E" w:rsidRDefault="00CD1874" w:rsidP="00CD1874">
      <w:pPr>
        <w:ind w:firstLine="0"/>
      </w:pPr>
      <w:r w:rsidRPr="00590F0E">
        <w:rPr>
          <w:noProof/>
          <w:lang w:bidi="bn-IN"/>
        </w:rPr>
        <w:drawing>
          <wp:inline distT="0" distB="0" distL="0" distR="0" wp14:anchorId="07122B0B" wp14:editId="7BD0772A">
            <wp:extent cx="5791200" cy="5801248"/>
            <wp:effectExtent l="0" t="0" r="0" b="9525"/>
            <wp:docPr id="19" name="Picture 19"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 schematic&#10;&#10;Description automatically generated"/>
                    <pic:cNvPicPr/>
                  </pic:nvPicPr>
                  <pic:blipFill>
                    <a:blip r:embed="rId44"/>
                    <a:stretch>
                      <a:fillRect/>
                    </a:stretch>
                  </pic:blipFill>
                  <pic:spPr>
                    <a:xfrm>
                      <a:off x="0" y="0"/>
                      <a:ext cx="5845774" cy="5855917"/>
                    </a:xfrm>
                    <a:prstGeom prst="rect">
                      <a:avLst/>
                    </a:prstGeom>
                  </pic:spPr>
                </pic:pic>
              </a:graphicData>
            </a:graphic>
          </wp:inline>
        </w:drawing>
      </w:r>
    </w:p>
    <w:p w14:paraId="74E8A0BD" w14:textId="35303693" w:rsidR="00663C73" w:rsidRDefault="00663C73" w:rsidP="00663C73">
      <w:r>
        <w:t xml:space="preserve">This process begins with sampling the video stream from 24 frames per second (fps) to 6 fps. This operation aims to speed up model convergence and reduce operational costs. Next, </w:t>
      </w:r>
      <w:proofErr w:type="gramStart"/>
      <w:r>
        <w:lastRenderedPageBreak/>
        <w:t>similar to</w:t>
      </w:r>
      <w:proofErr w:type="gramEnd"/>
      <w:r>
        <w:t xml:space="preserve"> Das et al. (2019), the research will use the </w:t>
      </w:r>
      <w:proofErr w:type="spellStart"/>
      <w:r>
        <w:t>OpenPose</w:t>
      </w:r>
      <w:proofErr w:type="spellEnd"/>
      <w:r>
        <w:t xml:space="preserve"> library to identify the character’s joint positions in a given frame. Those matrix-encoded positions represent the input sequence to the model. According to the literature review, these matrices should be relative delta updates, not literal coordinates. Third, the matrices feed into an RNN-based algorithm (e.g., LTSM) for sequence analysis. This portion will use the standard </w:t>
      </w:r>
      <w:proofErr w:type="spellStart"/>
      <w:r>
        <w:t>Keras</w:t>
      </w:r>
      <w:proofErr w:type="spellEnd"/>
      <w:r>
        <w:t xml:space="preserve"> libraries for generating TensorFlow, a neural network. Lastly, a </w:t>
      </w:r>
      <w:proofErr w:type="gramStart"/>
      <w:r>
        <w:t>fully-connected</w:t>
      </w:r>
      <w:proofErr w:type="gramEnd"/>
      <w:r>
        <w:t xml:space="preserve"> layer extends the architecture to represent the classification action space and output. Specifically, the analysis performs the following high levels tasks:</w:t>
      </w:r>
    </w:p>
    <w:p w14:paraId="1B6B7410" w14:textId="77777777" w:rsidR="00663C73" w:rsidRDefault="00663C73" w:rsidP="00663C73">
      <w:pPr>
        <w:pStyle w:val="ListParagraph"/>
        <w:numPr>
          <w:ilvl w:val="0"/>
          <w:numId w:val="8"/>
        </w:numPr>
      </w:pPr>
      <w:r>
        <w:t xml:space="preserve">Download the video from </w:t>
      </w:r>
      <w:proofErr w:type="gramStart"/>
      <w:r>
        <w:t>YouTube</w:t>
      </w:r>
      <w:proofErr w:type="gramEnd"/>
    </w:p>
    <w:p w14:paraId="045057F7" w14:textId="77777777" w:rsidR="00663C73" w:rsidRDefault="00663C73" w:rsidP="00663C73">
      <w:pPr>
        <w:pStyle w:val="ListParagraph"/>
        <w:numPr>
          <w:ilvl w:val="0"/>
          <w:numId w:val="8"/>
        </w:numPr>
      </w:pPr>
      <w:r>
        <w:t>Extract frames from the labeled segment</w:t>
      </w:r>
    </w:p>
    <w:p w14:paraId="194B6384" w14:textId="77777777" w:rsidR="00663C73" w:rsidRDefault="00663C73" w:rsidP="00663C73">
      <w:pPr>
        <w:pStyle w:val="ListParagraph"/>
        <w:numPr>
          <w:ilvl w:val="0"/>
          <w:numId w:val="8"/>
        </w:numPr>
      </w:pPr>
      <w:r>
        <w:t>Extract skeletons from the video frames</w:t>
      </w:r>
    </w:p>
    <w:p w14:paraId="7C358F0C" w14:textId="77777777" w:rsidR="00663C73" w:rsidRDefault="00663C73" w:rsidP="00663C73">
      <w:pPr>
        <w:pStyle w:val="ListParagraph"/>
        <w:numPr>
          <w:ilvl w:val="0"/>
          <w:numId w:val="8"/>
        </w:numPr>
      </w:pPr>
      <w:r>
        <w:t>Map skeletons across video frames into motion sequences</w:t>
      </w:r>
    </w:p>
    <w:p w14:paraId="2DBDC63B" w14:textId="77777777" w:rsidR="00663C73" w:rsidRDefault="00663C73" w:rsidP="00663C73">
      <w:pPr>
        <w:pStyle w:val="ListParagraph"/>
        <w:numPr>
          <w:ilvl w:val="0"/>
          <w:numId w:val="8"/>
        </w:numPr>
      </w:pPr>
      <w:r>
        <w:t xml:space="preserve">Perform object detection within the skeletal bounding </w:t>
      </w:r>
      <w:proofErr w:type="gramStart"/>
      <w:r>
        <w:t>boxes</w:t>
      </w:r>
      <w:proofErr w:type="gramEnd"/>
    </w:p>
    <w:p w14:paraId="646A9D79" w14:textId="77777777" w:rsidR="00663C73" w:rsidRDefault="00663C73" w:rsidP="00663C73">
      <w:pPr>
        <w:pStyle w:val="ListParagraph"/>
        <w:numPr>
          <w:ilvl w:val="0"/>
          <w:numId w:val="8"/>
        </w:numPr>
      </w:pPr>
      <w:r>
        <w:t>Group the motion sequences into movement signatures</w:t>
      </w:r>
    </w:p>
    <w:p w14:paraId="62F000E5" w14:textId="39658D23" w:rsidR="002D30A5" w:rsidRDefault="002D30A5" w:rsidP="00663C73">
      <w:r>
        <w:t xml:space="preserve">These constructs reside within an Amazon Web Services (AWS) account using cloud-first and open-source capabilities where appropriate. The deployment is fully automated using the AWS Cloud Development Kit (AWS CDK v2), which enables future researchers to reproduce the results efficiently. </w:t>
      </w:r>
    </w:p>
    <w:p w14:paraId="1726B353" w14:textId="533A2947" w:rsidR="00590F0E" w:rsidRDefault="00590F0E" w:rsidP="00590F0E">
      <w:pPr>
        <w:pStyle w:val="Heading3"/>
        <w:ind w:firstLine="0"/>
      </w:pPr>
      <w:r>
        <w:t>Data Collector Process</w:t>
      </w:r>
    </w:p>
    <w:p w14:paraId="17AC10D7" w14:textId="1EB06495" w:rsidR="00CD1874" w:rsidRDefault="00590F0E" w:rsidP="002770F7">
      <w:r>
        <w:t xml:space="preserve">Content moderators for Google DeepMind built the kinetic-700 data set as a collection of YouTube video links and annotations for programmatic analysis. For instance, the following snippet describes the first video within the dataset as </w:t>
      </w:r>
      <w:r>
        <w:rPr>
          <w:i/>
          <w:iCs/>
        </w:rPr>
        <w:t>clay pottery making</w:t>
      </w:r>
      <w:r>
        <w:t xml:space="preserve"> occurs during the 19</w:t>
      </w:r>
      <w:r w:rsidRPr="00104C3A">
        <w:rPr>
          <w:vertAlign w:val="superscript"/>
        </w:rPr>
        <w:t>th</w:t>
      </w:r>
      <w:r>
        <w:t xml:space="preserve"> </w:t>
      </w:r>
      <w:r>
        <w:lastRenderedPageBreak/>
        <w:t>to 29</w:t>
      </w:r>
      <w:r w:rsidRPr="00104C3A">
        <w:rPr>
          <w:vertAlign w:val="superscript"/>
        </w:rPr>
        <w:t>th</w:t>
      </w:r>
      <w:r>
        <w:t xml:space="preserve"> seconds</w:t>
      </w:r>
      <w:r w:rsidR="004E7B25">
        <w:t xml:space="preserve"> (see Figure 24)</w:t>
      </w:r>
      <w:r>
        <w:t>. Annotation segments are up to ten seconds long though the clip can be arbitrarily long.</w:t>
      </w:r>
    </w:p>
    <w:p w14:paraId="59664B71" w14:textId="700F6E56" w:rsidR="00590F0E" w:rsidRPr="00590F0E" w:rsidRDefault="00590F0E" w:rsidP="00104C3A">
      <w:pPr>
        <w:pStyle w:val="Caption"/>
        <w:ind w:firstLine="0"/>
      </w:pPr>
      <w:bookmarkStart w:id="138" w:name="_Toc134428852"/>
      <w:bookmarkStart w:id="139" w:name="_Toc134428894"/>
      <w:bookmarkStart w:id="140" w:name="_Toc134429101"/>
      <w:r w:rsidRPr="00104C3A">
        <w:rPr>
          <w:b/>
          <w:bCs/>
        </w:rPr>
        <w:t xml:space="preserve">Figure </w:t>
      </w:r>
      <w:r w:rsidR="00005DA6">
        <w:rPr>
          <w:b/>
          <w:bCs/>
        </w:rPr>
        <w:fldChar w:fldCharType="begin"/>
      </w:r>
      <w:r w:rsidR="00005DA6">
        <w:rPr>
          <w:b/>
          <w:bCs/>
        </w:rPr>
        <w:instrText xml:space="preserve"> SEQ Figure \* ARABIC </w:instrText>
      </w:r>
      <w:r w:rsidR="00005DA6">
        <w:rPr>
          <w:b/>
          <w:bCs/>
        </w:rPr>
        <w:fldChar w:fldCharType="separate"/>
      </w:r>
      <w:r w:rsidR="001840CC">
        <w:rPr>
          <w:b/>
          <w:bCs/>
          <w:noProof/>
        </w:rPr>
        <w:t>24</w:t>
      </w:r>
      <w:r w:rsidR="00005DA6">
        <w:rPr>
          <w:b/>
          <w:bCs/>
        </w:rPr>
        <w:fldChar w:fldCharType="end"/>
      </w:r>
      <w:r>
        <w:rPr>
          <w:b/>
          <w:bCs/>
        </w:rPr>
        <w:br/>
      </w:r>
      <w:r w:rsidRPr="00104C3A">
        <w:rPr>
          <w:i/>
          <w:iCs w:val="0"/>
        </w:rPr>
        <w:t xml:space="preserve">kinetic-700 video </w:t>
      </w:r>
      <w:proofErr w:type="gramStart"/>
      <w:r>
        <w:rPr>
          <w:i/>
          <w:iCs w:val="0"/>
        </w:rPr>
        <w:t>entry</w:t>
      </w:r>
      <w:bookmarkEnd w:id="138"/>
      <w:bookmarkEnd w:id="139"/>
      <w:bookmarkEnd w:id="140"/>
      <w:proofErr w:type="gramEnd"/>
    </w:p>
    <w:p w14:paraId="777DDD29" w14:textId="77777777" w:rsidR="00590F0E" w:rsidRPr="00590F0E" w:rsidRDefault="00590F0E" w:rsidP="00104C3A">
      <w:pPr>
        <w:pStyle w:val="SC-Source"/>
      </w:pPr>
      <w:r w:rsidRPr="00590F0E">
        <w:t>{</w:t>
      </w:r>
    </w:p>
    <w:p w14:paraId="329A76CA" w14:textId="76421D81" w:rsidR="00590F0E" w:rsidRPr="00590F0E" w:rsidRDefault="00590F0E" w:rsidP="00104C3A">
      <w:pPr>
        <w:pStyle w:val="SC-Source"/>
      </w:pPr>
      <w:r w:rsidRPr="00590F0E">
        <w:t xml:space="preserve">  </w:t>
      </w:r>
      <w:r w:rsidR="00FB0D72">
        <w:t>“</w:t>
      </w:r>
      <w:r w:rsidRPr="00590F0E">
        <w:t>---0dWlqevI</w:t>
      </w:r>
      <w:r w:rsidR="00FB0D72">
        <w:t>”</w:t>
      </w:r>
      <w:r w:rsidRPr="00590F0E">
        <w:t>: {</w:t>
      </w:r>
    </w:p>
    <w:p w14:paraId="6ACBF7D3" w14:textId="0B656A77" w:rsidR="00590F0E" w:rsidRPr="00590F0E" w:rsidRDefault="00590F0E" w:rsidP="00104C3A">
      <w:pPr>
        <w:pStyle w:val="SC-Source"/>
      </w:pPr>
      <w:r w:rsidRPr="00590F0E">
        <w:t xml:space="preserve">    </w:t>
      </w:r>
      <w:r w:rsidR="00FB0D72">
        <w:t>“</w:t>
      </w:r>
      <w:r w:rsidRPr="00590F0E">
        <w:t>annotations</w:t>
      </w:r>
      <w:r w:rsidR="00FB0D72">
        <w:t>”</w:t>
      </w:r>
      <w:r w:rsidRPr="00590F0E">
        <w:t>: {</w:t>
      </w:r>
    </w:p>
    <w:p w14:paraId="2DEF4EB1" w14:textId="6FECFBFD" w:rsidR="00590F0E" w:rsidRPr="00590F0E" w:rsidRDefault="00590F0E" w:rsidP="00104C3A">
      <w:pPr>
        <w:pStyle w:val="SC-Source"/>
      </w:pPr>
      <w:r w:rsidRPr="00590F0E">
        <w:t xml:space="preserve">      </w:t>
      </w:r>
      <w:r w:rsidR="00FB0D72">
        <w:t>“</w:t>
      </w:r>
      <w:r w:rsidRPr="00590F0E">
        <w:t>label</w:t>
      </w:r>
      <w:r w:rsidR="00FB0D72">
        <w:t>”</w:t>
      </w:r>
      <w:r w:rsidRPr="00590F0E">
        <w:t xml:space="preserve">: </w:t>
      </w:r>
      <w:r w:rsidR="00FB0D72">
        <w:t>“</w:t>
      </w:r>
      <w:r w:rsidRPr="00590F0E">
        <w:t>clay pottery making</w:t>
      </w:r>
      <w:r w:rsidR="00FB0D72">
        <w:t>”</w:t>
      </w:r>
      <w:r w:rsidRPr="00590F0E">
        <w:t>,</w:t>
      </w:r>
    </w:p>
    <w:p w14:paraId="50AAABA6" w14:textId="273918DF" w:rsidR="00590F0E" w:rsidRPr="00590F0E" w:rsidRDefault="00590F0E" w:rsidP="00104C3A">
      <w:pPr>
        <w:pStyle w:val="SC-Source"/>
      </w:pPr>
      <w:r w:rsidRPr="00590F0E">
        <w:t xml:space="preserve">      </w:t>
      </w:r>
      <w:r w:rsidR="00FB0D72">
        <w:t>“</w:t>
      </w:r>
      <w:r w:rsidRPr="00590F0E">
        <w:t>segment</w:t>
      </w:r>
      <w:r w:rsidR="00FB0D72">
        <w:t>”</w:t>
      </w:r>
      <w:r w:rsidRPr="00590F0E">
        <w:t>: [</w:t>
      </w:r>
    </w:p>
    <w:p w14:paraId="3E87E6DB" w14:textId="77777777" w:rsidR="00590F0E" w:rsidRPr="00590F0E" w:rsidRDefault="00590F0E" w:rsidP="00104C3A">
      <w:pPr>
        <w:pStyle w:val="SC-Source"/>
      </w:pPr>
      <w:r w:rsidRPr="00590F0E">
        <w:t xml:space="preserve">        19,</w:t>
      </w:r>
    </w:p>
    <w:p w14:paraId="7EB03A71" w14:textId="77777777" w:rsidR="00590F0E" w:rsidRPr="00590F0E" w:rsidRDefault="00590F0E" w:rsidP="00104C3A">
      <w:pPr>
        <w:pStyle w:val="SC-Source"/>
      </w:pPr>
      <w:r w:rsidRPr="00590F0E">
        <w:t xml:space="preserve">        29</w:t>
      </w:r>
    </w:p>
    <w:p w14:paraId="49BF0DEA" w14:textId="77777777" w:rsidR="00590F0E" w:rsidRPr="00590F0E" w:rsidRDefault="00590F0E" w:rsidP="00104C3A">
      <w:pPr>
        <w:pStyle w:val="SC-Source"/>
      </w:pPr>
      <w:r w:rsidRPr="00590F0E">
        <w:t xml:space="preserve">      ]</w:t>
      </w:r>
    </w:p>
    <w:p w14:paraId="4185B66E" w14:textId="77777777" w:rsidR="00590F0E" w:rsidRPr="00590F0E" w:rsidRDefault="00590F0E" w:rsidP="00104C3A">
      <w:pPr>
        <w:pStyle w:val="SC-Source"/>
      </w:pPr>
      <w:r w:rsidRPr="00590F0E">
        <w:t xml:space="preserve">    },</w:t>
      </w:r>
    </w:p>
    <w:p w14:paraId="41B46D6E" w14:textId="320D9AF9" w:rsidR="00590F0E" w:rsidRPr="00590F0E" w:rsidRDefault="00590F0E" w:rsidP="00104C3A">
      <w:pPr>
        <w:pStyle w:val="SC-Source"/>
      </w:pPr>
      <w:r w:rsidRPr="00590F0E">
        <w:t xml:space="preserve">    </w:t>
      </w:r>
      <w:r w:rsidR="00FB0D72">
        <w:t>“</w:t>
      </w:r>
      <w:r w:rsidRPr="00590F0E">
        <w:t>duration</w:t>
      </w:r>
      <w:r w:rsidR="00FB0D72">
        <w:t>”</w:t>
      </w:r>
      <w:r w:rsidRPr="00590F0E">
        <w:t>: 10,</w:t>
      </w:r>
    </w:p>
    <w:p w14:paraId="41D6FC23" w14:textId="40148BEC" w:rsidR="00590F0E" w:rsidRPr="00590F0E" w:rsidRDefault="00590F0E" w:rsidP="00104C3A">
      <w:pPr>
        <w:pStyle w:val="SC-Source"/>
      </w:pPr>
      <w:r w:rsidRPr="00590F0E">
        <w:t xml:space="preserve">    </w:t>
      </w:r>
      <w:r w:rsidR="00FB0D72">
        <w:t>“</w:t>
      </w:r>
      <w:r w:rsidRPr="00590F0E">
        <w:t>subset</w:t>
      </w:r>
      <w:r w:rsidR="00FB0D72">
        <w:t>”</w:t>
      </w:r>
      <w:r w:rsidRPr="00590F0E">
        <w:t xml:space="preserve">: </w:t>
      </w:r>
      <w:r w:rsidR="00FB0D72">
        <w:t>“</w:t>
      </w:r>
      <w:r w:rsidRPr="00590F0E">
        <w:t>train</w:t>
      </w:r>
      <w:r w:rsidR="00FB0D72">
        <w:t>”</w:t>
      </w:r>
      <w:r w:rsidRPr="00590F0E">
        <w:t>,</w:t>
      </w:r>
    </w:p>
    <w:p w14:paraId="6F93A91F" w14:textId="7B74688F" w:rsidR="00590F0E" w:rsidRPr="00590F0E" w:rsidRDefault="00590F0E" w:rsidP="00104C3A">
      <w:pPr>
        <w:pStyle w:val="SC-Source"/>
      </w:pPr>
      <w:r w:rsidRPr="00590F0E">
        <w:t xml:space="preserve">    </w:t>
      </w:r>
      <w:r w:rsidR="00FB0D72">
        <w:t>“</w:t>
      </w:r>
      <w:proofErr w:type="spellStart"/>
      <w:r w:rsidRPr="00590F0E">
        <w:t>url</w:t>
      </w:r>
      <w:proofErr w:type="spellEnd"/>
      <w:r w:rsidR="00FB0D72">
        <w:t>”</w:t>
      </w:r>
      <w:r w:rsidRPr="00590F0E">
        <w:t xml:space="preserve">: </w:t>
      </w:r>
      <w:r w:rsidR="00FB0D72">
        <w:t>“</w:t>
      </w:r>
      <w:r w:rsidRPr="00590F0E">
        <w:t>https://www.youtube.com/watch?v=---0dWlqevI</w:t>
      </w:r>
      <w:r w:rsidR="00FB0D72">
        <w:t>”</w:t>
      </w:r>
    </w:p>
    <w:p w14:paraId="0ECC055F" w14:textId="77777777" w:rsidR="00590F0E" w:rsidRPr="00590F0E" w:rsidRDefault="00590F0E" w:rsidP="00104C3A">
      <w:pPr>
        <w:pStyle w:val="SC-Source"/>
      </w:pPr>
      <w:r w:rsidRPr="00590F0E">
        <w:t xml:space="preserve">  }</w:t>
      </w:r>
    </w:p>
    <w:p w14:paraId="13631DDA" w14:textId="3BDC4164" w:rsidR="001B0351" w:rsidRDefault="00590F0E" w:rsidP="002770F7">
      <w:pPr>
        <w:pStyle w:val="SC-Source"/>
      </w:pPr>
      <w:r w:rsidRPr="00590F0E">
        <w:t>}</w:t>
      </w:r>
    </w:p>
    <w:p w14:paraId="5488F8AF" w14:textId="5DBE56D7" w:rsidR="00663C73" w:rsidRDefault="001B0351" w:rsidP="00663C73">
      <w:pPr>
        <w:ind w:firstLine="0"/>
      </w:pPr>
      <w:r>
        <w:tab/>
      </w:r>
      <w:r w:rsidR="00590F0E">
        <w:t>The data collector process is responsible for enumerating the kinetic-700 dataset and persisting it into local storage</w:t>
      </w:r>
      <w:r w:rsidR="00FB0D72">
        <w:t xml:space="preserve"> (see Figure 25)</w:t>
      </w:r>
      <w:r w:rsidR="00590F0E">
        <w:t xml:space="preserve">. This process begins with enqueuing one message per video URL into a high-availability message queue with guaranteed </w:t>
      </w:r>
      <w:r w:rsidR="00590F0E">
        <w:rPr>
          <w:i/>
          <w:iCs/>
        </w:rPr>
        <w:t xml:space="preserve">at least once delivery </w:t>
      </w:r>
      <w:r w:rsidR="00590F0E">
        <w:t>semantics. Next, a containerized application dequeues the message and attempts to cache YouTube’s mp4 file into a network file system. Before contacting YouTube, the download process queries a NoSQL Key-Value store to confirm another container instance hasn’t already completed the video.</w:t>
      </w:r>
      <w:r w:rsidR="00B20CB5">
        <w:t xml:space="preserve"> After successfully </w:t>
      </w:r>
      <w:proofErr w:type="gramStart"/>
      <w:r w:rsidR="00B20CB5">
        <w:t>caching</w:t>
      </w:r>
      <w:proofErr w:type="gramEnd"/>
      <w:r w:rsidR="00B20CB5">
        <w:t xml:space="preserve"> the video, the download application deletes the message from the download task queue. </w:t>
      </w:r>
    </w:p>
    <w:p w14:paraId="279E8491" w14:textId="391ACF21" w:rsidR="00590F0E" w:rsidRDefault="009441CB" w:rsidP="00104C3A">
      <w:r>
        <w:lastRenderedPageBreak/>
        <w:t>The cloud infrastructure supports scaling the download service container instances proportional to the queue depth. This characteristic also means the download service will shut down if additional messages aren’t waiting for processing.</w:t>
      </w:r>
    </w:p>
    <w:p w14:paraId="386F3F46" w14:textId="0BC57485" w:rsidR="00590F0E" w:rsidRPr="00DB6674" w:rsidRDefault="00590F0E" w:rsidP="00104C3A">
      <w:pPr>
        <w:pStyle w:val="Caption"/>
        <w:ind w:firstLine="0"/>
      </w:pPr>
      <w:bookmarkStart w:id="141" w:name="_Toc134428853"/>
      <w:bookmarkStart w:id="142" w:name="_Toc134428895"/>
      <w:bookmarkStart w:id="143" w:name="_Toc134429102"/>
      <w:r w:rsidRPr="00104C3A">
        <w:rPr>
          <w:b/>
          <w:bCs/>
        </w:rPr>
        <w:t xml:space="preserve">Figure </w:t>
      </w:r>
      <w:r w:rsidR="00005DA6">
        <w:rPr>
          <w:b/>
          <w:bCs/>
        </w:rPr>
        <w:fldChar w:fldCharType="begin"/>
      </w:r>
      <w:r w:rsidR="00005DA6">
        <w:rPr>
          <w:b/>
          <w:bCs/>
        </w:rPr>
        <w:instrText xml:space="preserve"> SEQ Figure \* ARABIC </w:instrText>
      </w:r>
      <w:r w:rsidR="00005DA6">
        <w:rPr>
          <w:b/>
          <w:bCs/>
        </w:rPr>
        <w:fldChar w:fldCharType="separate"/>
      </w:r>
      <w:r w:rsidR="001840CC">
        <w:rPr>
          <w:b/>
          <w:bCs/>
          <w:noProof/>
        </w:rPr>
        <w:t>25</w:t>
      </w:r>
      <w:r w:rsidR="00005DA6">
        <w:rPr>
          <w:b/>
          <w:bCs/>
        </w:rPr>
        <w:fldChar w:fldCharType="end"/>
      </w:r>
      <w:r>
        <w:br/>
      </w:r>
      <w:r>
        <w:rPr>
          <w:i/>
          <w:iCs w:val="0"/>
        </w:rPr>
        <w:t>Download Process Architecture</w:t>
      </w:r>
      <w:bookmarkEnd w:id="141"/>
      <w:bookmarkEnd w:id="142"/>
      <w:bookmarkEnd w:id="143"/>
    </w:p>
    <w:p w14:paraId="30208CD8" w14:textId="18003683" w:rsidR="00590F0E" w:rsidRDefault="00590F0E" w:rsidP="000E43A1">
      <w:pPr>
        <w:ind w:firstLine="0"/>
      </w:pPr>
      <w:r w:rsidRPr="00590F0E">
        <w:rPr>
          <w:noProof/>
          <w:lang w:bidi="bn-IN"/>
        </w:rPr>
        <w:drawing>
          <wp:inline distT="0" distB="0" distL="0" distR="0" wp14:anchorId="47A9AA7F" wp14:editId="3DB0007D">
            <wp:extent cx="5895975" cy="6188075"/>
            <wp:effectExtent l="0" t="0" r="9525" b="3175"/>
            <wp:docPr id="32" name="Picture 32" descr="Timeli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imeline&#10;&#10;Description automatically generated with low confidence"/>
                    <pic:cNvPicPr/>
                  </pic:nvPicPr>
                  <pic:blipFill>
                    <a:blip r:embed="rId45"/>
                    <a:stretch>
                      <a:fillRect/>
                    </a:stretch>
                  </pic:blipFill>
                  <pic:spPr>
                    <a:xfrm>
                      <a:off x="0" y="0"/>
                      <a:ext cx="5919938" cy="6213225"/>
                    </a:xfrm>
                    <a:prstGeom prst="rect">
                      <a:avLst/>
                    </a:prstGeom>
                  </pic:spPr>
                </pic:pic>
              </a:graphicData>
            </a:graphic>
          </wp:inline>
        </w:drawing>
      </w:r>
    </w:p>
    <w:p w14:paraId="5B3800C7" w14:textId="3B6F2333" w:rsidR="00590F0E" w:rsidRDefault="00590F0E" w:rsidP="00590F0E">
      <w:pPr>
        <w:ind w:firstLine="0"/>
      </w:pPr>
      <w:r>
        <w:lastRenderedPageBreak/>
        <w:tab/>
        <w:t xml:space="preserve">This construct relies on several AWS services to orchestrate the download process and ensure high availability. The following table enumerates the </w:t>
      </w:r>
      <w:r w:rsidR="00CC7DDB">
        <w:t xml:space="preserve">essential </w:t>
      </w:r>
      <w:r>
        <w:t>components</w:t>
      </w:r>
      <w:r w:rsidR="00CC7DDB">
        <w:t xml:space="preserve"> for managing this data flow.</w:t>
      </w:r>
    </w:p>
    <w:p w14:paraId="4AF3C302" w14:textId="63D3B979" w:rsidR="00590F0E" w:rsidRDefault="00590F0E" w:rsidP="00590F0E">
      <w:pPr>
        <w:pStyle w:val="Caption"/>
        <w:ind w:firstLine="0"/>
        <w:rPr>
          <w:i/>
          <w:iCs w:val="0"/>
        </w:rPr>
      </w:pPr>
      <w:bookmarkStart w:id="144" w:name="_Toc134428827"/>
      <w:r w:rsidRPr="00104C3A">
        <w:rPr>
          <w:b/>
          <w:bCs/>
        </w:rPr>
        <w:t xml:space="preserve">Table </w:t>
      </w:r>
      <w:r w:rsidRPr="00104C3A">
        <w:rPr>
          <w:b/>
          <w:bCs/>
        </w:rPr>
        <w:fldChar w:fldCharType="begin"/>
      </w:r>
      <w:r w:rsidRPr="00104C3A">
        <w:rPr>
          <w:b/>
          <w:bCs/>
        </w:rPr>
        <w:instrText xml:space="preserve"> SEQ Table \* ARABIC </w:instrText>
      </w:r>
      <w:r w:rsidRPr="00104C3A">
        <w:rPr>
          <w:b/>
          <w:bCs/>
        </w:rPr>
        <w:fldChar w:fldCharType="separate"/>
      </w:r>
      <w:r w:rsidR="001840CC">
        <w:rPr>
          <w:b/>
          <w:bCs/>
          <w:noProof/>
        </w:rPr>
        <w:t>11</w:t>
      </w:r>
      <w:r w:rsidRPr="00104C3A">
        <w:rPr>
          <w:b/>
          <w:bCs/>
        </w:rPr>
        <w:fldChar w:fldCharType="end"/>
      </w:r>
      <w:r>
        <w:rPr>
          <w:b/>
          <w:bCs/>
        </w:rPr>
        <w:br/>
      </w:r>
      <w:r w:rsidRPr="00104C3A">
        <w:rPr>
          <w:i/>
          <w:iCs w:val="0"/>
        </w:rPr>
        <w:t>Download</w:t>
      </w:r>
      <w:r>
        <w:rPr>
          <w:i/>
          <w:iCs w:val="0"/>
        </w:rPr>
        <w:t xml:space="preserve"> Process Infrastructure Services</w:t>
      </w:r>
      <w:bookmarkEnd w:id="144"/>
    </w:p>
    <w:tbl>
      <w:tblPr>
        <w:tblStyle w:val="GridTable4"/>
        <w:tblW w:w="0" w:type="auto"/>
        <w:tblLook w:val="04A0" w:firstRow="1" w:lastRow="0" w:firstColumn="1" w:lastColumn="0" w:noHBand="0" w:noVBand="1"/>
      </w:tblPr>
      <w:tblGrid>
        <w:gridCol w:w="3055"/>
        <w:gridCol w:w="6295"/>
      </w:tblGrid>
      <w:tr w:rsidR="00590F0E" w14:paraId="18B391BA" w14:textId="77777777" w:rsidTr="00104C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39DBC3B6" w14:textId="64567C82" w:rsidR="00590F0E" w:rsidRDefault="00590F0E" w:rsidP="00590F0E">
            <w:pPr>
              <w:ind w:firstLine="0"/>
            </w:pPr>
            <w:r>
              <w:t>Service Name</w:t>
            </w:r>
          </w:p>
        </w:tc>
        <w:tc>
          <w:tcPr>
            <w:tcW w:w="6295" w:type="dxa"/>
          </w:tcPr>
          <w:p w14:paraId="3EF00318" w14:textId="10B44F6D" w:rsidR="00590F0E" w:rsidRDefault="00590F0E" w:rsidP="00590F0E">
            <w:pPr>
              <w:ind w:firstLine="0"/>
              <w:cnfStyle w:val="100000000000" w:firstRow="1" w:lastRow="0" w:firstColumn="0" w:lastColumn="0" w:oddVBand="0" w:evenVBand="0" w:oddHBand="0" w:evenHBand="0" w:firstRowFirstColumn="0" w:firstRowLastColumn="0" w:lastRowFirstColumn="0" w:lastRowLastColumn="0"/>
            </w:pPr>
            <w:r>
              <w:t>Description</w:t>
            </w:r>
          </w:p>
        </w:tc>
      </w:tr>
      <w:tr w:rsidR="00590F0E" w14:paraId="4D1AB8AA" w14:textId="77777777" w:rsidTr="00104C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6D70A686" w14:textId="5FBD7849" w:rsidR="00590F0E" w:rsidRDefault="00590F0E" w:rsidP="00590F0E">
            <w:pPr>
              <w:ind w:firstLine="0"/>
            </w:pPr>
            <w:r>
              <w:t>Amazon Simple Queue Service (Amazon SQS)</w:t>
            </w:r>
          </w:p>
        </w:tc>
        <w:tc>
          <w:tcPr>
            <w:tcW w:w="6295" w:type="dxa"/>
          </w:tcPr>
          <w:p w14:paraId="15B147C3" w14:textId="70BD5910" w:rsidR="00590F0E" w:rsidRDefault="00590F0E" w:rsidP="00590F0E">
            <w:pPr>
              <w:ind w:firstLine="0"/>
              <w:cnfStyle w:val="000000100000" w:firstRow="0" w:lastRow="0" w:firstColumn="0" w:lastColumn="0" w:oddVBand="0" w:evenVBand="0" w:oddHBand="1" w:evenHBand="0" w:firstRowFirstColumn="0" w:firstRowLastColumn="0" w:lastRowFirstColumn="0" w:lastRowLastColumn="0"/>
            </w:pPr>
            <w:r>
              <w:t xml:space="preserve">A secure, durable, and available hosted queue that lets </w:t>
            </w:r>
            <w:r w:rsidR="00736757">
              <w:t xml:space="preserve">one </w:t>
            </w:r>
            <w:r>
              <w:t>integrate and decouple distributed software systems and components (AWS, SQS, 2023)</w:t>
            </w:r>
          </w:p>
        </w:tc>
      </w:tr>
      <w:tr w:rsidR="00590F0E" w14:paraId="50C13A02" w14:textId="77777777" w:rsidTr="00104C3A">
        <w:tc>
          <w:tcPr>
            <w:cnfStyle w:val="001000000000" w:firstRow="0" w:lastRow="0" w:firstColumn="1" w:lastColumn="0" w:oddVBand="0" w:evenVBand="0" w:oddHBand="0" w:evenHBand="0" w:firstRowFirstColumn="0" w:firstRowLastColumn="0" w:lastRowFirstColumn="0" w:lastRowLastColumn="0"/>
            <w:tcW w:w="3055" w:type="dxa"/>
          </w:tcPr>
          <w:p w14:paraId="68A4D083" w14:textId="6EEFB09C" w:rsidR="00590F0E" w:rsidRDefault="00590F0E" w:rsidP="00590F0E">
            <w:pPr>
              <w:ind w:firstLine="0"/>
            </w:pPr>
            <w:r>
              <w:t xml:space="preserve">AWS </w:t>
            </w:r>
            <w:proofErr w:type="spellStart"/>
            <w:r>
              <w:t>Fargate</w:t>
            </w:r>
            <w:proofErr w:type="spellEnd"/>
          </w:p>
        </w:tc>
        <w:tc>
          <w:tcPr>
            <w:tcW w:w="6295" w:type="dxa"/>
          </w:tcPr>
          <w:p w14:paraId="15E01639" w14:textId="660EEA1A" w:rsidR="00590F0E" w:rsidRDefault="00590F0E" w:rsidP="00590F0E">
            <w:pPr>
              <w:ind w:firstLine="0"/>
              <w:cnfStyle w:val="000000000000" w:firstRow="0" w:lastRow="0" w:firstColumn="0" w:lastColumn="0" w:oddVBand="0" w:evenVBand="0" w:oddHBand="0" w:evenHBand="0" w:firstRowFirstColumn="0" w:firstRowLastColumn="0" w:lastRowFirstColumn="0" w:lastRowLastColumn="0"/>
            </w:pPr>
            <w:r>
              <w:t xml:space="preserve">A technology that you can use to run containers without having to manage servers or clusters of Amazon EC2 instances (AWS, </w:t>
            </w:r>
            <w:proofErr w:type="spellStart"/>
            <w:r>
              <w:t>Fargate</w:t>
            </w:r>
            <w:proofErr w:type="spellEnd"/>
            <w:r>
              <w:t>, 2023)</w:t>
            </w:r>
          </w:p>
        </w:tc>
      </w:tr>
      <w:tr w:rsidR="00590F0E" w14:paraId="40000B0D" w14:textId="77777777" w:rsidTr="00104C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00F1D3FF" w14:textId="07BA305F" w:rsidR="00590F0E" w:rsidRDefault="00590F0E" w:rsidP="00590F0E">
            <w:pPr>
              <w:ind w:firstLine="0"/>
            </w:pPr>
            <w:r>
              <w:t>Amazon DynamoDB</w:t>
            </w:r>
          </w:p>
        </w:tc>
        <w:tc>
          <w:tcPr>
            <w:tcW w:w="6295" w:type="dxa"/>
          </w:tcPr>
          <w:p w14:paraId="585E9828" w14:textId="35D0C2C1" w:rsidR="00590F0E" w:rsidRDefault="00590F0E" w:rsidP="00590F0E">
            <w:pPr>
              <w:ind w:firstLine="0"/>
              <w:cnfStyle w:val="000000100000" w:firstRow="0" w:lastRow="0" w:firstColumn="0" w:lastColumn="0" w:oddVBand="0" w:evenVBand="0" w:oddHBand="1" w:evenHBand="0" w:firstRowFirstColumn="0" w:firstRowLastColumn="0" w:lastRowFirstColumn="0" w:lastRowLastColumn="0"/>
            </w:pPr>
            <w:r>
              <w:t>A fully managed NoSQL database service that provides fast and predictable performance to store and retrieve data (AWS, DynamoDB, 2023)</w:t>
            </w:r>
          </w:p>
        </w:tc>
      </w:tr>
      <w:tr w:rsidR="00590F0E" w14:paraId="75C37054" w14:textId="77777777" w:rsidTr="00104C3A">
        <w:tc>
          <w:tcPr>
            <w:cnfStyle w:val="001000000000" w:firstRow="0" w:lastRow="0" w:firstColumn="1" w:lastColumn="0" w:oddVBand="0" w:evenVBand="0" w:oddHBand="0" w:evenHBand="0" w:firstRowFirstColumn="0" w:firstRowLastColumn="0" w:lastRowFirstColumn="0" w:lastRowLastColumn="0"/>
            <w:tcW w:w="3055" w:type="dxa"/>
          </w:tcPr>
          <w:p w14:paraId="10177EB9" w14:textId="721980D7" w:rsidR="00590F0E" w:rsidRDefault="00590F0E" w:rsidP="00590F0E">
            <w:pPr>
              <w:ind w:firstLine="0"/>
            </w:pPr>
            <w:r>
              <w:t>Amazon S3</w:t>
            </w:r>
          </w:p>
        </w:tc>
        <w:tc>
          <w:tcPr>
            <w:tcW w:w="6295" w:type="dxa"/>
          </w:tcPr>
          <w:p w14:paraId="70653587" w14:textId="2DC76134" w:rsidR="00590F0E" w:rsidRDefault="00590F0E" w:rsidP="00590F0E">
            <w:pPr>
              <w:ind w:firstLine="0"/>
              <w:cnfStyle w:val="000000000000" w:firstRow="0" w:lastRow="0" w:firstColumn="0" w:lastColumn="0" w:oddVBand="0" w:evenVBand="0" w:oddHBand="0" w:evenHBand="0" w:firstRowFirstColumn="0" w:firstRowLastColumn="0" w:lastRowFirstColumn="0" w:lastRowLastColumn="0"/>
            </w:pPr>
            <w:r>
              <w:t>An object storage service that offers scalability, data availability, security, and performance (AWS, S3, 2023)</w:t>
            </w:r>
          </w:p>
        </w:tc>
      </w:tr>
    </w:tbl>
    <w:p w14:paraId="7CA91B44" w14:textId="77777777" w:rsidR="00DB6674" w:rsidRDefault="00DB6674" w:rsidP="00DB6674"/>
    <w:p w14:paraId="3F7297AC" w14:textId="1C8E7702" w:rsidR="00E21892" w:rsidRDefault="00E21892" w:rsidP="00E21892">
      <w:pPr>
        <w:pStyle w:val="Heading3"/>
        <w:ind w:firstLine="0"/>
      </w:pPr>
      <w:bookmarkStart w:id="145" w:name="_Toc128255056"/>
      <w:r>
        <w:t>Video Processor</w:t>
      </w:r>
    </w:p>
    <w:p w14:paraId="6A808F2E" w14:textId="6DEC95A2" w:rsidR="006A0C2B" w:rsidRDefault="00533343" w:rsidP="001E0515">
      <w:pPr>
        <w:ind w:firstLine="0"/>
      </w:pPr>
      <w:r>
        <w:tab/>
        <w:t xml:space="preserve">When videos arrive within the network file system (Amazon S3), an event </w:t>
      </w:r>
      <w:proofErr w:type="gramStart"/>
      <w:r>
        <w:t>triggers</w:t>
      </w:r>
      <w:proofErr w:type="gramEnd"/>
      <w:r>
        <w:t xml:space="preserve"> and enqueues into the </w:t>
      </w:r>
      <w:proofErr w:type="spellStart"/>
      <w:r>
        <w:t>OpenPose</w:t>
      </w:r>
      <w:proofErr w:type="spellEnd"/>
      <w:r>
        <w:t xml:space="preserve"> task queue</w:t>
      </w:r>
      <w:r w:rsidR="00DD245A">
        <w:t xml:space="preserve"> (see Figure 26)</w:t>
      </w:r>
      <w:r>
        <w:t xml:space="preserve">. </w:t>
      </w:r>
      <w:bookmarkEnd w:id="145"/>
      <w:proofErr w:type="spellStart"/>
      <w:r w:rsidR="000D29D8">
        <w:t>OpenPose</w:t>
      </w:r>
      <w:proofErr w:type="spellEnd"/>
      <w:r w:rsidR="000D29D8">
        <w:t xml:space="preserve"> is a library from Carnegie Mellon that automates detecting human skeletons within 2D images</w:t>
      </w:r>
      <w:r w:rsidR="001E0515">
        <w:t xml:space="preserve"> using its proprietary models on GPU-enabled computers</w:t>
      </w:r>
      <w:r w:rsidR="00CD1874">
        <w:t xml:space="preserve"> (Cao et al., 2019)</w:t>
      </w:r>
      <w:r w:rsidR="001E0515">
        <w:t xml:space="preserve">. This study packages the library into a </w:t>
      </w:r>
      <w:r w:rsidR="001E0515">
        <w:lastRenderedPageBreak/>
        <w:t>containerized application that executes across a horizontally scalable GPU farm of Amazon EC2 p4gdn.xlarge instances (4 VCPU; 16GiB RAM; 1 NVIDIA A100 Tensor GPU). Like the downloader, the video processors monitor a message queue of pending tasks and avoid repeating work through a NoSQL status table. The awaiting message count influences the total video processor replicas, and the service will terminate when the queue is empty.</w:t>
      </w:r>
    </w:p>
    <w:p w14:paraId="223CBE9E" w14:textId="17CFBFF6" w:rsidR="000D29D8" w:rsidRPr="00104C3A" w:rsidRDefault="001E0515" w:rsidP="00104C3A">
      <w:pPr>
        <w:pStyle w:val="Caption"/>
        <w:ind w:firstLine="0"/>
        <w:rPr>
          <w:b/>
          <w:bCs/>
          <w:i/>
          <w:iCs w:val="0"/>
        </w:rPr>
      </w:pPr>
      <w:bookmarkStart w:id="146" w:name="_Toc134428854"/>
      <w:bookmarkStart w:id="147" w:name="_Toc134428896"/>
      <w:bookmarkStart w:id="148" w:name="_Toc134429103"/>
      <w:r w:rsidRPr="00104C3A">
        <w:rPr>
          <w:b/>
          <w:bCs/>
        </w:rPr>
        <w:t xml:space="preserve">Figure </w:t>
      </w:r>
      <w:r w:rsidR="00005DA6">
        <w:rPr>
          <w:b/>
          <w:bCs/>
        </w:rPr>
        <w:fldChar w:fldCharType="begin"/>
      </w:r>
      <w:r w:rsidR="00005DA6">
        <w:rPr>
          <w:b/>
          <w:bCs/>
        </w:rPr>
        <w:instrText xml:space="preserve"> SEQ Figure \* ARABIC </w:instrText>
      </w:r>
      <w:r w:rsidR="00005DA6">
        <w:rPr>
          <w:b/>
          <w:bCs/>
        </w:rPr>
        <w:fldChar w:fldCharType="separate"/>
      </w:r>
      <w:r w:rsidR="001840CC">
        <w:rPr>
          <w:b/>
          <w:bCs/>
          <w:noProof/>
        </w:rPr>
        <w:t>26</w:t>
      </w:r>
      <w:r w:rsidR="00005DA6">
        <w:rPr>
          <w:b/>
          <w:bCs/>
        </w:rPr>
        <w:fldChar w:fldCharType="end"/>
      </w:r>
      <w:r>
        <w:rPr>
          <w:b/>
          <w:bCs/>
        </w:rPr>
        <w:br/>
      </w:r>
      <w:r w:rsidRPr="00104C3A">
        <w:rPr>
          <w:i/>
          <w:iCs w:val="0"/>
        </w:rPr>
        <w:t>Video</w:t>
      </w:r>
      <w:r>
        <w:rPr>
          <w:i/>
          <w:iCs w:val="0"/>
        </w:rPr>
        <w:t xml:space="preserve"> Processor Architecture</w:t>
      </w:r>
      <w:bookmarkEnd w:id="146"/>
      <w:bookmarkEnd w:id="147"/>
      <w:bookmarkEnd w:id="148"/>
    </w:p>
    <w:p w14:paraId="0E4F7A78" w14:textId="01831561" w:rsidR="000D29D8" w:rsidRDefault="000D29D8" w:rsidP="00E21892">
      <w:pPr>
        <w:ind w:firstLine="0"/>
      </w:pPr>
      <w:r w:rsidRPr="000D29D8">
        <w:rPr>
          <w:noProof/>
          <w:lang w:bidi="bn-IN"/>
        </w:rPr>
        <w:drawing>
          <wp:inline distT="0" distB="0" distL="0" distR="0" wp14:anchorId="631B67B9" wp14:editId="49D25F76">
            <wp:extent cx="6000750" cy="5611495"/>
            <wp:effectExtent l="0" t="0" r="0" b="8255"/>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pic:nvPicPr>
                  <pic:blipFill>
                    <a:blip r:embed="rId46"/>
                    <a:stretch>
                      <a:fillRect/>
                    </a:stretch>
                  </pic:blipFill>
                  <pic:spPr>
                    <a:xfrm>
                      <a:off x="0" y="0"/>
                      <a:ext cx="6015074" cy="5624890"/>
                    </a:xfrm>
                    <a:prstGeom prst="rect">
                      <a:avLst/>
                    </a:prstGeom>
                  </pic:spPr>
                </pic:pic>
              </a:graphicData>
            </a:graphic>
          </wp:inline>
        </w:drawing>
      </w:r>
    </w:p>
    <w:p w14:paraId="52F228A5" w14:textId="6CC6D223" w:rsidR="00092BE3" w:rsidRPr="00092BE3" w:rsidRDefault="001E0515" w:rsidP="00092BE3">
      <w:pPr>
        <w:ind w:firstLine="0"/>
      </w:pPr>
      <w:r>
        <w:lastRenderedPageBreak/>
        <w:tab/>
        <w:t xml:space="preserve">Inside the video processor container is a simple message pump that pulls for </w:t>
      </w:r>
      <w:proofErr w:type="spellStart"/>
      <w:r>
        <w:t>OpenPose</w:t>
      </w:r>
      <w:proofErr w:type="spellEnd"/>
      <w:r>
        <w:t xml:space="preserve"> processing tasks (see Figure 27). </w:t>
      </w:r>
      <w:r w:rsidR="00092BE3">
        <w:t xml:space="preserve">The container fetches the associated video from the Video Store, extracts frames using OpenCV, processes them using </w:t>
      </w:r>
      <w:proofErr w:type="spellStart"/>
      <w:r w:rsidR="00092BE3">
        <w:t>OpenPose</w:t>
      </w:r>
      <w:proofErr w:type="spellEnd"/>
      <w:r w:rsidR="00092BE3">
        <w:t>, and builds an analysis report.</w:t>
      </w:r>
    </w:p>
    <w:p w14:paraId="2F0E32A3" w14:textId="4A92BE7D" w:rsidR="00092BE3" w:rsidRPr="00504723" w:rsidRDefault="00092BE3" w:rsidP="00092BE3">
      <w:pPr>
        <w:pStyle w:val="Caption"/>
        <w:ind w:firstLine="0"/>
        <w:rPr>
          <w:i/>
          <w:iCs w:val="0"/>
        </w:rPr>
      </w:pPr>
      <w:bookmarkStart w:id="149" w:name="_Toc134428855"/>
      <w:bookmarkStart w:id="150" w:name="_Toc134428897"/>
      <w:bookmarkStart w:id="151" w:name="_Toc134429104"/>
      <w:r w:rsidRPr="00504723">
        <w:rPr>
          <w:b/>
          <w:bCs/>
        </w:rPr>
        <w:t xml:space="preserve">Figure </w:t>
      </w:r>
      <w:r w:rsidR="00005DA6">
        <w:rPr>
          <w:b/>
          <w:bCs/>
        </w:rPr>
        <w:fldChar w:fldCharType="begin"/>
      </w:r>
      <w:r w:rsidR="00005DA6">
        <w:rPr>
          <w:b/>
          <w:bCs/>
        </w:rPr>
        <w:instrText xml:space="preserve"> SEQ Figure \* ARABIC </w:instrText>
      </w:r>
      <w:r w:rsidR="00005DA6">
        <w:rPr>
          <w:b/>
          <w:bCs/>
        </w:rPr>
        <w:fldChar w:fldCharType="separate"/>
      </w:r>
      <w:r w:rsidR="001840CC">
        <w:rPr>
          <w:b/>
          <w:bCs/>
          <w:noProof/>
        </w:rPr>
        <w:t>27</w:t>
      </w:r>
      <w:r w:rsidR="00005DA6">
        <w:rPr>
          <w:b/>
          <w:bCs/>
        </w:rPr>
        <w:fldChar w:fldCharType="end"/>
      </w:r>
      <w:r>
        <w:br/>
      </w:r>
      <w:r>
        <w:rPr>
          <w:i/>
          <w:iCs w:val="0"/>
        </w:rPr>
        <w:t>Video Processor Process Diagram</w:t>
      </w:r>
      <w:bookmarkEnd w:id="149"/>
      <w:bookmarkEnd w:id="150"/>
      <w:bookmarkEnd w:id="151"/>
    </w:p>
    <w:p w14:paraId="4EB951E2" w14:textId="77777777" w:rsidR="00092BE3" w:rsidRPr="006A0C2B" w:rsidRDefault="00092BE3" w:rsidP="00092BE3">
      <w:pPr>
        <w:ind w:firstLine="0"/>
      </w:pPr>
      <w:r w:rsidRPr="00F17972">
        <w:rPr>
          <w:noProof/>
          <w:lang w:bidi="bn-IN"/>
        </w:rPr>
        <w:drawing>
          <wp:inline distT="0" distB="0" distL="0" distR="0" wp14:anchorId="36872D8F" wp14:editId="5B103BB7">
            <wp:extent cx="5762625" cy="3207615"/>
            <wp:effectExtent l="0" t="0" r="0" b="0"/>
            <wp:docPr id="30" name="Picture 30"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with medium confidence"/>
                    <pic:cNvPicPr/>
                  </pic:nvPicPr>
                  <pic:blipFill>
                    <a:blip r:embed="rId47"/>
                    <a:stretch>
                      <a:fillRect/>
                    </a:stretch>
                  </pic:blipFill>
                  <pic:spPr>
                    <a:xfrm>
                      <a:off x="0" y="0"/>
                      <a:ext cx="5765266" cy="3209085"/>
                    </a:xfrm>
                    <a:prstGeom prst="rect">
                      <a:avLst/>
                    </a:prstGeom>
                  </pic:spPr>
                </pic:pic>
              </a:graphicData>
            </a:graphic>
          </wp:inline>
        </w:drawing>
      </w:r>
    </w:p>
    <w:p w14:paraId="49A74A28" w14:textId="29457A70" w:rsidR="00C334F5" w:rsidRPr="00450464" w:rsidRDefault="001E0515" w:rsidP="00104C3A">
      <w:r>
        <w:t xml:space="preserve">The custom class </w:t>
      </w:r>
      <w:proofErr w:type="spellStart"/>
      <w:r>
        <w:rPr>
          <w:i/>
          <w:iCs/>
        </w:rPr>
        <w:t>SkeletalExtractor</w:t>
      </w:r>
      <w:proofErr w:type="spellEnd"/>
      <w:r>
        <w:t xml:space="preserve"> downloads the video file and uses the OpenCV </w:t>
      </w:r>
      <w:proofErr w:type="spellStart"/>
      <w:r w:rsidRPr="00104C3A">
        <w:rPr>
          <w:i/>
          <w:iCs/>
        </w:rPr>
        <w:t>VideoCapture</w:t>
      </w:r>
      <w:proofErr w:type="spellEnd"/>
      <w:r>
        <w:t xml:space="preserve"> class to access individual frames</w:t>
      </w:r>
      <w:r w:rsidR="002263E8">
        <w:t xml:space="preserve"> (see Figure 28)</w:t>
      </w:r>
      <w:r>
        <w:t>. Next, the code iterates the annotation segment’s start-to-end offsets, retaining one frame every 500ms.</w:t>
      </w:r>
      <w:r w:rsidR="000F1076">
        <w:t xml:space="preserve"> Since kinetic-700 annotations are up to 10 seconds, </w:t>
      </w:r>
      <w:r w:rsidR="00F17972">
        <w:t>a maximum of 20 frames are</w:t>
      </w:r>
      <w:r w:rsidR="000F1076">
        <w:t xml:space="preserve"> retrieved</w:t>
      </w:r>
      <w:r w:rsidR="00F17972">
        <w:t>.</w:t>
      </w:r>
      <w:r w:rsidR="00092BE3">
        <w:t xml:space="preserve"> The following code snippet outlines this process.</w:t>
      </w:r>
      <w:r w:rsidR="00450464">
        <w:t xml:space="preserve"> Instance callers invoke the open method to bind the OpenCV </w:t>
      </w:r>
      <w:proofErr w:type="spellStart"/>
      <w:r w:rsidR="00450464">
        <w:t>VideoCapture</w:t>
      </w:r>
      <w:proofErr w:type="spellEnd"/>
      <w:r w:rsidR="00450464">
        <w:t xml:space="preserve"> class to the downloaded temporary file. Next, the caller generates the </w:t>
      </w:r>
      <w:r w:rsidR="00450464">
        <w:rPr>
          <w:i/>
          <w:iCs/>
        </w:rPr>
        <w:t>Report</w:t>
      </w:r>
      <w:r w:rsidR="00450464">
        <w:t xml:space="preserve"> object by invoking the </w:t>
      </w:r>
      <w:proofErr w:type="spellStart"/>
      <w:r w:rsidR="00450464">
        <w:t>process_frames</w:t>
      </w:r>
      <w:proofErr w:type="spellEnd"/>
      <w:r w:rsidR="00450464">
        <w:t xml:space="preserve"> method. This method is responsible for iterating through the video and collecting the sampled data. OpenCV offers APIs for fast-forwarding to specific </w:t>
      </w:r>
      <w:r w:rsidR="00450464">
        <w:lastRenderedPageBreak/>
        <w:t>offsets within the video</w:t>
      </w:r>
      <w:r w:rsidR="00D46D46">
        <w:t>,</w:t>
      </w:r>
      <w:r w:rsidR="00450464">
        <w:t xml:space="preserve"> which minimizes the I/O requirements of the implementation.</w:t>
      </w:r>
      <w:r w:rsidR="00D46D46">
        <w:t xml:space="preserve"> After selecting a frame, it’s passed to the </w:t>
      </w:r>
      <w:proofErr w:type="spellStart"/>
      <w:r w:rsidR="00D46D46">
        <w:t>OpenPose</w:t>
      </w:r>
      <w:proofErr w:type="spellEnd"/>
      <w:r w:rsidR="00D46D46">
        <w:t xml:space="preserve"> </w:t>
      </w:r>
      <w:proofErr w:type="spellStart"/>
      <w:r w:rsidR="00D46D46">
        <w:t>opWrapper</w:t>
      </w:r>
      <w:proofErr w:type="spellEnd"/>
      <w:r w:rsidR="00D46D46">
        <w:t xml:space="preserve"> construct for processing via the GPU-based hardware.</w:t>
      </w:r>
    </w:p>
    <w:p w14:paraId="14727974" w14:textId="21C9E708" w:rsidR="00092BE3" w:rsidRPr="00104C3A" w:rsidRDefault="00092BE3" w:rsidP="00104C3A">
      <w:pPr>
        <w:pStyle w:val="Caption"/>
        <w:ind w:firstLine="0"/>
        <w:rPr>
          <w:i/>
          <w:iCs w:val="0"/>
        </w:rPr>
      </w:pPr>
      <w:bookmarkStart w:id="152" w:name="_Toc134428856"/>
      <w:bookmarkStart w:id="153" w:name="_Toc134428898"/>
      <w:bookmarkStart w:id="154" w:name="_Toc134429105"/>
      <w:r w:rsidRPr="00104C3A">
        <w:rPr>
          <w:b/>
          <w:bCs/>
        </w:rPr>
        <w:t xml:space="preserve">Figure </w:t>
      </w:r>
      <w:r w:rsidR="00005DA6">
        <w:rPr>
          <w:b/>
          <w:bCs/>
        </w:rPr>
        <w:fldChar w:fldCharType="begin"/>
      </w:r>
      <w:r w:rsidR="00005DA6">
        <w:rPr>
          <w:b/>
          <w:bCs/>
        </w:rPr>
        <w:instrText xml:space="preserve"> SEQ Figure \* ARABIC </w:instrText>
      </w:r>
      <w:r w:rsidR="00005DA6">
        <w:rPr>
          <w:b/>
          <w:bCs/>
        </w:rPr>
        <w:fldChar w:fldCharType="separate"/>
      </w:r>
      <w:r w:rsidR="001840CC">
        <w:rPr>
          <w:b/>
          <w:bCs/>
          <w:noProof/>
        </w:rPr>
        <w:t>28</w:t>
      </w:r>
      <w:r w:rsidR="00005DA6">
        <w:rPr>
          <w:b/>
          <w:bCs/>
        </w:rPr>
        <w:fldChar w:fldCharType="end"/>
      </w:r>
      <w:r>
        <w:br/>
      </w:r>
      <w:r>
        <w:rPr>
          <w:i/>
          <w:iCs w:val="0"/>
        </w:rPr>
        <w:t>Skeletal Extractor Logic</w:t>
      </w:r>
      <w:bookmarkEnd w:id="152"/>
      <w:bookmarkEnd w:id="153"/>
      <w:bookmarkEnd w:id="154"/>
      <w:r>
        <w:rPr>
          <w:i/>
          <w:iCs w:val="0"/>
        </w:rPr>
        <w:t xml:space="preserve"> </w:t>
      </w:r>
    </w:p>
    <w:p w14:paraId="364DB9BE" w14:textId="77777777" w:rsidR="00092BE3" w:rsidRPr="00104C3A" w:rsidRDefault="00092BE3" w:rsidP="00104C3A">
      <w:pPr>
        <w:pStyle w:val="SC-Source"/>
      </w:pPr>
      <w:r w:rsidRPr="00104C3A">
        <w:t xml:space="preserve">class </w:t>
      </w:r>
      <w:proofErr w:type="spellStart"/>
      <w:r w:rsidRPr="00092BE3">
        <w:t>SkeletonExtractor</w:t>
      </w:r>
      <w:proofErr w:type="spellEnd"/>
      <w:r w:rsidRPr="00104C3A">
        <w:t>:</w:t>
      </w:r>
    </w:p>
    <w:p w14:paraId="37B5DDFD" w14:textId="54137AA4" w:rsidR="00092BE3" w:rsidRPr="00104C3A" w:rsidRDefault="00C334F5" w:rsidP="00104C3A">
      <w:pPr>
        <w:pStyle w:val="SC-Source"/>
      </w:pPr>
      <w:r>
        <w:t xml:space="preserve"> </w:t>
      </w:r>
      <w:r w:rsidR="00FF40F9">
        <w:t>…</w:t>
      </w:r>
    </w:p>
    <w:p w14:paraId="5711FCA3" w14:textId="77777777" w:rsidR="00092BE3" w:rsidRPr="00104C3A" w:rsidRDefault="00092BE3" w:rsidP="00104C3A">
      <w:pPr>
        <w:pStyle w:val="SC-Source"/>
      </w:pPr>
      <w:r w:rsidRPr="00104C3A">
        <w:t>  def open(self):</w:t>
      </w:r>
    </w:p>
    <w:p w14:paraId="6815EF3A" w14:textId="77777777" w:rsidR="00092BE3" w:rsidRPr="00104C3A" w:rsidRDefault="00092BE3" w:rsidP="00104C3A">
      <w:pPr>
        <w:pStyle w:val="SC-Source"/>
      </w:pPr>
      <w:r w:rsidRPr="00104C3A">
        <w:t xml:space="preserve">    </w:t>
      </w:r>
      <w:proofErr w:type="spellStart"/>
      <w:proofErr w:type="gramStart"/>
      <w:r w:rsidRPr="00104C3A">
        <w:t>self.capture</w:t>
      </w:r>
      <w:proofErr w:type="spellEnd"/>
      <w:proofErr w:type="gramEnd"/>
      <w:r w:rsidRPr="00104C3A">
        <w:t xml:space="preserve"> = </w:t>
      </w:r>
      <w:r w:rsidRPr="00092BE3">
        <w:t>cv2</w:t>
      </w:r>
      <w:r w:rsidRPr="00104C3A">
        <w:t>.VideoCapture(</w:t>
      </w:r>
      <w:proofErr w:type="spellStart"/>
      <w:r w:rsidRPr="00104C3A">
        <w:t>self.local_file</w:t>
      </w:r>
      <w:proofErr w:type="spellEnd"/>
      <w:r w:rsidRPr="00104C3A">
        <w:t>)</w:t>
      </w:r>
    </w:p>
    <w:p w14:paraId="6A301762" w14:textId="2D9EB8C7" w:rsidR="00092BE3" w:rsidRPr="00104C3A" w:rsidRDefault="00092BE3" w:rsidP="00C334F5">
      <w:pPr>
        <w:pStyle w:val="SC-Source"/>
      </w:pPr>
      <w:r w:rsidRPr="00104C3A">
        <w:t>   </w:t>
      </w:r>
      <w:r w:rsidRPr="00104C3A">
        <w:br/>
        <w:t xml:space="preserve">  def </w:t>
      </w:r>
      <w:proofErr w:type="gramStart"/>
      <w:r w:rsidRPr="00104C3A">
        <w:t>frames(</w:t>
      </w:r>
      <w:proofErr w:type="gramEnd"/>
      <w:r w:rsidRPr="00104C3A">
        <w:t xml:space="preserve">self, </w:t>
      </w:r>
      <w:proofErr w:type="spellStart"/>
      <w:r w:rsidRPr="00104C3A">
        <w:t>step_size_sec</w:t>
      </w:r>
      <w:proofErr w:type="spellEnd"/>
      <w:r w:rsidRPr="00104C3A">
        <w:t>=0.5):</w:t>
      </w:r>
    </w:p>
    <w:p w14:paraId="51FDE8DC" w14:textId="77777777" w:rsidR="00092BE3" w:rsidRPr="00104C3A" w:rsidRDefault="00092BE3" w:rsidP="00104C3A">
      <w:pPr>
        <w:pStyle w:val="SC-Source"/>
      </w:pPr>
      <w:r w:rsidRPr="00104C3A">
        <w:t>    results = []</w:t>
      </w:r>
    </w:p>
    <w:p w14:paraId="14DB2D18" w14:textId="77777777" w:rsidR="00092BE3" w:rsidRPr="00104C3A" w:rsidRDefault="00092BE3" w:rsidP="00104C3A">
      <w:pPr>
        <w:pStyle w:val="SC-Source"/>
      </w:pPr>
      <w:r w:rsidRPr="00104C3A">
        <w:t xml:space="preserve">    offset = </w:t>
      </w:r>
      <w:proofErr w:type="spellStart"/>
      <w:proofErr w:type="gramStart"/>
      <w:r w:rsidRPr="00104C3A">
        <w:t>self.payload</w:t>
      </w:r>
      <w:proofErr w:type="gramEnd"/>
      <w:r w:rsidRPr="00104C3A">
        <w:t>.start_sec</w:t>
      </w:r>
      <w:proofErr w:type="spellEnd"/>
    </w:p>
    <w:p w14:paraId="375DBE25" w14:textId="77777777" w:rsidR="00092BE3" w:rsidRPr="00104C3A" w:rsidRDefault="00092BE3" w:rsidP="00104C3A">
      <w:pPr>
        <w:pStyle w:val="SC-Source"/>
      </w:pPr>
      <w:r w:rsidRPr="00104C3A">
        <w:t xml:space="preserve">    while offset &lt; </w:t>
      </w:r>
      <w:proofErr w:type="spellStart"/>
      <w:r w:rsidRPr="00104C3A">
        <w:t>self.payload.end_sec</w:t>
      </w:r>
      <w:proofErr w:type="spellEnd"/>
      <w:r w:rsidRPr="00104C3A">
        <w:t>:</w:t>
      </w:r>
    </w:p>
    <w:p w14:paraId="1D36E8BA" w14:textId="135AC303" w:rsidR="00092BE3" w:rsidRPr="00104C3A" w:rsidRDefault="00092BE3" w:rsidP="00104C3A">
      <w:pPr>
        <w:pStyle w:val="SC-Source"/>
      </w:pPr>
      <w:r w:rsidRPr="00104C3A">
        <w:t xml:space="preserve">      </w:t>
      </w:r>
      <w:proofErr w:type="spellStart"/>
      <w:proofErr w:type="gramStart"/>
      <w:r w:rsidRPr="00104C3A">
        <w:t>self.capture.set</w:t>
      </w:r>
      <w:proofErr w:type="spellEnd"/>
      <w:r w:rsidRPr="00104C3A">
        <w:t>(</w:t>
      </w:r>
      <w:proofErr w:type="gramEnd"/>
      <w:r w:rsidRPr="00092BE3">
        <w:t>cv2</w:t>
      </w:r>
      <w:r w:rsidRPr="00104C3A">
        <w:t xml:space="preserve">.CAP_PROP_POS_MSEC, </w:t>
      </w:r>
      <w:r w:rsidRPr="00092BE3">
        <w:t>int</w:t>
      </w:r>
      <w:r w:rsidRPr="00104C3A">
        <w:t>(offset * MILLISEC_PER_SEC))</w:t>
      </w:r>
    </w:p>
    <w:p w14:paraId="5E8AD919" w14:textId="77777777" w:rsidR="00092BE3" w:rsidRPr="00104C3A" w:rsidRDefault="00092BE3" w:rsidP="00104C3A">
      <w:pPr>
        <w:pStyle w:val="SC-Source"/>
      </w:pPr>
      <w:r w:rsidRPr="00104C3A">
        <w:t xml:space="preserve">      _, frame = </w:t>
      </w:r>
      <w:proofErr w:type="spellStart"/>
      <w:proofErr w:type="gramStart"/>
      <w:r w:rsidRPr="00104C3A">
        <w:t>self.capture</w:t>
      </w:r>
      <w:proofErr w:type="gramEnd"/>
      <w:r w:rsidRPr="00104C3A">
        <w:t>.read</w:t>
      </w:r>
      <w:proofErr w:type="spellEnd"/>
      <w:r w:rsidRPr="00104C3A">
        <w:t>()</w:t>
      </w:r>
    </w:p>
    <w:p w14:paraId="0FB77066" w14:textId="77777777" w:rsidR="00092BE3" w:rsidRPr="00104C3A" w:rsidRDefault="00092BE3" w:rsidP="00104C3A">
      <w:pPr>
        <w:pStyle w:val="SC-Source"/>
      </w:pPr>
      <w:r w:rsidRPr="00104C3A">
        <w:t>      if frame is None:</w:t>
      </w:r>
    </w:p>
    <w:p w14:paraId="0B5FA424" w14:textId="77777777" w:rsidR="00092BE3" w:rsidRPr="00104C3A" w:rsidRDefault="00092BE3" w:rsidP="00104C3A">
      <w:pPr>
        <w:pStyle w:val="SC-Source"/>
      </w:pPr>
      <w:r w:rsidRPr="00104C3A">
        <w:t>        break</w:t>
      </w:r>
    </w:p>
    <w:p w14:paraId="6F28BD8F" w14:textId="77777777" w:rsidR="00092BE3" w:rsidRPr="00104C3A" w:rsidRDefault="00092BE3" w:rsidP="00104C3A">
      <w:pPr>
        <w:pStyle w:val="SC-Source"/>
      </w:pPr>
      <w:r w:rsidRPr="00104C3A">
        <w:t xml:space="preserve">      </w:t>
      </w:r>
      <w:proofErr w:type="spellStart"/>
      <w:proofErr w:type="gramStart"/>
      <w:r w:rsidRPr="00104C3A">
        <w:t>results.append</w:t>
      </w:r>
      <w:proofErr w:type="spellEnd"/>
      <w:proofErr w:type="gramEnd"/>
      <w:r w:rsidRPr="00104C3A">
        <w:t>((</w:t>
      </w:r>
      <w:proofErr w:type="spellStart"/>
      <w:r w:rsidRPr="00104C3A">
        <w:t>frame,offset</w:t>
      </w:r>
      <w:proofErr w:type="spellEnd"/>
      <w:r w:rsidRPr="00104C3A">
        <w:t>))</w:t>
      </w:r>
    </w:p>
    <w:p w14:paraId="708AC39E" w14:textId="17DDC647" w:rsidR="00092BE3" w:rsidRPr="00104C3A" w:rsidRDefault="00092BE3" w:rsidP="00104C3A">
      <w:pPr>
        <w:pStyle w:val="SC-Source"/>
      </w:pPr>
      <w:r w:rsidRPr="00104C3A">
        <w:t xml:space="preserve">      offset += </w:t>
      </w:r>
      <w:proofErr w:type="spellStart"/>
      <w:r w:rsidRPr="00104C3A">
        <w:t>step_size_sec</w:t>
      </w:r>
      <w:proofErr w:type="spellEnd"/>
    </w:p>
    <w:p w14:paraId="167F8846" w14:textId="77777777" w:rsidR="00092BE3" w:rsidRPr="00104C3A" w:rsidRDefault="00092BE3" w:rsidP="00104C3A">
      <w:pPr>
        <w:pStyle w:val="SC-Source"/>
      </w:pPr>
      <w:r w:rsidRPr="00104C3A">
        <w:t xml:space="preserve">    return </w:t>
      </w:r>
      <w:proofErr w:type="gramStart"/>
      <w:r w:rsidRPr="00104C3A">
        <w:t>results</w:t>
      </w:r>
      <w:proofErr w:type="gramEnd"/>
    </w:p>
    <w:p w14:paraId="4C99B9ED" w14:textId="2A5DED26" w:rsidR="00092BE3" w:rsidRPr="00092BE3" w:rsidRDefault="00F52AAA" w:rsidP="00104C3A">
      <w:proofErr w:type="spellStart"/>
      <w:r>
        <w:t>OpenPose</w:t>
      </w:r>
      <w:proofErr w:type="spellEnd"/>
      <w:r>
        <w:t xml:space="preserve"> reports skeletons as </w:t>
      </w:r>
      <w:proofErr w:type="spellStart"/>
      <w:r w:rsidRPr="00104C3A">
        <w:rPr>
          <w:i/>
          <w:iCs/>
        </w:rPr>
        <w:t>poseKeyPoints</w:t>
      </w:r>
      <w:proofErr w:type="spellEnd"/>
      <w:r>
        <w:t xml:space="preserve"> 25x3 </w:t>
      </w:r>
      <w:r w:rsidR="000E43A1">
        <w:t>matrices</w:t>
      </w:r>
      <w:r>
        <w:t xml:space="preserve"> that represent 25-body parts with respect to X-axis, Y-axis, and confidence score. The </w:t>
      </w:r>
      <w:proofErr w:type="spellStart"/>
      <w:r>
        <w:t>SkeletalExtractor</w:t>
      </w:r>
      <w:proofErr w:type="spellEnd"/>
      <w:r>
        <w:t xml:space="preserve"> consolidates these </w:t>
      </w:r>
      <w:proofErr w:type="spellStart"/>
      <w:r w:rsidR="00F609C6">
        <w:t>poseKeyPoints</w:t>
      </w:r>
      <w:proofErr w:type="spellEnd"/>
      <w:r w:rsidR="00F609C6">
        <w:t xml:space="preserve"> into the </w:t>
      </w:r>
      <w:proofErr w:type="spellStart"/>
      <w:r w:rsidR="00F609C6">
        <w:t>reports.json</w:t>
      </w:r>
      <w:proofErr w:type="spellEnd"/>
      <w:r w:rsidR="00F609C6">
        <w:t xml:space="preserve"> file as a list of </w:t>
      </w:r>
      <w:r w:rsidR="00F609C6" w:rsidRPr="00104C3A">
        <w:rPr>
          <w:i/>
          <w:iCs/>
        </w:rPr>
        <w:t>Frames</w:t>
      </w:r>
      <w:r w:rsidR="00F609C6">
        <w:t xml:space="preserve"> containing lists of </w:t>
      </w:r>
      <w:r w:rsidR="00F609C6" w:rsidRPr="00104C3A">
        <w:rPr>
          <w:i/>
          <w:iCs/>
        </w:rPr>
        <w:t>Bodies</w:t>
      </w:r>
      <w:r w:rsidR="00F609C6">
        <w:t>. The report also references a frames.tar.gz file containing the input frames and skeletal annotat</w:t>
      </w:r>
      <w:r w:rsidR="00784EE6">
        <w:t>ed output images</w:t>
      </w:r>
      <w:r w:rsidR="00F609C6">
        <w:t xml:space="preserve"> for troubleshooting purposes</w:t>
      </w:r>
      <w:r w:rsidR="00FF40F9">
        <w:t xml:space="preserve"> (see Figure 29)</w:t>
      </w:r>
      <w:r w:rsidR="00F609C6">
        <w:t>.</w:t>
      </w:r>
    </w:p>
    <w:p w14:paraId="44365BAE" w14:textId="0A54BE5F" w:rsidR="00092BE3" w:rsidRDefault="00F52AAA" w:rsidP="00F52AAA">
      <w:pPr>
        <w:pStyle w:val="Caption"/>
        <w:ind w:firstLine="0"/>
        <w:rPr>
          <w:i/>
          <w:iCs w:val="0"/>
        </w:rPr>
      </w:pPr>
      <w:bookmarkStart w:id="155" w:name="_Toc134428857"/>
      <w:bookmarkStart w:id="156" w:name="_Toc134428899"/>
      <w:bookmarkStart w:id="157" w:name="_Toc134429106"/>
      <w:r w:rsidRPr="00104C3A">
        <w:rPr>
          <w:b/>
          <w:bCs/>
        </w:rPr>
        <w:lastRenderedPageBreak/>
        <w:t xml:space="preserve">Figure </w:t>
      </w:r>
      <w:r w:rsidR="00005DA6">
        <w:rPr>
          <w:b/>
          <w:bCs/>
        </w:rPr>
        <w:fldChar w:fldCharType="begin"/>
      </w:r>
      <w:r w:rsidR="00005DA6">
        <w:rPr>
          <w:b/>
          <w:bCs/>
        </w:rPr>
        <w:instrText xml:space="preserve"> SEQ Figure \* ARABIC </w:instrText>
      </w:r>
      <w:r w:rsidR="00005DA6">
        <w:rPr>
          <w:b/>
          <w:bCs/>
        </w:rPr>
        <w:fldChar w:fldCharType="separate"/>
      </w:r>
      <w:r w:rsidR="001840CC">
        <w:rPr>
          <w:b/>
          <w:bCs/>
          <w:noProof/>
        </w:rPr>
        <w:t>29</w:t>
      </w:r>
      <w:r w:rsidR="00005DA6">
        <w:rPr>
          <w:b/>
          <w:bCs/>
        </w:rPr>
        <w:fldChar w:fldCharType="end"/>
      </w:r>
      <w:r>
        <w:br/>
      </w:r>
      <w:proofErr w:type="spellStart"/>
      <w:r>
        <w:rPr>
          <w:i/>
          <w:iCs w:val="0"/>
        </w:rPr>
        <w:t>Report.json</w:t>
      </w:r>
      <w:proofErr w:type="spellEnd"/>
      <w:r>
        <w:rPr>
          <w:i/>
          <w:iCs w:val="0"/>
        </w:rPr>
        <w:t xml:space="preserve"> schema</w:t>
      </w:r>
      <w:bookmarkEnd w:id="155"/>
      <w:bookmarkEnd w:id="156"/>
      <w:bookmarkEnd w:id="157"/>
    </w:p>
    <w:p w14:paraId="0D11F746" w14:textId="17A414BC" w:rsidR="00F52AAA" w:rsidRDefault="00F52AAA" w:rsidP="00F52AAA">
      <w:pPr>
        <w:pStyle w:val="SC-Source"/>
      </w:pPr>
      <w:r>
        <w:t>{</w:t>
      </w:r>
      <w:r>
        <w:br/>
        <w:t xml:space="preserve">  </w:t>
      </w:r>
      <w:r w:rsidRPr="00F52AAA">
        <w:t>'</w:t>
      </w:r>
      <w:proofErr w:type="spellStart"/>
      <w:r>
        <w:t>VideoId</w:t>
      </w:r>
      <w:proofErr w:type="spellEnd"/>
      <w:r w:rsidRPr="00F52AAA">
        <w:t>'</w:t>
      </w:r>
      <w:r>
        <w:t>: string,</w:t>
      </w:r>
    </w:p>
    <w:p w14:paraId="4B10962B" w14:textId="08E07849" w:rsidR="00F52AAA" w:rsidRDefault="00F52AAA" w:rsidP="00F52AAA">
      <w:pPr>
        <w:pStyle w:val="SC-Source"/>
      </w:pPr>
      <w:r>
        <w:t xml:space="preserve">  </w:t>
      </w:r>
      <w:r w:rsidRPr="00F52AAA">
        <w:t>'</w:t>
      </w:r>
      <w:proofErr w:type="spellStart"/>
      <w:r>
        <w:t>TarFile</w:t>
      </w:r>
      <w:proofErr w:type="spellEnd"/>
      <w:r w:rsidRPr="00F52AAA">
        <w:t>'</w:t>
      </w:r>
      <w:r>
        <w:t>: {</w:t>
      </w:r>
      <w:r>
        <w:br/>
        <w:t xml:space="preserve">    </w:t>
      </w:r>
      <w:r w:rsidRPr="00F52AAA">
        <w:t>'</w:t>
      </w:r>
      <w:r>
        <w:t>Bucket</w:t>
      </w:r>
      <w:r w:rsidRPr="00F52AAA">
        <w:t>'</w:t>
      </w:r>
      <w:r>
        <w:t>: string,</w:t>
      </w:r>
    </w:p>
    <w:p w14:paraId="6DB1519A" w14:textId="27484FBE" w:rsidR="00F52AAA" w:rsidRPr="00104C3A" w:rsidRDefault="00F52AAA" w:rsidP="00104C3A">
      <w:pPr>
        <w:pStyle w:val="SC-Source"/>
      </w:pPr>
      <w:r>
        <w:t xml:space="preserve">    </w:t>
      </w:r>
      <w:r w:rsidRPr="00F52AAA">
        <w:t>'</w:t>
      </w:r>
      <w:r>
        <w:t>Key</w:t>
      </w:r>
      <w:r w:rsidRPr="00F52AAA">
        <w:t>'</w:t>
      </w:r>
      <w:r>
        <w:t xml:space="preserve">: </w:t>
      </w:r>
      <w:r w:rsidRPr="00F52AAA">
        <w:t>'</w:t>
      </w:r>
      <w:r>
        <w:t>frames/tarfiles/</w:t>
      </w:r>
      <w:proofErr w:type="spellStart"/>
      <w:r>
        <w:t>videoid</w:t>
      </w:r>
      <w:proofErr w:type="spellEnd"/>
      <w:r>
        <w:t>/frames.tar.gz</w:t>
      </w:r>
      <w:r w:rsidRPr="00F52AAA">
        <w:t>'</w:t>
      </w:r>
      <w:r>
        <w:t>,</w:t>
      </w:r>
      <w:r>
        <w:br/>
        <w:t xml:space="preserve">  },</w:t>
      </w:r>
    </w:p>
    <w:p w14:paraId="09587A09" w14:textId="7AC89386" w:rsidR="00F52AAA" w:rsidRPr="00F52AAA" w:rsidRDefault="00F52AAA" w:rsidP="00104C3A">
      <w:pPr>
        <w:pStyle w:val="SC-Source"/>
      </w:pPr>
      <w:r>
        <w:t xml:space="preserve">  </w:t>
      </w:r>
      <w:r w:rsidRPr="00F52AAA">
        <w:t>'</w:t>
      </w:r>
      <w:r>
        <w:t>Frames</w:t>
      </w:r>
      <w:r w:rsidRPr="00F52AAA">
        <w:t>'</w:t>
      </w:r>
      <w:r>
        <w:t>: [</w:t>
      </w:r>
      <w:r>
        <w:br/>
        <w:t xml:space="preserve"> </w:t>
      </w:r>
      <w:proofErr w:type="gramStart"/>
      <w:r>
        <w:t xml:space="preserve">   {</w:t>
      </w:r>
      <w:proofErr w:type="gramEnd"/>
      <w:r>
        <w:br/>
        <w:t xml:space="preserve">      </w:t>
      </w:r>
      <w:r w:rsidRPr="00F52AAA">
        <w:t>'</w:t>
      </w:r>
      <w:r>
        <w:t>Offset</w:t>
      </w:r>
      <w:r w:rsidRPr="00F52AAA">
        <w:t>'</w:t>
      </w:r>
      <w:r>
        <w:t>: float,</w:t>
      </w:r>
      <w:r>
        <w:br/>
        <w:t xml:space="preserve">      </w:t>
      </w:r>
      <w:r w:rsidRPr="00F52AAA">
        <w:t>'</w:t>
      </w:r>
      <w:proofErr w:type="spellStart"/>
      <w:r>
        <w:t>PeopleCount</w:t>
      </w:r>
      <w:proofErr w:type="spellEnd"/>
      <w:r w:rsidRPr="00F52AAA">
        <w:t>'</w:t>
      </w:r>
      <w:r>
        <w:t>: int,</w:t>
      </w:r>
      <w:r>
        <w:br/>
        <w:t xml:space="preserve">      </w:t>
      </w:r>
      <w:r w:rsidRPr="00F52AAA">
        <w:t>'</w:t>
      </w:r>
      <w:r>
        <w:t>Error</w:t>
      </w:r>
      <w:r w:rsidRPr="00F52AAA">
        <w:t>'</w:t>
      </w:r>
      <w:r>
        <w:t>: string,</w:t>
      </w:r>
      <w:r>
        <w:br/>
        <w:t xml:space="preserve">      </w:t>
      </w:r>
      <w:r w:rsidRPr="00F52AAA">
        <w:t>'</w:t>
      </w:r>
      <w:r>
        <w:t>Bodies</w:t>
      </w:r>
      <w:r w:rsidRPr="00F52AAA">
        <w:t>'</w:t>
      </w:r>
      <w:r>
        <w:t>: [ [</w:t>
      </w:r>
      <w:proofErr w:type="spellStart"/>
      <w:r>
        <w:t>poseKeyPoints</w:t>
      </w:r>
      <w:proofErr w:type="spellEnd"/>
      <w:r>
        <w:t>], ...],</w:t>
      </w:r>
      <w:r>
        <w:br/>
        <w:t xml:space="preserve">    }</w:t>
      </w:r>
      <w:r>
        <w:br/>
        <w:t xml:space="preserve">  ]</w:t>
      </w:r>
      <w:r>
        <w:br/>
        <w:t>}</w:t>
      </w:r>
    </w:p>
    <w:p w14:paraId="5D5AED45" w14:textId="32A4FA06" w:rsidR="00A96C30" w:rsidRDefault="00A96C30" w:rsidP="00A96C30">
      <w:pPr>
        <w:pStyle w:val="Heading3"/>
        <w:ind w:firstLine="0"/>
      </w:pPr>
      <w:r>
        <w:t>Frame Analyzer</w:t>
      </w:r>
    </w:p>
    <w:p w14:paraId="7E18849A" w14:textId="421777B9" w:rsidR="000E43A1" w:rsidRDefault="00A96C30" w:rsidP="00A96C30">
      <w:pPr>
        <w:ind w:firstLine="0"/>
      </w:pPr>
      <w:r>
        <w:tab/>
        <w:t xml:space="preserve">When the video processor uploads the frames.tar.gz into the Frame Store (Amazon S3), the service raises an event triggering the Frame Analysis. This operation identifies and processes keyframes using Amazon </w:t>
      </w:r>
      <w:proofErr w:type="spellStart"/>
      <w:r>
        <w:t>Rekognition</w:t>
      </w:r>
      <w:proofErr w:type="spellEnd"/>
      <w:r>
        <w:t>, a computer vision service</w:t>
      </w:r>
      <w:r w:rsidR="00007A7B">
        <w:t xml:space="preserve"> (see Figure 30)</w:t>
      </w:r>
      <w:r>
        <w:t xml:space="preserve">. Amazon </w:t>
      </w:r>
      <w:proofErr w:type="spellStart"/>
      <w:r>
        <w:t>Rekogniton</w:t>
      </w:r>
      <w:proofErr w:type="spellEnd"/>
      <w:r>
        <w:t xml:space="preserve"> can detect 25,000 objects, draw bounding boxes around people, and discover facial metadata (</w:t>
      </w:r>
      <w:proofErr w:type="spellStart"/>
      <w:r>
        <w:t>Mullennex</w:t>
      </w:r>
      <w:proofErr w:type="spellEnd"/>
      <w:r>
        <w:t xml:space="preserve"> &amp; Bachmeier, 2023). </w:t>
      </w:r>
      <w:r w:rsidR="00663C73">
        <w:t xml:space="preserve">The Frame Analyzer generates </w:t>
      </w:r>
      <w:r>
        <w:t xml:space="preserve">a second analysis report that overlays the </w:t>
      </w:r>
      <w:proofErr w:type="spellStart"/>
      <w:r>
        <w:t>OpenPose</w:t>
      </w:r>
      <w:proofErr w:type="spellEnd"/>
      <w:r>
        <w:t xml:space="preserve"> results with additional context. </w:t>
      </w:r>
      <w:r w:rsidR="00663C73">
        <w:t xml:space="preserve">Suppose the skeletal movements suggest that </w:t>
      </w:r>
      <w:r w:rsidR="00663C73" w:rsidRPr="00104C3A">
        <w:rPr>
          <w:i/>
          <w:iCs/>
        </w:rPr>
        <w:t>a person</w:t>
      </w:r>
      <w:r w:rsidR="00663C73" w:rsidRPr="00663C73">
        <w:rPr>
          <w:i/>
          <w:iCs/>
        </w:rPr>
        <w:t>’s</w:t>
      </w:r>
      <w:r w:rsidR="00663C73" w:rsidRPr="00104C3A">
        <w:rPr>
          <w:i/>
          <w:iCs/>
        </w:rPr>
        <w:t xml:space="preserve"> eating</w:t>
      </w:r>
      <w:r w:rsidR="00663C73">
        <w:t xml:space="preserve">. In that case, this overlay informs </w:t>
      </w:r>
      <w:r w:rsidR="00663C73">
        <w:rPr>
          <w:i/>
          <w:iCs/>
        </w:rPr>
        <w:t>what</w:t>
      </w:r>
      <w:r w:rsidR="00663C73">
        <w:t xml:space="preserve"> they’re eating (eggs versus steak).</w:t>
      </w:r>
    </w:p>
    <w:p w14:paraId="1958DE4F" w14:textId="77777777" w:rsidR="000E43A1" w:rsidRDefault="000E43A1">
      <w:pPr>
        <w:spacing w:after="160" w:line="259" w:lineRule="auto"/>
        <w:ind w:firstLine="0"/>
      </w:pPr>
      <w:r>
        <w:br w:type="page"/>
      </w:r>
    </w:p>
    <w:p w14:paraId="79182EC6" w14:textId="1E3E2880" w:rsidR="00663C73" w:rsidRDefault="00663C73" w:rsidP="00663C73">
      <w:pPr>
        <w:pStyle w:val="Caption"/>
        <w:ind w:firstLine="0"/>
        <w:rPr>
          <w:i/>
          <w:iCs w:val="0"/>
        </w:rPr>
      </w:pPr>
      <w:bookmarkStart w:id="158" w:name="_Toc134428858"/>
      <w:bookmarkStart w:id="159" w:name="_Toc134428900"/>
      <w:bookmarkStart w:id="160" w:name="_Toc134429107"/>
      <w:r w:rsidRPr="00104C3A">
        <w:rPr>
          <w:b/>
          <w:bCs/>
        </w:rPr>
        <w:lastRenderedPageBreak/>
        <w:t xml:space="preserve">Figure </w:t>
      </w:r>
      <w:r w:rsidR="00005DA6">
        <w:rPr>
          <w:b/>
          <w:bCs/>
        </w:rPr>
        <w:fldChar w:fldCharType="begin"/>
      </w:r>
      <w:r w:rsidR="00005DA6">
        <w:rPr>
          <w:b/>
          <w:bCs/>
        </w:rPr>
        <w:instrText xml:space="preserve"> SEQ Figure \* ARABIC </w:instrText>
      </w:r>
      <w:r w:rsidR="00005DA6">
        <w:rPr>
          <w:b/>
          <w:bCs/>
        </w:rPr>
        <w:fldChar w:fldCharType="separate"/>
      </w:r>
      <w:r w:rsidR="001840CC">
        <w:rPr>
          <w:b/>
          <w:bCs/>
          <w:noProof/>
        </w:rPr>
        <w:t>30</w:t>
      </w:r>
      <w:r w:rsidR="00005DA6">
        <w:rPr>
          <w:b/>
          <w:bCs/>
        </w:rPr>
        <w:fldChar w:fldCharType="end"/>
      </w:r>
      <w:r>
        <w:br/>
      </w:r>
      <w:proofErr w:type="spellStart"/>
      <w:r>
        <w:rPr>
          <w:i/>
          <w:iCs w:val="0"/>
        </w:rPr>
        <w:t>KeyFrame</w:t>
      </w:r>
      <w:proofErr w:type="spellEnd"/>
      <w:r>
        <w:rPr>
          <w:i/>
          <w:iCs w:val="0"/>
        </w:rPr>
        <w:t xml:space="preserve"> Selection</w:t>
      </w:r>
      <w:bookmarkEnd w:id="158"/>
      <w:bookmarkEnd w:id="159"/>
      <w:bookmarkEnd w:id="160"/>
    </w:p>
    <w:p w14:paraId="089DAE3F" w14:textId="77777777" w:rsidR="00663C73" w:rsidRPr="00104C3A" w:rsidRDefault="00663C73" w:rsidP="00104C3A">
      <w:pPr>
        <w:pStyle w:val="SC-Source"/>
      </w:pPr>
      <w:r w:rsidRPr="00104C3A">
        <w:t xml:space="preserve">class </w:t>
      </w:r>
      <w:r w:rsidRPr="00663C73">
        <w:t>Report</w:t>
      </w:r>
      <w:r w:rsidRPr="00104C3A">
        <w:t>:</w:t>
      </w:r>
    </w:p>
    <w:p w14:paraId="24326C0C" w14:textId="43D5A14F" w:rsidR="00663C73" w:rsidRPr="00104C3A" w:rsidRDefault="00663C73" w:rsidP="00104C3A">
      <w:pPr>
        <w:pStyle w:val="SC-Source"/>
      </w:pPr>
      <w:r w:rsidRPr="00104C3A">
        <w:t>  def __</w:t>
      </w:r>
      <w:proofErr w:type="spellStart"/>
      <w:r w:rsidRPr="00104C3A">
        <w:t>init</w:t>
      </w:r>
      <w:proofErr w:type="spellEnd"/>
      <w:r w:rsidRPr="00104C3A">
        <w:t>_</w:t>
      </w:r>
      <w:proofErr w:type="gramStart"/>
      <w:r w:rsidRPr="00104C3A">
        <w:t>_(</w:t>
      </w:r>
      <w:proofErr w:type="gramEnd"/>
      <w:r w:rsidRPr="00104C3A">
        <w:t xml:space="preserve">self, </w:t>
      </w:r>
      <w:proofErr w:type="spellStart"/>
      <w:r w:rsidRPr="00104C3A">
        <w:t>parent:</w:t>
      </w:r>
      <w:r w:rsidRPr="00663C73">
        <w:t>ISkeletonManifest</w:t>
      </w:r>
      <w:proofErr w:type="spellEnd"/>
      <w:r w:rsidRPr="00104C3A">
        <w:t xml:space="preserve">, </w:t>
      </w:r>
      <w:proofErr w:type="spellStart"/>
      <w:r w:rsidRPr="00104C3A">
        <w:t>bucket:</w:t>
      </w:r>
      <w:r w:rsidRPr="00663C73">
        <w:t>str</w:t>
      </w:r>
      <w:proofErr w:type="spellEnd"/>
      <w:r w:rsidRPr="00104C3A">
        <w:t xml:space="preserve">, </w:t>
      </w:r>
      <w:proofErr w:type="spellStart"/>
      <w:r w:rsidRPr="00104C3A">
        <w:t>object_key:</w:t>
      </w:r>
      <w:r w:rsidRPr="00663C73">
        <w:t>str</w:t>
      </w:r>
      <w:proofErr w:type="spellEnd"/>
      <w:r w:rsidRPr="00104C3A">
        <w:t>) -&gt; None:</w:t>
      </w:r>
      <w:r>
        <w:br/>
        <w:t xml:space="preserve">    ...</w:t>
      </w:r>
    </w:p>
    <w:p w14:paraId="239B8FC8" w14:textId="3C21E364" w:rsidR="00663C73" w:rsidRPr="00104C3A" w:rsidRDefault="00663C73" w:rsidP="00104C3A">
      <w:pPr>
        <w:pStyle w:val="SC-Source"/>
      </w:pPr>
      <w:r w:rsidRPr="00104C3A">
        <w:t>    response = s3.get_</w:t>
      </w:r>
      <w:proofErr w:type="gramStart"/>
      <w:r w:rsidRPr="00104C3A">
        <w:t>object(</w:t>
      </w:r>
      <w:proofErr w:type="gramEnd"/>
    </w:p>
    <w:p w14:paraId="21E7B3E4" w14:textId="77777777" w:rsidR="00663C73" w:rsidRPr="00104C3A" w:rsidRDefault="00663C73" w:rsidP="00104C3A">
      <w:pPr>
        <w:pStyle w:val="SC-Source"/>
      </w:pPr>
      <w:r w:rsidRPr="00104C3A">
        <w:t>        Bucket=</w:t>
      </w:r>
      <w:proofErr w:type="spellStart"/>
      <w:r w:rsidRPr="00104C3A">
        <w:t>self.bucket</w:t>
      </w:r>
      <w:proofErr w:type="spellEnd"/>
      <w:r w:rsidRPr="00104C3A">
        <w:t>,</w:t>
      </w:r>
    </w:p>
    <w:p w14:paraId="2E0A4BC0" w14:textId="196B2B6C" w:rsidR="00663C73" w:rsidRPr="00104C3A" w:rsidRDefault="00663C73" w:rsidP="00096B27">
      <w:pPr>
        <w:pStyle w:val="SC-Source"/>
      </w:pPr>
      <w:r w:rsidRPr="00104C3A">
        <w:t xml:space="preserve">        Key = </w:t>
      </w:r>
      <w:proofErr w:type="spellStart"/>
      <w:proofErr w:type="gramStart"/>
      <w:r w:rsidRPr="00104C3A">
        <w:t>self.object</w:t>
      </w:r>
      <w:proofErr w:type="gramEnd"/>
      <w:r w:rsidRPr="00104C3A">
        <w:t>_key</w:t>
      </w:r>
      <w:proofErr w:type="spellEnd"/>
      <w:r w:rsidRPr="00104C3A">
        <w:t>)</w:t>
      </w:r>
      <w:r w:rsidR="00096B27">
        <w:br/>
        <w:t xml:space="preserve">    ...</w:t>
      </w:r>
      <w:r w:rsidRPr="00104C3A">
        <w:t xml:space="preserve">    </w:t>
      </w:r>
    </w:p>
    <w:p w14:paraId="5C08C4F6" w14:textId="77777777" w:rsidR="00663C73" w:rsidRPr="00104C3A" w:rsidRDefault="00663C73" w:rsidP="00104C3A">
      <w:pPr>
        <w:pStyle w:val="SC-Source"/>
      </w:pPr>
      <w:r w:rsidRPr="00104C3A">
        <w:t xml:space="preserve">    </w:t>
      </w:r>
      <w:proofErr w:type="spellStart"/>
      <w:proofErr w:type="gramStart"/>
      <w:r w:rsidRPr="00104C3A">
        <w:t>self.object</w:t>
      </w:r>
      <w:proofErr w:type="spellEnd"/>
      <w:proofErr w:type="gramEnd"/>
      <w:r w:rsidRPr="00104C3A">
        <w:t xml:space="preserve"> = loads(response['Body'].read())</w:t>
      </w:r>
    </w:p>
    <w:p w14:paraId="6EC949FF" w14:textId="77777777" w:rsidR="00663C73" w:rsidRPr="00104C3A" w:rsidRDefault="00663C73" w:rsidP="00104C3A">
      <w:pPr>
        <w:pStyle w:val="SC-Source"/>
      </w:pPr>
      <w:r w:rsidRPr="00104C3A">
        <w:t xml:space="preserve">  </w:t>
      </w:r>
    </w:p>
    <w:p w14:paraId="3B28A1EA" w14:textId="77777777" w:rsidR="00663C73" w:rsidRPr="00104C3A" w:rsidRDefault="00663C73" w:rsidP="00104C3A">
      <w:pPr>
        <w:pStyle w:val="SC-Source"/>
      </w:pPr>
      <w:r w:rsidRPr="00104C3A">
        <w:t>  @</w:t>
      </w:r>
      <w:r w:rsidRPr="00663C73">
        <w:t>property</w:t>
      </w:r>
    </w:p>
    <w:p w14:paraId="20D8659A" w14:textId="77777777" w:rsidR="00663C73" w:rsidRPr="00104C3A" w:rsidRDefault="00663C73" w:rsidP="00104C3A">
      <w:pPr>
        <w:pStyle w:val="SC-Source"/>
      </w:pPr>
      <w:r w:rsidRPr="00104C3A">
        <w:t xml:space="preserve">  def </w:t>
      </w:r>
      <w:proofErr w:type="spellStart"/>
      <w:r w:rsidRPr="00104C3A">
        <w:t>key_frames</w:t>
      </w:r>
      <w:proofErr w:type="spellEnd"/>
      <w:r w:rsidRPr="00104C3A">
        <w:t>(self)-&gt;</w:t>
      </w:r>
      <w:proofErr w:type="gramStart"/>
      <w:r w:rsidRPr="00104C3A">
        <w:t>List[</w:t>
      </w:r>
      <w:proofErr w:type="gramEnd"/>
      <w:r w:rsidRPr="00663C73">
        <w:t>Frame</w:t>
      </w:r>
      <w:r w:rsidRPr="00104C3A">
        <w:t>]:</w:t>
      </w:r>
    </w:p>
    <w:p w14:paraId="28BE8563" w14:textId="77777777" w:rsidR="00663C73" w:rsidRPr="00104C3A" w:rsidRDefault="00663C73" w:rsidP="00104C3A">
      <w:pPr>
        <w:pStyle w:val="SC-Source"/>
      </w:pPr>
      <w:r w:rsidRPr="00104C3A">
        <w:t>    return [</w:t>
      </w:r>
    </w:p>
    <w:p w14:paraId="300FE289" w14:textId="77777777" w:rsidR="00663C73" w:rsidRPr="00104C3A" w:rsidRDefault="00663C73" w:rsidP="00104C3A">
      <w:pPr>
        <w:pStyle w:val="SC-Source"/>
      </w:pPr>
      <w:r w:rsidRPr="00104C3A">
        <w:t xml:space="preserve">      x </w:t>
      </w:r>
    </w:p>
    <w:p w14:paraId="6C7264C1" w14:textId="77777777" w:rsidR="00663C73" w:rsidRPr="00104C3A" w:rsidRDefault="00663C73" w:rsidP="00104C3A">
      <w:pPr>
        <w:pStyle w:val="SC-Source"/>
      </w:pPr>
      <w:r w:rsidRPr="00104C3A">
        <w:t xml:space="preserve">      for x in </w:t>
      </w:r>
      <w:proofErr w:type="spellStart"/>
      <w:proofErr w:type="gramStart"/>
      <w:r w:rsidRPr="00104C3A">
        <w:t>self.frames</w:t>
      </w:r>
      <w:proofErr w:type="spellEnd"/>
      <w:proofErr w:type="gramEnd"/>
      <w:r w:rsidRPr="00104C3A">
        <w:t xml:space="preserve"> </w:t>
      </w:r>
    </w:p>
    <w:p w14:paraId="4FD5D99B" w14:textId="6A043308" w:rsidR="00FE3EEF" w:rsidRDefault="00663C73" w:rsidP="000E43A1">
      <w:pPr>
        <w:pStyle w:val="SC-Source"/>
      </w:pPr>
      <w:r w:rsidRPr="00104C3A">
        <w:t xml:space="preserve">      if </w:t>
      </w:r>
      <w:proofErr w:type="spellStart"/>
      <w:r w:rsidRPr="00104C3A">
        <w:t>len</w:t>
      </w:r>
      <w:proofErr w:type="spellEnd"/>
      <w:r w:rsidRPr="00104C3A">
        <w:t>(</w:t>
      </w:r>
      <w:proofErr w:type="spellStart"/>
      <w:proofErr w:type="gramStart"/>
      <w:r w:rsidRPr="00104C3A">
        <w:t>x.json</w:t>
      </w:r>
      <w:proofErr w:type="spellEnd"/>
      <w:proofErr w:type="gramEnd"/>
      <w:r w:rsidRPr="00104C3A">
        <w:t xml:space="preserve">['Bodies'])&gt;0 and not </w:t>
      </w:r>
      <w:proofErr w:type="spellStart"/>
      <w:r w:rsidRPr="00104C3A">
        <w:t>x.has_error</w:t>
      </w:r>
      <w:proofErr w:type="spellEnd"/>
      <w:r w:rsidRPr="00104C3A">
        <w:t>]</w:t>
      </w:r>
    </w:p>
    <w:p w14:paraId="6417D8E6" w14:textId="2F81688B" w:rsidR="00E72F1F" w:rsidRDefault="00756489" w:rsidP="00B75049">
      <w:pPr>
        <w:pStyle w:val="Heading2"/>
        <w:ind w:firstLine="0"/>
      </w:pPr>
      <w:bookmarkStart w:id="161" w:name="_Toc134428800"/>
      <w:r>
        <w:t>D</w:t>
      </w:r>
      <w:r w:rsidR="00E72F1F">
        <w:t>ata Analysis</w:t>
      </w:r>
      <w:bookmarkEnd w:id="161"/>
    </w:p>
    <w:p w14:paraId="129472A1" w14:textId="0CAD4F32" w:rsidR="00663C73" w:rsidRDefault="00663C73" w:rsidP="00663C73">
      <w:r>
        <w:t xml:space="preserve">The study procedure aims to process a significant subset of the kinetic-700 dataset and generate reports for skeletal movements with object detection overlays. This outcome connects to the foundational question of predicting human activity within video sequences for elderly and special needs care organizations. However, demonstrating that deliverable requires transforming the mountain of </w:t>
      </w:r>
      <w:proofErr w:type="spellStart"/>
      <w:proofErr w:type="gramStart"/>
      <w:r>
        <w:t>report.json</w:t>
      </w:r>
      <w:proofErr w:type="spellEnd"/>
      <w:proofErr w:type="gramEnd"/>
      <w:r>
        <w:t xml:space="preserve"> definitions into </w:t>
      </w:r>
      <w:r w:rsidRPr="00104C3A">
        <w:rPr>
          <w:i/>
          <w:iCs/>
        </w:rPr>
        <w:t>movement signatures</w:t>
      </w:r>
      <w:r>
        <w:t>.</w:t>
      </w:r>
    </w:p>
    <w:p w14:paraId="135927D7" w14:textId="2DC51426" w:rsidR="004A39F1" w:rsidRDefault="004A39F1" w:rsidP="004A39F1">
      <w:pPr>
        <w:pStyle w:val="Heading3"/>
        <w:ind w:firstLine="0"/>
      </w:pPr>
      <w:r>
        <w:t>Preprocessing the data</w:t>
      </w:r>
    </w:p>
    <w:p w14:paraId="7CA2C6CC" w14:textId="42A349CC" w:rsidR="005042C6" w:rsidRDefault="004A39F1" w:rsidP="004A39F1">
      <w:r>
        <w:t xml:space="preserve">When </w:t>
      </w:r>
      <w:proofErr w:type="spellStart"/>
      <w:r>
        <w:t>OpenPose</w:t>
      </w:r>
      <w:proofErr w:type="spellEnd"/>
      <w:r>
        <w:t xml:space="preserve"> and Amazon </w:t>
      </w:r>
      <w:proofErr w:type="spellStart"/>
      <w:r>
        <w:t>Rekognition</w:t>
      </w:r>
      <w:proofErr w:type="spellEnd"/>
      <w:r>
        <w:t xml:space="preserve"> process frames, there are no assurances that the total people remain consistent, let alone the detected body parts. For instance, Alice and Bob might be dancing and twirling, which changes the perspective relative to the camera. The study </w:t>
      </w:r>
      <w:r>
        <w:lastRenderedPageBreak/>
        <w:t xml:space="preserve">must implement a </w:t>
      </w:r>
      <w:proofErr w:type="spellStart"/>
      <w:r w:rsidRPr="00104C3A">
        <w:rPr>
          <w:i/>
          <w:iCs/>
        </w:rPr>
        <w:t>MovementTracker</w:t>
      </w:r>
      <w:proofErr w:type="spellEnd"/>
      <w:r>
        <w:t xml:space="preserve"> process that normalizes the frame bodies into individual traces</w:t>
      </w:r>
      <w:r w:rsidR="00007A7B">
        <w:t xml:space="preserve"> (see Figure 31)</w:t>
      </w:r>
      <w:r>
        <w:t>.</w:t>
      </w:r>
      <w:r w:rsidR="000A34DE">
        <w:t xml:space="preserve"> This operation requires cross-referencing bodies across the sampled frames and removing duplicate/erroneous information.</w:t>
      </w:r>
    </w:p>
    <w:p w14:paraId="626B3C7B" w14:textId="0E9D6844" w:rsidR="005042C6" w:rsidRDefault="005042C6" w:rsidP="004A39F1">
      <w:proofErr w:type="gramStart"/>
      <w:r>
        <w:t>The business</w:t>
      </w:r>
      <w:proofErr w:type="gramEnd"/>
      <w:r>
        <w:t xml:space="preserve"> logic accomplishes this task through a two-step process. First, the </w:t>
      </w:r>
      <w:proofErr w:type="spellStart"/>
      <w:r>
        <w:t>extract_people</w:t>
      </w:r>
      <w:proofErr w:type="spellEnd"/>
      <w:r>
        <w:t xml:space="preserve"> method returns each person and their associated metadata. This metadata includes information such as frame offsets and bounding boxes. Next, the </w:t>
      </w:r>
      <w:proofErr w:type="spellStart"/>
      <w:r>
        <w:t>find_dups</w:t>
      </w:r>
      <w:proofErr w:type="spellEnd"/>
      <w:r>
        <w:t xml:space="preserve"> method analyzes the people list and returns duplicate records. These redundant people occur because of the parallel frame processing technique. Future research could optimize this approach to incorporate a tree structure and halt processing the same branches a second time. However, the goal of this study is not to write the most efficient code. Instead, this research project demonstrates human activity recognition and leverages duct tape with bread ties. </w:t>
      </w:r>
    </w:p>
    <w:p w14:paraId="56D26E9F" w14:textId="34E2DB64" w:rsidR="004A39F1" w:rsidRDefault="004A39F1" w:rsidP="00213AB2">
      <w:pPr>
        <w:spacing w:after="160" w:line="259" w:lineRule="auto"/>
        <w:ind w:firstLine="0"/>
        <w:rPr>
          <w:i/>
        </w:rPr>
      </w:pPr>
      <w:bookmarkStart w:id="162" w:name="_Toc134428859"/>
      <w:bookmarkStart w:id="163" w:name="_Toc134428901"/>
      <w:bookmarkStart w:id="164" w:name="_Toc134429108"/>
      <w:r w:rsidRPr="00104C3A">
        <w:rPr>
          <w:b/>
          <w:bCs/>
        </w:rPr>
        <w:t xml:space="preserve">Figure </w:t>
      </w:r>
      <w:r w:rsidR="00005DA6">
        <w:rPr>
          <w:b/>
          <w:bCs/>
        </w:rPr>
        <w:fldChar w:fldCharType="begin"/>
      </w:r>
      <w:r w:rsidR="00005DA6">
        <w:rPr>
          <w:b/>
          <w:bCs/>
        </w:rPr>
        <w:instrText xml:space="preserve"> SEQ Figure \* ARABIC </w:instrText>
      </w:r>
      <w:r w:rsidR="00005DA6">
        <w:rPr>
          <w:b/>
          <w:bCs/>
        </w:rPr>
        <w:fldChar w:fldCharType="separate"/>
      </w:r>
      <w:r w:rsidR="001840CC">
        <w:rPr>
          <w:b/>
          <w:bCs/>
          <w:noProof/>
        </w:rPr>
        <w:t>31</w:t>
      </w:r>
      <w:r w:rsidR="00005DA6">
        <w:rPr>
          <w:b/>
          <w:bCs/>
        </w:rPr>
        <w:fldChar w:fldCharType="end"/>
      </w:r>
      <w:r>
        <w:rPr>
          <w:b/>
          <w:bCs/>
        </w:rPr>
        <w:br/>
      </w:r>
      <w:proofErr w:type="spellStart"/>
      <w:r w:rsidRPr="00104C3A">
        <w:rPr>
          <w:i/>
        </w:rPr>
        <w:t>Movement</w:t>
      </w:r>
      <w:r>
        <w:rPr>
          <w:i/>
        </w:rPr>
        <w:t>Tracker</w:t>
      </w:r>
      <w:proofErr w:type="spellEnd"/>
      <w:r>
        <w:rPr>
          <w:i/>
        </w:rPr>
        <w:t xml:space="preserve"> Logic</w:t>
      </w:r>
      <w:bookmarkEnd w:id="162"/>
      <w:bookmarkEnd w:id="163"/>
      <w:bookmarkEnd w:id="164"/>
    </w:p>
    <w:p w14:paraId="03D53723" w14:textId="77777777" w:rsidR="004A39F1" w:rsidRPr="00104C3A" w:rsidRDefault="004A39F1" w:rsidP="00104C3A">
      <w:pPr>
        <w:pStyle w:val="SC-Source"/>
      </w:pPr>
      <w:r w:rsidRPr="00104C3A">
        <w:t xml:space="preserve">class </w:t>
      </w:r>
      <w:proofErr w:type="spellStart"/>
      <w:r w:rsidRPr="004A39F1">
        <w:t>MovementTracker</w:t>
      </w:r>
      <w:proofErr w:type="spellEnd"/>
      <w:r w:rsidRPr="00104C3A">
        <w:t>:</w:t>
      </w:r>
    </w:p>
    <w:p w14:paraId="25B0E22E" w14:textId="77777777" w:rsidR="004A39F1" w:rsidRPr="00104C3A" w:rsidRDefault="004A39F1" w:rsidP="00104C3A">
      <w:pPr>
        <w:pStyle w:val="SC-Source"/>
      </w:pPr>
      <w:r w:rsidRPr="00104C3A">
        <w:t>  def __</w:t>
      </w:r>
      <w:proofErr w:type="spellStart"/>
      <w:r w:rsidRPr="00104C3A">
        <w:t>init</w:t>
      </w:r>
      <w:proofErr w:type="spellEnd"/>
      <w:r w:rsidRPr="00104C3A">
        <w:t>_</w:t>
      </w:r>
      <w:proofErr w:type="gramStart"/>
      <w:r w:rsidRPr="00104C3A">
        <w:t>_(</w:t>
      </w:r>
      <w:proofErr w:type="gramEnd"/>
      <w:r w:rsidRPr="00104C3A">
        <w:t xml:space="preserve">self, </w:t>
      </w:r>
      <w:proofErr w:type="spellStart"/>
      <w:r w:rsidRPr="00104C3A">
        <w:t>report:</w:t>
      </w:r>
      <w:r w:rsidRPr="004A39F1">
        <w:t>Report</w:t>
      </w:r>
      <w:proofErr w:type="spellEnd"/>
      <w:r w:rsidRPr="00104C3A">
        <w:t>) -&gt; None:</w:t>
      </w:r>
    </w:p>
    <w:p w14:paraId="6CC27935" w14:textId="57CB8AC9" w:rsidR="004A39F1" w:rsidRPr="00104C3A" w:rsidRDefault="000E43A1" w:rsidP="00104C3A">
      <w:pPr>
        <w:pStyle w:val="SC-Source"/>
      </w:pPr>
      <w:r>
        <w:t xml:space="preserve">     ...</w:t>
      </w:r>
      <w:r w:rsidR="004A39F1" w:rsidRPr="00104C3A">
        <w:br/>
        <w:t xml:space="preserve">  def </w:t>
      </w:r>
      <w:proofErr w:type="spellStart"/>
      <w:r w:rsidR="004A39F1" w:rsidRPr="00104C3A">
        <w:t>process_report</w:t>
      </w:r>
      <w:proofErr w:type="spellEnd"/>
      <w:r w:rsidR="004A39F1" w:rsidRPr="00104C3A">
        <w:t>(self):</w:t>
      </w:r>
    </w:p>
    <w:p w14:paraId="7BB0D5F8" w14:textId="77777777" w:rsidR="004A39F1" w:rsidRPr="00104C3A" w:rsidRDefault="004A39F1" w:rsidP="00104C3A">
      <w:pPr>
        <w:pStyle w:val="SC-Source"/>
      </w:pPr>
      <w:r w:rsidRPr="00104C3A">
        <w:t xml:space="preserve">    people, metadata = </w:t>
      </w:r>
      <w:proofErr w:type="spellStart"/>
      <w:proofErr w:type="gramStart"/>
      <w:r w:rsidRPr="00104C3A">
        <w:t>self.extract</w:t>
      </w:r>
      <w:proofErr w:type="gramEnd"/>
      <w:r w:rsidRPr="00104C3A">
        <w:t>_people</w:t>
      </w:r>
      <w:proofErr w:type="spellEnd"/>
      <w:r w:rsidRPr="00104C3A">
        <w:t>()</w:t>
      </w:r>
    </w:p>
    <w:p w14:paraId="03A8BFBE" w14:textId="369812FE" w:rsidR="004A39F1" w:rsidRPr="00104C3A" w:rsidRDefault="004A39F1" w:rsidP="00104C3A">
      <w:pPr>
        <w:pStyle w:val="SC-Source"/>
      </w:pPr>
      <w:r w:rsidRPr="00104C3A">
        <w:t xml:space="preserve">    duplicates = </w:t>
      </w:r>
      <w:proofErr w:type="spellStart"/>
      <w:r w:rsidRPr="004A39F1">
        <w:t>MovementTracker</w:t>
      </w:r>
      <w:r w:rsidRPr="00104C3A">
        <w:t>.find_dups</w:t>
      </w:r>
      <w:proofErr w:type="spellEnd"/>
      <w:r w:rsidRPr="00104C3A">
        <w:t xml:space="preserve">(people)    </w:t>
      </w:r>
    </w:p>
    <w:p w14:paraId="7BD08109" w14:textId="2241E00C" w:rsidR="004A39F1" w:rsidRPr="00104C3A" w:rsidRDefault="004A39F1" w:rsidP="00104C3A">
      <w:pPr>
        <w:pStyle w:val="SC-Source"/>
      </w:pPr>
      <w:r w:rsidRPr="00104C3A">
        <w:t xml:space="preserve">    </w:t>
      </w:r>
      <w:proofErr w:type="spellStart"/>
      <w:r w:rsidRPr="00104C3A">
        <w:t>unique_people</w:t>
      </w:r>
      <w:proofErr w:type="spellEnd"/>
      <w:r w:rsidR="000E43A1">
        <w:t>,</w:t>
      </w:r>
      <w:r w:rsidR="000E43A1" w:rsidRPr="000E43A1">
        <w:t xml:space="preserve"> </w:t>
      </w:r>
      <w:proofErr w:type="spellStart"/>
      <w:r w:rsidR="000E43A1" w:rsidRPr="00104C3A">
        <w:t>unique_meta</w:t>
      </w:r>
      <w:proofErr w:type="spellEnd"/>
      <w:r w:rsidR="000E43A1">
        <w:t xml:space="preserve"> </w:t>
      </w:r>
      <w:r w:rsidRPr="00104C3A">
        <w:t>=</w:t>
      </w:r>
      <w:proofErr w:type="gramStart"/>
      <w:r w:rsidRPr="004A39F1">
        <w:t>list</w:t>
      </w:r>
      <w:r w:rsidRPr="00104C3A">
        <w:t>(</w:t>
      </w:r>
      <w:proofErr w:type="gramEnd"/>
      <w:r w:rsidRPr="00104C3A">
        <w:t>)</w:t>
      </w:r>
      <w:r w:rsidR="000E43A1">
        <w:t>, list()</w:t>
      </w:r>
    </w:p>
    <w:p w14:paraId="7B5671D5" w14:textId="77777777" w:rsidR="004A39F1" w:rsidRPr="00104C3A" w:rsidRDefault="004A39F1" w:rsidP="00104C3A">
      <w:pPr>
        <w:pStyle w:val="SC-Source"/>
      </w:pPr>
      <w:r w:rsidRPr="00104C3A">
        <w:t xml:space="preserve">    for ix in </w:t>
      </w:r>
      <w:r w:rsidRPr="004A39F1">
        <w:t>range</w:t>
      </w:r>
      <w:r w:rsidRPr="00104C3A">
        <w:t>(</w:t>
      </w:r>
      <w:proofErr w:type="gramStart"/>
      <w:r w:rsidRPr="00104C3A">
        <w:t>0,len</w:t>
      </w:r>
      <w:proofErr w:type="gramEnd"/>
      <w:r w:rsidRPr="00104C3A">
        <w:t>(people)):</w:t>
      </w:r>
    </w:p>
    <w:p w14:paraId="3E5A01DF" w14:textId="77777777" w:rsidR="004A39F1" w:rsidRPr="00104C3A" w:rsidRDefault="004A39F1" w:rsidP="00104C3A">
      <w:pPr>
        <w:pStyle w:val="SC-Source"/>
      </w:pPr>
      <w:r w:rsidRPr="00104C3A">
        <w:t>      if ix not in duplicates:</w:t>
      </w:r>
    </w:p>
    <w:p w14:paraId="1E06ADD7" w14:textId="77777777" w:rsidR="004A39F1" w:rsidRPr="00104C3A" w:rsidRDefault="004A39F1" w:rsidP="00104C3A">
      <w:pPr>
        <w:pStyle w:val="SC-Source"/>
      </w:pPr>
      <w:r w:rsidRPr="00104C3A">
        <w:t xml:space="preserve">        </w:t>
      </w:r>
      <w:proofErr w:type="spellStart"/>
      <w:r w:rsidRPr="00104C3A">
        <w:t>unique_</w:t>
      </w:r>
      <w:proofErr w:type="gramStart"/>
      <w:r w:rsidRPr="00104C3A">
        <w:t>people.append</w:t>
      </w:r>
      <w:proofErr w:type="spellEnd"/>
      <w:proofErr w:type="gramEnd"/>
      <w:r w:rsidRPr="00104C3A">
        <w:t>(people[ix])</w:t>
      </w:r>
    </w:p>
    <w:p w14:paraId="0147E52E" w14:textId="77777777" w:rsidR="004A39F1" w:rsidRPr="00104C3A" w:rsidRDefault="004A39F1" w:rsidP="00104C3A">
      <w:pPr>
        <w:pStyle w:val="SC-Source"/>
      </w:pPr>
      <w:r w:rsidRPr="00104C3A">
        <w:t xml:space="preserve">        </w:t>
      </w:r>
      <w:proofErr w:type="spellStart"/>
      <w:r w:rsidRPr="00104C3A">
        <w:t>unique_</w:t>
      </w:r>
      <w:proofErr w:type="gramStart"/>
      <w:r w:rsidRPr="00104C3A">
        <w:t>meta.append</w:t>
      </w:r>
      <w:proofErr w:type="spellEnd"/>
      <w:proofErr w:type="gramEnd"/>
      <w:r w:rsidRPr="00104C3A">
        <w:t>(metadata[ix])</w:t>
      </w:r>
    </w:p>
    <w:p w14:paraId="3E2FC18B" w14:textId="77777777" w:rsidR="004A39F1" w:rsidRPr="00104C3A" w:rsidRDefault="004A39F1" w:rsidP="00104C3A">
      <w:pPr>
        <w:pStyle w:val="SC-Source"/>
      </w:pPr>
    </w:p>
    <w:p w14:paraId="4A087CF0" w14:textId="1C771E68" w:rsidR="004A39F1" w:rsidRDefault="004A39F1" w:rsidP="004A39F1">
      <w:pPr>
        <w:pStyle w:val="SC-Source"/>
      </w:pPr>
      <w:r w:rsidRPr="00104C3A">
        <w:t xml:space="preserve">    return </w:t>
      </w:r>
      <w:proofErr w:type="spellStart"/>
      <w:r w:rsidRPr="00104C3A">
        <w:t>unique_people</w:t>
      </w:r>
      <w:proofErr w:type="spellEnd"/>
      <w:r w:rsidRPr="00104C3A">
        <w:t xml:space="preserve">, </w:t>
      </w:r>
      <w:proofErr w:type="spellStart"/>
      <w:r w:rsidRPr="00104C3A">
        <w:t>unique_</w:t>
      </w:r>
      <w:proofErr w:type="gramStart"/>
      <w:r w:rsidRPr="00104C3A">
        <w:t>meta</w:t>
      </w:r>
      <w:proofErr w:type="spellEnd"/>
      <w:proofErr w:type="gramEnd"/>
    </w:p>
    <w:p w14:paraId="4AC87C42" w14:textId="1DBA93F3" w:rsidR="005042C6" w:rsidRPr="00104C3A" w:rsidRDefault="004A39F1" w:rsidP="00104C3A">
      <w:pPr>
        <w:ind w:firstLine="0"/>
      </w:pPr>
      <w:r>
        <w:lastRenderedPageBreak/>
        <w:tab/>
        <w:t xml:space="preserve">The </w:t>
      </w:r>
      <w:proofErr w:type="spellStart"/>
      <w:r>
        <w:t>MovementTracker</w:t>
      </w:r>
      <w:proofErr w:type="spellEnd"/>
      <w:r>
        <w:t xml:space="preserve"> extracts people by iterating through each frame and body to recursively link the most likely bodies</w:t>
      </w:r>
      <w:r w:rsidR="00007A7B">
        <w:t xml:space="preserve"> (see Figure 32)</w:t>
      </w:r>
      <w:r>
        <w:t xml:space="preserve">. This operation predicts the best choice by evaluating the distance between two </w:t>
      </w:r>
      <w:proofErr w:type="spellStart"/>
      <w:r>
        <w:t>poseKeyPoints</w:t>
      </w:r>
      <w:proofErr w:type="spellEnd"/>
      <w:r>
        <w:t xml:space="preserve"> </w:t>
      </w:r>
      <w:proofErr w:type="spellStart"/>
      <w:r>
        <w:t>matrics</w:t>
      </w:r>
      <w:proofErr w:type="spellEnd"/>
      <w:r>
        <w:t xml:space="preserve"> and returning the sequence with at least three frames (1.5 seconds of video). While more effective strategies exist, this heuristic is sufficient for the study’s needs.</w:t>
      </w:r>
    </w:p>
    <w:p w14:paraId="53016D1C" w14:textId="5567A47D" w:rsidR="004A39F1" w:rsidRDefault="004A39F1" w:rsidP="004A39F1">
      <w:pPr>
        <w:pStyle w:val="Caption"/>
        <w:ind w:firstLine="0"/>
        <w:rPr>
          <w:i/>
          <w:iCs w:val="0"/>
        </w:rPr>
      </w:pPr>
      <w:bookmarkStart w:id="165" w:name="_Toc134428860"/>
      <w:bookmarkStart w:id="166" w:name="_Toc134428902"/>
      <w:bookmarkStart w:id="167" w:name="_Toc134429109"/>
      <w:r w:rsidRPr="00104C3A">
        <w:rPr>
          <w:b/>
          <w:bCs/>
        </w:rPr>
        <w:t xml:space="preserve">Figure </w:t>
      </w:r>
      <w:r w:rsidR="00005DA6">
        <w:rPr>
          <w:b/>
          <w:bCs/>
        </w:rPr>
        <w:fldChar w:fldCharType="begin"/>
      </w:r>
      <w:r w:rsidR="00005DA6">
        <w:rPr>
          <w:b/>
          <w:bCs/>
        </w:rPr>
        <w:instrText xml:space="preserve"> SEQ Figure \* ARABIC </w:instrText>
      </w:r>
      <w:r w:rsidR="00005DA6">
        <w:rPr>
          <w:b/>
          <w:bCs/>
        </w:rPr>
        <w:fldChar w:fldCharType="separate"/>
      </w:r>
      <w:r w:rsidR="001840CC">
        <w:rPr>
          <w:b/>
          <w:bCs/>
          <w:noProof/>
        </w:rPr>
        <w:t>32</w:t>
      </w:r>
      <w:r w:rsidR="00005DA6">
        <w:rPr>
          <w:b/>
          <w:bCs/>
        </w:rPr>
        <w:fldChar w:fldCharType="end"/>
      </w:r>
      <w:r>
        <w:br/>
      </w:r>
      <w:r>
        <w:rPr>
          <w:i/>
          <w:iCs w:val="0"/>
        </w:rPr>
        <w:t>Tracking Persons</w:t>
      </w:r>
      <w:bookmarkEnd w:id="165"/>
      <w:bookmarkEnd w:id="166"/>
      <w:bookmarkEnd w:id="167"/>
    </w:p>
    <w:p w14:paraId="1E06F5FC" w14:textId="52E8A67C" w:rsidR="004A39F1" w:rsidRPr="00104C3A" w:rsidRDefault="004A39F1" w:rsidP="00104C3A">
      <w:pPr>
        <w:pStyle w:val="SC-Source"/>
      </w:pPr>
      <w:r w:rsidRPr="00104C3A">
        <w:t xml:space="preserve">  def </w:t>
      </w:r>
      <w:proofErr w:type="spellStart"/>
      <w:r w:rsidRPr="00104C3A">
        <w:t>norm_</w:t>
      </w:r>
      <w:proofErr w:type="gramStart"/>
      <w:r w:rsidRPr="00104C3A">
        <w:t>bodies</w:t>
      </w:r>
      <w:proofErr w:type="spellEnd"/>
      <w:r w:rsidRPr="00104C3A">
        <w:t>(</w:t>
      </w:r>
      <w:proofErr w:type="gramEnd"/>
      <w:r w:rsidRPr="004A39F1">
        <w:t>self</w:t>
      </w:r>
      <w:r w:rsidRPr="00104C3A">
        <w:t xml:space="preserve">, </w:t>
      </w:r>
      <w:proofErr w:type="spellStart"/>
      <w:r w:rsidRPr="004A39F1">
        <w:t>frame_id</w:t>
      </w:r>
      <w:r w:rsidRPr="00104C3A">
        <w:t>:int</w:t>
      </w:r>
      <w:proofErr w:type="spellEnd"/>
      <w:r w:rsidRPr="00104C3A">
        <w:t>):</w:t>
      </w:r>
    </w:p>
    <w:p w14:paraId="0C1791A7" w14:textId="77777777" w:rsidR="004A39F1" w:rsidRPr="00104C3A" w:rsidRDefault="004A39F1" w:rsidP="00104C3A">
      <w:pPr>
        <w:pStyle w:val="SC-Source"/>
      </w:pPr>
      <w:r w:rsidRPr="00104C3A">
        <w:t xml:space="preserve">    if </w:t>
      </w:r>
      <w:proofErr w:type="spellStart"/>
      <w:r w:rsidRPr="004A39F1">
        <w:t>frame_id</w:t>
      </w:r>
      <w:proofErr w:type="spellEnd"/>
      <w:r w:rsidRPr="00104C3A">
        <w:t xml:space="preserve"> &gt;= </w:t>
      </w:r>
      <w:proofErr w:type="spellStart"/>
      <w:proofErr w:type="gramStart"/>
      <w:r w:rsidRPr="004A39F1">
        <w:t>self</w:t>
      </w:r>
      <w:r w:rsidRPr="00104C3A">
        <w:t>.total</w:t>
      </w:r>
      <w:proofErr w:type="gramEnd"/>
      <w:r w:rsidRPr="00104C3A">
        <w:t>_frames</w:t>
      </w:r>
      <w:proofErr w:type="spellEnd"/>
      <w:r w:rsidRPr="00104C3A">
        <w:t>():</w:t>
      </w:r>
    </w:p>
    <w:p w14:paraId="7F3B639E" w14:textId="77777777" w:rsidR="004A39F1" w:rsidRPr="00104C3A" w:rsidRDefault="004A39F1" w:rsidP="00104C3A">
      <w:pPr>
        <w:pStyle w:val="SC-Source"/>
      </w:pPr>
      <w:r w:rsidRPr="00104C3A">
        <w:t>       return None</w:t>
      </w:r>
    </w:p>
    <w:p w14:paraId="2469AE32" w14:textId="77777777" w:rsidR="004A39F1" w:rsidRPr="00104C3A" w:rsidRDefault="004A39F1" w:rsidP="00104C3A">
      <w:pPr>
        <w:pStyle w:val="SC-Source"/>
      </w:pPr>
      <w:r w:rsidRPr="00104C3A">
        <w:t xml:space="preserve">    </w:t>
      </w:r>
    </w:p>
    <w:p w14:paraId="054C6924" w14:textId="77777777" w:rsidR="004A39F1" w:rsidRPr="00104C3A" w:rsidRDefault="004A39F1" w:rsidP="00104C3A">
      <w:pPr>
        <w:pStyle w:val="SC-Source"/>
      </w:pPr>
      <w:r w:rsidRPr="00104C3A">
        <w:t xml:space="preserve">    </w:t>
      </w:r>
      <w:r w:rsidRPr="004A39F1">
        <w:t>bodies</w:t>
      </w:r>
      <w:r w:rsidRPr="00104C3A">
        <w:t xml:space="preserve"> = [</w:t>
      </w:r>
    </w:p>
    <w:p w14:paraId="5F6A4DA9" w14:textId="77777777" w:rsidR="004A39F1" w:rsidRPr="00104C3A" w:rsidRDefault="004A39F1" w:rsidP="00104C3A">
      <w:pPr>
        <w:pStyle w:val="SC-Source"/>
      </w:pPr>
      <w:r w:rsidRPr="00104C3A">
        <w:t xml:space="preserve">      </w:t>
      </w:r>
      <w:proofErr w:type="spellStart"/>
      <w:proofErr w:type="gramStart"/>
      <w:r w:rsidRPr="00104C3A">
        <w:t>np.array</w:t>
      </w:r>
      <w:proofErr w:type="spellEnd"/>
      <w:proofErr w:type="gramEnd"/>
      <w:r w:rsidRPr="00104C3A">
        <w:t>(</w:t>
      </w:r>
      <w:proofErr w:type="spellStart"/>
      <w:r w:rsidRPr="00104C3A">
        <w:t>MovementTracker.drop_low_conf</w:t>
      </w:r>
      <w:proofErr w:type="spellEnd"/>
      <w:r w:rsidRPr="00104C3A">
        <w:t>(</w:t>
      </w:r>
      <w:r w:rsidRPr="004A39F1">
        <w:t>b</w:t>
      </w:r>
      <w:r w:rsidRPr="00104C3A">
        <w:t>))* (1,1,0) / (</w:t>
      </w:r>
      <w:proofErr w:type="spellStart"/>
      <w:r w:rsidRPr="004A39F1">
        <w:t>self</w:t>
      </w:r>
      <w:r w:rsidRPr="00104C3A">
        <w:t>.</w:t>
      </w:r>
      <w:r w:rsidRPr="004A39F1">
        <w:t>image</w:t>
      </w:r>
      <w:r w:rsidRPr="00104C3A">
        <w:t>.</w:t>
      </w:r>
      <w:r w:rsidRPr="004A39F1">
        <w:t>size</w:t>
      </w:r>
      <w:proofErr w:type="spellEnd"/>
      <w:r w:rsidRPr="00104C3A">
        <w:t xml:space="preserve">[0], </w:t>
      </w:r>
      <w:proofErr w:type="spellStart"/>
      <w:r w:rsidRPr="004A39F1">
        <w:t>self</w:t>
      </w:r>
      <w:r w:rsidRPr="00104C3A">
        <w:t>.</w:t>
      </w:r>
      <w:r w:rsidRPr="004A39F1">
        <w:t>image</w:t>
      </w:r>
      <w:r w:rsidRPr="00104C3A">
        <w:t>.</w:t>
      </w:r>
      <w:r w:rsidRPr="004A39F1">
        <w:t>size</w:t>
      </w:r>
      <w:proofErr w:type="spellEnd"/>
      <w:r w:rsidRPr="00104C3A">
        <w:t xml:space="preserve">[1], 1) </w:t>
      </w:r>
    </w:p>
    <w:p w14:paraId="0C324675" w14:textId="77777777" w:rsidR="004A39F1" w:rsidRPr="00104C3A" w:rsidRDefault="004A39F1" w:rsidP="00104C3A">
      <w:pPr>
        <w:pStyle w:val="SC-Source"/>
      </w:pPr>
      <w:r w:rsidRPr="00104C3A">
        <w:t xml:space="preserve">      for </w:t>
      </w:r>
      <w:r w:rsidRPr="004A39F1">
        <w:t>b</w:t>
      </w:r>
      <w:r w:rsidRPr="00104C3A">
        <w:t xml:space="preserve"> in </w:t>
      </w:r>
      <w:proofErr w:type="spellStart"/>
      <w:proofErr w:type="gramStart"/>
      <w:r w:rsidRPr="004A39F1">
        <w:t>self</w:t>
      </w:r>
      <w:r w:rsidRPr="00104C3A">
        <w:t>.</w:t>
      </w:r>
      <w:r w:rsidRPr="004A39F1">
        <w:t>report</w:t>
      </w:r>
      <w:proofErr w:type="gramEnd"/>
      <w:r w:rsidRPr="00104C3A">
        <w:t>.</w:t>
      </w:r>
      <w:r w:rsidRPr="004A39F1">
        <w:t>json</w:t>
      </w:r>
      <w:proofErr w:type="spellEnd"/>
      <w:r w:rsidRPr="00104C3A">
        <w:t>['Frames'][</w:t>
      </w:r>
      <w:proofErr w:type="spellStart"/>
      <w:r w:rsidRPr="004A39F1">
        <w:t>frame_id</w:t>
      </w:r>
      <w:proofErr w:type="spellEnd"/>
      <w:r w:rsidRPr="00104C3A">
        <w:t>]['Bodies']</w:t>
      </w:r>
    </w:p>
    <w:p w14:paraId="7FC5A5DB" w14:textId="77777777" w:rsidR="004A39F1" w:rsidRPr="00104C3A" w:rsidRDefault="004A39F1" w:rsidP="00104C3A">
      <w:pPr>
        <w:pStyle w:val="SC-Source"/>
      </w:pPr>
      <w:r w:rsidRPr="00104C3A">
        <w:t>    ]</w:t>
      </w:r>
    </w:p>
    <w:p w14:paraId="5C78BAF8" w14:textId="2F3F1741" w:rsidR="004A39F1" w:rsidRPr="004A39F1" w:rsidRDefault="004A39F1" w:rsidP="00104C3A">
      <w:pPr>
        <w:pStyle w:val="SC-Source"/>
      </w:pPr>
      <w:r w:rsidRPr="00104C3A">
        <w:t xml:space="preserve">    return </w:t>
      </w:r>
      <w:r w:rsidRPr="004A39F1">
        <w:t>bodies</w:t>
      </w:r>
      <w:r w:rsidRPr="004A39F1">
        <w:br/>
      </w:r>
    </w:p>
    <w:p w14:paraId="345F47EE" w14:textId="0C5089F6" w:rsidR="004A39F1" w:rsidRPr="00104C3A" w:rsidRDefault="004A39F1" w:rsidP="00104C3A">
      <w:pPr>
        <w:pStyle w:val="SC-Source"/>
      </w:pPr>
      <w:r w:rsidRPr="00104C3A">
        <w:t xml:space="preserve">  @staticmethod</w:t>
      </w:r>
    </w:p>
    <w:p w14:paraId="4657566B" w14:textId="77777777" w:rsidR="004A39F1" w:rsidRPr="00104C3A" w:rsidRDefault="004A39F1" w:rsidP="00104C3A">
      <w:pPr>
        <w:pStyle w:val="SC-Source"/>
      </w:pPr>
      <w:r w:rsidRPr="00104C3A">
        <w:t xml:space="preserve">  def </w:t>
      </w:r>
      <w:proofErr w:type="spellStart"/>
      <w:r w:rsidRPr="00104C3A">
        <w:t>closest_</w:t>
      </w:r>
      <w:proofErr w:type="gramStart"/>
      <w:r w:rsidRPr="00104C3A">
        <w:t>match</w:t>
      </w:r>
      <w:proofErr w:type="spellEnd"/>
      <w:r w:rsidRPr="00104C3A">
        <w:t>(</w:t>
      </w:r>
      <w:proofErr w:type="gramEnd"/>
      <w:r w:rsidRPr="004A39F1">
        <w:t>body</w:t>
      </w:r>
      <w:r w:rsidRPr="00104C3A">
        <w:t xml:space="preserve">, </w:t>
      </w:r>
      <w:r w:rsidRPr="004A39F1">
        <w:t>choices</w:t>
      </w:r>
      <w:r w:rsidRPr="00104C3A">
        <w:t>):</w:t>
      </w:r>
    </w:p>
    <w:p w14:paraId="1F9B225C" w14:textId="77777777" w:rsidR="004A39F1" w:rsidRPr="00104C3A" w:rsidRDefault="004A39F1" w:rsidP="00104C3A">
      <w:pPr>
        <w:pStyle w:val="SC-Source"/>
      </w:pPr>
      <w:r w:rsidRPr="00104C3A">
        <w:t xml:space="preserve">    </w:t>
      </w:r>
      <w:proofErr w:type="spellStart"/>
      <w:r w:rsidRPr="004A39F1">
        <w:t>best_dist</w:t>
      </w:r>
      <w:proofErr w:type="spellEnd"/>
      <w:r w:rsidRPr="00104C3A">
        <w:t xml:space="preserve"> = 99999</w:t>
      </w:r>
    </w:p>
    <w:p w14:paraId="1D81F4F2" w14:textId="77777777" w:rsidR="004A39F1" w:rsidRPr="00104C3A" w:rsidRDefault="004A39F1" w:rsidP="00104C3A">
      <w:pPr>
        <w:pStyle w:val="SC-Source"/>
      </w:pPr>
      <w:r w:rsidRPr="00104C3A">
        <w:t xml:space="preserve">    </w:t>
      </w:r>
      <w:r w:rsidRPr="004A39F1">
        <w:t>match</w:t>
      </w:r>
      <w:r w:rsidRPr="00104C3A">
        <w:t xml:space="preserve"> = None</w:t>
      </w:r>
    </w:p>
    <w:p w14:paraId="1D9EB35F" w14:textId="77777777" w:rsidR="004A39F1" w:rsidRPr="00104C3A" w:rsidRDefault="004A39F1" w:rsidP="00104C3A">
      <w:pPr>
        <w:pStyle w:val="SC-Source"/>
      </w:pPr>
    </w:p>
    <w:p w14:paraId="6C53F39D" w14:textId="77777777" w:rsidR="004A39F1" w:rsidRPr="00104C3A" w:rsidRDefault="004A39F1" w:rsidP="00104C3A">
      <w:pPr>
        <w:pStyle w:val="SC-Source"/>
      </w:pPr>
      <w:r w:rsidRPr="00104C3A">
        <w:t xml:space="preserve">    if </w:t>
      </w:r>
      <w:r w:rsidRPr="004A39F1">
        <w:t>choices</w:t>
      </w:r>
      <w:r w:rsidRPr="00104C3A">
        <w:t xml:space="preserve"> </w:t>
      </w:r>
      <w:proofErr w:type="gramStart"/>
      <w:r w:rsidRPr="00104C3A">
        <w:t>is</w:t>
      </w:r>
      <w:proofErr w:type="gramEnd"/>
      <w:r w:rsidRPr="00104C3A">
        <w:t xml:space="preserve"> None:</w:t>
      </w:r>
    </w:p>
    <w:p w14:paraId="6BB5BF66" w14:textId="77777777" w:rsidR="004A39F1" w:rsidRPr="00104C3A" w:rsidRDefault="004A39F1" w:rsidP="00104C3A">
      <w:pPr>
        <w:pStyle w:val="SC-Source"/>
      </w:pPr>
      <w:r w:rsidRPr="00104C3A">
        <w:t>        return None</w:t>
      </w:r>
    </w:p>
    <w:p w14:paraId="367CA584" w14:textId="77777777" w:rsidR="004A39F1" w:rsidRPr="00104C3A" w:rsidRDefault="004A39F1" w:rsidP="00104C3A">
      <w:pPr>
        <w:pStyle w:val="SC-Source"/>
      </w:pPr>
      <w:r w:rsidRPr="00104C3A">
        <w:t xml:space="preserve">    </w:t>
      </w:r>
    </w:p>
    <w:p w14:paraId="66E67D5C" w14:textId="77777777" w:rsidR="004A39F1" w:rsidRPr="00104C3A" w:rsidRDefault="004A39F1" w:rsidP="00104C3A">
      <w:pPr>
        <w:pStyle w:val="SC-Source"/>
      </w:pPr>
      <w:r w:rsidRPr="00104C3A">
        <w:t xml:space="preserve">    for </w:t>
      </w:r>
      <w:r w:rsidRPr="004A39F1">
        <w:t>choice</w:t>
      </w:r>
      <w:r w:rsidRPr="00104C3A">
        <w:t xml:space="preserve"> in </w:t>
      </w:r>
      <w:r w:rsidRPr="004A39F1">
        <w:t>choices</w:t>
      </w:r>
      <w:r w:rsidRPr="00104C3A">
        <w:t>:</w:t>
      </w:r>
    </w:p>
    <w:p w14:paraId="33642C68" w14:textId="77777777" w:rsidR="004A39F1" w:rsidRPr="00104C3A" w:rsidRDefault="004A39F1" w:rsidP="00104C3A">
      <w:pPr>
        <w:pStyle w:val="SC-Source"/>
      </w:pPr>
      <w:r w:rsidRPr="00104C3A">
        <w:t xml:space="preserve">        </w:t>
      </w:r>
      <w:proofErr w:type="spellStart"/>
      <w:r w:rsidRPr="004A39F1">
        <w:t>dist</w:t>
      </w:r>
      <w:proofErr w:type="spellEnd"/>
      <w:r w:rsidRPr="00104C3A">
        <w:t xml:space="preserve"> = </w:t>
      </w:r>
      <w:proofErr w:type="spellStart"/>
      <w:proofErr w:type="gramStart"/>
      <w:r w:rsidRPr="00104C3A">
        <w:t>np.linalg</w:t>
      </w:r>
      <w:proofErr w:type="gramEnd"/>
      <w:r w:rsidRPr="00104C3A">
        <w:t>.norm</w:t>
      </w:r>
      <w:proofErr w:type="spellEnd"/>
      <w:r w:rsidRPr="00104C3A">
        <w:t>(</w:t>
      </w:r>
      <w:r w:rsidRPr="004A39F1">
        <w:t>body</w:t>
      </w:r>
      <w:r w:rsidRPr="00104C3A">
        <w:t>-</w:t>
      </w:r>
      <w:r w:rsidRPr="004A39F1">
        <w:t>choice</w:t>
      </w:r>
      <w:r w:rsidRPr="00104C3A">
        <w:t>)</w:t>
      </w:r>
    </w:p>
    <w:p w14:paraId="25086088" w14:textId="77777777" w:rsidR="004A39F1" w:rsidRPr="00104C3A" w:rsidRDefault="004A39F1" w:rsidP="00104C3A">
      <w:pPr>
        <w:pStyle w:val="SC-Source"/>
      </w:pPr>
      <w:r w:rsidRPr="00104C3A">
        <w:t>        #print(dist)</w:t>
      </w:r>
    </w:p>
    <w:p w14:paraId="4D6C1793" w14:textId="77777777" w:rsidR="004A39F1" w:rsidRPr="00104C3A" w:rsidRDefault="004A39F1" w:rsidP="00104C3A">
      <w:pPr>
        <w:pStyle w:val="SC-Source"/>
      </w:pPr>
      <w:r w:rsidRPr="00104C3A">
        <w:lastRenderedPageBreak/>
        <w:t xml:space="preserve">        if </w:t>
      </w:r>
      <w:proofErr w:type="spellStart"/>
      <w:r w:rsidRPr="004A39F1">
        <w:t>dist</w:t>
      </w:r>
      <w:proofErr w:type="spellEnd"/>
      <w:r w:rsidRPr="00104C3A">
        <w:t xml:space="preserve"> &lt; </w:t>
      </w:r>
      <w:proofErr w:type="spellStart"/>
      <w:r w:rsidRPr="004A39F1">
        <w:t>best_dist</w:t>
      </w:r>
      <w:proofErr w:type="spellEnd"/>
      <w:r w:rsidRPr="00104C3A">
        <w:t>:</w:t>
      </w:r>
    </w:p>
    <w:p w14:paraId="46D137E5" w14:textId="77777777" w:rsidR="004A39F1" w:rsidRPr="00104C3A" w:rsidRDefault="004A39F1" w:rsidP="00104C3A">
      <w:pPr>
        <w:pStyle w:val="SC-Source"/>
      </w:pPr>
      <w:r w:rsidRPr="00104C3A">
        <w:t xml:space="preserve">            </w:t>
      </w:r>
      <w:proofErr w:type="spellStart"/>
      <w:r w:rsidRPr="004A39F1">
        <w:t>best_dist</w:t>
      </w:r>
      <w:proofErr w:type="spellEnd"/>
      <w:r w:rsidRPr="00104C3A">
        <w:t xml:space="preserve"> = </w:t>
      </w:r>
      <w:proofErr w:type="spellStart"/>
      <w:r w:rsidRPr="004A39F1">
        <w:t>dist</w:t>
      </w:r>
      <w:proofErr w:type="spellEnd"/>
    </w:p>
    <w:p w14:paraId="635A2FB2" w14:textId="77777777" w:rsidR="004A39F1" w:rsidRPr="00104C3A" w:rsidRDefault="004A39F1" w:rsidP="00104C3A">
      <w:pPr>
        <w:pStyle w:val="SC-Source"/>
      </w:pPr>
      <w:r w:rsidRPr="00104C3A">
        <w:t xml:space="preserve">            </w:t>
      </w:r>
      <w:r w:rsidRPr="004A39F1">
        <w:t>match</w:t>
      </w:r>
      <w:r w:rsidRPr="00104C3A">
        <w:t xml:space="preserve"> = </w:t>
      </w:r>
      <w:r w:rsidRPr="004A39F1">
        <w:t>choice</w:t>
      </w:r>
    </w:p>
    <w:p w14:paraId="15E4A1E6" w14:textId="77777777" w:rsidR="004A39F1" w:rsidRPr="00104C3A" w:rsidRDefault="004A39F1" w:rsidP="00104C3A">
      <w:pPr>
        <w:pStyle w:val="SC-Source"/>
      </w:pPr>
      <w:r w:rsidRPr="00104C3A">
        <w:t xml:space="preserve">    return </w:t>
      </w:r>
      <w:proofErr w:type="gramStart"/>
      <w:r w:rsidRPr="004A39F1">
        <w:t>match</w:t>
      </w:r>
      <w:proofErr w:type="gramEnd"/>
    </w:p>
    <w:p w14:paraId="7F23AD0C" w14:textId="77777777" w:rsidR="004A39F1" w:rsidRPr="00104C3A" w:rsidRDefault="004A39F1" w:rsidP="00104C3A">
      <w:pPr>
        <w:pStyle w:val="SC-Source"/>
      </w:pPr>
    </w:p>
    <w:p w14:paraId="5E4719E7" w14:textId="77777777" w:rsidR="004A39F1" w:rsidRPr="00104C3A" w:rsidRDefault="004A39F1" w:rsidP="00104C3A">
      <w:pPr>
        <w:pStyle w:val="SC-Source"/>
      </w:pPr>
      <w:r w:rsidRPr="00104C3A">
        <w:t xml:space="preserve">  def </w:t>
      </w:r>
      <w:proofErr w:type="spellStart"/>
      <w:r w:rsidRPr="00104C3A">
        <w:t>track_</w:t>
      </w:r>
      <w:proofErr w:type="gramStart"/>
      <w:r w:rsidRPr="00104C3A">
        <w:t>person</w:t>
      </w:r>
      <w:proofErr w:type="spellEnd"/>
      <w:r w:rsidRPr="00104C3A">
        <w:t>(</w:t>
      </w:r>
      <w:proofErr w:type="gramEnd"/>
      <w:r w:rsidRPr="004A39F1">
        <w:t>self</w:t>
      </w:r>
      <w:r w:rsidRPr="00104C3A">
        <w:t xml:space="preserve">, </w:t>
      </w:r>
      <w:proofErr w:type="spellStart"/>
      <w:r w:rsidRPr="004A39F1">
        <w:t>frame_id</w:t>
      </w:r>
      <w:proofErr w:type="spellEnd"/>
      <w:r w:rsidRPr="00104C3A">
        <w:t xml:space="preserve">, </w:t>
      </w:r>
      <w:r w:rsidRPr="004A39F1">
        <w:t>body</w:t>
      </w:r>
      <w:r w:rsidRPr="00104C3A">
        <w:t>):</w:t>
      </w:r>
    </w:p>
    <w:p w14:paraId="68B9A136" w14:textId="77777777" w:rsidR="004A39F1" w:rsidRPr="00104C3A" w:rsidRDefault="004A39F1" w:rsidP="00104C3A">
      <w:pPr>
        <w:pStyle w:val="SC-Source"/>
      </w:pPr>
      <w:r w:rsidRPr="00104C3A">
        <w:t xml:space="preserve">    </w:t>
      </w:r>
      <w:r w:rsidRPr="004A39F1">
        <w:t>sequence</w:t>
      </w:r>
      <w:r w:rsidRPr="00104C3A">
        <w:t xml:space="preserve"> = [</w:t>
      </w:r>
      <w:r w:rsidRPr="004A39F1">
        <w:t>body</w:t>
      </w:r>
      <w:r w:rsidRPr="00104C3A">
        <w:t>]</w:t>
      </w:r>
    </w:p>
    <w:p w14:paraId="346A7CD8" w14:textId="77777777" w:rsidR="004A39F1" w:rsidRPr="00104C3A" w:rsidRDefault="004A39F1" w:rsidP="00104C3A">
      <w:pPr>
        <w:pStyle w:val="SC-Source"/>
      </w:pPr>
      <w:r w:rsidRPr="00104C3A">
        <w:t xml:space="preserve">    if </w:t>
      </w:r>
      <w:proofErr w:type="spellStart"/>
      <w:r w:rsidRPr="004A39F1">
        <w:t>frame_id</w:t>
      </w:r>
      <w:proofErr w:type="spellEnd"/>
      <w:r w:rsidRPr="00104C3A">
        <w:t xml:space="preserve"> == </w:t>
      </w:r>
      <w:proofErr w:type="spellStart"/>
      <w:proofErr w:type="gramStart"/>
      <w:r w:rsidRPr="004A39F1">
        <w:t>self</w:t>
      </w:r>
      <w:r w:rsidRPr="00104C3A">
        <w:t>.total</w:t>
      </w:r>
      <w:proofErr w:type="gramEnd"/>
      <w:r w:rsidRPr="00104C3A">
        <w:t>_frames</w:t>
      </w:r>
      <w:proofErr w:type="spellEnd"/>
      <w:r w:rsidRPr="00104C3A">
        <w:t>():</w:t>
      </w:r>
    </w:p>
    <w:p w14:paraId="74443758" w14:textId="77777777" w:rsidR="004A39F1" w:rsidRPr="00104C3A" w:rsidRDefault="004A39F1" w:rsidP="00104C3A">
      <w:pPr>
        <w:pStyle w:val="SC-Source"/>
      </w:pPr>
      <w:r w:rsidRPr="00104C3A">
        <w:t xml:space="preserve">        return </w:t>
      </w:r>
      <w:proofErr w:type="gramStart"/>
      <w:r w:rsidRPr="004A39F1">
        <w:t>sequence</w:t>
      </w:r>
      <w:proofErr w:type="gramEnd"/>
    </w:p>
    <w:p w14:paraId="780C12BE" w14:textId="77777777" w:rsidR="004A39F1" w:rsidRPr="00104C3A" w:rsidRDefault="004A39F1" w:rsidP="00104C3A">
      <w:pPr>
        <w:pStyle w:val="SC-Source"/>
      </w:pPr>
      <w:r w:rsidRPr="00104C3A">
        <w:t xml:space="preserve">    </w:t>
      </w:r>
    </w:p>
    <w:p w14:paraId="0237F2E5" w14:textId="77777777" w:rsidR="004A39F1" w:rsidRPr="00104C3A" w:rsidRDefault="004A39F1" w:rsidP="00104C3A">
      <w:pPr>
        <w:pStyle w:val="SC-Source"/>
      </w:pPr>
      <w:r w:rsidRPr="00104C3A">
        <w:t xml:space="preserve">    </w:t>
      </w:r>
      <w:r w:rsidRPr="004A39F1">
        <w:t>choices</w:t>
      </w:r>
      <w:r w:rsidRPr="00104C3A">
        <w:t xml:space="preserve"> = </w:t>
      </w:r>
      <w:proofErr w:type="spellStart"/>
      <w:proofErr w:type="gramStart"/>
      <w:r w:rsidRPr="004A39F1">
        <w:t>self</w:t>
      </w:r>
      <w:r w:rsidRPr="00104C3A">
        <w:t>.norm</w:t>
      </w:r>
      <w:proofErr w:type="gramEnd"/>
      <w:r w:rsidRPr="00104C3A">
        <w:t>_bodies</w:t>
      </w:r>
      <w:proofErr w:type="spellEnd"/>
      <w:r w:rsidRPr="00104C3A">
        <w:t>(</w:t>
      </w:r>
      <w:r w:rsidRPr="004A39F1">
        <w:t>frame_id</w:t>
      </w:r>
      <w:r w:rsidRPr="00104C3A">
        <w:t>+1)</w:t>
      </w:r>
    </w:p>
    <w:p w14:paraId="376DF603" w14:textId="77777777" w:rsidR="004A39F1" w:rsidRPr="00104C3A" w:rsidRDefault="004A39F1" w:rsidP="00104C3A">
      <w:pPr>
        <w:pStyle w:val="SC-Source"/>
      </w:pPr>
      <w:r w:rsidRPr="00104C3A">
        <w:t xml:space="preserve">    if </w:t>
      </w:r>
      <w:r w:rsidRPr="004A39F1">
        <w:t>choices</w:t>
      </w:r>
      <w:r w:rsidRPr="00104C3A">
        <w:t xml:space="preserve"> </w:t>
      </w:r>
      <w:proofErr w:type="gramStart"/>
      <w:r w:rsidRPr="00104C3A">
        <w:t>is</w:t>
      </w:r>
      <w:proofErr w:type="gramEnd"/>
      <w:r w:rsidRPr="00104C3A">
        <w:t xml:space="preserve"> None:</w:t>
      </w:r>
    </w:p>
    <w:p w14:paraId="10839B20" w14:textId="77777777" w:rsidR="004A39F1" w:rsidRPr="00104C3A" w:rsidRDefault="004A39F1" w:rsidP="00104C3A">
      <w:pPr>
        <w:pStyle w:val="SC-Source"/>
      </w:pPr>
      <w:r w:rsidRPr="00104C3A">
        <w:t xml:space="preserve">       return </w:t>
      </w:r>
      <w:proofErr w:type="gramStart"/>
      <w:r w:rsidRPr="004A39F1">
        <w:t>sequence</w:t>
      </w:r>
      <w:proofErr w:type="gramEnd"/>
    </w:p>
    <w:p w14:paraId="23E2D06D" w14:textId="77777777" w:rsidR="004A39F1" w:rsidRPr="00104C3A" w:rsidRDefault="004A39F1" w:rsidP="00104C3A">
      <w:pPr>
        <w:pStyle w:val="SC-Source"/>
      </w:pPr>
      <w:r w:rsidRPr="00104C3A">
        <w:t xml:space="preserve">    </w:t>
      </w:r>
    </w:p>
    <w:p w14:paraId="4F62A91C" w14:textId="77777777" w:rsidR="004A39F1" w:rsidRPr="00104C3A" w:rsidRDefault="004A39F1" w:rsidP="00104C3A">
      <w:pPr>
        <w:pStyle w:val="SC-Source"/>
      </w:pPr>
      <w:r w:rsidRPr="00104C3A">
        <w:t xml:space="preserve">    </w:t>
      </w:r>
      <w:r w:rsidRPr="004A39F1">
        <w:t>best</w:t>
      </w:r>
      <w:r w:rsidRPr="00104C3A">
        <w:t xml:space="preserve"> = </w:t>
      </w:r>
      <w:proofErr w:type="spellStart"/>
      <w:r w:rsidRPr="00104C3A">
        <w:t>MovementTracker.closest_</w:t>
      </w:r>
      <w:proofErr w:type="gramStart"/>
      <w:r w:rsidRPr="00104C3A">
        <w:t>match</w:t>
      </w:r>
      <w:proofErr w:type="spellEnd"/>
      <w:r w:rsidRPr="00104C3A">
        <w:t>(</w:t>
      </w:r>
      <w:proofErr w:type="gramEnd"/>
      <w:r w:rsidRPr="004A39F1">
        <w:t>body</w:t>
      </w:r>
      <w:r w:rsidRPr="00104C3A">
        <w:t xml:space="preserve">, </w:t>
      </w:r>
      <w:r w:rsidRPr="004A39F1">
        <w:t>choices</w:t>
      </w:r>
      <w:r w:rsidRPr="00104C3A">
        <w:t>)</w:t>
      </w:r>
    </w:p>
    <w:p w14:paraId="16FE63E7" w14:textId="77777777" w:rsidR="004A39F1" w:rsidRPr="00104C3A" w:rsidRDefault="004A39F1" w:rsidP="00104C3A">
      <w:pPr>
        <w:pStyle w:val="SC-Source"/>
      </w:pPr>
      <w:r w:rsidRPr="00104C3A">
        <w:t xml:space="preserve">    if </w:t>
      </w:r>
      <w:r w:rsidRPr="004A39F1">
        <w:t>best</w:t>
      </w:r>
      <w:r w:rsidRPr="00104C3A">
        <w:t xml:space="preserve"> is None:</w:t>
      </w:r>
    </w:p>
    <w:p w14:paraId="384B4865" w14:textId="77777777" w:rsidR="004A39F1" w:rsidRPr="00104C3A" w:rsidRDefault="004A39F1" w:rsidP="00104C3A">
      <w:pPr>
        <w:pStyle w:val="SC-Source"/>
      </w:pPr>
      <w:r w:rsidRPr="00104C3A">
        <w:t xml:space="preserve">        return </w:t>
      </w:r>
      <w:proofErr w:type="gramStart"/>
      <w:r w:rsidRPr="004A39F1">
        <w:t>sequence</w:t>
      </w:r>
      <w:proofErr w:type="gramEnd"/>
    </w:p>
    <w:p w14:paraId="3B251C5D" w14:textId="77777777" w:rsidR="004A39F1" w:rsidRPr="00104C3A" w:rsidRDefault="004A39F1" w:rsidP="00104C3A">
      <w:pPr>
        <w:pStyle w:val="SC-Source"/>
      </w:pPr>
      <w:r w:rsidRPr="00104C3A">
        <w:t xml:space="preserve">    </w:t>
      </w:r>
    </w:p>
    <w:p w14:paraId="19BDF52D" w14:textId="77777777" w:rsidR="004A39F1" w:rsidRPr="00104C3A" w:rsidRDefault="004A39F1" w:rsidP="00104C3A">
      <w:pPr>
        <w:pStyle w:val="SC-Source"/>
      </w:pPr>
      <w:r w:rsidRPr="00104C3A">
        <w:t xml:space="preserve">    </w:t>
      </w:r>
      <w:proofErr w:type="spellStart"/>
      <w:proofErr w:type="gramStart"/>
      <w:r w:rsidRPr="004A39F1">
        <w:t>sequence</w:t>
      </w:r>
      <w:r w:rsidRPr="00104C3A">
        <w:t>.extend</w:t>
      </w:r>
      <w:proofErr w:type="spellEnd"/>
      <w:proofErr w:type="gramEnd"/>
      <w:r w:rsidRPr="00104C3A">
        <w:t>(</w:t>
      </w:r>
      <w:proofErr w:type="spellStart"/>
      <w:r w:rsidRPr="004A39F1">
        <w:t>self</w:t>
      </w:r>
      <w:r w:rsidRPr="00104C3A">
        <w:t>.track_person</w:t>
      </w:r>
      <w:proofErr w:type="spellEnd"/>
      <w:r w:rsidRPr="00104C3A">
        <w:t>(</w:t>
      </w:r>
      <w:r w:rsidRPr="004A39F1">
        <w:t>frame_id</w:t>
      </w:r>
      <w:r w:rsidRPr="00104C3A">
        <w:t xml:space="preserve">+1, </w:t>
      </w:r>
      <w:r w:rsidRPr="004A39F1">
        <w:t>best</w:t>
      </w:r>
      <w:r w:rsidRPr="00104C3A">
        <w:t>))</w:t>
      </w:r>
    </w:p>
    <w:p w14:paraId="41252DCB" w14:textId="1C0432A1" w:rsidR="004A39F1" w:rsidRPr="00104C3A" w:rsidRDefault="004A39F1" w:rsidP="000E43A1">
      <w:pPr>
        <w:pStyle w:val="SC-Source"/>
      </w:pPr>
      <w:r w:rsidRPr="00104C3A">
        <w:t xml:space="preserve">    return </w:t>
      </w:r>
      <w:proofErr w:type="gramStart"/>
      <w:r w:rsidRPr="004A39F1">
        <w:t>sequence</w:t>
      </w:r>
      <w:proofErr w:type="gramEnd"/>
    </w:p>
    <w:p w14:paraId="4D32AA51" w14:textId="26617F07" w:rsidR="004A39F1" w:rsidRPr="004A39F1" w:rsidRDefault="004A39F1" w:rsidP="00104C3A">
      <w:pPr>
        <w:pStyle w:val="Heading3"/>
        <w:ind w:firstLine="0"/>
      </w:pPr>
      <w:r>
        <w:t>Building the movement taxonomy</w:t>
      </w:r>
    </w:p>
    <w:p w14:paraId="33B1CADE" w14:textId="468BD2FD" w:rsidR="00E72F1F" w:rsidRPr="00887A22" w:rsidRDefault="00E72F1F" w:rsidP="004A39F1">
      <w:r>
        <w:t xml:space="preserve">There are two phases to implementing an AI/ML process: training the model and operationalizing the capability. The analysis must confirm that these phases meet acceptable quality standards. Additionally, it must address the research questions from </w:t>
      </w:r>
      <w:r w:rsidR="008A5A99">
        <w:t>C</w:t>
      </w:r>
      <w:r>
        <w:t xml:space="preserve">hapter 1. This research project attempts to demonstrate extracting </w:t>
      </w:r>
      <w:r w:rsidRPr="00587326">
        <w:rPr>
          <w:i/>
          <w:iCs/>
        </w:rPr>
        <w:t>intents</w:t>
      </w:r>
      <w:r>
        <w:t xml:space="preserve"> from dynamic and noisy video streams (see RQ1). </w:t>
      </w:r>
      <w:r w:rsidR="006F7F25">
        <w:t>A measure of the inference accuracy and the extent to which the scene contains noise must exist</w:t>
      </w:r>
      <w:r>
        <w:t xml:space="preserve">. </w:t>
      </w:r>
    </w:p>
    <w:p w14:paraId="605640DE" w14:textId="59F6690C" w:rsidR="00E72F1F" w:rsidRDefault="00E72F1F" w:rsidP="00DA5CF7">
      <w:r>
        <w:lastRenderedPageBreak/>
        <w:t xml:space="preserve">Tensor Flow 2 generates statistical information regarding the model training performance. These Key Performance Indicators (KPIs) describe gradient convergence, model accuracy, and various troubleshooting metrics. An analysis must confirm that the training configuration occurs efficiently. Suppose the performance is substandard. In that case, this research plans to investigate the defects and reconfigure the training service (e.g., Amazon </w:t>
      </w:r>
      <w:proofErr w:type="spellStart"/>
      <w:r>
        <w:t>SageMaker</w:t>
      </w:r>
      <w:proofErr w:type="spellEnd"/>
      <w:r>
        <w:t xml:space="preserve">). It is beyond this study’s scope to create </w:t>
      </w:r>
      <w:r w:rsidRPr="00104C3A">
        <w:rPr>
          <w:i/>
          <w:iCs/>
        </w:rPr>
        <w:t>a perfect model</w:t>
      </w:r>
      <w:r>
        <w:t xml:space="preserve"> and only seeks to demonstrate </w:t>
      </w:r>
      <w:r w:rsidR="004A39F1">
        <w:t>the concept</w:t>
      </w:r>
      <w:r>
        <w:t xml:space="preserve">. However, this study will validate that training is reliable and reproducible across positive and negative test cases.    </w:t>
      </w:r>
    </w:p>
    <w:p w14:paraId="672EC84A" w14:textId="0F0CEE1E" w:rsidR="00E72F1F" w:rsidRDefault="00E72F1F" w:rsidP="00342F9B">
      <w:pPr>
        <w:pStyle w:val="Heading2"/>
        <w:ind w:firstLine="0"/>
      </w:pPr>
      <w:bookmarkStart w:id="168" w:name="_Toc134428801"/>
      <w:r w:rsidRPr="00887A22">
        <w:t>Assumptions</w:t>
      </w:r>
      <w:bookmarkEnd w:id="168"/>
    </w:p>
    <w:p w14:paraId="5029151F" w14:textId="2AFF7633" w:rsidR="00E72F1F" w:rsidRPr="00671CAF" w:rsidRDefault="00E72F1F" w:rsidP="00DA5CF7">
      <w:r>
        <w:t>Research</w:t>
      </w:r>
      <w:r w:rsidR="00FD404D">
        <w:t>ers</w:t>
      </w:r>
      <w:r>
        <w:t xml:space="preserve"> must be </w:t>
      </w:r>
      <w:r w:rsidR="0041771B">
        <w:t xml:space="preserve">conscious </w:t>
      </w:r>
      <w:r>
        <w:t xml:space="preserve">of the internal and external factors influencing their </w:t>
      </w:r>
      <w:r w:rsidR="00FD404D">
        <w:t>studies</w:t>
      </w:r>
      <w:r>
        <w:t>. Making an assumptions inventory is essential to quality research because it communicates the implicit drivers in the design.</w:t>
      </w:r>
      <w:r w:rsidR="00607BAA">
        <w:t xml:space="preserve"> </w:t>
      </w:r>
      <w:r>
        <w:t xml:space="preserve">There is an assumption </w:t>
      </w:r>
      <w:r w:rsidR="00607BAA">
        <w:t xml:space="preserve">in this research </w:t>
      </w:r>
      <w:r>
        <w:t xml:space="preserve">that </w:t>
      </w:r>
      <w:r w:rsidR="004A39F1">
        <w:t xml:space="preserve">the kinetic-700 </w:t>
      </w:r>
      <w:r>
        <w:t xml:space="preserve">files are compatible with industry-standard </w:t>
      </w:r>
      <w:r w:rsidR="004A39F1">
        <w:t>tooling</w:t>
      </w:r>
      <w:r>
        <w:t xml:space="preserve">. </w:t>
      </w:r>
      <w:r w:rsidR="004A39F1">
        <w:t>Suppose there are complications in ingesting and processing the content</w:t>
      </w:r>
      <w:r>
        <w:t>.</w:t>
      </w:r>
      <w:r w:rsidR="004A39F1">
        <w:t xml:space="preserve"> In that case, the study can pivot to more depth over breadth when analyzing videos (e.g., fewer due to less automation). </w:t>
      </w:r>
      <w:r>
        <w:t>This approach is not as impressive but would complete the dissertation requirements.</w:t>
      </w:r>
    </w:p>
    <w:p w14:paraId="7BD9D6A7" w14:textId="77777777" w:rsidR="00E72F1F" w:rsidRDefault="00E72F1F" w:rsidP="00DA5CF7">
      <w:r>
        <w:t>The current plan also assumes access to a highly discounted rate for cloud computing resources. Amazon Web Services (AWS) has several programs for aiding researchers, like AWS Cloud Credit for Research and AWS Educate. Presently this study has funding through one or more of these programs and can pursue the entire project’s scope. Suppose that Amazon discontinued funding. In that case, the study would reduce the scale and focus on fewer test cases and humanoid configuration combinations.</w:t>
      </w:r>
    </w:p>
    <w:p w14:paraId="580ECF00" w14:textId="5E26EB0A" w:rsidR="00E72F1F" w:rsidRDefault="00E72F1F" w:rsidP="00DA5CF7">
      <w:r>
        <w:lastRenderedPageBreak/>
        <w:t>This study makes several assumptions about the current industry state. It assumes that mainstream solutions</w:t>
      </w:r>
      <w:r w:rsidR="004A39F1">
        <w:t>,</w:t>
      </w:r>
      <w:r>
        <w:t xml:space="preserve"> like Amazon </w:t>
      </w:r>
      <w:proofErr w:type="spellStart"/>
      <w:r>
        <w:t>SageMaker</w:t>
      </w:r>
      <w:proofErr w:type="spellEnd"/>
      <w:r>
        <w:t>, deliver the capabilities necessary to build the core artifacts. This situation would allow the experiment to focus on the AI/ML components, not rewriting boilerplate infrastructure. Suppose the toolsets haven’t matured to an acceptable level. In that case, the study will simplify the training subsystem. Similarly, these can be simplifications for hosting ML inference endpoints if they are overly cumbersome.</w:t>
      </w:r>
    </w:p>
    <w:p w14:paraId="758EAF9A" w14:textId="54884EE1" w:rsidR="00FD404D" w:rsidRDefault="00FD404D" w:rsidP="00DA5CF7">
      <w:r>
        <w:t>The</w:t>
      </w:r>
      <w:r w:rsidR="003925DA">
        <w:t xml:space="preserve"> implicit assumption is</w:t>
      </w:r>
      <w:r>
        <w:t xml:space="preserve"> that </w:t>
      </w:r>
      <w:r w:rsidR="003925DA">
        <w:t xml:space="preserve">virtual agents </w:t>
      </w:r>
      <w:r>
        <w:t xml:space="preserve">can substitute humans in semantically similar configurations. </w:t>
      </w:r>
      <w:r w:rsidR="003925DA">
        <w:t xml:space="preserve">It’s beyond this project’s scope </w:t>
      </w:r>
      <w:r>
        <w:t>to evaluate the validity of that assumption.</w:t>
      </w:r>
    </w:p>
    <w:p w14:paraId="4B28239E" w14:textId="295129E9" w:rsidR="00E72F1F" w:rsidRDefault="00E72F1F" w:rsidP="009419EF">
      <w:pPr>
        <w:pStyle w:val="Heading2"/>
        <w:ind w:firstLine="0"/>
      </w:pPr>
      <w:bookmarkStart w:id="169" w:name="_Toc134428802"/>
      <w:r w:rsidRPr="00887A22">
        <w:t>Limitations</w:t>
      </w:r>
      <w:bookmarkEnd w:id="169"/>
    </w:p>
    <w:p w14:paraId="5DEB3E76" w14:textId="2939E6CA" w:rsidR="00E72F1F" w:rsidRPr="001D619A" w:rsidRDefault="00E72F1F" w:rsidP="00DA5CF7">
      <w:r>
        <w:t xml:space="preserve">Limitations are internal and external factors that </w:t>
      </w:r>
      <w:r w:rsidRPr="008F6708">
        <w:rPr>
          <w:i/>
          <w:iCs/>
        </w:rPr>
        <w:t>implicitly</w:t>
      </w:r>
      <w:r>
        <w:t xml:space="preserve"> restrict the study from exploring all aspects of the problem.</w:t>
      </w:r>
      <w:r w:rsidR="003925DA">
        <w:t xml:space="preserve"> The previously stated assumptions also act as limitations. This subset would include technical feasibility, continued </w:t>
      </w:r>
      <w:r w:rsidR="006F7F25">
        <w:t>resource acces</w:t>
      </w:r>
      <w:r w:rsidR="003925DA">
        <w:t>s, and real-world application.</w:t>
      </w:r>
    </w:p>
    <w:p w14:paraId="2BD1B171" w14:textId="0476F1C6" w:rsidR="00E72F1F" w:rsidRDefault="00E72F1F" w:rsidP="00DA5CF7">
      <w:r>
        <w:t>This study aims to build a HAR classification model that supports a</w:t>
      </w:r>
      <w:r w:rsidR="004A39F1">
        <w:t>n</w:t>
      </w:r>
      <w:r>
        <w:t xml:space="preserve"> </w:t>
      </w:r>
      <w:r w:rsidR="004A39F1">
        <w:t xml:space="preserve">extensible </w:t>
      </w:r>
      <w:r>
        <w:t>set of activitie</w:t>
      </w:r>
      <w:r w:rsidR="003925DA">
        <w:t xml:space="preserve">s </w:t>
      </w:r>
      <w:r>
        <w:t xml:space="preserve">due to </w:t>
      </w:r>
      <w:r w:rsidR="004A39F1">
        <w:t xml:space="preserve">the availability of </w:t>
      </w:r>
      <w:r>
        <w:t xml:space="preserve">example data. </w:t>
      </w:r>
      <w:r w:rsidR="004A39F1">
        <w:t>If the kinetic-700 isn’t sufficient</w:t>
      </w:r>
      <w:r>
        <w:t>,</w:t>
      </w:r>
      <w:r w:rsidR="004A39F1">
        <w:t xml:space="preserve"> the study may</w:t>
      </w:r>
      <w:r>
        <w:t xml:space="preserve"> </w:t>
      </w:r>
      <w:r w:rsidR="004A39F1">
        <w:t>need additional content from open-source repositories</w:t>
      </w:r>
      <w:r>
        <w:t>. These repositories could include YouTube, among other sites.</w:t>
      </w:r>
    </w:p>
    <w:p w14:paraId="26910B67" w14:textId="77777777" w:rsidR="00E72F1F" w:rsidRDefault="00E72F1F" w:rsidP="009419EF">
      <w:pPr>
        <w:pStyle w:val="Heading2"/>
        <w:ind w:firstLine="0"/>
      </w:pPr>
      <w:bookmarkStart w:id="170" w:name="_Toc134428803"/>
      <w:r w:rsidRPr="00887A22">
        <w:t>Delimitations</w:t>
      </w:r>
      <w:bookmarkEnd w:id="170"/>
    </w:p>
    <w:p w14:paraId="5E9A4B7D" w14:textId="02847FA3" w:rsidR="005D24F5" w:rsidRPr="001D619A" w:rsidRDefault="00E72F1F" w:rsidP="00DA5CF7">
      <w:proofErr w:type="spellStart"/>
      <w:r>
        <w:t>Deliminiations</w:t>
      </w:r>
      <w:proofErr w:type="spellEnd"/>
      <w:r>
        <w:t xml:space="preserve"> are internal and external factors that </w:t>
      </w:r>
      <w:r w:rsidRPr="008F6708">
        <w:rPr>
          <w:i/>
          <w:iCs/>
        </w:rPr>
        <w:t>explicitly</w:t>
      </w:r>
      <w:r>
        <w:t xml:space="preserve"> restrict the study from exploring all aspects of the problem.</w:t>
      </w:r>
      <w:r w:rsidR="00CE269B">
        <w:t xml:space="preserve"> </w:t>
      </w:r>
      <w:r w:rsidR="005D24F5">
        <w:t xml:space="preserve">This study utilizes video footage from </w:t>
      </w:r>
      <w:r w:rsidR="004A39F1">
        <w:t xml:space="preserve">third-party </w:t>
      </w:r>
      <w:r w:rsidR="005D24F5">
        <w:t xml:space="preserve">resources that might behave </w:t>
      </w:r>
      <w:r w:rsidR="004A39F1">
        <w:t>outside the desired human activities</w:t>
      </w:r>
      <w:r w:rsidR="005D24F5">
        <w:t xml:space="preserve">. These distinctions arise from </w:t>
      </w:r>
      <w:r w:rsidR="004A39F1">
        <w:t xml:space="preserve">external </w:t>
      </w:r>
      <w:r w:rsidR="004A39F1">
        <w:lastRenderedPageBreak/>
        <w:t>factors beyond the researcher’s control with respect to the underlying data</w:t>
      </w:r>
      <w:r w:rsidR="005D24F5">
        <w:t>. HAR is also a vast concept with virtually unlimited permutations.</w:t>
      </w:r>
    </w:p>
    <w:p w14:paraId="11E2560A" w14:textId="77777777" w:rsidR="00E72F1F" w:rsidRPr="00887A22" w:rsidRDefault="00E72F1F" w:rsidP="009419EF">
      <w:pPr>
        <w:pStyle w:val="Heading2"/>
        <w:ind w:firstLine="0"/>
      </w:pPr>
      <w:bookmarkStart w:id="171" w:name="_Toc134428804"/>
      <w:r w:rsidRPr="00887A22">
        <w:t>Ethical Assurances</w:t>
      </w:r>
      <w:bookmarkEnd w:id="171"/>
    </w:p>
    <w:p w14:paraId="5F4A6F66" w14:textId="27FF914D" w:rsidR="00A15C15" w:rsidRDefault="00E72F1F" w:rsidP="00A15C15">
      <w:r>
        <w:t>Northcentral University’s Institutional Review Board (IRB) must issue a statement covering ethical concerns, privacy</w:t>
      </w:r>
      <w:r w:rsidRPr="000B6029">
        <w:t xml:space="preserve"> </w:t>
      </w:r>
      <w:r>
        <w:t>violations, or undue harm risks.</w:t>
      </w:r>
      <w:r w:rsidR="003925DA">
        <w:t xml:space="preserve"> This study does not involve human or animal participants; in this respect, it meets the IRB requirements by default. The research utilizes computer simulations, which doesn’t raise privacy or ethical concerns.</w:t>
      </w:r>
      <w:r w:rsidR="00A15C15">
        <w:t xml:space="preserve"> </w:t>
      </w:r>
      <w:r>
        <w:t xml:space="preserve">This study uses </w:t>
      </w:r>
      <w:r w:rsidR="00A15C15">
        <w:t xml:space="preserve">open-source third-party video </w:t>
      </w:r>
      <w:r>
        <w:t xml:space="preserve">as </w:t>
      </w:r>
      <w:r w:rsidR="00A15C15">
        <w:t>the input, which</w:t>
      </w:r>
      <w:r>
        <w:t xml:space="preserve"> mitigates ethical </w:t>
      </w:r>
      <w:r w:rsidR="00A15C15">
        <w:t xml:space="preserve">matters of </w:t>
      </w:r>
      <w:r>
        <w:t xml:space="preserve">personal privacy. Furthermore, the </w:t>
      </w:r>
      <w:r w:rsidR="00A15C15">
        <w:t xml:space="preserve">people within the video clips agreed to the YouTube terms of service and no longer have an assumption of </w:t>
      </w:r>
      <w:r>
        <w:t xml:space="preserve">privacy. </w:t>
      </w:r>
    </w:p>
    <w:p w14:paraId="1DDDB6B4" w14:textId="6A15BEED" w:rsidR="00E72F1F" w:rsidRPr="000B66FE" w:rsidRDefault="00E72F1F" w:rsidP="00DA5CF7">
      <w:r>
        <w:t>Medical facilities have a business requirement to collect private information from patients. While building a system that stores and retrieves this data is relatively trivial, several specific considerations influence the final implementation. Which users can issue queries against the datastore? What maintains the confidentiality of these records? How will auditing and compliance reporting work? Does this data have legal or regulatory implications? Answering these questions produces a model of acceptable risks and identifies business policies requiring cybersecurity enforcement. These enforcements protect the business against negligent and malicious attacks that could harm the integrity or reputation of the brand.</w:t>
      </w:r>
    </w:p>
    <w:p w14:paraId="5DB6C9F7" w14:textId="5AF808B3" w:rsidR="00E72F1F" w:rsidRDefault="00E72F1F" w:rsidP="00DA5CF7">
      <w:r>
        <w:t xml:space="preserve">The principal objective of any business is to execute its mission in the most efficient manner possible. Delivering on that mission requires choosing between acceptable risks and desirable conveniences (Mickens, 2018; Dai </w:t>
      </w:r>
      <w:proofErr w:type="spellStart"/>
      <w:r>
        <w:t>Zovi</w:t>
      </w:r>
      <w:proofErr w:type="spellEnd"/>
      <w:r>
        <w:t xml:space="preserve">, 2019). For instance, many small to midsized business owners lack the expertise to run a domain controller or email service. Employing dedicated staff retracts from resources that could provide value differentiation towards its core </w:t>
      </w:r>
      <w:r>
        <w:lastRenderedPageBreak/>
        <w:t xml:space="preserve">competencies. Contracting a consulting firm would be less expensive but lacks the deep economy of scale discounts from Microsoft Office365. While financial factors influence many decisions, the security and compliance teams </w:t>
      </w:r>
      <w:r w:rsidR="006F7F25">
        <w:t>must assess the privacy and availability risks</w:t>
      </w:r>
      <w:r>
        <w:t xml:space="preserve">. Not all decisions originate from the leadership and often from internal department requests. For instance, a data science team might require a </w:t>
      </w:r>
      <w:proofErr w:type="spellStart"/>
      <w:r>
        <w:t>Juypter</w:t>
      </w:r>
      <w:proofErr w:type="spellEnd"/>
      <w:r>
        <w:t xml:space="preserve"> Notebook server with access to a production database. While that team has enough knowledge to be dangerous and deploy an operational instance, they might lack a broader understanding of business continuity requirements</w:t>
      </w:r>
      <w:sdt>
        <w:sdtPr>
          <w:id w:val="-1949614065"/>
          <w:citation/>
        </w:sdtPr>
        <w:sdtContent>
          <w:r>
            <w:fldChar w:fldCharType="begin"/>
          </w:r>
          <w:r w:rsidR="009B2852">
            <w:instrText xml:space="preserve">CITATION Bro15 \l 1033 </w:instrText>
          </w:r>
          <w:r>
            <w:fldChar w:fldCharType="separate"/>
          </w:r>
          <w:r w:rsidR="001840CC">
            <w:rPr>
              <w:noProof/>
            </w:rPr>
            <w:t xml:space="preserve"> (Brown, 2015)</w:t>
          </w:r>
          <w:r>
            <w:fldChar w:fldCharType="end"/>
          </w:r>
        </w:sdtContent>
      </w:sdt>
      <w:r>
        <w:t xml:space="preserve">. What physical host controls this instance? Does the database connection use encryption? How </w:t>
      </w:r>
      <w:r w:rsidR="00A15C15">
        <w:t xml:space="preserve">is </w:t>
      </w:r>
      <w:r>
        <w:t>backup and restore scenarios handled? Until understanding these subtle decisions, it is impossible to determine if a failed server hard drive will lose three minutes or years of productivity.</w:t>
      </w:r>
    </w:p>
    <w:p w14:paraId="486EF9DF" w14:textId="3F28804F" w:rsidR="00E72F1F" w:rsidRDefault="00E72F1F" w:rsidP="00DA5CF7">
      <w:r>
        <w:t xml:space="preserve">These decisions must influence the study’s data storage design to be secure, reliable, and durable. In this context, the </w:t>
      </w:r>
      <w:r w:rsidRPr="00EB097A">
        <w:rPr>
          <w:i/>
          <w:iCs/>
        </w:rPr>
        <w:t>seed</w:t>
      </w:r>
      <w:r>
        <w:t xml:space="preserve"> data is not confidential and comes from public repositories. However, there are risks that the </w:t>
      </w:r>
      <w:r>
        <w:rPr>
          <w:i/>
          <w:iCs/>
        </w:rPr>
        <w:t xml:space="preserve">result </w:t>
      </w:r>
      <w:r>
        <w:t>data can become corrupted or destroyed. That situation would risk the dissertation process completing on time. This constructive research project mitigates those scenarios using automated backup into Amazon Simple Scalable Storage (S3) storage and frequent commits to GitHub. Both services offer industry-standard durability, versioning capabilities, encryption at rest, and authentication controls.</w:t>
      </w:r>
    </w:p>
    <w:p w14:paraId="38A9A9BA" w14:textId="4BE4A285" w:rsidR="00E72F1F" w:rsidRDefault="00E72F1F" w:rsidP="00DA5CF7">
      <w:pPr>
        <w:rPr>
          <w:b/>
        </w:rPr>
      </w:pPr>
      <w:r>
        <w:t xml:space="preserve">The researcher is responsible for building the artifacts, measuring their accuracy, and reporting the results. There is the potential for biases impacting the study due to resource constraints. For instance, the project might plan four </w:t>
      </w:r>
      <w:r w:rsidR="00A15C15">
        <w:t>kinetic-700 labels</w:t>
      </w:r>
      <w:r>
        <w:t xml:space="preserve"> but only three </w:t>
      </w:r>
      <w:proofErr w:type="gramStart"/>
      <w:r>
        <w:t>work</w:t>
      </w:r>
      <w:proofErr w:type="gramEnd"/>
      <w:r>
        <w:t xml:space="preserve"> successfully. In that case, the results should not ignore the failure and instead discuss potential reasons for the issue. It is beyond this project’s scope to validate every situation though it should </w:t>
      </w:r>
      <w:r>
        <w:lastRenderedPageBreak/>
        <w:t>make reasonable attempts. Additionally, controls are in place to limit cheating or deceiving the results. For example, the result data originates through an automated process.</w:t>
      </w:r>
    </w:p>
    <w:p w14:paraId="5FE11604" w14:textId="1B13CE5C" w:rsidR="00E72F1F" w:rsidRDefault="00E72F1F" w:rsidP="009419EF">
      <w:pPr>
        <w:pStyle w:val="Heading2"/>
        <w:ind w:firstLine="0"/>
      </w:pPr>
      <w:bookmarkStart w:id="172" w:name="_Toc134428805"/>
      <w:r>
        <w:t>Summary</w:t>
      </w:r>
      <w:bookmarkEnd w:id="172"/>
    </w:p>
    <w:p w14:paraId="61E05B4A" w14:textId="1D5FD5A9" w:rsidR="00EE7722" w:rsidRDefault="00EE7722" w:rsidP="00DA5CF7">
      <w:r w:rsidRPr="005C1EEB">
        <w:t xml:space="preserve">The problem to be addressed in this study is the inability of elderly and special needs care organizations to </w:t>
      </w:r>
      <w:r>
        <w:t xml:space="preserve">capitalize on the effectiveness and efficiency of autonomous assistants for </w:t>
      </w:r>
      <w:r w:rsidR="00A15C15">
        <w:t>human activity recognition</w:t>
      </w:r>
      <w:r>
        <w:t xml:space="preserve">. These challenges exist because it’s difficult for researchers to experiment within personal private space. This study aims to mitigate those issues using </w:t>
      </w:r>
      <w:r w:rsidR="00A15C15">
        <w:t>open-source videos of real people.</w:t>
      </w:r>
      <w:r>
        <w:t xml:space="preserve"> </w:t>
      </w:r>
    </w:p>
    <w:p w14:paraId="6D9C2817" w14:textId="1D618929" w:rsidR="0021511C" w:rsidRDefault="00EE7722" w:rsidP="00DA5CF7">
      <w:r>
        <w:t xml:space="preserve">The study uses industry-standard tools (e.g., Amazon </w:t>
      </w:r>
      <w:proofErr w:type="spellStart"/>
      <w:r>
        <w:t>SageMaker</w:t>
      </w:r>
      <w:proofErr w:type="spellEnd"/>
      <w:r>
        <w:t xml:space="preserve">) to build a human activity recognition (HAR) computer vision (CV) model. Those tools include built-in instruments and metrics for assessing the </w:t>
      </w:r>
      <w:r w:rsidR="0021511C">
        <w:t>machine-learning process's performance, quality, and efficiency</w:t>
      </w:r>
      <w:r>
        <w:t xml:space="preserve">. The study procedure will generate randomized worlds for the characters to move around and utilize virtual cameras to monitor their behaviors. Next, a data analysis phase will validate </w:t>
      </w:r>
      <w:r w:rsidR="0021511C">
        <w:t xml:space="preserve">that </w:t>
      </w:r>
      <w:r>
        <w:t xml:space="preserve">the HAR model can reliably extract intents (RQ1) and the </w:t>
      </w:r>
      <w:r w:rsidR="006F7F25">
        <w:t xml:space="preserve">process's </w:t>
      </w:r>
      <w:r>
        <w:t>efficiency (RQ2).</w:t>
      </w:r>
      <w:r w:rsidR="00DF708E">
        <w:t xml:space="preserve"> </w:t>
      </w:r>
      <w:r>
        <w:t>Numerous assumptions and delimi</w:t>
      </w:r>
      <w:r w:rsidR="00C435F5">
        <w:t>t</w:t>
      </w:r>
      <w:r>
        <w:t xml:space="preserve">ations influence this project. First, that modeling HAR is possible within the virtual environment. Another hypothesis is that this approach is even a practical research method. Delimitations are necessary </w:t>
      </w:r>
      <w:proofErr w:type="gramStart"/>
      <w:r>
        <w:t>due</w:t>
      </w:r>
      <w:proofErr w:type="gramEnd"/>
      <w:r>
        <w:t xml:space="preserve"> vast combinatorial set of behaviors. </w:t>
      </w:r>
      <w:r w:rsidR="006F7F25">
        <w:t>Examining every potential aspect of this problem is impossible</w:t>
      </w:r>
      <w:r>
        <w:t xml:space="preserve">, so prioritization is essential. Lastly, the study lacks ethical or privacy concerns because all </w:t>
      </w:r>
      <w:r w:rsidR="00DF708E">
        <w:t>video recordings are public.</w:t>
      </w:r>
    </w:p>
    <w:p w14:paraId="108327E8" w14:textId="46CB623C" w:rsidR="0021511C" w:rsidRDefault="00DF708E" w:rsidP="00104C3A">
      <w:r>
        <w:t xml:space="preserve">This chapter outlines the research method to build a human activity classification model by examining skeletal movements and object detection overlays using the kinetic-700 dataset. It details the mechanism for metadata extraction and the strategy for converting this data into </w:t>
      </w:r>
      <w:r>
        <w:lastRenderedPageBreak/>
        <w:t>movement signatures. The next chapter provides the findings from implementing this artifact and evaluating thousands of YouTube videos across the cloud comput</w:t>
      </w:r>
      <w:r w:rsidR="004D7966">
        <w:t>ing</w:t>
      </w:r>
      <w:r>
        <w:t xml:space="preserve"> environment.</w:t>
      </w:r>
      <w:r w:rsidR="0021511C">
        <w:br w:type="page"/>
      </w:r>
    </w:p>
    <w:p w14:paraId="221E93AE" w14:textId="77777777" w:rsidR="0021511C" w:rsidRDefault="0021511C" w:rsidP="0021511C">
      <w:pPr>
        <w:pStyle w:val="Heading1"/>
      </w:pPr>
      <w:bookmarkStart w:id="173" w:name="_Toc134428806"/>
      <w:r>
        <w:lastRenderedPageBreak/>
        <w:t>Chapter 4: Findings</w:t>
      </w:r>
      <w:bookmarkEnd w:id="173"/>
    </w:p>
    <w:p w14:paraId="16EDB5D1" w14:textId="42DCD129" w:rsidR="0021511C" w:rsidRDefault="0021511C" w:rsidP="0021511C">
      <w:r w:rsidRPr="0021511C">
        <w:t xml:space="preserve">The problem to be addressed in this study </w:t>
      </w:r>
      <w:r w:rsidR="00280191">
        <w:t>was</w:t>
      </w:r>
      <w:r w:rsidR="00280191" w:rsidRPr="0021511C">
        <w:t xml:space="preserve"> </w:t>
      </w:r>
      <w:r w:rsidRPr="0021511C">
        <w:t>the inability of elderly and special needs care organizations to capitalize on the effectiveness and efficiency of autonomous assistants (</w:t>
      </w:r>
      <w:proofErr w:type="spellStart"/>
      <w:r w:rsidRPr="0021511C">
        <w:t>Blackhurn</w:t>
      </w:r>
      <w:proofErr w:type="spellEnd"/>
      <w:r w:rsidRPr="0021511C">
        <w:t>, 2021; Kim &amp; Kim, 2021).</w:t>
      </w:r>
      <w:r>
        <w:t xml:space="preserve"> </w:t>
      </w:r>
      <w:r w:rsidR="00D25DC1" w:rsidRPr="00C23676">
        <w:t>Th</w:t>
      </w:r>
      <w:r w:rsidR="00D25DC1">
        <w:t xml:space="preserve">is constructive research study </w:t>
      </w:r>
      <w:r w:rsidR="00D25DC1" w:rsidRPr="00C23676">
        <w:t>provid</w:t>
      </w:r>
      <w:r w:rsidR="00D25DC1">
        <w:t>es</w:t>
      </w:r>
      <w:r w:rsidR="00D25DC1" w:rsidRPr="00C23676">
        <w:t xml:space="preserve"> an understanding of the effectiveness and efficiency of </w:t>
      </w:r>
      <w:r w:rsidR="00D25DC1">
        <w:t>AI/ML-based</w:t>
      </w:r>
      <w:r w:rsidR="00D25DC1" w:rsidRPr="00C23676">
        <w:t xml:space="preserve"> assistants for </w:t>
      </w:r>
      <w:r w:rsidR="00D25DC1">
        <w:t xml:space="preserve">detecting patient behaviors for improving </w:t>
      </w:r>
      <w:r w:rsidR="00D25DC1" w:rsidRPr="00C23676">
        <w:t>elderly and special needs care organizations</w:t>
      </w:r>
      <w:r w:rsidR="00D25DC1">
        <w:t>.</w:t>
      </w:r>
      <w:r w:rsidR="00994640">
        <w:t xml:space="preserve"> </w:t>
      </w:r>
      <w:r>
        <w:t>These situations have a high barrier to entry in studying due to technical constraints, limitations in reproducing results, and privacy and safety concerns. It delivers this capability by modeling human movements within labeled video recordings by tracking the subject’s skeletal movements.</w:t>
      </w:r>
    </w:p>
    <w:p w14:paraId="7D01AD5E" w14:textId="0026A4E1" w:rsidR="0021511C" w:rsidRDefault="0021511C" w:rsidP="0021511C">
      <w:r>
        <w:t>This chapter outlines the experiment’s findings and answers to the research questions. Specifically, this study aims to understand the following two aspects of autonomous assistant effectiveness and efficiency:</w:t>
      </w:r>
    </w:p>
    <w:p w14:paraId="5E4C84AF" w14:textId="77777777" w:rsidR="00D25DC1" w:rsidRDefault="00D25DC1" w:rsidP="00D25DC1">
      <w:pPr>
        <w:pStyle w:val="Heading3"/>
        <w:ind w:firstLine="0"/>
      </w:pPr>
      <w:r>
        <w:t>RQ1</w:t>
      </w:r>
    </w:p>
    <w:p w14:paraId="388B272F" w14:textId="77777777" w:rsidR="00D25DC1" w:rsidRPr="00B21582" w:rsidRDefault="00D25DC1" w:rsidP="00D25DC1">
      <w:r w:rsidRPr="00B21582">
        <w:t xml:space="preserve">What is the </w:t>
      </w:r>
      <w:r>
        <w:t xml:space="preserve">effectiveness </w:t>
      </w:r>
      <w:r w:rsidRPr="00B21582">
        <w:t>of autonomous assistance for classifying behaviors of elderly and special needs patients for care organizations?</w:t>
      </w:r>
    </w:p>
    <w:p w14:paraId="4D6B0858" w14:textId="77777777" w:rsidR="00D25DC1" w:rsidRPr="002B01DC" w:rsidRDefault="00D25DC1" w:rsidP="00D25DC1">
      <w:pPr>
        <w:pStyle w:val="Heading3"/>
        <w:ind w:firstLine="0"/>
      </w:pPr>
      <w:r>
        <w:t>RQ2</w:t>
      </w:r>
    </w:p>
    <w:p w14:paraId="1E2C02BE" w14:textId="77777777" w:rsidR="00D25DC1" w:rsidRPr="00B21582" w:rsidRDefault="00D25DC1" w:rsidP="00D25DC1">
      <w:r w:rsidRPr="00B21582">
        <w:t>What is the efficiency of autonomous assistance for classifying behaviors of elderly and special needs patients for care organizations?</w:t>
      </w:r>
    </w:p>
    <w:p w14:paraId="61923A83" w14:textId="42673DBF" w:rsidR="0021511C" w:rsidRDefault="00994640" w:rsidP="0021511C">
      <w:pPr>
        <w:pStyle w:val="Heading2"/>
        <w:ind w:firstLine="0"/>
      </w:pPr>
      <w:bookmarkStart w:id="174" w:name="_Toc134428807"/>
      <w:r>
        <w:t xml:space="preserve">Validity and Reliability </w:t>
      </w:r>
      <w:r w:rsidR="0021511C">
        <w:t>of the Data</w:t>
      </w:r>
      <w:bookmarkEnd w:id="174"/>
    </w:p>
    <w:p w14:paraId="5C8E4D40" w14:textId="09057739" w:rsidR="00D83CBA" w:rsidRDefault="00D83CBA" w:rsidP="00D83CBA">
      <w:r>
        <w:t xml:space="preserve">The experiment </w:t>
      </w:r>
      <w:r w:rsidR="003F00CE">
        <w:t xml:space="preserve">ensures data quality </w:t>
      </w:r>
      <w:r>
        <w:t xml:space="preserve">by adopting the kinetics 700-2020 data set from DeepMind. </w:t>
      </w:r>
      <w:r w:rsidR="000A0D1F">
        <w:t>“</w:t>
      </w:r>
      <w:r>
        <w:t>Kinetics is a large-scale, high-quality collection of 650,000 YouTube video clips that cover sixty-five thousand human action classes</w:t>
      </w:r>
      <w:r w:rsidR="008E1546">
        <w:t>”</w:t>
      </w:r>
      <w:r w:rsidR="008E1546">
        <w:rPr>
          <w:noProof/>
        </w:rPr>
        <w:t xml:space="preserve"> (DeepMind, 2020</w:t>
      </w:r>
      <w:r w:rsidR="005042C6">
        <w:rPr>
          <w:noProof/>
        </w:rPr>
        <w:t>,  p.1</w:t>
      </w:r>
      <w:r w:rsidR="008E1546">
        <w:rPr>
          <w:noProof/>
        </w:rPr>
        <w:t>)</w:t>
      </w:r>
      <w:r>
        <w:t xml:space="preserve">. Humans manually annotated ten-second segments with single action classes such as playing instruments, shaking </w:t>
      </w:r>
      <w:r>
        <w:lastRenderedPageBreak/>
        <w:t xml:space="preserve">hands, and jumping. Alphabet, the parent company of DeepMind and Google, has vetted labeling accuracy through </w:t>
      </w:r>
      <w:r w:rsidR="003F00CE">
        <w:t>human content moderation and statistical automation</w:t>
      </w:r>
      <w:r>
        <w:t xml:space="preserve"> (</w:t>
      </w:r>
      <w:proofErr w:type="spellStart"/>
      <w:r>
        <w:t>Smaria</w:t>
      </w:r>
      <w:proofErr w:type="spellEnd"/>
      <w:r>
        <w:t xml:space="preserve"> et al., 2020). </w:t>
      </w:r>
      <w:r w:rsidR="0001709F">
        <w:t xml:space="preserve">The </w:t>
      </w:r>
      <w:r w:rsidR="003F00CE">
        <w:t>NCU Library</w:t>
      </w:r>
      <w:r w:rsidR="0001709F">
        <w:t xml:space="preserve"> </w:t>
      </w:r>
      <w:r w:rsidR="000E43A1">
        <w:t xml:space="preserve">search engine results contain </w:t>
      </w:r>
      <w:r w:rsidR="003F00CE">
        <w:t xml:space="preserve">at least twenty-two publications </w:t>
      </w:r>
      <w:r w:rsidR="0001709F">
        <w:t xml:space="preserve">that </w:t>
      </w:r>
      <w:r w:rsidR="003F00CE">
        <w:t>cited this data set and successfully leveraged it for their research</w:t>
      </w:r>
      <w:r>
        <w:t>.</w:t>
      </w:r>
    </w:p>
    <w:p w14:paraId="3C3DF875" w14:textId="191ED4CE" w:rsidR="00D83CBA" w:rsidRDefault="00D83CBA" w:rsidP="00D83CBA">
      <w:r>
        <w:t>The</w:t>
      </w:r>
      <w:r w:rsidR="006F7F25">
        <w:t xml:space="preserve"> kinetics dataset has four core advantages</w:t>
      </w:r>
      <w:r>
        <w:t xml:space="preserve">: credibility, transferability, dependability, and confirmability. This study’s results are more credible because they must align with existing </w:t>
      </w:r>
      <w:r w:rsidR="000A0D1F">
        <w:t xml:space="preserve">survey </w:t>
      </w:r>
      <w:r>
        <w:t>publications</w:t>
      </w:r>
      <w:r w:rsidR="000A0D1F">
        <w:t>,</w:t>
      </w:r>
      <w:r>
        <w:t xml:space="preserve"> </w:t>
      </w:r>
      <w:r w:rsidR="000A0D1F">
        <w:t>such as Zhu et al. (2021) and Orhan (2021</w:t>
      </w:r>
      <w:proofErr w:type="gramStart"/>
      <w:r w:rsidR="00F75FDE">
        <w:t>)</w:t>
      </w:r>
      <w:r w:rsidR="005A2518">
        <w:t>,</w:t>
      </w:r>
      <w:r w:rsidR="00F75FDE">
        <w:t xml:space="preserve"> or</w:t>
      </w:r>
      <w:proofErr w:type="gramEnd"/>
      <w:r>
        <w:t xml:space="preserve"> have a strong justification. The dataset also </w:t>
      </w:r>
      <w:r w:rsidR="000A0D1F">
        <w:t xml:space="preserve">has the potential to </w:t>
      </w:r>
      <w:r>
        <w:t>gain transferability due to its usage of real-world people</w:t>
      </w:r>
      <w:r w:rsidR="000A0D1F">
        <w:t xml:space="preserve"> in </w:t>
      </w:r>
      <w:r w:rsidR="005A2518">
        <w:t xml:space="preserve">realistic </w:t>
      </w:r>
      <w:r w:rsidR="000A0D1F">
        <w:t>scenarios</w:t>
      </w:r>
      <w:r>
        <w:t>.</w:t>
      </w:r>
      <w:r w:rsidR="000A0D1F">
        <w:t xml:space="preserve"> Synthetic data must statistically model </w:t>
      </w:r>
      <w:r w:rsidR="005A2518">
        <w:t xml:space="preserve">natural </w:t>
      </w:r>
      <w:r w:rsidR="000A0D1F">
        <w:t>outcomes while preserving characteristics of real-world clinical cohorts</w:t>
      </w:r>
      <w:r w:rsidR="003F00CE">
        <w:t xml:space="preserve"> (Tian et al., 2018).</w:t>
      </w:r>
      <w:r w:rsidR="003F00CE" w:rsidDel="003F00CE">
        <w:t xml:space="preserve"> </w:t>
      </w:r>
      <w:r>
        <w:t xml:space="preserve">Each action class has at least seven hundred examples, improving the </w:t>
      </w:r>
      <w:r w:rsidR="00974340">
        <w:t xml:space="preserve">likelihood of the </w:t>
      </w:r>
      <w:r>
        <w:t xml:space="preserve">predictions’ </w:t>
      </w:r>
      <w:r w:rsidR="00974340">
        <w:t>rigor over smaller self-made datasets (Klem et al., 2022)</w:t>
      </w:r>
      <w:r>
        <w:t>.</w:t>
      </w:r>
      <w:r w:rsidR="00974340">
        <w:t xml:space="preserve"> </w:t>
      </w:r>
      <w:r>
        <w:t>Lastly, the results are more confirmable because external parties choose the videos</w:t>
      </w:r>
      <w:r w:rsidR="00974340">
        <w:t xml:space="preserve">, and they are publicly accessible. This property also limits the researcher’s ability to cherry-pick or insert </w:t>
      </w:r>
      <w:r>
        <w:t>biases.</w:t>
      </w:r>
    </w:p>
    <w:p w14:paraId="05DC6C47" w14:textId="1A30F21A" w:rsidR="001B38B1" w:rsidRDefault="001B38B1" w:rsidP="001B38B1">
      <w:pPr>
        <w:pStyle w:val="Heading2"/>
        <w:ind w:firstLine="0"/>
      </w:pPr>
      <w:bookmarkStart w:id="175" w:name="_Toc134428808"/>
      <w:r>
        <w:t>Results</w:t>
      </w:r>
      <w:bookmarkEnd w:id="175"/>
    </w:p>
    <w:p w14:paraId="1D8229B2" w14:textId="02408A9B" w:rsidR="000E43A1" w:rsidRDefault="00E16572" w:rsidP="00104C3A">
      <w:pPr>
        <w:ind w:firstLine="0"/>
      </w:pPr>
      <w:r>
        <w:tab/>
        <w:t xml:space="preserve">The kinetics-700 training dataset contains 530,510 YouTube videos that third-party users have uploaded. </w:t>
      </w:r>
      <w:proofErr w:type="gramStart"/>
      <w:r w:rsidR="007D28A5">
        <w:t>This analytics</w:t>
      </w:r>
      <w:proofErr w:type="gramEnd"/>
      <w:r w:rsidR="005A2518">
        <w:t xml:space="preserve"> pipeline successfully downloaded this data set into an Amazon S3 bucket (9.9TB). The first attempt retrieved 424,613 videos (80%), with most failures due to YouTube service throttling. Since the architecture implements checkpointing scheme, the subsequent retrieval requests skip completed download tasks. This effective strategy helped cache the data set locally and minimized the network I/O requirements. A set of descriptive statistics that map the videos to labels is available in the following table (see Table 12).</w:t>
      </w:r>
    </w:p>
    <w:p w14:paraId="72427DF1" w14:textId="719CA701" w:rsidR="00E16572" w:rsidRPr="00B21582" w:rsidRDefault="00E16572" w:rsidP="00B21582">
      <w:pPr>
        <w:pStyle w:val="Caption"/>
        <w:ind w:firstLine="0"/>
        <w:rPr>
          <w:b/>
          <w:bCs/>
          <w:iCs w:val="0"/>
        </w:rPr>
      </w:pPr>
      <w:bookmarkStart w:id="176" w:name="_Toc134428828"/>
      <w:r w:rsidRPr="00B21582">
        <w:rPr>
          <w:b/>
          <w:bCs/>
        </w:rPr>
        <w:lastRenderedPageBreak/>
        <w:t xml:space="preserve">Table </w:t>
      </w:r>
      <w:r w:rsidRPr="00B21582">
        <w:rPr>
          <w:b/>
          <w:bCs/>
        </w:rPr>
        <w:fldChar w:fldCharType="begin"/>
      </w:r>
      <w:r w:rsidRPr="00B21582">
        <w:rPr>
          <w:b/>
          <w:bCs/>
        </w:rPr>
        <w:instrText xml:space="preserve"> SEQ Table \* ARABIC </w:instrText>
      </w:r>
      <w:r w:rsidRPr="00B21582">
        <w:rPr>
          <w:b/>
          <w:bCs/>
        </w:rPr>
        <w:fldChar w:fldCharType="separate"/>
      </w:r>
      <w:r w:rsidR="001840CC">
        <w:rPr>
          <w:b/>
          <w:bCs/>
          <w:noProof/>
        </w:rPr>
        <w:t>12</w:t>
      </w:r>
      <w:r w:rsidRPr="00B21582">
        <w:rPr>
          <w:b/>
          <w:bCs/>
        </w:rPr>
        <w:fldChar w:fldCharType="end"/>
      </w:r>
      <w:r w:rsidR="00C714B9">
        <w:rPr>
          <w:b/>
          <w:bCs/>
        </w:rPr>
        <w:br/>
      </w:r>
      <w:r>
        <w:rPr>
          <w:i/>
          <w:iCs w:val="0"/>
        </w:rPr>
        <w:t>Processed Video Category Statistics</w:t>
      </w:r>
      <w:bookmarkEnd w:id="176"/>
    </w:p>
    <w:tbl>
      <w:tblPr>
        <w:tblStyle w:val="GridTable4"/>
        <w:tblW w:w="0" w:type="auto"/>
        <w:tblLook w:val="04A0" w:firstRow="1" w:lastRow="0" w:firstColumn="1" w:lastColumn="0" w:noHBand="0" w:noVBand="1"/>
      </w:tblPr>
      <w:tblGrid>
        <w:gridCol w:w="4675"/>
        <w:gridCol w:w="4675"/>
      </w:tblGrid>
      <w:tr w:rsidR="00E16572" w14:paraId="60487B08" w14:textId="77777777" w:rsidTr="00B2158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6CCB51F8" w14:textId="1CDED66E" w:rsidR="00E16572" w:rsidRDefault="00E16572" w:rsidP="00E16572">
            <w:pPr>
              <w:ind w:firstLine="0"/>
            </w:pPr>
            <w:r>
              <w:t>Statistic</w:t>
            </w:r>
          </w:p>
        </w:tc>
        <w:tc>
          <w:tcPr>
            <w:tcW w:w="0" w:type="dxa"/>
          </w:tcPr>
          <w:p w14:paraId="4F147E92" w14:textId="4F706524" w:rsidR="00E16572" w:rsidRDefault="00E16572" w:rsidP="00E16572">
            <w:pPr>
              <w:ind w:firstLine="0"/>
              <w:cnfStyle w:val="100000000000" w:firstRow="1" w:lastRow="0" w:firstColumn="0" w:lastColumn="0" w:oddVBand="0" w:evenVBand="0" w:oddHBand="0" w:evenHBand="0" w:firstRowFirstColumn="0" w:firstRowLastColumn="0" w:lastRowFirstColumn="0" w:lastRowLastColumn="0"/>
            </w:pPr>
            <w:r>
              <w:t>Value</w:t>
            </w:r>
          </w:p>
        </w:tc>
      </w:tr>
      <w:tr w:rsidR="00E16572" w14:paraId="4C0D933D" w14:textId="77777777" w:rsidTr="00B215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148AA8FB" w14:textId="07A6746A" w:rsidR="00E16572" w:rsidRDefault="00E16572" w:rsidP="00E16572">
            <w:pPr>
              <w:ind w:firstLine="0"/>
            </w:pPr>
            <w:r>
              <w:t>Total Categories</w:t>
            </w:r>
          </w:p>
        </w:tc>
        <w:tc>
          <w:tcPr>
            <w:tcW w:w="0" w:type="dxa"/>
          </w:tcPr>
          <w:p w14:paraId="26815E5B" w14:textId="74B768AF" w:rsidR="00E16572" w:rsidRDefault="00E16572" w:rsidP="00E16572">
            <w:pPr>
              <w:ind w:firstLine="0"/>
              <w:cnfStyle w:val="000000100000" w:firstRow="0" w:lastRow="0" w:firstColumn="0" w:lastColumn="0" w:oddVBand="0" w:evenVBand="0" w:oddHBand="1" w:evenHBand="0" w:firstRowFirstColumn="0" w:firstRowLastColumn="0" w:lastRowFirstColumn="0" w:lastRowLastColumn="0"/>
            </w:pPr>
            <w:r>
              <w:t>700</w:t>
            </w:r>
          </w:p>
        </w:tc>
      </w:tr>
      <w:tr w:rsidR="00E16572" w14:paraId="6C62CD08" w14:textId="77777777" w:rsidTr="00B21582">
        <w:tc>
          <w:tcPr>
            <w:cnfStyle w:val="001000000000" w:firstRow="0" w:lastRow="0" w:firstColumn="1" w:lastColumn="0" w:oddVBand="0" w:evenVBand="0" w:oddHBand="0" w:evenHBand="0" w:firstRowFirstColumn="0" w:firstRowLastColumn="0" w:lastRowFirstColumn="0" w:lastRowLastColumn="0"/>
            <w:tcW w:w="0" w:type="dxa"/>
          </w:tcPr>
          <w:p w14:paraId="46F00CA5" w14:textId="2043E013" w:rsidR="00E16572" w:rsidRDefault="00E16572" w:rsidP="00E16572">
            <w:pPr>
              <w:ind w:firstLine="0"/>
            </w:pPr>
            <w:r>
              <w:t>Minimum Videos Per Category</w:t>
            </w:r>
          </w:p>
        </w:tc>
        <w:tc>
          <w:tcPr>
            <w:tcW w:w="0" w:type="dxa"/>
          </w:tcPr>
          <w:p w14:paraId="0221F93A" w14:textId="104334D5" w:rsidR="00E16572" w:rsidRDefault="00E16572" w:rsidP="00E16572">
            <w:pPr>
              <w:ind w:firstLine="0"/>
              <w:cnfStyle w:val="000000000000" w:firstRow="0" w:lastRow="0" w:firstColumn="0" w:lastColumn="0" w:oddVBand="0" w:evenVBand="0" w:oddHBand="0" w:evenHBand="0" w:firstRowFirstColumn="0" w:firstRowLastColumn="0" w:lastRowFirstColumn="0" w:lastRowLastColumn="0"/>
            </w:pPr>
            <w:r>
              <w:t>250</w:t>
            </w:r>
          </w:p>
        </w:tc>
      </w:tr>
      <w:tr w:rsidR="00E16572" w14:paraId="2D91A9CD" w14:textId="77777777" w:rsidTr="00B215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6E02AEA3" w14:textId="3EA5ABCA" w:rsidR="00E16572" w:rsidRDefault="00E16572" w:rsidP="00E16572">
            <w:pPr>
              <w:ind w:firstLine="0"/>
            </w:pPr>
            <w:r>
              <w:t>Maximum Videos Per Category</w:t>
            </w:r>
          </w:p>
        </w:tc>
        <w:tc>
          <w:tcPr>
            <w:tcW w:w="0" w:type="dxa"/>
          </w:tcPr>
          <w:p w14:paraId="77F282D2" w14:textId="5B5DF3D4" w:rsidR="00E16572" w:rsidRDefault="00E16572" w:rsidP="00E16572">
            <w:pPr>
              <w:ind w:firstLine="0"/>
              <w:cnfStyle w:val="000000100000" w:firstRow="0" w:lastRow="0" w:firstColumn="0" w:lastColumn="0" w:oddVBand="0" w:evenVBand="0" w:oddHBand="1" w:evenHBand="0" w:firstRowFirstColumn="0" w:firstRowLastColumn="0" w:lastRowFirstColumn="0" w:lastRowLastColumn="0"/>
            </w:pPr>
            <w:r>
              <w:t>881</w:t>
            </w:r>
          </w:p>
        </w:tc>
      </w:tr>
      <w:tr w:rsidR="00E16572" w14:paraId="53099312" w14:textId="77777777" w:rsidTr="00E16572">
        <w:tc>
          <w:tcPr>
            <w:cnfStyle w:val="001000000000" w:firstRow="0" w:lastRow="0" w:firstColumn="1" w:lastColumn="0" w:oddVBand="0" w:evenVBand="0" w:oddHBand="0" w:evenHBand="0" w:firstRowFirstColumn="0" w:firstRowLastColumn="0" w:lastRowFirstColumn="0" w:lastRowLastColumn="0"/>
            <w:tcW w:w="4675" w:type="dxa"/>
          </w:tcPr>
          <w:p w14:paraId="4EE71538" w14:textId="727C93C6" w:rsidR="00E16572" w:rsidRDefault="00E16572" w:rsidP="00E16572">
            <w:pPr>
              <w:ind w:firstLine="0"/>
            </w:pPr>
            <w:r>
              <w:t>Standard Deviation Videos Per Category</w:t>
            </w:r>
          </w:p>
        </w:tc>
        <w:tc>
          <w:tcPr>
            <w:tcW w:w="4675" w:type="dxa"/>
          </w:tcPr>
          <w:p w14:paraId="1225E687" w14:textId="368E27A8" w:rsidR="00E16572" w:rsidRDefault="00E16572" w:rsidP="00E16572">
            <w:pPr>
              <w:ind w:firstLine="0"/>
              <w:cnfStyle w:val="000000000000" w:firstRow="0" w:lastRow="0" w:firstColumn="0" w:lastColumn="0" w:oddVBand="0" w:evenVBand="0" w:oddHBand="0" w:evenHBand="0" w:firstRowFirstColumn="0" w:firstRowLastColumn="0" w:lastRowFirstColumn="0" w:lastRowLastColumn="0"/>
            </w:pPr>
            <w:r>
              <w:t>128</w:t>
            </w:r>
          </w:p>
        </w:tc>
      </w:tr>
      <w:tr w:rsidR="00E16572" w14:paraId="42F3A5FE" w14:textId="77777777" w:rsidTr="00E165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2F448B2" w14:textId="0DBCE6B1" w:rsidR="00E16572" w:rsidRDefault="00E16572" w:rsidP="00E16572">
            <w:pPr>
              <w:ind w:firstLine="0"/>
            </w:pPr>
            <w:r>
              <w:t>Median Videos Per Category</w:t>
            </w:r>
          </w:p>
        </w:tc>
        <w:tc>
          <w:tcPr>
            <w:tcW w:w="4675" w:type="dxa"/>
          </w:tcPr>
          <w:p w14:paraId="409583F2" w14:textId="70FCC610" w:rsidR="00E16572" w:rsidRDefault="00E16572" w:rsidP="00E16572">
            <w:pPr>
              <w:ind w:firstLine="0"/>
              <w:cnfStyle w:val="000000100000" w:firstRow="0" w:lastRow="0" w:firstColumn="0" w:lastColumn="0" w:oddVBand="0" w:evenVBand="0" w:oddHBand="1" w:evenHBand="0" w:firstRowFirstColumn="0" w:firstRowLastColumn="0" w:lastRowFirstColumn="0" w:lastRowLastColumn="0"/>
            </w:pPr>
            <w:r>
              <w:t>611</w:t>
            </w:r>
          </w:p>
        </w:tc>
      </w:tr>
      <w:tr w:rsidR="00E16572" w14:paraId="74D59962" w14:textId="77777777" w:rsidTr="00E16572">
        <w:tc>
          <w:tcPr>
            <w:cnfStyle w:val="001000000000" w:firstRow="0" w:lastRow="0" w:firstColumn="1" w:lastColumn="0" w:oddVBand="0" w:evenVBand="0" w:oddHBand="0" w:evenHBand="0" w:firstRowFirstColumn="0" w:firstRowLastColumn="0" w:lastRowFirstColumn="0" w:lastRowLastColumn="0"/>
            <w:tcW w:w="4675" w:type="dxa"/>
          </w:tcPr>
          <w:p w14:paraId="76BA52A2" w14:textId="0C8D8F26" w:rsidR="00E16572" w:rsidRDefault="00E16572" w:rsidP="00E16572">
            <w:pPr>
              <w:ind w:firstLine="0"/>
            </w:pPr>
            <w:r>
              <w:t>95</w:t>
            </w:r>
            <w:r w:rsidRPr="00B21582">
              <w:rPr>
                <w:vertAlign w:val="superscript"/>
              </w:rPr>
              <w:t>th</w:t>
            </w:r>
            <w:r>
              <w:t xml:space="preserve"> Percentile Videos Per Category</w:t>
            </w:r>
          </w:p>
        </w:tc>
        <w:tc>
          <w:tcPr>
            <w:tcW w:w="4675" w:type="dxa"/>
          </w:tcPr>
          <w:p w14:paraId="65011027" w14:textId="1268B825" w:rsidR="00E16572" w:rsidRDefault="00E16572" w:rsidP="00E16572">
            <w:pPr>
              <w:ind w:firstLine="0"/>
              <w:cnfStyle w:val="000000000000" w:firstRow="0" w:lastRow="0" w:firstColumn="0" w:lastColumn="0" w:oddVBand="0" w:evenVBand="0" w:oddHBand="0" w:evenHBand="0" w:firstRowFirstColumn="0" w:firstRowLastColumn="0" w:lastRowFirstColumn="0" w:lastRowLastColumn="0"/>
            </w:pPr>
            <w:r>
              <w:t>838</w:t>
            </w:r>
          </w:p>
        </w:tc>
      </w:tr>
      <w:tr w:rsidR="00E16572" w14:paraId="369B94B4" w14:textId="77777777" w:rsidTr="00E165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E5237BC" w14:textId="5E7E5EB2" w:rsidR="00E16572" w:rsidRDefault="00E16572" w:rsidP="00E16572">
            <w:pPr>
              <w:ind w:firstLine="0"/>
            </w:pPr>
            <w:r>
              <w:t>99</w:t>
            </w:r>
            <w:r w:rsidRPr="00B21582">
              <w:rPr>
                <w:vertAlign w:val="superscript"/>
              </w:rPr>
              <w:t>th</w:t>
            </w:r>
            <w:r>
              <w:t xml:space="preserve"> Percentile Videos Per Category</w:t>
            </w:r>
          </w:p>
        </w:tc>
        <w:tc>
          <w:tcPr>
            <w:tcW w:w="4675" w:type="dxa"/>
          </w:tcPr>
          <w:p w14:paraId="7330EA5B" w14:textId="3CD02E71" w:rsidR="00E16572" w:rsidRDefault="00E16572" w:rsidP="00E16572">
            <w:pPr>
              <w:ind w:firstLine="0"/>
              <w:cnfStyle w:val="000000100000" w:firstRow="0" w:lastRow="0" w:firstColumn="0" w:lastColumn="0" w:oddVBand="0" w:evenVBand="0" w:oddHBand="1" w:evenHBand="0" w:firstRowFirstColumn="0" w:firstRowLastColumn="0" w:lastRowFirstColumn="0" w:lastRowLastColumn="0"/>
            </w:pPr>
            <w:r>
              <w:t>860</w:t>
            </w:r>
          </w:p>
        </w:tc>
      </w:tr>
    </w:tbl>
    <w:p w14:paraId="41A69A0D" w14:textId="7E168406" w:rsidR="009A114F" w:rsidRDefault="009A114F">
      <w:pPr>
        <w:spacing w:after="160" w:line="259" w:lineRule="auto"/>
        <w:ind w:firstLine="0"/>
        <w:rPr>
          <w:b/>
          <w:bCs/>
          <w:iCs/>
          <w:szCs w:val="18"/>
        </w:rPr>
      </w:pPr>
      <w:bookmarkStart w:id="177" w:name="_Toc128255059"/>
    </w:p>
    <w:p w14:paraId="11538B30" w14:textId="3F488DC6" w:rsidR="00485715" w:rsidRPr="00B21582" w:rsidRDefault="00485715" w:rsidP="00485715">
      <w:pPr>
        <w:pStyle w:val="Caption"/>
        <w:ind w:firstLine="0"/>
        <w:rPr>
          <w:b/>
          <w:bCs/>
        </w:rPr>
      </w:pPr>
      <w:bookmarkStart w:id="178" w:name="_Toc134428861"/>
      <w:bookmarkStart w:id="179" w:name="_Toc134428903"/>
      <w:bookmarkStart w:id="180" w:name="_Toc134429110"/>
      <w:bookmarkEnd w:id="177"/>
      <w:r w:rsidRPr="00462221">
        <w:rPr>
          <w:b/>
          <w:bCs/>
        </w:rPr>
        <w:t xml:space="preserve">Figure </w:t>
      </w:r>
      <w:r w:rsidR="00005DA6">
        <w:rPr>
          <w:b/>
          <w:bCs/>
        </w:rPr>
        <w:fldChar w:fldCharType="begin"/>
      </w:r>
      <w:r w:rsidR="00005DA6">
        <w:rPr>
          <w:b/>
          <w:bCs/>
        </w:rPr>
        <w:instrText xml:space="preserve"> SEQ Figure \* ARABIC </w:instrText>
      </w:r>
      <w:r w:rsidR="00005DA6">
        <w:rPr>
          <w:b/>
          <w:bCs/>
        </w:rPr>
        <w:fldChar w:fldCharType="separate"/>
      </w:r>
      <w:r w:rsidR="001840CC">
        <w:rPr>
          <w:b/>
          <w:bCs/>
          <w:noProof/>
        </w:rPr>
        <w:t>33</w:t>
      </w:r>
      <w:r w:rsidR="00005DA6">
        <w:rPr>
          <w:b/>
          <w:bCs/>
        </w:rPr>
        <w:fldChar w:fldCharType="end"/>
      </w:r>
      <w:r>
        <w:rPr>
          <w:b/>
          <w:bCs/>
        </w:rPr>
        <w:br/>
      </w:r>
      <w:r>
        <w:rPr>
          <w:i/>
          <w:iCs w:val="0"/>
        </w:rPr>
        <w:t>High-Level Analysis Process</w:t>
      </w:r>
      <w:bookmarkEnd w:id="178"/>
      <w:bookmarkEnd w:id="179"/>
      <w:bookmarkEnd w:id="180"/>
    </w:p>
    <w:p w14:paraId="5089A43D" w14:textId="011208BF" w:rsidR="00485715" w:rsidRDefault="00485715" w:rsidP="00171E65">
      <w:pPr>
        <w:ind w:firstLine="0"/>
      </w:pPr>
      <w:r>
        <w:rPr>
          <w:noProof/>
          <w:lang w:bidi="bn-IN"/>
        </w:rPr>
        <w:drawing>
          <wp:inline distT="0" distB="0" distL="0" distR="0" wp14:anchorId="6413E72F" wp14:editId="6A98E7F7">
            <wp:extent cx="5840532" cy="972541"/>
            <wp:effectExtent l="19050" t="0" r="8255" b="0"/>
            <wp:docPr id="6" name="Diagram 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8" r:lo="rId49" r:qs="rId50" r:cs="rId51"/>
              </a:graphicData>
            </a:graphic>
          </wp:inline>
        </w:drawing>
      </w:r>
    </w:p>
    <w:p w14:paraId="0CB1C9CD" w14:textId="590A1F40" w:rsidR="00485715" w:rsidRDefault="00485715" w:rsidP="00485715">
      <w:r>
        <w:t xml:space="preserve">The kinetic-700 dataset’s annotations specify the label, time offset, and duration of the target action. A custom video pipeline used the OpenCV library to sample one frame every half-second of each clip (see Chapter 3: Study Procedure section; Figure 33). Labeled segments are at most ten seconds resulting in up to 20 frames/video. Amazon Elastic Container Service (ECS) scheduled the library operations across 38 x Amazon EC2 p4gdn.xlarge instances for 49 hours (152 VCPU, 608GiB RAM, and 38 NVIDIA T4 GPUs). This research project selected Amazon EC2 Spot instances, ephemeral cloud computing resources with up to 90% cost savings. </w:t>
      </w:r>
    </w:p>
    <w:p w14:paraId="06940E01" w14:textId="7FE66EE1" w:rsidR="00485715" w:rsidRPr="00B21582" w:rsidRDefault="00485715" w:rsidP="00485715">
      <w:r>
        <w:lastRenderedPageBreak/>
        <w:t xml:space="preserve">The Amazon ECS cluster processed 4.2 million seconds of video during the experiment using </w:t>
      </w:r>
      <w:r w:rsidRPr="009B2C56">
        <w:t>6</w:t>
      </w:r>
      <w:r>
        <w:t>.7 million computations seconds. All code within the cluster emits telemetry to AWS X-Ray, a distributed tracing solution. These traces report that processing high-resolution (1080p) clips takes 9.67 seconds, with 86% of the time spent waiting on network I/O (checkpointing frames). Optimizing the checkpoint logic reduced the average per-video processing time to 1.94 seconds. The entire data set could reprocess in 0.94 million total computation seconds. Suppose the video processor supported multi-threading. In that case, the cluster size could process one video per core and complete the extraction in 1.72 hours.</w:t>
      </w:r>
    </w:p>
    <w:p w14:paraId="6AD685EB" w14:textId="4DA30EA4" w:rsidR="00213AB2" w:rsidRDefault="00104B25" w:rsidP="00C714B9">
      <w:r>
        <w:t xml:space="preserve">The </w:t>
      </w:r>
      <w:proofErr w:type="spellStart"/>
      <w:r>
        <w:t>OpenPose</w:t>
      </w:r>
      <w:proofErr w:type="spellEnd"/>
      <w:r>
        <w:t xml:space="preserve"> framework inferred millions of potential human poses within frame</w:t>
      </w:r>
      <w:r w:rsidR="00294F81">
        <w:t>s</w:t>
      </w:r>
      <w:r>
        <w:t xml:space="preserve"> as 25x3 </w:t>
      </w:r>
      <w:r w:rsidR="00F75FDE">
        <w:t>matrices</w:t>
      </w:r>
      <w:r>
        <w:t>. Each item represents a likely body and the location of its twenty-five body parts</w:t>
      </w:r>
      <w:r w:rsidR="00C714B9">
        <w:t xml:space="preserve"> (see</w:t>
      </w:r>
      <w:r>
        <w:t xml:space="preserve"> Figure </w:t>
      </w:r>
      <w:r w:rsidR="003F00CE">
        <w:t>3</w:t>
      </w:r>
      <w:r w:rsidR="00213AB2">
        <w:t>4</w:t>
      </w:r>
      <w:r w:rsidR="00C714B9">
        <w:t>).</w:t>
      </w:r>
      <w:r>
        <w:t xml:space="preserve"> </w:t>
      </w:r>
      <w:r w:rsidR="00C714B9">
        <w:t xml:space="preserve">The framework reports body part locations as the three-part tuple X, Y, and confidence score. </w:t>
      </w:r>
      <w:proofErr w:type="spellStart"/>
      <w:r w:rsidR="00C714B9">
        <w:t>OpenPose</w:t>
      </w:r>
      <w:proofErr w:type="spellEnd"/>
      <w:r w:rsidR="00C714B9">
        <w:t xml:space="preserve"> doesn’t provide any consistent list order guarantees of potential humans detected. For instance, the first frame might report Alice, Bob, and Charlie – versus the second reports Bob, Charlie, and Alice. A heuristic algorithm compared the relative movement distance of skeletons across frames to provide consistent sorting (see </w:t>
      </w:r>
      <w:r w:rsidR="003F00CE" w:rsidRPr="00104C3A">
        <w:rPr>
          <w:i/>
          <w:iCs/>
        </w:rPr>
        <w:t>Chapter 3: Preprocessing the data</w:t>
      </w:r>
      <w:r w:rsidR="00C714B9">
        <w:t>).</w:t>
      </w:r>
      <w:r w:rsidR="00485715">
        <w:t xml:space="preserve"> </w:t>
      </w:r>
    </w:p>
    <w:p w14:paraId="7CDD6653" w14:textId="77777777" w:rsidR="00485715" w:rsidRDefault="00C714B9" w:rsidP="00485715">
      <w:r>
        <w:t xml:space="preserve">Next, a normalization and annotation process assessed the motion sequences. This process began with encoding the motion sequences into Nx25x3 </w:t>
      </w:r>
      <w:proofErr w:type="spellStart"/>
      <w:r>
        <w:t>matrics</w:t>
      </w:r>
      <w:proofErr w:type="spellEnd"/>
      <w:r>
        <w:t xml:space="preserve">, where </w:t>
      </w:r>
      <w:r w:rsidRPr="00B21582">
        <w:rPr>
          <w:i/>
          <w:iCs/>
        </w:rPr>
        <w:t>N</w:t>
      </w:r>
      <w:r>
        <w:t xml:space="preserve"> represents the subsequent half-second frames</w:t>
      </w:r>
      <w:r w:rsidR="00E64BB3">
        <w:t xml:space="preserve">. Since videos originate in different resolutions and frame sizes, the </w:t>
      </w:r>
      <w:r>
        <w:t xml:space="preserve">body part locations’ X&amp;Y-coordinates </w:t>
      </w:r>
      <w:r w:rsidR="00E64BB3">
        <w:t xml:space="preserve">became regularized </w:t>
      </w:r>
      <w:r>
        <w:t xml:space="preserve">from absolute pixel offsets into relative distances between zero and one. </w:t>
      </w:r>
      <w:r w:rsidR="00E64BB3">
        <w:t xml:space="preserve">This step aims to enable motion sequence comparability across discrete videos. </w:t>
      </w:r>
    </w:p>
    <w:p w14:paraId="18564EBB" w14:textId="349468B0" w:rsidR="003B1A89" w:rsidRDefault="003B1A89" w:rsidP="002770F7">
      <w:pPr>
        <w:pStyle w:val="Caption"/>
        <w:keepNext/>
        <w:ind w:firstLine="0"/>
      </w:pPr>
      <w:bookmarkStart w:id="181" w:name="_Toc134428862"/>
      <w:bookmarkStart w:id="182" w:name="_Toc134428904"/>
      <w:bookmarkStart w:id="183" w:name="_Toc134429111"/>
      <w:r w:rsidRPr="002770F7">
        <w:rPr>
          <w:b/>
          <w:bCs/>
        </w:rPr>
        <w:lastRenderedPageBreak/>
        <w:t xml:space="preserve">Figure </w:t>
      </w:r>
      <w:r w:rsidRPr="002770F7">
        <w:rPr>
          <w:b/>
          <w:bCs/>
        </w:rPr>
        <w:fldChar w:fldCharType="begin"/>
      </w:r>
      <w:r w:rsidRPr="002770F7">
        <w:rPr>
          <w:b/>
          <w:bCs/>
        </w:rPr>
        <w:instrText xml:space="preserve"> SEQ Figure \* ARABIC </w:instrText>
      </w:r>
      <w:r w:rsidRPr="002770F7">
        <w:rPr>
          <w:b/>
          <w:bCs/>
        </w:rPr>
        <w:fldChar w:fldCharType="separate"/>
      </w:r>
      <w:r w:rsidR="001840CC">
        <w:rPr>
          <w:b/>
          <w:bCs/>
          <w:noProof/>
        </w:rPr>
        <w:t>34</w:t>
      </w:r>
      <w:r w:rsidRPr="002770F7">
        <w:rPr>
          <w:b/>
          <w:bCs/>
        </w:rPr>
        <w:fldChar w:fldCharType="end"/>
      </w:r>
      <w:r w:rsidRPr="002770F7">
        <w:rPr>
          <w:b/>
          <w:bCs/>
        </w:rPr>
        <w:br/>
      </w:r>
      <w:r w:rsidRPr="002770F7">
        <w:rPr>
          <w:i/>
          <w:iCs w:val="0"/>
        </w:rPr>
        <w:t>Pose Output Format Body-25</w:t>
      </w:r>
      <w:bookmarkEnd w:id="181"/>
      <w:bookmarkEnd w:id="182"/>
      <w:bookmarkEnd w:id="183"/>
    </w:p>
    <w:p w14:paraId="2CCA3507" w14:textId="3A3318FE" w:rsidR="00213AB2" w:rsidRDefault="00213AB2" w:rsidP="00171E65">
      <w:pPr>
        <w:ind w:firstLine="0"/>
      </w:pPr>
      <w:r>
        <w:rPr>
          <w:noProof/>
          <w:lang w:bidi="bn-IN"/>
        </w:rPr>
        <w:drawing>
          <wp:inline distT="0" distB="0" distL="0" distR="0" wp14:anchorId="5857B50A" wp14:editId="37C927A9">
            <wp:extent cx="2684149" cy="4674358"/>
            <wp:effectExtent l="0" t="0" r="1905" b="0"/>
            <wp:docPr id="28" name="Picture 28"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diagram&#10;&#10;Description automatically generated"/>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685067" cy="4675957"/>
                    </a:xfrm>
                    <a:prstGeom prst="rect">
                      <a:avLst/>
                    </a:prstGeom>
                    <a:noFill/>
                    <a:ln>
                      <a:noFill/>
                    </a:ln>
                  </pic:spPr>
                </pic:pic>
              </a:graphicData>
            </a:graphic>
          </wp:inline>
        </w:drawing>
      </w:r>
    </w:p>
    <w:p w14:paraId="7BF2DD29" w14:textId="7F6CBC12" w:rsidR="00213AB2" w:rsidRDefault="00C714B9" w:rsidP="00485715">
      <w:r>
        <w:t xml:space="preserve">Amazon </w:t>
      </w:r>
      <w:proofErr w:type="spellStart"/>
      <w:r>
        <w:t>Rekognition</w:t>
      </w:r>
      <w:proofErr w:type="spellEnd"/>
      <w:r>
        <w:t>, a computer vision service, further annotated the frames with object, activity, and facial detection metadata.</w:t>
      </w:r>
      <w:r w:rsidR="00485715">
        <w:t xml:space="preserve"> </w:t>
      </w:r>
      <w:r w:rsidR="00213AB2">
        <w:t xml:space="preserve">This information came from a post-processing Amazon S3 Batch Job that iterates across the Frame Store and passes metadata to a custom Amazon Lambda function. Initially, the Amazon </w:t>
      </w:r>
      <w:proofErr w:type="spellStart"/>
      <w:r w:rsidR="00213AB2">
        <w:t>Rekognition</w:t>
      </w:r>
      <w:proofErr w:type="spellEnd"/>
      <w:r w:rsidR="00213AB2">
        <w:t xml:space="preserve"> request rate limits caused the batch jobs to terminate unsuccessfully. Geo-distributing the function’s traffic across the AWS cloud mitigated these issues by increasing the service quota 12x (see Figure 3</w:t>
      </w:r>
      <w:r w:rsidR="00EB0D33">
        <w:t>5</w:t>
      </w:r>
      <w:r w:rsidR="00213AB2">
        <w:t xml:space="preserve">). A copy of the Amazon </w:t>
      </w:r>
      <w:proofErr w:type="spellStart"/>
      <w:r w:rsidR="00213AB2">
        <w:t>Rekognition</w:t>
      </w:r>
      <w:proofErr w:type="spellEnd"/>
      <w:r w:rsidR="00213AB2">
        <w:t xml:space="preserve"> service responses exists in Amazon S3 for future research reproducibility.</w:t>
      </w:r>
    </w:p>
    <w:p w14:paraId="2D213EA8" w14:textId="36C98E50" w:rsidR="003B1A89" w:rsidRPr="003B1A89" w:rsidRDefault="003B1A89" w:rsidP="003B1A89">
      <w:pPr>
        <w:pStyle w:val="Caption"/>
        <w:ind w:firstLine="0"/>
        <w:rPr>
          <w:i/>
          <w:iCs w:val="0"/>
        </w:rPr>
      </w:pPr>
      <w:bookmarkStart w:id="184" w:name="_Toc134428863"/>
      <w:bookmarkStart w:id="185" w:name="_Toc134428905"/>
      <w:bookmarkStart w:id="186" w:name="_Toc134429112"/>
      <w:r w:rsidRPr="002770F7">
        <w:rPr>
          <w:b/>
          <w:bCs/>
        </w:rPr>
        <w:lastRenderedPageBreak/>
        <w:t xml:space="preserve">Figure </w:t>
      </w:r>
      <w:r w:rsidRPr="002770F7">
        <w:rPr>
          <w:b/>
          <w:bCs/>
        </w:rPr>
        <w:fldChar w:fldCharType="begin"/>
      </w:r>
      <w:r w:rsidRPr="002770F7">
        <w:rPr>
          <w:b/>
          <w:bCs/>
        </w:rPr>
        <w:instrText xml:space="preserve"> SEQ Figure \* ARABIC </w:instrText>
      </w:r>
      <w:r w:rsidRPr="002770F7">
        <w:rPr>
          <w:b/>
          <w:bCs/>
        </w:rPr>
        <w:fldChar w:fldCharType="separate"/>
      </w:r>
      <w:r w:rsidR="001840CC">
        <w:rPr>
          <w:b/>
          <w:bCs/>
          <w:noProof/>
        </w:rPr>
        <w:t>35</w:t>
      </w:r>
      <w:r w:rsidRPr="002770F7">
        <w:rPr>
          <w:b/>
          <w:bCs/>
        </w:rPr>
        <w:fldChar w:fldCharType="end"/>
      </w:r>
      <w:r w:rsidRPr="002770F7">
        <w:rPr>
          <w:b/>
          <w:bCs/>
        </w:rPr>
        <w:br/>
      </w:r>
      <w:r w:rsidRPr="002770F7">
        <w:rPr>
          <w:i/>
          <w:iCs w:val="0"/>
        </w:rPr>
        <w:t>Geo-distributing Traffic</w:t>
      </w:r>
      <w:bookmarkEnd w:id="184"/>
      <w:bookmarkEnd w:id="185"/>
      <w:bookmarkEnd w:id="186"/>
    </w:p>
    <w:p w14:paraId="5943C6E8" w14:textId="77777777" w:rsidR="00213AB2" w:rsidRDefault="00213AB2" w:rsidP="00213AB2">
      <w:pPr>
        <w:pStyle w:val="SC-Source"/>
      </w:pPr>
      <w:proofErr w:type="spellStart"/>
      <w:r w:rsidRPr="00213AB2">
        <w:t>valid_regions</w:t>
      </w:r>
      <w:proofErr w:type="spellEnd"/>
      <w:r w:rsidRPr="00213AB2">
        <w:t xml:space="preserve"> = [</w:t>
      </w:r>
    </w:p>
    <w:p w14:paraId="45F30944" w14:textId="55B88448" w:rsidR="00213AB2" w:rsidRPr="00213AB2" w:rsidRDefault="00213AB2" w:rsidP="00171E65">
      <w:pPr>
        <w:pStyle w:val="SC-Source"/>
      </w:pPr>
      <w:r>
        <w:t xml:space="preserve">  </w:t>
      </w:r>
      <w:r w:rsidRPr="00213AB2">
        <w:t>'</w:t>
      </w:r>
      <w:proofErr w:type="gramStart"/>
      <w:r w:rsidRPr="00213AB2">
        <w:t>us</w:t>
      </w:r>
      <w:proofErr w:type="gramEnd"/>
      <w:r w:rsidRPr="00213AB2">
        <w:t>-east-1', 'us-east-2', 'us-west-1','us-west-2',</w:t>
      </w:r>
      <w:r>
        <w:br/>
        <w:t xml:space="preserve">  </w:t>
      </w:r>
      <w:r w:rsidRPr="00213AB2">
        <w:t>'eu-central-1','eu-west-1','eu-west-2', 'ap-south-1',</w:t>
      </w:r>
      <w:r>
        <w:br/>
        <w:t xml:space="preserve">  </w:t>
      </w:r>
      <w:r w:rsidRPr="00213AB2">
        <w:t xml:space="preserve">'ap-northeast-2','ap-southeast-1', 'ap-southeast-2', </w:t>
      </w:r>
      <w:r>
        <w:br/>
        <w:t xml:space="preserve">  </w:t>
      </w:r>
      <w:r w:rsidRPr="00213AB2">
        <w:t>'ap-northeast-1']</w:t>
      </w:r>
      <w:r>
        <w:br/>
      </w:r>
    </w:p>
    <w:p w14:paraId="47C14F69" w14:textId="6581224A" w:rsidR="00213AB2" w:rsidRDefault="00C82666" w:rsidP="00171E65">
      <w:pPr>
        <w:pStyle w:val="SC-Source"/>
      </w:pPr>
      <w:r>
        <w:t xml:space="preserve">  </w:t>
      </w:r>
      <w:r w:rsidR="00213AB2">
        <w:t>def __</w:t>
      </w:r>
      <w:proofErr w:type="spellStart"/>
      <w:r w:rsidR="00213AB2">
        <w:t>detect_labels_with_</w:t>
      </w:r>
      <w:proofErr w:type="gramStart"/>
      <w:r w:rsidR="00213AB2">
        <w:t>retry</w:t>
      </w:r>
      <w:proofErr w:type="spellEnd"/>
      <w:r w:rsidR="00213AB2">
        <w:t>(</w:t>
      </w:r>
      <w:proofErr w:type="gramEnd"/>
      <w:r w:rsidR="00213AB2">
        <w:t>self, **</w:t>
      </w:r>
      <w:proofErr w:type="spellStart"/>
      <w:r w:rsidR="00213AB2">
        <w:t>kwargs</w:t>
      </w:r>
      <w:proofErr w:type="spellEnd"/>
      <w:r w:rsidR="00213AB2">
        <w:t>)-&gt;</w:t>
      </w:r>
      <w:proofErr w:type="spellStart"/>
      <w:r w:rsidR="00213AB2">
        <w:t>dict</w:t>
      </w:r>
      <w:proofErr w:type="spellEnd"/>
      <w:r w:rsidR="00213AB2">
        <w:t>:</w:t>
      </w:r>
    </w:p>
    <w:p w14:paraId="5E104516" w14:textId="77777777" w:rsidR="00213AB2" w:rsidRDefault="00213AB2" w:rsidP="00171E65">
      <w:pPr>
        <w:pStyle w:val="SC-Source"/>
      </w:pPr>
      <w:r>
        <w:t xml:space="preserve">    for _ in </w:t>
      </w:r>
      <w:proofErr w:type="gramStart"/>
      <w:r>
        <w:t>range(</w:t>
      </w:r>
      <w:proofErr w:type="gramEnd"/>
      <w:r>
        <w:t>0, 5):</w:t>
      </w:r>
    </w:p>
    <w:p w14:paraId="313743F2" w14:textId="77777777" w:rsidR="00213AB2" w:rsidRDefault="00213AB2" w:rsidP="00171E65">
      <w:pPr>
        <w:pStyle w:val="SC-Source"/>
      </w:pPr>
      <w:r>
        <w:t xml:space="preserve">      try:</w:t>
      </w:r>
    </w:p>
    <w:p w14:paraId="3036646C" w14:textId="77777777" w:rsidR="00213AB2" w:rsidRDefault="00213AB2" w:rsidP="00171E65">
      <w:pPr>
        <w:pStyle w:val="SC-Source"/>
      </w:pPr>
      <w:r>
        <w:t xml:space="preserve">        region = </w:t>
      </w:r>
      <w:proofErr w:type="spellStart"/>
      <w:r>
        <w:t>valid_regions</w:t>
      </w:r>
      <w:proofErr w:type="spellEnd"/>
      <w:r>
        <w:t>[</w:t>
      </w:r>
      <w:proofErr w:type="spellStart"/>
      <w:r>
        <w:t>randint</w:t>
      </w:r>
      <w:proofErr w:type="spellEnd"/>
      <w:r>
        <w:t>(</w:t>
      </w:r>
      <w:proofErr w:type="gramStart"/>
      <w:r>
        <w:t>0,len</w:t>
      </w:r>
      <w:proofErr w:type="gramEnd"/>
      <w:r>
        <w:t>(</w:t>
      </w:r>
      <w:proofErr w:type="spellStart"/>
      <w:r>
        <w:t>valid_regions</w:t>
      </w:r>
      <w:proofErr w:type="spellEnd"/>
      <w:r>
        <w:t>)-1)]</w:t>
      </w:r>
    </w:p>
    <w:p w14:paraId="31B73DFB" w14:textId="77777777" w:rsidR="00213AB2" w:rsidRDefault="00213AB2" w:rsidP="00171E65">
      <w:pPr>
        <w:pStyle w:val="SC-Source"/>
      </w:pPr>
      <w:r>
        <w:t xml:space="preserve">        </w:t>
      </w:r>
      <w:proofErr w:type="spellStart"/>
      <w:r>
        <w:t>rekognition</w:t>
      </w:r>
      <w:proofErr w:type="spellEnd"/>
      <w:r>
        <w:t xml:space="preserve"> = boto3.client('</w:t>
      </w:r>
      <w:proofErr w:type="spellStart"/>
      <w:r>
        <w:t>rekognition</w:t>
      </w:r>
      <w:proofErr w:type="spellEnd"/>
      <w:r>
        <w:t xml:space="preserve">', </w:t>
      </w:r>
      <w:proofErr w:type="spellStart"/>
      <w:r>
        <w:t>region_name</w:t>
      </w:r>
      <w:proofErr w:type="spellEnd"/>
      <w:r>
        <w:t>=region)</w:t>
      </w:r>
    </w:p>
    <w:p w14:paraId="5DD1893E" w14:textId="77777777" w:rsidR="00213AB2" w:rsidRDefault="00213AB2" w:rsidP="00171E65">
      <w:pPr>
        <w:pStyle w:val="SC-Source"/>
      </w:pPr>
    </w:p>
    <w:p w14:paraId="4A8AFF2B" w14:textId="77777777" w:rsidR="00213AB2" w:rsidRDefault="00213AB2" w:rsidP="00171E65">
      <w:pPr>
        <w:pStyle w:val="SC-Source"/>
      </w:pPr>
      <w:r>
        <w:t xml:space="preserve">        print('</w:t>
      </w:r>
      <w:proofErr w:type="spellStart"/>
      <w:r>
        <w:t>DetectLabels</w:t>
      </w:r>
      <w:proofErr w:type="spellEnd"/>
      <w:r>
        <w:t>(%s) - s3://%s -&gt; %s' % (</w:t>
      </w:r>
    </w:p>
    <w:p w14:paraId="516BE0D3" w14:textId="77777777" w:rsidR="00213AB2" w:rsidRDefault="00213AB2" w:rsidP="00171E65">
      <w:pPr>
        <w:pStyle w:val="SC-Source"/>
      </w:pPr>
      <w:r>
        <w:t xml:space="preserve">          region,</w:t>
      </w:r>
    </w:p>
    <w:p w14:paraId="329CCE14" w14:textId="77777777" w:rsidR="00213AB2" w:rsidRDefault="00213AB2" w:rsidP="00171E65">
      <w:pPr>
        <w:pStyle w:val="SC-Source"/>
      </w:pPr>
      <w:r>
        <w:t xml:space="preserve">          </w:t>
      </w:r>
      <w:proofErr w:type="spellStart"/>
      <w:r>
        <w:t>self.</w:t>
      </w:r>
      <w:proofErr w:type="gramStart"/>
      <w:r>
        <w:t>manifest.report</w:t>
      </w:r>
      <w:proofErr w:type="gramEnd"/>
      <w:r>
        <w:t>.frame_bucket</w:t>
      </w:r>
      <w:proofErr w:type="spellEnd"/>
      <w:r>
        <w:t>,</w:t>
      </w:r>
    </w:p>
    <w:p w14:paraId="449A9D6C" w14:textId="77777777" w:rsidR="00213AB2" w:rsidRDefault="00213AB2" w:rsidP="00171E65">
      <w:pPr>
        <w:pStyle w:val="SC-Source"/>
      </w:pPr>
      <w:r>
        <w:t xml:space="preserve">          </w:t>
      </w:r>
      <w:proofErr w:type="spellStart"/>
      <w:r>
        <w:t>self.</w:t>
      </w:r>
      <w:proofErr w:type="gramStart"/>
      <w:r>
        <w:t>manifest.video</w:t>
      </w:r>
      <w:proofErr w:type="gramEnd"/>
      <w:r>
        <w:t>_id</w:t>
      </w:r>
      <w:proofErr w:type="spellEnd"/>
    </w:p>
    <w:p w14:paraId="7A960F00" w14:textId="77777777" w:rsidR="00213AB2" w:rsidRDefault="00213AB2" w:rsidP="00171E65">
      <w:pPr>
        <w:pStyle w:val="SC-Source"/>
      </w:pPr>
      <w:r>
        <w:t xml:space="preserve">        ))</w:t>
      </w:r>
    </w:p>
    <w:p w14:paraId="69CA59E0" w14:textId="77777777" w:rsidR="00213AB2" w:rsidRDefault="00213AB2" w:rsidP="00171E65">
      <w:pPr>
        <w:pStyle w:val="SC-Source"/>
      </w:pPr>
      <w:r>
        <w:t xml:space="preserve">    </w:t>
      </w:r>
    </w:p>
    <w:p w14:paraId="12E6CF5A" w14:textId="77777777" w:rsidR="00213AB2" w:rsidRDefault="00213AB2" w:rsidP="00171E65">
      <w:pPr>
        <w:pStyle w:val="SC-Source"/>
      </w:pPr>
      <w:r>
        <w:t xml:space="preserve">        return </w:t>
      </w:r>
      <w:proofErr w:type="spellStart"/>
      <w:proofErr w:type="gramStart"/>
      <w:r>
        <w:t>rekognition.detect</w:t>
      </w:r>
      <w:proofErr w:type="gramEnd"/>
      <w:r>
        <w:t>_labels</w:t>
      </w:r>
      <w:proofErr w:type="spellEnd"/>
      <w:r>
        <w:t>(**</w:t>
      </w:r>
      <w:proofErr w:type="spellStart"/>
      <w:r>
        <w:t>kwargs</w:t>
      </w:r>
      <w:proofErr w:type="spellEnd"/>
      <w:r>
        <w:t>)</w:t>
      </w:r>
    </w:p>
    <w:p w14:paraId="3BAD7587" w14:textId="60063AE3" w:rsidR="00213AB2" w:rsidRDefault="00213AB2" w:rsidP="00171E65">
      <w:pPr>
        <w:pStyle w:val="SC-Source"/>
      </w:pPr>
      <w:r>
        <w:t xml:space="preserve">      except </w:t>
      </w:r>
      <w:proofErr w:type="spellStart"/>
      <w:r>
        <w:t>ProvisionedThroughputExceededException</w:t>
      </w:r>
      <w:proofErr w:type="spellEnd"/>
      <w:r>
        <w:t xml:space="preserve"> as error:</w:t>
      </w:r>
    </w:p>
    <w:p w14:paraId="0BF618B9" w14:textId="77777777" w:rsidR="00213AB2" w:rsidRDefault="00213AB2" w:rsidP="00213AB2">
      <w:pPr>
        <w:pStyle w:val="SC-Source"/>
      </w:pPr>
      <w:r>
        <w:t xml:space="preserve">        </w:t>
      </w:r>
      <w:proofErr w:type="gramStart"/>
      <w:r>
        <w:t>print(</w:t>
      </w:r>
      <w:proofErr w:type="gramEnd"/>
      <w:r>
        <w:t>'</w:t>
      </w:r>
      <w:proofErr w:type="spellStart"/>
      <w:r>
        <w:t>ProvisionedThroughputExceededException</w:t>
      </w:r>
      <w:proofErr w:type="spellEnd"/>
      <w:r>
        <w:t xml:space="preserve"> -- %s' %   </w:t>
      </w:r>
    </w:p>
    <w:p w14:paraId="0882A0FA" w14:textId="1AF9530C" w:rsidR="00213AB2" w:rsidRDefault="00213AB2" w:rsidP="00171E65">
      <w:pPr>
        <w:pStyle w:val="SC-Source"/>
      </w:pPr>
      <w:r>
        <w:t xml:space="preserve">            str(error))</w:t>
      </w:r>
    </w:p>
    <w:p w14:paraId="16663DA3" w14:textId="77777777" w:rsidR="00213AB2" w:rsidRDefault="00213AB2" w:rsidP="00171E65">
      <w:pPr>
        <w:pStyle w:val="SC-Source"/>
      </w:pPr>
      <w:r>
        <w:t xml:space="preserve">        sleep(</w:t>
      </w:r>
      <w:proofErr w:type="spellStart"/>
      <w:proofErr w:type="gramStart"/>
      <w:r>
        <w:t>randint</w:t>
      </w:r>
      <w:proofErr w:type="spellEnd"/>
      <w:r>
        <w:t>(</w:t>
      </w:r>
      <w:proofErr w:type="gramEnd"/>
      <w:r>
        <w:t>10,50)/10)</w:t>
      </w:r>
    </w:p>
    <w:p w14:paraId="6B574D23" w14:textId="337FB648" w:rsidR="00213AB2" w:rsidRDefault="00213AB2" w:rsidP="00171E65">
      <w:pPr>
        <w:pStyle w:val="SC-Source"/>
      </w:pPr>
      <w:r>
        <w:t xml:space="preserve">    raise </w:t>
      </w:r>
      <w:proofErr w:type="gramStart"/>
      <w:r>
        <w:t>Exception(</w:t>
      </w:r>
      <w:proofErr w:type="gramEnd"/>
      <w:r>
        <w:t xml:space="preserve">'Unable to </w:t>
      </w:r>
      <w:proofErr w:type="spellStart"/>
      <w:r>
        <w:t>detect_labels</w:t>
      </w:r>
      <w:proofErr w:type="spellEnd"/>
      <w:r>
        <w:t xml:space="preserve"> - %s' % </w:t>
      </w:r>
      <w:r>
        <w:br/>
        <w:t xml:space="preserve">            </w:t>
      </w:r>
      <w:proofErr w:type="spellStart"/>
      <w:r>
        <w:t>self.manifest.video_id</w:t>
      </w:r>
      <w:proofErr w:type="spellEnd"/>
      <w:r>
        <w:t>)</w:t>
      </w:r>
    </w:p>
    <w:p w14:paraId="7B1DE573" w14:textId="644F2056" w:rsidR="00714D69" w:rsidRDefault="00C82666" w:rsidP="00714D69">
      <w:pPr>
        <w:ind w:firstLine="0"/>
      </w:pPr>
      <w:r>
        <w:tab/>
      </w:r>
      <w:r w:rsidR="00714D69">
        <w:t>D</w:t>
      </w:r>
      <w:r>
        <w:t>ownloading and extracting metadata from the videos</w:t>
      </w:r>
      <w:r w:rsidR="00714D69">
        <w:t xml:space="preserve"> produced three manifest reports </w:t>
      </w:r>
      <w:r>
        <w:t xml:space="preserve">per </w:t>
      </w:r>
      <w:r w:rsidR="00714D69">
        <w:t xml:space="preserve">video </w:t>
      </w:r>
      <w:r>
        <w:t>(</w:t>
      </w:r>
      <w:r w:rsidR="00714D69" w:rsidRPr="00714D69">
        <w:t>1</w:t>
      </w:r>
      <w:r w:rsidR="00714D69">
        <w:t>,</w:t>
      </w:r>
      <w:r w:rsidR="00714D69" w:rsidRPr="00714D69">
        <w:t>591</w:t>
      </w:r>
      <w:r w:rsidR="00714D69">
        <w:t>,</w:t>
      </w:r>
      <w:r w:rsidR="00714D69" w:rsidRPr="00714D69">
        <w:t>530</w:t>
      </w:r>
      <w:r>
        <w:t xml:space="preserve"> files). This corpus represents the facts and evidence to address this dissertation’s research questions. Specifically, what are autonomous agents' effectiveness (RQ1) </w:t>
      </w:r>
      <w:r>
        <w:lastRenderedPageBreak/>
        <w:t>and efficiency (RQ2) in assisting elderly and special needs care facilities?</w:t>
      </w:r>
      <w:r w:rsidR="00714D69">
        <w:t xml:space="preserve"> Before transforming these facts into answers, this research project needed to overcome a big data problem. Each manifest file references annotated frames, skeletal positioning, prediction confidence vectors, and object detection labels. These 21.7 million semi-structured documents span Amazon S3 buckets, DynamoDB tables, and Elastic </w:t>
      </w:r>
      <w:proofErr w:type="spellStart"/>
      <w:r w:rsidR="00714D69">
        <w:t>FileSystem</w:t>
      </w:r>
      <w:proofErr w:type="spellEnd"/>
      <w:r w:rsidR="00714D69">
        <w:t xml:space="preserve"> network storage.</w:t>
      </w:r>
    </w:p>
    <w:p w14:paraId="6898CB41" w14:textId="5D77EAE2" w:rsidR="00FB2946" w:rsidRDefault="00714D69">
      <w:pPr>
        <w:ind w:firstLine="0"/>
      </w:pPr>
      <w:r>
        <w:tab/>
      </w:r>
      <w:proofErr w:type="spellStart"/>
      <w:r>
        <w:t>GraphQL</w:t>
      </w:r>
      <w:proofErr w:type="spellEnd"/>
      <w:r>
        <w:t xml:space="preserve"> is a declarative data-fetching method that enables web clients to describe the capabilities and requirements of data models</w:t>
      </w:r>
      <w:sdt>
        <w:sdtPr>
          <w:id w:val="-1652907880"/>
          <w:citation/>
        </w:sdtPr>
        <w:sdtContent>
          <w:r>
            <w:fldChar w:fldCharType="begin"/>
          </w:r>
          <w:r w:rsidR="009B2852">
            <w:instrText xml:space="preserve">CITATION Gra21 \l 1033 </w:instrText>
          </w:r>
          <w:r>
            <w:fldChar w:fldCharType="separate"/>
          </w:r>
          <w:r w:rsidR="001840CC">
            <w:rPr>
              <w:noProof/>
            </w:rPr>
            <w:t xml:space="preserve"> (GraphQL, 2021)</w:t>
          </w:r>
          <w:r>
            <w:fldChar w:fldCharType="end"/>
          </w:r>
        </w:sdtContent>
      </w:sdt>
      <w:r>
        <w:t xml:space="preserve">. A server endpoint fulfills the request using </w:t>
      </w:r>
      <w:r w:rsidRPr="00171E65">
        <w:rPr>
          <w:i/>
          <w:iCs/>
        </w:rPr>
        <w:t>resolvers</w:t>
      </w:r>
      <w:r>
        <w:t xml:space="preserve"> that retrieve entity definitions from arbitrary data stores. For instance, a client </w:t>
      </w:r>
      <w:r w:rsidR="00087563">
        <w:t>requests</w:t>
      </w:r>
      <w:r>
        <w:t xml:space="preserve"> the total number of people in each video frame, the annotation metadata, visible body positions, and people identifiers (see </w:t>
      </w:r>
      <w:r w:rsidR="00907E1F" w:rsidRPr="00907E1F">
        <w:fldChar w:fldCharType="begin"/>
      </w:r>
      <w:r w:rsidR="00907E1F" w:rsidRPr="00907E1F">
        <w:instrText xml:space="preserve"> REF _Ref134196102 \h </w:instrText>
      </w:r>
      <w:r w:rsidR="00907E1F" w:rsidRPr="00D27752">
        <w:instrText xml:space="preserve"> \* MERGEFORMAT </w:instrText>
      </w:r>
      <w:r w:rsidR="00907E1F" w:rsidRPr="00907E1F">
        <w:fldChar w:fldCharType="separate"/>
      </w:r>
      <w:r w:rsidR="001840CC" w:rsidRPr="002770F7">
        <w:t xml:space="preserve">Figure </w:t>
      </w:r>
      <w:r w:rsidR="001840CC" w:rsidRPr="002770F7">
        <w:rPr>
          <w:noProof/>
        </w:rPr>
        <w:t>36</w:t>
      </w:r>
      <w:r w:rsidR="00907E1F" w:rsidRPr="00907E1F">
        <w:fldChar w:fldCharType="end"/>
      </w:r>
      <w:r>
        <w:t xml:space="preserve">). Internally, the </w:t>
      </w:r>
      <w:proofErr w:type="spellStart"/>
      <w:r>
        <w:t>GraphQL</w:t>
      </w:r>
      <w:proofErr w:type="spellEnd"/>
      <w:r>
        <w:t xml:space="preserve"> service determines the response requires the resolver for </w:t>
      </w:r>
      <w:r w:rsidRPr="00171E65">
        <w:rPr>
          <w:i/>
          <w:iCs/>
        </w:rPr>
        <w:t>annotation</w:t>
      </w:r>
      <w:r>
        <w:t xml:space="preserve"> and </w:t>
      </w:r>
      <w:r w:rsidRPr="00171E65">
        <w:rPr>
          <w:i/>
          <w:iCs/>
        </w:rPr>
        <w:t>analysis</w:t>
      </w:r>
      <w:r>
        <w:t xml:space="preserve"> base entities.</w:t>
      </w:r>
      <w:r w:rsidR="00FB2946">
        <w:t xml:space="preserve"> After binding these entities, the child resolvers execute to fetch </w:t>
      </w:r>
      <w:r w:rsidR="00FB2946">
        <w:rPr>
          <w:i/>
          <w:iCs/>
        </w:rPr>
        <w:t>frames</w:t>
      </w:r>
      <w:r w:rsidR="00FB2946">
        <w:t xml:space="preserve"> metadata and recursively acquire the frame’s </w:t>
      </w:r>
      <w:r w:rsidR="00FB2946">
        <w:rPr>
          <w:i/>
          <w:iCs/>
        </w:rPr>
        <w:t>bodies</w:t>
      </w:r>
      <w:r w:rsidR="00FB2946">
        <w:t xml:space="preserve"> results.</w:t>
      </w:r>
    </w:p>
    <w:p w14:paraId="6556B4D5" w14:textId="10E8521F" w:rsidR="00FB2946" w:rsidRDefault="00FB2946" w:rsidP="00171E65">
      <w:r>
        <w:t xml:space="preserve">This constructive research project built the </w:t>
      </w:r>
      <w:proofErr w:type="spellStart"/>
      <w:r>
        <w:t>GraphQL</w:t>
      </w:r>
      <w:proofErr w:type="spellEnd"/>
      <w:r>
        <w:t xml:space="preserve"> service using Amazon AppSync and Amazon Lambda functions. AppSync is responsible for processing the queries and orchestrating the business logic to fetch information from the various data stores (e.g., DynamoDB and S3). This capability surfaced consistency issues, accelerated development, and streamlined data retrieval because of the uniform access to information without exposing internal serialization, partitioning, and database technology. Without these features, significant investments are necessary to clean, catalog, and consolidate the data ahead of time. That would introduce risk to the project and its finite </w:t>
      </w:r>
      <w:proofErr w:type="gramStart"/>
      <w:r>
        <w:t>timeline</w:t>
      </w:r>
      <w:proofErr w:type="gramEnd"/>
      <w:r>
        <w:t xml:space="preserve"> </w:t>
      </w:r>
    </w:p>
    <w:p w14:paraId="66E177F2" w14:textId="52B9F14F" w:rsidR="00FB2946" w:rsidRPr="00FB2946" w:rsidRDefault="00FB2946">
      <w:pPr>
        <w:ind w:firstLine="0"/>
      </w:pPr>
      <w:r>
        <w:tab/>
        <w:t xml:space="preserve"> </w:t>
      </w:r>
    </w:p>
    <w:p w14:paraId="26CA6B8D" w14:textId="5C7AC3C2" w:rsidR="00714D69" w:rsidRDefault="00714D69" w:rsidP="00714D69">
      <w:pPr>
        <w:pStyle w:val="Caption"/>
        <w:ind w:firstLine="0"/>
        <w:rPr>
          <w:i/>
          <w:iCs w:val="0"/>
        </w:rPr>
      </w:pPr>
      <w:bookmarkStart w:id="187" w:name="_Ref134196102"/>
      <w:bookmarkStart w:id="188" w:name="_Toc134428864"/>
      <w:bookmarkStart w:id="189" w:name="_Toc134428906"/>
      <w:bookmarkStart w:id="190" w:name="_Toc134429113"/>
      <w:r w:rsidRPr="00171E65">
        <w:rPr>
          <w:b/>
          <w:bCs/>
        </w:rPr>
        <w:lastRenderedPageBreak/>
        <w:t xml:space="preserve">Figure </w:t>
      </w:r>
      <w:r w:rsidR="00005DA6">
        <w:rPr>
          <w:b/>
          <w:bCs/>
        </w:rPr>
        <w:fldChar w:fldCharType="begin"/>
      </w:r>
      <w:r w:rsidR="00005DA6">
        <w:rPr>
          <w:b/>
          <w:bCs/>
        </w:rPr>
        <w:instrText xml:space="preserve"> SEQ Figure \* ARABIC </w:instrText>
      </w:r>
      <w:r w:rsidR="00005DA6">
        <w:rPr>
          <w:b/>
          <w:bCs/>
        </w:rPr>
        <w:fldChar w:fldCharType="separate"/>
      </w:r>
      <w:r w:rsidR="001840CC">
        <w:rPr>
          <w:b/>
          <w:bCs/>
          <w:noProof/>
        </w:rPr>
        <w:t>36</w:t>
      </w:r>
      <w:r w:rsidR="00005DA6">
        <w:rPr>
          <w:b/>
          <w:bCs/>
        </w:rPr>
        <w:fldChar w:fldCharType="end"/>
      </w:r>
      <w:bookmarkEnd w:id="187"/>
      <w:r>
        <w:br/>
      </w:r>
      <w:r>
        <w:rPr>
          <w:i/>
          <w:iCs w:val="0"/>
        </w:rPr>
        <w:t xml:space="preserve">Example </w:t>
      </w:r>
      <w:proofErr w:type="spellStart"/>
      <w:r>
        <w:rPr>
          <w:i/>
          <w:iCs w:val="0"/>
        </w:rPr>
        <w:t>GraphQL</w:t>
      </w:r>
      <w:proofErr w:type="spellEnd"/>
      <w:r>
        <w:rPr>
          <w:i/>
          <w:iCs w:val="0"/>
        </w:rPr>
        <w:t xml:space="preserve"> Query</w:t>
      </w:r>
      <w:bookmarkEnd w:id="188"/>
      <w:bookmarkEnd w:id="189"/>
      <w:bookmarkEnd w:id="190"/>
    </w:p>
    <w:p w14:paraId="16206BF9" w14:textId="77777777" w:rsidR="00714D69" w:rsidRDefault="00714D69" w:rsidP="00714D69">
      <w:pPr>
        <w:pStyle w:val="SC-Source"/>
      </w:pPr>
      <w:r>
        <w:t>{</w:t>
      </w:r>
    </w:p>
    <w:p w14:paraId="74DAEB66" w14:textId="1262831A" w:rsidR="00714D69" w:rsidRDefault="00714D69" w:rsidP="00714D69">
      <w:pPr>
        <w:pStyle w:val="SC-Source"/>
      </w:pPr>
      <w:r>
        <w:t xml:space="preserve">  </w:t>
      </w:r>
      <w:proofErr w:type="spellStart"/>
      <w:r>
        <w:t>get_</w:t>
      </w:r>
      <w:proofErr w:type="gramStart"/>
      <w:r>
        <w:t>video</w:t>
      </w:r>
      <w:proofErr w:type="spellEnd"/>
      <w:r>
        <w:t>(</w:t>
      </w:r>
      <w:proofErr w:type="spellStart"/>
      <w:proofErr w:type="gramEnd"/>
      <w:r>
        <w:t>video_id</w:t>
      </w:r>
      <w:proofErr w:type="spellEnd"/>
      <w:r>
        <w:t xml:space="preserve">: </w:t>
      </w:r>
      <w:r w:rsidR="00C726B5">
        <w:t>“</w:t>
      </w:r>
      <w:r>
        <w:t>---0dWlqevI</w:t>
      </w:r>
      <w:r w:rsidR="00C726B5">
        <w:t>”</w:t>
      </w:r>
      <w:r>
        <w:t>) {</w:t>
      </w:r>
    </w:p>
    <w:p w14:paraId="0D858DE3" w14:textId="77777777" w:rsidR="00714D69" w:rsidRDefault="00714D69" w:rsidP="00714D69">
      <w:pPr>
        <w:pStyle w:val="SC-Source"/>
      </w:pPr>
      <w:r>
        <w:t xml:space="preserve">    annotation {</w:t>
      </w:r>
    </w:p>
    <w:p w14:paraId="228A0A69" w14:textId="4C993028" w:rsidR="00714D69" w:rsidRDefault="00714D69" w:rsidP="00714D69">
      <w:pPr>
        <w:pStyle w:val="SC-Source"/>
      </w:pPr>
      <w:r>
        <w:t xml:space="preserve">      label      </w:t>
      </w:r>
    </w:p>
    <w:p w14:paraId="24BE233B" w14:textId="77777777" w:rsidR="00714D69" w:rsidRDefault="00714D69" w:rsidP="00714D69">
      <w:pPr>
        <w:pStyle w:val="SC-Source"/>
      </w:pPr>
      <w:r>
        <w:t xml:space="preserve">    }</w:t>
      </w:r>
    </w:p>
    <w:p w14:paraId="2D5A540B" w14:textId="77777777" w:rsidR="00714D69" w:rsidRDefault="00714D69" w:rsidP="00714D69">
      <w:pPr>
        <w:pStyle w:val="SC-Source"/>
      </w:pPr>
      <w:r>
        <w:t xml:space="preserve">    analysis {</w:t>
      </w:r>
    </w:p>
    <w:p w14:paraId="7D56FA04" w14:textId="77777777" w:rsidR="00714D69" w:rsidRDefault="00714D69" w:rsidP="00714D69">
      <w:pPr>
        <w:pStyle w:val="SC-Source"/>
      </w:pPr>
      <w:r>
        <w:t xml:space="preserve">      frames {</w:t>
      </w:r>
    </w:p>
    <w:p w14:paraId="0CC26B5C" w14:textId="77777777" w:rsidR="00714D69" w:rsidRDefault="00714D69" w:rsidP="00714D69">
      <w:pPr>
        <w:pStyle w:val="SC-Source"/>
      </w:pPr>
      <w:r>
        <w:t xml:space="preserve">        offset</w:t>
      </w:r>
    </w:p>
    <w:p w14:paraId="199D5E4C" w14:textId="77777777" w:rsidR="00714D69" w:rsidRDefault="00714D69" w:rsidP="00714D69">
      <w:pPr>
        <w:pStyle w:val="SC-Source"/>
      </w:pPr>
      <w:r>
        <w:t xml:space="preserve">        </w:t>
      </w:r>
      <w:proofErr w:type="spellStart"/>
      <w:r>
        <w:t>people_count</w:t>
      </w:r>
      <w:proofErr w:type="spellEnd"/>
    </w:p>
    <w:p w14:paraId="45375417" w14:textId="77777777" w:rsidR="00714D69" w:rsidRDefault="00714D69" w:rsidP="00714D69">
      <w:pPr>
        <w:pStyle w:val="SC-Source"/>
      </w:pPr>
      <w:r>
        <w:t xml:space="preserve">        bodies {</w:t>
      </w:r>
    </w:p>
    <w:p w14:paraId="76A1BEF5" w14:textId="77777777" w:rsidR="00714D69" w:rsidRDefault="00714D69" w:rsidP="00714D69">
      <w:pPr>
        <w:pStyle w:val="SC-Source"/>
      </w:pPr>
      <w:r>
        <w:t xml:space="preserve">          </w:t>
      </w:r>
      <w:proofErr w:type="spellStart"/>
      <w:r>
        <w:t>rshoulder</w:t>
      </w:r>
      <w:proofErr w:type="spellEnd"/>
      <w:r>
        <w:t xml:space="preserve"> {</w:t>
      </w:r>
    </w:p>
    <w:p w14:paraId="3627BD95" w14:textId="77777777" w:rsidR="00714D69" w:rsidRDefault="00714D69" w:rsidP="00714D69">
      <w:pPr>
        <w:pStyle w:val="SC-Source"/>
      </w:pPr>
      <w:r>
        <w:t xml:space="preserve">            visible</w:t>
      </w:r>
    </w:p>
    <w:p w14:paraId="2DA0CB48" w14:textId="77777777" w:rsidR="00714D69" w:rsidRDefault="00714D69" w:rsidP="00714D69">
      <w:pPr>
        <w:pStyle w:val="SC-Source"/>
      </w:pPr>
      <w:r>
        <w:t xml:space="preserve">          }</w:t>
      </w:r>
    </w:p>
    <w:p w14:paraId="0CA34DF2" w14:textId="77777777" w:rsidR="00714D69" w:rsidRDefault="00714D69" w:rsidP="00714D69">
      <w:pPr>
        <w:pStyle w:val="SC-Source"/>
      </w:pPr>
      <w:r>
        <w:t xml:space="preserve">          identity {</w:t>
      </w:r>
    </w:p>
    <w:p w14:paraId="6FF1E6A6" w14:textId="77777777" w:rsidR="00714D69" w:rsidRDefault="00714D69" w:rsidP="00714D69">
      <w:pPr>
        <w:pStyle w:val="SC-Source"/>
      </w:pPr>
      <w:r>
        <w:t xml:space="preserve">            </w:t>
      </w:r>
      <w:proofErr w:type="spellStart"/>
      <w:r>
        <w:t>person_id</w:t>
      </w:r>
      <w:proofErr w:type="spellEnd"/>
    </w:p>
    <w:p w14:paraId="2E2A4ED0" w14:textId="77777777" w:rsidR="00714D69" w:rsidRDefault="00714D69" w:rsidP="00714D69">
      <w:pPr>
        <w:pStyle w:val="SC-Source"/>
      </w:pPr>
      <w:r>
        <w:t xml:space="preserve">          }</w:t>
      </w:r>
    </w:p>
    <w:p w14:paraId="281E599B" w14:textId="77777777" w:rsidR="00714D69" w:rsidRDefault="00714D69" w:rsidP="00714D69">
      <w:pPr>
        <w:pStyle w:val="SC-Source"/>
      </w:pPr>
      <w:r>
        <w:t xml:space="preserve">        }</w:t>
      </w:r>
    </w:p>
    <w:p w14:paraId="2F605332" w14:textId="77777777" w:rsidR="00714D69" w:rsidRDefault="00714D69" w:rsidP="00714D69">
      <w:pPr>
        <w:pStyle w:val="SC-Source"/>
      </w:pPr>
      <w:r>
        <w:t xml:space="preserve">      }</w:t>
      </w:r>
    </w:p>
    <w:p w14:paraId="1D646E5F" w14:textId="77777777" w:rsidR="00714D69" w:rsidRDefault="00714D69" w:rsidP="00714D69">
      <w:pPr>
        <w:pStyle w:val="SC-Source"/>
      </w:pPr>
      <w:r>
        <w:t xml:space="preserve">    }</w:t>
      </w:r>
    </w:p>
    <w:p w14:paraId="30EAF7BF" w14:textId="77777777" w:rsidR="00714D69" w:rsidRDefault="00714D69" w:rsidP="00714D69">
      <w:pPr>
        <w:pStyle w:val="SC-Source"/>
      </w:pPr>
      <w:r>
        <w:t xml:space="preserve">  }</w:t>
      </w:r>
    </w:p>
    <w:p w14:paraId="3AAA7C88" w14:textId="412F2DEF" w:rsidR="00714D69" w:rsidRPr="00714D69" w:rsidRDefault="00714D69" w:rsidP="00171E65">
      <w:pPr>
        <w:pStyle w:val="SC-Source"/>
      </w:pPr>
      <w:r>
        <w:t>}</w:t>
      </w:r>
    </w:p>
    <w:p w14:paraId="131C5300" w14:textId="58D3A0F9" w:rsidR="00C726B5" w:rsidRDefault="00C726B5" w:rsidP="00C726B5">
      <w:r>
        <w:t xml:space="preserve">An excerpt of the previous query is available in the following figure. It’s worth noting how the response aligns with the data model request and gives the consumer a single combined document. </w:t>
      </w:r>
      <w:r w:rsidR="00087563">
        <w:t xml:space="preserve">In contrast, </w:t>
      </w:r>
      <w:r>
        <w:t>similar technologies like REST (</w:t>
      </w:r>
      <w:proofErr w:type="spellStart"/>
      <w:r>
        <w:t>REpresentational</w:t>
      </w:r>
      <w:proofErr w:type="spellEnd"/>
      <w:r>
        <w:t xml:space="preserve"> State Transfer) </w:t>
      </w:r>
      <w:r w:rsidR="00087563">
        <w:t xml:space="preserve">would </w:t>
      </w:r>
      <w:r>
        <w:t xml:space="preserve">require the caller to parse multiple responses and combine them. </w:t>
      </w:r>
    </w:p>
    <w:p w14:paraId="05D49F72" w14:textId="633C494E" w:rsidR="00C726B5" w:rsidRPr="00171E65" w:rsidRDefault="00C726B5" w:rsidP="00171E65">
      <w:pPr>
        <w:pStyle w:val="Caption"/>
        <w:ind w:firstLine="0"/>
        <w:rPr>
          <w:i/>
          <w:iCs w:val="0"/>
        </w:rPr>
      </w:pPr>
      <w:bookmarkStart w:id="191" w:name="_Toc134428865"/>
      <w:bookmarkStart w:id="192" w:name="_Toc134428907"/>
      <w:bookmarkStart w:id="193" w:name="_Toc134429114"/>
      <w:r w:rsidRPr="00171E65">
        <w:rPr>
          <w:b/>
          <w:bCs/>
        </w:rPr>
        <w:lastRenderedPageBreak/>
        <w:t xml:space="preserve">Figure </w:t>
      </w:r>
      <w:r w:rsidR="00005DA6">
        <w:rPr>
          <w:b/>
          <w:bCs/>
        </w:rPr>
        <w:fldChar w:fldCharType="begin"/>
      </w:r>
      <w:r w:rsidR="00005DA6">
        <w:rPr>
          <w:b/>
          <w:bCs/>
        </w:rPr>
        <w:instrText xml:space="preserve"> SEQ Figure \* ARABIC </w:instrText>
      </w:r>
      <w:r w:rsidR="00005DA6">
        <w:rPr>
          <w:b/>
          <w:bCs/>
        </w:rPr>
        <w:fldChar w:fldCharType="separate"/>
      </w:r>
      <w:r w:rsidR="001840CC">
        <w:rPr>
          <w:b/>
          <w:bCs/>
          <w:noProof/>
        </w:rPr>
        <w:t>37</w:t>
      </w:r>
      <w:r w:rsidR="00005DA6">
        <w:rPr>
          <w:b/>
          <w:bCs/>
        </w:rPr>
        <w:fldChar w:fldCharType="end"/>
      </w:r>
      <w:r>
        <w:br/>
      </w:r>
      <w:proofErr w:type="spellStart"/>
      <w:r>
        <w:rPr>
          <w:i/>
          <w:iCs w:val="0"/>
        </w:rPr>
        <w:t>GraphQL</w:t>
      </w:r>
      <w:proofErr w:type="spellEnd"/>
      <w:r>
        <w:rPr>
          <w:i/>
          <w:iCs w:val="0"/>
        </w:rPr>
        <w:t xml:space="preserve"> Response</w:t>
      </w:r>
      <w:bookmarkEnd w:id="191"/>
      <w:bookmarkEnd w:id="192"/>
      <w:bookmarkEnd w:id="193"/>
    </w:p>
    <w:p w14:paraId="617D9557" w14:textId="77777777" w:rsidR="00C726B5" w:rsidRDefault="00C726B5" w:rsidP="00C726B5">
      <w:pPr>
        <w:pStyle w:val="SC-Source"/>
      </w:pPr>
      <w:r>
        <w:t>{</w:t>
      </w:r>
    </w:p>
    <w:p w14:paraId="29D723FE" w14:textId="77777777" w:rsidR="00C726B5" w:rsidRDefault="00C726B5" w:rsidP="00C726B5">
      <w:pPr>
        <w:pStyle w:val="SC-Source"/>
      </w:pPr>
      <w:r>
        <w:t xml:space="preserve">  "data": {</w:t>
      </w:r>
    </w:p>
    <w:p w14:paraId="3D8C84A4" w14:textId="77777777" w:rsidR="00C726B5" w:rsidRDefault="00C726B5" w:rsidP="00C726B5">
      <w:pPr>
        <w:pStyle w:val="SC-Source"/>
      </w:pPr>
      <w:r>
        <w:t xml:space="preserve">    "</w:t>
      </w:r>
      <w:proofErr w:type="spellStart"/>
      <w:proofErr w:type="gramStart"/>
      <w:r>
        <w:t>get</w:t>
      </w:r>
      <w:proofErr w:type="gramEnd"/>
      <w:r>
        <w:t>_video</w:t>
      </w:r>
      <w:proofErr w:type="spellEnd"/>
      <w:r>
        <w:t>": {</w:t>
      </w:r>
    </w:p>
    <w:p w14:paraId="52C9585A" w14:textId="77777777" w:rsidR="00C726B5" w:rsidRDefault="00C726B5" w:rsidP="00C726B5">
      <w:pPr>
        <w:pStyle w:val="SC-Source"/>
      </w:pPr>
      <w:r>
        <w:t xml:space="preserve">      "annotation": {</w:t>
      </w:r>
    </w:p>
    <w:p w14:paraId="114F4732" w14:textId="77777777" w:rsidR="00C726B5" w:rsidRDefault="00C726B5" w:rsidP="00C726B5">
      <w:pPr>
        <w:pStyle w:val="SC-Source"/>
      </w:pPr>
      <w:r>
        <w:t xml:space="preserve">        "label": "clay pottery </w:t>
      </w:r>
      <w:proofErr w:type="gramStart"/>
      <w:r>
        <w:t>making</w:t>
      </w:r>
      <w:proofErr w:type="gramEnd"/>
      <w:r>
        <w:t>"</w:t>
      </w:r>
    </w:p>
    <w:p w14:paraId="296AFC1E" w14:textId="77777777" w:rsidR="00C726B5" w:rsidRDefault="00C726B5" w:rsidP="00C726B5">
      <w:pPr>
        <w:pStyle w:val="SC-Source"/>
      </w:pPr>
      <w:r>
        <w:t xml:space="preserve">      },</w:t>
      </w:r>
    </w:p>
    <w:p w14:paraId="0856D229" w14:textId="77777777" w:rsidR="00C726B5" w:rsidRDefault="00C726B5" w:rsidP="00C726B5">
      <w:pPr>
        <w:pStyle w:val="SC-Source"/>
      </w:pPr>
      <w:r>
        <w:t xml:space="preserve">      "analysis": {</w:t>
      </w:r>
    </w:p>
    <w:p w14:paraId="05C91869" w14:textId="77777777" w:rsidR="00C726B5" w:rsidRDefault="00C726B5" w:rsidP="00C726B5">
      <w:pPr>
        <w:pStyle w:val="SC-Source"/>
      </w:pPr>
      <w:r>
        <w:t xml:space="preserve">        "frames": [</w:t>
      </w:r>
    </w:p>
    <w:p w14:paraId="0EBA1963" w14:textId="77777777" w:rsidR="00C726B5" w:rsidRDefault="00C726B5" w:rsidP="00C726B5">
      <w:pPr>
        <w:pStyle w:val="SC-Source"/>
      </w:pPr>
      <w:r>
        <w:t xml:space="preserve">          {</w:t>
      </w:r>
    </w:p>
    <w:p w14:paraId="146CA902" w14:textId="77777777" w:rsidR="00C726B5" w:rsidRDefault="00C726B5" w:rsidP="00C726B5">
      <w:pPr>
        <w:pStyle w:val="SC-Source"/>
      </w:pPr>
      <w:r>
        <w:t xml:space="preserve">            "offset": 19,</w:t>
      </w:r>
    </w:p>
    <w:p w14:paraId="279C747D" w14:textId="08BEAC6D" w:rsidR="00C726B5" w:rsidRDefault="00C726B5" w:rsidP="00C726B5">
      <w:pPr>
        <w:pStyle w:val="SC-Source"/>
      </w:pPr>
      <w:r>
        <w:t xml:space="preserve">            "</w:t>
      </w:r>
      <w:proofErr w:type="spellStart"/>
      <w:proofErr w:type="gramStart"/>
      <w:r>
        <w:t>people</w:t>
      </w:r>
      <w:proofErr w:type="gramEnd"/>
      <w:r>
        <w:t>_count</w:t>
      </w:r>
      <w:proofErr w:type="spellEnd"/>
      <w:r>
        <w:t>": 1,</w:t>
      </w:r>
    </w:p>
    <w:p w14:paraId="382DB32E" w14:textId="77777777" w:rsidR="00C726B5" w:rsidRDefault="00C726B5" w:rsidP="00C726B5">
      <w:pPr>
        <w:pStyle w:val="SC-Source"/>
      </w:pPr>
      <w:r>
        <w:t xml:space="preserve">            "bodies": [</w:t>
      </w:r>
    </w:p>
    <w:p w14:paraId="4C3FC866" w14:textId="77777777" w:rsidR="00C726B5" w:rsidRDefault="00C726B5" w:rsidP="00C726B5">
      <w:pPr>
        <w:pStyle w:val="SC-Source"/>
      </w:pPr>
      <w:r>
        <w:t xml:space="preserve">              {</w:t>
      </w:r>
    </w:p>
    <w:p w14:paraId="45F7BEFB" w14:textId="77777777" w:rsidR="00C726B5" w:rsidRDefault="00C726B5" w:rsidP="00C726B5">
      <w:pPr>
        <w:pStyle w:val="SC-Source"/>
      </w:pPr>
      <w:r>
        <w:t xml:space="preserve">                "</w:t>
      </w:r>
      <w:proofErr w:type="spellStart"/>
      <w:r>
        <w:t>rshoulder</w:t>
      </w:r>
      <w:proofErr w:type="spellEnd"/>
      <w:r>
        <w:t>": {</w:t>
      </w:r>
    </w:p>
    <w:p w14:paraId="4C66796D" w14:textId="66688378" w:rsidR="00C726B5" w:rsidRDefault="00C726B5" w:rsidP="00C726B5">
      <w:pPr>
        <w:pStyle w:val="SC-Source"/>
      </w:pPr>
      <w:r>
        <w:t xml:space="preserve">                  "visible": true</w:t>
      </w:r>
    </w:p>
    <w:p w14:paraId="124D2710" w14:textId="77777777" w:rsidR="00C726B5" w:rsidRDefault="00C726B5" w:rsidP="00C726B5">
      <w:pPr>
        <w:pStyle w:val="SC-Source"/>
      </w:pPr>
      <w:r>
        <w:t xml:space="preserve">                },</w:t>
      </w:r>
    </w:p>
    <w:p w14:paraId="1C3446EC" w14:textId="77777777" w:rsidR="00C726B5" w:rsidRDefault="00C726B5" w:rsidP="00C726B5">
      <w:pPr>
        <w:pStyle w:val="SC-Source"/>
      </w:pPr>
      <w:r>
        <w:t xml:space="preserve">                "identity": {</w:t>
      </w:r>
    </w:p>
    <w:p w14:paraId="1C91820F" w14:textId="2FE36439" w:rsidR="00C726B5" w:rsidRDefault="00C726B5" w:rsidP="00C726B5">
      <w:pPr>
        <w:pStyle w:val="SC-Source"/>
      </w:pPr>
      <w:r>
        <w:t xml:space="preserve">                  "</w:t>
      </w:r>
      <w:proofErr w:type="spellStart"/>
      <w:proofErr w:type="gramStart"/>
      <w:r>
        <w:t>person</w:t>
      </w:r>
      <w:proofErr w:type="gramEnd"/>
      <w:r>
        <w:t>_id</w:t>
      </w:r>
      <w:proofErr w:type="spellEnd"/>
      <w:r>
        <w:t xml:space="preserve">": </w:t>
      </w:r>
      <w:r w:rsidR="00430B4C">
        <w:t>0</w:t>
      </w:r>
    </w:p>
    <w:p w14:paraId="0EC80C8E" w14:textId="77777777" w:rsidR="00EC45C9" w:rsidRDefault="00EC45C9" w:rsidP="00EC45C9">
      <w:pPr>
        <w:pStyle w:val="SC-Source"/>
      </w:pPr>
      <w:r>
        <w:t xml:space="preserve">             }</w:t>
      </w:r>
    </w:p>
    <w:p w14:paraId="2B965CFC" w14:textId="77777777" w:rsidR="00EC45C9" w:rsidRDefault="00EC45C9" w:rsidP="00EC45C9">
      <w:pPr>
        <w:pStyle w:val="SC-Source"/>
      </w:pPr>
      <w:r>
        <w:t xml:space="preserve">            ]</w:t>
      </w:r>
    </w:p>
    <w:p w14:paraId="4279E845" w14:textId="77777777" w:rsidR="00EC45C9" w:rsidRDefault="00EC45C9" w:rsidP="00EC45C9">
      <w:pPr>
        <w:pStyle w:val="SC-Source"/>
      </w:pPr>
      <w:r>
        <w:t xml:space="preserve">          }</w:t>
      </w:r>
    </w:p>
    <w:p w14:paraId="59D065CC" w14:textId="77777777" w:rsidR="00EC45C9" w:rsidRDefault="00EC45C9" w:rsidP="00EC45C9">
      <w:pPr>
        <w:pStyle w:val="SC-Source"/>
      </w:pPr>
      <w:r>
        <w:t xml:space="preserve">        ]</w:t>
      </w:r>
    </w:p>
    <w:p w14:paraId="2ADE2EEF" w14:textId="77777777" w:rsidR="00EC45C9" w:rsidRDefault="00EC45C9" w:rsidP="00EC45C9">
      <w:pPr>
        <w:pStyle w:val="SC-Source"/>
      </w:pPr>
      <w:r>
        <w:t xml:space="preserve">      }</w:t>
      </w:r>
    </w:p>
    <w:p w14:paraId="28BB48EA" w14:textId="77777777" w:rsidR="00EC45C9" w:rsidRDefault="00EC45C9" w:rsidP="00EC45C9">
      <w:pPr>
        <w:pStyle w:val="SC-Source"/>
      </w:pPr>
      <w:r>
        <w:t xml:space="preserve">    }</w:t>
      </w:r>
    </w:p>
    <w:p w14:paraId="33E8F46D" w14:textId="77777777" w:rsidR="00EC45C9" w:rsidRDefault="00EC45C9" w:rsidP="00EC45C9">
      <w:pPr>
        <w:pStyle w:val="SC-Source"/>
      </w:pPr>
      <w:r>
        <w:t xml:space="preserve">  }</w:t>
      </w:r>
    </w:p>
    <w:p w14:paraId="6ADF0F4A" w14:textId="5897CB3F" w:rsidR="001B38B1" w:rsidRDefault="001B38B1" w:rsidP="00B21582">
      <w:pPr>
        <w:pStyle w:val="Heading3"/>
        <w:ind w:firstLine="0"/>
      </w:pPr>
      <w:r>
        <w:lastRenderedPageBreak/>
        <w:t>RQ1</w:t>
      </w:r>
      <w:r w:rsidR="00FD62B7">
        <w:t xml:space="preserve"> </w:t>
      </w:r>
    </w:p>
    <w:p w14:paraId="0A5A80A6" w14:textId="0205B559" w:rsidR="001B38B1" w:rsidRDefault="001B38B1" w:rsidP="001B38B1">
      <w:pPr>
        <w:rPr>
          <w:i/>
          <w:iCs/>
        </w:rPr>
      </w:pPr>
      <w:r w:rsidRPr="00B21582">
        <w:rPr>
          <w:i/>
          <w:iCs/>
        </w:rPr>
        <w:t xml:space="preserve">What is the effectiveness of autonomous assistants for </w:t>
      </w:r>
      <w:r w:rsidR="00E16572" w:rsidRPr="00B21582">
        <w:rPr>
          <w:i/>
          <w:iCs/>
        </w:rPr>
        <w:t xml:space="preserve">classifying behaviors of </w:t>
      </w:r>
      <w:r w:rsidRPr="00B21582">
        <w:rPr>
          <w:i/>
          <w:iCs/>
        </w:rPr>
        <w:t xml:space="preserve">elderly and special needs </w:t>
      </w:r>
      <w:r w:rsidR="00E16572" w:rsidRPr="00B21582">
        <w:rPr>
          <w:i/>
          <w:iCs/>
        </w:rPr>
        <w:t xml:space="preserve">patients for </w:t>
      </w:r>
      <w:r w:rsidRPr="00B21582">
        <w:rPr>
          <w:i/>
          <w:iCs/>
        </w:rPr>
        <w:t>care organizations?</w:t>
      </w:r>
    </w:p>
    <w:p w14:paraId="4F2E588F" w14:textId="6439B5CF" w:rsidR="00D428D4" w:rsidRDefault="00EC45C9" w:rsidP="0021289B">
      <w:r>
        <w:t>Effectiveness is the degree to which something successfully produces a desired</w:t>
      </w:r>
      <w:sdt>
        <w:sdtPr>
          <w:id w:val="336431202"/>
          <w:citation/>
        </w:sdtPr>
        <w:sdtContent>
          <w:r>
            <w:fldChar w:fldCharType="begin"/>
          </w:r>
          <w:r>
            <w:instrText xml:space="preserve"> CITATION Oxf23 \l 1033 </w:instrText>
          </w:r>
          <w:r>
            <w:fldChar w:fldCharType="separate"/>
          </w:r>
          <w:r w:rsidR="001840CC">
            <w:rPr>
              <w:noProof/>
            </w:rPr>
            <w:t xml:space="preserve"> (Oxford, 2023)</w:t>
          </w:r>
          <w:r>
            <w:fldChar w:fldCharType="end"/>
          </w:r>
        </w:sdtContent>
      </w:sdt>
      <w:r>
        <w:t>. This constructive research project reliably extract</w:t>
      </w:r>
      <w:r w:rsidR="00087563">
        <w:t>s</w:t>
      </w:r>
      <w:r>
        <w:t xml:space="preserve"> metadata from video sequences and surface</w:t>
      </w:r>
      <w:r w:rsidR="00087563">
        <w:t>s</w:t>
      </w:r>
      <w:r>
        <w:t xml:space="preserve"> that information into an extensive schema.</w:t>
      </w:r>
      <w:r w:rsidR="00D428D4">
        <w:t xml:space="preserve"> The initial implementation scope focuses on human identification, tracking, and annotating capabilities. Future research efforts can quickly extend the feature set to add domain-specific classification labels. For instance, an elderly care facility could include a fall detection algorithm powered by these foundational properties.</w:t>
      </w:r>
    </w:p>
    <w:p w14:paraId="679FC555" w14:textId="1DBED6B2" w:rsidR="00D428D4" w:rsidRPr="00171E65" w:rsidRDefault="00087563" w:rsidP="0021289B">
      <w:r>
        <w:t xml:space="preserve">The implementation </w:t>
      </w:r>
      <w:r w:rsidR="00D428D4">
        <w:t xml:space="preserve">utilizes a loosely coupled </w:t>
      </w:r>
      <w:r w:rsidR="00EC45C9">
        <w:t xml:space="preserve">analytics pipeline </w:t>
      </w:r>
      <w:r w:rsidR="00D428D4">
        <w:t xml:space="preserve">that first identifies the humans and their skeletal positions within frames using </w:t>
      </w:r>
      <w:r w:rsidR="00EC45C9">
        <w:t xml:space="preserve">the </w:t>
      </w:r>
      <w:proofErr w:type="spellStart"/>
      <w:r w:rsidR="00EC45C9">
        <w:t>OpenPose</w:t>
      </w:r>
      <w:proofErr w:type="spellEnd"/>
      <w:r w:rsidR="00EC45C9">
        <w:t xml:space="preserve"> framework. Next, a custom Movement Tracker reliably determines the motion sequence for each person across the sampled clip. Third, Amazon </w:t>
      </w:r>
      <w:proofErr w:type="spellStart"/>
      <w:r w:rsidR="00EC45C9">
        <w:t>Rekognition</w:t>
      </w:r>
      <w:proofErr w:type="spellEnd"/>
      <w:r w:rsidR="00EC45C9">
        <w:t xml:space="preserve"> further annotates those frames and each person’s bounding boxes with object detection.</w:t>
      </w:r>
      <w:r w:rsidR="00D428D4">
        <w:t xml:space="preserve">  The amalgamation of these capabilities provides greater predictive power than any single component. For example, the </w:t>
      </w:r>
      <w:proofErr w:type="spellStart"/>
      <w:r w:rsidR="00D428D4">
        <w:t>OpenPose</w:t>
      </w:r>
      <w:proofErr w:type="spellEnd"/>
      <w:r w:rsidR="00D428D4">
        <w:t xml:space="preserve"> framework offers a foundational ability to extract skeletal positions from a 2-D frame. This information is sufficient for differentiating core movements such as walking, throwing, sitting, and eating. However, predicting many derived activities from only skeletal movements is challenging. For instance, </w:t>
      </w:r>
      <w:r w:rsidR="00D428D4">
        <w:rPr>
          <w:i/>
          <w:iCs/>
        </w:rPr>
        <w:t>playing cello</w:t>
      </w:r>
      <w:r w:rsidR="00D428D4">
        <w:t xml:space="preserve"> and </w:t>
      </w:r>
      <w:r w:rsidR="00D428D4">
        <w:rPr>
          <w:i/>
          <w:iCs/>
        </w:rPr>
        <w:t xml:space="preserve">playing clarinet </w:t>
      </w:r>
      <w:r w:rsidR="00D428D4">
        <w:t>have similar action sequences due to sharing a parent activity (</w:t>
      </w:r>
      <w:r w:rsidR="00D428D4">
        <w:rPr>
          <w:i/>
          <w:iCs/>
        </w:rPr>
        <w:t>playing an instrument</w:t>
      </w:r>
      <w:r w:rsidR="00D428D4">
        <w:t xml:space="preserve">). Similarly, object detection can predict that a cello is within the player’s bounding box but cannot decern if it’s in use. This analytic pipeline successfully </w:t>
      </w:r>
      <w:proofErr w:type="gramStart"/>
      <w:r w:rsidR="00D428D4">
        <w:t>composites</w:t>
      </w:r>
      <w:proofErr w:type="gramEnd"/>
      <w:r w:rsidR="00D428D4">
        <w:t xml:space="preserve"> that the person is </w:t>
      </w:r>
      <w:r w:rsidR="00D428D4" w:rsidRPr="00171E65">
        <w:rPr>
          <w:i/>
          <w:iCs/>
        </w:rPr>
        <w:t>playing an instrument</w:t>
      </w:r>
      <w:r w:rsidR="00D428D4">
        <w:t xml:space="preserve"> </w:t>
      </w:r>
      <w:r w:rsidR="00D428D4" w:rsidRPr="00171E65">
        <w:t>and</w:t>
      </w:r>
      <w:r w:rsidR="00D428D4">
        <w:rPr>
          <w:i/>
          <w:iCs/>
        </w:rPr>
        <w:t xml:space="preserve"> the instrument is a cello </w:t>
      </w:r>
      <w:r w:rsidR="00D428D4" w:rsidRPr="00171E65">
        <w:t>(</w:t>
      </w:r>
      <w:r w:rsidR="00D428D4">
        <w:t>see Figure 3</w:t>
      </w:r>
      <w:r w:rsidR="00EB0D33">
        <w:t>8</w:t>
      </w:r>
      <w:r w:rsidR="00D428D4">
        <w:t>).</w:t>
      </w:r>
    </w:p>
    <w:p w14:paraId="04E138F8" w14:textId="2863003E" w:rsidR="003B1A89" w:rsidRDefault="003B1A89" w:rsidP="002770F7">
      <w:pPr>
        <w:pStyle w:val="Caption"/>
        <w:keepNext/>
        <w:ind w:firstLine="0"/>
      </w:pPr>
      <w:bookmarkStart w:id="194" w:name="_Toc134428866"/>
      <w:bookmarkStart w:id="195" w:name="_Toc134428908"/>
      <w:bookmarkStart w:id="196" w:name="_Toc134429115"/>
      <w:r w:rsidRPr="002770F7">
        <w:rPr>
          <w:b/>
          <w:bCs/>
        </w:rPr>
        <w:lastRenderedPageBreak/>
        <w:t xml:space="preserve">Figure </w:t>
      </w:r>
      <w:r w:rsidRPr="002770F7">
        <w:rPr>
          <w:b/>
          <w:bCs/>
        </w:rPr>
        <w:fldChar w:fldCharType="begin"/>
      </w:r>
      <w:r w:rsidRPr="002770F7">
        <w:rPr>
          <w:b/>
          <w:bCs/>
        </w:rPr>
        <w:instrText xml:space="preserve"> SEQ Figure \* ARABIC </w:instrText>
      </w:r>
      <w:r w:rsidRPr="002770F7">
        <w:rPr>
          <w:b/>
          <w:bCs/>
        </w:rPr>
        <w:fldChar w:fldCharType="separate"/>
      </w:r>
      <w:r w:rsidR="001840CC">
        <w:rPr>
          <w:b/>
          <w:bCs/>
          <w:noProof/>
        </w:rPr>
        <w:t>38</w:t>
      </w:r>
      <w:r w:rsidRPr="002770F7">
        <w:rPr>
          <w:b/>
          <w:bCs/>
        </w:rPr>
        <w:fldChar w:fldCharType="end"/>
      </w:r>
      <w:r w:rsidRPr="002770F7">
        <w:rPr>
          <w:b/>
          <w:bCs/>
        </w:rPr>
        <w:br/>
      </w:r>
      <w:r w:rsidRPr="002770F7">
        <w:rPr>
          <w:i/>
          <w:iCs w:val="0"/>
        </w:rPr>
        <w:t>Playing the cello (Video: -23ykna85DI)</w:t>
      </w:r>
      <w:bookmarkEnd w:id="194"/>
      <w:bookmarkEnd w:id="195"/>
      <w:bookmarkEnd w:id="196"/>
    </w:p>
    <w:p w14:paraId="66D58B1F" w14:textId="424841F7" w:rsidR="00BC12DE" w:rsidRPr="00BC12DE" w:rsidRDefault="00F4459E" w:rsidP="00B21582">
      <w:pPr>
        <w:ind w:firstLine="0"/>
      </w:pPr>
      <w:r w:rsidRPr="00F4459E">
        <w:rPr>
          <w:noProof/>
          <w:lang w:bidi="bn-IN"/>
        </w:rPr>
        <w:drawing>
          <wp:inline distT="0" distB="0" distL="0" distR="0" wp14:anchorId="364A6E2A" wp14:editId="59BFC70D">
            <wp:extent cx="5943600" cy="3520440"/>
            <wp:effectExtent l="0" t="0" r="0" b="3810"/>
            <wp:docPr id="45" name="Picture 45" descr="A group of people playing instruments on a stag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group of people playing instruments on a stage&#10;&#10;Description automatically generated with medium confidence"/>
                    <pic:cNvPicPr/>
                  </pic:nvPicPr>
                  <pic:blipFill>
                    <a:blip r:embed="rId54"/>
                    <a:stretch>
                      <a:fillRect/>
                    </a:stretch>
                  </pic:blipFill>
                  <pic:spPr>
                    <a:xfrm>
                      <a:off x="0" y="0"/>
                      <a:ext cx="5943600" cy="3520440"/>
                    </a:xfrm>
                    <a:prstGeom prst="rect">
                      <a:avLst/>
                    </a:prstGeom>
                  </pic:spPr>
                </pic:pic>
              </a:graphicData>
            </a:graphic>
          </wp:inline>
        </w:drawing>
      </w:r>
    </w:p>
    <w:p w14:paraId="3CAC4D84" w14:textId="1E26C311" w:rsidR="00D428D4" w:rsidRDefault="00D428D4" w:rsidP="001B38B1">
      <w:r>
        <w:t xml:space="preserve">The previous figure illustrates the results from </w:t>
      </w:r>
      <w:proofErr w:type="spellStart"/>
      <w:r>
        <w:t>OpenPose</w:t>
      </w:r>
      <w:proofErr w:type="spellEnd"/>
      <w:r>
        <w:t xml:space="preserve"> and contains the predicted skeleton of the cello player. Similarly, the predictive labels from Amazon </w:t>
      </w:r>
      <w:proofErr w:type="spellStart"/>
      <w:r>
        <w:t>Rekognition</w:t>
      </w:r>
      <w:proofErr w:type="spellEnd"/>
      <w:r>
        <w:t xml:space="preserve"> are available in the proceeding figure with clues that this is an Adult, Performer, Musical instrument, Cello, Person, and Solo Performance</w:t>
      </w:r>
      <w:r w:rsidR="00491DBD">
        <w:t xml:space="preserve"> (see Figure 39)</w:t>
      </w:r>
      <w:r>
        <w:t xml:space="preserve">. Policy engineers can quickly and consistently utilize this information for automated reasoning systems. Suppose a special needs facility has children and adult patients. In that case, policies could exist to flag children drinking beer as requiring remediation but permit the adults. Systems engineers could codify the policy requirements into the </w:t>
      </w:r>
      <w:proofErr w:type="spellStart"/>
      <w:r>
        <w:t>GraphQL</w:t>
      </w:r>
      <w:proofErr w:type="spellEnd"/>
      <w:r>
        <w:t xml:space="preserve"> analysis schema as the </w:t>
      </w:r>
      <w:proofErr w:type="spellStart"/>
      <w:r>
        <w:rPr>
          <w:i/>
          <w:iCs/>
        </w:rPr>
        <w:t>underage_drinking</w:t>
      </w:r>
      <w:proofErr w:type="spellEnd"/>
      <w:r>
        <w:t xml:space="preserve"> flag. Recursively, the drinking flag can integrate into more sophisticated policies. Ultimately, this means that the system can inherently predict many characteristics of video</w:t>
      </w:r>
      <w:r w:rsidR="002C0C81">
        <w:t xml:space="preserve"> clips</w:t>
      </w:r>
      <w:r>
        <w:t>, and it’s a straightforward process to extend the schema to incorporate additional domain-specific detections.</w:t>
      </w:r>
    </w:p>
    <w:p w14:paraId="569FBF97" w14:textId="6E480BE2" w:rsidR="003B1A89" w:rsidRPr="002770F7" w:rsidRDefault="003B1A89" w:rsidP="002770F7">
      <w:pPr>
        <w:pStyle w:val="Caption"/>
        <w:keepNext/>
        <w:ind w:firstLine="0"/>
        <w:rPr>
          <w:i/>
          <w:iCs w:val="0"/>
        </w:rPr>
      </w:pPr>
      <w:bookmarkStart w:id="197" w:name="_Toc134428867"/>
      <w:bookmarkStart w:id="198" w:name="_Toc134428909"/>
      <w:bookmarkStart w:id="199" w:name="_Toc134429116"/>
      <w:r w:rsidRPr="002770F7">
        <w:rPr>
          <w:b/>
          <w:bCs/>
        </w:rPr>
        <w:lastRenderedPageBreak/>
        <w:t xml:space="preserve">Figure </w:t>
      </w:r>
      <w:r w:rsidRPr="002770F7">
        <w:rPr>
          <w:b/>
          <w:bCs/>
        </w:rPr>
        <w:fldChar w:fldCharType="begin"/>
      </w:r>
      <w:r w:rsidRPr="002770F7">
        <w:rPr>
          <w:b/>
          <w:bCs/>
        </w:rPr>
        <w:instrText xml:space="preserve"> SEQ Figure \* ARABIC </w:instrText>
      </w:r>
      <w:r w:rsidRPr="002770F7">
        <w:rPr>
          <w:b/>
          <w:bCs/>
        </w:rPr>
        <w:fldChar w:fldCharType="separate"/>
      </w:r>
      <w:r w:rsidR="001840CC">
        <w:rPr>
          <w:b/>
          <w:bCs/>
          <w:noProof/>
        </w:rPr>
        <w:t>39</w:t>
      </w:r>
      <w:r w:rsidRPr="002770F7">
        <w:rPr>
          <w:b/>
          <w:bCs/>
        </w:rPr>
        <w:fldChar w:fldCharType="end"/>
      </w:r>
      <w:r w:rsidRPr="002770F7">
        <w:rPr>
          <w:b/>
          <w:bCs/>
        </w:rPr>
        <w:br/>
      </w:r>
      <w:r w:rsidRPr="002770F7">
        <w:rPr>
          <w:i/>
          <w:iCs w:val="0"/>
        </w:rPr>
        <w:t>Cello with label annotations</w:t>
      </w:r>
      <w:bookmarkEnd w:id="197"/>
      <w:bookmarkEnd w:id="198"/>
      <w:bookmarkEnd w:id="199"/>
    </w:p>
    <w:p w14:paraId="4376C8D8" w14:textId="5D2CBF52" w:rsidR="00D428D4" w:rsidRDefault="00D428D4" w:rsidP="00171E65">
      <w:pPr>
        <w:ind w:firstLine="0"/>
      </w:pPr>
      <w:r w:rsidRPr="00DE5599">
        <w:rPr>
          <w:noProof/>
          <w:lang w:bidi="bn-IN"/>
        </w:rPr>
        <w:drawing>
          <wp:inline distT="0" distB="0" distL="0" distR="0" wp14:anchorId="13C7112E" wp14:editId="56EAD06D">
            <wp:extent cx="5943600" cy="3006090"/>
            <wp:effectExtent l="0" t="0" r="0" b="3810"/>
            <wp:docPr id="27" name="Picture 2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omputer&#10;&#10;Description automatically generated with medium confidence"/>
                    <pic:cNvPicPr/>
                  </pic:nvPicPr>
                  <pic:blipFill>
                    <a:blip r:embed="rId55"/>
                    <a:stretch>
                      <a:fillRect/>
                    </a:stretch>
                  </pic:blipFill>
                  <pic:spPr>
                    <a:xfrm>
                      <a:off x="0" y="0"/>
                      <a:ext cx="5943600" cy="3006090"/>
                    </a:xfrm>
                    <a:prstGeom prst="rect">
                      <a:avLst/>
                    </a:prstGeom>
                  </pic:spPr>
                </pic:pic>
              </a:graphicData>
            </a:graphic>
          </wp:inline>
        </w:drawing>
      </w:r>
    </w:p>
    <w:p w14:paraId="5F873B18" w14:textId="63F6399F" w:rsidR="00303605" w:rsidRDefault="00FD62B7" w:rsidP="001B38B1">
      <w:r>
        <w:t xml:space="preserve">Using full-body skeletal monitoring is also insufficient for several kinetic-700 action types. For instance, </w:t>
      </w:r>
      <w:r w:rsidR="00303605">
        <w:t xml:space="preserve">numerous </w:t>
      </w:r>
      <w:r>
        <w:t xml:space="preserve">videos within the </w:t>
      </w:r>
      <w:r w:rsidRPr="00B21582">
        <w:t xml:space="preserve">categories of </w:t>
      </w:r>
      <w:r w:rsidRPr="00FD62B7">
        <w:rPr>
          <w:i/>
          <w:iCs/>
        </w:rPr>
        <w:t>waving</w:t>
      </w:r>
      <w:r w:rsidRPr="00B21582">
        <w:t xml:space="preserve"> and </w:t>
      </w:r>
      <w:r w:rsidRPr="00FD62B7">
        <w:rPr>
          <w:i/>
          <w:iCs/>
        </w:rPr>
        <w:t>washing hands</w:t>
      </w:r>
      <w:r w:rsidRPr="00B21582">
        <w:t xml:space="preserve"> focus </w:t>
      </w:r>
      <w:r>
        <w:t xml:space="preserve">the camera on only the person’s </w:t>
      </w:r>
      <w:r w:rsidRPr="00B21582">
        <w:t>hands</w:t>
      </w:r>
      <w:r>
        <w:t xml:space="preserve">. This situation causes </w:t>
      </w:r>
      <w:proofErr w:type="spellStart"/>
      <w:r>
        <w:t>OpenPose</w:t>
      </w:r>
      <w:proofErr w:type="spellEnd"/>
      <w:r>
        <w:t xml:space="preserve"> not to detect other body parts and return a </w:t>
      </w:r>
      <w:proofErr w:type="gramStart"/>
      <w:r w:rsidR="00F75FDE">
        <w:t>low</w:t>
      </w:r>
      <w:r w:rsidR="00303605">
        <w:t>-</w:t>
      </w:r>
      <w:r w:rsidR="00F75FDE">
        <w:t>confidence</w:t>
      </w:r>
      <w:proofErr w:type="gramEnd"/>
      <w:r>
        <w:t xml:space="preserve"> 25x3 position matrix. Carnegie Mellon’s team has addressed this situation with two purpose-built models for faces and hands</w:t>
      </w:r>
      <w:r w:rsidR="003F00CE">
        <w:t xml:space="preserve"> (Hidalgo et al., 2019)</w:t>
      </w:r>
      <w:r>
        <w:t xml:space="preserve">. </w:t>
      </w:r>
      <w:r w:rsidR="00303605">
        <w:t>The analytics pipeline could introduce a classification step to visible body type (e.g., whole body, hands-only, face-only) based on preliminary investigations. This detection could inform the system how to parse skeletal metadata correctly. However, a detailed analysis of this property is outside the research’s scope.</w:t>
      </w:r>
    </w:p>
    <w:p w14:paraId="09A53591" w14:textId="0780D3F6" w:rsidR="00FD62B7" w:rsidRDefault="00303605" w:rsidP="00303605">
      <w:r>
        <w:t xml:space="preserve">Another set of challenges arises with </w:t>
      </w:r>
      <w:r w:rsidR="00FD62B7">
        <w:t xml:space="preserve">low-resolution </w:t>
      </w:r>
      <w:r>
        <w:t xml:space="preserve">mobile phone </w:t>
      </w:r>
      <w:r w:rsidR="00FD62B7">
        <w:t xml:space="preserve">recordings </w:t>
      </w:r>
      <w:r>
        <w:t xml:space="preserve">and other </w:t>
      </w:r>
      <w:r w:rsidR="00FD62B7">
        <w:t>blurry motion</w:t>
      </w:r>
      <w:r>
        <w:t xml:space="preserve"> captures</w:t>
      </w:r>
      <w:r w:rsidR="00FD62B7">
        <w:t xml:space="preserve">. </w:t>
      </w:r>
      <w:r>
        <w:t xml:space="preserve">These situations cause the </w:t>
      </w:r>
      <w:proofErr w:type="spellStart"/>
      <w:r>
        <w:t>OpenPose</w:t>
      </w:r>
      <w:proofErr w:type="spellEnd"/>
      <w:r>
        <w:t xml:space="preserve"> framework to predict phantom limbs and </w:t>
      </w:r>
      <w:r w:rsidR="00842F21">
        <w:t xml:space="preserve">bogus skeletal </w:t>
      </w:r>
      <w:proofErr w:type="spellStart"/>
      <w:r w:rsidR="00842F21">
        <w:t>matrics</w:t>
      </w:r>
      <w:proofErr w:type="spellEnd"/>
      <w:r w:rsidR="00842F21">
        <w:t>, impacting</w:t>
      </w:r>
      <w:r>
        <w:t xml:space="preserve"> automated analysis (see Figure </w:t>
      </w:r>
      <w:r w:rsidR="004B5B08">
        <w:t>40</w:t>
      </w:r>
      <w:r>
        <w:t>).</w:t>
      </w:r>
    </w:p>
    <w:p w14:paraId="2CA63D7D" w14:textId="1C889722" w:rsidR="003B1A89" w:rsidRPr="002770F7" w:rsidRDefault="003B1A89" w:rsidP="002770F7">
      <w:pPr>
        <w:pStyle w:val="Caption"/>
        <w:keepNext/>
        <w:ind w:firstLine="0"/>
        <w:rPr>
          <w:i/>
          <w:iCs w:val="0"/>
        </w:rPr>
      </w:pPr>
      <w:bookmarkStart w:id="200" w:name="_Toc134428868"/>
      <w:bookmarkStart w:id="201" w:name="_Toc134428910"/>
      <w:bookmarkStart w:id="202" w:name="_Toc134429117"/>
      <w:r w:rsidRPr="002770F7">
        <w:rPr>
          <w:b/>
          <w:bCs/>
        </w:rPr>
        <w:lastRenderedPageBreak/>
        <w:t xml:space="preserve">Figure </w:t>
      </w:r>
      <w:r w:rsidRPr="002770F7">
        <w:rPr>
          <w:b/>
          <w:bCs/>
        </w:rPr>
        <w:fldChar w:fldCharType="begin"/>
      </w:r>
      <w:r w:rsidRPr="002770F7">
        <w:rPr>
          <w:b/>
          <w:bCs/>
        </w:rPr>
        <w:instrText xml:space="preserve"> SEQ Figure \* ARABIC </w:instrText>
      </w:r>
      <w:r w:rsidRPr="002770F7">
        <w:rPr>
          <w:b/>
          <w:bCs/>
        </w:rPr>
        <w:fldChar w:fldCharType="separate"/>
      </w:r>
      <w:r w:rsidR="001840CC">
        <w:rPr>
          <w:b/>
          <w:bCs/>
          <w:noProof/>
        </w:rPr>
        <w:t>40</w:t>
      </w:r>
      <w:r w:rsidRPr="002770F7">
        <w:rPr>
          <w:b/>
          <w:bCs/>
        </w:rPr>
        <w:fldChar w:fldCharType="end"/>
      </w:r>
      <w:r w:rsidRPr="002770F7">
        <w:rPr>
          <w:b/>
          <w:bCs/>
        </w:rPr>
        <w:br/>
      </w:r>
      <w:r w:rsidRPr="002770F7">
        <w:rPr>
          <w:i/>
          <w:iCs w:val="0"/>
        </w:rPr>
        <w:t>Playing hand-clapping games (Video: -MOpSXQ5ZcU)</w:t>
      </w:r>
      <w:bookmarkEnd w:id="200"/>
      <w:bookmarkEnd w:id="201"/>
      <w:bookmarkEnd w:id="202"/>
    </w:p>
    <w:p w14:paraId="4BA14E6E" w14:textId="59F28ABE" w:rsidR="00A4437A" w:rsidRPr="00A4437A" w:rsidRDefault="00F4459E" w:rsidP="00B21582">
      <w:pPr>
        <w:ind w:firstLine="0"/>
      </w:pPr>
      <w:r w:rsidRPr="00F4459E">
        <w:rPr>
          <w:noProof/>
          <w:lang w:bidi="bn-IN"/>
        </w:rPr>
        <w:drawing>
          <wp:inline distT="0" distB="0" distL="0" distR="0" wp14:anchorId="4EFE126A" wp14:editId="3F59D3F7">
            <wp:extent cx="5943600" cy="3232785"/>
            <wp:effectExtent l="0" t="0" r="0" b="57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232785"/>
                    </a:xfrm>
                    <a:prstGeom prst="rect">
                      <a:avLst/>
                    </a:prstGeom>
                  </pic:spPr>
                </pic:pic>
              </a:graphicData>
            </a:graphic>
          </wp:inline>
        </w:drawing>
      </w:r>
    </w:p>
    <w:p w14:paraId="608E4394" w14:textId="7D8BFA16" w:rsidR="00D25DC1" w:rsidRDefault="00FD62B7" w:rsidP="00D25DC1">
      <w:r>
        <w:t xml:space="preserve">Requiring more information than simple skeletal movements was expected and called out during the literature review (see </w:t>
      </w:r>
      <w:r w:rsidRPr="00104C3A">
        <w:rPr>
          <w:i/>
          <w:iCs/>
        </w:rPr>
        <w:t>Chapter 2</w:t>
      </w:r>
      <w:r w:rsidR="003F00CE">
        <w:rPr>
          <w:i/>
          <w:iCs/>
        </w:rPr>
        <w:t>: How does human activity recognition work</w:t>
      </w:r>
      <w:r>
        <w:t>). The research project increased accuracy by adding object detection metadata to the frames</w:t>
      </w:r>
      <w:r w:rsidR="00D25DC1">
        <w:t xml:space="preserve"> using Amazon </w:t>
      </w:r>
      <w:proofErr w:type="spellStart"/>
      <w:r w:rsidR="00D25DC1">
        <w:t>Rekognition</w:t>
      </w:r>
      <w:proofErr w:type="spellEnd"/>
      <w:r>
        <w:t xml:space="preserve">. </w:t>
      </w:r>
      <w:r w:rsidR="00D25DC1">
        <w:t xml:space="preserve">There are several benefits to using this service, such as it’s a RESTful endpoint that doesn’t require administrative overhead. </w:t>
      </w:r>
      <w:r>
        <w:t xml:space="preserve">For example, their body posture would infer that the person is sitting in a chair and labels for the </w:t>
      </w:r>
      <w:r w:rsidRPr="00B21582">
        <w:rPr>
          <w:i/>
          <w:iCs/>
        </w:rPr>
        <w:t>instrument</w:t>
      </w:r>
      <w:r>
        <w:t xml:space="preserve"> and </w:t>
      </w:r>
      <w:r w:rsidRPr="00B21582">
        <w:rPr>
          <w:i/>
          <w:iCs/>
        </w:rPr>
        <w:t>cello</w:t>
      </w:r>
      <w:r>
        <w:t xml:space="preserve"> detections within the frame. Calculating the likelihood of the person using the object was straightforward, using collision detection with the human’s and object’s bounding boxes. While this methodology was broadly effective, it didn’t work with perspective shots. For instance, if the cello were near the camera, its bounding box would saturate the frame and trigger the collision logic.</w:t>
      </w:r>
    </w:p>
    <w:p w14:paraId="4D061009" w14:textId="77777777" w:rsidR="001B38B1" w:rsidRDefault="001B38B1" w:rsidP="00B21582">
      <w:pPr>
        <w:pStyle w:val="Heading3"/>
        <w:ind w:firstLine="0"/>
      </w:pPr>
      <w:r>
        <w:lastRenderedPageBreak/>
        <w:t>RQ2</w:t>
      </w:r>
    </w:p>
    <w:p w14:paraId="75645C35" w14:textId="7B9BB51E" w:rsidR="001B38B1" w:rsidRDefault="001B38B1" w:rsidP="001B38B1">
      <w:pPr>
        <w:rPr>
          <w:i/>
          <w:iCs/>
        </w:rPr>
      </w:pPr>
      <w:r w:rsidRPr="00B21582">
        <w:rPr>
          <w:i/>
          <w:iCs/>
        </w:rPr>
        <w:t xml:space="preserve">What is the efficiency of autonomous assistance </w:t>
      </w:r>
      <w:r w:rsidR="00E16572" w:rsidRPr="00B21582">
        <w:rPr>
          <w:i/>
          <w:iCs/>
        </w:rPr>
        <w:t>for classifying behaviors of elderly and special needs patients for care organizations</w:t>
      </w:r>
      <w:r w:rsidRPr="00B21582">
        <w:rPr>
          <w:i/>
          <w:iCs/>
        </w:rPr>
        <w:t>?</w:t>
      </w:r>
    </w:p>
    <w:p w14:paraId="1F803191" w14:textId="3FE7BBAB" w:rsidR="00B15984" w:rsidRDefault="001825BE" w:rsidP="001B38B1">
      <w:r>
        <w:t>Efficiency is the quality of doing something well without wasting time or resources</w:t>
      </w:r>
      <w:sdt>
        <w:sdtPr>
          <w:id w:val="-61026137"/>
          <w:citation/>
        </w:sdtPr>
        <w:sdtContent>
          <w:r>
            <w:fldChar w:fldCharType="begin"/>
          </w:r>
          <w:r>
            <w:instrText xml:space="preserve"> CITATION Oxf23 \l 1033 </w:instrText>
          </w:r>
          <w:r>
            <w:fldChar w:fldCharType="separate"/>
          </w:r>
          <w:r w:rsidR="001840CC">
            <w:rPr>
              <w:noProof/>
            </w:rPr>
            <w:t xml:space="preserve"> (Oxford, 2023)</w:t>
          </w:r>
          <w:r>
            <w:fldChar w:fldCharType="end"/>
          </w:r>
        </w:sdtContent>
      </w:sdt>
      <w:r>
        <w:t xml:space="preserve">. </w:t>
      </w:r>
      <w:r w:rsidR="009B2C56">
        <w:t>An underlying assumption of this research project is autonomous assistance can monitor the person in their home and replace nursing staff with electronics. These video recording devices have unfiltered access to the patient’s privacy and data security. This situation makes it ideal for the analysis to occur on-premises and never leave the local network. Additionally, this design improves the system’s reliability by removing remote dependencies. However, it also means that the system must have high efficiency to perform these operations using commodity hardware.</w:t>
      </w:r>
    </w:p>
    <w:p w14:paraId="4539003A" w14:textId="0C552CE5" w:rsidR="009B2C56" w:rsidRDefault="009B2C56" w:rsidP="001B38B1">
      <w:r>
        <w:t xml:space="preserve">The Amazon ECS cluster processed 4.2 million seconds of video during the experiment using </w:t>
      </w:r>
      <w:r w:rsidRPr="009B2C56">
        <w:t>6</w:t>
      </w:r>
      <w:r>
        <w:t xml:space="preserve">.7 million </w:t>
      </w:r>
      <w:r w:rsidR="00E7411D">
        <w:t>computations</w:t>
      </w:r>
      <w:r>
        <w:t xml:space="preserve"> seconds. All code within the cluster emits telemetry to AWS X-Ray, a distributed tracing solution. These traces report that processing a high-resolution (1080p) clip takes 9.67 seconds, with 86% of the time spent waiting on network I/O (checkpointing frames). Suppose a reduction or elimination of these checkpoints occurred. In that case, the entire data set could reprocess in 0.94 million </w:t>
      </w:r>
      <w:r w:rsidR="00E7411D">
        <w:t xml:space="preserve">computation </w:t>
      </w:r>
      <w:r>
        <w:t>seconds. There are further potential performance gains from multi-threaded extraction processes. This outcome means the approach is sufficiently efficient before any optimizations.</w:t>
      </w:r>
    </w:p>
    <w:p w14:paraId="7705C213" w14:textId="77777777" w:rsidR="007F444F" w:rsidRDefault="009D690E" w:rsidP="001B38B1">
      <w:r>
        <w:t xml:space="preserve">The complete dataset ballooned to 21.7 million documents across 9.9TB of storage through an unintentional side-effect of this research project. However, the </w:t>
      </w:r>
      <w:proofErr w:type="spellStart"/>
      <w:r>
        <w:t>GraphQL</w:t>
      </w:r>
      <w:proofErr w:type="spellEnd"/>
      <w:r>
        <w:t xml:space="preserve"> interface can efficiently fetch and map frame-level results into arbitrary data models within single-digit seconds. This construct utilizes a fully serverless design pattern that can scale elastically to any </w:t>
      </w:r>
      <w:r>
        <w:lastRenderedPageBreak/>
        <w:t>traffic size and provide consistent performance. These characteristics are ideal for expanding the project into multi</w:t>
      </w:r>
      <w:r w:rsidR="00562CBB">
        <w:t>-</w:t>
      </w:r>
      <w:r>
        <w:t>tenant use</w:t>
      </w:r>
      <w:r w:rsidR="00562CBB">
        <w:t xml:space="preserve"> </w:t>
      </w:r>
      <w:r>
        <w:t>cases.</w:t>
      </w:r>
      <w:r w:rsidR="007F444F">
        <w:t xml:space="preserve"> </w:t>
      </w:r>
    </w:p>
    <w:p w14:paraId="691DD6F6" w14:textId="758A5CE2" w:rsidR="009D690E" w:rsidRPr="00B21582" w:rsidRDefault="007F444F" w:rsidP="001B38B1">
      <w:r>
        <w:t xml:space="preserve">Similarly, the loosely coupled analytics pipeline components implement autoscaling policies based on usage patterns. For instance, the </w:t>
      </w:r>
      <w:proofErr w:type="spellStart"/>
      <w:r>
        <w:t>OpenPose</w:t>
      </w:r>
      <w:proofErr w:type="spellEnd"/>
      <w:r>
        <w:t xml:space="preserve"> framework performs best on compute instances with GPU acceleration cards. The system minimizes costs by queuing requests to those instances until Amazon EC2 Spot instances become available (up to 90% savings). When the frame analysis is complete, the report is JSON-encoded and written to Amazon S3, triggering downstream processors to reach an eventual consistency state. Suppose a caller requests details that aren’t yet available. In that case, the </w:t>
      </w:r>
      <w:proofErr w:type="spellStart"/>
      <w:r>
        <w:t>GraphQL</w:t>
      </w:r>
      <w:proofErr w:type="spellEnd"/>
      <w:r>
        <w:t xml:space="preserve"> interface returns a partial response and flags </w:t>
      </w:r>
      <w:proofErr w:type="gramStart"/>
      <w:r>
        <w:t>denoting to</w:t>
      </w:r>
      <w:proofErr w:type="gramEnd"/>
      <w:r>
        <w:t xml:space="preserve"> reattempt later.  </w:t>
      </w:r>
    </w:p>
    <w:p w14:paraId="43F8DF29" w14:textId="4ACDFE4B" w:rsidR="00E72F1F" w:rsidRDefault="006C7178" w:rsidP="006C7178">
      <w:pPr>
        <w:pStyle w:val="Heading2"/>
        <w:ind w:firstLine="0"/>
      </w:pPr>
      <w:bookmarkStart w:id="203" w:name="_Toc134428809"/>
      <w:r>
        <w:t>Evaluation of the Findings</w:t>
      </w:r>
      <w:bookmarkEnd w:id="203"/>
    </w:p>
    <w:p w14:paraId="774BC48A" w14:textId="3F65F3A0" w:rsidR="00842F21" w:rsidRDefault="00842F21" w:rsidP="009B2C56">
      <w:r>
        <w:t xml:space="preserve">Design science research is one of the most common research methods for information systems and technology </w:t>
      </w:r>
      <w:sdt>
        <w:sdtPr>
          <w:id w:val="456150212"/>
          <w:citation/>
        </w:sdtPr>
        <w:sdtContent>
          <w:r>
            <w:fldChar w:fldCharType="begin"/>
          </w:r>
          <w:r w:rsidR="009B2852">
            <w:instrText xml:space="preserve">CITATION Sil12 \l 1033 </w:instrText>
          </w:r>
          <w:r>
            <w:fldChar w:fldCharType="separate"/>
          </w:r>
          <w:r w:rsidR="001840CC">
            <w:rPr>
              <w:noProof/>
            </w:rPr>
            <w:t>(Silvestrini &amp; Sammito, 2012)</w:t>
          </w:r>
          <w:r>
            <w:fldChar w:fldCharType="end"/>
          </w:r>
        </w:sdtContent>
      </w:sdt>
      <w:r>
        <w:t>. These studies identify a problem, build artifacts, and communicate the implementation’s unique value (</w:t>
      </w:r>
      <w:proofErr w:type="spellStart"/>
      <w:r>
        <w:t>Hevner</w:t>
      </w:r>
      <w:proofErr w:type="spellEnd"/>
      <w:r>
        <w:t xml:space="preserve"> et al., 2004). In addition, many researchers follow this process to build proof-of-concept and execute case studies. </w:t>
      </w:r>
    </w:p>
    <w:p w14:paraId="5BA1725D" w14:textId="44160C4A" w:rsidR="009B2C56" w:rsidRDefault="00842F21" w:rsidP="00842F21">
      <w:r>
        <w:t xml:space="preserve">Within this study’s context, this meant creating an analytics pipeline that extracts metadata from videos and presents that information to policy engines that help elderly and special needs patients. The research project demonstrates that it’s possible to integrate loosely coupled frame and motion analyzers into a unified extensible schema. This capability enables practitioners to build domain-specific detection logic that reuses foundational features such as identity, motion tracking, and object detection. For instance, the detection taxonomy could contain medication labels combing </w:t>
      </w:r>
      <w:r>
        <w:rPr>
          <w:i/>
          <w:iCs/>
        </w:rPr>
        <w:t>eating</w:t>
      </w:r>
      <w:r>
        <w:t xml:space="preserve">-sequence with </w:t>
      </w:r>
      <w:r>
        <w:rPr>
          <w:i/>
          <w:iCs/>
        </w:rPr>
        <w:t>medication-</w:t>
      </w:r>
      <w:r>
        <w:t>detected flags. Furthermore, e</w:t>
      </w:r>
      <w:r w:rsidR="00BC12DE">
        <w:t xml:space="preserve">ntrepreneurs can package these solutions onto commoditized hardware and know </w:t>
      </w:r>
      <w:r w:rsidR="00BC12DE">
        <w:lastRenderedPageBreak/>
        <w:t>sufficient processing power exists to keep data local and secure.</w:t>
      </w:r>
      <w:r>
        <w:t xml:space="preserve"> While this version utilizes Amazon </w:t>
      </w:r>
      <w:proofErr w:type="spellStart"/>
      <w:r>
        <w:t>Rekognition</w:t>
      </w:r>
      <w:proofErr w:type="spellEnd"/>
      <w:r>
        <w:t>, creating offline object detection models using OpenCV or another industry-standard technology would be possible.</w:t>
      </w:r>
    </w:p>
    <w:p w14:paraId="64494A21" w14:textId="3DC963C2" w:rsidR="00842F21" w:rsidRDefault="00BC12DE" w:rsidP="00842F21">
      <w:r>
        <w:t xml:space="preserve">These findings align with recent state-of-the-art publications and classical theory. Ballard </w:t>
      </w:r>
      <w:r w:rsidR="003F00CE">
        <w:t>and</w:t>
      </w:r>
      <w:r>
        <w:t xml:space="preserve"> Zhang (2021) state</w:t>
      </w:r>
      <w:r w:rsidR="003F00CE">
        <w:t>d</w:t>
      </w:r>
      <w:r>
        <w:t xml:space="preserve"> that primate vision relies on a hierarchical system of understanding and that system layers annotations to derive deeper insights. Likewise, this research found many indoor activities have a high similarity score. Das et al. (2016) enumerate</w:t>
      </w:r>
      <w:r w:rsidR="00DE5599">
        <w:t>d</w:t>
      </w:r>
      <w:r>
        <w:t xml:space="preserve"> challenges to HAR predictions within indoor environments</w:t>
      </w:r>
      <w:r w:rsidR="00842F21">
        <w:t>, such as many activities having similar signatures</w:t>
      </w:r>
      <w:r>
        <w:t xml:space="preserve">. For example, </w:t>
      </w:r>
      <w:r w:rsidR="004C15C9">
        <w:t xml:space="preserve">a person in a sitting position </w:t>
      </w:r>
      <w:r w:rsidR="003F00CE">
        <w:t xml:space="preserve">could be </w:t>
      </w:r>
      <w:r>
        <w:t>eat</w:t>
      </w:r>
      <w:r w:rsidR="003F00CE">
        <w:t>ing</w:t>
      </w:r>
      <w:r>
        <w:t>, watch</w:t>
      </w:r>
      <w:r w:rsidR="003F00CE">
        <w:t>ing</w:t>
      </w:r>
      <w:r>
        <w:t xml:space="preserve"> tv, </w:t>
      </w:r>
      <w:r w:rsidR="003F00CE">
        <w:t xml:space="preserve">or </w:t>
      </w:r>
      <w:r>
        <w:t>read</w:t>
      </w:r>
      <w:r w:rsidR="003F00CE">
        <w:t>ing</w:t>
      </w:r>
      <w:r>
        <w:t xml:space="preserve"> a book. These situations share a partner action of </w:t>
      </w:r>
      <w:r>
        <w:rPr>
          <w:i/>
          <w:iCs/>
        </w:rPr>
        <w:t>s</w:t>
      </w:r>
      <w:r w:rsidR="00A4437A">
        <w:rPr>
          <w:i/>
          <w:iCs/>
        </w:rPr>
        <w:t>ea</w:t>
      </w:r>
      <w:r>
        <w:rPr>
          <w:i/>
          <w:iCs/>
        </w:rPr>
        <w:t xml:space="preserve">ting, </w:t>
      </w:r>
      <w:r w:rsidRPr="00B21582">
        <w:t>and</w:t>
      </w:r>
      <w:r>
        <w:t xml:space="preserve"> the derived behavior becomes apparent only through annotations.</w:t>
      </w:r>
      <w:r w:rsidR="00842F21">
        <w:t xml:space="preserve"> </w:t>
      </w:r>
    </w:p>
    <w:p w14:paraId="48AAE32C" w14:textId="7227ECC8" w:rsidR="00842F21" w:rsidRDefault="00842F21" w:rsidP="00842F21">
      <w:r>
        <w:t>Meanwhile, o</w:t>
      </w:r>
      <w:r w:rsidR="00BC12DE">
        <w:t xml:space="preserve">utdoor activities are more expressive and </w:t>
      </w:r>
      <w:r w:rsidR="00A4437A">
        <w:t xml:space="preserve">pronounced </w:t>
      </w:r>
      <w:r w:rsidR="00BC12DE">
        <w:t>signatures.</w:t>
      </w:r>
      <w:r w:rsidR="009D1A29">
        <w:t xml:space="preserve"> The first </w:t>
      </w:r>
      <w:r>
        <w:t xml:space="preserve">six </w:t>
      </w:r>
      <w:r w:rsidR="009D1A29">
        <w:t xml:space="preserve">frames are the composite activity of </w:t>
      </w:r>
      <w:r w:rsidR="009D1A29">
        <w:rPr>
          <w:i/>
          <w:iCs/>
        </w:rPr>
        <w:t>holding something</w:t>
      </w:r>
      <w:r w:rsidR="009D1A29">
        <w:t xml:space="preserve"> and </w:t>
      </w:r>
      <w:r w:rsidR="009D1A29">
        <w:rPr>
          <w:i/>
          <w:iCs/>
        </w:rPr>
        <w:t>standing</w:t>
      </w:r>
      <w:r w:rsidR="009D1A29">
        <w:t xml:space="preserve">. </w:t>
      </w:r>
      <w:r>
        <w:t xml:space="preserve">During the subsequent six </w:t>
      </w:r>
      <w:r w:rsidR="009D1A29">
        <w:t>frames, the entire body rotation is an entirely different activity</w:t>
      </w:r>
      <w:r w:rsidR="00A4437A">
        <w:t xml:space="preserve"> – </w:t>
      </w:r>
      <w:r w:rsidR="00A4437A" w:rsidRPr="00B21582">
        <w:rPr>
          <w:i/>
          <w:iCs/>
        </w:rPr>
        <w:t>throwing</w:t>
      </w:r>
      <w:r w:rsidR="00BB265F">
        <w:rPr>
          <w:i/>
          <w:iCs/>
        </w:rPr>
        <w:t xml:space="preserve"> </w:t>
      </w:r>
      <w:r w:rsidR="00BB265F" w:rsidRPr="00722C2E">
        <w:t>(see</w:t>
      </w:r>
      <w:r w:rsidR="00BB265F">
        <w:t xml:space="preserve"> Figure </w:t>
      </w:r>
      <w:r w:rsidR="00193E32">
        <w:t>41</w:t>
      </w:r>
      <w:r w:rsidR="00BB265F">
        <w:t>)</w:t>
      </w:r>
      <w:r w:rsidR="00A4437A">
        <w:t xml:space="preserve">. </w:t>
      </w:r>
      <w:r>
        <w:t xml:space="preserve">This activity logically makes sense as people set up, perform, and conclude action sequences. It also illustrates how several actions are classifiable through composite action classification models. </w:t>
      </w:r>
      <w:proofErr w:type="spellStart"/>
      <w:r>
        <w:t>Amerineni</w:t>
      </w:r>
      <w:proofErr w:type="spellEnd"/>
      <w:r>
        <w:t xml:space="preserve"> et al. (2021) recommended a similar mechanism that utilizes seven classification models to score 18 punches and 24 kicks. While this approach is intuitive, it’s not the default solution. For instance, Anderson et al. (2022) and Friedman et al. (2023) recently chose to constrain the action space and focus on purpose-built solutions. Both research groups identify design simplicity, data limitations, and the commercial benefits of purpose-built algorithms.</w:t>
      </w:r>
    </w:p>
    <w:p w14:paraId="7CF1AF57" w14:textId="0802E169" w:rsidR="00BC12DE" w:rsidRPr="009D1A29" w:rsidRDefault="00842F21" w:rsidP="00842F21">
      <w:r>
        <w:lastRenderedPageBreak/>
        <w:t xml:space="preserve">Within the kinetic-700 data set, actors transitioning between distinct actions are surprisingly common. The loosely coupled analytics pipeline and </w:t>
      </w:r>
      <w:proofErr w:type="spellStart"/>
      <w:r>
        <w:t>GraphQL</w:t>
      </w:r>
      <w:proofErr w:type="spellEnd"/>
      <w:r>
        <w:t xml:space="preserve"> interface could handle these scenarios by integrating simple detectors. As explained in section </w:t>
      </w:r>
      <w:r>
        <w:rPr>
          <w:i/>
          <w:iCs/>
        </w:rPr>
        <w:t>Results RQ1</w:t>
      </w:r>
      <w:r>
        <w:t>, the policy engine recursively leverages its knowledge to derive greater specificity in the prediction.</w:t>
      </w:r>
    </w:p>
    <w:p w14:paraId="080A9C20" w14:textId="5D3BB563" w:rsidR="00005DA6" w:rsidRDefault="00005DA6" w:rsidP="002770F7">
      <w:pPr>
        <w:pStyle w:val="Caption"/>
        <w:keepNext/>
        <w:ind w:firstLine="0"/>
      </w:pPr>
      <w:bookmarkStart w:id="204" w:name="_Toc134428869"/>
      <w:bookmarkStart w:id="205" w:name="_Toc134428911"/>
      <w:bookmarkStart w:id="206" w:name="_Toc134429118"/>
      <w:r w:rsidRPr="002770F7">
        <w:rPr>
          <w:b/>
          <w:bCs/>
        </w:rPr>
        <w:t xml:space="preserve">Figure </w:t>
      </w:r>
      <w:r w:rsidRPr="002770F7">
        <w:rPr>
          <w:b/>
          <w:bCs/>
        </w:rPr>
        <w:fldChar w:fldCharType="begin"/>
      </w:r>
      <w:r w:rsidRPr="002770F7">
        <w:rPr>
          <w:b/>
          <w:bCs/>
        </w:rPr>
        <w:instrText xml:space="preserve"> SEQ Figure \* ARABIC </w:instrText>
      </w:r>
      <w:r w:rsidRPr="002770F7">
        <w:rPr>
          <w:b/>
          <w:bCs/>
        </w:rPr>
        <w:fldChar w:fldCharType="separate"/>
      </w:r>
      <w:r w:rsidR="001840CC">
        <w:rPr>
          <w:b/>
          <w:bCs/>
          <w:noProof/>
        </w:rPr>
        <w:t>41</w:t>
      </w:r>
      <w:r w:rsidRPr="002770F7">
        <w:rPr>
          <w:b/>
          <w:bCs/>
        </w:rPr>
        <w:fldChar w:fldCharType="end"/>
      </w:r>
      <w:r>
        <w:br/>
      </w:r>
      <w:r w:rsidRPr="002770F7">
        <w:rPr>
          <w:i/>
          <w:iCs w:val="0"/>
        </w:rPr>
        <w:t xml:space="preserve">Javelin Throwing Setup (Video: </w:t>
      </w:r>
      <w:proofErr w:type="spellStart"/>
      <w:r w:rsidRPr="002770F7">
        <w:rPr>
          <w:i/>
          <w:iCs w:val="0"/>
        </w:rPr>
        <w:t>zVlBFLFkUNk</w:t>
      </w:r>
      <w:proofErr w:type="spellEnd"/>
      <w:r w:rsidRPr="002770F7">
        <w:rPr>
          <w:i/>
          <w:iCs w:val="0"/>
        </w:rPr>
        <w:t>)</w:t>
      </w:r>
      <w:bookmarkEnd w:id="204"/>
      <w:bookmarkEnd w:id="205"/>
      <w:bookmarkEnd w:id="206"/>
    </w:p>
    <w:p w14:paraId="768E3801" w14:textId="0FD1BD1F" w:rsidR="00842F21" w:rsidRPr="00842F21" w:rsidRDefault="00842F21" w:rsidP="00171E65">
      <w:pPr>
        <w:ind w:firstLine="0"/>
      </w:pPr>
      <w:r>
        <w:rPr>
          <w:noProof/>
          <w:lang w:bidi="bn-IN"/>
        </w:rPr>
        <w:drawing>
          <wp:inline distT="0" distB="0" distL="0" distR="0" wp14:anchorId="765DC9D6" wp14:editId="65914851">
            <wp:extent cx="5943600" cy="458152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4581525"/>
                    </a:xfrm>
                    <a:prstGeom prst="rect">
                      <a:avLst/>
                    </a:prstGeom>
                    <a:noFill/>
                    <a:ln>
                      <a:noFill/>
                    </a:ln>
                  </pic:spPr>
                </pic:pic>
              </a:graphicData>
            </a:graphic>
          </wp:inline>
        </w:drawing>
      </w:r>
    </w:p>
    <w:p w14:paraId="68A2A174" w14:textId="37701C04" w:rsidR="006C7178" w:rsidRDefault="006C7178" w:rsidP="006C7178">
      <w:pPr>
        <w:pStyle w:val="Heading2"/>
        <w:ind w:firstLine="0"/>
      </w:pPr>
      <w:bookmarkStart w:id="207" w:name="_Toc134428810"/>
      <w:r>
        <w:t>Summary</w:t>
      </w:r>
      <w:bookmarkEnd w:id="207"/>
    </w:p>
    <w:p w14:paraId="2DF541F3" w14:textId="7C1FF460" w:rsidR="00A4437A" w:rsidRDefault="00A4437A" w:rsidP="00A4437A">
      <w:pPr>
        <w:ind w:firstLine="0"/>
      </w:pPr>
      <w:r>
        <w:tab/>
        <w:t xml:space="preserve">This research project extracted metadata from </w:t>
      </w:r>
      <w:r w:rsidR="00842F21">
        <w:t xml:space="preserve">hundreds of </w:t>
      </w:r>
      <w:r>
        <w:t xml:space="preserve">thousands of YouTube clips and used that information to evaluate seven hundred discrete actions. Based on those findings, the evidence suggests an efficient and effective mechanism exists for classifying human activity </w:t>
      </w:r>
      <w:r>
        <w:lastRenderedPageBreak/>
        <w:t xml:space="preserve">recognition within video sequences. Medical care facilities could leverage these capabilities to monitor their patients securely while maintaining privacy requirements. </w:t>
      </w:r>
    </w:p>
    <w:p w14:paraId="06EE8870" w14:textId="12A91A87" w:rsidR="00A4437A" w:rsidRDefault="00A4437A" w:rsidP="00A4437A">
      <w:r>
        <w:t>Realizing this outcome is possible through a</w:t>
      </w:r>
      <w:r w:rsidR="00842F21">
        <w:t>n</w:t>
      </w:r>
      <w:r>
        <w:t xml:space="preserve"> </w:t>
      </w:r>
      <w:r w:rsidR="00842F21">
        <w:t xml:space="preserve">extensible schema that goes beyond </w:t>
      </w:r>
      <w:r>
        <w:t xml:space="preserve">root behaviors like seating, standing, and running. Object detection and image annotation can provide sufficient information to derive child activities like playing soccer versus basketball. The </w:t>
      </w:r>
      <w:r w:rsidR="00842F21">
        <w:t xml:space="preserve">domain-specific detection logic expands to an </w:t>
      </w:r>
      <w:r>
        <w:t xml:space="preserve">arbitrary depth through additional levels of annotations. After collecting </w:t>
      </w:r>
      <w:r w:rsidR="00842F21">
        <w:t xml:space="preserve">enough </w:t>
      </w:r>
      <w:r>
        <w:t>information, commoditized hardware can economically run computer vision models within patients’ homes. This approach restricts the data movement within the local network and removes the need to exfiltrate sensitive information for analysis.</w:t>
      </w:r>
    </w:p>
    <w:p w14:paraId="3A121D71" w14:textId="6E5EFB63" w:rsidR="00C547E5" w:rsidRDefault="00A4437A" w:rsidP="00B21582">
      <w:r>
        <w:t>However, there are still challenges and limitations to this data structure. For example, many action sequences consist of discrete segments and transitions.</w:t>
      </w:r>
      <w:r w:rsidR="00B25108">
        <w:t xml:space="preserve"> Approaching the problem as micro-actions could permit encoding the action space as tiny self-contained behaviors. That would open the door to association rule mining like </w:t>
      </w:r>
      <w:proofErr w:type="spellStart"/>
      <w:r w:rsidR="00B25108">
        <w:t>apriori</w:t>
      </w:r>
      <w:proofErr w:type="spellEnd"/>
      <w:r w:rsidR="00B25108">
        <w:t xml:space="preserve"> algorithms. </w:t>
      </w:r>
      <w:r w:rsidR="000D7554">
        <w:t>T</w:t>
      </w:r>
      <w:r w:rsidR="00723A64">
        <w:t xml:space="preserve">he next chapter </w:t>
      </w:r>
      <w:r w:rsidR="000D7554">
        <w:t xml:space="preserve">presents </w:t>
      </w:r>
      <w:r w:rsidR="00B25108">
        <w:t xml:space="preserve">the future </w:t>
      </w:r>
      <w:r w:rsidR="00E7411D">
        <w:t>implications</w:t>
      </w:r>
      <w:r w:rsidR="00B25108">
        <w:t>, recommendations, and conclusions.</w:t>
      </w:r>
      <w:r>
        <w:t xml:space="preserve"> </w:t>
      </w:r>
    </w:p>
    <w:p w14:paraId="2AB237C8" w14:textId="1DC8C3F4" w:rsidR="006C7178" w:rsidRPr="00B21582" w:rsidRDefault="006C7178" w:rsidP="00B21582">
      <w:pPr>
        <w:rPr>
          <w:i/>
          <w:iCs/>
        </w:rPr>
      </w:pPr>
      <w:r w:rsidRPr="00B21582">
        <w:rPr>
          <w:i/>
          <w:iCs/>
        </w:rPr>
        <w:br w:type="page"/>
      </w:r>
    </w:p>
    <w:p w14:paraId="6722F90E" w14:textId="4206FBF9" w:rsidR="006C7178" w:rsidRPr="006C7178" w:rsidRDefault="006C7178" w:rsidP="00B21582">
      <w:pPr>
        <w:pStyle w:val="Heading1"/>
        <w:ind w:firstLine="0"/>
      </w:pPr>
      <w:bookmarkStart w:id="208" w:name="_Toc134428811"/>
      <w:r>
        <w:lastRenderedPageBreak/>
        <w:t>Chapter 5: Implications, Recommendations, and Conclusions</w:t>
      </w:r>
      <w:bookmarkEnd w:id="208"/>
    </w:p>
    <w:p w14:paraId="04925004" w14:textId="4B1C2AB5" w:rsidR="007B33AD" w:rsidRDefault="007B33AD" w:rsidP="007B33AD">
      <w:r w:rsidRPr="0021511C">
        <w:t xml:space="preserve">The problem to be addressed in this study </w:t>
      </w:r>
      <w:r>
        <w:t>was</w:t>
      </w:r>
      <w:r w:rsidRPr="0021511C">
        <w:t xml:space="preserve"> the inability of elderly and special needs care organizations to capitalize on the effectiveness and efficiency of autonomous assistants (</w:t>
      </w:r>
      <w:proofErr w:type="spellStart"/>
      <w:r w:rsidRPr="0021511C">
        <w:t>Blackhurn</w:t>
      </w:r>
      <w:proofErr w:type="spellEnd"/>
      <w:r w:rsidRPr="0021511C">
        <w:t>, 2021; Kim &amp; Kim, 2021).</w:t>
      </w:r>
      <w:r>
        <w:t xml:space="preserve"> </w:t>
      </w:r>
      <w:r w:rsidRPr="00C23676">
        <w:t>Th</w:t>
      </w:r>
      <w:r>
        <w:t xml:space="preserve">is constructive research </w:t>
      </w:r>
      <w:r w:rsidRPr="00C23676">
        <w:t>provid</w:t>
      </w:r>
      <w:r>
        <w:t>es</w:t>
      </w:r>
      <w:r w:rsidRPr="00C23676">
        <w:t xml:space="preserve"> an understanding of the effectiveness and efficiency of </w:t>
      </w:r>
      <w:r>
        <w:t>AI/ML-based</w:t>
      </w:r>
      <w:r w:rsidRPr="00C23676">
        <w:t xml:space="preserve"> assistants for </w:t>
      </w:r>
      <w:r>
        <w:t xml:space="preserve">detecting patient behaviors for improving </w:t>
      </w:r>
      <w:r w:rsidRPr="00C23676">
        <w:t>elderly and special needs care organizations</w:t>
      </w:r>
      <w:r>
        <w:t>. These situations have a high barrier to entry in studying due to technical constraints, limitations in reproducing results, and privacy and safety concerns. It delivers this capability through an extensible schema and CV-based features for identity, movement tracking, and object detection.</w:t>
      </w:r>
    </w:p>
    <w:p w14:paraId="7BBFC53A" w14:textId="77777777" w:rsidR="00D25342" w:rsidRDefault="00140D78" w:rsidP="00140D78">
      <w:r>
        <w:t>Design science is a research methodology that creates and uses purposeful artifacts to study a phenomenon (</w:t>
      </w:r>
      <w:proofErr w:type="spellStart"/>
      <w:r>
        <w:t>Hevner</w:t>
      </w:r>
      <w:proofErr w:type="spellEnd"/>
      <w:r>
        <w:t xml:space="preserve"> et al., 2004). Academic and business communities employ this method as a standard approach to information technology and communication (IT&amp;C) problems </w:t>
      </w:r>
      <w:r w:rsidRPr="00BD0461">
        <w:t>(</w:t>
      </w:r>
      <w:proofErr w:type="spellStart"/>
      <w:r w:rsidRPr="00BD0461">
        <w:t>Bryar</w:t>
      </w:r>
      <w:proofErr w:type="spellEnd"/>
      <w:r w:rsidRPr="00BD0461">
        <w:t xml:space="preserve"> &amp; </w:t>
      </w:r>
      <w:proofErr w:type="spellStart"/>
      <w:r w:rsidRPr="00BD0461">
        <w:t>Carr</w:t>
      </w:r>
      <w:proofErr w:type="spellEnd"/>
      <w:r w:rsidRPr="00BD0461">
        <w:t xml:space="preserve">, 2021; </w:t>
      </w:r>
      <w:proofErr w:type="spellStart"/>
      <w:r w:rsidRPr="00BD0461">
        <w:t>Peffers</w:t>
      </w:r>
      <w:proofErr w:type="spellEnd"/>
      <w:r w:rsidRPr="00BD0461">
        <w:t xml:space="preserve"> et al., 2007</w:t>
      </w:r>
      <w:r>
        <w:t>). The methodology comes with well-defined guidelines to implement a three-phased procedure. First, the researcher(s) must identify a domain-specific challenge. Next, that researcher creates artifacts that study this phenomenon. Third, those artifacts assess the topic and communicate answers to the research questions.</w:t>
      </w:r>
    </w:p>
    <w:p w14:paraId="427EA531" w14:textId="129F4CAE" w:rsidR="007B33AD" w:rsidRDefault="007B33AD" w:rsidP="00140D78">
      <w:r>
        <w:t>This dissertation examine</w:t>
      </w:r>
      <w:r w:rsidR="006D478C">
        <w:t>s</w:t>
      </w:r>
      <w:r>
        <w:t xml:space="preserve"> human activity recognition (HAR) for elderly and special needs patients. It leverages a loosely coupled analytics pipeline to process the DeepMind’s kinetic-700 data set, containing 650,000 YouTube videos with ten-second labeled segments. The pipeline extracts metadata into multiple NoSQL databases using the </w:t>
      </w:r>
      <w:proofErr w:type="spellStart"/>
      <w:r>
        <w:t>OpenPose</w:t>
      </w:r>
      <w:proofErr w:type="spellEnd"/>
      <w:r>
        <w:t xml:space="preserve"> Framework, Amazon </w:t>
      </w:r>
      <w:proofErr w:type="spellStart"/>
      <w:r>
        <w:t>Rekognition</w:t>
      </w:r>
      <w:proofErr w:type="spellEnd"/>
      <w:r>
        <w:t xml:space="preserve">, and custom Python logic. Finally, users can quickly retrieve those results using a </w:t>
      </w:r>
      <w:proofErr w:type="spellStart"/>
      <w:r>
        <w:t>GraphQL</w:t>
      </w:r>
      <w:proofErr w:type="spellEnd"/>
      <w:r>
        <w:t xml:space="preserve"> interface. These artifacts provide data consumers with a near real-time query interface that’s straightforward to extend with domain-specific requirements.</w:t>
      </w:r>
    </w:p>
    <w:p w14:paraId="0D47C82D" w14:textId="3EF6FE31" w:rsidR="00140D78" w:rsidRDefault="007B33AD" w:rsidP="00140D78">
      <w:r>
        <w:lastRenderedPageBreak/>
        <w:t xml:space="preserve">The final chapter contains an examination of </w:t>
      </w:r>
      <w:r w:rsidR="00D25342">
        <w:t>the implications of Chapter 4’s findings and their potential influence on future commercial and academic investments. It also frames this project’s learnings in the broader context of the doctoral body of knowledge and the literature review.</w:t>
      </w:r>
    </w:p>
    <w:p w14:paraId="29A09731" w14:textId="77777777" w:rsidR="006514D0" w:rsidRDefault="006514D0" w:rsidP="00B21582">
      <w:pPr>
        <w:pStyle w:val="Heading2"/>
        <w:ind w:firstLine="0"/>
      </w:pPr>
      <w:bookmarkStart w:id="209" w:name="_Toc51929242"/>
      <w:bookmarkStart w:id="210" w:name="_Toc134428812"/>
      <w:r>
        <w:t>Implications</w:t>
      </w:r>
      <w:bookmarkEnd w:id="209"/>
      <w:bookmarkEnd w:id="210"/>
    </w:p>
    <w:p w14:paraId="0946EEB2" w14:textId="26432A35" w:rsidR="0033517C" w:rsidRDefault="0033517C" w:rsidP="0033517C">
      <w:pPr>
        <w:contextualSpacing/>
      </w:pPr>
      <w:r>
        <w:t>Three converging macro-tends are an increasing elderly population, an increasing cost of assisted living, and a decreasing nursing population. This combination means that fewer people will have access to quality care facilities in the future. Patients require mechanisms that allow them to remain in residence longer and acquire benefits from nursing staff through automation. One solution is to deploy low-cost cameras that monitor the patients and make recommendations based on their behavior. However, building and operationalizing those capabilities is challenging because of personal privacy and security concerns. This research project mitigate</w:t>
      </w:r>
      <w:r w:rsidR="007C77BB">
        <w:t>s</w:t>
      </w:r>
      <w:r>
        <w:t xml:space="preserve"> these issues by </w:t>
      </w:r>
      <w:r w:rsidR="007C77BB">
        <w:t>utilizing public videos</w:t>
      </w:r>
      <w:r>
        <w:t>.</w:t>
      </w:r>
    </w:p>
    <w:p w14:paraId="5F717AC6" w14:textId="77777777" w:rsidR="0033517C" w:rsidRDefault="0033517C" w:rsidP="0033517C">
      <w:pPr>
        <w:pStyle w:val="Heading3"/>
        <w:ind w:firstLine="0"/>
      </w:pPr>
      <w:r>
        <w:t xml:space="preserve">RQ1 </w:t>
      </w:r>
    </w:p>
    <w:p w14:paraId="1F7FE4A9" w14:textId="24E2AA04" w:rsidR="0033517C" w:rsidRDefault="0033517C" w:rsidP="0033517C">
      <w:pPr>
        <w:rPr>
          <w:i/>
          <w:iCs/>
        </w:rPr>
      </w:pPr>
      <w:r w:rsidRPr="00462221">
        <w:rPr>
          <w:i/>
          <w:iCs/>
        </w:rPr>
        <w:t>What is the effectiveness of autonomous assistants for classifying behaviors of elderly and special needs patients for care organizations?</w:t>
      </w:r>
    </w:p>
    <w:p w14:paraId="16A30E17" w14:textId="044D6A69" w:rsidR="00685A46" w:rsidRDefault="007C77BB" w:rsidP="0033517C">
      <w:r w:rsidRPr="00D770CC">
        <w:t>Effectiveness is the degree to which something successfully produces a desired.</w:t>
      </w:r>
      <w:r>
        <w:t xml:space="preserve"> Within this research context, that means that the analytics pipeline can reliably download, </w:t>
      </w:r>
      <w:r w:rsidR="00245831">
        <w:t>extract</w:t>
      </w:r>
      <w:r>
        <w:t xml:space="preserve">, and index kinetic-700 videos (see </w:t>
      </w:r>
      <w:r>
        <w:rPr>
          <w:i/>
          <w:iCs/>
        </w:rPr>
        <w:t>Chapter 4: Findings, RQ1</w:t>
      </w:r>
      <w:r>
        <w:t xml:space="preserve">). </w:t>
      </w:r>
      <w:r w:rsidR="00245831">
        <w:t>The pipeline</w:t>
      </w:r>
      <w:r w:rsidR="00EA4A03">
        <w:t xml:space="preserve"> invoked the loosely coupled components resulting in 21.7M prediction documents describing the state within sampled frames (2 fps). These predictions identify distinct people within the video, movement tracking, and object detection features.</w:t>
      </w:r>
      <w:r w:rsidR="00685A46">
        <w:t xml:space="preserve"> The </w:t>
      </w:r>
      <w:proofErr w:type="spellStart"/>
      <w:r w:rsidR="00685A46">
        <w:t>GraphQL</w:t>
      </w:r>
      <w:proofErr w:type="spellEnd"/>
      <w:r w:rsidR="00685A46">
        <w:t xml:space="preserve"> interface decouples the data retrieval from the data storage constructs. </w:t>
      </w:r>
    </w:p>
    <w:p w14:paraId="4D311A11" w14:textId="1DA02D5D" w:rsidR="00EA4A03" w:rsidRDefault="00685A46" w:rsidP="0033517C">
      <w:r>
        <w:lastRenderedPageBreak/>
        <w:t xml:space="preserve">This configuration enables future data scientists to add CV models dynamically and bring new foundational capabilities. </w:t>
      </w:r>
      <w:r w:rsidR="00EA4218">
        <w:t xml:space="preserve">For example, a data scientist could use TensorFlow or </w:t>
      </w:r>
      <w:proofErr w:type="spellStart"/>
      <w:r w:rsidR="00EA4218">
        <w:t>PyTorch</w:t>
      </w:r>
      <w:proofErr w:type="spellEnd"/>
      <w:r w:rsidR="00EA4218">
        <w:t xml:space="preserve"> to build a medication object classification model. </w:t>
      </w:r>
      <w:r>
        <w:t xml:space="preserve">It also permits developers to extend the </w:t>
      </w:r>
      <w:proofErr w:type="spellStart"/>
      <w:r w:rsidR="00EA4218">
        <w:t>GraphQL</w:t>
      </w:r>
      <w:proofErr w:type="spellEnd"/>
      <w:r w:rsidR="00EA4218">
        <w:t xml:space="preserve"> </w:t>
      </w:r>
      <w:r>
        <w:t xml:space="preserve">schema by rule mining and through business heuristics </w:t>
      </w:r>
      <w:r w:rsidR="00EA4218">
        <w:t>requirements. For instance, they could detect the presence of medicine and the subject eating something. The amalgamation of these insights and detections permits the system to be reasonably confident the patient is taking their medication.</w:t>
      </w:r>
    </w:p>
    <w:p w14:paraId="33CD0A08" w14:textId="7B7EFAFE" w:rsidR="00890A71" w:rsidRPr="00B21582" w:rsidRDefault="005B6535" w:rsidP="005D1C4A">
      <w:r>
        <w:t xml:space="preserve">These outcomes are broadly expected and align with the literature review. For instance, </w:t>
      </w:r>
      <w:r w:rsidR="00B54B8F">
        <w:t>Zhang et</w:t>
      </w:r>
      <w:r w:rsidR="0021614C">
        <w:t xml:space="preserve"> al.</w:t>
      </w:r>
      <w:r w:rsidR="00B54B8F">
        <w:t xml:space="preserve"> (2021) used a similar technique for clustering movements</w:t>
      </w:r>
      <w:r w:rsidR="0021614C">
        <w:t xml:space="preserve"> unsupervised</w:t>
      </w:r>
      <w:r w:rsidR="00B54B8F">
        <w:t xml:space="preserve">. Das et al. (2018) also demonstrated HAR predictive capabilities using recursive neural networks (RNN) algorithms. Where this </w:t>
      </w:r>
      <w:r w:rsidR="0021614C">
        <w:t xml:space="preserve">research </w:t>
      </w:r>
      <w:r w:rsidR="00B54B8F">
        <w:t xml:space="preserve">project’s </w:t>
      </w:r>
      <w:r w:rsidR="0021614C">
        <w:t>implementation</w:t>
      </w:r>
      <w:r w:rsidR="00B54B8F">
        <w:t xml:space="preserve"> diverge</w:t>
      </w:r>
      <w:r w:rsidR="0021614C">
        <w:t>s</w:t>
      </w:r>
      <w:r w:rsidR="00B54B8F">
        <w:t xml:space="preserve"> is the mechanism predicting the action. Instead of creating one sophisticated classification algorithm</w:t>
      </w:r>
      <w:r w:rsidR="0021614C">
        <w:t>,</w:t>
      </w:r>
      <w:r w:rsidR="00B54B8F">
        <w:t xml:space="preserve"> it relies on an ensemble of dumb </w:t>
      </w:r>
      <w:r w:rsidR="0021614C">
        <w:t>signals.</w:t>
      </w:r>
      <w:r w:rsidR="00B54B8F">
        <w:t xml:space="preserve"> </w:t>
      </w:r>
      <w:r w:rsidR="0021614C">
        <w:t xml:space="preserve">This strategy </w:t>
      </w:r>
      <w:r w:rsidR="00D414AD">
        <w:t>resembles</w:t>
      </w:r>
      <w:r w:rsidR="0021614C">
        <w:t xml:space="preserve"> Bell</w:t>
      </w:r>
      <w:r w:rsidR="007B33AD">
        <w:t xml:space="preserve"> et al.</w:t>
      </w:r>
      <w:r w:rsidR="0021614C">
        <w:t>’s (200</w:t>
      </w:r>
      <w:r w:rsidR="00D414AD">
        <w:t>9</w:t>
      </w:r>
      <w:r w:rsidR="0021614C">
        <w:t>) Netflix Prize solution that combines 107 trivial predictors into one high-precise recommendation engine.</w:t>
      </w:r>
      <w:r w:rsidR="00EA4218">
        <w:t xml:space="preserve"> </w:t>
      </w:r>
      <w:r w:rsidR="00890A71">
        <w:t xml:space="preserve">One of the core strengths of ensemble algorithms is the ability to mature the various signal </w:t>
      </w:r>
      <w:proofErr w:type="gramStart"/>
      <w:r w:rsidR="00890A71">
        <w:t>predictor</w:t>
      </w:r>
      <w:proofErr w:type="gramEnd"/>
      <w:r w:rsidR="00890A71">
        <w:t xml:space="preserve"> independently.</w:t>
      </w:r>
      <w:r w:rsidR="009F63B9">
        <w:t xml:space="preserve"> That design pattern is beneficial for addressing some of the challenges and limitations of this project’s version. For example, several videos zoom in on the actor’s hands, confusing the model for detecting 25 body points. </w:t>
      </w:r>
      <w:r w:rsidR="00EA4218">
        <w:t xml:space="preserve">Preprocessing actions </w:t>
      </w:r>
      <w:r w:rsidR="009F63B9">
        <w:t>could exist to classify the shot type and then decide between the body, hands, and face models.</w:t>
      </w:r>
      <w:r w:rsidR="005D1C4A">
        <w:t xml:space="preserve"> These minor insertions into the analytics pipeline also enable the predictions to support specific markets.</w:t>
      </w:r>
    </w:p>
    <w:p w14:paraId="24431504" w14:textId="77777777" w:rsidR="005820EA" w:rsidRDefault="005820EA" w:rsidP="005820EA">
      <w:pPr>
        <w:pStyle w:val="Heading3"/>
        <w:ind w:firstLine="0"/>
      </w:pPr>
      <w:r>
        <w:t xml:space="preserve">RQ2 </w:t>
      </w:r>
    </w:p>
    <w:p w14:paraId="79E4BAAD" w14:textId="764C8DA0" w:rsidR="005820EA" w:rsidRDefault="005820EA" w:rsidP="005820EA">
      <w:pPr>
        <w:rPr>
          <w:i/>
          <w:iCs/>
        </w:rPr>
      </w:pPr>
      <w:r w:rsidRPr="00462221">
        <w:rPr>
          <w:i/>
          <w:iCs/>
        </w:rPr>
        <w:t xml:space="preserve">What is the </w:t>
      </w:r>
      <w:r>
        <w:rPr>
          <w:i/>
          <w:iCs/>
        </w:rPr>
        <w:t xml:space="preserve">efficiency </w:t>
      </w:r>
      <w:r w:rsidRPr="00462221">
        <w:rPr>
          <w:i/>
          <w:iCs/>
        </w:rPr>
        <w:t>of autonomous assistants for classifying behaviors of elderly and special needs patients for care organizations?</w:t>
      </w:r>
    </w:p>
    <w:p w14:paraId="77956461" w14:textId="1EED5765" w:rsidR="00EA4218" w:rsidRPr="00D770CC" w:rsidRDefault="00EA4218" w:rsidP="00EA4218">
      <w:r w:rsidRPr="00D770CC">
        <w:lastRenderedPageBreak/>
        <w:t>Efficiency is the quality of doing something well without wasting time or resources.</w:t>
      </w:r>
      <w:r>
        <w:t xml:space="preserve"> Within this research context, it means processing frames quickly and supporting an economically elastic computation scale-out model. The analytics pipeline can download, extract, and index metadata in near real-time utilizing a GPU farm. This farm leverages a task-queuing strategy that waits for </w:t>
      </w:r>
      <w:r w:rsidR="009C19DC">
        <w:t xml:space="preserve">the availability of </w:t>
      </w:r>
      <w:r>
        <w:t>inexpensive computation resources.</w:t>
      </w:r>
      <w:r w:rsidR="009C19DC">
        <w:t xml:space="preserve"> That characteristic was essential for this low-budget project. However, enterprise environments could adjust their pricing tolerance to meet customer expectations. After allocating those resources, the pipeline churns through video clips efficiently. Additional performance improvements are possible due to the Write</w:t>
      </w:r>
      <w:r w:rsidR="00B26B46">
        <w:t>-</w:t>
      </w:r>
      <w:r w:rsidR="009C19DC">
        <w:t>Once Read</w:t>
      </w:r>
      <w:r w:rsidR="00B26B46">
        <w:t>-</w:t>
      </w:r>
      <w:r w:rsidR="009C19DC">
        <w:t>Maybe (WORM) semantics.</w:t>
      </w:r>
      <w:r w:rsidR="00B26B46">
        <w:t xml:space="preserve"> </w:t>
      </w:r>
      <w:r w:rsidR="009C19DC">
        <w:t xml:space="preserve">Many </w:t>
      </w:r>
      <w:r w:rsidR="00B26B46">
        <w:t xml:space="preserve">WORM </w:t>
      </w:r>
      <w:r w:rsidR="009C19DC">
        <w:t xml:space="preserve">computations are deferrable until the </w:t>
      </w:r>
      <w:proofErr w:type="spellStart"/>
      <w:r w:rsidR="009C19DC">
        <w:t>GraphQL</w:t>
      </w:r>
      <w:proofErr w:type="spellEnd"/>
      <w:r w:rsidR="009C19DC">
        <w:t xml:space="preserve"> interface requests the data.</w:t>
      </w:r>
      <w:r w:rsidR="00B26B46">
        <w:t xml:space="preserve"> This optimization further reduces the cloud resources necessary to process the videos </w:t>
      </w:r>
      <w:r w:rsidR="001D5844">
        <w:t>by deferring computations that aren’t accessed</w:t>
      </w:r>
      <w:r w:rsidR="00B26B46">
        <w:t>.</w:t>
      </w:r>
    </w:p>
    <w:p w14:paraId="441150D8" w14:textId="75B99D7A" w:rsidR="00005DA6" w:rsidRPr="002770F7" w:rsidRDefault="00005DA6" w:rsidP="002770F7">
      <w:pPr>
        <w:ind w:firstLine="0"/>
        <w:rPr>
          <w:i/>
        </w:rPr>
      </w:pPr>
      <w:bookmarkStart w:id="211" w:name="_Toc134428870"/>
      <w:bookmarkStart w:id="212" w:name="_Toc134428912"/>
      <w:bookmarkStart w:id="213" w:name="_Toc134429119"/>
      <w:r w:rsidRPr="002770F7">
        <w:rPr>
          <w:b/>
          <w:bCs/>
        </w:rPr>
        <w:t xml:space="preserve">Figure </w:t>
      </w:r>
      <w:r w:rsidRPr="002770F7">
        <w:rPr>
          <w:b/>
          <w:bCs/>
        </w:rPr>
        <w:fldChar w:fldCharType="begin"/>
      </w:r>
      <w:r w:rsidRPr="002770F7">
        <w:rPr>
          <w:b/>
          <w:bCs/>
        </w:rPr>
        <w:instrText xml:space="preserve"> SEQ Figure \* ARABIC </w:instrText>
      </w:r>
      <w:r w:rsidRPr="002770F7">
        <w:rPr>
          <w:b/>
          <w:bCs/>
        </w:rPr>
        <w:fldChar w:fldCharType="separate"/>
      </w:r>
      <w:r w:rsidR="001840CC">
        <w:rPr>
          <w:b/>
          <w:bCs/>
          <w:noProof/>
        </w:rPr>
        <w:t>42</w:t>
      </w:r>
      <w:r w:rsidRPr="002770F7">
        <w:rPr>
          <w:b/>
          <w:bCs/>
        </w:rPr>
        <w:fldChar w:fldCharType="end"/>
      </w:r>
      <w:r w:rsidRPr="002770F7">
        <w:rPr>
          <w:b/>
          <w:bCs/>
        </w:rPr>
        <w:br/>
      </w:r>
      <w:r w:rsidRPr="002770F7">
        <w:rPr>
          <w:i/>
          <w:iCs/>
        </w:rPr>
        <w:t>Pouring beer (-5HJWCQ02Ds)</w:t>
      </w:r>
      <w:bookmarkEnd w:id="211"/>
      <w:bookmarkEnd w:id="212"/>
      <w:bookmarkEnd w:id="213"/>
    </w:p>
    <w:p w14:paraId="4B115659" w14:textId="551F4D01" w:rsidR="005B6535" w:rsidRPr="00B21582" w:rsidRDefault="005B6535" w:rsidP="002770F7">
      <w:pPr>
        <w:ind w:firstLine="0"/>
        <w:rPr>
          <w:b/>
          <w:bCs/>
        </w:rPr>
      </w:pPr>
      <w:r>
        <w:rPr>
          <w:noProof/>
          <w:lang w:bidi="bn-IN"/>
        </w:rPr>
        <w:drawing>
          <wp:inline distT="0" distB="0" distL="0" distR="0" wp14:anchorId="5046979A" wp14:editId="17CAEE15">
            <wp:extent cx="5934075" cy="1463840"/>
            <wp:effectExtent l="0" t="0" r="0" b="3175"/>
            <wp:docPr id="34" name="Picture 3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text&#10;&#10;Description automatically generate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4981" cy="1466530"/>
                    </a:xfrm>
                    <a:prstGeom prst="rect">
                      <a:avLst/>
                    </a:prstGeom>
                    <a:noFill/>
                    <a:ln>
                      <a:noFill/>
                    </a:ln>
                  </pic:spPr>
                </pic:pic>
              </a:graphicData>
            </a:graphic>
          </wp:inline>
        </w:drawing>
      </w:r>
      <w:r>
        <w:t xml:space="preserve"> </w:t>
      </w:r>
    </w:p>
    <w:p w14:paraId="4BCBBB33" w14:textId="334ED21A" w:rsidR="00C5736E" w:rsidRDefault="009C19DC" w:rsidP="0033517C">
      <w:r>
        <w:t xml:space="preserve">It’s challenging to reliably extract details from every video because many activities look similar. </w:t>
      </w:r>
      <w:r w:rsidR="004E1BCD">
        <w:t xml:space="preserve">For </w:t>
      </w:r>
      <w:r>
        <w:t>example</w:t>
      </w:r>
      <w:r w:rsidR="004E1BCD">
        <w:t xml:space="preserve">, consider the </w:t>
      </w:r>
      <w:r w:rsidR="0033517C">
        <w:t xml:space="preserve">hand movements necessary to pour a beer </w:t>
      </w:r>
      <w:r>
        <w:t xml:space="preserve">versus </w:t>
      </w:r>
      <w:r w:rsidR="0033517C">
        <w:t xml:space="preserve">milk (see Figure </w:t>
      </w:r>
      <w:r w:rsidR="00263397">
        <w:t>42</w:t>
      </w:r>
      <w:r w:rsidR="0033517C">
        <w:t xml:space="preserve">). </w:t>
      </w:r>
      <w:r w:rsidR="004E1BCD">
        <w:t xml:space="preserve">These two actions derive from a common ancestor, and what makes them distinct is the specific object liquid. </w:t>
      </w:r>
      <w:r>
        <w:t xml:space="preserve">This situation is a perfect example of the benefit of overlaying multiple CV models. For instance, the skeletal movement </w:t>
      </w:r>
      <w:r w:rsidR="004E1BCD">
        <w:t xml:space="preserve">model </w:t>
      </w:r>
      <w:r>
        <w:t xml:space="preserve">can </w:t>
      </w:r>
      <w:r w:rsidR="004E1BCD">
        <w:t xml:space="preserve">recognize the </w:t>
      </w:r>
      <w:r w:rsidR="004E1BCD" w:rsidRPr="00B21582">
        <w:rPr>
          <w:i/>
          <w:iCs/>
        </w:rPr>
        <w:t>pouring</w:t>
      </w:r>
      <w:r w:rsidR="004E1BCD">
        <w:rPr>
          <w:i/>
          <w:iCs/>
        </w:rPr>
        <w:t>-</w:t>
      </w:r>
      <w:r w:rsidR="004E1BCD" w:rsidRPr="00B21582">
        <w:rPr>
          <w:i/>
          <w:iCs/>
        </w:rPr>
        <w:t>liquid</w:t>
      </w:r>
      <w:r w:rsidR="004E1BCD">
        <w:t xml:space="preserve"> action. Secondary computer vision (CV) systems can perform object detection to predict beer versus </w:t>
      </w:r>
      <w:r w:rsidR="004E1BCD">
        <w:lastRenderedPageBreak/>
        <w:t xml:space="preserve">milk. A tertiary CV source could utilize a thermal camera to support the derived action of </w:t>
      </w:r>
      <w:r w:rsidR="004E1BCD">
        <w:rPr>
          <w:i/>
          <w:iCs/>
        </w:rPr>
        <w:t>pouring hot milk</w:t>
      </w:r>
      <w:r w:rsidR="004E1BCD">
        <w:t>.</w:t>
      </w:r>
      <w:r w:rsidR="005323E1">
        <w:t xml:space="preserve"> </w:t>
      </w:r>
    </w:p>
    <w:p w14:paraId="5042D585" w14:textId="3FC0355B" w:rsidR="0033517C" w:rsidRDefault="005323E1" w:rsidP="0033517C">
      <w:r>
        <w:t>Furthermore, it’s possible to introduce derived activities based on the labels from these model predictions. Suppose one wants to model when the patient goes to sleep. In that case, the system can factor into its calculus the patient is drinking warm milk or consuming cold beer, impacting their sleeping schedule.</w:t>
      </w:r>
    </w:p>
    <w:p w14:paraId="535FD021" w14:textId="23193BDC" w:rsidR="006514D0" w:rsidRDefault="006514D0">
      <w:pPr>
        <w:pStyle w:val="Heading2"/>
        <w:ind w:firstLine="0"/>
      </w:pPr>
      <w:bookmarkStart w:id="214" w:name="_Toc222132559"/>
      <w:bookmarkStart w:id="215" w:name="_Toc251424093"/>
      <w:bookmarkStart w:id="216" w:name="_Toc464831679"/>
      <w:bookmarkStart w:id="217" w:name="_Toc465328411"/>
      <w:bookmarkStart w:id="218" w:name="_Toc51929243"/>
      <w:bookmarkStart w:id="219" w:name="_Toc134428813"/>
      <w:r>
        <w:t>Recommendations</w:t>
      </w:r>
      <w:bookmarkEnd w:id="214"/>
      <w:bookmarkEnd w:id="215"/>
      <w:r>
        <w:t xml:space="preserve"> for </w:t>
      </w:r>
      <w:bookmarkEnd w:id="216"/>
      <w:bookmarkEnd w:id="217"/>
      <w:r>
        <w:t>Practice</w:t>
      </w:r>
      <w:bookmarkEnd w:id="218"/>
      <w:bookmarkEnd w:id="219"/>
    </w:p>
    <w:p w14:paraId="1A1A24D1" w14:textId="20DF5309" w:rsidR="005D1C4A" w:rsidRPr="005D1C4A" w:rsidRDefault="005D1C4A" w:rsidP="00B21582">
      <w:r>
        <w:t xml:space="preserve">This dissertation examines human activity recognition </w:t>
      </w:r>
      <w:r w:rsidR="000173C7">
        <w:t xml:space="preserve">using Deep Mind’s kinetic-700 dataset as a proxy for </w:t>
      </w:r>
      <w:r>
        <w:t xml:space="preserve">elderly and special needs </w:t>
      </w:r>
      <w:r w:rsidR="000173C7">
        <w:t>behaviors</w:t>
      </w:r>
      <w:r>
        <w:t xml:space="preserve">. However, the capability broadly applies to markets that demand quality control and oversight. For instance, parents would likely pay a premium to daycares and school systems that can summarize their child’s positive and negative interactions. The court systems use naïve ankle monitoring because continuous video monitoring would violate personal privacy. However, under the proposed implementation, tracking the defendant's actions and </w:t>
      </w:r>
      <w:r w:rsidRPr="0090144F">
        <w:t>producing a secure log of behaviors is possible</w:t>
      </w:r>
      <w:sdt>
        <w:sdtPr>
          <w:id w:val="-827588399"/>
          <w:citation/>
        </w:sdtPr>
        <w:sdtContent>
          <w:r w:rsidR="00851748" w:rsidRPr="0090144F">
            <w:fldChar w:fldCharType="begin"/>
          </w:r>
          <w:r w:rsidR="00851748" w:rsidRPr="0090144F">
            <w:instrText xml:space="preserve"> CITATION Mic18 \l 1033 </w:instrText>
          </w:r>
          <w:r w:rsidR="00851748" w:rsidRPr="0090144F">
            <w:fldChar w:fldCharType="separate"/>
          </w:r>
          <w:r w:rsidR="00851748" w:rsidRPr="0090144F">
            <w:rPr>
              <w:noProof/>
            </w:rPr>
            <w:t xml:space="preserve"> (Mickens, 2018)</w:t>
          </w:r>
          <w:r w:rsidR="00851748" w:rsidRPr="0090144F">
            <w:fldChar w:fldCharType="end"/>
          </w:r>
        </w:sdtContent>
      </w:sdt>
      <w:r w:rsidRPr="0090144F">
        <w:t>.</w:t>
      </w:r>
      <w:r w:rsidR="000173C7" w:rsidRPr="0090144F">
        <w:t xml:space="preserve"> </w:t>
      </w:r>
      <w:r w:rsidR="000173C7">
        <w:t>Also, numerous situations exist where public safety has priority over personal privacy, such as sporting events, public events, transportation, and prisons.</w:t>
      </w:r>
      <w:r>
        <w:t xml:space="preserve"> There are commercial applications outside of continuous personal monitoring scenarios. For instance, manufacturing and assembly lines can monitor for health and safety risks. </w:t>
      </w:r>
    </w:p>
    <w:p w14:paraId="301AFDBB" w14:textId="7A85D1C0" w:rsidR="006514D0" w:rsidRDefault="006514D0">
      <w:pPr>
        <w:pStyle w:val="Heading2"/>
        <w:ind w:firstLine="0"/>
      </w:pPr>
      <w:bookmarkStart w:id="220" w:name="_Toc464831680"/>
      <w:bookmarkStart w:id="221" w:name="_Toc465328412"/>
      <w:bookmarkStart w:id="222" w:name="_Toc51929244"/>
      <w:bookmarkStart w:id="223" w:name="_Toc134428814"/>
      <w:r>
        <w:t>Recommendations for Future Research</w:t>
      </w:r>
      <w:bookmarkEnd w:id="220"/>
      <w:bookmarkEnd w:id="221"/>
      <w:bookmarkEnd w:id="222"/>
      <w:bookmarkEnd w:id="223"/>
    </w:p>
    <w:p w14:paraId="6ED7FA41" w14:textId="37199E06" w:rsidR="00796FCA" w:rsidRPr="00796FCA" w:rsidRDefault="00796FCA" w:rsidP="00D27752">
      <w:r>
        <w:t>Future researchers can verify the results of this dissertation and quickly extend them within their private AWS account</w:t>
      </w:r>
      <w:r w:rsidR="00B3635C">
        <w:t>s</w:t>
      </w:r>
      <w:r>
        <w:t xml:space="preserve">. The solution is fully automated using the AWS Cloud Development Kit (AWS CDK v2), which provisions an identical environment with minimal </w:t>
      </w:r>
      <w:r>
        <w:lastRenderedPageBreak/>
        <w:t xml:space="preserve">effort. The source code is available </w:t>
      </w:r>
      <w:r w:rsidR="00B3635C">
        <w:t>at</w:t>
      </w:r>
      <w:r>
        <w:t xml:space="preserve"> </w:t>
      </w:r>
      <w:hyperlink r:id="rId59" w:history="1">
        <w:r w:rsidR="00CB04DA">
          <w:rPr>
            <w:rStyle w:val="Hyperlink"/>
          </w:rPr>
          <w:t>https://github.com/dr-natetorious/Dissertation</w:t>
        </w:r>
      </w:hyperlink>
      <w:r>
        <w:t>. Follow the README.md documentation for deployment instructions and troubleshooting guidance.</w:t>
      </w:r>
    </w:p>
    <w:p w14:paraId="77B60171" w14:textId="0259FB59" w:rsidR="000173C7" w:rsidRPr="000173C7" w:rsidRDefault="0032320E" w:rsidP="00D770CC">
      <w:r>
        <w:t>This constructive research project examine</w:t>
      </w:r>
      <w:r w:rsidR="00F43BCE">
        <w:t>d</w:t>
      </w:r>
      <w:r>
        <w:t xml:space="preserve"> a broad set of videos and </w:t>
      </w:r>
      <w:r w:rsidR="00B3635C">
        <w:t xml:space="preserve">extracted </w:t>
      </w:r>
      <w:r>
        <w:t>details about a diverse population. However, there is significant potential for improvements across the value chain. For example, the video analysis uses a fixed frame rate (2 fps) for all clips. No attempt to quantify a reasonable frame rate occurred during this project. Future research should determine the appropriate sampling necessary to make informed decisions.</w:t>
      </w:r>
    </w:p>
    <w:p w14:paraId="1B513E47" w14:textId="60777E07" w:rsidR="001840CC" w:rsidRDefault="00720D2E" w:rsidP="002770F7">
      <w:pPr>
        <w:rPr>
          <w:b/>
          <w:bCs/>
          <w:iCs/>
          <w:szCs w:val="18"/>
        </w:rPr>
      </w:pPr>
      <w:r>
        <w:t xml:space="preserve">The </w:t>
      </w:r>
      <w:proofErr w:type="spellStart"/>
      <w:r>
        <w:t>OpenPose</w:t>
      </w:r>
      <w:proofErr w:type="spellEnd"/>
      <w:r>
        <w:t xml:space="preserve"> framework also returns low-quality predictions when overlapping people exist in a small shot (see Figure </w:t>
      </w:r>
      <w:r w:rsidR="009C19DC">
        <w:t>4</w:t>
      </w:r>
      <w:r w:rsidR="00A1116F">
        <w:t>3</w:t>
      </w:r>
      <w:r>
        <w:t xml:space="preserve">). In these sequences like this clip, the camera pans and rotates as the children dance in a circle. Commercial libraries exist for path tracking within the video and could provide better support than the default </w:t>
      </w:r>
      <w:proofErr w:type="spellStart"/>
      <w:r>
        <w:t>OpenPose</w:t>
      </w:r>
      <w:proofErr w:type="spellEnd"/>
      <w:r>
        <w:t xml:space="preserve"> constructs. A cursory exploration shows these features support limited movements and are an open research topic.</w:t>
      </w:r>
      <w:r w:rsidR="0032320E">
        <w:t xml:space="preserve"> One potential solution is to leverage multiple cameras and calculate the 3-D space. That approach would allow depth-specific bounding boxes and improve collision detection with the scene’s objects.</w:t>
      </w:r>
      <w:r w:rsidR="0077085C">
        <w:tab/>
      </w:r>
      <w:r w:rsidR="0077085C">
        <w:tab/>
      </w:r>
    </w:p>
    <w:p w14:paraId="501D7DDF" w14:textId="14335E49" w:rsidR="001840CC" w:rsidRPr="002770F7" w:rsidRDefault="001840CC" w:rsidP="002770F7">
      <w:pPr>
        <w:pStyle w:val="Caption"/>
        <w:ind w:firstLine="0"/>
        <w:rPr>
          <w:i/>
          <w:iCs w:val="0"/>
        </w:rPr>
      </w:pPr>
      <w:bookmarkStart w:id="224" w:name="_Toc134429120"/>
      <w:r w:rsidRPr="002770F7">
        <w:rPr>
          <w:b/>
          <w:bCs/>
        </w:rPr>
        <w:t xml:space="preserve">Figure </w:t>
      </w:r>
      <w:r w:rsidRPr="002770F7">
        <w:rPr>
          <w:b/>
          <w:bCs/>
        </w:rPr>
        <w:fldChar w:fldCharType="begin"/>
      </w:r>
      <w:r w:rsidRPr="002770F7">
        <w:rPr>
          <w:b/>
          <w:bCs/>
        </w:rPr>
        <w:instrText xml:space="preserve"> SEQ Figure \* ARABIC </w:instrText>
      </w:r>
      <w:r w:rsidRPr="002770F7">
        <w:rPr>
          <w:b/>
          <w:bCs/>
        </w:rPr>
        <w:fldChar w:fldCharType="separate"/>
      </w:r>
      <w:r w:rsidRPr="002770F7">
        <w:rPr>
          <w:b/>
          <w:bCs/>
          <w:noProof/>
        </w:rPr>
        <w:t>43</w:t>
      </w:r>
      <w:r w:rsidRPr="002770F7">
        <w:rPr>
          <w:b/>
          <w:bCs/>
        </w:rPr>
        <w:fldChar w:fldCharType="end"/>
      </w:r>
      <w:r w:rsidRPr="002770F7">
        <w:rPr>
          <w:b/>
          <w:bCs/>
        </w:rPr>
        <w:br/>
      </w:r>
      <w:r w:rsidRPr="002770F7">
        <w:rPr>
          <w:i/>
          <w:iCs w:val="0"/>
        </w:rPr>
        <w:t>Clapping (0G1OirEz2OA)</w:t>
      </w:r>
      <w:bookmarkEnd w:id="224"/>
    </w:p>
    <w:p w14:paraId="0D82DB8B" w14:textId="5698F4C9" w:rsidR="00720D2E" w:rsidRPr="00D27752" w:rsidRDefault="00720D2E" w:rsidP="002770F7">
      <w:pPr>
        <w:ind w:firstLine="0"/>
      </w:pPr>
      <w:r w:rsidRPr="00720D2E">
        <w:rPr>
          <w:noProof/>
          <w:lang w:bidi="bn-IN"/>
        </w:rPr>
        <w:drawing>
          <wp:inline distT="0" distB="0" distL="0" distR="0" wp14:anchorId="16E9B5F2" wp14:editId="577619FF">
            <wp:extent cx="5943600" cy="2452370"/>
            <wp:effectExtent l="0" t="0" r="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2452370"/>
                    </a:xfrm>
                    <a:prstGeom prst="rect">
                      <a:avLst/>
                    </a:prstGeom>
                  </pic:spPr>
                </pic:pic>
              </a:graphicData>
            </a:graphic>
          </wp:inline>
        </w:drawing>
      </w:r>
    </w:p>
    <w:p w14:paraId="163F550E" w14:textId="77777777" w:rsidR="006514D0" w:rsidRDefault="006514D0" w:rsidP="00B21582">
      <w:pPr>
        <w:pStyle w:val="Heading2"/>
        <w:ind w:firstLine="0"/>
      </w:pPr>
      <w:bookmarkStart w:id="225" w:name="_Toc222132560"/>
      <w:bookmarkStart w:id="226" w:name="_Toc251424094"/>
      <w:bookmarkStart w:id="227" w:name="_Toc464831681"/>
      <w:bookmarkStart w:id="228" w:name="_Toc465328413"/>
      <w:bookmarkStart w:id="229" w:name="_Toc51929245"/>
      <w:bookmarkStart w:id="230" w:name="_Toc134428815"/>
      <w:r>
        <w:lastRenderedPageBreak/>
        <w:t>Conclusions</w:t>
      </w:r>
      <w:bookmarkEnd w:id="225"/>
      <w:bookmarkEnd w:id="226"/>
      <w:bookmarkEnd w:id="227"/>
      <w:bookmarkEnd w:id="228"/>
      <w:bookmarkEnd w:id="229"/>
      <w:bookmarkEnd w:id="230"/>
    </w:p>
    <w:p w14:paraId="48C4E68C" w14:textId="6D2DCAFC" w:rsidR="00BC0264" w:rsidRDefault="00BC0264" w:rsidP="009F77B3">
      <w:pPr>
        <w:ind w:firstLine="0"/>
      </w:pPr>
      <w:r>
        <w:tab/>
        <w:t xml:space="preserve">Growing macroeconomic trends necessitate transitioning skilled human tasks to autonomous agents. These trends are evident in medical care facilities where the costs are increasing while the availability of trained professionals is decreasing. Meanwhile, automation and computer-aided capabilities are becoming ubiquitous. </w:t>
      </w:r>
      <w:r w:rsidR="00777764">
        <w:t>This situation requires research into autonomous agents that can facilitate tasks traditionally reserved for humans, like nursing. One of the most natural agent interaction models is through computer vision because body language is broadly universal. For example, when a person has a fall, their movement follows a similar signature regardless of nationality. The same statement is true regarding other actions like seating, running, jumping, and standing.</w:t>
      </w:r>
      <w:r w:rsidR="009F77B3">
        <w:t xml:space="preserve"> </w:t>
      </w:r>
      <w:r w:rsidR="00777764">
        <w:t xml:space="preserve">However, building and training these computer vision-based agents has a litany of technical and practical challenges. First, researchers must </w:t>
      </w:r>
      <w:proofErr w:type="gramStart"/>
      <w:r w:rsidR="00777764">
        <w:t>provision</w:t>
      </w:r>
      <w:proofErr w:type="gramEnd"/>
      <w:r w:rsidR="00777764">
        <w:t xml:space="preserve"> enough cameras to collect the required training data, introducing scalability and economic constraints. Next, the patients are unlikely to permit researchers to record them 24/7. Third, </w:t>
      </w:r>
      <w:r w:rsidR="009C19DC">
        <w:t>other researchers still have issues reproducing snowflake data sets</w:t>
      </w:r>
      <w:r w:rsidR="009B2852">
        <w:t>,</w:t>
      </w:r>
      <w:r w:rsidR="009C19DC">
        <w:t xml:space="preserve"> assuming sufficient patients grant permission and forgo personal privacy</w:t>
      </w:r>
      <w:r w:rsidR="00777764">
        <w:t>.</w:t>
      </w:r>
      <w:r w:rsidR="00B033C1">
        <w:t xml:space="preserve"> These limitations establish the need for training computer vision models with open-source video repositories.</w:t>
      </w:r>
    </w:p>
    <w:p w14:paraId="09E0F8F9" w14:textId="17580C59" w:rsidR="009F77B3" w:rsidRDefault="009F77B3" w:rsidP="00D770CC">
      <w:pPr>
        <w:ind w:firstLine="0"/>
      </w:pPr>
      <w:r>
        <w:tab/>
        <w:t xml:space="preserve">This constructive research project built an AWS cloud analytics pipeline to process the kinetic-700 dataset. It reliably extracts foundational insights per frame and enables querying them through an </w:t>
      </w:r>
      <w:r w:rsidR="00103E65">
        <w:t>industry standard</w:t>
      </w:r>
      <w:r>
        <w:t xml:space="preserve"> </w:t>
      </w:r>
      <w:proofErr w:type="spellStart"/>
      <w:r>
        <w:t>GraphQL</w:t>
      </w:r>
      <w:proofErr w:type="spellEnd"/>
      <w:r>
        <w:t xml:space="preserve"> interface. These artifacts allow researchers to build sophisticated products for improving elderly and special needs care. It permits data scientists to extend the analytics pipeline with additional CV models. Similarly, developers can extend the </w:t>
      </w:r>
      <w:proofErr w:type="spellStart"/>
      <w:r>
        <w:t>GraphQL</w:t>
      </w:r>
      <w:proofErr w:type="spellEnd"/>
      <w:r>
        <w:t xml:space="preserve"> schema by defining domain-specific aggregate and composite states. This approach aligns with the literature review and goes beyond existing strategies. For instance, most </w:t>
      </w:r>
      <w:r>
        <w:lastRenderedPageBreak/>
        <w:t>practitioners create purpose-built models constrained to a finite action space. Instead, this research supports arbitrary extensions into the retrieval schema.</w:t>
      </w:r>
    </w:p>
    <w:p w14:paraId="4E922C4C" w14:textId="00EE1FBA" w:rsidR="00B033C1" w:rsidRDefault="00B033C1" w:rsidP="00777764">
      <w:r>
        <w:t xml:space="preserve">This study defined success criteria regarding the effectiveness (R1) and efficiency (R2) of identifying human behaviors </w:t>
      </w:r>
      <w:r w:rsidR="009F77B3">
        <w:t>within open-source videos</w:t>
      </w:r>
      <w:r>
        <w:t xml:space="preserve">. These two related questions aim to measure the accuracy and scalability of the proposed solution. Extracting skeletal movements from video demonstrated an ability to </w:t>
      </w:r>
      <w:r w:rsidR="00103E65">
        <w:t>identify several foundational action sequences correctly</w:t>
      </w:r>
      <w:r>
        <w:t xml:space="preserve">. After enriching those frames with object detection metadata, the predictive system could handle an arbitrary depth of derived actions, each layer describing greater specificity. This metadata </w:t>
      </w:r>
      <w:proofErr w:type="spellStart"/>
      <w:r>
        <w:t>ensembling</w:t>
      </w:r>
      <w:proofErr w:type="spellEnd"/>
      <w:r>
        <w:t xml:space="preserve"> results in a </w:t>
      </w:r>
      <w:r w:rsidR="00103E65">
        <w:t>highly efficient</w:t>
      </w:r>
      <w:r>
        <w:t xml:space="preserve"> scalable design that future investments could mature to support the general corpus of human behavior. Furthermore, this research project demonstrated that these predictive capabilities could run on commoditized local hardware. That flexibility reduces personal privacy concerns since video recordings never leave the patient’s control.</w:t>
      </w:r>
    </w:p>
    <w:p w14:paraId="0C43B2F7" w14:textId="5CA52155" w:rsidR="00B033C1" w:rsidRDefault="00B033C1" w:rsidP="00B21582">
      <w:r>
        <w:t xml:space="preserve">The literature review paints a picture of researchers progressing into highly sophisticated deep-learning models. These technologies are compelling and will shape the future of AI, especially for generative content scenarios. However, this research demonstrates that simple designs with several dumb signals can still produce high-quality results. Each of these signals </w:t>
      </w:r>
      <w:r w:rsidR="00F16FC2">
        <w:t>can</w:t>
      </w:r>
      <w:r>
        <w:t xml:space="preserve"> </w:t>
      </w:r>
      <w:proofErr w:type="gramStart"/>
      <w:r>
        <w:t>use</w:t>
      </w:r>
      <w:proofErr w:type="gramEnd"/>
      <w:r>
        <w:t xml:space="preserve"> artificial intelligence. However, it’s critical not to forget that the system must solve a business problem. Within a business problem context, known rules can be codified directly in traditional programming languages. System designers must be mindful in choosing the right tool for the job, whether simple-branch or ANN/DNN constructs.</w:t>
      </w:r>
    </w:p>
    <w:p w14:paraId="1DF4C6F0" w14:textId="5DDD20DF" w:rsidR="00E16572" w:rsidRDefault="00E16572" w:rsidP="00E16572"/>
    <w:p w14:paraId="0742FB72" w14:textId="0C5F8036" w:rsidR="00E16572" w:rsidRDefault="00E16572">
      <w:pPr>
        <w:spacing w:after="160" w:line="259" w:lineRule="auto"/>
        <w:ind w:firstLine="0"/>
      </w:pPr>
      <w:r>
        <w:br w:type="page"/>
      </w:r>
    </w:p>
    <w:bookmarkStart w:id="231" w:name="_Toc134428816" w:displacedByCustomXml="next"/>
    <w:sdt>
      <w:sdtPr>
        <w:rPr>
          <w:rFonts w:eastAsiaTheme="minorHAnsi" w:cstheme="minorBidi"/>
          <w:b w:val="0"/>
          <w:bCs w:val="0"/>
          <w:szCs w:val="22"/>
        </w:rPr>
        <w:id w:val="-1591923905"/>
        <w:docPartObj>
          <w:docPartGallery w:val="Bibliographies"/>
          <w:docPartUnique/>
        </w:docPartObj>
      </w:sdtPr>
      <w:sdtContent>
        <w:p w14:paraId="467AB9D9" w14:textId="39320FA4" w:rsidR="009F77B3" w:rsidRPr="00D770CC" w:rsidRDefault="009F77B3" w:rsidP="00D770CC">
          <w:pPr>
            <w:pStyle w:val="Heading1"/>
            <w:ind w:firstLine="0"/>
            <w:rPr>
              <w:b w:val="0"/>
              <w:bCs w:val="0"/>
            </w:rPr>
          </w:pPr>
          <w:r w:rsidRPr="00D770CC">
            <w:rPr>
              <w:b w:val="0"/>
              <w:bCs w:val="0"/>
            </w:rPr>
            <w:t>References</w:t>
          </w:r>
          <w:bookmarkEnd w:id="231"/>
        </w:p>
        <w:sdt>
          <w:sdtPr>
            <w:rPr>
              <w:rFonts w:cstheme="minorBidi"/>
              <w:szCs w:val="22"/>
            </w:rPr>
            <w:id w:val="1974561004"/>
            <w:bibliography/>
          </w:sdtPr>
          <w:sdtContent>
            <w:p w14:paraId="59619A7C" w14:textId="77777777" w:rsidR="001840CC" w:rsidRDefault="009F77B3" w:rsidP="001840CC">
              <w:pPr>
                <w:pStyle w:val="Bibliography"/>
                <w:ind w:left="720" w:hanging="720"/>
                <w:rPr>
                  <w:noProof/>
                </w:rPr>
              </w:pPr>
              <w:r>
                <w:fldChar w:fldCharType="begin"/>
              </w:r>
              <w:r>
                <w:instrText xml:space="preserve"> BIBLIOGRAPHY </w:instrText>
              </w:r>
              <w:r>
                <w:fldChar w:fldCharType="separate"/>
              </w:r>
              <w:r w:rsidR="001840CC">
                <w:rPr>
                  <w:noProof/>
                </w:rPr>
                <w:t xml:space="preserve">Aguida, M., Ouchani, S., &amp; Benmalek, M. (2020). A review on cyber-physical systems. </w:t>
              </w:r>
              <w:r w:rsidR="001840CC">
                <w:rPr>
                  <w:i/>
                  <w:iCs/>
                  <w:noProof/>
                </w:rPr>
                <w:t>International Conference on Enabling Technologies</w:t>
              </w:r>
              <w:r w:rsidR="001840CC">
                <w:rPr>
                  <w:noProof/>
                </w:rPr>
                <w:t xml:space="preserve"> (pp. 275-278). Basque Coast, Bayonne; France: IEEE. doi:https://doi.org/10.1109/WETICE49692.2020.00060</w:t>
              </w:r>
            </w:p>
            <w:p w14:paraId="107059EC" w14:textId="77777777" w:rsidR="001840CC" w:rsidRDefault="001840CC" w:rsidP="001840CC">
              <w:pPr>
                <w:pStyle w:val="Bibliography"/>
                <w:ind w:left="720" w:hanging="720"/>
                <w:rPr>
                  <w:noProof/>
                </w:rPr>
              </w:pPr>
              <w:r>
                <w:rPr>
                  <w:noProof/>
                </w:rPr>
                <w:t xml:space="preserve">Aihara, S., Kitamura, S., Dogan, M., Sakata, S., Kondo, K., &amp; Otaka, Y. (2021). Patients’ thoughts on their falls in a rehabilitation hospital: a qualitative study of patients with stroke. </w:t>
              </w:r>
              <w:r>
                <w:rPr>
                  <w:i/>
                  <w:iCs/>
                  <w:noProof/>
                </w:rPr>
                <w:t>BMC Geriatrics, 21</w:t>
              </w:r>
              <w:r>
                <w:rPr>
                  <w:noProof/>
                </w:rPr>
                <w:t>(1), 1-14. Retrieved from https://search.ebscohost.com/login.aspx?direct=true&amp;AuthType=sso&amp;db=edssjs&amp;AN=edssjs.7A908AA7&amp;site=eds-live&amp;scope=site</w:t>
              </w:r>
            </w:p>
            <w:p w14:paraId="4136622A" w14:textId="77777777" w:rsidR="001840CC" w:rsidRDefault="001840CC" w:rsidP="001840CC">
              <w:pPr>
                <w:pStyle w:val="Bibliography"/>
                <w:ind w:left="720" w:hanging="720"/>
                <w:rPr>
                  <w:noProof/>
                </w:rPr>
              </w:pPr>
              <w:r>
                <w:rPr>
                  <w:noProof/>
                </w:rPr>
                <w:t xml:space="preserve">Amerineni, R., Gupta, L., Steadman, N., Annauth, K., Burr, C., Wilson, S., . . . Vaidyanathan, R. (2021). Fusion models for generalized classification of multi-axial human movement: Validation in sport performance. </w:t>
              </w:r>
              <w:r>
                <w:rPr>
                  <w:i/>
                  <w:iCs/>
                  <w:noProof/>
                </w:rPr>
                <w:t>Sensors, 24</w:t>
              </w:r>
              <w:r>
                <w:rPr>
                  <w:noProof/>
                </w:rPr>
                <w:t>, 1-10. doi:10.3390/s21248409</w:t>
              </w:r>
            </w:p>
            <w:p w14:paraId="5E60BE45" w14:textId="77777777" w:rsidR="001840CC" w:rsidRDefault="001840CC" w:rsidP="001840CC">
              <w:pPr>
                <w:pStyle w:val="Bibliography"/>
                <w:ind w:left="720" w:hanging="720"/>
                <w:rPr>
                  <w:noProof/>
                </w:rPr>
              </w:pPr>
              <w:r>
                <w:rPr>
                  <w:noProof/>
                </w:rPr>
                <w:t xml:space="preserve">Anderson, W., Choffin, Z., Jeong, N., Callibhan, M., Joeng, S., &amp; Sazonav, E. (2022). Empirical study on human movement classification using insole footwear sensor system and machine learning. </w:t>
              </w:r>
              <w:r>
                <w:rPr>
                  <w:i/>
                  <w:iCs/>
                  <w:noProof/>
                </w:rPr>
                <w:t>Sensors, 22</w:t>
              </w:r>
              <w:r>
                <w:rPr>
                  <w:noProof/>
                </w:rPr>
                <w:t>(7), 2743-2763. doi:10.3390/s22072743</w:t>
              </w:r>
            </w:p>
            <w:p w14:paraId="4070552D" w14:textId="77777777" w:rsidR="001840CC" w:rsidRDefault="001840CC" w:rsidP="001840CC">
              <w:pPr>
                <w:pStyle w:val="Bibliography"/>
                <w:ind w:left="720" w:hanging="720"/>
                <w:rPr>
                  <w:noProof/>
                </w:rPr>
              </w:pPr>
              <w:r>
                <w:rPr>
                  <w:noProof/>
                </w:rPr>
                <w:t xml:space="preserve">Ariely, D. (2009). </w:t>
              </w:r>
              <w:r>
                <w:rPr>
                  <w:i/>
                  <w:iCs/>
                  <w:noProof/>
                </w:rPr>
                <w:t>Predictably irrational: the hidden forces that shape our decisions.</w:t>
              </w:r>
              <w:r>
                <w:rPr>
                  <w:noProof/>
                </w:rPr>
                <w:t xml:space="preserve"> HarperCollins Publishers.</w:t>
              </w:r>
            </w:p>
            <w:p w14:paraId="30807FB5" w14:textId="77777777" w:rsidR="001840CC" w:rsidRDefault="001840CC" w:rsidP="001840CC">
              <w:pPr>
                <w:pStyle w:val="Bibliography"/>
                <w:ind w:left="720" w:hanging="720"/>
                <w:rPr>
                  <w:noProof/>
                </w:rPr>
              </w:pPr>
              <w:r>
                <w:rPr>
                  <w:noProof/>
                </w:rPr>
                <w:t xml:space="preserve">Asimov, I. (1942). </w:t>
              </w:r>
              <w:r>
                <w:rPr>
                  <w:i/>
                  <w:iCs/>
                  <w:noProof/>
                </w:rPr>
                <w:t>Runaround.</w:t>
              </w:r>
              <w:r>
                <w:rPr>
                  <w:noProof/>
                </w:rPr>
                <w:t xml:space="preserve"> </w:t>
              </w:r>
            </w:p>
            <w:p w14:paraId="4CB00CDC" w14:textId="77777777" w:rsidR="001840CC" w:rsidRDefault="001840CC" w:rsidP="001840CC">
              <w:pPr>
                <w:pStyle w:val="Bibliography"/>
                <w:ind w:left="720" w:hanging="720"/>
                <w:rPr>
                  <w:noProof/>
                </w:rPr>
              </w:pPr>
              <w:r>
                <w:rPr>
                  <w:noProof/>
                </w:rPr>
                <w:t xml:space="preserve">Atienza, R. (2018). </w:t>
              </w:r>
              <w:r>
                <w:rPr>
                  <w:i/>
                  <w:iCs/>
                  <w:noProof/>
                </w:rPr>
                <w:t>Advanced deep learning with Tensorflow 2 and Keras.</w:t>
              </w:r>
              <w:r>
                <w:rPr>
                  <w:noProof/>
                </w:rPr>
                <w:t xml:space="preserve"> Birminghan, UK: Packt Publishing.</w:t>
              </w:r>
            </w:p>
            <w:p w14:paraId="18EA200D" w14:textId="77777777" w:rsidR="001840CC" w:rsidRDefault="001840CC" w:rsidP="001840CC">
              <w:pPr>
                <w:pStyle w:val="Bibliography"/>
                <w:ind w:left="720" w:hanging="720"/>
                <w:rPr>
                  <w:noProof/>
                </w:rPr>
              </w:pPr>
              <w:r>
                <w:rPr>
                  <w:noProof/>
                </w:rPr>
                <w:t xml:space="preserve">AWS. (2021). </w:t>
              </w:r>
              <w:r>
                <w:rPr>
                  <w:i/>
                  <w:iCs/>
                  <w:noProof/>
                </w:rPr>
                <w:t>AWS RoboMaker</w:t>
              </w:r>
              <w:r>
                <w:rPr>
                  <w:noProof/>
                </w:rPr>
                <w:t>. Retrieved from Amazon Web Services: https://aws.amazon.com/robomaker/</w:t>
              </w:r>
            </w:p>
            <w:p w14:paraId="68DC5B2D" w14:textId="77777777" w:rsidR="001840CC" w:rsidRDefault="001840CC" w:rsidP="001840CC">
              <w:pPr>
                <w:pStyle w:val="Bibliography"/>
                <w:ind w:left="720" w:hanging="720"/>
                <w:rPr>
                  <w:noProof/>
                </w:rPr>
              </w:pPr>
              <w:r>
                <w:rPr>
                  <w:noProof/>
                </w:rPr>
                <w:lastRenderedPageBreak/>
                <w:t xml:space="preserve">AWS. (2023). </w:t>
              </w:r>
              <w:r>
                <w:rPr>
                  <w:i/>
                  <w:iCs/>
                  <w:noProof/>
                </w:rPr>
                <w:t>What is Amazon Simple Queue Service</w:t>
              </w:r>
              <w:r>
                <w:rPr>
                  <w:noProof/>
                </w:rPr>
                <w:t>. Retrieved from AWS Developer Guide: https://docs.aws.amazon.com/AWSSimpleQueueService/latest/SQSDeveloperGuide/welcome.html</w:t>
              </w:r>
            </w:p>
            <w:p w14:paraId="68A2BFFC" w14:textId="77777777" w:rsidR="001840CC" w:rsidRDefault="001840CC" w:rsidP="001840CC">
              <w:pPr>
                <w:pStyle w:val="Bibliography"/>
                <w:ind w:left="720" w:hanging="720"/>
                <w:rPr>
                  <w:noProof/>
                </w:rPr>
              </w:pPr>
              <w:r>
                <w:rPr>
                  <w:noProof/>
                </w:rPr>
                <w:t xml:space="preserve">AWS. (n.d.). </w:t>
              </w:r>
              <w:r>
                <w:rPr>
                  <w:i/>
                  <w:iCs/>
                  <w:noProof/>
                </w:rPr>
                <w:t>What is AWS Fargate</w:t>
              </w:r>
              <w:r>
                <w:rPr>
                  <w:noProof/>
                </w:rPr>
                <w:t>. Retrieved from AWS Developer Documentation: https://docs.aws.amazon.com/AmazonECS/latest/userguide/what-is-fargate.html</w:t>
              </w:r>
            </w:p>
            <w:p w14:paraId="46AC234D" w14:textId="77777777" w:rsidR="001840CC" w:rsidRDefault="001840CC" w:rsidP="001840CC">
              <w:pPr>
                <w:pStyle w:val="Bibliography"/>
                <w:ind w:left="720" w:hanging="720"/>
                <w:rPr>
                  <w:noProof/>
                </w:rPr>
              </w:pPr>
              <w:r>
                <w:rPr>
                  <w:noProof/>
                </w:rPr>
                <w:t xml:space="preserve">Ballard, D., &amp; Zhang, R. (2021). The hierarchial evolution in human vision modeling. </w:t>
              </w:r>
              <w:r>
                <w:rPr>
                  <w:i/>
                  <w:iCs/>
                  <w:noProof/>
                </w:rPr>
                <w:t>Topics in Cognitive Science, 13</w:t>
              </w:r>
              <w:r>
                <w:rPr>
                  <w:noProof/>
                </w:rPr>
                <w:t>(2), 309-328. doi:https://doi.org/10.1111/tops.12527</w:t>
              </w:r>
            </w:p>
            <w:p w14:paraId="54D32B5F" w14:textId="77777777" w:rsidR="001840CC" w:rsidRDefault="001840CC" w:rsidP="001840CC">
              <w:pPr>
                <w:pStyle w:val="Bibliography"/>
                <w:ind w:left="720" w:hanging="720"/>
                <w:rPr>
                  <w:noProof/>
                </w:rPr>
              </w:pPr>
              <w:r>
                <w:rPr>
                  <w:noProof/>
                </w:rPr>
                <w:t xml:space="preserve">Barua, H., &amp; Mondal, K. (2019). A comprehensive survey on cloud data mining (CDM) frameworks and algorithms. </w:t>
              </w:r>
              <w:r>
                <w:rPr>
                  <w:i/>
                  <w:iCs/>
                  <w:noProof/>
                </w:rPr>
                <w:t>CM Computing Surveys. Sep2019, Vol. 52 Issue 5, p1-62. 62p</w:t>
              </w:r>
              <w:r>
                <w:rPr>
                  <w:noProof/>
                </w:rPr>
                <w:t>, 1-62.</w:t>
              </w:r>
            </w:p>
            <w:p w14:paraId="4433B2A7" w14:textId="77777777" w:rsidR="001840CC" w:rsidRDefault="001840CC" w:rsidP="001840CC">
              <w:pPr>
                <w:pStyle w:val="Bibliography"/>
                <w:ind w:left="720" w:hanging="720"/>
                <w:rPr>
                  <w:noProof/>
                </w:rPr>
              </w:pPr>
              <w:r>
                <w:rPr>
                  <w:noProof/>
                </w:rPr>
                <w:t xml:space="preserve">Bell, Koren, &amp; Volinsky. (2009). </w:t>
              </w:r>
              <w:r>
                <w:rPr>
                  <w:i/>
                  <w:iCs/>
                  <w:noProof/>
                </w:rPr>
                <w:t>The BellKor solution to the Netflix Prize.</w:t>
              </w:r>
              <w:r>
                <w:rPr>
                  <w:noProof/>
                </w:rPr>
                <w:t xml:space="preserve"> Retrieved from Netflix Prize: https://netflixprize.com/assets/GrandPrize2009_BPC_BellKor.pdf</w:t>
              </w:r>
            </w:p>
            <w:p w14:paraId="0E599407" w14:textId="77777777" w:rsidR="001840CC" w:rsidRDefault="001840CC" w:rsidP="001840CC">
              <w:pPr>
                <w:pStyle w:val="Bibliography"/>
                <w:ind w:left="720" w:hanging="720"/>
                <w:rPr>
                  <w:noProof/>
                </w:rPr>
              </w:pPr>
              <w:r>
                <w:rPr>
                  <w:noProof/>
                </w:rPr>
                <w:t xml:space="preserve">Besada, D. E. (2020). Resource requirements for community-based care in rural, deep-rural and peri-urban communities in South Africa. </w:t>
              </w:r>
              <w:r>
                <w:rPr>
                  <w:i/>
                  <w:iCs/>
                  <w:noProof/>
                </w:rPr>
                <w:t>PLoS ONE, 15</w:t>
              </w:r>
              <w:r>
                <w:rPr>
                  <w:noProof/>
                </w:rPr>
                <w:t>(1), 1-19. doi:https://doi.org/10.1371/journal.pone.0218682</w:t>
              </w:r>
            </w:p>
            <w:p w14:paraId="1D907E7A" w14:textId="77777777" w:rsidR="001840CC" w:rsidRDefault="001840CC" w:rsidP="001840CC">
              <w:pPr>
                <w:pStyle w:val="Bibliography"/>
                <w:ind w:left="720" w:hanging="720"/>
                <w:rPr>
                  <w:noProof/>
                </w:rPr>
              </w:pPr>
              <w:r>
                <w:rPr>
                  <w:noProof/>
                </w:rPr>
                <w:t xml:space="preserve">Bipin, K. (2018). </w:t>
              </w:r>
              <w:r>
                <w:rPr>
                  <w:i/>
                  <w:iCs/>
                  <w:noProof/>
                </w:rPr>
                <w:t>Robot Operating System Cookbook.</w:t>
              </w:r>
              <w:r>
                <w:rPr>
                  <w:noProof/>
                </w:rPr>
                <w:t xml:space="preserve"> Packet Publishing.</w:t>
              </w:r>
            </w:p>
            <w:p w14:paraId="4B50CF0F" w14:textId="77777777" w:rsidR="001840CC" w:rsidRDefault="001840CC" w:rsidP="001840CC">
              <w:pPr>
                <w:pStyle w:val="Bibliography"/>
                <w:ind w:left="720" w:hanging="720"/>
                <w:rPr>
                  <w:noProof/>
                </w:rPr>
              </w:pPr>
              <w:r>
                <w:rPr>
                  <w:noProof/>
                </w:rPr>
                <w:t xml:space="preserve">Blackhurn, B. (2021). Sensitive situations in a nurse residency program: balancing confidentiality with meaningful solutions. </w:t>
              </w:r>
              <w:r>
                <w:rPr>
                  <w:i/>
                  <w:iCs/>
                  <w:noProof/>
                </w:rPr>
                <w:t>Journal for Nurses in Professional Development, 37</w:t>
              </w:r>
              <w:r>
                <w:rPr>
                  <w:noProof/>
                </w:rPr>
                <w:t>(3), 185-187. doi:10.1097/NND.0000000000000694</w:t>
              </w:r>
            </w:p>
            <w:p w14:paraId="762449E3" w14:textId="77777777" w:rsidR="001840CC" w:rsidRDefault="001840CC" w:rsidP="001840CC">
              <w:pPr>
                <w:pStyle w:val="Bibliography"/>
                <w:ind w:left="720" w:hanging="720"/>
                <w:rPr>
                  <w:noProof/>
                </w:rPr>
              </w:pPr>
              <w:r>
                <w:rPr>
                  <w:noProof/>
                </w:rPr>
                <w:t xml:space="preserve">Boorugu, R., &amp; Ramesh, G. (2020). A survey on NLP based text summarization for summarizing product reviews. </w:t>
              </w:r>
              <w:r>
                <w:rPr>
                  <w:i/>
                  <w:iCs/>
                  <w:noProof/>
                </w:rPr>
                <w:t>International Conference on Inventive Research in Computing Applications</w:t>
              </w:r>
              <w:r>
                <w:rPr>
                  <w:noProof/>
                </w:rPr>
                <w:t xml:space="preserve"> (pp. 352-356). Coimbatore, India: IEEE. doi:https://doi-org.proxy1.ncu.edu/10.1109/ICIRCA48905.2020.9183355</w:t>
              </w:r>
            </w:p>
            <w:p w14:paraId="693388B1" w14:textId="77777777" w:rsidR="001840CC" w:rsidRDefault="001840CC" w:rsidP="001840CC">
              <w:pPr>
                <w:pStyle w:val="Bibliography"/>
                <w:ind w:left="720" w:hanging="720"/>
                <w:rPr>
                  <w:noProof/>
                </w:rPr>
              </w:pPr>
              <w:r>
                <w:rPr>
                  <w:noProof/>
                </w:rPr>
                <w:lastRenderedPageBreak/>
                <w:t xml:space="preserve">Brown, T. (2015). A Primer on data security. </w:t>
              </w:r>
              <w:r>
                <w:rPr>
                  <w:i/>
                  <w:iCs/>
                  <w:noProof/>
                </w:rPr>
                <w:t>CPA Journal May Volume 85, Issue 5</w:t>
              </w:r>
              <w:r>
                <w:rPr>
                  <w:noProof/>
                </w:rPr>
                <w:t>, 58-62.</w:t>
              </w:r>
            </w:p>
            <w:p w14:paraId="790FD89F" w14:textId="77777777" w:rsidR="001840CC" w:rsidRDefault="001840CC" w:rsidP="001840CC">
              <w:pPr>
                <w:pStyle w:val="Bibliography"/>
                <w:ind w:left="720" w:hanging="720"/>
                <w:rPr>
                  <w:noProof/>
                </w:rPr>
              </w:pPr>
              <w:r>
                <w:rPr>
                  <w:noProof/>
                </w:rPr>
                <w:t xml:space="preserve">Bryar, C., &amp; Carr, B. (2021). </w:t>
              </w:r>
              <w:r>
                <w:rPr>
                  <w:i/>
                  <w:iCs/>
                  <w:noProof/>
                </w:rPr>
                <w:t>Working backwards: insights, stories, and secrets from inside Amazon.</w:t>
              </w:r>
              <w:r>
                <w:rPr>
                  <w:noProof/>
                </w:rPr>
                <w:t xml:space="preserve"> </w:t>
              </w:r>
            </w:p>
            <w:p w14:paraId="6FF6424C" w14:textId="77777777" w:rsidR="001840CC" w:rsidRDefault="001840CC" w:rsidP="001840CC">
              <w:pPr>
                <w:pStyle w:val="Bibliography"/>
                <w:ind w:left="720" w:hanging="720"/>
                <w:rPr>
                  <w:noProof/>
                </w:rPr>
              </w:pPr>
              <w:r>
                <w:rPr>
                  <w:noProof/>
                </w:rPr>
                <w:t xml:space="preserve">Buchanan, B. (2005). A very brief history of artifical intelligence. </w:t>
              </w:r>
              <w:r>
                <w:rPr>
                  <w:i/>
                  <w:iCs/>
                  <w:noProof/>
                </w:rPr>
                <w:t>AI Magazine, 26</w:t>
              </w:r>
              <w:r>
                <w:rPr>
                  <w:noProof/>
                </w:rPr>
                <w:t>(4), 53-60. Retrieved from ttps://search-ebscohost-com.proxy1.ncu.edu/login.aspx?direct=true&amp;db=ofs&amp;AN=501189619&amp;site=eds-live</w:t>
              </w:r>
            </w:p>
            <w:p w14:paraId="555A453C" w14:textId="77777777" w:rsidR="001840CC" w:rsidRDefault="001840CC" w:rsidP="001840CC">
              <w:pPr>
                <w:pStyle w:val="Bibliography"/>
                <w:ind w:left="720" w:hanging="720"/>
                <w:rPr>
                  <w:noProof/>
                </w:rPr>
              </w:pPr>
              <w:r>
                <w:rPr>
                  <w:noProof/>
                </w:rPr>
                <w:t xml:space="preserve">Burr, V. (2015). </w:t>
              </w:r>
              <w:r>
                <w:rPr>
                  <w:i/>
                  <w:iCs/>
                  <w:noProof/>
                </w:rPr>
                <w:t>Social constructionism.</w:t>
              </w:r>
              <w:r>
                <w:rPr>
                  <w:noProof/>
                </w:rPr>
                <w:t xml:space="preserve"> Routledge.</w:t>
              </w:r>
            </w:p>
            <w:p w14:paraId="031EF0BB" w14:textId="77777777" w:rsidR="001840CC" w:rsidRDefault="001840CC" w:rsidP="001840CC">
              <w:pPr>
                <w:pStyle w:val="Bibliography"/>
                <w:ind w:left="720" w:hanging="720"/>
                <w:rPr>
                  <w:noProof/>
                </w:rPr>
              </w:pPr>
              <w:r>
                <w:rPr>
                  <w:noProof/>
                </w:rPr>
                <w:t xml:space="preserve">Cao, Z., Hidalgo, G., Simon, T., S, W., &amp; Sheikh, Y. (2021). OpenPose: realtime multi-person 2D pose estimation using part affinity fields. </w:t>
              </w:r>
              <w:r>
                <w:rPr>
                  <w:i/>
                  <w:iCs/>
                  <w:noProof/>
                </w:rPr>
                <w:t>IEEE Transactions on Pattern Analysis and Machine Intelligence, 43</w:t>
              </w:r>
              <w:r>
                <w:rPr>
                  <w:noProof/>
                </w:rPr>
                <w:t>(1), 172-186. doi:10.1109/TPAMI.2019.2929257</w:t>
              </w:r>
            </w:p>
            <w:p w14:paraId="5505F8EB" w14:textId="77777777" w:rsidR="001840CC" w:rsidRDefault="001840CC" w:rsidP="001840CC">
              <w:pPr>
                <w:pStyle w:val="Bibliography"/>
                <w:ind w:left="720" w:hanging="720"/>
                <w:rPr>
                  <w:noProof/>
                </w:rPr>
              </w:pPr>
              <w:r>
                <w:rPr>
                  <w:noProof/>
                </w:rPr>
                <w:t xml:space="preserve">CDC. (2016, July 6). </w:t>
              </w:r>
              <w:r>
                <w:rPr>
                  <w:i/>
                  <w:iCs/>
                  <w:noProof/>
                </w:rPr>
                <w:t>Motor vehicle crash deaths</w:t>
              </w:r>
              <w:r>
                <w:rPr>
                  <w:noProof/>
                </w:rPr>
                <w:t>. Retrieved from Centers for Disease Control and Prevention: https://www.cdc.gov/vitalsigns/motor-vehicle-safety/index.html</w:t>
              </w:r>
            </w:p>
            <w:p w14:paraId="612B380C" w14:textId="77777777" w:rsidR="001840CC" w:rsidRDefault="001840CC" w:rsidP="001840CC">
              <w:pPr>
                <w:pStyle w:val="Bibliography"/>
                <w:ind w:left="720" w:hanging="720"/>
                <w:rPr>
                  <w:noProof/>
                </w:rPr>
              </w:pPr>
              <w:r>
                <w:rPr>
                  <w:noProof/>
                </w:rPr>
                <w:t xml:space="preserve">Centers for Disease Control and Prevention. (2020). </w:t>
              </w:r>
              <w:r>
                <w:rPr>
                  <w:i/>
                  <w:iCs/>
                  <w:noProof/>
                </w:rPr>
                <w:t>Centers for disease control and prevention, National Center for Injury Prevention and Control. Web-Based Injury Statistics Query and</w:t>
              </w:r>
              <w:r>
                <w:rPr>
                  <w:noProof/>
                </w:rPr>
                <w:t>. Retrieved from Centers for Disease Control and Prevention: http://www.cdc.gov/injury/wisqars</w:t>
              </w:r>
            </w:p>
            <w:p w14:paraId="52120BAF" w14:textId="77777777" w:rsidR="001840CC" w:rsidRDefault="001840CC" w:rsidP="001840CC">
              <w:pPr>
                <w:pStyle w:val="Bibliography"/>
                <w:ind w:left="720" w:hanging="720"/>
                <w:rPr>
                  <w:noProof/>
                </w:rPr>
              </w:pPr>
              <w:r>
                <w:rPr>
                  <w:noProof/>
                </w:rPr>
                <w:t xml:space="preserve">Chen, B., &amp; Curtmola, R. (2017). Remote data integrity checking with server-side repair. </w:t>
              </w:r>
              <w:r>
                <w:rPr>
                  <w:i/>
                  <w:iCs/>
                  <w:noProof/>
                </w:rPr>
                <w:t>Journal of Computer Security 25</w:t>
              </w:r>
              <w:r>
                <w:rPr>
                  <w:noProof/>
                </w:rPr>
                <w:t>, 537-584.</w:t>
              </w:r>
            </w:p>
            <w:p w14:paraId="195724EC" w14:textId="77777777" w:rsidR="001840CC" w:rsidRDefault="001840CC" w:rsidP="001840CC">
              <w:pPr>
                <w:pStyle w:val="Bibliography"/>
                <w:ind w:left="720" w:hanging="720"/>
                <w:rPr>
                  <w:noProof/>
                </w:rPr>
              </w:pPr>
              <w:r>
                <w:rPr>
                  <w:noProof/>
                </w:rPr>
                <w:t xml:space="preserve">Cheng, Y., Wang, D., Zhou, P., &amp; Zhang, T. (2018, January). Model compression and acceleration for deep neural networks. </w:t>
              </w:r>
              <w:r>
                <w:rPr>
                  <w:i/>
                  <w:iCs/>
                  <w:noProof/>
                </w:rPr>
                <w:t>IEEE Signal Processing Magazine, 35</w:t>
              </w:r>
              <w:r>
                <w:rPr>
                  <w:noProof/>
                </w:rPr>
                <w:t>(1), 126-136. doi:https://doi-org.proxy1.ncu.edu/10.1109/MSP.2017.2765695</w:t>
              </w:r>
            </w:p>
            <w:p w14:paraId="3F303E3D" w14:textId="77777777" w:rsidR="001840CC" w:rsidRDefault="001840CC" w:rsidP="001840CC">
              <w:pPr>
                <w:pStyle w:val="Bibliography"/>
                <w:ind w:left="720" w:hanging="720"/>
                <w:rPr>
                  <w:noProof/>
                </w:rPr>
              </w:pPr>
              <w:r>
                <w:rPr>
                  <w:noProof/>
                </w:rPr>
                <w:t xml:space="preserve">CMU. (2021). </w:t>
              </w:r>
              <w:r>
                <w:rPr>
                  <w:i/>
                  <w:iCs/>
                  <w:noProof/>
                </w:rPr>
                <w:t>CMU graphics lab motion capture database</w:t>
              </w:r>
              <w:r>
                <w:rPr>
                  <w:noProof/>
                </w:rPr>
                <w:t>. Retrieved from Carnegie Mellon University: http://mocap.cs.cmu.edu/</w:t>
              </w:r>
            </w:p>
            <w:p w14:paraId="38D06F18" w14:textId="77777777" w:rsidR="001840CC" w:rsidRDefault="001840CC" w:rsidP="001840CC">
              <w:pPr>
                <w:pStyle w:val="Bibliography"/>
                <w:ind w:left="720" w:hanging="720"/>
                <w:rPr>
                  <w:noProof/>
                </w:rPr>
              </w:pPr>
              <w:r>
                <w:rPr>
                  <w:noProof/>
                </w:rPr>
                <w:lastRenderedPageBreak/>
                <w:t xml:space="preserve">Cohen, B. (2013, November 14). </w:t>
              </w:r>
              <w:r>
                <w:rPr>
                  <w:i/>
                  <w:iCs/>
                  <w:noProof/>
                </w:rPr>
                <w:t>The 10 smartest cities In North America</w:t>
              </w:r>
              <w:r>
                <w:rPr>
                  <w:noProof/>
                </w:rPr>
                <w:t>. Retrieved from Fast Company: https://www.fastcompany.com/3021592/the-10-smartest-cities-in-north-america</w:t>
              </w:r>
            </w:p>
            <w:p w14:paraId="2F42C9C1" w14:textId="77777777" w:rsidR="001840CC" w:rsidRDefault="001840CC" w:rsidP="001840CC">
              <w:pPr>
                <w:pStyle w:val="Bibliography"/>
                <w:ind w:left="720" w:hanging="720"/>
                <w:rPr>
                  <w:noProof/>
                </w:rPr>
              </w:pPr>
              <w:r>
                <w:rPr>
                  <w:noProof/>
                </w:rPr>
                <w:t xml:space="preserve">Commission of the European Communities. (2009). </w:t>
              </w:r>
              <w:r>
                <w:rPr>
                  <w:i/>
                  <w:iCs/>
                  <w:noProof/>
                </w:rPr>
                <w:t>Internet of Things — an action plan for Europe.</w:t>
              </w:r>
              <w:r>
                <w:rPr>
                  <w:noProof/>
                </w:rPr>
                <w:t xml:space="preserve"> Retrieved from http://eurlex.europa.eu/LexUriServ/site/en/com/2009/com2009_0278en01.pdf</w:t>
              </w:r>
            </w:p>
            <w:p w14:paraId="3042C961" w14:textId="77777777" w:rsidR="001840CC" w:rsidRDefault="001840CC" w:rsidP="001840CC">
              <w:pPr>
                <w:pStyle w:val="Bibliography"/>
                <w:ind w:left="720" w:hanging="720"/>
                <w:rPr>
                  <w:noProof/>
                </w:rPr>
              </w:pPr>
              <w:r>
                <w:rPr>
                  <w:noProof/>
                </w:rPr>
                <w:t xml:space="preserve">Darwin, C. (1859). </w:t>
              </w:r>
              <w:r>
                <w:rPr>
                  <w:i/>
                  <w:iCs/>
                  <w:noProof/>
                </w:rPr>
                <w:t>On the origin of species.</w:t>
              </w:r>
              <w:r>
                <w:rPr>
                  <w:noProof/>
                </w:rPr>
                <w:t xml:space="preserve"> </w:t>
              </w:r>
            </w:p>
            <w:p w14:paraId="0D346708" w14:textId="77777777" w:rsidR="001840CC" w:rsidRDefault="001840CC" w:rsidP="001840CC">
              <w:pPr>
                <w:pStyle w:val="Bibliography"/>
                <w:ind w:left="720" w:hanging="720"/>
                <w:rPr>
                  <w:noProof/>
                </w:rPr>
              </w:pPr>
              <w:r>
                <w:rPr>
                  <w:noProof/>
                </w:rPr>
                <w:t xml:space="preserve">de Waal, D., &amp; du Toit, J. (2011). Automation of generalized additive neural networks for predictive data mining. </w:t>
              </w:r>
              <w:r>
                <w:rPr>
                  <w:i/>
                  <w:iCs/>
                  <w:noProof/>
                </w:rPr>
                <w:t>Applied Artificial Intelligence, 25</w:t>
              </w:r>
              <w:r>
                <w:rPr>
                  <w:noProof/>
                </w:rPr>
                <w:t>(5), 380-425. doi:10.1080/08839514.2011.570156</w:t>
              </w:r>
            </w:p>
            <w:p w14:paraId="2E615AC0" w14:textId="77777777" w:rsidR="001840CC" w:rsidRDefault="001840CC" w:rsidP="001840CC">
              <w:pPr>
                <w:pStyle w:val="Bibliography"/>
                <w:ind w:left="720" w:hanging="720"/>
                <w:rPr>
                  <w:noProof/>
                </w:rPr>
              </w:pPr>
              <w:r>
                <w:rPr>
                  <w:noProof/>
                </w:rPr>
                <w:t xml:space="preserve">DeepMind. (2020). </w:t>
              </w:r>
              <w:r>
                <w:rPr>
                  <w:i/>
                  <w:iCs/>
                  <w:noProof/>
                </w:rPr>
                <w:t>Kinetics</w:t>
              </w:r>
              <w:r>
                <w:rPr>
                  <w:noProof/>
                </w:rPr>
                <w:t>. Retrieved February 11, 2023, from DeepMind: https://www.deepmind.com/open-source/kinetics</w:t>
              </w:r>
            </w:p>
            <w:p w14:paraId="67E33E1B" w14:textId="77777777" w:rsidR="001840CC" w:rsidRDefault="001840CC" w:rsidP="001840CC">
              <w:pPr>
                <w:pStyle w:val="Bibliography"/>
                <w:ind w:left="720" w:hanging="720"/>
                <w:rPr>
                  <w:noProof/>
                </w:rPr>
              </w:pPr>
              <w:r>
                <w:rPr>
                  <w:noProof/>
                </w:rPr>
                <w:t xml:space="preserve">Denis, D. (2015). </w:t>
              </w:r>
              <w:r>
                <w:rPr>
                  <w:i/>
                  <w:iCs/>
                  <w:noProof/>
                </w:rPr>
                <w:t>Applied univariate, bivariate, and multivariate Statistics</w:t>
              </w:r>
              <w:r>
                <w:rPr>
                  <w:noProof/>
                </w:rPr>
                <w:t xml:space="preserve"> (1st ed.). John Wiley &amp; Sons, Incorporated.</w:t>
              </w:r>
            </w:p>
            <w:p w14:paraId="13D28128" w14:textId="77777777" w:rsidR="001840CC" w:rsidRDefault="001840CC" w:rsidP="001840CC">
              <w:pPr>
                <w:pStyle w:val="Bibliography"/>
                <w:ind w:left="720" w:hanging="720"/>
                <w:rPr>
                  <w:noProof/>
                </w:rPr>
              </w:pPr>
              <w:r>
                <w:rPr>
                  <w:noProof/>
                </w:rPr>
                <w:t xml:space="preserve">Dickson, A., Emad, H., &amp; Adu-Agyum, J. (2018). Theoetical and conceptual framework: mandatory ingredients of quality research. </w:t>
              </w:r>
              <w:r>
                <w:rPr>
                  <w:i/>
                  <w:iCs/>
                  <w:noProof/>
                </w:rPr>
                <w:t>International Journal of Scientific Research, 7</w:t>
              </w:r>
              <w:r>
                <w:rPr>
                  <w:noProof/>
                </w:rPr>
                <w:t>, 438-441. Retrieved from https://www.researchgate.net/publication/322204158_THEORETICAL_AND_CONCEPTUAL_FRAMEWORK_MANDATORY_INGREDIENTS_OF_A_QUALITY_RESEARCH</w:t>
              </w:r>
            </w:p>
            <w:p w14:paraId="0DB18BDD" w14:textId="77777777" w:rsidR="001840CC" w:rsidRDefault="001840CC" w:rsidP="001840CC">
              <w:pPr>
                <w:pStyle w:val="Bibliography"/>
                <w:ind w:left="720" w:hanging="720"/>
                <w:rPr>
                  <w:noProof/>
                </w:rPr>
              </w:pPr>
              <w:r>
                <w:rPr>
                  <w:noProof/>
                </w:rPr>
                <w:t xml:space="preserve">Donovan, C. (2016, August 30). </w:t>
              </w:r>
              <w:r>
                <w:rPr>
                  <w:i/>
                  <w:iCs/>
                  <w:noProof/>
                </w:rPr>
                <w:t>Power and effect size</w:t>
              </w:r>
              <w:r>
                <w:rPr>
                  <w:noProof/>
                </w:rPr>
                <w:t>. Retrieved from YouTube: https://www.youtube.com/watch?v=9LVD9oLg1A0</w:t>
              </w:r>
            </w:p>
            <w:p w14:paraId="6F4F56D4" w14:textId="77777777" w:rsidR="001840CC" w:rsidRDefault="001840CC" w:rsidP="001840CC">
              <w:pPr>
                <w:pStyle w:val="Bibliography"/>
                <w:ind w:left="720" w:hanging="720"/>
                <w:rPr>
                  <w:noProof/>
                </w:rPr>
              </w:pPr>
              <w:r>
                <w:rPr>
                  <w:noProof/>
                </w:rPr>
                <w:lastRenderedPageBreak/>
                <w:t xml:space="preserve">Edureka. (2018, October 16). </w:t>
              </w:r>
              <w:r>
                <w:rPr>
                  <w:i/>
                  <w:iCs/>
                  <w:noProof/>
                </w:rPr>
                <w:t>Natural language processing in 10 minutes</w:t>
              </w:r>
              <w:r>
                <w:rPr>
                  <w:noProof/>
                </w:rPr>
                <w:t>. Retrieved from YouTube: https://www.youtube.com/watch?v=5ctbvkAMQO4</w:t>
              </w:r>
            </w:p>
            <w:p w14:paraId="51C2F009" w14:textId="77777777" w:rsidR="001840CC" w:rsidRDefault="001840CC" w:rsidP="001840CC">
              <w:pPr>
                <w:pStyle w:val="Bibliography"/>
                <w:ind w:left="720" w:hanging="720"/>
                <w:rPr>
                  <w:noProof/>
                </w:rPr>
              </w:pPr>
              <w:r>
                <w:rPr>
                  <w:noProof/>
                </w:rPr>
                <w:t xml:space="preserve">Fedus, W., Zoph, B., &amp; Shazeer, N. (2022). Switch transformers: scaling to trillion parameter models. (A. Clark, Ed.) </w:t>
              </w:r>
              <w:r>
                <w:rPr>
                  <w:i/>
                  <w:iCs/>
                  <w:noProof/>
                </w:rPr>
                <w:t>Journal of Machine Learning, 23</w:t>
              </w:r>
              <w:r>
                <w:rPr>
                  <w:noProof/>
                </w:rPr>
                <w:t>, 1-40. doi:https://jmlr.org/papers/v23/21-0998.html</w:t>
              </w:r>
            </w:p>
            <w:p w14:paraId="3E7F6E33" w14:textId="77777777" w:rsidR="001840CC" w:rsidRDefault="001840CC" w:rsidP="001840CC">
              <w:pPr>
                <w:pStyle w:val="Bibliography"/>
                <w:ind w:left="720" w:hanging="720"/>
                <w:rPr>
                  <w:noProof/>
                </w:rPr>
              </w:pPr>
              <w:r>
                <w:rPr>
                  <w:noProof/>
                </w:rPr>
                <w:t xml:space="preserve">Ford, D. (2012, March 18). </w:t>
              </w:r>
              <w:r>
                <w:rPr>
                  <w:i/>
                  <w:iCs/>
                  <w:noProof/>
                </w:rPr>
                <w:t>As cars are kept longer, 200,000 Is the new 100,000</w:t>
              </w:r>
              <w:r>
                <w:rPr>
                  <w:noProof/>
                </w:rPr>
                <w:t>. Retrieved from The New York Times: https://www.nytimes.com/2012/03/18/automobiles/as-cars-are-kept-longer-200000-is-new-100000.html</w:t>
              </w:r>
            </w:p>
            <w:p w14:paraId="39B367B4" w14:textId="77777777" w:rsidR="001840CC" w:rsidRDefault="001840CC" w:rsidP="001840CC">
              <w:pPr>
                <w:pStyle w:val="Bibliography"/>
                <w:ind w:left="720" w:hanging="720"/>
                <w:rPr>
                  <w:noProof/>
                </w:rPr>
              </w:pPr>
              <w:r>
                <w:rPr>
                  <w:noProof/>
                </w:rPr>
                <w:t xml:space="preserve">Fridman, L. (2017, January 16). </w:t>
              </w:r>
              <w:r>
                <w:rPr>
                  <w:i/>
                  <w:iCs/>
                  <w:noProof/>
                </w:rPr>
                <w:t>MIT 6.S094: Introduction to deep learning and self-driving cars</w:t>
              </w:r>
              <w:r>
                <w:rPr>
                  <w:noProof/>
                </w:rPr>
                <w:t>. Retrieved from YouTube: https://www.youtube.com/watch?v=1L0TKZQcUtA&amp;feature=youtu.be</w:t>
              </w:r>
            </w:p>
            <w:p w14:paraId="329E41AD" w14:textId="77777777" w:rsidR="001840CC" w:rsidRDefault="001840CC" w:rsidP="001840CC">
              <w:pPr>
                <w:pStyle w:val="Bibliography"/>
                <w:ind w:left="720" w:hanging="720"/>
                <w:rPr>
                  <w:noProof/>
                </w:rPr>
              </w:pPr>
              <w:r>
                <w:rPr>
                  <w:noProof/>
                </w:rPr>
                <w:t xml:space="preserve">Fridman, L. (2020, January). </w:t>
              </w:r>
              <w:r>
                <w:rPr>
                  <w:i/>
                  <w:iCs/>
                  <w:noProof/>
                </w:rPr>
                <w:t>Deep Learning state of the art</w:t>
              </w:r>
              <w:r>
                <w:rPr>
                  <w:noProof/>
                </w:rPr>
                <w:t>. (Massachusetts Institute of Technology (MIT)) Retrieved from YouTube: https://youtu.be/0VH1Lim8gL8</w:t>
              </w:r>
            </w:p>
            <w:p w14:paraId="7C4A6927" w14:textId="77777777" w:rsidR="001840CC" w:rsidRDefault="001840CC" w:rsidP="001840CC">
              <w:pPr>
                <w:pStyle w:val="Bibliography"/>
                <w:ind w:left="720" w:hanging="720"/>
                <w:rPr>
                  <w:noProof/>
                </w:rPr>
              </w:pPr>
              <w:r>
                <w:rPr>
                  <w:noProof/>
                </w:rPr>
                <w:t xml:space="preserve">Friedman, L., Prokopenko, V., Katrychuk, D., &amp; Komogortsev, O. (2023). Factors affecting inter-rater agreement in human classification of eye movements: a comparison of three datasets. </w:t>
              </w:r>
              <w:r>
                <w:rPr>
                  <w:i/>
                  <w:iCs/>
                  <w:noProof/>
                </w:rPr>
                <w:t>Behavior Research Methods, 55</w:t>
              </w:r>
              <w:r>
                <w:rPr>
                  <w:noProof/>
                </w:rPr>
                <w:t>(1), 417-427. doi:https://doi.org/10.3758/s13428-021-01782-4</w:t>
              </w:r>
            </w:p>
            <w:p w14:paraId="4DB0FF2B" w14:textId="77777777" w:rsidR="001840CC" w:rsidRDefault="001840CC" w:rsidP="001840CC">
              <w:pPr>
                <w:pStyle w:val="Bibliography"/>
                <w:ind w:left="720" w:hanging="720"/>
                <w:rPr>
                  <w:noProof/>
                </w:rPr>
              </w:pPr>
              <w:r>
                <w:rPr>
                  <w:noProof/>
                </w:rPr>
                <w:t xml:space="preserve">Frolov, S. (2021). Quantum computing’s reproducibility crisis: Majorana fermions. </w:t>
              </w:r>
              <w:r>
                <w:rPr>
                  <w:i/>
                  <w:iCs/>
                  <w:noProof/>
                </w:rPr>
                <w:t>Nature: International Weekly Journal of Science, 592</w:t>
              </w:r>
              <w:r>
                <w:rPr>
                  <w:noProof/>
                </w:rPr>
                <w:t>(7854), 350-352. doi:https://doi.org/10.1038/d41586-021-00954-8</w:t>
              </w:r>
            </w:p>
            <w:p w14:paraId="1A39F428" w14:textId="77777777" w:rsidR="001840CC" w:rsidRDefault="001840CC" w:rsidP="001840CC">
              <w:pPr>
                <w:pStyle w:val="Bibliography"/>
                <w:ind w:left="720" w:hanging="720"/>
                <w:rPr>
                  <w:noProof/>
                </w:rPr>
              </w:pPr>
              <w:r>
                <w:rPr>
                  <w:noProof/>
                </w:rPr>
                <w:t xml:space="preserve">Fu, Z. (2019). An introduction of deep learning based word representation applied to natural language processing. </w:t>
              </w:r>
              <w:r>
                <w:rPr>
                  <w:i/>
                  <w:iCs/>
                  <w:noProof/>
                </w:rPr>
                <w:t xml:space="preserve">International Conference on Machine Learning, Big Data and </w:t>
              </w:r>
              <w:r>
                <w:rPr>
                  <w:i/>
                  <w:iCs/>
                  <w:noProof/>
                </w:rPr>
                <w:lastRenderedPageBreak/>
                <w:t>Business Intelligence</w:t>
              </w:r>
              <w:r>
                <w:rPr>
                  <w:noProof/>
                </w:rPr>
                <w:t>, (pp. 92-104). doi:https://doi-org.proxy1.ncu.edu/10.1109/MLBDBI48998.2019.00025</w:t>
              </w:r>
            </w:p>
            <w:p w14:paraId="3C586CB6" w14:textId="77777777" w:rsidR="001840CC" w:rsidRDefault="001840CC" w:rsidP="001840CC">
              <w:pPr>
                <w:pStyle w:val="Bibliography"/>
                <w:ind w:left="720" w:hanging="720"/>
                <w:rPr>
                  <w:noProof/>
                </w:rPr>
              </w:pPr>
              <w:r>
                <w:rPr>
                  <w:noProof/>
                </w:rPr>
                <w:t xml:space="preserve">Gan, Q., Li, Y., Wang, G., &amp; Zhang, Y. (2020). Application research of optical tracking point layout in computer motion capture technology. </w:t>
              </w:r>
              <w:r>
                <w:rPr>
                  <w:i/>
                  <w:iCs/>
                  <w:noProof/>
                </w:rPr>
                <w:t>International Conference on Innovation Design and Digital Technology</w:t>
              </w:r>
              <w:r>
                <w:rPr>
                  <w:noProof/>
                </w:rPr>
                <w:t xml:space="preserve"> (pp. 548-552). Zhenjing, China: IEEE. doi:10.1109/ICIDDT52279.2020.00109</w:t>
              </w:r>
            </w:p>
            <w:p w14:paraId="274F5537" w14:textId="77777777" w:rsidR="001840CC" w:rsidRDefault="001840CC" w:rsidP="001840CC">
              <w:pPr>
                <w:pStyle w:val="Bibliography"/>
                <w:ind w:left="720" w:hanging="720"/>
                <w:rPr>
                  <w:noProof/>
                </w:rPr>
              </w:pPr>
              <w:r>
                <w:rPr>
                  <w:noProof/>
                </w:rPr>
                <w:t xml:space="preserve">García-Pérez, M. A. (2012). Statistical conclusion validity. </w:t>
              </w:r>
              <w:r>
                <w:rPr>
                  <w:i/>
                  <w:iCs/>
                  <w:noProof/>
                </w:rPr>
                <w:t>Frontiers in Psychology, 3</w:t>
              </w:r>
              <w:r>
                <w:rPr>
                  <w:noProof/>
                </w:rPr>
                <w:t>. doi:https://doi.org/10.3389/fpsyg.2012.00325</w:t>
              </w:r>
            </w:p>
            <w:p w14:paraId="2984E351" w14:textId="77777777" w:rsidR="001840CC" w:rsidRDefault="001840CC" w:rsidP="001840CC">
              <w:pPr>
                <w:pStyle w:val="Bibliography"/>
                <w:ind w:left="720" w:hanging="720"/>
                <w:rPr>
                  <w:noProof/>
                </w:rPr>
              </w:pPr>
              <w:r>
                <w:rPr>
                  <w:noProof/>
                </w:rPr>
                <w:t xml:space="preserve">Gergen, K. (2010). </w:t>
              </w:r>
              <w:r>
                <w:rPr>
                  <w:i/>
                  <w:iCs/>
                  <w:noProof/>
                </w:rPr>
                <w:t>Social constructionist ideas: theory and practice</w:t>
              </w:r>
              <w:r>
                <w:rPr>
                  <w:noProof/>
                </w:rPr>
                <w:t>. (The Taos Institute) Retrieved from Vimeo: https://vimeo.com/15676699</w:t>
              </w:r>
            </w:p>
            <w:p w14:paraId="6A116713" w14:textId="77777777" w:rsidR="001840CC" w:rsidRDefault="001840CC" w:rsidP="001840CC">
              <w:pPr>
                <w:pStyle w:val="Bibliography"/>
                <w:ind w:left="720" w:hanging="720"/>
                <w:rPr>
                  <w:noProof/>
                </w:rPr>
              </w:pPr>
              <w:r>
                <w:rPr>
                  <w:noProof/>
                </w:rPr>
                <w:t xml:space="preserve">Gorgulu, Y., &amp; Tasdelen, K. (2020). Huamn activity recongition and temporal action localization based on depth sensor skeletal data. </w:t>
              </w:r>
              <w:r>
                <w:rPr>
                  <w:i/>
                  <w:iCs/>
                  <w:noProof/>
                </w:rPr>
                <w:t>Innovations in Intelligent Systems and Applications Conference</w:t>
              </w:r>
              <w:r>
                <w:rPr>
                  <w:noProof/>
                </w:rPr>
                <w:t xml:space="preserve"> (pp. 1-5). Istanbul, Turkey: IEEE. doi:https://doi-org.proxy1.ncu.edu/10.1109/ASYU50717.2020.9259886</w:t>
              </w:r>
            </w:p>
            <w:p w14:paraId="38AC3D23" w14:textId="77777777" w:rsidR="001840CC" w:rsidRDefault="001840CC" w:rsidP="001840CC">
              <w:pPr>
                <w:pStyle w:val="Bibliography"/>
                <w:ind w:left="720" w:hanging="720"/>
                <w:rPr>
                  <w:noProof/>
                </w:rPr>
              </w:pPr>
              <w:r>
                <w:rPr>
                  <w:noProof/>
                </w:rPr>
                <w:t xml:space="preserve">GraphQL. (2021, October). </w:t>
              </w:r>
              <w:r>
                <w:rPr>
                  <w:i/>
                  <w:iCs/>
                  <w:noProof/>
                </w:rPr>
                <w:t>GraphQL specification</w:t>
              </w:r>
              <w:r>
                <w:rPr>
                  <w:noProof/>
                </w:rPr>
                <w:t>. Retrieved from GraphQL: https://spec.graphql.org/October2021/</w:t>
              </w:r>
            </w:p>
            <w:p w14:paraId="42B23D82" w14:textId="77777777" w:rsidR="001840CC" w:rsidRDefault="001840CC" w:rsidP="001840CC">
              <w:pPr>
                <w:pStyle w:val="Bibliography"/>
                <w:ind w:left="720" w:hanging="720"/>
                <w:rPr>
                  <w:noProof/>
                </w:rPr>
              </w:pPr>
              <w:r>
                <w:rPr>
                  <w:noProof/>
                </w:rPr>
                <w:t xml:space="preserve">Guinness World Records. (2022). </w:t>
              </w:r>
              <w:r>
                <w:rPr>
                  <w:i/>
                  <w:iCs/>
                  <w:noProof/>
                </w:rPr>
                <w:t>Heaviest man ever</w:t>
              </w:r>
              <w:r>
                <w:rPr>
                  <w:noProof/>
                </w:rPr>
                <w:t>. Retrieved from https://www.guinnessworldrecords.com/world-records/heaviest-man</w:t>
              </w:r>
            </w:p>
            <w:p w14:paraId="4AEE7D3E" w14:textId="77777777" w:rsidR="001840CC" w:rsidRDefault="001840CC" w:rsidP="001840CC">
              <w:pPr>
                <w:pStyle w:val="Bibliography"/>
                <w:ind w:left="720" w:hanging="720"/>
                <w:rPr>
                  <w:noProof/>
                </w:rPr>
              </w:pPr>
              <w:r>
                <w:rPr>
                  <w:noProof/>
                </w:rPr>
                <w:t xml:space="preserve">Hole, H., &amp; Ahmad, S. (2019). Biologically driven artificial intelligence. </w:t>
              </w:r>
              <w:r>
                <w:rPr>
                  <w:i/>
                  <w:iCs/>
                  <w:noProof/>
                </w:rPr>
                <w:t>Computer, 52</w:t>
              </w:r>
              <w:r>
                <w:rPr>
                  <w:noProof/>
                </w:rPr>
                <w:t>(8), 72-75. doi:10.1109/MC.2019.2917455</w:t>
              </w:r>
            </w:p>
            <w:p w14:paraId="3A478545" w14:textId="77777777" w:rsidR="001840CC" w:rsidRDefault="001840CC" w:rsidP="001840CC">
              <w:pPr>
                <w:pStyle w:val="Bibliography"/>
                <w:ind w:left="720" w:hanging="720"/>
                <w:rPr>
                  <w:noProof/>
                </w:rPr>
              </w:pPr>
              <w:r>
                <w:rPr>
                  <w:noProof/>
                </w:rPr>
                <w:t xml:space="preserve">Hornberg, A. (2017). </w:t>
              </w:r>
              <w:r>
                <w:rPr>
                  <w:i/>
                  <w:iCs/>
                  <w:noProof/>
                </w:rPr>
                <w:t>Handbook of machine and computer vision.</w:t>
              </w:r>
              <w:r>
                <w:rPr>
                  <w:noProof/>
                </w:rPr>
                <w:t xml:space="preserve"> John Wiley &amp; Sons, Incorporated.</w:t>
              </w:r>
            </w:p>
            <w:p w14:paraId="64D0886C" w14:textId="77777777" w:rsidR="001840CC" w:rsidRDefault="001840CC" w:rsidP="001840CC">
              <w:pPr>
                <w:pStyle w:val="Bibliography"/>
                <w:ind w:left="720" w:hanging="720"/>
                <w:rPr>
                  <w:noProof/>
                </w:rPr>
              </w:pPr>
              <w:r>
                <w:rPr>
                  <w:noProof/>
                </w:rPr>
                <w:lastRenderedPageBreak/>
                <w:t xml:space="preserve">Huang, M., Rust, R., &amp; Maksimovic, V. (2019). The feeling economy: managing in the next generation of artificial intelligence. </w:t>
              </w:r>
              <w:r>
                <w:rPr>
                  <w:i/>
                  <w:iCs/>
                  <w:noProof/>
                </w:rPr>
                <w:t>California Management Review, 61</w:t>
              </w:r>
              <w:r>
                <w:rPr>
                  <w:noProof/>
                </w:rPr>
                <w:t>(4), 43-65. doi:https://doi-org.proxy1.ncu.edu/10.1177/0008125619863436</w:t>
              </w:r>
            </w:p>
            <w:p w14:paraId="2F0E87B4" w14:textId="77777777" w:rsidR="001840CC" w:rsidRDefault="001840CC" w:rsidP="001840CC">
              <w:pPr>
                <w:pStyle w:val="Bibliography"/>
                <w:ind w:left="720" w:hanging="720"/>
                <w:rPr>
                  <w:noProof/>
                </w:rPr>
              </w:pPr>
              <w:r>
                <w:rPr>
                  <w:noProof/>
                </w:rPr>
                <w:t xml:space="preserve">Jackson, B., &amp; Rege, M. (2019). Machine learning for classification of economic recessions. </w:t>
              </w:r>
              <w:r>
                <w:rPr>
                  <w:i/>
                  <w:iCs/>
                  <w:noProof/>
                </w:rPr>
                <w:t>IEEE 20th International Conference on Information Reuse and Integration for Data Science</w:t>
              </w:r>
              <w:r>
                <w:rPr>
                  <w:noProof/>
                </w:rPr>
                <w:t xml:space="preserve"> (pp. 31-38). Los Angeles, CA, USA: Institute of Electrical and Electronics Engineers. doi:10.1109/IRI.2019.00019</w:t>
              </w:r>
            </w:p>
            <w:p w14:paraId="5B78D084" w14:textId="77777777" w:rsidR="001840CC" w:rsidRDefault="001840CC" w:rsidP="001840CC">
              <w:pPr>
                <w:pStyle w:val="Bibliography"/>
                <w:ind w:left="720" w:hanging="720"/>
                <w:rPr>
                  <w:noProof/>
                </w:rPr>
              </w:pPr>
              <w:r>
                <w:rPr>
                  <w:noProof/>
                </w:rPr>
                <w:t xml:space="preserve">Jaisswal, A., &amp; Naik, A. (2021). Effect of Hyperparameters on Backpropagation. </w:t>
              </w:r>
              <w:r>
                <w:rPr>
                  <w:i/>
                  <w:iCs/>
                  <w:noProof/>
                </w:rPr>
                <w:t>Pune Section International Conference</w:t>
              </w:r>
              <w:r>
                <w:rPr>
                  <w:noProof/>
                </w:rPr>
                <w:t xml:space="preserve"> (pp. 1-5). IEEE. doi:10.1109/PuneCon52575.2021.9686489</w:t>
              </w:r>
            </w:p>
            <w:p w14:paraId="44E446C6" w14:textId="77777777" w:rsidR="001840CC" w:rsidRDefault="001840CC" w:rsidP="001840CC">
              <w:pPr>
                <w:pStyle w:val="Bibliography"/>
                <w:ind w:left="720" w:hanging="720"/>
                <w:rPr>
                  <w:noProof/>
                </w:rPr>
              </w:pPr>
              <w:r>
                <w:rPr>
                  <w:noProof/>
                </w:rPr>
                <w:t xml:space="preserve">Jason, L., &amp; Glenwick, D. (2016). </w:t>
              </w:r>
              <w:r>
                <w:rPr>
                  <w:i/>
                  <w:iCs/>
                  <w:noProof/>
                </w:rPr>
                <w:t>Handbook of methodological approaches to community-based research : qualitative, quantitative, and mixed methods .</w:t>
              </w:r>
              <w:r>
                <w:rPr>
                  <w:noProof/>
                </w:rPr>
                <w:t xml:space="preserve"> Oxford University Press.</w:t>
              </w:r>
            </w:p>
            <w:p w14:paraId="047BE636" w14:textId="77777777" w:rsidR="001840CC" w:rsidRDefault="001840CC" w:rsidP="001840CC">
              <w:pPr>
                <w:pStyle w:val="Bibliography"/>
                <w:ind w:left="720" w:hanging="720"/>
                <w:rPr>
                  <w:noProof/>
                </w:rPr>
              </w:pPr>
              <w:r>
                <w:rPr>
                  <w:noProof/>
                </w:rPr>
                <w:t xml:space="preserve">Kahn Academy. (2014). </w:t>
              </w:r>
              <w:r>
                <w:rPr>
                  <w:i/>
                  <w:iCs/>
                  <w:noProof/>
                </w:rPr>
                <w:t>Origin of Markov Chain</w:t>
              </w:r>
              <w:r>
                <w:rPr>
                  <w:noProof/>
                </w:rPr>
                <w:t>. Retrieved from Kahn Academy: https://www.khanacademy.org/computing/computer-science/informationtheory/moderninfotheory/v/markov_chains</w:t>
              </w:r>
            </w:p>
            <w:p w14:paraId="203B55A6" w14:textId="77777777" w:rsidR="001840CC" w:rsidRDefault="001840CC" w:rsidP="001840CC">
              <w:pPr>
                <w:pStyle w:val="Bibliography"/>
                <w:ind w:left="720" w:hanging="720"/>
                <w:rPr>
                  <w:noProof/>
                </w:rPr>
              </w:pPr>
              <w:r>
                <w:rPr>
                  <w:noProof/>
                </w:rPr>
                <w:t xml:space="preserve">Kane, T. (2019, March). Artificial intelligence in politics: establishing ethics. </w:t>
              </w:r>
              <w:r>
                <w:rPr>
                  <w:i/>
                  <w:iCs/>
                  <w:noProof/>
                </w:rPr>
                <w:t>Technology and Society Magazine, 38</w:t>
              </w:r>
              <w:r>
                <w:rPr>
                  <w:noProof/>
                </w:rPr>
                <w:t>(1), 72-80. doi:10.1109/MTS.2019.2894474</w:t>
              </w:r>
            </w:p>
            <w:p w14:paraId="1F518558" w14:textId="77777777" w:rsidR="001840CC" w:rsidRDefault="001840CC" w:rsidP="001840CC">
              <w:pPr>
                <w:pStyle w:val="Bibliography"/>
                <w:ind w:left="720" w:hanging="720"/>
                <w:rPr>
                  <w:noProof/>
                </w:rPr>
              </w:pPr>
              <w:r>
                <w:rPr>
                  <w:noProof/>
                </w:rPr>
                <w:t xml:space="preserve">Keller, J., Liu, D., &amp; Fogel, D. (2016). </w:t>
              </w:r>
              <w:r>
                <w:rPr>
                  <w:i/>
                  <w:iCs/>
                  <w:noProof/>
                </w:rPr>
                <w:t>Fundamentals of computational intelligence.</w:t>
              </w:r>
              <w:r>
                <w:rPr>
                  <w:noProof/>
                </w:rPr>
                <w:t xml:space="preserve"> John Wiley &amp; Sons.</w:t>
              </w:r>
            </w:p>
            <w:p w14:paraId="157531C0" w14:textId="77777777" w:rsidR="001840CC" w:rsidRDefault="001840CC" w:rsidP="001840CC">
              <w:pPr>
                <w:pStyle w:val="Bibliography"/>
                <w:ind w:left="720" w:hanging="720"/>
                <w:rPr>
                  <w:noProof/>
                </w:rPr>
              </w:pPr>
              <w:r>
                <w:rPr>
                  <w:noProof/>
                </w:rPr>
                <w:t xml:space="preserve">Kilgallon, S., De la Rosa, L., &amp; Cavazos, J. (2017). Improving the effectiveness and efficiency of dynamic malware analysis with machine learning. </w:t>
              </w:r>
              <w:r>
                <w:rPr>
                  <w:i/>
                  <w:iCs/>
                  <w:noProof/>
                </w:rPr>
                <w:t>Resilience Week</w:t>
              </w:r>
              <w:r>
                <w:rPr>
                  <w:noProof/>
                </w:rPr>
                <w:t xml:space="preserve"> (pp. 30-36). Wilmington, Delaware: IEEE. doi:10.1109/RWEEK.2017.8088644</w:t>
              </w:r>
            </w:p>
            <w:p w14:paraId="4C024FBE" w14:textId="77777777" w:rsidR="001840CC" w:rsidRDefault="001840CC" w:rsidP="001840CC">
              <w:pPr>
                <w:pStyle w:val="Bibliography"/>
                <w:ind w:left="720" w:hanging="720"/>
                <w:rPr>
                  <w:noProof/>
                </w:rPr>
              </w:pPr>
              <w:r>
                <w:rPr>
                  <w:noProof/>
                </w:rPr>
                <w:lastRenderedPageBreak/>
                <w:t xml:space="preserve">Kim, J., &amp; Kim, S. (2021). The determinants of caregiver use and its costs for elderly inpatients in Korea. </w:t>
              </w:r>
              <w:r>
                <w:rPr>
                  <w:i/>
                  <w:iCs/>
                  <w:noProof/>
                </w:rPr>
                <w:t>BMC Health Services Research, 21</w:t>
              </w:r>
              <w:r>
                <w:rPr>
                  <w:noProof/>
                </w:rPr>
                <w:t>(631), 1-10. doi:https://doi.org/10.1186/s12913-021-06677-w</w:t>
              </w:r>
            </w:p>
            <w:p w14:paraId="0FBA0052" w14:textId="77777777" w:rsidR="001840CC" w:rsidRDefault="001840CC" w:rsidP="001840CC">
              <w:pPr>
                <w:pStyle w:val="Bibliography"/>
                <w:ind w:left="720" w:hanging="720"/>
                <w:rPr>
                  <w:noProof/>
                </w:rPr>
              </w:pPr>
              <w:r>
                <w:rPr>
                  <w:noProof/>
                </w:rPr>
                <w:t xml:space="preserve">Kim, K., &amp; Cho, S. (2008). Evolutionary ensemble of diverse artificial neural networks using speciation. </w:t>
              </w:r>
              <w:r>
                <w:rPr>
                  <w:i/>
                  <w:iCs/>
                  <w:noProof/>
                </w:rPr>
                <w:t>Neurocomputing, 71</w:t>
              </w:r>
              <w:r>
                <w:rPr>
                  <w:noProof/>
                </w:rPr>
                <w:t>(7-9), 1604-1618. doi:https://doi.org/10.1016/j.neucom.2007.04.008</w:t>
              </w:r>
            </w:p>
            <w:p w14:paraId="6DAB0A86" w14:textId="77777777" w:rsidR="001840CC" w:rsidRDefault="001840CC" w:rsidP="001840CC">
              <w:pPr>
                <w:pStyle w:val="Bibliography"/>
                <w:ind w:left="720" w:hanging="720"/>
                <w:rPr>
                  <w:noProof/>
                </w:rPr>
              </w:pPr>
              <w:r>
                <w:rPr>
                  <w:noProof/>
                </w:rPr>
                <w:t xml:space="preserve">Klem, N., Bunzli, S., Smith, A., &amp; Shields, N. (2022). Demystifying qualitative research for musculoskeletal practitioners Part 5: rigor in qualitative research. </w:t>
              </w:r>
              <w:r>
                <w:rPr>
                  <w:i/>
                  <w:iCs/>
                  <w:noProof/>
                </w:rPr>
                <w:t>Journal of Orthopaedic &amp; Sports Physical Therapy, 52</w:t>
              </w:r>
              <w:r>
                <w:rPr>
                  <w:noProof/>
                </w:rPr>
                <w:t>(2), 60-62.</w:t>
              </w:r>
            </w:p>
            <w:p w14:paraId="55BFB47C" w14:textId="77777777" w:rsidR="001840CC" w:rsidRDefault="001840CC" w:rsidP="001840CC">
              <w:pPr>
                <w:pStyle w:val="Bibliography"/>
                <w:ind w:left="720" w:hanging="720"/>
                <w:rPr>
                  <w:noProof/>
                </w:rPr>
              </w:pPr>
              <w:r>
                <w:rPr>
                  <w:noProof/>
                </w:rPr>
                <w:t xml:space="preserve">Krizhevshy, A., Sutskever, I., &amp; Hinton, G. (2012). ImageNet classification with deep convolutional neural networks. </w:t>
              </w:r>
              <w:r>
                <w:rPr>
                  <w:i/>
                  <w:iCs/>
                  <w:noProof/>
                </w:rPr>
                <w:t>25th International Conference on Neural Information Processing Systems</w:t>
              </w:r>
              <w:r>
                <w:rPr>
                  <w:noProof/>
                </w:rPr>
                <w:t xml:space="preserve"> (pp. 1097-1105). Red Hook, NY: ACM. doi:https://dl.acm.org/doi/10.5555/2999134.2999257</w:t>
              </w:r>
            </w:p>
            <w:p w14:paraId="367BD1FD" w14:textId="77777777" w:rsidR="001840CC" w:rsidRDefault="001840CC" w:rsidP="001840CC">
              <w:pPr>
                <w:pStyle w:val="Bibliography"/>
                <w:ind w:left="720" w:hanging="720"/>
                <w:rPr>
                  <w:noProof/>
                </w:rPr>
              </w:pPr>
              <w:r>
                <w:rPr>
                  <w:noProof/>
                </w:rPr>
                <w:t xml:space="preserve">Langer, M., He, H. Z., Rahayu, W., &amp; Xue, Y. (2020). Distributed training of deep learning models: a taxonomic perspective. </w:t>
              </w:r>
              <w:r>
                <w:rPr>
                  <w:i/>
                  <w:iCs/>
                  <w:noProof/>
                </w:rPr>
                <w:t>Transactions on Parallel and Distributed Systems, 31</w:t>
              </w:r>
              <w:r>
                <w:rPr>
                  <w:noProof/>
                </w:rPr>
                <w:t>(12), 2802-2818. doi:https://doi.org/10.1109/TPDS.2020.3003307</w:t>
              </w:r>
            </w:p>
            <w:p w14:paraId="4733A1B0" w14:textId="77777777" w:rsidR="001840CC" w:rsidRDefault="001840CC" w:rsidP="001840CC">
              <w:pPr>
                <w:pStyle w:val="Bibliography"/>
                <w:ind w:left="720" w:hanging="720"/>
                <w:rPr>
                  <w:noProof/>
                </w:rPr>
              </w:pPr>
              <w:r>
                <w:rPr>
                  <w:noProof/>
                </w:rPr>
                <w:t xml:space="preserve">Langston, A. (2022, March 14). </w:t>
              </w:r>
              <w:r>
                <w:rPr>
                  <w:i/>
                  <w:iCs/>
                  <w:noProof/>
                </w:rPr>
                <w:t>In a historic milestone, Azure Quantum demonstrates formerly elusive physics needed to build scalable topological qubits</w:t>
              </w:r>
              <w:r>
                <w:rPr>
                  <w:noProof/>
                </w:rPr>
                <w:t>. Retrieved from Microsoft Innovation Stories: https://news.microsoft.com/innovation-stories/azure-quantum-majorana-topological-qubit/</w:t>
              </w:r>
            </w:p>
            <w:p w14:paraId="22CEC16B" w14:textId="77777777" w:rsidR="001840CC" w:rsidRDefault="001840CC" w:rsidP="001840CC">
              <w:pPr>
                <w:pStyle w:val="Bibliography"/>
                <w:ind w:left="720" w:hanging="720"/>
                <w:rPr>
                  <w:noProof/>
                </w:rPr>
              </w:pPr>
              <w:r>
                <w:rPr>
                  <w:noProof/>
                </w:rPr>
                <w:t xml:space="preserve">Lee, J., &amp; Yoo, H. (2021). An overview of energy-efficient hardware accelerators for on-device deep-neural-network training. </w:t>
              </w:r>
              <w:r>
                <w:rPr>
                  <w:i/>
                  <w:iCs/>
                  <w:noProof/>
                </w:rPr>
                <w:t>Open Journal of the Solid-State Circuits Society, 1</w:t>
              </w:r>
              <w:r>
                <w:rPr>
                  <w:noProof/>
                </w:rPr>
                <w:t>, 115-128. doi:https://doi.org/10.1109/OJSSCS.2021.3119554</w:t>
              </w:r>
            </w:p>
            <w:p w14:paraId="70DEEF99" w14:textId="77777777" w:rsidR="001840CC" w:rsidRDefault="001840CC" w:rsidP="001840CC">
              <w:pPr>
                <w:pStyle w:val="Bibliography"/>
                <w:ind w:left="720" w:hanging="720"/>
                <w:rPr>
                  <w:noProof/>
                </w:rPr>
              </w:pPr>
              <w:r>
                <w:rPr>
                  <w:noProof/>
                </w:rPr>
                <w:lastRenderedPageBreak/>
                <w:t xml:space="preserve">Lui, H., K, S., Fernando, C., &amp; Kavukcuoglu, K. (2018). Hierarchical representations for efficient architecture search. </w:t>
              </w:r>
              <w:r>
                <w:rPr>
                  <w:i/>
                  <w:iCs/>
                  <w:noProof/>
                </w:rPr>
                <w:t>International Conference on Learning Representations</w:t>
              </w:r>
              <w:r>
                <w:rPr>
                  <w:noProof/>
                </w:rPr>
                <w:t xml:space="preserve"> (pp. 1-13). Vancouver, WA: Carnegie Mellon University. doi:https://doi.org/10.48550/arXiv.1711.00436</w:t>
              </w:r>
            </w:p>
            <w:p w14:paraId="339AB698" w14:textId="77777777" w:rsidR="001840CC" w:rsidRDefault="001840CC" w:rsidP="001840CC">
              <w:pPr>
                <w:pStyle w:val="Bibliography"/>
                <w:ind w:left="720" w:hanging="720"/>
                <w:rPr>
                  <w:noProof/>
                </w:rPr>
              </w:pPr>
              <w:r>
                <w:rPr>
                  <w:noProof/>
                </w:rPr>
                <w:t xml:space="preserve">Lukac, D., Milic, M., &amp; Nikolic, J. (2018). From artificial intelligence to augmented age an overview. </w:t>
              </w:r>
              <w:r>
                <w:rPr>
                  <w:i/>
                  <w:iCs/>
                  <w:noProof/>
                </w:rPr>
                <w:t>Zooming Innovation in Consumer Technologies Conference</w:t>
              </w:r>
              <w:r>
                <w:rPr>
                  <w:noProof/>
                </w:rPr>
                <w:t>, (pp. 100-103). doi:https://doi-org.proxy1.ncu.edu/10.1109/ZINC.2018.8448793</w:t>
              </w:r>
            </w:p>
            <w:p w14:paraId="515BC25B" w14:textId="77777777" w:rsidR="001840CC" w:rsidRDefault="001840CC" w:rsidP="001840CC">
              <w:pPr>
                <w:pStyle w:val="Bibliography"/>
                <w:ind w:left="720" w:hanging="720"/>
                <w:rPr>
                  <w:noProof/>
                </w:rPr>
              </w:pPr>
              <w:r>
                <w:rPr>
                  <w:noProof/>
                </w:rPr>
                <w:t xml:space="preserve">Lytras, D., Evaggelos, S., Paris, I., Konstantinos, K., Ioannis, M., &amp; Anastasios, K. (2022). Recording of falls in elderly fallers in Northern Greece and evaluation of aging health-related factors and environmental safety associated with falls: a cross-sectional study. </w:t>
              </w:r>
              <w:r>
                <w:rPr>
                  <w:i/>
                  <w:iCs/>
                  <w:noProof/>
                </w:rPr>
                <w:t>Occupational Therapy International</w:t>
              </w:r>
              <w:r>
                <w:rPr>
                  <w:noProof/>
                </w:rPr>
                <w:t>, 1-11. doi:10.1155/2022/9292673</w:t>
              </w:r>
            </w:p>
            <w:p w14:paraId="483BEE6E" w14:textId="77777777" w:rsidR="001840CC" w:rsidRDefault="001840CC" w:rsidP="001840CC">
              <w:pPr>
                <w:pStyle w:val="Bibliography"/>
                <w:ind w:left="720" w:hanging="720"/>
                <w:rPr>
                  <w:noProof/>
                </w:rPr>
              </w:pPr>
              <w:r>
                <w:rPr>
                  <w:noProof/>
                </w:rPr>
                <w:t xml:space="preserve">Makarenko, O., &amp; Osaulenko, V. (2018). Application of cellular automates in some models of artificial intelligence. </w:t>
              </w:r>
              <w:r>
                <w:rPr>
                  <w:i/>
                  <w:iCs/>
                  <w:noProof/>
                </w:rPr>
                <w:t>IEEE First International Conference on System Analysis &amp; Intelligent Computing</w:t>
              </w:r>
              <w:r>
                <w:rPr>
                  <w:noProof/>
                </w:rPr>
                <w:t xml:space="preserve"> (pp. 1-4). Kyiv, Kyiv City, Ukraine: Institute of Electrical and Electronics Engineers. doi:10.1109/SAIC.2018.8516837</w:t>
              </w:r>
            </w:p>
            <w:p w14:paraId="3E36D5D7" w14:textId="77777777" w:rsidR="001840CC" w:rsidRDefault="001840CC" w:rsidP="001840CC">
              <w:pPr>
                <w:pStyle w:val="Bibliography"/>
                <w:ind w:left="720" w:hanging="720"/>
                <w:rPr>
                  <w:noProof/>
                </w:rPr>
              </w:pPr>
              <w:r>
                <w:rPr>
                  <w:noProof/>
                </w:rPr>
                <w:t xml:space="preserve">Mejia, J., Quintero, D., &amp; Builes, J. (2017). Knowledge-based model to support decision-making when choosing between two association data mining techniques. </w:t>
              </w:r>
              <w:r>
                <w:rPr>
                  <w:i/>
                  <w:iCs/>
                  <w:noProof/>
                </w:rPr>
                <w:t>Revista Lasallista de Investigación, 14</w:t>
              </w:r>
              <w:r>
                <w:rPr>
                  <w:noProof/>
                </w:rPr>
                <w:t>(2), 41-50. doi:https://doi.org/10.22507/rli.v14n2a4</w:t>
              </w:r>
            </w:p>
            <w:p w14:paraId="58B677D0" w14:textId="77777777" w:rsidR="001840CC" w:rsidRDefault="001840CC" w:rsidP="001840CC">
              <w:pPr>
                <w:pStyle w:val="Bibliography"/>
                <w:ind w:left="720" w:hanging="720"/>
                <w:rPr>
                  <w:noProof/>
                </w:rPr>
              </w:pPr>
              <w:r>
                <w:rPr>
                  <w:noProof/>
                </w:rPr>
                <w:t xml:space="preserve">Meta AI. (n.a.). </w:t>
              </w:r>
              <w:r>
                <w:rPr>
                  <w:i/>
                  <w:iCs/>
                  <w:noProof/>
                </w:rPr>
                <w:t>Tanh Activation</w:t>
              </w:r>
              <w:r>
                <w:rPr>
                  <w:noProof/>
                </w:rPr>
                <w:t>. Retrieved from Papers with Code: https://paperswithcode.com/method/tanh-activation</w:t>
              </w:r>
            </w:p>
            <w:p w14:paraId="6B1F572D" w14:textId="77777777" w:rsidR="001840CC" w:rsidRDefault="001840CC" w:rsidP="001840CC">
              <w:pPr>
                <w:pStyle w:val="Bibliography"/>
                <w:ind w:left="720" w:hanging="720"/>
                <w:rPr>
                  <w:noProof/>
                </w:rPr>
              </w:pPr>
              <w:r>
                <w:rPr>
                  <w:noProof/>
                </w:rPr>
                <w:t xml:space="preserve">Miyakawa, T. (2020). No raw data, no science: another possible source of the reproducibility crisis. </w:t>
              </w:r>
              <w:r>
                <w:rPr>
                  <w:i/>
                  <w:iCs/>
                  <w:noProof/>
                </w:rPr>
                <w:t>Molecular Brain, 13</w:t>
              </w:r>
              <w:r>
                <w:rPr>
                  <w:noProof/>
                </w:rPr>
                <w:t>(1). doi:https://doi.org/10.1186/s13041-020-0552-2</w:t>
              </w:r>
            </w:p>
            <w:p w14:paraId="2C6059C7" w14:textId="77777777" w:rsidR="001840CC" w:rsidRDefault="001840CC" w:rsidP="001840CC">
              <w:pPr>
                <w:pStyle w:val="Bibliography"/>
                <w:ind w:left="720" w:hanging="720"/>
                <w:rPr>
                  <w:noProof/>
                </w:rPr>
              </w:pPr>
              <w:r>
                <w:rPr>
                  <w:noProof/>
                </w:rPr>
                <w:lastRenderedPageBreak/>
                <w:t xml:space="preserve">Morris, J. (2008). </w:t>
              </w:r>
              <w:r>
                <w:rPr>
                  <w:i/>
                  <w:iCs/>
                  <w:noProof/>
                </w:rPr>
                <w:t>Disability research and policy: current perspectives.</w:t>
              </w:r>
              <w:r>
                <w:rPr>
                  <w:noProof/>
                </w:rPr>
                <w:t xml:space="preserve"> Lawrence Erlbaum Associates.</w:t>
              </w:r>
            </w:p>
            <w:p w14:paraId="2BA3F2FF" w14:textId="77777777" w:rsidR="001840CC" w:rsidRDefault="001840CC" w:rsidP="001840CC">
              <w:pPr>
                <w:pStyle w:val="Bibliography"/>
                <w:ind w:left="720" w:hanging="720"/>
                <w:rPr>
                  <w:noProof/>
                </w:rPr>
              </w:pPr>
              <w:r>
                <w:rPr>
                  <w:noProof/>
                </w:rPr>
                <w:t xml:space="preserve">Mullennex, L., &amp; Bachmeier, N. (2023). </w:t>
              </w:r>
              <w:r>
                <w:rPr>
                  <w:i/>
                  <w:iCs/>
                  <w:noProof/>
                </w:rPr>
                <w:t>Computer Vision on AWS.</w:t>
              </w:r>
              <w:r>
                <w:rPr>
                  <w:noProof/>
                </w:rPr>
                <w:t xml:space="preserve"> Packt Publishing.</w:t>
              </w:r>
            </w:p>
            <w:p w14:paraId="4BADE7BE" w14:textId="77777777" w:rsidR="001840CC" w:rsidRDefault="001840CC" w:rsidP="001840CC">
              <w:pPr>
                <w:pStyle w:val="Bibliography"/>
                <w:ind w:left="720" w:hanging="720"/>
                <w:rPr>
                  <w:noProof/>
                </w:rPr>
              </w:pPr>
              <w:r>
                <w:rPr>
                  <w:noProof/>
                </w:rPr>
                <w:t xml:space="preserve">Ng, A. (2016). </w:t>
              </w:r>
              <w:r>
                <w:rPr>
                  <w:i/>
                  <w:iCs/>
                  <w:noProof/>
                </w:rPr>
                <w:t>Machine Learning</w:t>
              </w:r>
              <w:r>
                <w:rPr>
                  <w:noProof/>
                </w:rPr>
                <w:t>. Retrieved from Coursera: https://www.coursera.org/learn/machine-learning</w:t>
              </w:r>
            </w:p>
            <w:p w14:paraId="69A04C52" w14:textId="77777777" w:rsidR="001840CC" w:rsidRDefault="001840CC" w:rsidP="001840CC">
              <w:pPr>
                <w:pStyle w:val="Bibliography"/>
                <w:ind w:left="720" w:hanging="720"/>
                <w:rPr>
                  <w:noProof/>
                </w:rPr>
              </w:pPr>
              <w:r>
                <w:rPr>
                  <w:noProof/>
                </w:rPr>
                <w:t xml:space="preserve">Nguyen, M., Huynh, N., Tran, D., &amp; Ngo, H. (2019). Face recognition applied for smarthome using SoC. </w:t>
              </w:r>
              <w:r>
                <w:rPr>
                  <w:i/>
                  <w:iCs/>
                  <w:noProof/>
                </w:rPr>
                <w:t>Advanced Computing and Applications</w:t>
              </w:r>
              <w:r>
                <w:rPr>
                  <w:noProof/>
                </w:rPr>
                <w:t xml:space="preserve"> (pp. 165-170). Nha Trang, Vietnam: IEEE. doi:https://doi-org.proxy1.ncu.edu/10.1109/ACOMP.2019.00033</w:t>
              </w:r>
            </w:p>
            <w:p w14:paraId="459CDFFF" w14:textId="77777777" w:rsidR="001840CC" w:rsidRDefault="001840CC" w:rsidP="001840CC">
              <w:pPr>
                <w:pStyle w:val="Bibliography"/>
                <w:ind w:left="720" w:hanging="720"/>
                <w:rPr>
                  <w:noProof/>
                </w:rPr>
              </w:pPr>
              <w:r>
                <w:rPr>
                  <w:noProof/>
                </w:rPr>
                <w:t xml:space="preserve">Orhan, A. (2021). How much human-like visual experience do current self-supervised learning algorithms need in order to achieve human-level object recognition? </w:t>
              </w:r>
              <w:r>
                <w:rPr>
                  <w:i/>
                  <w:iCs/>
                  <w:noProof/>
                </w:rPr>
                <w:t>Neural and Evolutionary Computing</w:t>
              </w:r>
              <w:r>
                <w:rPr>
                  <w:noProof/>
                </w:rPr>
                <w:t>. doi:https://doi.org/10.48550/arXiv.2109.11523</w:t>
              </w:r>
            </w:p>
            <w:p w14:paraId="2E4A1D4B" w14:textId="77777777" w:rsidR="001840CC" w:rsidRDefault="001840CC" w:rsidP="001840CC">
              <w:pPr>
                <w:pStyle w:val="Bibliography"/>
                <w:ind w:left="720" w:hanging="720"/>
                <w:rPr>
                  <w:noProof/>
                </w:rPr>
              </w:pPr>
              <w:r>
                <w:rPr>
                  <w:noProof/>
                </w:rPr>
                <w:t xml:space="preserve">Owen, C. (2017, November 8). </w:t>
              </w:r>
              <w:r>
                <w:rPr>
                  <w:i/>
                  <w:iCs/>
                  <w:noProof/>
                </w:rPr>
                <w:t>A theorical hands-on introduction to fouculdian discourse analysis</w:t>
              </w:r>
              <w:r>
                <w:rPr>
                  <w:noProof/>
                </w:rPr>
                <w:t>. Retrieved from YouTube: https://www.youtube.com/watch?v=6I6b3ePAZ5M</w:t>
              </w:r>
            </w:p>
            <w:p w14:paraId="6C52900C" w14:textId="77777777" w:rsidR="001840CC" w:rsidRDefault="001840CC" w:rsidP="001840CC">
              <w:pPr>
                <w:pStyle w:val="Bibliography"/>
                <w:ind w:left="720" w:hanging="720"/>
                <w:rPr>
                  <w:noProof/>
                </w:rPr>
              </w:pPr>
              <w:r>
                <w:rPr>
                  <w:noProof/>
                </w:rPr>
                <w:t xml:space="preserve">Oxford. (2022). </w:t>
              </w:r>
              <w:r>
                <w:rPr>
                  <w:i/>
                  <w:iCs/>
                  <w:noProof/>
                </w:rPr>
                <w:t>Occam's razor</w:t>
              </w:r>
              <w:r>
                <w:rPr>
                  <w:noProof/>
                </w:rPr>
                <w:t>. Retrieved from Lexico: https://www.lexico.com/en/definition/occam's_razor</w:t>
              </w:r>
            </w:p>
            <w:p w14:paraId="366D1957" w14:textId="77777777" w:rsidR="001840CC" w:rsidRDefault="001840CC" w:rsidP="001840CC">
              <w:pPr>
                <w:pStyle w:val="Bibliography"/>
                <w:ind w:left="720" w:hanging="720"/>
                <w:rPr>
                  <w:noProof/>
                </w:rPr>
              </w:pPr>
              <w:r>
                <w:rPr>
                  <w:noProof/>
                </w:rPr>
                <w:t xml:space="preserve">Oxford. (2023). </w:t>
              </w:r>
              <w:r>
                <w:rPr>
                  <w:i/>
                  <w:iCs/>
                  <w:noProof/>
                </w:rPr>
                <w:t>Effectiveness</w:t>
              </w:r>
              <w:r>
                <w:rPr>
                  <w:noProof/>
                </w:rPr>
                <w:t>. Retrieved from Oxford Dictionary: oxfordlearnersdictionaries.com</w:t>
              </w:r>
            </w:p>
            <w:p w14:paraId="1271F78C" w14:textId="77777777" w:rsidR="001840CC" w:rsidRDefault="001840CC" w:rsidP="001840CC">
              <w:pPr>
                <w:pStyle w:val="Bibliography"/>
                <w:ind w:left="720" w:hanging="720"/>
                <w:rPr>
                  <w:noProof/>
                </w:rPr>
              </w:pPr>
              <w:r>
                <w:rPr>
                  <w:noProof/>
                </w:rPr>
                <w:t xml:space="preserve">Ozier, O. (2021). Replication redux: the reproducibility crisis and the case of deworming. </w:t>
              </w:r>
              <w:r>
                <w:rPr>
                  <w:i/>
                  <w:iCs/>
                  <w:noProof/>
                </w:rPr>
                <w:t>World Bank Research Observer, 36</w:t>
              </w:r>
              <w:r>
                <w:rPr>
                  <w:noProof/>
                </w:rPr>
                <w:t>(1), 101-130. doi:https://doi.org/10.1093/wbro/lkaa005</w:t>
              </w:r>
            </w:p>
            <w:p w14:paraId="393280A3" w14:textId="77777777" w:rsidR="001840CC" w:rsidRDefault="001840CC" w:rsidP="001840CC">
              <w:pPr>
                <w:pStyle w:val="Bibliography"/>
                <w:ind w:left="720" w:hanging="720"/>
                <w:rPr>
                  <w:noProof/>
                </w:rPr>
              </w:pPr>
              <w:r>
                <w:rPr>
                  <w:noProof/>
                </w:rPr>
                <w:t xml:space="preserve">Parker, R. (1993). Threats to the validity of research. </w:t>
              </w:r>
              <w:r>
                <w:rPr>
                  <w:i/>
                  <w:iCs/>
                  <w:noProof/>
                </w:rPr>
                <w:t>Rehabilitation Counseling Bulletin, 36</w:t>
              </w:r>
              <w:r>
                <w:rPr>
                  <w:noProof/>
                </w:rPr>
                <w:t>(3), 130-138. Retrieved from https://search-ebscohost-com.proxy1.ncu.edu/login.aspx?direct=true&amp;db=eric&amp;AN=EJ458938&amp;site=eds-live</w:t>
              </w:r>
            </w:p>
            <w:p w14:paraId="617DD1B1" w14:textId="77777777" w:rsidR="001840CC" w:rsidRDefault="001840CC" w:rsidP="001840CC">
              <w:pPr>
                <w:pStyle w:val="Bibliography"/>
                <w:ind w:left="720" w:hanging="720"/>
                <w:rPr>
                  <w:noProof/>
                </w:rPr>
              </w:pPr>
              <w:r>
                <w:rPr>
                  <w:noProof/>
                </w:rPr>
                <w:lastRenderedPageBreak/>
                <w:t xml:space="preserve">Phua, K. H. (2021). Ageing in Asia: beyond the Astana declaration towards financing long-term care for all. </w:t>
              </w:r>
              <w:r>
                <w:rPr>
                  <w:i/>
                  <w:iCs/>
                  <w:noProof/>
                </w:rPr>
                <w:t>International Journal of Health Policy and Management, 10</w:t>
              </w:r>
              <w:r>
                <w:rPr>
                  <w:noProof/>
                </w:rPr>
                <w:t>(1), 32-36. doi:https://doi.org/10.34172/ijhpm.2020.15</w:t>
              </w:r>
            </w:p>
            <w:p w14:paraId="32E26365" w14:textId="77777777" w:rsidR="001840CC" w:rsidRDefault="001840CC" w:rsidP="001840CC">
              <w:pPr>
                <w:pStyle w:val="Bibliography"/>
                <w:ind w:left="720" w:hanging="720"/>
                <w:rPr>
                  <w:noProof/>
                </w:rPr>
              </w:pPr>
              <w:r>
                <w:rPr>
                  <w:noProof/>
                </w:rPr>
                <w:t xml:space="preserve">Piirainen, K., &amp; Gonzalez, R. (2013). Constructive synergy in design science research: a comparative analysis of design science research and the constructive research approach. </w:t>
              </w:r>
              <w:r>
                <w:rPr>
                  <w:i/>
                  <w:iCs/>
                  <w:noProof/>
                </w:rPr>
                <w:t>Liiketaloudellinen Aikakauskirja, 3</w:t>
              </w:r>
              <w:r>
                <w:rPr>
                  <w:noProof/>
                </w:rPr>
                <w:t>(4), 206-234. Retrieved from https://search.ebscohost.com/login.aspx?direct=true&amp;AuthType=ip,shib&amp;db=bth&amp;AN=95116694&amp;site=eds-live</w:t>
              </w:r>
            </w:p>
            <w:p w14:paraId="320BE957" w14:textId="77777777" w:rsidR="001840CC" w:rsidRDefault="001840CC" w:rsidP="001840CC">
              <w:pPr>
                <w:pStyle w:val="Bibliography"/>
                <w:ind w:left="720" w:hanging="720"/>
                <w:rPr>
                  <w:noProof/>
                </w:rPr>
              </w:pPr>
              <w:r>
                <w:rPr>
                  <w:noProof/>
                </w:rPr>
                <w:t xml:space="preserve">Qiu, L., Wang, Y., &amp; Rubin, J. (2018). Analyzing the analyzers: FlowDroid/IccTA and AmanDroid,. </w:t>
              </w:r>
              <w:r>
                <w:rPr>
                  <w:i/>
                  <w:iCs/>
                  <w:noProof/>
                </w:rPr>
                <w:t>ISSTA’18, July 16–21, 2018, Amsterdam, Netherlands</w:t>
              </w:r>
              <w:r>
                <w:rPr>
                  <w:noProof/>
                </w:rPr>
                <w:t>.</w:t>
              </w:r>
            </w:p>
            <w:p w14:paraId="0E038BAB" w14:textId="77777777" w:rsidR="001840CC" w:rsidRDefault="001840CC" w:rsidP="001840CC">
              <w:pPr>
                <w:pStyle w:val="Bibliography"/>
                <w:ind w:left="720" w:hanging="720"/>
                <w:rPr>
                  <w:noProof/>
                </w:rPr>
              </w:pPr>
              <w:r>
                <w:rPr>
                  <w:noProof/>
                </w:rPr>
                <w:t xml:space="preserve">Rivera-Landos, E., Khomh, F., &amp; Nikanjam, A. (2021). The challenge of reproducible ML. </w:t>
              </w:r>
              <w:r>
                <w:rPr>
                  <w:i/>
                  <w:iCs/>
                  <w:noProof/>
                </w:rPr>
                <w:t>International Conference on Software Quality, Reliability and Security (QRS).</w:t>
              </w:r>
              <w:r>
                <w:rPr>
                  <w:noProof/>
                </w:rPr>
                <w:t xml:space="preserve"> </w:t>
              </w:r>
              <w:r>
                <w:rPr>
                  <w:i/>
                  <w:iCs/>
                  <w:noProof/>
                </w:rPr>
                <w:t>21</w:t>
              </w:r>
              <w:r>
                <w:rPr>
                  <w:noProof/>
                </w:rPr>
                <w:t>, pp. 1079-1088. Hainan Island, China: IEEE. doi:10.1109/QRS54544.2021.00116</w:t>
              </w:r>
            </w:p>
            <w:p w14:paraId="3911E987" w14:textId="77777777" w:rsidR="001840CC" w:rsidRDefault="001840CC" w:rsidP="001840CC">
              <w:pPr>
                <w:pStyle w:val="Bibliography"/>
                <w:ind w:left="720" w:hanging="720"/>
                <w:rPr>
                  <w:noProof/>
                </w:rPr>
              </w:pPr>
              <w:r>
                <w:rPr>
                  <w:noProof/>
                </w:rPr>
                <w:t xml:space="preserve">Sethi, T., &amp; Kantardzic, M. (2018). Data driven exploratory attacks on black box classifiers in adversarial. </w:t>
              </w:r>
              <w:r>
                <w:rPr>
                  <w:i/>
                  <w:iCs/>
                  <w:noProof/>
                </w:rPr>
                <w:t>Neurocomputing, 289</w:t>
              </w:r>
              <w:r>
                <w:rPr>
                  <w:noProof/>
                </w:rPr>
                <w:t>, 129-143. doi:10.1016/j.neucom.2018.02.007</w:t>
              </w:r>
            </w:p>
            <w:p w14:paraId="7F38A1AD" w14:textId="77777777" w:rsidR="001840CC" w:rsidRDefault="001840CC" w:rsidP="001840CC">
              <w:pPr>
                <w:pStyle w:val="Bibliography"/>
                <w:ind w:left="720" w:hanging="720"/>
                <w:rPr>
                  <w:noProof/>
                </w:rPr>
              </w:pPr>
              <w:r>
                <w:rPr>
                  <w:noProof/>
                </w:rPr>
                <w:t xml:space="preserve">Shirazi, B., &amp; Shekhani, S. (2021). Patient’s expectations of privacy and confidentiality in Pakistan. </w:t>
              </w:r>
              <w:r>
                <w:rPr>
                  <w:i/>
                  <w:iCs/>
                  <w:noProof/>
                </w:rPr>
                <w:t>The Journal of the Pakistan Medical Association, 71</w:t>
              </w:r>
              <w:r>
                <w:rPr>
                  <w:noProof/>
                </w:rPr>
                <w:t>(2A), 537-539. doi:https://doi.org/10.47391/JPMA.888</w:t>
              </w:r>
            </w:p>
            <w:p w14:paraId="3A9F6E8C" w14:textId="77777777" w:rsidR="001840CC" w:rsidRDefault="001840CC" w:rsidP="001840CC">
              <w:pPr>
                <w:pStyle w:val="Bibliography"/>
                <w:ind w:left="720" w:hanging="720"/>
                <w:rPr>
                  <w:noProof/>
                </w:rPr>
              </w:pPr>
              <w:r>
                <w:rPr>
                  <w:noProof/>
                </w:rPr>
                <w:t xml:space="preserve">Silvestrini, R. P., &amp; Sammito, G. (2012). Design of experiments for information technology systems. </w:t>
              </w:r>
              <w:r>
                <w:rPr>
                  <w:i/>
                  <w:iCs/>
                  <w:noProof/>
                </w:rPr>
                <w:t>Defense AT&amp;L, 41</w:t>
              </w:r>
              <w:r>
                <w:rPr>
                  <w:noProof/>
                </w:rPr>
                <w:t>(5), 30-35. Retrieved from https://search-ebscohost-com.proxy1.ncu.edu/login.aspx?direct=true&amp;db=bth&amp;AN=80409129&amp;site=eds-live</w:t>
              </w:r>
            </w:p>
            <w:p w14:paraId="1160BEB7" w14:textId="77777777" w:rsidR="001840CC" w:rsidRDefault="001840CC" w:rsidP="001840CC">
              <w:pPr>
                <w:pStyle w:val="Bibliography"/>
                <w:ind w:left="720" w:hanging="720"/>
                <w:rPr>
                  <w:noProof/>
                </w:rPr>
              </w:pPr>
              <w:r>
                <w:rPr>
                  <w:noProof/>
                </w:rPr>
                <w:lastRenderedPageBreak/>
                <w:t xml:space="preserve">Smaira, L., Carreira, J., Noland, E., Clancy, E., Wu, A., &amp; Zisserman, A. (2020, October 21). A short note on the Kinetics-700-2020 human action dataset. </w:t>
              </w:r>
              <w:r>
                <w:rPr>
                  <w:i/>
                  <w:iCs/>
                  <w:noProof/>
                </w:rPr>
                <w:t>Computer Vision and Pattern Recognition</w:t>
              </w:r>
              <w:r>
                <w:rPr>
                  <w:noProof/>
                </w:rPr>
                <w:t>. doi:https://doi.org/10.48550/arXiv.2010.10864</w:t>
              </w:r>
            </w:p>
            <w:p w14:paraId="47811B64" w14:textId="77777777" w:rsidR="001840CC" w:rsidRDefault="001840CC" w:rsidP="001840CC">
              <w:pPr>
                <w:pStyle w:val="Bibliography"/>
                <w:ind w:left="720" w:hanging="720"/>
                <w:rPr>
                  <w:noProof/>
                </w:rPr>
              </w:pPr>
              <w:r>
                <w:rPr>
                  <w:noProof/>
                </w:rPr>
                <w:t xml:space="preserve">Smedley, R. (2019, December 4). </w:t>
              </w:r>
              <w:r>
                <w:rPr>
                  <w:i/>
                  <w:iCs/>
                  <w:noProof/>
                </w:rPr>
                <w:t>Rob Smedley from Formula 1 talks about using AWS to improve the fan experience</w:t>
              </w:r>
              <w:r>
                <w:rPr>
                  <w:noProof/>
                </w:rPr>
                <w:t>. Retrieved from YouTube: https://youtu.be/eBX7lPk5qmA</w:t>
              </w:r>
            </w:p>
            <w:p w14:paraId="3F04ABE9" w14:textId="77777777" w:rsidR="001840CC" w:rsidRDefault="001840CC" w:rsidP="001840CC">
              <w:pPr>
                <w:pStyle w:val="Bibliography"/>
                <w:ind w:left="720" w:hanging="720"/>
                <w:rPr>
                  <w:noProof/>
                </w:rPr>
              </w:pPr>
              <w:r>
                <w:rPr>
                  <w:noProof/>
                </w:rPr>
                <w:t xml:space="preserve">Snee, R. (2015). Practical approach to data mining. </w:t>
              </w:r>
              <w:r>
                <w:rPr>
                  <w:i/>
                  <w:iCs/>
                  <w:noProof/>
                </w:rPr>
                <w:t>Quality Engineering, 27</w:t>
              </w:r>
              <w:r>
                <w:rPr>
                  <w:noProof/>
                </w:rPr>
                <w:t>, 477-487. doi:10.1080/08982112.2015.1065322</w:t>
              </w:r>
            </w:p>
            <w:p w14:paraId="3143E8A8" w14:textId="77777777" w:rsidR="001840CC" w:rsidRDefault="001840CC" w:rsidP="001840CC">
              <w:pPr>
                <w:pStyle w:val="Bibliography"/>
                <w:ind w:left="720" w:hanging="720"/>
                <w:rPr>
                  <w:noProof/>
                </w:rPr>
              </w:pPr>
              <w:r>
                <w:rPr>
                  <w:noProof/>
                </w:rPr>
                <w:t xml:space="preserve">Sonmez et al. (2018). Anomaly detection using data mining methods in IT systems: a decision support application. </w:t>
              </w:r>
              <w:r>
                <w:rPr>
                  <w:i/>
                  <w:iCs/>
                  <w:noProof/>
                </w:rPr>
                <w:t>Sakarya University Journal of Science, 22(4)</w:t>
              </w:r>
              <w:r>
                <w:rPr>
                  <w:noProof/>
                </w:rPr>
                <w:t>, 1109-1123.</w:t>
              </w:r>
            </w:p>
            <w:p w14:paraId="154134CC" w14:textId="77777777" w:rsidR="001840CC" w:rsidRDefault="001840CC" w:rsidP="001840CC">
              <w:pPr>
                <w:pStyle w:val="Bibliography"/>
                <w:ind w:left="720" w:hanging="720"/>
                <w:rPr>
                  <w:noProof/>
                </w:rPr>
              </w:pPr>
              <w:r>
                <w:rPr>
                  <w:noProof/>
                </w:rPr>
                <w:t xml:space="preserve">Starmer, J. (2017). </w:t>
              </w:r>
              <w:r>
                <w:rPr>
                  <w:i/>
                  <w:iCs/>
                  <w:noProof/>
                </w:rPr>
                <w:t>What is principal component analysis</w:t>
              </w:r>
              <w:r>
                <w:rPr>
                  <w:noProof/>
                </w:rPr>
                <w:t>. Retrieved from YouTube: https://www.youtube.com/watch?v=HMOI_lkzW08</w:t>
              </w:r>
            </w:p>
            <w:p w14:paraId="01933FB1" w14:textId="77777777" w:rsidR="001840CC" w:rsidRDefault="001840CC" w:rsidP="001840CC">
              <w:pPr>
                <w:pStyle w:val="Bibliography"/>
                <w:ind w:left="720" w:hanging="720"/>
                <w:rPr>
                  <w:noProof/>
                </w:rPr>
              </w:pPr>
              <w:r>
                <w:rPr>
                  <w:noProof/>
                </w:rPr>
                <w:t xml:space="preserve">Tan, Z. (2021). Ethics events and conditions of possibility. </w:t>
              </w:r>
              <w:r>
                <w:rPr>
                  <w:i/>
                  <w:iCs/>
                  <w:noProof/>
                </w:rPr>
                <w:t>Business Ethics Quarterly, 31</w:t>
              </w:r>
              <w:r>
                <w:rPr>
                  <w:noProof/>
                </w:rPr>
                <w:t>(1), 106-137. Retrieved from https://search-ebscohost-com.proxy1.ncu.edu/login.aspx?direct=true&amp;db=edb&amp;AN=147839336&amp;site=eds-live</w:t>
              </w:r>
            </w:p>
            <w:p w14:paraId="08FF2B04" w14:textId="77777777" w:rsidR="001840CC" w:rsidRDefault="001840CC" w:rsidP="001840CC">
              <w:pPr>
                <w:pStyle w:val="Bibliography"/>
                <w:ind w:left="720" w:hanging="720"/>
                <w:rPr>
                  <w:noProof/>
                </w:rPr>
              </w:pPr>
              <w:r>
                <w:rPr>
                  <w:noProof/>
                </w:rPr>
                <w:t xml:space="preserve">Thomas, R. (2019). The new era of NLP. </w:t>
              </w:r>
              <w:r>
                <w:rPr>
                  <w:i/>
                  <w:iCs/>
                  <w:noProof/>
                </w:rPr>
                <w:t>Scientific Computing with Python.</w:t>
              </w:r>
              <w:r>
                <w:rPr>
                  <w:noProof/>
                </w:rPr>
                <w:t xml:space="preserve"> Austin, Texas: SciPy. Retrieved from https://youtu.be/KChtdexd5Jo</w:t>
              </w:r>
            </w:p>
            <w:p w14:paraId="4021F765" w14:textId="77777777" w:rsidR="001840CC" w:rsidRDefault="001840CC" w:rsidP="001840CC">
              <w:pPr>
                <w:pStyle w:val="Bibliography"/>
                <w:ind w:left="720" w:hanging="720"/>
                <w:rPr>
                  <w:noProof/>
                </w:rPr>
              </w:pPr>
              <w:r>
                <w:rPr>
                  <w:noProof/>
                </w:rPr>
                <w:t xml:space="preserve">Tian, Y., Schuemie, M., &amp; Suchard, M. (2018). Evaluating large-scale propensity score performance through real-world and synthetic data experiments. </w:t>
              </w:r>
              <w:r>
                <w:rPr>
                  <w:i/>
                  <w:iCs/>
                  <w:noProof/>
                </w:rPr>
                <w:t>International Journal of Epidemiology, 47</w:t>
              </w:r>
              <w:r>
                <w:rPr>
                  <w:noProof/>
                </w:rPr>
                <w:t>(6), 2005-2014. doi:https://doi.org/10.1093/ije/dyy120</w:t>
              </w:r>
            </w:p>
            <w:p w14:paraId="721CB2D8" w14:textId="77777777" w:rsidR="001840CC" w:rsidRDefault="001840CC" w:rsidP="001840CC">
              <w:pPr>
                <w:pStyle w:val="Bibliography"/>
                <w:ind w:left="720" w:hanging="720"/>
                <w:rPr>
                  <w:noProof/>
                </w:rPr>
              </w:pPr>
              <w:r>
                <w:rPr>
                  <w:noProof/>
                </w:rPr>
                <w:t xml:space="preserve">Ting, W., Chun-Yang, C., Di, G., Xiao-ming, T., &amp; Heng, W. (2014). Clock synchronization in wireless sensor networks: A new model and analysis approach based on networked control perspective. </w:t>
              </w:r>
              <w:r>
                <w:rPr>
                  <w:i/>
                  <w:iCs/>
                  <w:noProof/>
                </w:rPr>
                <w:t>Mathematical Problems in Engineering Volume 2014, Article ID 731980</w:t>
              </w:r>
              <w:r>
                <w:rPr>
                  <w:noProof/>
                </w:rPr>
                <w:t>, 1-19.</w:t>
              </w:r>
            </w:p>
            <w:p w14:paraId="52060633" w14:textId="77777777" w:rsidR="001840CC" w:rsidRDefault="001840CC" w:rsidP="001840CC">
              <w:pPr>
                <w:pStyle w:val="Bibliography"/>
                <w:ind w:left="720" w:hanging="720"/>
                <w:rPr>
                  <w:noProof/>
                </w:rPr>
              </w:pPr>
              <w:r>
                <w:rPr>
                  <w:noProof/>
                </w:rPr>
                <w:lastRenderedPageBreak/>
                <w:t xml:space="preserve">Tun, S., Madanian, S., &amp; Mirza, F. (2021). Internet of things (IoT) applications for elderly care: a reflective review. </w:t>
              </w:r>
              <w:r>
                <w:rPr>
                  <w:i/>
                  <w:iCs/>
                  <w:noProof/>
                </w:rPr>
                <w:t>Aging Clinical &amp; Experimental Research, 33</w:t>
              </w:r>
              <w:r>
                <w:rPr>
                  <w:noProof/>
                </w:rPr>
                <w:t>(4), 855-867. doi:10.1007/s40520-020-01545-9</w:t>
              </w:r>
            </w:p>
            <w:p w14:paraId="4C28A493" w14:textId="77777777" w:rsidR="001840CC" w:rsidRDefault="001840CC" w:rsidP="001840CC">
              <w:pPr>
                <w:pStyle w:val="Bibliography"/>
                <w:ind w:left="720" w:hanging="720"/>
                <w:rPr>
                  <w:noProof/>
                </w:rPr>
              </w:pPr>
              <w:r>
                <w:rPr>
                  <w:noProof/>
                </w:rPr>
                <w:t xml:space="preserve">Ünal, H., &amp; Başçiftçi, F. (2021). Evolutionary design of neural network architectures: a review of three decades of research. </w:t>
              </w:r>
              <w:r>
                <w:rPr>
                  <w:i/>
                  <w:iCs/>
                  <w:noProof/>
                </w:rPr>
                <w:t>Artif Intell Rev, 55</w:t>
              </w:r>
              <w:r>
                <w:rPr>
                  <w:noProof/>
                </w:rPr>
                <w:t>, 1723-1802. doi:https://doi.org/10.1007/s10462-021-10049-5</w:t>
              </w:r>
            </w:p>
            <w:p w14:paraId="4E3E7145" w14:textId="77777777" w:rsidR="001840CC" w:rsidRDefault="001840CC" w:rsidP="001840CC">
              <w:pPr>
                <w:pStyle w:val="Bibliography"/>
                <w:ind w:left="720" w:hanging="720"/>
                <w:rPr>
                  <w:noProof/>
                </w:rPr>
              </w:pPr>
              <w:r>
                <w:rPr>
                  <w:noProof/>
                </w:rPr>
                <w:t xml:space="preserve">Upchurch, M. (2018). Robots and AI at work: the propects for singularity. </w:t>
              </w:r>
              <w:r>
                <w:rPr>
                  <w:i/>
                  <w:iCs/>
                  <w:noProof/>
                </w:rPr>
                <w:t>New Technology, 33</w:t>
              </w:r>
              <w:r>
                <w:rPr>
                  <w:noProof/>
                </w:rPr>
                <w:t>(3), 205-218. doi:10.1111/ntwe.12124</w:t>
              </w:r>
            </w:p>
            <w:p w14:paraId="4C8C440D" w14:textId="77777777" w:rsidR="001840CC" w:rsidRDefault="001840CC" w:rsidP="001840CC">
              <w:pPr>
                <w:pStyle w:val="Bibliography"/>
                <w:ind w:left="720" w:hanging="720"/>
                <w:rPr>
                  <w:noProof/>
                </w:rPr>
              </w:pPr>
              <w:r>
                <w:rPr>
                  <w:noProof/>
                </w:rPr>
                <w:t xml:space="preserve">US Bureau of Labor Statistics. (2020, May). </w:t>
              </w:r>
              <w:r>
                <w:rPr>
                  <w:i/>
                  <w:iCs/>
                  <w:noProof/>
                </w:rPr>
                <w:t>Registered nurses</w:t>
              </w:r>
              <w:r>
                <w:rPr>
                  <w:noProof/>
                </w:rPr>
                <w:t>. Retrieved from US Bureau of Labor Statistics: https://www.bls.gov/ooh/healthcare/registered-nurses.htm</w:t>
              </w:r>
            </w:p>
            <w:p w14:paraId="3C1B7459" w14:textId="77777777" w:rsidR="001840CC" w:rsidRDefault="001840CC" w:rsidP="001840CC">
              <w:pPr>
                <w:pStyle w:val="Bibliography"/>
                <w:ind w:left="720" w:hanging="720"/>
                <w:rPr>
                  <w:noProof/>
                </w:rPr>
              </w:pPr>
              <w:r>
                <w:rPr>
                  <w:noProof/>
                </w:rPr>
                <w:t xml:space="preserve">Vosshall, P. (2018, November 27). </w:t>
              </w:r>
              <w:r>
                <w:rPr>
                  <w:i/>
                  <w:iCs/>
                  <w:noProof/>
                </w:rPr>
                <w:t>How AWS minimizes the blast radius of failures</w:t>
              </w:r>
              <w:r>
                <w:rPr>
                  <w:noProof/>
                </w:rPr>
                <w:t>. Retrieved from YouTube: https://youtu.be/swQbA4zub20</w:t>
              </w:r>
            </w:p>
            <w:p w14:paraId="044B5B12" w14:textId="77777777" w:rsidR="001840CC" w:rsidRDefault="001840CC" w:rsidP="001840CC">
              <w:pPr>
                <w:pStyle w:val="Bibliography"/>
                <w:ind w:left="720" w:hanging="720"/>
                <w:rPr>
                  <w:noProof/>
                </w:rPr>
              </w:pPr>
              <w:r>
                <w:rPr>
                  <w:noProof/>
                </w:rPr>
                <w:t xml:space="preserve">Waal, d., &amp; Toit, d. (2011, May/June). Automation of generalized additive neural networks for predictive data mining. </w:t>
              </w:r>
              <w:r>
                <w:rPr>
                  <w:i/>
                  <w:iCs/>
                  <w:noProof/>
                </w:rPr>
                <w:t>Applied Artificial Intelligence, 25</w:t>
              </w:r>
              <w:r>
                <w:rPr>
                  <w:noProof/>
                </w:rPr>
                <w:t>(5), 380-425. doi:10.1080/08839514.2011.570156</w:t>
              </w:r>
            </w:p>
            <w:p w14:paraId="59F161C2" w14:textId="77777777" w:rsidR="001840CC" w:rsidRDefault="001840CC" w:rsidP="001840CC">
              <w:pPr>
                <w:pStyle w:val="Bibliography"/>
                <w:ind w:left="720" w:hanging="720"/>
                <w:rPr>
                  <w:noProof/>
                </w:rPr>
              </w:pPr>
              <w:r>
                <w:rPr>
                  <w:noProof/>
                </w:rPr>
                <w:t xml:space="preserve">Whitson, G. (2020). </w:t>
              </w:r>
              <w:r>
                <w:rPr>
                  <w:i/>
                  <w:iCs/>
                  <w:noProof/>
                </w:rPr>
                <w:t>Artificial Intelligence</w:t>
              </w:r>
              <w:r>
                <w:rPr>
                  <w:noProof/>
                </w:rPr>
                <w:t>. Retrieved from Salem Press Encyclopedia of Science: https://search.ebscohost.com/login.aspx?direct=true&amp;AuthType=ip,sso&amp;db=ers&amp;AN=89250362&amp;authtype=sso&amp;custid=s1229530&amp;site=eds-live&amp;scope=site</w:t>
              </w:r>
            </w:p>
            <w:p w14:paraId="1C402D5D" w14:textId="77777777" w:rsidR="001840CC" w:rsidRDefault="001840CC" w:rsidP="001840CC">
              <w:pPr>
                <w:pStyle w:val="Bibliography"/>
                <w:ind w:left="720" w:hanging="720"/>
                <w:rPr>
                  <w:noProof/>
                </w:rPr>
              </w:pPr>
              <w:r>
                <w:rPr>
                  <w:noProof/>
                </w:rPr>
                <w:t xml:space="preserve">Wilensky, U. (2014). </w:t>
              </w:r>
              <w:r>
                <w:rPr>
                  <w:i/>
                  <w:iCs/>
                  <w:noProof/>
                </w:rPr>
                <w:t>BeeSmart hive finding</w:t>
              </w:r>
              <w:r>
                <w:rPr>
                  <w:noProof/>
                </w:rPr>
                <w:t>. Retrieved from Netlogo: https://ccl.northwestern.edu/netlogo/models/BeeSmartHiveFinding</w:t>
              </w:r>
            </w:p>
            <w:p w14:paraId="6519131D" w14:textId="77777777" w:rsidR="001840CC" w:rsidRDefault="001840CC" w:rsidP="001840CC">
              <w:pPr>
                <w:pStyle w:val="Bibliography"/>
                <w:ind w:left="720" w:hanging="720"/>
                <w:rPr>
                  <w:noProof/>
                </w:rPr>
              </w:pPr>
              <w:r>
                <w:rPr>
                  <w:noProof/>
                </w:rPr>
                <w:t xml:space="preserve">Zhang, J., Johnstone, M., Le, V., Khan, B., Anwar Hosen, M., Creighton, D., . . . Lynch, M. (2021). Dynamic time warp-based clustering: Application of machine learning algorithms </w:t>
              </w:r>
              <w:r>
                <w:rPr>
                  <w:noProof/>
                </w:rPr>
                <w:lastRenderedPageBreak/>
                <w:t xml:space="preserve">to simulation input modelling. </w:t>
              </w:r>
              <w:r>
                <w:rPr>
                  <w:i/>
                  <w:iCs/>
                  <w:noProof/>
                </w:rPr>
                <w:t>Expert Systems with Applications, 186</w:t>
              </w:r>
              <w:r>
                <w:rPr>
                  <w:noProof/>
                </w:rPr>
                <w:t>. doi:https://doi.org/10.1016/j.eswa.2021.115684</w:t>
              </w:r>
            </w:p>
            <w:p w14:paraId="0DFF2092" w14:textId="77777777" w:rsidR="001840CC" w:rsidRDefault="001840CC" w:rsidP="001840CC">
              <w:pPr>
                <w:pStyle w:val="Bibliography"/>
                <w:ind w:left="720" w:hanging="720"/>
                <w:rPr>
                  <w:noProof/>
                </w:rPr>
              </w:pPr>
              <w:r>
                <w:rPr>
                  <w:noProof/>
                </w:rPr>
                <w:t xml:space="preserve">Zhao, W. (2014). </w:t>
              </w:r>
              <w:r>
                <w:rPr>
                  <w:i/>
                  <w:iCs/>
                  <w:noProof/>
                </w:rPr>
                <w:t>Building dependable distributed systems.</w:t>
              </w:r>
              <w:r>
                <w:rPr>
                  <w:noProof/>
                </w:rPr>
                <w:t xml:space="preserve"> John Wiley &amp; Sons, Incorporated.</w:t>
              </w:r>
            </w:p>
            <w:p w14:paraId="0F913D23" w14:textId="77777777" w:rsidR="001840CC" w:rsidRDefault="001840CC" w:rsidP="001840CC">
              <w:pPr>
                <w:pStyle w:val="Bibliography"/>
                <w:ind w:left="720" w:hanging="720"/>
                <w:rPr>
                  <w:noProof/>
                </w:rPr>
              </w:pPr>
              <w:r>
                <w:rPr>
                  <w:noProof/>
                </w:rPr>
                <w:t xml:space="preserve">Zhu, X., Zhu, J., Li, H., Wang, X., Li, H., Wang, X., &amp; Dai, J. (2021). Uni-perceiver: pre-training unified architecture for generic perception for zero-shot and few-shot tasks. </w:t>
              </w:r>
              <w:r>
                <w:rPr>
                  <w:i/>
                  <w:iCs/>
                  <w:noProof/>
                </w:rPr>
                <w:t>Computer Vision and Pattern Recognition</w:t>
              </w:r>
              <w:r>
                <w:rPr>
                  <w:noProof/>
                </w:rPr>
                <w:t>. doi:https://doi.org/10.48550/arXiv.2112.01522</w:t>
              </w:r>
            </w:p>
            <w:p w14:paraId="6D388701" w14:textId="50E9ECE6" w:rsidR="009F77B3" w:rsidRDefault="009F77B3" w:rsidP="001840CC">
              <w:r>
                <w:rPr>
                  <w:b/>
                  <w:bCs/>
                  <w:noProof/>
                </w:rPr>
                <w:fldChar w:fldCharType="end"/>
              </w:r>
            </w:p>
          </w:sdtContent>
        </w:sdt>
      </w:sdtContent>
    </w:sdt>
    <w:p w14:paraId="765F17F1" w14:textId="77777777" w:rsidR="00887A22" w:rsidRPr="00887A22" w:rsidRDefault="00887A22" w:rsidP="00D770CC">
      <w:pPr>
        <w:spacing w:after="160" w:line="259" w:lineRule="auto"/>
        <w:ind w:firstLine="0"/>
      </w:pPr>
      <w:bookmarkStart w:id="232" w:name="_Toc465328388"/>
      <w:bookmarkStart w:id="233" w:name="_Toc464831651"/>
      <w:bookmarkEnd w:id="232"/>
      <w:bookmarkEnd w:id="233"/>
    </w:p>
    <w:sectPr w:rsidR="00887A22" w:rsidRPr="00887A22" w:rsidSect="00887A22">
      <w:headerReference w:type="default" r:id="rId61"/>
      <w:footerReference w:type="default" r:id="rId62"/>
      <w:headerReference w:type="first" r:id="rId63"/>
      <w:pgSz w:w="12240" w:h="15840"/>
      <w:pgMar w:top="1440" w:right="1440" w:bottom="1440" w:left="1440" w:header="720" w:footer="720" w:gutter="0"/>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EE6CCE9" w14:textId="77777777" w:rsidR="00AA0AF7" w:rsidRDefault="00AA0AF7" w:rsidP="00DA5CF7">
      <w:r>
        <w:separator/>
      </w:r>
    </w:p>
  </w:endnote>
  <w:endnote w:type="continuationSeparator" w:id="0">
    <w:p w14:paraId="6AFCCDE7" w14:textId="77777777" w:rsidR="00AA0AF7" w:rsidRDefault="00AA0AF7" w:rsidP="00DA5CF7">
      <w:r>
        <w:continuationSeparator/>
      </w:r>
    </w:p>
  </w:endnote>
  <w:endnote w:type="continuationNotice" w:id="1">
    <w:p w14:paraId="20FE90BC" w14:textId="77777777" w:rsidR="00AA0AF7" w:rsidRDefault="00AA0AF7" w:rsidP="00DA5CF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urier">
    <w:altName w:val="Courier New"/>
    <w:panose1 w:val="02070409020205020404"/>
    <w:charset w:val="00"/>
    <w:family w:val="modern"/>
    <w:pitch w:val="fixed"/>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3347E7" w14:textId="72F92EFB" w:rsidR="00960E91" w:rsidRDefault="00960E91" w:rsidP="00104C3A">
    <w:pPr>
      <w:pStyle w:val="Footer"/>
      <w:ind w:firstLine="0"/>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5E38A0" w14:textId="77777777" w:rsidR="00960E91" w:rsidRDefault="00960E91" w:rsidP="00DA5CF7">
    <w:pPr>
      <w:pStyle w:val="Footer"/>
    </w:pPr>
  </w:p>
  <w:p w14:paraId="07AF2958" w14:textId="05FC8071" w:rsidR="00960E91" w:rsidRDefault="00960E91" w:rsidP="00DA5CF7">
    <w:pPr>
      <w:pStyle w:val="Footer"/>
    </w:pPr>
    <w:r>
      <w:fldChar w:fldCharType="begin"/>
    </w:r>
    <w:r>
      <w:instrText xml:space="preserve"> PAGE   \* MERGEFORMAT </w:instrText>
    </w:r>
    <w:r>
      <w:fldChar w:fldCharType="separate"/>
    </w:r>
    <w:r>
      <w:rPr>
        <w:noProof/>
      </w:rPr>
      <w:t>1</w:t>
    </w:r>
    <w:r>
      <w:rPr>
        <w:noProof/>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383294" w14:textId="77777777" w:rsidR="00887D40" w:rsidRDefault="00887D40" w:rsidP="00104C3A">
    <w:pPr>
      <w:pStyle w:val="Footer"/>
      <w:ind w:firstLine="0"/>
      <w:jc w:val="center"/>
    </w:pPr>
    <w:r>
      <w:fldChar w:fldCharType="begin"/>
    </w:r>
    <w:r>
      <w:instrText xml:space="preserve"> PAGE   \* MERGEFORMAT </w:instrText>
    </w:r>
    <w:r>
      <w:fldChar w:fldCharType="separate"/>
    </w:r>
    <w:r>
      <w:rPr>
        <w:noProof/>
      </w:rPr>
      <w:t>vi</w:t>
    </w:r>
    <w:r>
      <w:rPr>
        <w:noProof/>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9CFDFF" w14:textId="77777777" w:rsidR="00960E91" w:rsidRDefault="00960E91" w:rsidP="00DA5CF7">
    <w:pPr>
      <w:pStyle w:val="Footer"/>
    </w:pPr>
  </w:p>
  <w:p w14:paraId="31C8F4D5" w14:textId="77777777" w:rsidR="00960E91" w:rsidRDefault="00960E91" w:rsidP="00DA5CF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4E5E7B7" w14:textId="77777777" w:rsidR="00AA0AF7" w:rsidRDefault="00AA0AF7" w:rsidP="00DA5CF7">
      <w:r>
        <w:separator/>
      </w:r>
    </w:p>
  </w:footnote>
  <w:footnote w:type="continuationSeparator" w:id="0">
    <w:p w14:paraId="415F7AA0" w14:textId="77777777" w:rsidR="00AA0AF7" w:rsidRDefault="00AA0AF7" w:rsidP="00DA5CF7">
      <w:r>
        <w:continuationSeparator/>
      </w:r>
    </w:p>
  </w:footnote>
  <w:footnote w:type="continuationNotice" w:id="1">
    <w:p w14:paraId="4304C7E6" w14:textId="77777777" w:rsidR="00AA0AF7" w:rsidRDefault="00AA0AF7" w:rsidP="00DA5CF7"/>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39556291"/>
      <w:docPartObj>
        <w:docPartGallery w:val="Page Numbers (Top of Page)"/>
        <w:docPartUnique/>
      </w:docPartObj>
    </w:sdtPr>
    <w:sdtEndPr>
      <w:rPr>
        <w:noProof/>
      </w:rPr>
    </w:sdtEndPr>
    <w:sdtContent>
      <w:p w14:paraId="43566F9B" w14:textId="377C8BB6" w:rsidR="00960E91" w:rsidRPr="00A82120" w:rsidRDefault="00960E91" w:rsidP="00104C3A">
        <w:pPr>
          <w:pStyle w:val="Header"/>
          <w:ind w:firstLine="0"/>
          <w:jc w:val="right"/>
        </w:pPr>
        <w:r w:rsidRPr="00F861B8">
          <w:fldChar w:fldCharType="begin"/>
        </w:r>
        <w:r w:rsidRPr="00F861B8">
          <w:instrText xml:space="preserve"> PAGE   \* MERGEFORMAT </w:instrText>
        </w:r>
        <w:r w:rsidRPr="00F861B8">
          <w:fldChar w:fldCharType="separate"/>
        </w:r>
        <w:r w:rsidR="00156D59">
          <w:rPr>
            <w:noProof/>
          </w:rPr>
          <w:t>117</w:t>
        </w:r>
        <w:r w:rsidRPr="00F861B8">
          <w:rPr>
            <w:noProof/>
          </w:rPr>
          <w:fldChar w:fldCharType="end"/>
        </w:r>
      </w:p>
    </w:sdtContent>
  </w:sdt>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C7DA72" w14:textId="77777777" w:rsidR="00960E91" w:rsidRDefault="00960E91" w:rsidP="00DA5CF7">
    <w:pPr>
      <w:pStyle w:val="Header"/>
    </w:pPr>
  </w:p>
  <w:p w14:paraId="5D13FE69" w14:textId="77777777" w:rsidR="00960E91" w:rsidRDefault="00960E91" w:rsidP="00DA5CF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87A3B2A"/>
    <w:multiLevelType w:val="hybridMultilevel"/>
    <w:tmpl w:val="71263E42"/>
    <w:lvl w:ilvl="0" w:tplc="C504AFD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4C88329D"/>
    <w:multiLevelType w:val="hybridMultilevel"/>
    <w:tmpl w:val="B53690BC"/>
    <w:lvl w:ilvl="0" w:tplc="E1A865FE">
      <w:start w:val="1"/>
      <w:numFmt w:val="decimal"/>
      <w:lvlText w:val="%1."/>
      <w:lvlJc w:val="left"/>
      <w:pPr>
        <w:ind w:left="1080" w:hanging="360"/>
      </w:pPr>
      <w:rPr>
        <w:rFonts w:ascii="Times New Roman" w:eastAsiaTheme="minorHAnsi" w:hAnsi="Times New Roman" w:cs="Times New Roman"/>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4C9C3D4E"/>
    <w:multiLevelType w:val="hybridMultilevel"/>
    <w:tmpl w:val="35C8A1AC"/>
    <w:lvl w:ilvl="0" w:tplc="B9FEB756">
      <w:numFmt w:val="bullet"/>
      <w:lvlText w:val=""/>
      <w:lvlJc w:val="left"/>
      <w:pPr>
        <w:ind w:left="360" w:hanging="360"/>
      </w:pPr>
      <w:rPr>
        <w:rFonts w:ascii="Symbol" w:eastAsiaTheme="minorHAnsi" w:hAnsi="Symbol" w:cs="Times New Roman"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56BB1727"/>
    <w:multiLevelType w:val="hybridMultilevel"/>
    <w:tmpl w:val="D906499E"/>
    <w:lvl w:ilvl="0" w:tplc="682821AA">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C4C1CE5"/>
    <w:multiLevelType w:val="hybridMultilevel"/>
    <w:tmpl w:val="4FD0612E"/>
    <w:lvl w:ilvl="0" w:tplc="88221B0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61D623A3"/>
    <w:multiLevelType w:val="hybridMultilevel"/>
    <w:tmpl w:val="82988080"/>
    <w:lvl w:ilvl="0" w:tplc="D4DEC81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72E16CD4"/>
    <w:multiLevelType w:val="hybridMultilevel"/>
    <w:tmpl w:val="21121098"/>
    <w:lvl w:ilvl="0" w:tplc="7988E454">
      <w:start w:val="1"/>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74315412"/>
    <w:multiLevelType w:val="hybridMultilevel"/>
    <w:tmpl w:val="568A5B38"/>
    <w:lvl w:ilvl="0" w:tplc="0409000F">
      <w:start w:val="1"/>
      <w:numFmt w:val="decimal"/>
      <w:lvlText w:val="%1."/>
      <w:lvlJc w:val="left"/>
      <w:pPr>
        <w:ind w:left="720" w:hanging="360"/>
      </w:pPr>
      <w:rPr>
        <w:rFonts w:cs="Times New Roman"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693313324">
    <w:abstractNumId w:val="3"/>
  </w:num>
  <w:num w:numId="2" w16cid:durableId="1523124199">
    <w:abstractNumId w:val="1"/>
  </w:num>
  <w:num w:numId="3" w16cid:durableId="1653218498">
    <w:abstractNumId w:val="6"/>
  </w:num>
  <w:num w:numId="4" w16cid:durableId="300886494">
    <w:abstractNumId w:val="2"/>
  </w:num>
  <w:num w:numId="5" w16cid:durableId="1658923698">
    <w:abstractNumId w:val="5"/>
  </w:num>
  <w:num w:numId="6" w16cid:durableId="2104689212">
    <w:abstractNumId w:val="7"/>
  </w:num>
  <w:num w:numId="7" w16cid:durableId="1626275992">
    <w:abstractNumId w:val="4"/>
  </w:num>
  <w:num w:numId="8" w16cid:durableId="209340141">
    <w:abstractNumId w:val="0"/>
  </w:num>
  <w:numIdMacAtCleanup w:val="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Nate Bachmeier [AWS-SA]">
    <w15:presenceInfo w15:providerId="Windows Live" w15:userId="baac45e78b3aa41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proofState w:spelling="clean" w:grammar="clean"/>
  <w:trackRevisions/>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NjA1NzA0sjAzNjA3tTBS0lEKTi0uzszPAykwrgUAL1mARiwAAAA="/>
  </w:docVars>
  <w:rsids>
    <w:rsidRoot w:val="00887A22"/>
    <w:rsid w:val="00000584"/>
    <w:rsid w:val="00001EAE"/>
    <w:rsid w:val="00002A1F"/>
    <w:rsid w:val="00005DA6"/>
    <w:rsid w:val="0000740C"/>
    <w:rsid w:val="000074A1"/>
    <w:rsid w:val="000079EB"/>
    <w:rsid w:val="00007A7B"/>
    <w:rsid w:val="0001475A"/>
    <w:rsid w:val="0001480B"/>
    <w:rsid w:val="0001709F"/>
    <w:rsid w:val="000173C7"/>
    <w:rsid w:val="00017B79"/>
    <w:rsid w:val="00021F27"/>
    <w:rsid w:val="00022B36"/>
    <w:rsid w:val="000245AE"/>
    <w:rsid w:val="00027636"/>
    <w:rsid w:val="00035E91"/>
    <w:rsid w:val="0003669B"/>
    <w:rsid w:val="0004776B"/>
    <w:rsid w:val="000479BE"/>
    <w:rsid w:val="00050176"/>
    <w:rsid w:val="0005446B"/>
    <w:rsid w:val="00055ABE"/>
    <w:rsid w:val="00057898"/>
    <w:rsid w:val="000600E7"/>
    <w:rsid w:val="00060F72"/>
    <w:rsid w:val="000654C0"/>
    <w:rsid w:val="000704B9"/>
    <w:rsid w:val="0007098A"/>
    <w:rsid w:val="00070ECC"/>
    <w:rsid w:val="00073572"/>
    <w:rsid w:val="00074CFB"/>
    <w:rsid w:val="00076F03"/>
    <w:rsid w:val="0007748A"/>
    <w:rsid w:val="00081CD5"/>
    <w:rsid w:val="00081F2B"/>
    <w:rsid w:val="00082EF8"/>
    <w:rsid w:val="000869AC"/>
    <w:rsid w:val="00087563"/>
    <w:rsid w:val="00092BE3"/>
    <w:rsid w:val="00095475"/>
    <w:rsid w:val="00096688"/>
    <w:rsid w:val="00096B27"/>
    <w:rsid w:val="00097912"/>
    <w:rsid w:val="000A06B2"/>
    <w:rsid w:val="000A0D1F"/>
    <w:rsid w:val="000A1441"/>
    <w:rsid w:val="000A34DE"/>
    <w:rsid w:val="000A5678"/>
    <w:rsid w:val="000A5B90"/>
    <w:rsid w:val="000A6904"/>
    <w:rsid w:val="000B402E"/>
    <w:rsid w:val="000B5810"/>
    <w:rsid w:val="000C017C"/>
    <w:rsid w:val="000C1B34"/>
    <w:rsid w:val="000C3454"/>
    <w:rsid w:val="000C381D"/>
    <w:rsid w:val="000C6657"/>
    <w:rsid w:val="000C6EE8"/>
    <w:rsid w:val="000C6FC1"/>
    <w:rsid w:val="000C799F"/>
    <w:rsid w:val="000D0900"/>
    <w:rsid w:val="000D29D8"/>
    <w:rsid w:val="000D5D6C"/>
    <w:rsid w:val="000D62B6"/>
    <w:rsid w:val="000D6362"/>
    <w:rsid w:val="000D7554"/>
    <w:rsid w:val="000D7AC9"/>
    <w:rsid w:val="000E1EC6"/>
    <w:rsid w:val="000E43A1"/>
    <w:rsid w:val="000E7F9A"/>
    <w:rsid w:val="000F1076"/>
    <w:rsid w:val="000F49D2"/>
    <w:rsid w:val="000F70E7"/>
    <w:rsid w:val="0010238E"/>
    <w:rsid w:val="0010303F"/>
    <w:rsid w:val="0010316D"/>
    <w:rsid w:val="00103E65"/>
    <w:rsid w:val="00104B25"/>
    <w:rsid w:val="00104C3A"/>
    <w:rsid w:val="00104D69"/>
    <w:rsid w:val="001119FC"/>
    <w:rsid w:val="001126D9"/>
    <w:rsid w:val="00113FD4"/>
    <w:rsid w:val="0011439B"/>
    <w:rsid w:val="00116489"/>
    <w:rsid w:val="0011677D"/>
    <w:rsid w:val="001209B3"/>
    <w:rsid w:val="001218BB"/>
    <w:rsid w:val="001226AD"/>
    <w:rsid w:val="001236EF"/>
    <w:rsid w:val="00124308"/>
    <w:rsid w:val="001255E9"/>
    <w:rsid w:val="00126887"/>
    <w:rsid w:val="00127E2D"/>
    <w:rsid w:val="0013127C"/>
    <w:rsid w:val="00136358"/>
    <w:rsid w:val="0013717E"/>
    <w:rsid w:val="00140D78"/>
    <w:rsid w:val="00147510"/>
    <w:rsid w:val="00151A0D"/>
    <w:rsid w:val="0015334D"/>
    <w:rsid w:val="00153C10"/>
    <w:rsid w:val="00156D59"/>
    <w:rsid w:val="00161033"/>
    <w:rsid w:val="00161877"/>
    <w:rsid w:val="0016251F"/>
    <w:rsid w:val="00167C2C"/>
    <w:rsid w:val="001703B6"/>
    <w:rsid w:val="00171E65"/>
    <w:rsid w:val="0017341B"/>
    <w:rsid w:val="00177A8E"/>
    <w:rsid w:val="001825BE"/>
    <w:rsid w:val="001840CC"/>
    <w:rsid w:val="00186728"/>
    <w:rsid w:val="001901DC"/>
    <w:rsid w:val="00193E32"/>
    <w:rsid w:val="001941A4"/>
    <w:rsid w:val="00194E3E"/>
    <w:rsid w:val="001967A0"/>
    <w:rsid w:val="00196B39"/>
    <w:rsid w:val="001A0924"/>
    <w:rsid w:val="001A0CED"/>
    <w:rsid w:val="001A0F17"/>
    <w:rsid w:val="001A3B8C"/>
    <w:rsid w:val="001B0351"/>
    <w:rsid w:val="001B093C"/>
    <w:rsid w:val="001B0FB8"/>
    <w:rsid w:val="001B26EE"/>
    <w:rsid w:val="001B38B1"/>
    <w:rsid w:val="001B748F"/>
    <w:rsid w:val="001C24A5"/>
    <w:rsid w:val="001C4899"/>
    <w:rsid w:val="001D3352"/>
    <w:rsid w:val="001D4012"/>
    <w:rsid w:val="001D5844"/>
    <w:rsid w:val="001D6FD4"/>
    <w:rsid w:val="001E0515"/>
    <w:rsid w:val="001E1D9E"/>
    <w:rsid w:val="001E5FEC"/>
    <w:rsid w:val="001F0692"/>
    <w:rsid w:val="001F28CB"/>
    <w:rsid w:val="001F2EF9"/>
    <w:rsid w:val="001F3098"/>
    <w:rsid w:val="001F3ACE"/>
    <w:rsid w:val="002029F2"/>
    <w:rsid w:val="00204571"/>
    <w:rsid w:val="002058C9"/>
    <w:rsid w:val="00210939"/>
    <w:rsid w:val="0021289B"/>
    <w:rsid w:val="00213AB2"/>
    <w:rsid w:val="002141F2"/>
    <w:rsid w:val="002149B1"/>
    <w:rsid w:val="0021511C"/>
    <w:rsid w:val="0021614C"/>
    <w:rsid w:val="0022345F"/>
    <w:rsid w:val="002255D3"/>
    <w:rsid w:val="002263E8"/>
    <w:rsid w:val="00236AE0"/>
    <w:rsid w:val="00237644"/>
    <w:rsid w:val="00240EB2"/>
    <w:rsid w:val="0024547B"/>
    <w:rsid w:val="00245831"/>
    <w:rsid w:val="002505F7"/>
    <w:rsid w:val="0025143A"/>
    <w:rsid w:val="00251EDA"/>
    <w:rsid w:val="00253197"/>
    <w:rsid w:val="002532B7"/>
    <w:rsid w:val="00255989"/>
    <w:rsid w:val="002577EF"/>
    <w:rsid w:val="002613AE"/>
    <w:rsid w:val="00263397"/>
    <w:rsid w:val="00263CE5"/>
    <w:rsid w:val="002705FF"/>
    <w:rsid w:val="00273A7D"/>
    <w:rsid w:val="002770F7"/>
    <w:rsid w:val="00280191"/>
    <w:rsid w:val="0028130F"/>
    <w:rsid w:val="002820DE"/>
    <w:rsid w:val="00294F81"/>
    <w:rsid w:val="00297371"/>
    <w:rsid w:val="002974A1"/>
    <w:rsid w:val="002A0E83"/>
    <w:rsid w:val="002A1A29"/>
    <w:rsid w:val="002A1AB4"/>
    <w:rsid w:val="002A25CE"/>
    <w:rsid w:val="002A2E0C"/>
    <w:rsid w:val="002A530B"/>
    <w:rsid w:val="002A5662"/>
    <w:rsid w:val="002A6836"/>
    <w:rsid w:val="002B4D76"/>
    <w:rsid w:val="002B5F8E"/>
    <w:rsid w:val="002C0C81"/>
    <w:rsid w:val="002C104B"/>
    <w:rsid w:val="002C1DA7"/>
    <w:rsid w:val="002C259A"/>
    <w:rsid w:val="002C5619"/>
    <w:rsid w:val="002C71CA"/>
    <w:rsid w:val="002C7BE6"/>
    <w:rsid w:val="002D22BF"/>
    <w:rsid w:val="002D2E24"/>
    <w:rsid w:val="002D30A5"/>
    <w:rsid w:val="002D742F"/>
    <w:rsid w:val="002E682D"/>
    <w:rsid w:val="002E7308"/>
    <w:rsid w:val="002F4DE9"/>
    <w:rsid w:val="002F59EF"/>
    <w:rsid w:val="00303605"/>
    <w:rsid w:val="00310DC2"/>
    <w:rsid w:val="003117A5"/>
    <w:rsid w:val="003139DA"/>
    <w:rsid w:val="00314926"/>
    <w:rsid w:val="00316CC1"/>
    <w:rsid w:val="0031745F"/>
    <w:rsid w:val="00317999"/>
    <w:rsid w:val="00317B68"/>
    <w:rsid w:val="00322676"/>
    <w:rsid w:val="0032320E"/>
    <w:rsid w:val="00325C4A"/>
    <w:rsid w:val="00332538"/>
    <w:rsid w:val="00333B71"/>
    <w:rsid w:val="0033517C"/>
    <w:rsid w:val="003359CD"/>
    <w:rsid w:val="00340A38"/>
    <w:rsid w:val="0034258C"/>
    <w:rsid w:val="00342F9B"/>
    <w:rsid w:val="00344556"/>
    <w:rsid w:val="00347841"/>
    <w:rsid w:val="00352C63"/>
    <w:rsid w:val="00355D15"/>
    <w:rsid w:val="003567B2"/>
    <w:rsid w:val="00357682"/>
    <w:rsid w:val="00357FAC"/>
    <w:rsid w:val="00360368"/>
    <w:rsid w:val="00361C43"/>
    <w:rsid w:val="00366BA1"/>
    <w:rsid w:val="003739B2"/>
    <w:rsid w:val="003743AD"/>
    <w:rsid w:val="00374675"/>
    <w:rsid w:val="003753A5"/>
    <w:rsid w:val="00375797"/>
    <w:rsid w:val="0038007B"/>
    <w:rsid w:val="003805C3"/>
    <w:rsid w:val="00381405"/>
    <w:rsid w:val="00382645"/>
    <w:rsid w:val="003837E4"/>
    <w:rsid w:val="00383CF5"/>
    <w:rsid w:val="00384664"/>
    <w:rsid w:val="003906E8"/>
    <w:rsid w:val="003925DA"/>
    <w:rsid w:val="003943A4"/>
    <w:rsid w:val="003959FD"/>
    <w:rsid w:val="00396DFB"/>
    <w:rsid w:val="00397940"/>
    <w:rsid w:val="003A3FC9"/>
    <w:rsid w:val="003A421E"/>
    <w:rsid w:val="003A4285"/>
    <w:rsid w:val="003A4779"/>
    <w:rsid w:val="003B1A89"/>
    <w:rsid w:val="003B3586"/>
    <w:rsid w:val="003B383B"/>
    <w:rsid w:val="003B423F"/>
    <w:rsid w:val="003B60BE"/>
    <w:rsid w:val="003C0221"/>
    <w:rsid w:val="003C299E"/>
    <w:rsid w:val="003C41F3"/>
    <w:rsid w:val="003C576D"/>
    <w:rsid w:val="003D01DB"/>
    <w:rsid w:val="003D7D14"/>
    <w:rsid w:val="003F00CE"/>
    <w:rsid w:val="003F0F9A"/>
    <w:rsid w:val="003F1660"/>
    <w:rsid w:val="003F2371"/>
    <w:rsid w:val="003F23AB"/>
    <w:rsid w:val="003F5700"/>
    <w:rsid w:val="003F7C93"/>
    <w:rsid w:val="00400C8D"/>
    <w:rsid w:val="00401F96"/>
    <w:rsid w:val="00404F45"/>
    <w:rsid w:val="00406DDB"/>
    <w:rsid w:val="004105D0"/>
    <w:rsid w:val="00410F96"/>
    <w:rsid w:val="00414DA3"/>
    <w:rsid w:val="00416722"/>
    <w:rsid w:val="0041771B"/>
    <w:rsid w:val="00421FD7"/>
    <w:rsid w:val="00423ACD"/>
    <w:rsid w:val="00426AA3"/>
    <w:rsid w:val="00430B4C"/>
    <w:rsid w:val="00434E92"/>
    <w:rsid w:val="00435ACF"/>
    <w:rsid w:val="00437910"/>
    <w:rsid w:val="00445C66"/>
    <w:rsid w:val="0044671E"/>
    <w:rsid w:val="00450464"/>
    <w:rsid w:val="004527D8"/>
    <w:rsid w:val="00456425"/>
    <w:rsid w:val="00456BC5"/>
    <w:rsid w:val="00457BA5"/>
    <w:rsid w:val="004712BC"/>
    <w:rsid w:val="00472077"/>
    <w:rsid w:val="004727E1"/>
    <w:rsid w:val="0047371C"/>
    <w:rsid w:val="00473BB3"/>
    <w:rsid w:val="004845C6"/>
    <w:rsid w:val="004847BF"/>
    <w:rsid w:val="00485715"/>
    <w:rsid w:val="00485828"/>
    <w:rsid w:val="00491DBD"/>
    <w:rsid w:val="00495599"/>
    <w:rsid w:val="0049778A"/>
    <w:rsid w:val="004A10F3"/>
    <w:rsid w:val="004A39F1"/>
    <w:rsid w:val="004A4404"/>
    <w:rsid w:val="004A68E9"/>
    <w:rsid w:val="004A7CE6"/>
    <w:rsid w:val="004B0186"/>
    <w:rsid w:val="004B0C52"/>
    <w:rsid w:val="004B1C1F"/>
    <w:rsid w:val="004B43B3"/>
    <w:rsid w:val="004B5986"/>
    <w:rsid w:val="004B5B08"/>
    <w:rsid w:val="004C02A8"/>
    <w:rsid w:val="004C15C9"/>
    <w:rsid w:val="004C779B"/>
    <w:rsid w:val="004D5E6E"/>
    <w:rsid w:val="004D681A"/>
    <w:rsid w:val="004D7966"/>
    <w:rsid w:val="004E1BCD"/>
    <w:rsid w:val="004E7B25"/>
    <w:rsid w:val="004F0B64"/>
    <w:rsid w:val="004F3710"/>
    <w:rsid w:val="004F53AC"/>
    <w:rsid w:val="004F7A2B"/>
    <w:rsid w:val="005042C6"/>
    <w:rsid w:val="00505B6E"/>
    <w:rsid w:val="00507982"/>
    <w:rsid w:val="0051464D"/>
    <w:rsid w:val="00520D40"/>
    <w:rsid w:val="005237FE"/>
    <w:rsid w:val="00524E27"/>
    <w:rsid w:val="00530234"/>
    <w:rsid w:val="005322E6"/>
    <w:rsid w:val="005323E1"/>
    <w:rsid w:val="0053283E"/>
    <w:rsid w:val="00533343"/>
    <w:rsid w:val="005333A5"/>
    <w:rsid w:val="00541718"/>
    <w:rsid w:val="005422DF"/>
    <w:rsid w:val="005422F4"/>
    <w:rsid w:val="005511EA"/>
    <w:rsid w:val="00551E59"/>
    <w:rsid w:val="005521AA"/>
    <w:rsid w:val="005546CC"/>
    <w:rsid w:val="00556EDE"/>
    <w:rsid w:val="00557AAA"/>
    <w:rsid w:val="00561AA8"/>
    <w:rsid w:val="00562CBB"/>
    <w:rsid w:val="00564912"/>
    <w:rsid w:val="00566818"/>
    <w:rsid w:val="00567308"/>
    <w:rsid w:val="00571DEA"/>
    <w:rsid w:val="005747C0"/>
    <w:rsid w:val="00577B33"/>
    <w:rsid w:val="005820EA"/>
    <w:rsid w:val="00587499"/>
    <w:rsid w:val="005874FD"/>
    <w:rsid w:val="00590F0E"/>
    <w:rsid w:val="005919DC"/>
    <w:rsid w:val="005931F9"/>
    <w:rsid w:val="005A06CC"/>
    <w:rsid w:val="005A0C32"/>
    <w:rsid w:val="005A2518"/>
    <w:rsid w:val="005A2FEA"/>
    <w:rsid w:val="005A4129"/>
    <w:rsid w:val="005A5EB1"/>
    <w:rsid w:val="005B0D64"/>
    <w:rsid w:val="005B0E27"/>
    <w:rsid w:val="005B43D9"/>
    <w:rsid w:val="005B45B8"/>
    <w:rsid w:val="005B5A80"/>
    <w:rsid w:val="005B6535"/>
    <w:rsid w:val="005B76AD"/>
    <w:rsid w:val="005C11EA"/>
    <w:rsid w:val="005C1BA0"/>
    <w:rsid w:val="005C57F6"/>
    <w:rsid w:val="005C7D86"/>
    <w:rsid w:val="005D1C4A"/>
    <w:rsid w:val="005D1D3E"/>
    <w:rsid w:val="005D24F5"/>
    <w:rsid w:val="005D3232"/>
    <w:rsid w:val="005D44B3"/>
    <w:rsid w:val="005D5189"/>
    <w:rsid w:val="005D57E6"/>
    <w:rsid w:val="005D61CD"/>
    <w:rsid w:val="005D64EF"/>
    <w:rsid w:val="005E187E"/>
    <w:rsid w:val="005E3CCF"/>
    <w:rsid w:val="005E466F"/>
    <w:rsid w:val="005E6972"/>
    <w:rsid w:val="005F147E"/>
    <w:rsid w:val="005F2D8E"/>
    <w:rsid w:val="005F3496"/>
    <w:rsid w:val="005F6D98"/>
    <w:rsid w:val="005F7564"/>
    <w:rsid w:val="006001DD"/>
    <w:rsid w:val="006010E9"/>
    <w:rsid w:val="00601A0D"/>
    <w:rsid w:val="00602B21"/>
    <w:rsid w:val="00607BAA"/>
    <w:rsid w:val="006152BE"/>
    <w:rsid w:val="0062016F"/>
    <w:rsid w:val="006247B5"/>
    <w:rsid w:val="006305D2"/>
    <w:rsid w:val="00630D34"/>
    <w:rsid w:val="006314C7"/>
    <w:rsid w:val="00634884"/>
    <w:rsid w:val="00644A5A"/>
    <w:rsid w:val="00646C44"/>
    <w:rsid w:val="006514D0"/>
    <w:rsid w:val="00653B6A"/>
    <w:rsid w:val="00657C20"/>
    <w:rsid w:val="00657E24"/>
    <w:rsid w:val="00663C73"/>
    <w:rsid w:val="00664476"/>
    <w:rsid w:val="0066674E"/>
    <w:rsid w:val="00667189"/>
    <w:rsid w:val="00667CF0"/>
    <w:rsid w:val="0067047E"/>
    <w:rsid w:val="00670B91"/>
    <w:rsid w:val="00674290"/>
    <w:rsid w:val="0067630D"/>
    <w:rsid w:val="00677A83"/>
    <w:rsid w:val="00680AD6"/>
    <w:rsid w:val="00681A05"/>
    <w:rsid w:val="006839A7"/>
    <w:rsid w:val="00683AAA"/>
    <w:rsid w:val="00685A46"/>
    <w:rsid w:val="00686DEC"/>
    <w:rsid w:val="00686E27"/>
    <w:rsid w:val="00690F75"/>
    <w:rsid w:val="00693D5F"/>
    <w:rsid w:val="00694DC5"/>
    <w:rsid w:val="00695956"/>
    <w:rsid w:val="00695983"/>
    <w:rsid w:val="006A0C2B"/>
    <w:rsid w:val="006A48CC"/>
    <w:rsid w:val="006B759C"/>
    <w:rsid w:val="006C1D7B"/>
    <w:rsid w:val="006C217B"/>
    <w:rsid w:val="006C2599"/>
    <w:rsid w:val="006C330F"/>
    <w:rsid w:val="006C7178"/>
    <w:rsid w:val="006D08A6"/>
    <w:rsid w:val="006D2C08"/>
    <w:rsid w:val="006D3517"/>
    <w:rsid w:val="006D478C"/>
    <w:rsid w:val="006D5DA7"/>
    <w:rsid w:val="006D634D"/>
    <w:rsid w:val="006E0AD7"/>
    <w:rsid w:val="006E49F0"/>
    <w:rsid w:val="006E58A8"/>
    <w:rsid w:val="006E667F"/>
    <w:rsid w:val="006F2026"/>
    <w:rsid w:val="006F6029"/>
    <w:rsid w:val="006F6646"/>
    <w:rsid w:val="006F7A8D"/>
    <w:rsid w:val="006F7F25"/>
    <w:rsid w:val="0070192C"/>
    <w:rsid w:val="00701AB5"/>
    <w:rsid w:val="00704183"/>
    <w:rsid w:val="007049ED"/>
    <w:rsid w:val="00704F59"/>
    <w:rsid w:val="007111A0"/>
    <w:rsid w:val="00713616"/>
    <w:rsid w:val="00714D69"/>
    <w:rsid w:val="00715B8D"/>
    <w:rsid w:val="007161BA"/>
    <w:rsid w:val="00716C58"/>
    <w:rsid w:val="00720125"/>
    <w:rsid w:val="00720D2E"/>
    <w:rsid w:val="007224B3"/>
    <w:rsid w:val="00722651"/>
    <w:rsid w:val="00722C2E"/>
    <w:rsid w:val="00723A64"/>
    <w:rsid w:val="00730BAE"/>
    <w:rsid w:val="00733D5B"/>
    <w:rsid w:val="00736019"/>
    <w:rsid w:val="00736757"/>
    <w:rsid w:val="007408A7"/>
    <w:rsid w:val="00740DE4"/>
    <w:rsid w:val="007436DF"/>
    <w:rsid w:val="00743722"/>
    <w:rsid w:val="0075009B"/>
    <w:rsid w:val="0075142B"/>
    <w:rsid w:val="00751670"/>
    <w:rsid w:val="00752598"/>
    <w:rsid w:val="00756489"/>
    <w:rsid w:val="007573D9"/>
    <w:rsid w:val="00761763"/>
    <w:rsid w:val="007640F1"/>
    <w:rsid w:val="00764782"/>
    <w:rsid w:val="00765ADD"/>
    <w:rsid w:val="00765E48"/>
    <w:rsid w:val="0076606C"/>
    <w:rsid w:val="00766C85"/>
    <w:rsid w:val="00767176"/>
    <w:rsid w:val="0077085C"/>
    <w:rsid w:val="00774E9F"/>
    <w:rsid w:val="00775EA5"/>
    <w:rsid w:val="00777764"/>
    <w:rsid w:val="0077790A"/>
    <w:rsid w:val="00781722"/>
    <w:rsid w:val="00784EE6"/>
    <w:rsid w:val="00795508"/>
    <w:rsid w:val="007966F3"/>
    <w:rsid w:val="00796DC8"/>
    <w:rsid w:val="00796FCA"/>
    <w:rsid w:val="007978A4"/>
    <w:rsid w:val="007A09ED"/>
    <w:rsid w:val="007A1D4D"/>
    <w:rsid w:val="007A5795"/>
    <w:rsid w:val="007A64A8"/>
    <w:rsid w:val="007B24DA"/>
    <w:rsid w:val="007B33AD"/>
    <w:rsid w:val="007B483B"/>
    <w:rsid w:val="007B6685"/>
    <w:rsid w:val="007C474E"/>
    <w:rsid w:val="007C6F59"/>
    <w:rsid w:val="007C77BB"/>
    <w:rsid w:val="007D1B8A"/>
    <w:rsid w:val="007D28A5"/>
    <w:rsid w:val="007D372E"/>
    <w:rsid w:val="007D5A13"/>
    <w:rsid w:val="007D5CFF"/>
    <w:rsid w:val="007D5EBE"/>
    <w:rsid w:val="007D626A"/>
    <w:rsid w:val="007E256C"/>
    <w:rsid w:val="007E4E23"/>
    <w:rsid w:val="007E6B84"/>
    <w:rsid w:val="007E702B"/>
    <w:rsid w:val="007E7A6C"/>
    <w:rsid w:val="007F444F"/>
    <w:rsid w:val="007F54A2"/>
    <w:rsid w:val="007F59F3"/>
    <w:rsid w:val="00800948"/>
    <w:rsid w:val="00800D83"/>
    <w:rsid w:val="00801CD9"/>
    <w:rsid w:val="0080426A"/>
    <w:rsid w:val="0080620D"/>
    <w:rsid w:val="00810600"/>
    <w:rsid w:val="0081503D"/>
    <w:rsid w:val="00821856"/>
    <w:rsid w:val="00827EA7"/>
    <w:rsid w:val="0083107B"/>
    <w:rsid w:val="00836B56"/>
    <w:rsid w:val="00840B41"/>
    <w:rsid w:val="00842F21"/>
    <w:rsid w:val="00844C3F"/>
    <w:rsid w:val="00844D34"/>
    <w:rsid w:val="00851748"/>
    <w:rsid w:val="00851C4F"/>
    <w:rsid w:val="008555BA"/>
    <w:rsid w:val="00856313"/>
    <w:rsid w:val="0085723C"/>
    <w:rsid w:val="008645B9"/>
    <w:rsid w:val="008765DB"/>
    <w:rsid w:val="008767B0"/>
    <w:rsid w:val="00882093"/>
    <w:rsid w:val="00882118"/>
    <w:rsid w:val="00885C27"/>
    <w:rsid w:val="00887A22"/>
    <w:rsid w:val="00887D40"/>
    <w:rsid w:val="008908A2"/>
    <w:rsid w:val="00890A71"/>
    <w:rsid w:val="0089325F"/>
    <w:rsid w:val="008953B4"/>
    <w:rsid w:val="00896F63"/>
    <w:rsid w:val="008A088F"/>
    <w:rsid w:val="008A08BD"/>
    <w:rsid w:val="008A0C93"/>
    <w:rsid w:val="008A237A"/>
    <w:rsid w:val="008A5A99"/>
    <w:rsid w:val="008A6625"/>
    <w:rsid w:val="008A6CAA"/>
    <w:rsid w:val="008A7C72"/>
    <w:rsid w:val="008B66EB"/>
    <w:rsid w:val="008C08BC"/>
    <w:rsid w:val="008D28B2"/>
    <w:rsid w:val="008D2AD7"/>
    <w:rsid w:val="008D41F2"/>
    <w:rsid w:val="008D6225"/>
    <w:rsid w:val="008E12AA"/>
    <w:rsid w:val="008E13AF"/>
    <w:rsid w:val="008E1546"/>
    <w:rsid w:val="008E22B3"/>
    <w:rsid w:val="008E25AF"/>
    <w:rsid w:val="008F1A96"/>
    <w:rsid w:val="008F5584"/>
    <w:rsid w:val="008F75B4"/>
    <w:rsid w:val="0090144F"/>
    <w:rsid w:val="0090487A"/>
    <w:rsid w:val="00905FDE"/>
    <w:rsid w:val="00907E1F"/>
    <w:rsid w:val="00910C55"/>
    <w:rsid w:val="009112DF"/>
    <w:rsid w:val="00914CC9"/>
    <w:rsid w:val="009150A0"/>
    <w:rsid w:val="009155DD"/>
    <w:rsid w:val="00917E88"/>
    <w:rsid w:val="00921606"/>
    <w:rsid w:val="009269EC"/>
    <w:rsid w:val="00930993"/>
    <w:rsid w:val="00933C3F"/>
    <w:rsid w:val="00933F4C"/>
    <w:rsid w:val="00934C9B"/>
    <w:rsid w:val="009419EF"/>
    <w:rsid w:val="00942568"/>
    <w:rsid w:val="0094287F"/>
    <w:rsid w:val="009441CB"/>
    <w:rsid w:val="00947985"/>
    <w:rsid w:val="00951A54"/>
    <w:rsid w:val="009528D3"/>
    <w:rsid w:val="0095457A"/>
    <w:rsid w:val="009545E1"/>
    <w:rsid w:val="00960D22"/>
    <w:rsid w:val="00960E91"/>
    <w:rsid w:val="00964AD3"/>
    <w:rsid w:val="009665AC"/>
    <w:rsid w:val="00966A4E"/>
    <w:rsid w:val="00966EF7"/>
    <w:rsid w:val="00967826"/>
    <w:rsid w:val="00967E88"/>
    <w:rsid w:val="00971DB0"/>
    <w:rsid w:val="00971EC7"/>
    <w:rsid w:val="00973E93"/>
    <w:rsid w:val="00974340"/>
    <w:rsid w:val="009766CD"/>
    <w:rsid w:val="00981175"/>
    <w:rsid w:val="0098329E"/>
    <w:rsid w:val="00985545"/>
    <w:rsid w:val="00985B0B"/>
    <w:rsid w:val="00986937"/>
    <w:rsid w:val="00991A82"/>
    <w:rsid w:val="00992F06"/>
    <w:rsid w:val="00994640"/>
    <w:rsid w:val="009946D3"/>
    <w:rsid w:val="009959A3"/>
    <w:rsid w:val="00997BD2"/>
    <w:rsid w:val="009A0672"/>
    <w:rsid w:val="009A06FB"/>
    <w:rsid w:val="009A114F"/>
    <w:rsid w:val="009A3879"/>
    <w:rsid w:val="009A4BD4"/>
    <w:rsid w:val="009A5606"/>
    <w:rsid w:val="009A74A3"/>
    <w:rsid w:val="009B2852"/>
    <w:rsid w:val="009B2C56"/>
    <w:rsid w:val="009B5DA1"/>
    <w:rsid w:val="009B7FDD"/>
    <w:rsid w:val="009C0CE1"/>
    <w:rsid w:val="009C19DC"/>
    <w:rsid w:val="009C3643"/>
    <w:rsid w:val="009C6CAE"/>
    <w:rsid w:val="009D1A29"/>
    <w:rsid w:val="009D3848"/>
    <w:rsid w:val="009D3ACE"/>
    <w:rsid w:val="009D690E"/>
    <w:rsid w:val="009D7DBB"/>
    <w:rsid w:val="009E2483"/>
    <w:rsid w:val="009E2802"/>
    <w:rsid w:val="009F55A7"/>
    <w:rsid w:val="009F5716"/>
    <w:rsid w:val="009F63B9"/>
    <w:rsid w:val="009F77B3"/>
    <w:rsid w:val="00A018BF"/>
    <w:rsid w:val="00A01F20"/>
    <w:rsid w:val="00A02308"/>
    <w:rsid w:val="00A1116F"/>
    <w:rsid w:val="00A125F3"/>
    <w:rsid w:val="00A1461A"/>
    <w:rsid w:val="00A15C15"/>
    <w:rsid w:val="00A223AE"/>
    <w:rsid w:val="00A27C03"/>
    <w:rsid w:val="00A306F2"/>
    <w:rsid w:val="00A31776"/>
    <w:rsid w:val="00A4025A"/>
    <w:rsid w:val="00A4437A"/>
    <w:rsid w:val="00A45E6B"/>
    <w:rsid w:val="00A52D5C"/>
    <w:rsid w:val="00A53176"/>
    <w:rsid w:val="00A549E3"/>
    <w:rsid w:val="00A54FA8"/>
    <w:rsid w:val="00A5574D"/>
    <w:rsid w:val="00A57ABF"/>
    <w:rsid w:val="00A62E76"/>
    <w:rsid w:val="00A672D5"/>
    <w:rsid w:val="00A70B05"/>
    <w:rsid w:val="00A71008"/>
    <w:rsid w:val="00A7372C"/>
    <w:rsid w:val="00A74F97"/>
    <w:rsid w:val="00A804A4"/>
    <w:rsid w:val="00A80B76"/>
    <w:rsid w:val="00A82120"/>
    <w:rsid w:val="00A827DA"/>
    <w:rsid w:val="00A904D7"/>
    <w:rsid w:val="00A90A5A"/>
    <w:rsid w:val="00A92DCC"/>
    <w:rsid w:val="00A957E5"/>
    <w:rsid w:val="00A966D6"/>
    <w:rsid w:val="00A96C30"/>
    <w:rsid w:val="00A96DFD"/>
    <w:rsid w:val="00A97D5A"/>
    <w:rsid w:val="00AA0AF7"/>
    <w:rsid w:val="00AA1111"/>
    <w:rsid w:val="00AA2846"/>
    <w:rsid w:val="00AB22F6"/>
    <w:rsid w:val="00AB690D"/>
    <w:rsid w:val="00AC1A31"/>
    <w:rsid w:val="00AC30BD"/>
    <w:rsid w:val="00AC3BED"/>
    <w:rsid w:val="00AD0CA9"/>
    <w:rsid w:val="00AD3014"/>
    <w:rsid w:val="00AD3A74"/>
    <w:rsid w:val="00AD77F1"/>
    <w:rsid w:val="00AE080A"/>
    <w:rsid w:val="00AE085D"/>
    <w:rsid w:val="00AE47C7"/>
    <w:rsid w:val="00AF1042"/>
    <w:rsid w:val="00AF2322"/>
    <w:rsid w:val="00AF2792"/>
    <w:rsid w:val="00AF4D58"/>
    <w:rsid w:val="00AF60B1"/>
    <w:rsid w:val="00B033C1"/>
    <w:rsid w:val="00B10F15"/>
    <w:rsid w:val="00B157DA"/>
    <w:rsid w:val="00B15984"/>
    <w:rsid w:val="00B20CB5"/>
    <w:rsid w:val="00B212DF"/>
    <w:rsid w:val="00B21582"/>
    <w:rsid w:val="00B22EB9"/>
    <w:rsid w:val="00B242D9"/>
    <w:rsid w:val="00B25108"/>
    <w:rsid w:val="00B2562D"/>
    <w:rsid w:val="00B26B46"/>
    <w:rsid w:val="00B26CAE"/>
    <w:rsid w:val="00B3635C"/>
    <w:rsid w:val="00B377C8"/>
    <w:rsid w:val="00B43C8C"/>
    <w:rsid w:val="00B454B9"/>
    <w:rsid w:val="00B52206"/>
    <w:rsid w:val="00B52AA8"/>
    <w:rsid w:val="00B5397A"/>
    <w:rsid w:val="00B54551"/>
    <w:rsid w:val="00B54B8F"/>
    <w:rsid w:val="00B570F7"/>
    <w:rsid w:val="00B5740C"/>
    <w:rsid w:val="00B5762B"/>
    <w:rsid w:val="00B60C98"/>
    <w:rsid w:val="00B61C1D"/>
    <w:rsid w:val="00B71646"/>
    <w:rsid w:val="00B72670"/>
    <w:rsid w:val="00B73DEC"/>
    <w:rsid w:val="00B741DB"/>
    <w:rsid w:val="00B75049"/>
    <w:rsid w:val="00B76F1A"/>
    <w:rsid w:val="00B77842"/>
    <w:rsid w:val="00B77D77"/>
    <w:rsid w:val="00B84E7E"/>
    <w:rsid w:val="00B87493"/>
    <w:rsid w:val="00B92EC6"/>
    <w:rsid w:val="00B955FE"/>
    <w:rsid w:val="00B958F2"/>
    <w:rsid w:val="00BA0CD6"/>
    <w:rsid w:val="00BA4EE7"/>
    <w:rsid w:val="00BA539C"/>
    <w:rsid w:val="00BA5F6B"/>
    <w:rsid w:val="00BA664C"/>
    <w:rsid w:val="00BB1B8E"/>
    <w:rsid w:val="00BB265F"/>
    <w:rsid w:val="00BB31A6"/>
    <w:rsid w:val="00BB4760"/>
    <w:rsid w:val="00BB4E25"/>
    <w:rsid w:val="00BC0264"/>
    <w:rsid w:val="00BC12DE"/>
    <w:rsid w:val="00BC2757"/>
    <w:rsid w:val="00BC7152"/>
    <w:rsid w:val="00BC7214"/>
    <w:rsid w:val="00BC7691"/>
    <w:rsid w:val="00BC7D34"/>
    <w:rsid w:val="00BD0461"/>
    <w:rsid w:val="00BD1033"/>
    <w:rsid w:val="00BD1457"/>
    <w:rsid w:val="00BD1E37"/>
    <w:rsid w:val="00BD4565"/>
    <w:rsid w:val="00BD4CC6"/>
    <w:rsid w:val="00BD527F"/>
    <w:rsid w:val="00BD5282"/>
    <w:rsid w:val="00BD6D10"/>
    <w:rsid w:val="00BE7A5D"/>
    <w:rsid w:val="00BE7B65"/>
    <w:rsid w:val="00BF0267"/>
    <w:rsid w:val="00BF30FF"/>
    <w:rsid w:val="00BF4570"/>
    <w:rsid w:val="00C0552B"/>
    <w:rsid w:val="00C118EC"/>
    <w:rsid w:val="00C11D70"/>
    <w:rsid w:val="00C135BE"/>
    <w:rsid w:val="00C14612"/>
    <w:rsid w:val="00C23A48"/>
    <w:rsid w:val="00C326A2"/>
    <w:rsid w:val="00C334F5"/>
    <w:rsid w:val="00C378E0"/>
    <w:rsid w:val="00C41810"/>
    <w:rsid w:val="00C435F5"/>
    <w:rsid w:val="00C5134E"/>
    <w:rsid w:val="00C547E5"/>
    <w:rsid w:val="00C55CD6"/>
    <w:rsid w:val="00C56C3C"/>
    <w:rsid w:val="00C5736E"/>
    <w:rsid w:val="00C5763B"/>
    <w:rsid w:val="00C64BC0"/>
    <w:rsid w:val="00C65F8E"/>
    <w:rsid w:val="00C70842"/>
    <w:rsid w:val="00C714B9"/>
    <w:rsid w:val="00C7163D"/>
    <w:rsid w:val="00C71B24"/>
    <w:rsid w:val="00C726B5"/>
    <w:rsid w:val="00C726FF"/>
    <w:rsid w:val="00C74464"/>
    <w:rsid w:val="00C75C41"/>
    <w:rsid w:val="00C8042F"/>
    <w:rsid w:val="00C80A00"/>
    <w:rsid w:val="00C82343"/>
    <w:rsid w:val="00C82666"/>
    <w:rsid w:val="00CA0110"/>
    <w:rsid w:val="00CA061C"/>
    <w:rsid w:val="00CA2369"/>
    <w:rsid w:val="00CA4AC4"/>
    <w:rsid w:val="00CA5814"/>
    <w:rsid w:val="00CA5900"/>
    <w:rsid w:val="00CB04DA"/>
    <w:rsid w:val="00CB1548"/>
    <w:rsid w:val="00CB70ED"/>
    <w:rsid w:val="00CC32C0"/>
    <w:rsid w:val="00CC32F5"/>
    <w:rsid w:val="00CC3790"/>
    <w:rsid w:val="00CC4296"/>
    <w:rsid w:val="00CC6CB1"/>
    <w:rsid w:val="00CC7DDB"/>
    <w:rsid w:val="00CD1874"/>
    <w:rsid w:val="00CD266B"/>
    <w:rsid w:val="00CD2A28"/>
    <w:rsid w:val="00CD6932"/>
    <w:rsid w:val="00CD6E95"/>
    <w:rsid w:val="00CE269B"/>
    <w:rsid w:val="00CE4751"/>
    <w:rsid w:val="00D00B18"/>
    <w:rsid w:val="00D07FD2"/>
    <w:rsid w:val="00D13402"/>
    <w:rsid w:val="00D13C25"/>
    <w:rsid w:val="00D14F90"/>
    <w:rsid w:val="00D21458"/>
    <w:rsid w:val="00D225C2"/>
    <w:rsid w:val="00D22622"/>
    <w:rsid w:val="00D245BE"/>
    <w:rsid w:val="00D25342"/>
    <w:rsid w:val="00D25DC1"/>
    <w:rsid w:val="00D2626A"/>
    <w:rsid w:val="00D26397"/>
    <w:rsid w:val="00D27752"/>
    <w:rsid w:val="00D31BD1"/>
    <w:rsid w:val="00D320EA"/>
    <w:rsid w:val="00D320FF"/>
    <w:rsid w:val="00D3228B"/>
    <w:rsid w:val="00D35FEB"/>
    <w:rsid w:val="00D3675A"/>
    <w:rsid w:val="00D400F7"/>
    <w:rsid w:val="00D414AD"/>
    <w:rsid w:val="00D41F7B"/>
    <w:rsid w:val="00D41F9D"/>
    <w:rsid w:val="00D428D4"/>
    <w:rsid w:val="00D450C4"/>
    <w:rsid w:val="00D46D23"/>
    <w:rsid w:val="00D46D46"/>
    <w:rsid w:val="00D556F8"/>
    <w:rsid w:val="00D56FB2"/>
    <w:rsid w:val="00D60CBD"/>
    <w:rsid w:val="00D62EAE"/>
    <w:rsid w:val="00D665F7"/>
    <w:rsid w:val="00D67AAD"/>
    <w:rsid w:val="00D7087A"/>
    <w:rsid w:val="00D70D75"/>
    <w:rsid w:val="00D76A57"/>
    <w:rsid w:val="00D770CC"/>
    <w:rsid w:val="00D774EF"/>
    <w:rsid w:val="00D83CBA"/>
    <w:rsid w:val="00D855BF"/>
    <w:rsid w:val="00D90ACF"/>
    <w:rsid w:val="00D922B6"/>
    <w:rsid w:val="00D942AC"/>
    <w:rsid w:val="00D945BB"/>
    <w:rsid w:val="00D95A41"/>
    <w:rsid w:val="00D96395"/>
    <w:rsid w:val="00DA5CF7"/>
    <w:rsid w:val="00DA6289"/>
    <w:rsid w:val="00DA7720"/>
    <w:rsid w:val="00DB0892"/>
    <w:rsid w:val="00DB15A3"/>
    <w:rsid w:val="00DB49D2"/>
    <w:rsid w:val="00DB4B6A"/>
    <w:rsid w:val="00DB6674"/>
    <w:rsid w:val="00DC32E3"/>
    <w:rsid w:val="00DC3AFD"/>
    <w:rsid w:val="00DC70D7"/>
    <w:rsid w:val="00DD245A"/>
    <w:rsid w:val="00DE052E"/>
    <w:rsid w:val="00DE0FD1"/>
    <w:rsid w:val="00DE2AE0"/>
    <w:rsid w:val="00DE3164"/>
    <w:rsid w:val="00DE3879"/>
    <w:rsid w:val="00DE4188"/>
    <w:rsid w:val="00DE423D"/>
    <w:rsid w:val="00DE5599"/>
    <w:rsid w:val="00DF0C88"/>
    <w:rsid w:val="00DF180E"/>
    <w:rsid w:val="00DF503B"/>
    <w:rsid w:val="00DF58F5"/>
    <w:rsid w:val="00DF708E"/>
    <w:rsid w:val="00E0162C"/>
    <w:rsid w:val="00E01865"/>
    <w:rsid w:val="00E01E9B"/>
    <w:rsid w:val="00E04CF0"/>
    <w:rsid w:val="00E06924"/>
    <w:rsid w:val="00E14B05"/>
    <w:rsid w:val="00E16572"/>
    <w:rsid w:val="00E1762E"/>
    <w:rsid w:val="00E217CF"/>
    <w:rsid w:val="00E21892"/>
    <w:rsid w:val="00E22B14"/>
    <w:rsid w:val="00E331CE"/>
    <w:rsid w:val="00E33B08"/>
    <w:rsid w:val="00E36D54"/>
    <w:rsid w:val="00E42EC6"/>
    <w:rsid w:val="00E431EF"/>
    <w:rsid w:val="00E5059B"/>
    <w:rsid w:val="00E52AB7"/>
    <w:rsid w:val="00E53E48"/>
    <w:rsid w:val="00E57186"/>
    <w:rsid w:val="00E60688"/>
    <w:rsid w:val="00E60E08"/>
    <w:rsid w:val="00E6119B"/>
    <w:rsid w:val="00E611FC"/>
    <w:rsid w:val="00E62F67"/>
    <w:rsid w:val="00E64BB3"/>
    <w:rsid w:val="00E655CA"/>
    <w:rsid w:val="00E66FA8"/>
    <w:rsid w:val="00E7093F"/>
    <w:rsid w:val="00E72F1F"/>
    <w:rsid w:val="00E7411D"/>
    <w:rsid w:val="00E75097"/>
    <w:rsid w:val="00E8092F"/>
    <w:rsid w:val="00E80B97"/>
    <w:rsid w:val="00E81D0D"/>
    <w:rsid w:val="00E82EA6"/>
    <w:rsid w:val="00E85C7F"/>
    <w:rsid w:val="00E87D79"/>
    <w:rsid w:val="00E929B1"/>
    <w:rsid w:val="00E97AD8"/>
    <w:rsid w:val="00EA1438"/>
    <w:rsid w:val="00EA1E2F"/>
    <w:rsid w:val="00EA4218"/>
    <w:rsid w:val="00EA45E7"/>
    <w:rsid w:val="00EA4A03"/>
    <w:rsid w:val="00EA7229"/>
    <w:rsid w:val="00EA7E59"/>
    <w:rsid w:val="00EB0D33"/>
    <w:rsid w:val="00EB2D05"/>
    <w:rsid w:val="00EB4BDC"/>
    <w:rsid w:val="00EB561C"/>
    <w:rsid w:val="00EB5B36"/>
    <w:rsid w:val="00EC227E"/>
    <w:rsid w:val="00EC2A36"/>
    <w:rsid w:val="00EC367C"/>
    <w:rsid w:val="00EC3688"/>
    <w:rsid w:val="00EC45C9"/>
    <w:rsid w:val="00EC562C"/>
    <w:rsid w:val="00EC6472"/>
    <w:rsid w:val="00ED2C77"/>
    <w:rsid w:val="00ED61AA"/>
    <w:rsid w:val="00ED70C0"/>
    <w:rsid w:val="00ED7CFE"/>
    <w:rsid w:val="00EE7722"/>
    <w:rsid w:val="00EE7751"/>
    <w:rsid w:val="00EF1470"/>
    <w:rsid w:val="00EF1536"/>
    <w:rsid w:val="00EF53C0"/>
    <w:rsid w:val="00EF5646"/>
    <w:rsid w:val="00EF783D"/>
    <w:rsid w:val="00F01F39"/>
    <w:rsid w:val="00F04240"/>
    <w:rsid w:val="00F07708"/>
    <w:rsid w:val="00F10C00"/>
    <w:rsid w:val="00F10DCF"/>
    <w:rsid w:val="00F11930"/>
    <w:rsid w:val="00F11B5B"/>
    <w:rsid w:val="00F1334F"/>
    <w:rsid w:val="00F13744"/>
    <w:rsid w:val="00F1620E"/>
    <w:rsid w:val="00F16FC2"/>
    <w:rsid w:val="00F17972"/>
    <w:rsid w:val="00F21E96"/>
    <w:rsid w:val="00F23877"/>
    <w:rsid w:val="00F30157"/>
    <w:rsid w:val="00F34D38"/>
    <w:rsid w:val="00F364CC"/>
    <w:rsid w:val="00F364FE"/>
    <w:rsid w:val="00F36621"/>
    <w:rsid w:val="00F368E5"/>
    <w:rsid w:val="00F3692D"/>
    <w:rsid w:val="00F4250C"/>
    <w:rsid w:val="00F42D24"/>
    <w:rsid w:val="00F43BCE"/>
    <w:rsid w:val="00F4459E"/>
    <w:rsid w:val="00F474C2"/>
    <w:rsid w:val="00F50EC9"/>
    <w:rsid w:val="00F52AAA"/>
    <w:rsid w:val="00F5303C"/>
    <w:rsid w:val="00F53DD4"/>
    <w:rsid w:val="00F5434D"/>
    <w:rsid w:val="00F55802"/>
    <w:rsid w:val="00F56C6A"/>
    <w:rsid w:val="00F576D9"/>
    <w:rsid w:val="00F609C6"/>
    <w:rsid w:val="00F613B4"/>
    <w:rsid w:val="00F6147A"/>
    <w:rsid w:val="00F61CA8"/>
    <w:rsid w:val="00F63545"/>
    <w:rsid w:val="00F75FDE"/>
    <w:rsid w:val="00F769ED"/>
    <w:rsid w:val="00F773E7"/>
    <w:rsid w:val="00F77851"/>
    <w:rsid w:val="00F80CA8"/>
    <w:rsid w:val="00F81758"/>
    <w:rsid w:val="00F82B01"/>
    <w:rsid w:val="00F8617E"/>
    <w:rsid w:val="00F920D8"/>
    <w:rsid w:val="00F9272D"/>
    <w:rsid w:val="00F92A8C"/>
    <w:rsid w:val="00F9441A"/>
    <w:rsid w:val="00F948E5"/>
    <w:rsid w:val="00F957A8"/>
    <w:rsid w:val="00FA3132"/>
    <w:rsid w:val="00FB00CC"/>
    <w:rsid w:val="00FB0D72"/>
    <w:rsid w:val="00FB2946"/>
    <w:rsid w:val="00FC3CEA"/>
    <w:rsid w:val="00FD238C"/>
    <w:rsid w:val="00FD404D"/>
    <w:rsid w:val="00FD62B7"/>
    <w:rsid w:val="00FE07AD"/>
    <w:rsid w:val="00FE3EEF"/>
    <w:rsid w:val="00FE48B6"/>
    <w:rsid w:val="00FE4ADC"/>
    <w:rsid w:val="00FE4C8D"/>
    <w:rsid w:val="00FF2787"/>
    <w:rsid w:val="00FF40F9"/>
    <w:rsid w:val="0588B454"/>
    <w:rsid w:val="074FA176"/>
    <w:rsid w:val="07BB2167"/>
    <w:rsid w:val="091BEBBB"/>
    <w:rsid w:val="094AF8CE"/>
    <w:rsid w:val="09B7AEA0"/>
    <w:rsid w:val="0D28AFB6"/>
    <w:rsid w:val="0FB89A78"/>
    <w:rsid w:val="0FEE9011"/>
    <w:rsid w:val="0FFC78F9"/>
    <w:rsid w:val="10572D5D"/>
    <w:rsid w:val="10D1E67A"/>
    <w:rsid w:val="11F0A377"/>
    <w:rsid w:val="12762754"/>
    <w:rsid w:val="14DCE169"/>
    <w:rsid w:val="15FB0F87"/>
    <w:rsid w:val="16763A57"/>
    <w:rsid w:val="17112EC2"/>
    <w:rsid w:val="18B91ED5"/>
    <w:rsid w:val="1BF1DE27"/>
    <w:rsid w:val="1E4676CC"/>
    <w:rsid w:val="1EAC0D23"/>
    <w:rsid w:val="1F39792C"/>
    <w:rsid w:val="1FB8EF02"/>
    <w:rsid w:val="213B75E9"/>
    <w:rsid w:val="21EB50CD"/>
    <w:rsid w:val="23C10369"/>
    <w:rsid w:val="243989AA"/>
    <w:rsid w:val="258D0D56"/>
    <w:rsid w:val="272E5CFA"/>
    <w:rsid w:val="281E2CE1"/>
    <w:rsid w:val="2A49448E"/>
    <w:rsid w:val="2BD00491"/>
    <w:rsid w:val="2E2BD50F"/>
    <w:rsid w:val="3144DE56"/>
    <w:rsid w:val="31B2969D"/>
    <w:rsid w:val="32C6A6C8"/>
    <w:rsid w:val="35F07160"/>
    <w:rsid w:val="3608A412"/>
    <w:rsid w:val="38148B07"/>
    <w:rsid w:val="386AF50C"/>
    <w:rsid w:val="393D1353"/>
    <w:rsid w:val="39F9489D"/>
    <w:rsid w:val="3A8B23A5"/>
    <w:rsid w:val="3A9FC829"/>
    <w:rsid w:val="3AA2AF66"/>
    <w:rsid w:val="3B47734E"/>
    <w:rsid w:val="3BE480D0"/>
    <w:rsid w:val="3C5DC637"/>
    <w:rsid w:val="3DABAE90"/>
    <w:rsid w:val="3E486F9B"/>
    <w:rsid w:val="3E50D3F6"/>
    <w:rsid w:val="40D0AA80"/>
    <w:rsid w:val="41830D26"/>
    <w:rsid w:val="437E510D"/>
    <w:rsid w:val="44AC9E19"/>
    <w:rsid w:val="45C71BD3"/>
    <w:rsid w:val="468D589A"/>
    <w:rsid w:val="49B9C798"/>
    <w:rsid w:val="4AFFD956"/>
    <w:rsid w:val="4D51D4C7"/>
    <w:rsid w:val="4E14D4B8"/>
    <w:rsid w:val="4E44B63A"/>
    <w:rsid w:val="4FA7DB47"/>
    <w:rsid w:val="53960967"/>
    <w:rsid w:val="55598BA1"/>
    <w:rsid w:val="559B9A01"/>
    <w:rsid w:val="567643BE"/>
    <w:rsid w:val="567D5C63"/>
    <w:rsid w:val="5748EA88"/>
    <w:rsid w:val="58C8C559"/>
    <w:rsid w:val="5A1CEACF"/>
    <w:rsid w:val="5AAEEE24"/>
    <w:rsid w:val="5AEFD498"/>
    <w:rsid w:val="5C7AAB78"/>
    <w:rsid w:val="5CD5E274"/>
    <w:rsid w:val="638FBEC3"/>
    <w:rsid w:val="6480F8B6"/>
    <w:rsid w:val="64DB177A"/>
    <w:rsid w:val="679819ED"/>
    <w:rsid w:val="68B94DF0"/>
    <w:rsid w:val="68F45BC7"/>
    <w:rsid w:val="6F135FD2"/>
    <w:rsid w:val="6FB58103"/>
    <w:rsid w:val="70EFC491"/>
    <w:rsid w:val="7155C78F"/>
    <w:rsid w:val="71C0B784"/>
    <w:rsid w:val="72921F22"/>
    <w:rsid w:val="7319FC55"/>
    <w:rsid w:val="7376EEC7"/>
    <w:rsid w:val="7462CB91"/>
    <w:rsid w:val="7495AC23"/>
    <w:rsid w:val="76EA00E4"/>
    <w:rsid w:val="77C5B6A0"/>
    <w:rsid w:val="784532BC"/>
    <w:rsid w:val="795038CE"/>
    <w:rsid w:val="7969C0A2"/>
    <w:rsid w:val="7B1593A7"/>
    <w:rsid w:val="7CE1F694"/>
    <w:rsid w:val="7E76653D"/>
    <w:rsid w:val="7F4CD826"/>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C54D1B"/>
  <w15:docId w15:val="{7660B8A1-7AD7-47D2-81D3-337A0EECEC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B33AD"/>
    <w:pPr>
      <w:spacing w:after="0" w:line="480" w:lineRule="auto"/>
      <w:ind w:firstLine="720"/>
    </w:pPr>
    <w:rPr>
      <w:rFonts w:ascii="Times New Roman" w:hAnsi="Times New Roman"/>
      <w:sz w:val="24"/>
    </w:rPr>
  </w:style>
  <w:style w:type="paragraph" w:styleId="Heading1">
    <w:name w:val="heading 1"/>
    <w:aliases w:val="APA Level 1"/>
    <w:basedOn w:val="Normal"/>
    <w:next w:val="Normal"/>
    <w:link w:val="Heading1Char"/>
    <w:uiPriority w:val="9"/>
    <w:qFormat/>
    <w:rsid w:val="00C23A48"/>
    <w:pPr>
      <w:keepNext/>
      <w:jc w:val="center"/>
      <w:outlineLvl w:val="0"/>
    </w:pPr>
    <w:rPr>
      <w:rFonts w:eastAsia="Times New Roman" w:cs="Arial"/>
      <w:b/>
      <w:bCs/>
      <w:szCs w:val="32"/>
    </w:rPr>
  </w:style>
  <w:style w:type="paragraph" w:styleId="Heading2">
    <w:name w:val="heading 2"/>
    <w:basedOn w:val="Normal"/>
    <w:next w:val="Normal"/>
    <w:link w:val="Heading2Char"/>
    <w:uiPriority w:val="9"/>
    <w:qFormat/>
    <w:rsid w:val="00C23A48"/>
    <w:pPr>
      <w:keepNext/>
      <w:outlineLvl w:val="1"/>
    </w:pPr>
    <w:rPr>
      <w:rFonts w:eastAsia="Times New Roman" w:cs="Arial"/>
      <w:b/>
      <w:bCs/>
      <w:szCs w:val="28"/>
    </w:rPr>
  </w:style>
  <w:style w:type="paragraph" w:styleId="Heading3">
    <w:name w:val="heading 3"/>
    <w:basedOn w:val="Normal"/>
    <w:next w:val="Normal"/>
    <w:link w:val="Heading3Char1"/>
    <w:uiPriority w:val="9"/>
    <w:unhideWhenUsed/>
    <w:qFormat/>
    <w:rsid w:val="00B5397A"/>
    <w:pPr>
      <w:keepNext/>
      <w:keepLines/>
      <w:outlineLvl w:val="2"/>
    </w:pPr>
    <w:rPr>
      <w:rFonts w:eastAsiaTheme="majorEastAsia" w:cstheme="majorBidi"/>
      <w:b/>
      <w:bCs/>
      <w:i/>
    </w:rPr>
  </w:style>
  <w:style w:type="paragraph" w:styleId="Heading4">
    <w:name w:val="heading 4"/>
    <w:basedOn w:val="Normal"/>
    <w:next w:val="Normal"/>
    <w:link w:val="Heading4Char"/>
    <w:uiPriority w:val="9"/>
    <w:unhideWhenUsed/>
    <w:qFormat/>
    <w:rsid w:val="00F30157"/>
    <w:pPr>
      <w:keepNext/>
      <w:keepLines/>
      <w:ind w:left="720"/>
      <w:outlineLvl w:val="3"/>
    </w:pPr>
    <w:rPr>
      <w:rFonts w:eastAsiaTheme="majorEastAsia" w:cstheme="majorBidi"/>
      <w:b/>
      <w:bCs/>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APA Level 1 Char"/>
    <w:basedOn w:val="DefaultParagraphFont"/>
    <w:link w:val="Heading1"/>
    <w:uiPriority w:val="9"/>
    <w:rsid w:val="00C23A48"/>
    <w:rPr>
      <w:rFonts w:ascii="Times New Roman" w:eastAsia="Times New Roman" w:hAnsi="Times New Roman" w:cs="Arial"/>
      <w:b/>
      <w:bCs/>
      <w:sz w:val="24"/>
      <w:szCs w:val="32"/>
    </w:rPr>
  </w:style>
  <w:style w:type="character" w:customStyle="1" w:styleId="Heading2Char">
    <w:name w:val="Heading 2 Char"/>
    <w:basedOn w:val="DefaultParagraphFont"/>
    <w:link w:val="Heading2"/>
    <w:uiPriority w:val="9"/>
    <w:rsid w:val="00C23A48"/>
    <w:rPr>
      <w:rFonts w:ascii="Times New Roman" w:eastAsia="Times New Roman" w:hAnsi="Times New Roman" w:cs="Arial"/>
      <w:b/>
      <w:bCs/>
      <w:sz w:val="24"/>
      <w:szCs w:val="28"/>
    </w:rPr>
  </w:style>
  <w:style w:type="character" w:customStyle="1" w:styleId="Heading3Char">
    <w:name w:val="Heading 3 Char"/>
    <w:basedOn w:val="DefaultParagraphFont"/>
    <w:uiPriority w:val="9"/>
    <w:rsid w:val="00887A22"/>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F30157"/>
    <w:rPr>
      <w:rFonts w:ascii="Times New Roman" w:eastAsiaTheme="majorEastAsia" w:hAnsi="Times New Roman" w:cstheme="majorBidi"/>
      <w:b/>
      <w:bCs/>
      <w:iCs/>
      <w:sz w:val="24"/>
    </w:rPr>
  </w:style>
  <w:style w:type="character" w:customStyle="1" w:styleId="cf01">
    <w:name w:val="cf01"/>
    <w:basedOn w:val="DefaultParagraphFont"/>
    <w:rsid w:val="00CC3790"/>
    <w:rPr>
      <w:rFonts w:ascii="Segoe UI" w:hAnsi="Segoe UI" w:cs="Segoe UI" w:hint="default"/>
      <w:i/>
      <w:iCs/>
      <w:sz w:val="18"/>
      <w:szCs w:val="18"/>
    </w:rPr>
  </w:style>
  <w:style w:type="character" w:customStyle="1" w:styleId="Heading3Char1">
    <w:name w:val="Heading 3 Char1"/>
    <w:basedOn w:val="DefaultParagraphFont"/>
    <w:link w:val="Heading3"/>
    <w:uiPriority w:val="9"/>
    <w:rsid w:val="00B5397A"/>
    <w:rPr>
      <w:rFonts w:ascii="Times New Roman" w:eastAsiaTheme="majorEastAsia" w:hAnsi="Times New Roman" w:cstheme="majorBidi"/>
      <w:b/>
      <w:bCs/>
      <w:i/>
      <w:sz w:val="24"/>
    </w:rPr>
  </w:style>
  <w:style w:type="character" w:styleId="Hyperlink">
    <w:name w:val="Hyperlink"/>
    <w:basedOn w:val="DefaultParagraphFont"/>
    <w:uiPriority w:val="99"/>
    <w:rsid w:val="00971EC7"/>
    <w:rPr>
      <w:rFonts w:ascii="Times New Roman" w:hAnsi="Times New Roman"/>
      <w:b w:val="0"/>
      <w:color w:val="004376"/>
      <w:sz w:val="24"/>
      <w:u w:val="single"/>
    </w:rPr>
  </w:style>
  <w:style w:type="paragraph" w:styleId="TOC1">
    <w:name w:val="toc 1"/>
    <w:aliases w:val="TOC 1 APA"/>
    <w:basedOn w:val="Normal"/>
    <w:next w:val="Normal"/>
    <w:autoRedefine/>
    <w:uiPriority w:val="39"/>
    <w:qFormat/>
    <w:rsid w:val="00CC3790"/>
    <w:pPr>
      <w:tabs>
        <w:tab w:val="right" w:leader="dot" w:pos="9350"/>
      </w:tabs>
      <w:spacing w:before="240" w:after="240" w:line="240" w:lineRule="auto"/>
    </w:pPr>
    <w:rPr>
      <w:rFonts w:cs="Times New Roman"/>
    </w:rPr>
  </w:style>
  <w:style w:type="paragraph" w:styleId="TOC2">
    <w:name w:val="toc 2"/>
    <w:basedOn w:val="Normal"/>
    <w:next w:val="Normal"/>
    <w:autoRedefine/>
    <w:uiPriority w:val="39"/>
    <w:rsid w:val="00F4250C"/>
    <w:pPr>
      <w:tabs>
        <w:tab w:val="right" w:leader="dot" w:pos="9350"/>
      </w:tabs>
      <w:spacing w:line="240" w:lineRule="auto"/>
      <w:ind w:left="360"/>
    </w:pPr>
    <w:rPr>
      <w:rFonts w:eastAsia="Times New Roman" w:cs="Arial"/>
      <w:szCs w:val="24"/>
    </w:rPr>
  </w:style>
  <w:style w:type="paragraph" w:styleId="Footer">
    <w:name w:val="footer"/>
    <w:basedOn w:val="Normal"/>
    <w:link w:val="FooterChar"/>
    <w:uiPriority w:val="99"/>
    <w:rsid w:val="00887A22"/>
    <w:pPr>
      <w:tabs>
        <w:tab w:val="center" w:pos="4320"/>
        <w:tab w:val="right" w:pos="8640"/>
      </w:tabs>
      <w:spacing w:line="360" w:lineRule="auto"/>
    </w:pPr>
    <w:rPr>
      <w:rFonts w:eastAsia="Times New Roman" w:cs="Arial"/>
      <w:szCs w:val="24"/>
    </w:rPr>
  </w:style>
  <w:style w:type="character" w:customStyle="1" w:styleId="FooterChar">
    <w:name w:val="Footer Char"/>
    <w:basedOn w:val="DefaultParagraphFont"/>
    <w:link w:val="Footer"/>
    <w:uiPriority w:val="99"/>
    <w:rsid w:val="00887A22"/>
    <w:rPr>
      <w:rFonts w:ascii="Times New Roman" w:eastAsia="Times New Roman" w:hAnsi="Times New Roman" w:cs="Arial"/>
      <w:sz w:val="24"/>
      <w:szCs w:val="24"/>
    </w:rPr>
  </w:style>
  <w:style w:type="paragraph" w:customStyle="1" w:styleId="header223levelsAPA">
    <w:name w:val="header2 2&amp;3 levels APA"/>
    <w:basedOn w:val="Heading2"/>
    <w:next w:val="Normal"/>
    <w:autoRedefine/>
    <w:rsid w:val="00887A22"/>
    <w:rPr>
      <w:bCs w:val="0"/>
      <w:szCs w:val="24"/>
    </w:rPr>
  </w:style>
  <w:style w:type="paragraph" w:customStyle="1" w:styleId="header123levelsAPA">
    <w:name w:val="header1 2&amp;3 levels APA"/>
    <w:basedOn w:val="Heading1"/>
    <w:next w:val="Normal"/>
    <w:autoRedefine/>
    <w:rsid w:val="00887A22"/>
    <w:rPr>
      <w:rFonts w:cs="Times New Roman"/>
      <w:b w:val="0"/>
      <w:bCs w:val="0"/>
      <w:szCs w:val="24"/>
    </w:rPr>
  </w:style>
  <w:style w:type="character" w:styleId="CommentReference">
    <w:name w:val="annotation reference"/>
    <w:basedOn w:val="DefaultParagraphFont"/>
    <w:uiPriority w:val="99"/>
    <w:rsid w:val="00887A22"/>
    <w:rPr>
      <w:rFonts w:ascii="Times New Roman" w:hAnsi="Times New Roman"/>
      <w:sz w:val="16"/>
    </w:rPr>
  </w:style>
  <w:style w:type="paragraph" w:styleId="CommentText">
    <w:name w:val="annotation text"/>
    <w:basedOn w:val="Normal"/>
    <w:link w:val="CommentTextChar"/>
    <w:rsid w:val="00887A22"/>
    <w:pPr>
      <w:spacing w:line="360" w:lineRule="auto"/>
    </w:pPr>
    <w:rPr>
      <w:rFonts w:eastAsia="Times New Roman" w:cs="Arial"/>
      <w:sz w:val="20"/>
      <w:szCs w:val="20"/>
    </w:rPr>
  </w:style>
  <w:style w:type="character" w:customStyle="1" w:styleId="CommentTextChar">
    <w:name w:val="Comment Text Char"/>
    <w:basedOn w:val="DefaultParagraphFont"/>
    <w:link w:val="CommentText"/>
    <w:rsid w:val="00887A22"/>
    <w:rPr>
      <w:rFonts w:ascii="Times New Roman" w:eastAsia="Times New Roman" w:hAnsi="Times New Roman" w:cs="Arial"/>
      <w:sz w:val="20"/>
      <w:szCs w:val="20"/>
    </w:rPr>
  </w:style>
  <w:style w:type="paragraph" w:styleId="BalloonText">
    <w:name w:val="Balloon Text"/>
    <w:basedOn w:val="Normal"/>
    <w:link w:val="BalloonTextChar"/>
    <w:uiPriority w:val="99"/>
    <w:semiHidden/>
    <w:unhideWhenUsed/>
    <w:rsid w:val="00887A22"/>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87A22"/>
    <w:rPr>
      <w:rFonts w:ascii="Segoe UI" w:hAnsi="Segoe UI" w:cs="Segoe UI"/>
      <w:sz w:val="18"/>
      <w:szCs w:val="18"/>
    </w:rPr>
  </w:style>
  <w:style w:type="paragraph" w:styleId="Header">
    <w:name w:val="header"/>
    <w:basedOn w:val="Normal"/>
    <w:link w:val="HeaderChar"/>
    <w:uiPriority w:val="99"/>
    <w:unhideWhenUsed/>
    <w:rsid w:val="00887A22"/>
    <w:pPr>
      <w:tabs>
        <w:tab w:val="center" w:pos="4680"/>
        <w:tab w:val="right" w:pos="9360"/>
      </w:tabs>
      <w:spacing w:line="240" w:lineRule="auto"/>
    </w:pPr>
  </w:style>
  <w:style w:type="character" w:customStyle="1" w:styleId="HeaderChar">
    <w:name w:val="Header Char"/>
    <w:basedOn w:val="DefaultParagraphFont"/>
    <w:link w:val="Header"/>
    <w:uiPriority w:val="99"/>
    <w:rsid w:val="00887A22"/>
    <w:rPr>
      <w:rFonts w:ascii="Times New Roman" w:hAnsi="Times New Roman"/>
      <w:sz w:val="24"/>
    </w:rPr>
  </w:style>
  <w:style w:type="paragraph" w:styleId="CommentSubject">
    <w:name w:val="annotation subject"/>
    <w:basedOn w:val="CommentText"/>
    <w:next w:val="CommentText"/>
    <w:link w:val="CommentSubjectChar"/>
    <w:uiPriority w:val="99"/>
    <w:semiHidden/>
    <w:unhideWhenUsed/>
    <w:rsid w:val="00887A22"/>
    <w:pPr>
      <w:spacing w:after="160" w:line="240" w:lineRule="auto"/>
    </w:pPr>
    <w:rPr>
      <w:rFonts w:asciiTheme="minorHAnsi" w:eastAsiaTheme="minorHAnsi" w:hAnsiTheme="minorHAnsi" w:cstheme="minorBidi"/>
      <w:b/>
      <w:bCs/>
    </w:rPr>
  </w:style>
  <w:style w:type="character" w:customStyle="1" w:styleId="CommentSubjectChar">
    <w:name w:val="Comment Subject Char"/>
    <w:basedOn w:val="CommentTextChar"/>
    <w:link w:val="CommentSubject"/>
    <w:uiPriority w:val="99"/>
    <w:semiHidden/>
    <w:rsid w:val="00887A22"/>
    <w:rPr>
      <w:rFonts w:ascii="Times New Roman" w:eastAsia="Times New Roman" w:hAnsi="Times New Roman" w:cs="Arial"/>
      <w:b/>
      <w:bCs/>
      <w:sz w:val="20"/>
      <w:szCs w:val="20"/>
    </w:rPr>
  </w:style>
  <w:style w:type="paragraph" w:styleId="BodyText">
    <w:name w:val="Body Text"/>
    <w:basedOn w:val="Normal"/>
    <w:link w:val="BodyTextChar"/>
    <w:uiPriority w:val="99"/>
    <w:semiHidden/>
    <w:unhideWhenUsed/>
    <w:rsid w:val="00887A22"/>
    <w:pPr>
      <w:spacing w:after="120"/>
    </w:pPr>
  </w:style>
  <w:style w:type="character" w:customStyle="1" w:styleId="BodyTextChar">
    <w:name w:val="Body Text Char"/>
    <w:basedOn w:val="DefaultParagraphFont"/>
    <w:link w:val="BodyText"/>
    <w:uiPriority w:val="99"/>
    <w:semiHidden/>
    <w:rsid w:val="00887A22"/>
    <w:rPr>
      <w:rFonts w:ascii="Times New Roman" w:hAnsi="Times New Roman"/>
      <w:sz w:val="24"/>
    </w:rPr>
  </w:style>
  <w:style w:type="paragraph" w:styleId="TOC3">
    <w:name w:val="toc 3"/>
    <w:basedOn w:val="Normal"/>
    <w:next w:val="Normal"/>
    <w:autoRedefine/>
    <w:uiPriority w:val="39"/>
    <w:unhideWhenUsed/>
    <w:rsid w:val="008B66EB"/>
    <w:pPr>
      <w:spacing w:after="100" w:line="240" w:lineRule="auto"/>
      <w:ind w:left="475"/>
    </w:pPr>
  </w:style>
  <w:style w:type="paragraph" w:styleId="TOCHeading">
    <w:name w:val="TOC Heading"/>
    <w:basedOn w:val="Heading1"/>
    <w:next w:val="Normal"/>
    <w:uiPriority w:val="39"/>
    <w:unhideWhenUsed/>
    <w:qFormat/>
    <w:rsid w:val="00887A22"/>
    <w:pPr>
      <w:keepLines/>
      <w:spacing w:before="480" w:line="276" w:lineRule="auto"/>
      <w:jc w:val="left"/>
      <w:outlineLvl w:val="9"/>
    </w:pPr>
    <w:rPr>
      <w:rFonts w:asciiTheme="majorHAnsi" w:eastAsiaTheme="majorEastAsia" w:hAnsiTheme="majorHAnsi" w:cstheme="majorBidi"/>
      <w:color w:val="2E74B5" w:themeColor="accent1" w:themeShade="BF"/>
      <w:sz w:val="28"/>
      <w:szCs w:val="28"/>
      <w:lang w:eastAsia="ja-JP"/>
    </w:rPr>
  </w:style>
  <w:style w:type="paragraph" w:styleId="TOC4">
    <w:name w:val="toc 4"/>
    <w:basedOn w:val="Normal"/>
    <w:next w:val="Normal"/>
    <w:autoRedefine/>
    <w:uiPriority w:val="39"/>
    <w:unhideWhenUsed/>
    <w:rsid w:val="00887A22"/>
    <w:pPr>
      <w:spacing w:after="100"/>
      <w:ind w:left="720"/>
    </w:pPr>
  </w:style>
  <w:style w:type="paragraph" w:styleId="Revision">
    <w:name w:val="Revision"/>
    <w:hidden/>
    <w:uiPriority w:val="99"/>
    <w:semiHidden/>
    <w:rsid w:val="00887A22"/>
    <w:pPr>
      <w:spacing w:after="0" w:line="240" w:lineRule="auto"/>
    </w:pPr>
    <w:rPr>
      <w:rFonts w:ascii="Times New Roman" w:hAnsi="Times New Roman"/>
      <w:sz w:val="24"/>
    </w:rPr>
  </w:style>
  <w:style w:type="paragraph" w:styleId="ListParagraph">
    <w:name w:val="List Paragraph"/>
    <w:basedOn w:val="Normal"/>
    <w:uiPriority w:val="34"/>
    <w:qFormat/>
    <w:rsid w:val="00887A22"/>
    <w:pPr>
      <w:ind w:left="720"/>
      <w:contextualSpacing/>
    </w:pPr>
  </w:style>
  <w:style w:type="character" w:styleId="FollowedHyperlink">
    <w:name w:val="FollowedHyperlink"/>
    <w:basedOn w:val="DefaultParagraphFont"/>
    <w:uiPriority w:val="99"/>
    <w:semiHidden/>
    <w:unhideWhenUsed/>
    <w:rsid w:val="00887A22"/>
    <w:rPr>
      <w:color w:val="954F72" w:themeColor="followedHyperlink"/>
      <w:u w:val="single"/>
    </w:rPr>
  </w:style>
  <w:style w:type="paragraph" w:styleId="NormalWeb">
    <w:name w:val="Normal (Web)"/>
    <w:basedOn w:val="Normal"/>
    <w:uiPriority w:val="99"/>
    <w:semiHidden/>
    <w:unhideWhenUsed/>
    <w:rsid w:val="00887A22"/>
    <w:pPr>
      <w:spacing w:before="100" w:beforeAutospacing="1" w:after="100" w:afterAutospacing="1" w:line="240" w:lineRule="auto"/>
    </w:pPr>
    <w:rPr>
      <w:rFonts w:eastAsia="Times New Roman" w:cs="Times New Roman"/>
      <w:szCs w:val="24"/>
    </w:rPr>
  </w:style>
  <w:style w:type="paragraph" w:styleId="PlainText">
    <w:name w:val="Plain Text"/>
    <w:basedOn w:val="Normal"/>
    <w:link w:val="PlainTextChar"/>
    <w:uiPriority w:val="99"/>
    <w:unhideWhenUsed/>
    <w:rsid w:val="00887A22"/>
    <w:pPr>
      <w:spacing w:line="240" w:lineRule="auto"/>
    </w:pPr>
    <w:rPr>
      <w:rFonts w:ascii="Calibri" w:hAnsi="Calibri"/>
      <w:szCs w:val="21"/>
    </w:rPr>
  </w:style>
  <w:style w:type="character" w:customStyle="1" w:styleId="PlainTextChar">
    <w:name w:val="Plain Text Char"/>
    <w:basedOn w:val="DefaultParagraphFont"/>
    <w:link w:val="PlainText"/>
    <w:uiPriority w:val="99"/>
    <w:rsid w:val="00887A22"/>
    <w:rPr>
      <w:rFonts w:ascii="Calibri" w:hAnsi="Calibri"/>
      <w:szCs w:val="21"/>
    </w:rPr>
  </w:style>
  <w:style w:type="character" w:customStyle="1" w:styleId="UnresolvedMention1">
    <w:name w:val="Unresolved Mention1"/>
    <w:basedOn w:val="DefaultParagraphFont"/>
    <w:uiPriority w:val="99"/>
    <w:semiHidden/>
    <w:unhideWhenUsed/>
    <w:rsid w:val="00887A22"/>
    <w:rPr>
      <w:color w:val="605E5C"/>
      <w:shd w:val="clear" w:color="auto" w:fill="E1DFDD"/>
    </w:rPr>
  </w:style>
  <w:style w:type="paragraph" w:styleId="NoSpacing">
    <w:name w:val="No Spacing"/>
    <w:uiPriority w:val="1"/>
    <w:qFormat/>
    <w:rsid w:val="005F7564"/>
    <w:pPr>
      <w:spacing w:after="0" w:line="240" w:lineRule="auto"/>
    </w:pPr>
    <w:rPr>
      <w:rFonts w:ascii="Times New Roman" w:hAnsi="Times New Roman"/>
      <w:sz w:val="24"/>
    </w:rPr>
  </w:style>
  <w:style w:type="paragraph" w:styleId="TOC6">
    <w:name w:val="toc 6"/>
    <w:basedOn w:val="Normal"/>
    <w:next w:val="Normal"/>
    <w:autoRedefine/>
    <w:uiPriority w:val="39"/>
    <w:unhideWhenUsed/>
    <w:rsid w:val="005F7564"/>
    <w:pPr>
      <w:spacing w:after="100"/>
      <w:ind w:left="1200"/>
    </w:pPr>
  </w:style>
  <w:style w:type="character" w:styleId="Emphasis">
    <w:name w:val="Emphasis"/>
    <w:basedOn w:val="DefaultParagraphFont"/>
    <w:uiPriority w:val="20"/>
    <w:qFormat/>
    <w:rsid w:val="00AB22F6"/>
    <w:rPr>
      <w:i/>
      <w:iCs/>
    </w:rPr>
  </w:style>
  <w:style w:type="character" w:customStyle="1" w:styleId="UnresolvedMention2">
    <w:name w:val="Unresolved Mention2"/>
    <w:basedOn w:val="DefaultParagraphFont"/>
    <w:uiPriority w:val="99"/>
    <w:semiHidden/>
    <w:unhideWhenUsed/>
    <w:rsid w:val="00AB22F6"/>
    <w:rPr>
      <w:color w:val="605E5C"/>
      <w:shd w:val="clear" w:color="auto" w:fill="E1DFDD"/>
    </w:rPr>
  </w:style>
  <w:style w:type="character" w:styleId="Strong">
    <w:name w:val="Strong"/>
    <w:basedOn w:val="DefaultParagraphFont"/>
    <w:uiPriority w:val="22"/>
    <w:qFormat/>
    <w:rsid w:val="00AB22F6"/>
    <w:rPr>
      <w:b/>
      <w:bCs/>
    </w:rPr>
  </w:style>
  <w:style w:type="paragraph" w:styleId="Caption">
    <w:name w:val="caption"/>
    <w:basedOn w:val="Normal"/>
    <w:next w:val="Normal"/>
    <w:uiPriority w:val="35"/>
    <w:unhideWhenUsed/>
    <w:qFormat/>
    <w:rsid w:val="00C5763B"/>
    <w:rPr>
      <w:iCs/>
      <w:szCs w:val="18"/>
    </w:rPr>
  </w:style>
  <w:style w:type="table" w:styleId="GridTable4">
    <w:name w:val="Grid Table 4"/>
    <w:basedOn w:val="TableNormal"/>
    <w:uiPriority w:val="49"/>
    <w:rsid w:val="00E72F1F"/>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Title">
    <w:name w:val="Title"/>
    <w:basedOn w:val="Normal"/>
    <w:next w:val="Normal"/>
    <w:link w:val="TitleChar"/>
    <w:uiPriority w:val="10"/>
    <w:qFormat/>
    <w:rsid w:val="00E72F1F"/>
    <w:pPr>
      <w:jc w:val="center"/>
    </w:pPr>
    <w:rPr>
      <w:rFonts w:cs="Times New Roman"/>
      <w:b/>
      <w:szCs w:val="24"/>
    </w:rPr>
  </w:style>
  <w:style w:type="character" w:customStyle="1" w:styleId="TitleChar">
    <w:name w:val="Title Char"/>
    <w:basedOn w:val="DefaultParagraphFont"/>
    <w:link w:val="Title"/>
    <w:uiPriority w:val="10"/>
    <w:rsid w:val="00E72F1F"/>
    <w:rPr>
      <w:rFonts w:ascii="Times New Roman" w:hAnsi="Times New Roman" w:cs="Times New Roman"/>
      <w:b/>
      <w:sz w:val="24"/>
      <w:szCs w:val="24"/>
    </w:rPr>
  </w:style>
  <w:style w:type="paragraph" w:styleId="Subtitle">
    <w:name w:val="Subtitle"/>
    <w:basedOn w:val="Normal"/>
    <w:next w:val="Normal"/>
    <w:link w:val="SubtitleChar"/>
    <w:uiPriority w:val="11"/>
    <w:qFormat/>
    <w:rsid w:val="00E72F1F"/>
    <w:pPr>
      <w:jc w:val="center"/>
    </w:pPr>
    <w:rPr>
      <w:rFonts w:cs="Times New Roman"/>
      <w:szCs w:val="24"/>
    </w:rPr>
  </w:style>
  <w:style w:type="character" w:customStyle="1" w:styleId="SubtitleChar">
    <w:name w:val="Subtitle Char"/>
    <w:basedOn w:val="DefaultParagraphFont"/>
    <w:link w:val="Subtitle"/>
    <w:uiPriority w:val="11"/>
    <w:rsid w:val="00E72F1F"/>
    <w:rPr>
      <w:rFonts w:ascii="Times New Roman" w:hAnsi="Times New Roman" w:cs="Times New Roman"/>
      <w:sz w:val="24"/>
      <w:szCs w:val="24"/>
    </w:rPr>
  </w:style>
  <w:style w:type="table" w:styleId="TableGrid">
    <w:name w:val="Table Grid"/>
    <w:basedOn w:val="TableNormal"/>
    <w:uiPriority w:val="39"/>
    <w:rsid w:val="00E72F1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E72F1F"/>
    <w:rPr>
      <w:rFonts w:cs="Times New Roman"/>
      <w:szCs w:val="24"/>
    </w:rPr>
  </w:style>
  <w:style w:type="table" w:styleId="GridTable1Light">
    <w:name w:val="Grid Table 1 Light"/>
    <w:basedOn w:val="TableNormal"/>
    <w:uiPriority w:val="46"/>
    <w:rsid w:val="00E72F1F"/>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TOC5">
    <w:name w:val="toc 5"/>
    <w:basedOn w:val="Normal"/>
    <w:next w:val="Normal"/>
    <w:autoRedefine/>
    <w:uiPriority w:val="39"/>
    <w:unhideWhenUsed/>
    <w:rsid w:val="00E72F1F"/>
    <w:pPr>
      <w:spacing w:after="100"/>
      <w:ind w:left="880"/>
    </w:pPr>
    <w:rPr>
      <w:rFonts w:asciiTheme="minorHAnsi" w:eastAsiaTheme="minorEastAsia" w:hAnsiTheme="minorHAnsi"/>
      <w:sz w:val="22"/>
    </w:rPr>
  </w:style>
  <w:style w:type="paragraph" w:styleId="TOC7">
    <w:name w:val="toc 7"/>
    <w:basedOn w:val="Normal"/>
    <w:next w:val="Normal"/>
    <w:autoRedefine/>
    <w:uiPriority w:val="39"/>
    <w:unhideWhenUsed/>
    <w:rsid w:val="00E72F1F"/>
    <w:pPr>
      <w:spacing w:after="100"/>
      <w:ind w:left="1320"/>
    </w:pPr>
    <w:rPr>
      <w:rFonts w:asciiTheme="minorHAnsi" w:eastAsiaTheme="minorEastAsia" w:hAnsiTheme="minorHAnsi"/>
      <w:sz w:val="22"/>
    </w:rPr>
  </w:style>
  <w:style w:type="paragraph" w:styleId="TOC8">
    <w:name w:val="toc 8"/>
    <w:basedOn w:val="Normal"/>
    <w:next w:val="Normal"/>
    <w:autoRedefine/>
    <w:uiPriority w:val="39"/>
    <w:unhideWhenUsed/>
    <w:rsid w:val="00E72F1F"/>
    <w:pPr>
      <w:spacing w:after="100"/>
      <w:ind w:left="1540"/>
    </w:pPr>
    <w:rPr>
      <w:rFonts w:asciiTheme="minorHAnsi" w:eastAsiaTheme="minorEastAsia" w:hAnsiTheme="minorHAnsi"/>
      <w:sz w:val="22"/>
    </w:rPr>
  </w:style>
  <w:style w:type="paragraph" w:styleId="TOC9">
    <w:name w:val="toc 9"/>
    <w:basedOn w:val="Normal"/>
    <w:next w:val="Normal"/>
    <w:autoRedefine/>
    <w:uiPriority w:val="39"/>
    <w:unhideWhenUsed/>
    <w:rsid w:val="00E72F1F"/>
    <w:pPr>
      <w:spacing w:after="100"/>
      <w:ind w:left="1760"/>
    </w:pPr>
    <w:rPr>
      <w:rFonts w:asciiTheme="minorHAnsi" w:eastAsiaTheme="minorEastAsia" w:hAnsiTheme="minorHAnsi"/>
      <w:sz w:val="22"/>
    </w:rPr>
  </w:style>
  <w:style w:type="paragraph" w:styleId="TableofFigures">
    <w:name w:val="table of figures"/>
    <w:basedOn w:val="Normal"/>
    <w:next w:val="Normal"/>
    <w:uiPriority w:val="99"/>
    <w:unhideWhenUsed/>
    <w:rsid w:val="00EE7751"/>
  </w:style>
  <w:style w:type="character" w:customStyle="1" w:styleId="cf11">
    <w:name w:val="cf11"/>
    <w:basedOn w:val="DefaultParagraphFont"/>
    <w:rsid w:val="00CC3790"/>
    <w:rPr>
      <w:rFonts w:ascii="Segoe UI" w:hAnsi="Segoe UI" w:cs="Segoe UI" w:hint="default"/>
      <w:b/>
      <w:bCs/>
      <w:i/>
      <w:iCs/>
      <w:sz w:val="18"/>
      <w:szCs w:val="18"/>
    </w:rPr>
  </w:style>
  <w:style w:type="paragraph" w:customStyle="1" w:styleId="msonormal0">
    <w:name w:val="msonormal"/>
    <w:basedOn w:val="Normal"/>
    <w:rsid w:val="00E16572"/>
    <w:pPr>
      <w:spacing w:before="100" w:beforeAutospacing="1" w:after="100" w:afterAutospacing="1" w:line="240" w:lineRule="auto"/>
      <w:ind w:firstLine="0"/>
    </w:pPr>
    <w:rPr>
      <w:rFonts w:eastAsia="Times New Roman" w:cs="Times New Roman"/>
      <w:szCs w:val="24"/>
    </w:rPr>
  </w:style>
  <w:style w:type="paragraph" w:customStyle="1" w:styleId="SC-Source">
    <w:name w:val="SC - Source"/>
    <w:basedOn w:val="Normal"/>
    <w:qFormat/>
    <w:rsid w:val="00590F0E"/>
    <w:pPr>
      <w:shd w:val="pct50" w:color="DEEAF6" w:themeColor="accent1" w:themeTint="33" w:fill="auto"/>
      <w:spacing w:after="160" w:line="259" w:lineRule="auto"/>
      <w:ind w:firstLine="0"/>
    </w:pPr>
    <w:rPr>
      <w:rFonts w:ascii="Courier" w:eastAsia="Arial" w:hAnsi="Courier" w:cs="Consolas"/>
      <w:sz w:val="22"/>
      <w:szCs w:val="21"/>
      <w:lang w:val="en"/>
    </w:rPr>
  </w:style>
  <w:style w:type="table" w:styleId="GridTable5Dark">
    <w:name w:val="Grid Table 5 Dark"/>
    <w:basedOn w:val="TableNormal"/>
    <w:uiPriority w:val="50"/>
    <w:rsid w:val="00590F0E"/>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paragraph" w:styleId="HTMLPreformatted">
    <w:name w:val="HTML Preformatted"/>
    <w:basedOn w:val="Normal"/>
    <w:link w:val="HTMLPreformattedChar"/>
    <w:uiPriority w:val="99"/>
    <w:semiHidden/>
    <w:unhideWhenUsed/>
    <w:rsid w:val="00213A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213AB2"/>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292339">
      <w:bodyDiv w:val="1"/>
      <w:marLeft w:val="0"/>
      <w:marRight w:val="0"/>
      <w:marTop w:val="0"/>
      <w:marBottom w:val="0"/>
      <w:divBdr>
        <w:top w:val="none" w:sz="0" w:space="0" w:color="auto"/>
        <w:left w:val="none" w:sz="0" w:space="0" w:color="auto"/>
        <w:bottom w:val="none" w:sz="0" w:space="0" w:color="auto"/>
        <w:right w:val="none" w:sz="0" w:space="0" w:color="auto"/>
      </w:divBdr>
    </w:div>
    <w:div w:id="10498128">
      <w:bodyDiv w:val="1"/>
      <w:marLeft w:val="0"/>
      <w:marRight w:val="0"/>
      <w:marTop w:val="0"/>
      <w:marBottom w:val="0"/>
      <w:divBdr>
        <w:top w:val="none" w:sz="0" w:space="0" w:color="auto"/>
        <w:left w:val="none" w:sz="0" w:space="0" w:color="auto"/>
        <w:bottom w:val="none" w:sz="0" w:space="0" w:color="auto"/>
        <w:right w:val="none" w:sz="0" w:space="0" w:color="auto"/>
      </w:divBdr>
    </w:div>
    <w:div w:id="12000504">
      <w:bodyDiv w:val="1"/>
      <w:marLeft w:val="0"/>
      <w:marRight w:val="0"/>
      <w:marTop w:val="0"/>
      <w:marBottom w:val="0"/>
      <w:divBdr>
        <w:top w:val="none" w:sz="0" w:space="0" w:color="auto"/>
        <w:left w:val="none" w:sz="0" w:space="0" w:color="auto"/>
        <w:bottom w:val="none" w:sz="0" w:space="0" w:color="auto"/>
        <w:right w:val="none" w:sz="0" w:space="0" w:color="auto"/>
      </w:divBdr>
    </w:div>
    <w:div w:id="12194341">
      <w:bodyDiv w:val="1"/>
      <w:marLeft w:val="0"/>
      <w:marRight w:val="0"/>
      <w:marTop w:val="0"/>
      <w:marBottom w:val="0"/>
      <w:divBdr>
        <w:top w:val="none" w:sz="0" w:space="0" w:color="auto"/>
        <w:left w:val="none" w:sz="0" w:space="0" w:color="auto"/>
        <w:bottom w:val="none" w:sz="0" w:space="0" w:color="auto"/>
        <w:right w:val="none" w:sz="0" w:space="0" w:color="auto"/>
      </w:divBdr>
    </w:div>
    <w:div w:id="16854687">
      <w:bodyDiv w:val="1"/>
      <w:marLeft w:val="0"/>
      <w:marRight w:val="0"/>
      <w:marTop w:val="0"/>
      <w:marBottom w:val="0"/>
      <w:divBdr>
        <w:top w:val="none" w:sz="0" w:space="0" w:color="auto"/>
        <w:left w:val="none" w:sz="0" w:space="0" w:color="auto"/>
        <w:bottom w:val="none" w:sz="0" w:space="0" w:color="auto"/>
        <w:right w:val="none" w:sz="0" w:space="0" w:color="auto"/>
      </w:divBdr>
    </w:div>
    <w:div w:id="20475573">
      <w:bodyDiv w:val="1"/>
      <w:marLeft w:val="0"/>
      <w:marRight w:val="0"/>
      <w:marTop w:val="0"/>
      <w:marBottom w:val="0"/>
      <w:divBdr>
        <w:top w:val="none" w:sz="0" w:space="0" w:color="auto"/>
        <w:left w:val="none" w:sz="0" w:space="0" w:color="auto"/>
        <w:bottom w:val="none" w:sz="0" w:space="0" w:color="auto"/>
        <w:right w:val="none" w:sz="0" w:space="0" w:color="auto"/>
      </w:divBdr>
    </w:div>
    <w:div w:id="22826996">
      <w:bodyDiv w:val="1"/>
      <w:marLeft w:val="0"/>
      <w:marRight w:val="0"/>
      <w:marTop w:val="0"/>
      <w:marBottom w:val="0"/>
      <w:divBdr>
        <w:top w:val="none" w:sz="0" w:space="0" w:color="auto"/>
        <w:left w:val="none" w:sz="0" w:space="0" w:color="auto"/>
        <w:bottom w:val="none" w:sz="0" w:space="0" w:color="auto"/>
        <w:right w:val="none" w:sz="0" w:space="0" w:color="auto"/>
      </w:divBdr>
    </w:div>
    <w:div w:id="23068948">
      <w:bodyDiv w:val="1"/>
      <w:marLeft w:val="0"/>
      <w:marRight w:val="0"/>
      <w:marTop w:val="0"/>
      <w:marBottom w:val="0"/>
      <w:divBdr>
        <w:top w:val="none" w:sz="0" w:space="0" w:color="auto"/>
        <w:left w:val="none" w:sz="0" w:space="0" w:color="auto"/>
        <w:bottom w:val="none" w:sz="0" w:space="0" w:color="auto"/>
        <w:right w:val="none" w:sz="0" w:space="0" w:color="auto"/>
      </w:divBdr>
    </w:div>
    <w:div w:id="25180956">
      <w:bodyDiv w:val="1"/>
      <w:marLeft w:val="0"/>
      <w:marRight w:val="0"/>
      <w:marTop w:val="0"/>
      <w:marBottom w:val="0"/>
      <w:divBdr>
        <w:top w:val="none" w:sz="0" w:space="0" w:color="auto"/>
        <w:left w:val="none" w:sz="0" w:space="0" w:color="auto"/>
        <w:bottom w:val="none" w:sz="0" w:space="0" w:color="auto"/>
        <w:right w:val="none" w:sz="0" w:space="0" w:color="auto"/>
      </w:divBdr>
    </w:div>
    <w:div w:id="25637880">
      <w:bodyDiv w:val="1"/>
      <w:marLeft w:val="0"/>
      <w:marRight w:val="0"/>
      <w:marTop w:val="0"/>
      <w:marBottom w:val="0"/>
      <w:divBdr>
        <w:top w:val="none" w:sz="0" w:space="0" w:color="auto"/>
        <w:left w:val="none" w:sz="0" w:space="0" w:color="auto"/>
        <w:bottom w:val="none" w:sz="0" w:space="0" w:color="auto"/>
        <w:right w:val="none" w:sz="0" w:space="0" w:color="auto"/>
      </w:divBdr>
    </w:div>
    <w:div w:id="27492112">
      <w:bodyDiv w:val="1"/>
      <w:marLeft w:val="0"/>
      <w:marRight w:val="0"/>
      <w:marTop w:val="0"/>
      <w:marBottom w:val="0"/>
      <w:divBdr>
        <w:top w:val="none" w:sz="0" w:space="0" w:color="auto"/>
        <w:left w:val="none" w:sz="0" w:space="0" w:color="auto"/>
        <w:bottom w:val="none" w:sz="0" w:space="0" w:color="auto"/>
        <w:right w:val="none" w:sz="0" w:space="0" w:color="auto"/>
      </w:divBdr>
    </w:div>
    <w:div w:id="27681412">
      <w:bodyDiv w:val="1"/>
      <w:marLeft w:val="0"/>
      <w:marRight w:val="0"/>
      <w:marTop w:val="0"/>
      <w:marBottom w:val="0"/>
      <w:divBdr>
        <w:top w:val="none" w:sz="0" w:space="0" w:color="auto"/>
        <w:left w:val="none" w:sz="0" w:space="0" w:color="auto"/>
        <w:bottom w:val="none" w:sz="0" w:space="0" w:color="auto"/>
        <w:right w:val="none" w:sz="0" w:space="0" w:color="auto"/>
      </w:divBdr>
    </w:div>
    <w:div w:id="28797835">
      <w:bodyDiv w:val="1"/>
      <w:marLeft w:val="0"/>
      <w:marRight w:val="0"/>
      <w:marTop w:val="0"/>
      <w:marBottom w:val="0"/>
      <w:divBdr>
        <w:top w:val="none" w:sz="0" w:space="0" w:color="auto"/>
        <w:left w:val="none" w:sz="0" w:space="0" w:color="auto"/>
        <w:bottom w:val="none" w:sz="0" w:space="0" w:color="auto"/>
        <w:right w:val="none" w:sz="0" w:space="0" w:color="auto"/>
      </w:divBdr>
    </w:div>
    <w:div w:id="29037670">
      <w:bodyDiv w:val="1"/>
      <w:marLeft w:val="0"/>
      <w:marRight w:val="0"/>
      <w:marTop w:val="0"/>
      <w:marBottom w:val="0"/>
      <w:divBdr>
        <w:top w:val="none" w:sz="0" w:space="0" w:color="auto"/>
        <w:left w:val="none" w:sz="0" w:space="0" w:color="auto"/>
        <w:bottom w:val="none" w:sz="0" w:space="0" w:color="auto"/>
        <w:right w:val="none" w:sz="0" w:space="0" w:color="auto"/>
      </w:divBdr>
    </w:div>
    <w:div w:id="29308504">
      <w:bodyDiv w:val="1"/>
      <w:marLeft w:val="0"/>
      <w:marRight w:val="0"/>
      <w:marTop w:val="0"/>
      <w:marBottom w:val="0"/>
      <w:divBdr>
        <w:top w:val="none" w:sz="0" w:space="0" w:color="auto"/>
        <w:left w:val="none" w:sz="0" w:space="0" w:color="auto"/>
        <w:bottom w:val="none" w:sz="0" w:space="0" w:color="auto"/>
        <w:right w:val="none" w:sz="0" w:space="0" w:color="auto"/>
      </w:divBdr>
    </w:div>
    <w:div w:id="30303825">
      <w:bodyDiv w:val="1"/>
      <w:marLeft w:val="0"/>
      <w:marRight w:val="0"/>
      <w:marTop w:val="0"/>
      <w:marBottom w:val="0"/>
      <w:divBdr>
        <w:top w:val="none" w:sz="0" w:space="0" w:color="auto"/>
        <w:left w:val="none" w:sz="0" w:space="0" w:color="auto"/>
        <w:bottom w:val="none" w:sz="0" w:space="0" w:color="auto"/>
        <w:right w:val="none" w:sz="0" w:space="0" w:color="auto"/>
      </w:divBdr>
    </w:div>
    <w:div w:id="34618285">
      <w:bodyDiv w:val="1"/>
      <w:marLeft w:val="0"/>
      <w:marRight w:val="0"/>
      <w:marTop w:val="0"/>
      <w:marBottom w:val="0"/>
      <w:divBdr>
        <w:top w:val="none" w:sz="0" w:space="0" w:color="auto"/>
        <w:left w:val="none" w:sz="0" w:space="0" w:color="auto"/>
        <w:bottom w:val="none" w:sz="0" w:space="0" w:color="auto"/>
        <w:right w:val="none" w:sz="0" w:space="0" w:color="auto"/>
      </w:divBdr>
    </w:div>
    <w:div w:id="37826026">
      <w:bodyDiv w:val="1"/>
      <w:marLeft w:val="0"/>
      <w:marRight w:val="0"/>
      <w:marTop w:val="0"/>
      <w:marBottom w:val="0"/>
      <w:divBdr>
        <w:top w:val="none" w:sz="0" w:space="0" w:color="auto"/>
        <w:left w:val="none" w:sz="0" w:space="0" w:color="auto"/>
        <w:bottom w:val="none" w:sz="0" w:space="0" w:color="auto"/>
        <w:right w:val="none" w:sz="0" w:space="0" w:color="auto"/>
      </w:divBdr>
    </w:div>
    <w:div w:id="42294632">
      <w:bodyDiv w:val="1"/>
      <w:marLeft w:val="0"/>
      <w:marRight w:val="0"/>
      <w:marTop w:val="0"/>
      <w:marBottom w:val="0"/>
      <w:divBdr>
        <w:top w:val="none" w:sz="0" w:space="0" w:color="auto"/>
        <w:left w:val="none" w:sz="0" w:space="0" w:color="auto"/>
        <w:bottom w:val="none" w:sz="0" w:space="0" w:color="auto"/>
        <w:right w:val="none" w:sz="0" w:space="0" w:color="auto"/>
      </w:divBdr>
    </w:div>
    <w:div w:id="56517892">
      <w:bodyDiv w:val="1"/>
      <w:marLeft w:val="0"/>
      <w:marRight w:val="0"/>
      <w:marTop w:val="0"/>
      <w:marBottom w:val="0"/>
      <w:divBdr>
        <w:top w:val="none" w:sz="0" w:space="0" w:color="auto"/>
        <w:left w:val="none" w:sz="0" w:space="0" w:color="auto"/>
        <w:bottom w:val="none" w:sz="0" w:space="0" w:color="auto"/>
        <w:right w:val="none" w:sz="0" w:space="0" w:color="auto"/>
      </w:divBdr>
    </w:div>
    <w:div w:id="68385138">
      <w:bodyDiv w:val="1"/>
      <w:marLeft w:val="0"/>
      <w:marRight w:val="0"/>
      <w:marTop w:val="0"/>
      <w:marBottom w:val="0"/>
      <w:divBdr>
        <w:top w:val="none" w:sz="0" w:space="0" w:color="auto"/>
        <w:left w:val="none" w:sz="0" w:space="0" w:color="auto"/>
        <w:bottom w:val="none" w:sz="0" w:space="0" w:color="auto"/>
        <w:right w:val="none" w:sz="0" w:space="0" w:color="auto"/>
      </w:divBdr>
    </w:div>
    <w:div w:id="74673392">
      <w:bodyDiv w:val="1"/>
      <w:marLeft w:val="0"/>
      <w:marRight w:val="0"/>
      <w:marTop w:val="0"/>
      <w:marBottom w:val="0"/>
      <w:divBdr>
        <w:top w:val="none" w:sz="0" w:space="0" w:color="auto"/>
        <w:left w:val="none" w:sz="0" w:space="0" w:color="auto"/>
        <w:bottom w:val="none" w:sz="0" w:space="0" w:color="auto"/>
        <w:right w:val="none" w:sz="0" w:space="0" w:color="auto"/>
      </w:divBdr>
    </w:div>
    <w:div w:id="77405939">
      <w:bodyDiv w:val="1"/>
      <w:marLeft w:val="0"/>
      <w:marRight w:val="0"/>
      <w:marTop w:val="0"/>
      <w:marBottom w:val="0"/>
      <w:divBdr>
        <w:top w:val="none" w:sz="0" w:space="0" w:color="auto"/>
        <w:left w:val="none" w:sz="0" w:space="0" w:color="auto"/>
        <w:bottom w:val="none" w:sz="0" w:space="0" w:color="auto"/>
        <w:right w:val="none" w:sz="0" w:space="0" w:color="auto"/>
      </w:divBdr>
    </w:div>
    <w:div w:id="77991576">
      <w:bodyDiv w:val="1"/>
      <w:marLeft w:val="0"/>
      <w:marRight w:val="0"/>
      <w:marTop w:val="0"/>
      <w:marBottom w:val="0"/>
      <w:divBdr>
        <w:top w:val="none" w:sz="0" w:space="0" w:color="auto"/>
        <w:left w:val="none" w:sz="0" w:space="0" w:color="auto"/>
        <w:bottom w:val="none" w:sz="0" w:space="0" w:color="auto"/>
        <w:right w:val="none" w:sz="0" w:space="0" w:color="auto"/>
      </w:divBdr>
    </w:div>
    <w:div w:id="78144300">
      <w:bodyDiv w:val="1"/>
      <w:marLeft w:val="0"/>
      <w:marRight w:val="0"/>
      <w:marTop w:val="0"/>
      <w:marBottom w:val="0"/>
      <w:divBdr>
        <w:top w:val="none" w:sz="0" w:space="0" w:color="auto"/>
        <w:left w:val="none" w:sz="0" w:space="0" w:color="auto"/>
        <w:bottom w:val="none" w:sz="0" w:space="0" w:color="auto"/>
        <w:right w:val="none" w:sz="0" w:space="0" w:color="auto"/>
      </w:divBdr>
    </w:div>
    <w:div w:id="78261769">
      <w:bodyDiv w:val="1"/>
      <w:marLeft w:val="0"/>
      <w:marRight w:val="0"/>
      <w:marTop w:val="0"/>
      <w:marBottom w:val="0"/>
      <w:divBdr>
        <w:top w:val="none" w:sz="0" w:space="0" w:color="auto"/>
        <w:left w:val="none" w:sz="0" w:space="0" w:color="auto"/>
        <w:bottom w:val="none" w:sz="0" w:space="0" w:color="auto"/>
        <w:right w:val="none" w:sz="0" w:space="0" w:color="auto"/>
      </w:divBdr>
    </w:div>
    <w:div w:id="85464369">
      <w:bodyDiv w:val="1"/>
      <w:marLeft w:val="0"/>
      <w:marRight w:val="0"/>
      <w:marTop w:val="0"/>
      <w:marBottom w:val="0"/>
      <w:divBdr>
        <w:top w:val="none" w:sz="0" w:space="0" w:color="auto"/>
        <w:left w:val="none" w:sz="0" w:space="0" w:color="auto"/>
        <w:bottom w:val="none" w:sz="0" w:space="0" w:color="auto"/>
        <w:right w:val="none" w:sz="0" w:space="0" w:color="auto"/>
      </w:divBdr>
    </w:div>
    <w:div w:id="85467454">
      <w:bodyDiv w:val="1"/>
      <w:marLeft w:val="0"/>
      <w:marRight w:val="0"/>
      <w:marTop w:val="0"/>
      <w:marBottom w:val="0"/>
      <w:divBdr>
        <w:top w:val="none" w:sz="0" w:space="0" w:color="auto"/>
        <w:left w:val="none" w:sz="0" w:space="0" w:color="auto"/>
        <w:bottom w:val="none" w:sz="0" w:space="0" w:color="auto"/>
        <w:right w:val="none" w:sz="0" w:space="0" w:color="auto"/>
      </w:divBdr>
    </w:div>
    <w:div w:id="87703638">
      <w:bodyDiv w:val="1"/>
      <w:marLeft w:val="0"/>
      <w:marRight w:val="0"/>
      <w:marTop w:val="0"/>
      <w:marBottom w:val="0"/>
      <w:divBdr>
        <w:top w:val="none" w:sz="0" w:space="0" w:color="auto"/>
        <w:left w:val="none" w:sz="0" w:space="0" w:color="auto"/>
        <w:bottom w:val="none" w:sz="0" w:space="0" w:color="auto"/>
        <w:right w:val="none" w:sz="0" w:space="0" w:color="auto"/>
      </w:divBdr>
    </w:div>
    <w:div w:id="88702046">
      <w:bodyDiv w:val="1"/>
      <w:marLeft w:val="0"/>
      <w:marRight w:val="0"/>
      <w:marTop w:val="0"/>
      <w:marBottom w:val="0"/>
      <w:divBdr>
        <w:top w:val="none" w:sz="0" w:space="0" w:color="auto"/>
        <w:left w:val="none" w:sz="0" w:space="0" w:color="auto"/>
        <w:bottom w:val="none" w:sz="0" w:space="0" w:color="auto"/>
        <w:right w:val="none" w:sz="0" w:space="0" w:color="auto"/>
      </w:divBdr>
    </w:div>
    <w:div w:id="91166161">
      <w:bodyDiv w:val="1"/>
      <w:marLeft w:val="0"/>
      <w:marRight w:val="0"/>
      <w:marTop w:val="0"/>
      <w:marBottom w:val="0"/>
      <w:divBdr>
        <w:top w:val="none" w:sz="0" w:space="0" w:color="auto"/>
        <w:left w:val="none" w:sz="0" w:space="0" w:color="auto"/>
        <w:bottom w:val="none" w:sz="0" w:space="0" w:color="auto"/>
        <w:right w:val="none" w:sz="0" w:space="0" w:color="auto"/>
      </w:divBdr>
    </w:div>
    <w:div w:id="93401092">
      <w:bodyDiv w:val="1"/>
      <w:marLeft w:val="0"/>
      <w:marRight w:val="0"/>
      <w:marTop w:val="0"/>
      <w:marBottom w:val="0"/>
      <w:divBdr>
        <w:top w:val="none" w:sz="0" w:space="0" w:color="auto"/>
        <w:left w:val="none" w:sz="0" w:space="0" w:color="auto"/>
        <w:bottom w:val="none" w:sz="0" w:space="0" w:color="auto"/>
        <w:right w:val="none" w:sz="0" w:space="0" w:color="auto"/>
      </w:divBdr>
    </w:div>
    <w:div w:id="93743610">
      <w:bodyDiv w:val="1"/>
      <w:marLeft w:val="0"/>
      <w:marRight w:val="0"/>
      <w:marTop w:val="0"/>
      <w:marBottom w:val="0"/>
      <w:divBdr>
        <w:top w:val="none" w:sz="0" w:space="0" w:color="auto"/>
        <w:left w:val="none" w:sz="0" w:space="0" w:color="auto"/>
        <w:bottom w:val="none" w:sz="0" w:space="0" w:color="auto"/>
        <w:right w:val="none" w:sz="0" w:space="0" w:color="auto"/>
      </w:divBdr>
    </w:div>
    <w:div w:id="96411618">
      <w:bodyDiv w:val="1"/>
      <w:marLeft w:val="0"/>
      <w:marRight w:val="0"/>
      <w:marTop w:val="0"/>
      <w:marBottom w:val="0"/>
      <w:divBdr>
        <w:top w:val="none" w:sz="0" w:space="0" w:color="auto"/>
        <w:left w:val="none" w:sz="0" w:space="0" w:color="auto"/>
        <w:bottom w:val="none" w:sz="0" w:space="0" w:color="auto"/>
        <w:right w:val="none" w:sz="0" w:space="0" w:color="auto"/>
      </w:divBdr>
    </w:div>
    <w:div w:id="98375189">
      <w:bodyDiv w:val="1"/>
      <w:marLeft w:val="0"/>
      <w:marRight w:val="0"/>
      <w:marTop w:val="0"/>
      <w:marBottom w:val="0"/>
      <w:divBdr>
        <w:top w:val="none" w:sz="0" w:space="0" w:color="auto"/>
        <w:left w:val="none" w:sz="0" w:space="0" w:color="auto"/>
        <w:bottom w:val="none" w:sz="0" w:space="0" w:color="auto"/>
        <w:right w:val="none" w:sz="0" w:space="0" w:color="auto"/>
      </w:divBdr>
    </w:div>
    <w:div w:id="100732787">
      <w:bodyDiv w:val="1"/>
      <w:marLeft w:val="0"/>
      <w:marRight w:val="0"/>
      <w:marTop w:val="0"/>
      <w:marBottom w:val="0"/>
      <w:divBdr>
        <w:top w:val="none" w:sz="0" w:space="0" w:color="auto"/>
        <w:left w:val="none" w:sz="0" w:space="0" w:color="auto"/>
        <w:bottom w:val="none" w:sz="0" w:space="0" w:color="auto"/>
        <w:right w:val="none" w:sz="0" w:space="0" w:color="auto"/>
      </w:divBdr>
    </w:div>
    <w:div w:id="107747511">
      <w:bodyDiv w:val="1"/>
      <w:marLeft w:val="0"/>
      <w:marRight w:val="0"/>
      <w:marTop w:val="0"/>
      <w:marBottom w:val="0"/>
      <w:divBdr>
        <w:top w:val="none" w:sz="0" w:space="0" w:color="auto"/>
        <w:left w:val="none" w:sz="0" w:space="0" w:color="auto"/>
        <w:bottom w:val="none" w:sz="0" w:space="0" w:color="auto"/>
        <w:right w:val="none" w:sz="0" w:space="0" w:color="auto"/>
      </w:divBdr>
    </w:div>
    <w:div w:id="108748186">
      <w:bodyDiv w:val="1"/>
      <w:marLeft w:val="0"/>
      <w:marRight w:val="0"/>
      <w:marTop w:val="0"/>
      <w:marBottom w:val="0"/>
      <w:divBdr>
        <w:top w:val="none" w:sz="0" w:space="0" w:color="auto"/>
        <w:left w:val="none" w:sz="0" w:space="0" w:color="auto"/>
        <w:bottom w:val="none" w:sz="0" w:space="0" w:color="auto"/>
        <w:right w:val="none" w:sz="0" w:space="0" w:color="auto"/>
      </w:divBdr>
    </w:div>
    <w:div w:id="110630385">
      <w:bodyDiv w:val="1"/>
      <w:marLeft w:val="0"/>
      <w:marRight w:val="0"/>
      <w:marTop w:val="0"/>
      <w:marBottom w:val="0"/>
      <w:divBdr>
        <w:top w:val="none" w:sz="0" w:space="0" w:color="auto"/>
        <w:left w:val="none" w:sz="0" w:space="0" w:color="auto"/>
        <w:bottom w:val="none" w:sz="0" w:space="0" w:color="auto"/>
        <w:right w:val="none" w:sz="0" w:space="0" w:color="auto"/>
      </w:divBdr>
    </w:div>
    <w:div w:id="111411760">
      <w:bodyDiv w:val="1"/>
      <w:marLeft w:val="0"/>
      <w:marRight w:val="0"/>
      <w:marTop w:val="0"/>
      <w:marBottom w:val="0"/>
      <w:divBdr>
        <w:top w:val="none" w:sz="0" w:space="0" w:color="auto"/>
        <w:left w:val="none" w:sz="0" w:space="0" w:color="auto"/>
        <w:bottom w:val="none" w:sz="0" w:space="0" w:color="auto"/>
        <w:right w:val="none" w:sz="0" w:space="0" w:color="auto"/>
      </w:divBdr>
    </w:div>
    <w:div w:id="116142198">
      <w:bodyDiv w:val="1"/>
      <w:marLeft w:val="0"/>
      <w:marRight w:val="0"/>
      <w:marTop w:val="0"/>
      <w:marBottom w:val="0"/>
      <w:divBdr>
        <w:top w:val="none" w:sz="0" w:space="0" w:color="auto"/>
        <w:left w:val="none" w:sz="0" w:space="0" w:color="auto"/>
        <w:bottom w:val="none" w:sz="0" w:space="0" w:color="auto"/>
        <w:right w:val="none" w:sz="0" w:space="0" w:color="auto"/>
      </w:divBdr>
    </w:div>
    <w:div w:id="117338185">
      <w:bodyDiv w:val="1"/>
      <w:marLeft w:val="0"/>
      <w:marRight w:val="0"/>
      <w:marTop w:val="0"/>
      <w:marBottom w:val="0"/>
      <w:divBdr>
        <w:top w:val="none" w:sz="0" w:space="0" w:color="auto"/>
        <w:left w:val="none" w:sz="0" w:space="0" w:color="auto"/>
        <w:bottom w:val="none" w:sz="0" w:space="0" w:color="auto"/>
        <w:right w:val="none" w:sz="0" w:space="0" w:color="auto"/>
      </w:divBdr>
    </w:div>
    <w:div w:id="117798149">
      <w:bodyDiv w:val="1"/>
      <w:marLeft w:val="0"/>
      <w:marRight w:val="0"/>
      <w:marTop w:val="0"/>
      <w:marBottom w:val="0"/>
      <w:divBdr>
        <w:top w:val="none" w:sz="0" w:space="0" w:color="auto"/>
        <w:left w:val="none" w:sz="0" w:space="0" w:color="auto"/>
        <w:bottom w:val="none" w:sz="0" w:space="0" w:color="auto"/>
        <w:right w:val="none" w:sz="0" w:space="0" w:color="auto"/>
      </w:divBdr>
    </w:div>
    <w:div w:id="118646925">
      <w:bodyDiv w:val="1"/>
      <w:marLeft w:val="0"/>
      <w:marRight w:val="0"/>
      <w:marTop w:val="0"/>
      <w:marBottom w:val="0"/>
      <w:divBdr>
        <w:top w:val="none" w:sz="0" w:space="0" w:color="auto"/>
        <w:left w:val="none" w:sz="0" w:space="0" w:color="auto"/>
        <w:bottom w:val="none" w:sz="0" w:space="0" w:color="auto"/>
        <w:right w:val="none" w:sz="0" w:space="0" w:color="auto"/>
      </w:divBdr>
    </w:div>
    <w:div w:id="122621999">
      <w:bodyDiv w:val="1"/>
      <w:marLeft w:val="0"/>
      <w:marRight w:val="0"/>
      <w:marTop w:val="0"/>
      <w:marBottom w:val="0"/>
      <w:divBdr>
        <w:top w:val="none" w:sz="0" w:space="0" w:color="auto"/>
        <w:left w:val="none" w:sz="0" w:space="0" w:color="auto"/>
        <w:bottom w:val="none" w:sz="0" w:space="0" w:color="auto"/>
        <w:right w:val="none" w:sz="0" w:space="0" w:color="auto"/>
      </w:divBdr>
    </w:div>
    <w:div w:id="125050500">
      <w:bodyDiv w:val="1"/>
      <w:marLeft w:val="0"/>
      <w:marRight w:val="0"/>
      <w:marTop w:val="0"/>
      <w:marBottom w:val="0"/>
      <w:divBdr>
        <w:top w:val="none" w:sz="0" w:space="0" w:color="auto"/>
        <w:left w:val="none" w:sz="0" w:space="0" w:color="auto"/>
        <w:bottom w:val="none" w:sz="0" w:space="0" w:color="auto"/>
        <w:right w:val="none" w:sz="0" w:space="0" w:color="auto"/>
      </w:divBdr>
    </w:div>
    <w:div w:id="126318735">
      <w:bodyDiv w:val="1"/>
      <w:marLeft w:val="0"/>
      <w:marRight w:val="0"/>
      <w:marTop w:val="0"/>
      <w:marBottom w:val="0"/>
      <w:divBdr>
        <w:top w:val="none" w:sz="0" w:space="0" w:color="auto"/>
        <w:left w:val="none" w:sz="0" w:space="0" w:color="auto"/>
        <w:bottom w:val="none" w:sz="0" w:space="0" w:color="auto"/>
        <w:right w:val="none" w:sz="0" w:space="0" w:color="auto"/>
      </w:divBdr>
    </w:div>
    <w:div w:id="126894025">
      <w:bodyDiv w:val="1"/>
      <w:marLeft w:val="0"/>
      <w:marRight w:val="0"/>
      <w:marTop w:val="0"/>
      <w:marBottom w:val="0"/>
      <w:divBdr>
        <w:top w:val="none" w:sz="0" w:space="0" w:color="auto"/>
        <w:left w:val="none" w:sz="0" w:space="0" w:color="auto"/>
        <w:bottom w:val="none" w:sz="0" w:space="0" w:color="auto"/>
        <w:right w:val="none" w:sz="0" w:space="0" w:color="auto"/>
      </w:divBdr>
    </w:div>
    <w:div w:id="134494199">
      <w:bodyDiv w:val="1"/>
      <w:marLeft w:val="0"/>
      <w:marRight w:val="0"/>
      <w:marTop w:val="0"/>
      <w:marBottom w:val="0"/>
      <w:divBdr>
        <w:top w:val="none" w:sz="0" w:space="0" w:color="auto"/>
        <w:left w:val="none" w:sz="0" w:space="0" w:color="auto"/>
        <w:bottom w:val="none" w:sz="0" w:space="0" w:color="auto"/>
        <w:right w:val="none" w:sz="0" w:space="0" w:color="auto"/>
      </w:divBdr>
    </w:div>
    <w:div w:id="138772417">
      <w:bodyDiv w:val="1"/>
      <w:marLeft w:val="0"/>
      <w:marRight w:val="0"/>
      <w:marTop w:val="0"/>
      <w:marBottom w:val="0"/>
      <w:divBdr>
        <w:top w:val="none" w:sz="0" w:space="0" w:color="auto"/>
        <w:left w:val="none" w:sz="0" w:space="0" w:color="auto"/>
        <w:bottom w:val="none" w:sz="0" w:space="0" w:color="auto"/>
        <w:right w:val="none" w:sz="0" w:space="0" w:color="auto"/>
      </w:divBdr>
    </w:div>
    <w:div w:id="144713133">
      <w:bodyDiv w:val="1"/>
      <w:marLeft w:val="0"/>
      <w:marRight w:val="0"/>
      <w:marTop w:val="0"/>
      <w:marBottom w:val="0"/>
      <w:divBdr>
        <w:top w:val="none" w:sz="0" w:space="0" w:color="auto"/>
        <w:left w:val="none" w:sz="0" w:space="0" w:color="auto"/>
        <w:bottom w:val="none" w:sz="0" w:space="0" w:color="auto"/>
        <w:right w:val="none" w:sz="0" w:space="0" w:color="auto"/>
      </w:divBdr>
    </w:div>
    <w:div w:id="152381107">
      <w:bodyDiv w:val="1"/>
      <w:marLeft w:val="0"/>
      <w:marRight w:val="0"/>
      <w:marTop w:val="0"/>
      <w:marBottom w:val="0"/>
      <w:divBdr>
        <w:top w:val="none" w:sz="0" w:space="0" w:color="auto"/>
        <w:left w:val="none" w:sz="0" w:space="0" w:color="auto"/>
        <w:bottom w:val="none" w:sz="0" w:space="0" w:color="auto"/>
        <w:right w:val="none" w:sz="0" w:space="0" w:color="auto"/>
      </w:divBdr>
    </w:div>
    <w:div w:id="153765012">
      <w:bodyDiv w:val="1"/>
      <w:marLeft w:val="0"/>
      <w:marRight w:val="0"/>
      <w:marTop w:val="0"/>
      <w:marBottom w:val="0"/>
      <w:divBdr>
        <w:top w:val="none" w:sz="0" w:space="0" w:color="auto"/>
        <w:left w:val="none" w:sz="0" w:space="0" w:color="auto"/>
        <w:bottom w:val="none" w:sz="0" w:space="0" w:color="auto"/>
        <w:right w:val="none" w:sz="0" w:space="0" w:color="auto"/>
      </w:divBdr>
    </w:div>
    <w:div w:id="154033318">
      <w:bodyDiv w:val="1"/>
      <w:marLeft w:val="0"/>
      <w:marRight w:val="0"/>
      <w:marTop w:val="0"/>
      <w:marBottom w:val="0"/>
      <w:divBdr>
        <w:top w:val="none" w:sz="0" w:space="0" w:color="auto"/>
        <w:left w:val="none" w:sz="0" w:space="0" w:color="auto"/>
        <w:bottom w:val="none" w:sz="0" w:space="0" w:color="auto"/>
        <w:right w:val="none" w:sz="0" w:space="0" w:color="auto"/>
      </w:divBdr>
    </w:div>
    <w:div w:id="155844615">
      <w:bodyDiv w:val="1"/>
      <w:marLeft w:val="0"/>
      <w:marRight w:val="0"/>
      <w:marTop w:val="0"/>
      <w:marBottom w:val="0"/>
      <w:divBdr>
        <w:top w:val="none" w:sz="0" w:space="0" w:color="auto"/>
        <w:left w:val="none" w:sz="0" w:space="0" w:color="auto"/>
        <w:bottom w:val="none" w:sz="0" w:space="0" w:color="auto"/>
        <w:right w:val="none" w:sz="0" w:space="0" w:color="auto"/>
      </w:divBdr>
    </w:div>
    <w:div w:id="156268861">
      <w:bodyDiv w:val="1"/>
      <w:marLeft w:val="0"/>
      <w:marRight w:val="0"/>
      <w:marTop w:val="0"/>
      <w:marBottom w:val="0"/>
      <w:divBdr>
        <w:top w:val="none" w:sz="0" w:space="0" w:color="auto"/>
        <w:left w:val="none" w:sz="0" w:space="0" w:color="auto"/>
        <w:bottom w:val="none" w:sz="0" w:space="0" w:color="auto"/>
        <w:right w:val="none" w:sz="0" w:space="0" w:color="auto"/>
      </w:divBdr>
    </w:div>
    <w:div w:id="159470425">
      <w:bodyDiv w:val="1"/>
      <w:marLeft w:val="0"/>
      <w:marRight w:val="0"/>
      <w:marTop w:val="0"/>
      <w:marBottom w:val="0"/>
      <w:divBdr>
        <w:top w:val="none" w:sz="0" w:space="0" w:color="auto"/>
        <w:left w:val="none" w:sz="0" w:space="0" w:color="auto"/>
        <w:bottom w:val="none" w:sz="0" w:space="0" w:color="auto"/>
        <w:right w:val="none" w:sz="0" w:space="0" w:color="auto"/>
      </w:divBdr>
    </w:div>
    <w:div w:id="166406238">
      <w:bodyDiv w:val="1"/>
      <w:marLeft w:val="0"/>
      <w:marRight w:val="0"/>
      <w:marTop w:val="0"/>
      <w:marBottom w:val="0"/>
      <w:divBdr>
        <w:top w:val="none" w:sz="0" w:space="0" w:color="auto"/>
        <w:left w:val="none" w:sz="0" w:space="0" w:color="auto"/>
        <w:bottom w:val="none" w:sz="0" w:space="0" w:color="auto"/>
        <w:right w:val="none" w:sz="0" w:space="0" w:color="auto"/>
      </w:divBdr>
    </w:div>
    <w:div w:id="168297458">
      <w:bodyDiv w:val="1"/>
      <w:marLeft w:val="0"/>
      <w:marRight w:val="0"/>
      <w:marTop w:val="0"/>
      <w:marBottom w:val="0"/>
      <w:divBdr>
        <w:top w:val="none" w:sz="0" w:space="0" w:color="auto"/>
        <w:left w:val="none" w:sz="0" w:space="0" w:color="auto"/>
        <w:bottom w:val="none" w:sz="0" w:space="0" w:color="auto"/>
        <w:right w:val="none" w:sz="0" w:space="0" w:color="auto"/>
      </w:divBdr>
    </w:div>
    <w:div w:id="169103366">
      <w:bodyDiv w:val="1"/>
      <w:marLeft w:val="0"/>
      <w:marRight w:val="0"/>
      <w:marTop w:val="0"/>
      <w:marBottom w:val="0"/>
      <w:divBdr>
        <w:top w:val="none" w:sz="0" w:space="0" w:color="auto"/>
        <w:left w:val="none" w:sz="0" w:space="0" w:color="auto"/>
        <w:bottom w:val="none" w:sz="0" w:space="0" w:color="auto"/>
        <w:right w:val="none" w:sz="0" w:space="0" w:color="auto"/>
      </w:divBdr>
    </w:div>
    <w:div w:id="177814527">
      <w:bodyDiv w:val="1"/>
      <w:marLeft w:val="0"/>
      <w:marRight w:val="0"/>
      <w:marTop w:val="0"/>
      <w:marBottom w:val="0"/>
      <w:divBdr>
        <w:top w:val="none" w:sz="0" w:space="0" w:color="auto"/>
        <w:left w:val="none" w:sz="0" w:space="0" w:color="auto"/>
        <w:bottom w:val="none" w:sz="0" w:space="0" w:color="auto"/>
        <w:right w:val="none" w:sz="0" w:space="0" w:color="auto"/>
      </w:divBdr>
    </w:div>
    <w:div w:id="178475428">
      <w:bodyDiv w:val="1"/>
      <w:marLeft w:val="0"/>
      <w:marRight w:val="0"/>
      <w:marTop w:val="0"/>
      <w:marBottom w:val="0"/>
      <w:divBdr>
        <w:top w:val="none" w:sz="0" w:space="0" w:color="auto"/>
        <w:left w:val="none" w:sz="0" w:space="0" w:color="auto"/>
        <w:bottom w:val="none" w:sz="0" w:space="0" w:color="auto"/>
        <w:right w:val="none" w:sz="0" w:space="0" w:color="auto"/>
      </w:divBdr>
    </w:div>
    <w:div w:id="179202619">
      <w:bodyDiv w:val="1"/>
      <w:marLeft w:val="0"/>
      <w:marRight w:val="0"/>
      <w:marTop w:val="0"/>
      <w:marBottom w:val="0"/>
      <w:divBdr>
        <w:top w:val="none" w:sz="0" w:space="0" w:color="auto"/>
        <w:left w:val="none" w:sz="0" w:space="0" w:color="auto"/>
        <w:bottom w:val="none" w:sz="0" w:space="0" w:color="auto"/>
        <w:right w:val="none" w:sz="0" w:space="0" w:color="auto"/>
      </w:divBdr>
    </w:div>
    <w:div w:id="183249533">
      <w:bodyDiv w:val="1"/>
      <w:marLeft w:val="0"/>
      <w:marRight w:val="0"/>
      <w:marTop w:val="0"/>
      <w:marBottom w:val="0"/>
      <w:divBdr>
        <w:top w:val="none" w:sz="0" w:space="0" w:color="auto"/>
        <w:left w:val="none" w:sz="0" w:space="0" w:color="auto"/>
        <w:bottom w:val="none" w:sz="0" w:space="0" w:color="auto"/>
        <w:right w:val="none" w:sz="0" w:space="0" w:color="auto"/>
      </w:divBdr>
    </w:div>
    <w:div w:id="187522831">
      <w:bodyDiv w:val="1"/>
      <w:marLeft w:val="0"/>
      <w:marRight w:val="0"/>
      <w:marTop w:val="0"/>
      <w:marBottom w:val="0"/>
      <w:divBdr>
        <w:top w:val="none" w:sz="0" w:space="0" w:color="auto"/>
        <w:left w:val="none" w:sz="0" w:space="0" w:color="auto"/>
        <w:bottom w:val="none" w:sz="0" w:space="0" w:color="auto"/>
        <w:right w:val="none" w:sz="0" w:space="0" w:color="auto"/>
      </w:divBdr>
    </w:div>
    <w:div w:id="187985696">
      <w:bodyDiv w:val="1"/>
      <w:marLeft w:val="0"/>
      <w:marRight w:val="0"/>
      <w:marTop w:val="0"/>
      <w:marBottom w:val="0"/>
      <w:divBdr>
        <w:top w:val="none" w:sz="0" w:space="0" w:color="auto"/>
        <w:left w:val="none" w:sz="0" w:space="0" w:color="auto"/>
        <w:bottom w:val="none" w:sz="0" w:space="0" w:color="auto"/>
        <w:right w:val="none" w:sz="0" w:space="0" w:color="auto"/>
      </w:divBdr>
      <w:divsChild>
        <w:div w:id="1640644032">
          <w:marLeft w:val="0"/>
          <w:marRight w:val="0"/>
          <w:marTop w:val="0"/>
          <w:marBottom w:val="0"/>
          <w:divBdr>
            <w:top w:val="none" w:sz="0" w:space="0" w:color="auto"/>
            <w:left w:val="none" w:sz="0" w:space="0" w:color="auto"/>
            <w:bottom w:val="none" w:sz="0" w:space="0" w:color="auto"/>
            <w:right w:val="none" w:sz="0" w:space="0" w:color="auto"/>
          </w:divBdr>
          <w:divsChild>
            <w:div w:id="574972106">
              <w:marLeft w:val="0"/>
              <w:marRight w:val="0"/>
              <w:marTop w:val="0"/>
              <w:marBottom w:val="0"/>
              <w:divBdr>
                <w:top w:val="none" w:sz="0" w:space="0" w:color="auto"/>
                <w:left w:val="none" w:sz="0" w:space="0" w:color="auto"/>
                <w:bottom w:val="none" w:sz="0" w:space="0" w:color="auto"/>
                <w:right w:val="none" w:sz="0" w:space="0" w:color="auto"/>
              </w:divBdr>
            </w:div>
            <w:div w:id="729307582">
              <w:marLeft w:val="0"/>
              <w:marRight w:val="0"/>
              <w:marTop w:val="0"/>
              <w:marBottom w:val="0"/>
              <w:divBdr>
                <w:top w:val="none" w:sz="0" w:space="0" w:color="auto"/>
                <w:left w:val="none" w:sz="0" w:space="0" w:color="auto"/>
                <w:bottom w:val="none" w:sz="0" w:space="0" w:color="auto"/>
                <w:right w:val="none" w:sz="0" w:space="0" w:color="auto"/>
              </w:divBdr>
            </w:div>
            <w:div w:id="883173800">
              <w:marLeft w:val="0"/>
              <w:marRight w:val="0"/>
              <w:marTop w:val="0"/>
              <w:marBottom w:val="0"/>
              <w:divBdr>
                <w:top w:val="none" w:sz="0" w:space="0" w:color="auto"/>
                <w:left w:val="none" w:sz="0" w:space="0" w:color="auto"/>
                <w:bottom w:val="none" w:sz="0" w:space="0" w:color="auto"/>
                <w:right w:val="none" w:sz="0" w:space="0" w:color="auto"/>
              </w:divBdr>
            </w:div>
            <w:div w:id="886380139">
              <w:marLeft w:val="0"/>
              <w:marRight w:val="0"/>
              <w:marTop w:val="0"/>
              <w:marBottom w:val="0"/>
              <w:divBdr>
                <w:top w:val="none" w:sz="0" w:space="0" w:color="auto"/>
                <w:left w:val="none" w:sz="0" w:space="0" w:color="auto"/>
                <w:bottom w:val="none" w:sz="0" w:space="0" w:color="auto"/>
                <w:right w:val="none" w:sz="0" w:space="0" w:color="auto"/>
              </w:divBdr>
            </w:div>
            <w:div w:id="913205612">
              <w:marLeft w:val="0"/>
              <w:marRight w:val="0"/>
              <w:marTop w:val="0"/>
              <w:marBottom w:val="0"/>
              <w:divBdr>
                <w:top w:val="none" w:sz="0" w:space="0" w:color="auto"/>
                <w:left w:val="none" w:sz="0" w:space="0" w:color="auto"/>
                <w:bottom w:val="none" w:sz="0" w:space="0" w:color="auto"/>
                <w:right w:val="none" w:sz="0" w:space="0" w:color="auto"/>
              </w:divBdr>
            </w:div>
            <w:div w:id="934437974">
              <w:marLeft w:val="0"/>
              <w:marRight w:val="0"/>
              <w:marTop w:val="0"/>
              <w:marBottom w:val="0"/>
              <w:divBdr>
                <w:top w:val="none" w:sz="0" w:space="0" w:color="auto"/>
                <w:left w:val="none" w:sz="0" w:space="0" w:color="auto"/>
                <w:bottom w:val="none" w:sz="0" w:space="0" w:color="auto"/>
                <w:right w:val="none" w:sz="0" w:space="0" w:color="auto"/>
              </w:divBdr>
            </w:div>
            <w:div w:id="1447307263">
              <w:marLeft w:val="0"/>
              <w:marRight w:val="0"/>
              <w:marTop w:val="0"/>
              <w:marBottom w:val="0"/>
              <w:divBdr>
                <w:top w:val="none" w:sz="0" w:space="0" w:color="auto"/>
                <w:left w:val="none" w:sz="0" w:space="0" w:color="auto"/>
                <w:bottom w:val="none" w:sz="0" w:space="0" w:color="auto"/>
                <w:right w:val="none" w:sz="0" w:space="0" w:color="auto"/>
              </w:divBdr>
            </w:div>
            <w:div w:id="1635718747">
              <w:marLeft w:val="0"/>
              <w:marRight w:val="0"/>
              <w:marTop w:val="0"/>
              <w:marBottom w:val="0"/>
              <w:divBdr>
                <w:top w:val="none" w:sz="0" w:space="0" w:color="auto"/>
                <w:left w:val="none" w:sz="0" w:space="0" w:color="auto"/>
                <w:bottom w:val="none" w:sz="0" w:space="0" w:color="auto"/>
                <w:right w:val="none" w:sz="0" w:space="0" w:color="auto"/>
              </w:divBdr>
            </w:div>
            <w:div w:id="1640308203">
              <w:marLeft w:val="0"/>
              <w:marRight w:val="0"/>
              <w:marTop w:val="0"/>
              <w:marBottom w:val="0"/>
              <w:divBdr>
                <w:top w:val="none" w:sz="0" w:space="0" w:color="auto"/>
                <w:left w:val="none" w:sz="0" w:space="0" w:color="auto"/>
                <w:bottom w:val="none" w:sz="0" w:space="0" w:color="auto"/>
                <w:right w:val="none" w:sz="0" w:space="0" w:color="auto"/>
              </w:divBdr>
            </w:div>
            <w:div w:id="1771782131">
              <w:marLeft w:val="0"/>
              <w:marRight w:val="0"/>
              <w:marTop w:val="0"/>
              <w:marBottom w:val="0"/>
              <w:divBdr>
                <w:top w:val="none" w:sz="0" w:space="0" w:color="auto"/>
                <w:left w:val="none" w:sz="0" w:space="0" w:color="auto"/>
                <w:bottom w:val="none" w:sz="0" w:space="0" w:color="auto"/>
                <w:right w:val="none" w:sz="0" w:space="0" w:color="auto"/>
              </w:divBdr>
            </w:div>
            <w:div w:id="2036802831">
              <w:marLeft w:val="0"/>
              <w:marRight w:val="0"/>
              <w:marTop w:val="0"/>
              <w:marBottom w:val="0"/>
              <w:divBdr>
                <w:top w:val="none" w:sz="0" w:space="0" w:color="auto"/>
                <w:left w:val="none" w:sz="0" w:space="0" w:color="auto"/>
                <w:bottom w:val="none" w:sz="0" w:space="0" w:color="auto"/>
                <w:right w:val="none" w:sz="0" w:space="0" w:color="auto"/>
              </w:divBdr>
            </w:div>
            <w:div w:id="2057387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59563">
      <w:bodyDiv w:val="1"/>
      <w:marLeft w:val="0"/>
      <w:marRight w:val="0"/>
      <w:marTop w:val="0"/>
      <w:marBottom w:val="0"/>
      <w:divBdr>
        <w:top w:val="none" w:sz="0" w:space="0" w:color="auto"/>
        <w:left w:val="none" w:sz="0" w:space="0" w:color="auto"/>
        <w:bottom w:val="none" w:sz="0" w:space="0" w:color="auto"/>
        <w:right w:val="none" w:sz="0" w:space="0" w:color="auto"/>
      </w:divBdr>
    </w:div>
    <w:div w:id="194856266">
      <w:bodyDiv w:val="1"/>
      <w:marLeft w:val="0"/>
      <w:marRight w:val="0"/>
      <w:marTop w:val="0"/>
      <w:marBottom w:val="0"/>
      <w:divBdr>
        <w:top w:val="none" w:sz="0" w:space="0" w:color="auto"/>
        <w:left w:val="none" w:sz="0" w:space="0" w:color="auto"/>
        <w:bottom w:val="none" w:sz="0" w:space="0" w:color="auto"/>
        <w:right w:val="none" w:sz="0" w:space="0" w:color="auto"/>
      </w:divBdr>
    </w:div>
    <w:div w:id="198514437">
      <w:bodyDiv w:val="1"/>
      <w:marLeft w:val="0"/>
      <w:marRight w:val="0"/>
      <w:marTop w:val="0"/>
      <w:marBottom w:val="0"/>
      <w:divBdr>
        <w:top w:val="none" w:sz="0" w:space="0" w:color="auto"/>
        <w:left w:val="none" w:sz="0" w:space="0" w:color="auto"/>
        <w:bottom w:val="none" w:sz="0" w:space="0" w:color="auto"/>
        <w:right w:val="none" w:sz="0" w:space="0" w:color="auto"/>
      </w:divBdr>
    </w:div>
    <w:div w:id="201746940">
      <w:bodyDiv w:val="1"/>
      <w:marLeft w:val="0"/>
      <w:marRight w:val="0"/>
      <w:marTop w:val="0"/>
      <w:marBottom w:val="0"/>
      <w:divBdr>
        <w:top w:val="none" w:sz="0" w:space="0" w:color="auto"/>
        <w:left w:val="none" w:sz="0" w:space="0" w:color="auto"/>
        <w:bottom w:val="none" w:sz="0" w:space="0" w:color="auto"/>
        <w:right w:val="none" w:sz="0" w:space="0" w:color="auto"/>
      </w:divBdr>
    </w:div>
    <w:div w:id="203181202">
      <w:bodyDiv w:val="1"/>
      <w:marLeft w:val="0"/>
      <w:marRight w:val="0"/>
      <w:marTop w:val="0"/>
      <w:marBottom w:val="0"/>
      <w:divBdr>
        <w:top w:val="none" w:sz="0" w:space="0" w:color="auto"/>
        <w:left w:val="none" w:sz="0" w:space="0" w:color="auto"/>
        <w:bottom w:val="none" w:sz="0" w:space="0" w:color="auto"/>
        <w:right w:val="none" w:sz="0" w:space="0" w:color="auto"/>
      </w:divBdr>
    </w:div>
    <w:div w:id="207884981">
      <w:bodyDiv w:val="1"/>
      <w:marLeft w:val="0"/>
      <w:marRight w:val="0"/>
      <w:marTop w:val="0"/>
      <w:marBottom w:val="0"/>
      <w:divBdr>
        <w:top w:val="none" w:sz="0" w:space="0" w:color="auto"/>
        <w:left w:val="none" w:sz="0" w:space="0" w:color="auto"/>
        <w:bottom w:val="none" w:sz="0" w:space="0" w:color="auto"/>
        <w:right w:val="none" w:sz="0" w:space="0" w:color="auto"/>
      </w:divBdr>
    </w:div>
    <w:div w:id="210464541">
      <w:bodyDiv w:val="1"/>
      <w:marLeft w:val="0"/>
      <w:marRight w:val="0"/>
      <w:marTop w:val="0"/>
      <w:marBottom w:val="0"/>
      <w:divBdr>
        <w:top w:val="none" w:sz="0" w:space="0" w:color="auto"/>
        <w:left w:val="none" w:sz="0" w:space="0" w:color="auto"/>
        <w:bottom w:val="none" w:sz="0" w:space="0" w:color="auto"/>
        <w:right w:val="none" w:sz="0" w:space="0" w:color="auto"/>
      </w:divBdr>
    </w:div>
    <w:div w:id="211306882">
      <w:bodyDiv w:val="1"/>
      <w:marLeft w:val="0"/>
      <w:marRight w:val="0"/>
      <w:marTop w:val="0"/>
      <w:marBottom w:val="0"/>
      <w:divBdr>
        <w:top w:val="none" w:sz="0" w:space="0" w:color="auto"/>
        <w:left w:val="none" w:sz="0" w:space="0" w:color="auto"/>
        <w:bottom w:val="none" w:sz="0" w:space="0" w:color="auto"/>
        <w:right w:val="none" w:sz="0" w:space="0" w:color="auto"/>
      </w:divBdr>
    </w:div>
    <w:div w:id="211817922">
      <w:bodyDiv w:val="1"/>
      <w:marLeft w:val="0"/>
      <w:marRight w:val="0"/>
      <w:marTop w:val="0"/>
      <w:marBottom w:val="0"/>
      <w:divBdr>
        <w:top w:val="none" w:sz="0" w:space="0" w:color="auto"/>
        <w:left w:val="none" w:sz="0" w:space="0" w:color="auto"/>
        <w:bottom w:val="none" w:sz="0" w:space="0" w:color="auto"/>
        <w:right w:val="none" w:sz="0" w:space="0" w:color="auto"/>
      </w:divBdr>
    </w:div>
    <w:div w:id="212927062">
      <w:bodyDiv w:val="1"/>
      <w:marLeft w:val="0"/>
      <w:marRight w:val="0"/>
      <w:marTop w:val="0"/>
      <w:marBottom w:val="0"/>
      <w:divBdr>
        <w:top w:val="none" w:sz="0" w:space="0" w:color="auto"/>
        <w:left w:val="none" w:sz="0" w:space="0" w:color="auto"/>
        <w:bottom w:val="none" w:sz="0" w:space="0" w:color="auto"/>
        <w:right w:val="none" w:sz="0" w:space="0" w:color="auto"/>
      </w:divBdr>
    </w:div>
    <w:div w:id="218442073">
      <w:bodyDiv w:val="1"/>
      <w:marLeft w:val="0"/>
      <w:marRight w:val="0"/>
      <w:marTop w:val="0"/>
      <w:marBottom w:val="0"/>
      <w:divBdr>
        <w:top w:val="none" w:sz="0" w:space="0" w:color="auto"/>
        <w:left w:val="none" w:sz="0" w:space="0" w:color="auto"/>
        <w:bottom w:val="none" w:sz="0" w:space="0" w:color="auto"/>
        <w:right w:val="none" w:sz="0" w:space="0" w:color="auto"/>
      </w:divBdr>
    </w:div>
    <w:div w:id="220751869">
      <w:bodyDiv w:val="1"/>
      <w:marLeft w:val="0"/>
      <w:marRight w:val="0"/>
      <w:marTop w:val="0"/>
      <w:marBottom w:val="0"/>
      <w:divBdr>
        <w:top w:val="none" w:sz="0" w:space="0" w:color="auto"/>
        <w:left w:val="none" w:sz="0" w:space="0" w:color="auto"/>
        <w:bottom w:val="none" w:sz="0" w:space="0" w:color="auto"/>
        <w:right w:val="none" w:sz="0" w:space="0" w:color="auto"/>
      </w:divBdr>
    </w:div>
    <w:div w:id="222983633">
      <w:bodyDiv w:val="1"/>
      <w:marLeft w:val="0"/>
      <w:marRight w:val="0"/>
      <w:marTop w:val="0"/>
      <w:marBottom w:val="0"/>
      <w:divBdr>
        <w:top w:val="none" w:sz="0" w:space="0" w:color="auto"/>
        <w:left w:val="none" w:sz="0" w:space="0" w:color="auto"/>
        <w:bottom w:val="none" w:sz="0" w:space="0" w:color="auto"/>
        <w:right w:val="none" w:sz="0" w:space="0" w:color="auto"/>
      </w:divBdr>
    </w:div>
    <w:div w:id="225381899">
      <w:bodyDiv w:val="1"/>
      <w:marLeft w:val="0"/>
      <w:marRight w:val="0"/>
      <w:marTop w:val="0"/>
      <w:marBottom w:val="0"/>
      <w:divBdr>
        <w:top w:val="none" w:sz="0" w:space="0" w:color="auto"/>
        <w:left w:val="none" w:sz="0" w:space="0" w:color="auto"/>
        <w:bottom w:val="none" w:sz="0" w:space="0" w:color="auto"/>
        <w:right w:val="none" w:sz="0" w:space="0" w:color="auto"/>
      </w:divBdr>
    </w:div>
    <w:div w:id="227964130">
      <w:bodyDiv w:val="1"/>
      <w:marLeft w:val="0"/>
      <w:marRight w:val="0"/>
      <w:marTop w:val="0"/>
      <w:marBottom w:val="0"/>
      <w:divBdr>
        <w:top w:val="none" w:sz="0" w:space="0" w:color="auto"/>
        <w:left w:val="none" w:sz="0" w:space="0" w:color="auto"/>
        <w:bottom w:val="none" w:sz="0" w:space="0" w:color="auto"/>
        <w:right w:val="none" w:sz="0" w:space="0" w:color="auto"/>
      </w:divBdr>
    </w:div>
    <w:div w:id="230624566">
      <w:bodyDiv w:val="1"/>
      <w:marLeft w:val="0"/>
      <w:marRight w:val="0"/>
      <w:marTop w:val="0"/>
      <w:marBottom w:val="0"/>
      <w:divBdr>
        <w:top w:val="none" w:sz="0" w:space="0" w:color="auto"/>
        <w:left w:val="none" w:sz="0" w:space="0" w:color="auto"/>
        <w:bottom w:val="none" w:sz="0" w:space="0" w:color="auto"/>
        <w:right w:val="none" w:sz="0" w:space="0" w:color="auto"/>
      </w:divBdr>
    </w:div>
    <w:div w:id="234170149">
      <w:bodyDiv w:val="1"/>
      <w:marLeft w:val="0"/>
      <w:marRight w:val="0"/>
      <w:marTop w:val="0"/>
      <w:marBottom w:val="0"/>
      <w:divBdr>
        <w:top w:val="none" w:sz="0" w:space="0" w:color="auto"/>
        <w:left w:val="none" w:sz="0" w:space="0" w:color="auto"/>
        <w:bottom w:val="none" w:sz="0" w:space="0" w:color="auto"/>
        <w:right w:val="none" w:sz="0" w:space="0" w:color="auto"/>
      </w:divBdr>
    </w:div>
    <w:div w:id="236406670">
      <w:bodyDiv w:val="1"/>
      <w:marLeft w:val="0"/>
      <w:marRight w:val="0"/>
      <w:marTop w:val="0"/>
      <w:marBottom w:val="0"/>
      <w:divBdr>
        <w:top w:val="none" w:sz="0" w:space="0" w:color="auto"/>
        <w:left w:val="none" w:sz="0" w:space="0" w:color="auto"/>
        <w:bottom w:val="none" w:sz="0" w:space="0" w:color="auto"/>
        <w:right w:val="none" w:sz="0" w:space="0" w:color="auto"/>
      </w:divBdr>
    </w:div>
    <w:div w:id="238712277">
      <w:bodyDiv w:val="1"/>
      <w:marLeft w:val="0"/>
      <w:marRight w:val="0"/>
      <w:marTop w:val="0"/>
      <w:marBottom w:val="0"/>
      <w:divBdr>
        <w:top w:val="none" w:sz="0" w:space="0" w:color="auto"/>
        <w:left w:val="none" w:sz="0" w:space="0" w:color="auto"/>
        <w:bottom w:val="none" w:sz="0" w:space="0" w:color="auto"/>
        <w:right w:val="none" w:sz="0" w:space="0" w:color="auto"/>
      </w:divBdr>
    </w:div>
    <w:div w:id="242225289">
      <w:bodyDiv w:val="1"/>
      <w:marLeft w:val="0"/>
      <w:marRight w:val="0"/>
      <w:marTop w:val="0"/>
      <w:marBottom w:val="0"/>
      <w:divBdr>
        <w:top w:val="none" w:sz="0" w:space="0" w:color="auto"/>
        <w:left w:val="none" w:sz="0" w:space="0" w:color="auto"/>
        <w:bottom w:val="none" w:sz="0" w:space="0" w:color="auto"/>
        <w:right w:val="none" w:sz="0" w:space="0" w:color="auto"/>
      </w:divBdr>
    </w:div>
    <w:div w:id="244000692">
      <w:bodyDiv w:val="1"/>
      <w:marLeft w:val="0"/>
      <w:marRight w:val="0"/>
      <w:marTop w:val="0"/>
      <w:marBottom w:val="0"/>
      <w:divBdr>
        <w:top w:val="none" w:sz="0" w:space="0" w:color="auto"/>
        <w:left w:val="none" w:sz="0" w:space="0" w:color="auto"/>
        <w:bottom w:val="none" w:sz="0" w:space="0" w:color="auto"/>
        <w:right w:val="none" w:sz="0" w:space="0" w:color="auto"/>
      </w:divBdr>
    </w:div>
    <w:div w:id="247472084">
      <w:bodyDiv w:val="1"/>
      <w:marLeft w:val="0"/>
      <w:marRight w:val="0"/>
      <w:marTop w:val="0"/>
      <w:marBottom w:val="0"/>
      <w:divBdr>
        <w:top w:val="none" w:sz="0" w:space="0" w:color="auto"/>
        <w:left w:val="none" w:sz="0" w:space="0" w:color="auto"/>
        <w:bottom w:val="none" w:sz="0" w:space="0" w:color="auto"/>
        <w:right w:val="none" w:sz="0" w:space="0" w:color="auto"/>
      </w:divBdr>
    </w:div>
    <w:div w:id="249654835">
      <w:bodyDiv w:val="1"/>
      <w:marLeft w:val="0"/>
      <w:marRight w:val="0"/>
      <w:marTop w:val="0"/>
      <w:marBottom w:val="0"/>
      <w:divBdr>
        <w:top w:val="none" w:sz="0" w:space="0" w:color="auto"/>
        <w:left w:val="none" w:sz="0" w:space="0" w:color="auto"/>
        <w:bottom w:val="none" w:sz="0" w:space="0" w:color="auto"/>
        <w:right w:val="none" w:sz="0" w:space="0" w:color="auto"/>
      </w:divBdr>
    </w:div>
    <w:div w:id="250089406">
      <w:bodyDiv w:val="1"/>
      <w:marLeft w:val="0"/>
      <w:marRight w:val="0"/>
      <w:marTop w:val="0"/>
      <w:marBottom w:val="0"/>
      <w:divBdr>
        <w:top w:val="none" w:sz="0" w:space="0" w:color="auto"/>
        <w:left w:val="none" w:sz="0" w:space="0" w:color="auto"/>
        <w:bottom w:val="none" w:sz="0" w:space="0" w:color="auto"/>
        <w:right w:val="none" w:sz="0" w:space="0" w:color="auto"/>
      </w:divBdr>
    </w:div>
    <w:div w:id="254941043">
      <w:bodyDiv w:val="1"/>
      <w:marLeft w:val="0"/>
      <w:marRight w:val="0"/>
      <w:marTop w:val="0"/>
      <w:marBottom w:val="0"/>
      <w:divBdr>
        <w:top w:val="none" w:sz="0" w:space="0" w:color="auto"/>
        <w:left w:val="none" w:sz="0" w:space="0" w:color="auto"/>
        <w:bottom w:val="none" w:sz="0" w:space="0" w:color="auto"/>
        <w:right w:val="none" w:sz="0" w:space="0" w:color="auto"/>
      </w:divBdr>
    </w:div>
    <w:div w:id="255752482">
      <w:bodyDiv w:val="1"/>
      <w:marLeft w:val="0"/>
      <w:marRight w:val="0"/>
      <w:marTop w:val="0"/>
      <w:marBottom w:val="0"/>
      <w:divBdr>
        <w:top w:val="none" w:sz="0" w:space="0" w:color="auto"/>
        <w:left w:val="none" w:sz="0" w:space="0" w:color="auto"/>
        <w:bottom w:val="none" w:sz="0" w:space="0" w:color="auto"/>
        <w:right w:val="none" w:sz="0" w:space="0" w:color="auto"/>
      </w:divBdr>
    </w:div>
    <w:div w:id="256140660">
      <w:bodyDiv w:val="1"/>
      <w:marLeft w:val="0"/>
      <w:marRight w:val="0"/>
      <w:marTop w:val="0"/>
      <w:marBottom w:val="0"/>
      <w:divBdr>
        <w:top w:val="none" w:sz="0" w:space="0" w:color="auto"/>
        <w:left w:val="none" w:sz="0" w:space="0" w:color="auto"/>
        <w:bottom w:val="none" w:sz="0" w:space="0" w:color="auto"/>
        <w:right w:val="none" w:sz="0" w:space="0" w:color="auto"/>
      </w:divBdr>
    </w:div>
    <w:div w:id="266541566">
      <w:bodyDiv w:val="1"/>
      <w:marLeft w:val="0"/>
      <w:marRight w:val="0"/>
      <w:marTop w:val="0"/>
      <w:marBottom w:val="0"/>
      <w:divBdr>
        <w:top w:val="none" w:sz="0" w:space="0" w:color="auto"/>
        <w:left w:val="none" w:sz="0" w:space="0" w:color="auto"/>
        <w:bottom w:val="none" w:sz="0" w:space="0" w:color="auto"/>
        <w:right w:val="none" w:sz="0" w:space="0" w:color="auto"/>
      </w:divBdr>
    </w:div>
    <w:div w:id="270406903">
      <w:bodyDiv w:val="1"/>
      <w:marLeft w:val="0"/>
      <w:marRight w:val="0"/>
      <w:marTop w:val="0"/>
      <w:marBottom w:val="0"/>
      <w:divBdr>
        <w:top w:val="none" w:sz="0" w:space="0" w:color="auto"/>
        <w:left w:val="none" w:sz="0" w:space="0" w:color="auto"/>
        <w:bottom w:val="none" w:sz="0" w:space="0" w:color="auto"/>
        <w:right w:val="none" w:sz="0" w:space="0" w:color="auto"/>
      </w:divBdr>
    </w:div>
    <w:div w:id="283007158">
      <w:bodyDiv w:val="1"/>
      <w:marLeft w:val="0"/>
      <w:marRight w:val="0"/>
      <w:marTop w:val="0"/>
      <w:marBottom w:val="0"/>
      <w:divBdr>
        <w:top w:val="none" w:sz="0" w:space="0" w:color="auto"/>
        <w:left w:val="none" w:sz="0" w:space="0" w:color="auto"/>
        <w:bottom w:val="none" w:sz="0" w:space="0" w:color="auto"/>
        <w:right w:val="none" w:sz="0" w:space="0" w:color="auto"/>
      </w:divBdr>
    </w:div>
    <w:div w:id="283080776">
      <w:bodyDiv w:val="1"/>
      <w:marLeft w:val="0"/>
      <w:marRight w:val="0"/>
      <w:marTop w:val="0"/>
      <w:marBottom w:val="0"/>
      <w:divBdr>
        <w:top w:val="none" w:sz="0" w:space="0" w:color="auto"/>
        <w:left w:val="none" w:sz="0" w:space="0" w:color="auto"/>
        <w:bottom w:val="none" w:sz="0" w:space="0" w:color="auto"/>
        <w:right w:val="none" w:sz="0" w:space="0" w:color="auto"/>
      </w:divBdr>
    </w:div>
    <w:div w:id="284971232">
      <w:bodyDiv w:val="1"/>
      <w:marLeft w:val="0"/>
      <w:marRight w:val="0"/>
      <w:marTop w:val="0"/>
      <w:marBottom w:val="0"/>
      <w:divBdr>
        <w:top w:val="none" w:sz="0" w:space="0" w:color="auto"/>
        <w:left w:val="none" w:sz="0" w:space="0" w:color="auto"/>
        <w:bottom w:val="none" w:sz="0" w:space="0" w:color="auto"/>
        <w:right w:val="none" w:sz="0" w:space="0" w:color="auto"/>
      </w:divBdr>
    </w:div>
    <w:div w:id="288825000">
      <w:bodyDiv w:val="1"/>
      <w:marLeft w:val="0"/>
      <w:marRight w:val="0"/>
      <w:marTop w:val="0"/>
      <w:marBottom w:val="0"/>
      <w:divBdr>
        <w:top w:val="none" w:sz="0" w:space="0" w:color="auto"/>
        <w:left w:val="none" w:sz="0" w:space="0" w:color="auto"/>
        <w:bottom w:val="none" w:sz="0" w:space="0" w:color="auto"/>
        <w:right w:val="none" w:sz="0" w:space="0" w:color="auto"/>
      </w:divBdr>
    </w:div>
    <w:div w:id="296184484">
      <w:bodyDiv w:val="1"/>
      <w:marLeft w:val="0"/>
      <w:marRight w:val="0"/>
      <w:marTop w:val="0"/>
      <w:marBottom w:val="0"/>
      <w:divBdr>
        <w:top w:val="none" w:sz="0" w:space="0" w:color="auto"/>
        <w:left w:val="none" w:sz="0" w:space="0" w:color="auto"/>
        <w:bottom w:val="none" w:sz="0" w:space="0" w:color="auto"/>
        <w:right w:val="none" w:sz="0" w:space="0" w:color="auto"/>
      </w:divBdr>
    </w:div>
    <w:div w:id="300158761">
      <w:bodyDiv w:val="1"/>
      <w:marLeft w:val="0"/>
      <w:marRight w:val="0"/>
      <w:marTop w:val="0"/>
      <w:marBottom w:val="0"/>
      <w:divBdr>
        <w:top w:val="none" w:sz="0" w:space="0" w:color="auto"/>
        <w:left w:val="none" w:sz="0" w:space="0" w:color="auto"/>
        <w:bottom w:val="none" w:sz="0" w:space="0" w:color="auto"/>
        <w:right w:val="none" w:sz="0" w:space="0" w:color="auto"/>
      </w:divBdr>
    </w:div>
    <w:div w:id="303319936">
      <w:bodyDiv w:val="1"/>
      <w:marLeft w:val="0"/>
      <w:marRight w:val="0"/>
      <w:marTop w:val="0"/>
      <w:marBottom w:val="0"/>
      <w:divBdr>
        <w:top w:val="none" w:sz="0" w:space="0" w:color="auto"/>
        <w:left w:val="none" w:sz="0" w:space="0" w:color="auto"/>
        <w:bottom w:val="none" w:sz="0" w:space="0" w:color="auto"/>
        <w:right w:val="none" w:sz="0" w:space="0" w:color="auto"/>
      </w:divBdr>
    </w:div>
    <w:div w:id="310064448">
      <w:bodyDiv w:val="1"/>
      <w:marLeft w:val="0"/>
      <w:marRight w:val="0"/>
      <w:marTop w:val="0"/>
      <w:marBottom w:val="0"/>
      <w:divBdr>
        <w:top w:val="none" w:sz="0" w:space="0" w:color="auto"/>
        <w:left w:val="none" w:sz="0" w:space="0" w:color="auto"/>
        <w:bottom w:val="none" w:sz="0" w:space="0" w:color="auto"/>
        <w:right w:val="none" w:sz="0" w:space="0" w:color="auto"/>
      </w:divBdr>
      <w:divsChild>
        <w:div w:id="901864588">
          <w:marLeft w:val="0"/>
          <w:marRight w:val="0"/>
          <w:marTop w:val="0"/>
          <w:marBottom w:val="0"/>
          <w:divBdr>
            <w:top w:val="none" w:sz="0" w:space="0" w:color="auto"/>
            <w:left w:val="none" w:sz="0" w:space="0" w:color="auto"/>
            <w:bottom w:val="none" w:sz="0" w:space="0" w:color="auto"/>
            <w:right w:val="none" w:sz="0" w:space="0" w:color="auto"/>
          </w:divBdr>
          <w:divsChild>
            <w:div w:id="23330976">
              <w:marLeft w:val="0"/>
              <w:marRight w:val="0"/>
              <w:marTop w:val="0"/>
              <w:marBottom w:val="0"/>
              <w:divBdr>
                <w:top w:val="none" w:sz="0" w:space="0" w:color="auto"/>
                <w:left w:val="none" w:sz="0" w:space="0" w:color="auto"/>
                <w:bottom w:val="none" w:sz="0" w:space="0" w:color="auto"/>
                <w:right w:val="none" w:sz="0" w:space="0" w:color="auto"/>
              </w:divBdr>
            </w:div>
            <w:div w:id="278268403">
              <w:marLeft w:val="0"/>
              <w:marRight w:val="0"/>
              <w:marTop w:val="0"/>
              <w:marBottom w:val="0"/>
              <w:divBdr>
                <w:top w:val="none" w:sz="0" w:space="0" w:color="auto"/>
                <w:left w:val="none" w:sz="0" w:space="0" w:color="auto"/>
                <w:bottom w:val="none" w:sz="0" w:space="0" w:color="auto"/>
                <w:right w:val="none" w:sz="0" w:space="0" w:color="auto"/>
              </w:divBdr>
            </w:div>
            <w:div w:id="288705675">
              <w:marLeft w:val="0"/>
              <w:marRight w:val="0"/>
              <w:marTop w:val="0"/>
              <w:marBottom w:val="0"/>
              <w:divBdr>
                <w:top w:val="none" w:sz="0" w:space="0" w:color="auto"/>
                <w:left w:val="none" w:sz="0" w:space="0" w:color="auto"/>
                <w:bottom w:val="none" w:sz="0" w:space="0" w:color="auto"/>
                <w:right w:val="none" w:sz="0" w:space="0" w:color="auto"/>
              </w:divBdr>
            </w:div>
            <w:div w:id="345179832">
              <w:marLeft w:val="0"/>
              <w:marRight w:val="0"/>
              <w:marTop w:val="0"/>
              <w:marBottom w:val="0"/>
              <w:divBdr>
                <w:top w:val="none" w:sz="0" w:space="0" w:color="auto"/>
                <w:left w:val="none" w:sz="0" w:space="0" w:color="auto"/>
                <w:bottom w:val="none" w:sz="0" w:space="0" w:color="auto"/>
                <w:right w:val="none" w:sz="0" w:space="0" w:color="auto"/>
              </w:divBdr>
            </w:div>
            <w:div w:id="403532956">
              <w:marLeft w:val="0"/>
              <w:marRight w:val="0"/>
              <w:marTop w:val="0"/>
              <w:marBottom w:val="0"/>
              <w:divBdr>
                <w:top w:val="none" w:sz="0" w:space="0" w:color="auto"/>
                <w:left w:val="none" w:sz="0" w:space="0" w:color="auto"/>
                <w:bottom w:val="none" w:sz="0" w:space="0" w:color="auto"/>
                <w:right w:val="none" w:sz="0" w:space="0" w:color="auto"/>
              </w:divBdr>
            </w:div>
            <w:div w:id="447773829">
              <w:marLeft w:val="0"/>
              <w:marRight w:val="0"/>
              <w:marTop w:val="0"/>
              <w:marBottom w:val="0"/>
              <w:divBdr>
                <w:top w:val="none" w:sz="0" w:space="0" w:color="auto"/>
                <w:left w:val="none" w:sz="0" w:space="0" w:color="auto"/>
                <w:bottom w:val="none" w:sz="0" w:space="0" w:color="auto"/>
                <w:right w:val="none" w:sz="0" w:space="0" w:color="auto"/>
              </w:divBdr>
            </w:div>
            <w:div w:id="543296798">
              <w:marLeft w:val="0"/>
              <w:marRight w:val="0"/>
              <w:marTop w:val="0"/>
              <w:marBottom w:val="0"/>
              <w:divBdr>
                <w:top w:val="none" w:sz="0" w:space="0" w:color="auto"/>
                <w:left w:val="none" w:sz="0" w:space="0" w:color="auto"/>
                <w:bottom w:val="none" w:sz="0" w:space="0" w:color="auto"/>
                <w:right w:val="none" w:sz="0" w:space="0" w:color="auto"/>
              </w:divBdr>
            </w:div>
            <w:div w:id="686255624">
              <w:marLeft w:val="0"/>
              <w:marRight w:val="0"/>
              <w:marTop w:val="0"/>
              <w:marBottom w:val="0"/>
              <w:divBdr>
                <w:top w:val="none" w:sz="0" w:space="0" w:color="auto"/>
                <w:left w:val="none" w:sz="0" w:space="0" w:color="auto"/>
                <w:bottom w:val="none" w:sz="0" w:space="0" w:color="auto"/>
                <w:right w:val="none" w:sz="0" w:space="0" w:color="auto"/>
              </w:divBdr>
            </w:div>
            <w:div w:id="706684511">
              <w:marLeft w:val="0"/>
              <w:marRight w:val="0"/>
              <w:marTop w:val="0"/>
              <w:marBottom w:val="0"/>
              <w:divBdr>
                <w:top w:val="none" w:sz="0" w:space="0" w:color="auto"/>
                <w:left w:val="none" w:sz="0" w:space="0" w:color="auto"/>
                <w:bottom w:val="none" w:sz="0" w:space="0" w:color="auto"/>
                <w:right w:val="none" w:sz="0" w:space="0" w:color="auto"/>
              </w:divBdr>
            </w:div>
            <w:div w:id="805777223">
              <w:marLeft w:val="0"/>
              <w:marRight w:val="0"/>
              <w:marTop w:val="0"/>
              <w:marBottom w:val="0"/>
              <w:divBdr>
                <w:top w:val="none" w:sz="0" w:space="0" w:color="auto"/>
                <w:left w:val="none" w:sz="0" w:space="0" w:color="auto"/>
                <w:bottom w:val="none" w:sz="0" w:space="0" w:color="auto"/>
                <w:right w:val="none" w:sz="0" w:space="0" w:color="auto"/>
              </w:divBdr>
            </w:div>
            <w:div w:id="841555098">
              <w:marLeft w:val="0"/>
              <w:marRight w:val="0"/>
              <w:marTop w:val="0"/>
              <w:marBottom w:val="0"/>
              <w:divBdr>
                <w:top w:val="none" w:sz="0" w:space="0" w:color="auto"/>
                <w:left w:val="none" w:sz="0" w:space="0" w:color="auto"/>
                <w:bottom w:val="none" w:sz="0" w:space="0" w:color="auto"/>
                <w:right w:val="none" w:sz="0" w:space="0" w:color="auto"/>
              </w:divBdr>
            </w:div>
            <w:div w:id="870339330">
              <w:marLeft w:val="0"/>
              <w:marRight w:val="0"/>
              <w:marTop w:val="0"/>
              <w:marBottom w:val="0"/>
              <w:divBdr>
                <w:top w:val="none" w:sz="0" w:space="0" w:color="auto"/>
                <w:left w:val="none" w:sz="0" w:space="0" w:color="auto"/>
                <w:bottom w:val="none" w:sz="0" w:space="0" w:color="auto"/>
                <w:right w:val="none" w:sz="0" w:space="0" w:color="auto"/>
              </w:divBdr>
            </w:div>
            <w:div w:id="1131829446">
              <w:marLeft w:val="0"/>
              <w:marRight w:val="0"/>
              <w:marTop w:val="0"/>
              <w:marBottom w:val="0"/>
              <w:divBdr>
                <w:top w:val="none" w:sz="0" w:space="0" w:color="auto"/>
                <w:left w:val="none" w:sz="0" w:space="0" w:color="auto"/>
                <w:bottom w:val="none" w:sz="0" w:space="0" w:color="auto"/>
                <w:right w:val="none" w:sz="0" w:space="0" w:color="auto"/>
              </w:divBdr>
            </w:div>
            <w:div w:id="1160343338">
              <w:marLeft w:val="0"/>
              <w:marRight w:val="0"/>
              <w:marTop w:val="0"/>
              <w:marBottom w:val="0"/>
              <w:divBdr>
                <w:top w:val="none" w:sz="0" w:space="0" w:color="auto"/>
                <w:left w:val="none" w:sz="0" w:space="0" w:color="auto"/>
                <w:bottom w:val="none" w:sz="0" w:space="0" w:color="auto"/>
                <w:right w:val="none" w:sz="0" w:space="0" w:color="auto"/>
              </w:divBdr>
            </w:div>
            <w:div w:id="1169636086">
              <w:marLeft w:val="0"/>
              <w:marRight w:val="0"/>
              <w:marTop w:val="0"/>
              <w:marBottom w:val="0"/>
              <w:divBdr>
                <w:top w:val="none" w:sz="0" w:space="0" w:color="auto"/>
                <w:left w:val="none" w:sz="0" w:space="0" w:color="auto"/>
                <w:bottom w:val="none" w:sz="0" w:space="0" w:color="auto"/>
                <w:right w:val="none" w:sz="0" w:space="0" w:color="auto"/>
              </w:divBdr>
            </w:div>
            <w:div w:id="1187402227">
              <w:marLeft w:val="0"/>
              <w:marRight w:val="0"/>
              <w:marTop w:val="0"/>
              <w:marBottom w:val="0"/>
              <w:divBdr>
                <w:top w:val="none" w:sz="0" w:space="0" w:color="auto"/>
                <w:left w:val="none" w:sz="0" w:space="0" w:color="auto"/>
                <w:bottom w:val="none" w:sz="0" w:space="0" w:color="auto"/>
                <w:right w:val="none" w:sz="0" w:space="0" w:color="auto"/>
              </w:divBdr>
            </w:div>
            <w:div w:id="1334458402">
              <w:marLeft w:val="0"/>
              <w:marRight w:val="0"/>
              <w:marTop w:val="0"/>
              <w:marBottom w:val="0"/>
              <w:divBdr>
                <w:top w:val="none" w:sz="0" w:space="0" w:color="auto"/>
                <w:left w:val="none" w:sz="0" w:space="0" w:color="auto"/>
                <w:bottom w:val="none" w:sz="0" w:space="0" w:color="auto"/>
                <w:right w:val="none" w:sz="0" w:space="0" w:color="auto"/>
              </w:divBdr>
            </w:div>
            <w:div w:id="1371416781">
              <w:marLeft w:val="0"/>
              <w:marRight w:val="0"/>
              <w:marTop w:val="0"/>
              <w:marBottom w:val="0"/>
              <w:divBdr>
                <w:top w:val="none" w:sz="0" w:space="0" w:color="auto"/>
                <w:left w:val="none" w:sz="0" w:space="0" w:color="auto"/>
                <w:bottom w:val="none" w:sz="0" w:space="0" w:color="auto"/>
                <w:right w:val="none" w:sz="0" w:space="0" w:color="auto"/>
              </w:divBdr>
            </w:div>
            <w:div w:id="1377654835">
              <w:marLeft w:val="0"/>
              <w:marRight w:val="0"/>
              <w:marTop w:val="0"/>
              <w:marBottom w:val="0"/>
              <w:divBdr>
                <w:top w:val="none" w:sz="0" w:space="0" w:color="auto"/>
                <w:left w:val="none" w:sz="0" w:space="0" w:color="auto"/>
                <w:bottom w:val="none" w:sz="0" w:space="0" w:color="auto"/>
                <w:right w:val="none" w:sz="0" w:space="0" w:color="auto"/>
              </w:divBdr>
            </w:div>
            <w:div w:id="1419983257">
              <w:marLeft w:val="0"/>
              <w:marRight w:val="0"/>
              <w:marTop w:val="0"/>
              <w:marBottom w:val="0"/>
              <w:divBdr>
                <w:top w:val="none" w:sz="0" w:space="0" w:color="auto"/>
                <w:left w:val="none" w:sz="0" w:space="0" w:color="auto"/>
                <w:bottom w:val="none" w:sz="0" w:space="0" w:color="auto"/>
                <w:right w:val="none" w:sz="0" w:space="0" w:color="auto"/>
              </w:divBdr>
            </w:div>
            <w:div w:id="1444688511">
              <w:marLeft w:val="0"/>
              <w:marRight w:val="0"/>
              <w:marTop w:val="0"/>
              <w:marBottom w:val="0"/>
              <w:divBdr>
                <w:top w:val="none" w:sz="0" w:space="0" w:color="auto"/>
                <w:left w:val="none" w:sz="0" w:space="0" w:color="auto"/>
                <w:bottom w:val="none" w:sz="0" w:space="0" w:color="auto"/>
                <w:right w:val="none" w:sz="0" w:space="0" w:color="auto"/>
              </w:divBdr>
            </w:div>
            <w:div w:id="1485857405">
              <w:marLeft w:val="0"/>
              <w:marRight w:val="0"/>
              <w:marTop w:val="0"/>
              <w:marBottom w:val="0"/>
              <w:divBdr>
                <w:top w:val="none" w:sz="0" w:space="0" w:color="auto"/>
                <w:left w:val="none" w:sz="0" w:space="0" w:color="auto"/>
                <w:bottom w:val="none" w:sz="0" w:space="0" w:color="auto"/>
                <w:right w:val="none" w:sz="0" w:space="0" w:color="auto"/>
              </w:divBdr>
            </w:div>
            <w:div w:id="1528250521">
              <w:marLeft w:val="0"/>
              <w:marRight w:val="0"/>
              <w:marTop w:val="0"/>
              <w:marBottom w:val="0"/>
              <w:divBdr>
                <w:top w:val="none" w:sz="0" w:space="0" w:color="auto"/>
                <w:left w:val="none" w:sz="0" w:space="0" w:color="auto"/>
                <w:bottom w:val="none" w:sz="0" w:space="0" w:color="auto"/>
                <w:right w:val="none" w:sz="0" w:space="0" w:color="auto"/>
              </w:divBdr>
            </w:div>
            <w:div w:id="1560165064">
              <w:marLeft w:val="0"/>
              <w:marRight w:val="0"/>
              <w:marTop w:val="0"/>
              <w:marBottom w:val="0"/>
              <w:divBdr>
                <w:top w:val="none" w:sz="0" w:space="0" w:color="auto"/>
                <w:left w:val="none" w:sz="0" w:space="0" w:color="auto"/>
                <w:bottom w:val="none" w:sz="0" w:space="0" w:color="auto"/>
                <w:right w:val="none" w:sz="0" w:space="0" w:color="auto"/>
              </w:divBdr>
            </w:div>
            <w:div w:id="1590382626">
              <w:marLeft w:val="0"/>
              <w:marRight w:val="0"/>
              <w:marTop w:val="0"/>
              <w:marBottom w:val="0"/>
              <w:divBdr>
                <w:top w:val="none" w:sz="0" w:space="0" w:color="auto"/>
                <w:left w:val="none" w:sz="0" w:space="0" w:color="auto"/>
                <w:bottom w:val="none" w:sz="0" w:space="0" w:color="auto"/>
                <w:right w:val="none" w:sz="0" w:space="0" w:color="auto"/>
              </w:divBdr>
            </w:div>
            <w:div w:id="1624648255">
              <w:marLeft w:val="0"/>
              <w:marRight w:val="0"/>
              <w:marTop w:val="0"/>
              <w:marBottom w:val="0"/>
              <w:divBdr>
                <w:top w:val="none" w:sz="0" w:space="0" w:color="auto"/>
                <w:left w:val="none" w:sz="0" w:space="0" w:color="auto"/>
                <w:bottom w:val="none" w:sz="0" w:space="0" w:color="auto"/>
                <w:right w:val="none" w:sz="0" w:space="0" w:color="auto"/>
              </w:divBdr>
            </w:div>
            <w:div w:id="1866864719">
              <w:marLeft w:val="0"/>
              <w:marRight w:val="0"/>
              <w:marTop w:val="0"/>
              <w:marBottom w:val="0"/>
              <w:divBdr>
                <w:top w:val="none" w:sz="0" w:space="0" w:color="auto"/>
                <w:left w:val="none" w:sz="0" w:space="0" w:color="auto"/>
                <w:bottom w:val="none" w:sz="0" w:space="0" w:color="auto"/>
                <w:right w:val="none" w:sz="0" w:space="0" w:color="auto"/>
              </w:divBdr>
            </w:div>
            <w:div w:id="1965579744">
              <w:marLeft w:val="0"/>
              <w:marRight w:val="0"/>
              <w:marTop w:val="0"/>
              <w:marBottom w:val="0"/>
              <w:divBdr>
                <w:top w:val="none" w:sz="0" w:space="0" w:color="auto"/>
                <w:left w:val="none" w:sz="0" w:space="0" w:color="auto"/>
                <w:bottom w:val="none" w:sz="0" w:space="0" w:color="auto"/>
                <w:right w:val="none" w:sz="0" w:space="0" w:color="auto"/>
              </w:divBdr>
            </w:div>
            <w:div w:id="2005164719">
              <w:marLeft w:val="0"/>
              <w:marRight w:val="0"/>
              <w:marTop w:val="0"/>
              <w:marBottom w:val="0"/>
              <w:divBdr>
                <w:top w:val="none" w:sz="0" w:space="0" w:color="auto"/>
                <w:left w:val="none" w:sz="0" w:space="0" w:color="auto"/>
                <w:bottom w:val="none" w:sz="0" w:space="0" w:color="auto"/>
                <w:right w:val="none" w:sz="0" w:space="0" w:color="auto"/>
              </w:divBdr>
            </w:div>
            <w:div w:id="2113088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213739">
      <w:bodyDiv w:val="1"/>
      <w:marLeft w:val="0"/>
      <w:marRight w:val="0"/>
      <w:marTop w:val="0"/>
      <w:marBottom w:val="0"/>
      <w:divBdr>
        <w:top w:val="none" w:sz="0" w:space="0" w:color="auto"/>
        <w:left w:val="none" w:sz="0" w:space="0" w:color="auto"/>
        <w:bottom w:val="none" w:sz="0" w:space="0" w:color="auto"/>
        <w:right w:val="none" w:sz="0" w:space="0" w:color="auto"/>
      </w:divBdr>
    </w:div>
    <w:div w:id="310866971">
      <w:bodyDiv w:val="1"/>
      <w:marLeft w:val="0"/>
      <w:marRight w:val="0"/>
      <w:marTop w:val="0"/>
      <w:marBottom w:val="0"/>
      <w:divBdr>
        <w:top w:val="none" w:sz="0" w:space="0" w:color="auto"/>
        <w:left w:val="none" w:sz="0" w:space="0" w:color="auto"/>
        <w:bottom w:val="none" w:sz="0" w:space="0" w:color="auto"/>
        <w:right w:val="none" w:sz="0" w:space="0" w:color="auto"/>
      </w:divBdr>
    </w:div>
    <w:div w:id="313148759">
      <w:bodyDiv w:val="1"/>
      <w:marLeft w:val="0"/>
      <w:marRight w:val="0"/>
      <w:marTop w:val="0"/>
      <w:marBottom w:val="0"/>
      <w:divBdr>
        <w:top w:val="none" w:sz="0" w:space="0" w:color="auto"/>
        <w:left w:val="none" w:sz="0" w:space="0" w:color="auto"/>
        <w:bottom w:val="none" w:sz="0" w:space="0" w:color="auto"/>
        <w:right w:val="none" w:sz="0" w:space="0" w:color="auto"/>
      </w:divBdr>
    </w:div>
    <w:div w:id="316618332">
      <w:bodyDiv w:val="1"/>
      <w:marLeft w:val="0"/>
      <w:marRight w:val="0"/>
      <w:marTop w:val="0"/>
      <w:marBottom w:val="0"/>
      <w:divBdr>
        <w:top w:val="none" w:sz="0" w:space="0" w:color="auto"/>
        <w:left w:val="none" w:sz="0" w:space="0" w:color="auto"/>
        <w:bottom w:val="none" w:sz="0" w:space="0" w:color="auto"/>
        <w:right w:val="none" w:sz="0" w:space="0" w:color="auto"/>
      </w:divBdr>
    </w:div>
    <w:div w:id="317852162">
      <w:bodyDiv w:val="1"/>
      <w:marLeft w:val="0"/>
      <w:marRight w:val="0"/>
      <w:marTop w:val="0"/>
      <w:marBottom w:val="0"/>
      <w:divBdr>
        <w:top w:val="none" w:sz="0" w:space="0" w:color="auto"/>
        <w:left w:val="none" w:sz="0" w:space="0" w:color="auto"/>
        <w:bottom w:val="none" w:sz="0" w:space="0" w:color="auto"/>
        <w:right w:val="none" w:sz="0" w:space="0" w:color="auto"/>
      </w:divBdr>
    </w:div>
    <w:div w:id="320280931">
      <w:bodyDiv w:val="1"/>
      <w:marLeft w:val="0"/>
      <w:marRight w:val="0"/>
      <w:marTop w:val="0"/>
      <w:marBottom w:val="0"/>
      <w:divBdr>
        <w:top w:val="none" w:sz="0" w:space="0" w:color="auto"/>
        <w:left w:val="none" w:sz="0" w:space="0" w:color="auto"/>
        <w:bottom w:val="none" w:sz="0" w:space="0" w:color="auto"/>
        <w:right w:val="none" w:sz="0" w:space="0" w:color="auto"/>
      </w:divBdr>
    </w:div>
    <w:div w:id="321006959">
      <w:bodyDiv w:val="1"/>
      <w:marLeft w:val="0"/>
      <w:marRight w:val="0"/>
      <w:marTop w:val="0"/>
      <w:marBottom w:val="0"/>
      <w:divBdr>
        <w:top w:val="none" w:sz="0" w:space="0" w:color="auto"/>
        <w:left w:val="none" w:sz="0" w:space="0" w:color="auto"/>
        <w:bottom w:val="none" w:sz="0" w:space="0" w:color="auto"/>
        <w:right w:val="none" w:sz="0" w:space="0" w:color="auto"/>
      </w:divBdr>
    </w:div>
    <w:div w:id="321273202">
      <w:bodyDiv w:val="1"/>
      <w:marLeft w:val="0"/>
      <w:marRight w:val="0"/>
      <w:marTop w:val="0"/>
      <w:marBottom w:val="0"/>
      <w:divBdr>
        <w:top w:val="none" w:sz="0" w:space="0" w:color="auto"/>
        <w:left w:val="none" w:sz="0" w:space="0" w:color="auto"/>
        <w:bottom w:val="none" w:sz="0" w:space="0" w:color="auto"/>
        <w:right w:val="none" w:sz="0" w:space="0" w:color="auto"/>
      </w:divBdr>
    </w:div>
    <w:div w:id="321350065">
      <w:bodyDiv w:val="1"/>
      <w:marLeft w:val="0"/>
      <w:marRight w:val="0"/>
      <w:marTop w:val="0"/>
      <w:marBottom w:val="0"/>
      <w:divBdr>
        <w:top w:val="none" w:sz="0" w:space="0" w:color="auto"/>
        <w:left w:val="none" w:sz="0" w:space="0" w:color="auto"/>
        <w:bottom w:val="none" w:sz="0" w:space="0" w:color="auto"/>
        <w:right w:val="none" w:sz="0" w:space="0" w:color="auto"/>
      </w:divBdr>
    </w:div>
    <w:div w:id="321854045">
      <w:bodyDiv w:val="1"/>
      <w:marLeft w:val="0"/>
      <w:marRight w:val="0"/>
      <w:marTop w:val="0"/>
      <w:marBottom w:val="0"/>
      <w:divBdr>
        <w:top w:val="none" w:sz="0" w:space="0" w:color="auto"/>
        <w:left w:val="none" w:sz="0" w:space="0" w:color="auto"/>
        <w:bottom w:val="none" w:sz="0" w:space="0" w:color="auto"/>
        <w:right w:val="none" w:sz="0" w:space="0" w:color="auto"/>
      </w:divBdr>
    </w:div>
    <w:div w:id="321933935">
      <w:bodyDiv w:val="1"/>
      <w:marLeft w:val="0"/>
      <w:marRight w:val="0"/>
      <w:marTop w:val="0"/>
      <w:marBottom w:val="0"/>
      <w:divBdr>
        <w:top w:val="none" w:sz="0" w:space="0" w:color="auto"/>
        <w:left w:val="none" w:sz="0" w:space="0" w:color="auto"/>
        <w:bottom w:val="none" w:sz="0" w:space="0" w:color="auto"/>
        <w:right w:val="none" w:sz="0" w:space="0" w:color="auto"/>
      </w:divBdr>
    </w:div>
    <w:div w:id="323093114">
      <w:bodyDiv w:val="1"/>
      <w:marLeft w:val="0"/>
      <w:marRight w:val="0"/>
      <w:marTop w:val="0"/>
      <w:marBottom w:val="0"/>
      <w:divBdr>
        <w:top w:val="none" w:sz="0" w:space="0" w:color="auto"/>
        <w:left w:val="none" w:sz="0" w:space="0" w:color="auto"/>
        <w:bottom w:val="none" w:sz="0" w:space="0" w:color="auto"/>
        <w:right w:val="none" w:sz="0" w:space="0" w:color="auto"/>
      </w:divBdr>
    </w:div>
    <w:div w:id="327682319">
      <w:bodyDiv w:val="1"/>
      <w:marLeft w:val="0"/>
      <w:marRight w:val="0"/>
      <w:marTop w:val="0"/>
      <w:marBottom w:val="0"/>
      <w:divBdr>
        <w:top w:val="none" w:sz="0" w:space="0" w:color="auto"/>
        <w:left w:val="none" w:sz="0" w:space="0" w:color="auto"/>
        <w:bottom w:val="none" w:sz="0" w:space="0" w:color="auto"/>
        <w:right w:val="none" w:sz="0" w:space="0" w:color="auto"/>
      </w:divBdr>
    </w:div>
    <w:div w:id="335615416">
      <w:bodyDiv w:val="1"/>
      <w:marLeft w:val="0"/>
      <w:marRight w:val="0"/>
      <w:marTop w:val="0"/>
      <w:marBottom w:val="0"/>
      <w:divBdr>
        <w:top w:val="none" w:sz="0" w:space="0" w:color="auto"/>
        <w:left w:val="none" w:sz="0" w:space="0" w:color="auto"/>
        <w:bottom w:val="none" w:sz="0" w:space="0" w:color="auto"/>
        <w:right w:val="none" w:sz="0" w:space="0" w:color="auto"/>
      </w:divBdr>
    </w:div>
    <w:div w:id="335890933">
      <w:bodyDiv w:val="1"/>
      <w:marLeft w:val="0"/>
      <w:marRight w:val="0"/>
      <w:marTop w:val="0"/>
      <w:marBottom w:val="0"/>
      <w:divBdr>
        <w:top w:val="none" w:sz="0" w:space="0" w:color="auto"/>
        <w:left w:val="none" w:sz="0" w:space="0" w:color="auto"/>
        <w:bottom w:val="none" w:sz="0" w:space="0" w:color="auto"/>
        <w:right w:val="none" w:sz="0" w:space="0" w:color="auto"/>
      </w:divBdr>
    </w:div>
    <w:div w:id="337124011">
      <w:bodyDiv w:val="1"/>
      <w:marLeft w:val="0"/>
      <w:marRight w:val="0"/>
      <w:marTop w:val="0"/>
      <w:marBottom w:val="0"/>
      <w:divBdr>
        <w:top w:val="none" w:sz="0" w:space="0" w:color="auto"/>
        <w:left w:val="none" w:sz="0" w:space="0" w:color="auto"/>
        <w:bottom w:val="none" w:sz="0" w:space="0" w:color="auto"/>
        <w:right w:val="none" w:sz="0" w:space="0" w:color="auto"/>
      </w:divBdr>
      <w:divsChild>
        <w:div w:id="357776338">
          <w:marLeft w:val="0"/>
          <w:marRight w:val="0"/>
          <w:marTop w:val="0"/>
          <w:marBottom w:val="0"/>
          <w:divBdr>
            <w:top w:val="none" w:sz="0" w:space="0" w:color="auto"/>
            <w:left w:val="none" w:sz="0" w:space="0" w:color="auto"/>
            <w:bottom w:val="none" w:sz="0" w:space="0" w:color="auto"/>
            <w:right w:val="none" w:sz="0" w:space="0" w:color="auto"/>
          </w:divBdr>
          <w:divsChild>
            <w:div w:id="927884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160953">
      <w:bodyDiv w:val="1"/>
      <w:marLeft w:val="0"/>
      <w:marRight w:val="0"/>
      <w:marTop w:val="0"/>
      <w:marBottom w:val="0"/>
      <w:divBdr>
        <w:top w:val="none" w:sz="0" w:space="0" w:color="auto"/>
        <w:left w:val="none" w:sz="0" w:space="0" w:color="auto"/>
        <w:bottom w:val="none" w:sz="0" w:space="0" w:color="auto"/>
        <w:right w:val="none" w:sz="0" w:space="0" w:color="auto"/>
      </w:divBdr>
    </w:div>
    <w:div w:id="340552995">
      <w:bodyDiv w:val="1"/>
      <w:marLeft w:val="0"/>
      <w:marRight w:val="0"/>
      <w:marTop w:val="0"/>
      <w:marBottom w:val="0"/>
      <w:divBdr>
        <w:top w:val="none" w:sz="0" w:space="0" w:color="auto"/>
        <w:left w:val="none" w:sz="0" w:space="0" w:color="auto"/>
        <w:bottom w:val="none" w:sz="0" w:space="0" w:color="auto"/>
        <w:right w:val="none" w:sz="0" w:space="0" w:color="auto"/>
      </w:divBdr>
    </w:div>
    <w:div w:id="347752703">
      <w:bodyDiv w:val="1"/>
      <w:marLeft w:val="0"/>
      <w:marRight w:val="0"/>
      <w:marTop w:val="0"/>
      <w:marBottom w:val="0"/>
      <w:divBdr>
        <w:top w:val="none" w:sz="0" w:space="0" w:color="auto"/>
        <w:left w:val="none" w:sz="0" w:space="0" w:color="auto"/>
        <w:bottom w:val="none" w:sz="0" w:space="0" w:color="auto"/>
        <w:right w:val="none" w:sz="0" w:space="0" w:color="auto"/>
      </w:divBdr>
    </w:div>
    <w:div w:id="348874323">
      <w:bodyDiv w:val="1"/>
      <w:marLeft w:val="0"/>
      <w:marRight w:val="0"/>
      <w:marTop w:val="0"/>
      <w:marBottom w:val="0"/>
      <w:divBdr>
        <w:top w:val="none" w:sz="0" w:space="0" w:color="auto"/>
        <w:left w:val="none" w:sz="0" w:space="0" w:color="auto"/>
        <w:bottom w:val="none" w:sz="0" w:space="0" w:color="auto"/>
        <w:right w:val="none" w:sz="0" w:space="0" w:color="auto"/>
      </w:divBdr>
    </w:div>
    <w:div w:id="349644157">
      <w:bodyDiv w:val="1"/>
      <w:marLeft w:val="0"/>
      <w:marRight w:val="0"/>
      <w:marTop w:val="0"/>
      <w:marBottom w:val="0"/>
      <w:divBdr>
        <w:top w:val="none" w:sz="0" w:space="0" w:color="auto"/>
        <w:left w:val="none" w:sz="0" w:space="0" w:color="auto"/>
        <w:bottom w:val="none" w:sz="0" w:space="0" w:color="auto"/>
        <w:right w:val="none" w:sz="0" w:space="0" w:color="auto"/>
      </w:divBdr>
    </w:div>
    <w:div w:id="352998922">
      <w:bodyDiv w:val="1"/>
      <w:marLeft w:val="0"/>
      <w:marRight w:val="0"/>
      <w:marTop w:val="0"/>
      <w:marBottom w:val="0"/>
      <w:divBdr>
        <w:top w:val="none" w:sz="0" w:space="0" w:color="auto"/>
        <w:left w:val="none" w:sz="0" w:space="0" w:color="auto"/>
        <w:bottom w:val="none" w:sz="0" w:space="0" w:color="auto"/>
        <w:right w:val="none" w:sz="0" w:space="0" w:color="auto"/>
      </w:divBdr>
    </w:div>
    <w:div w:id="354964887">
      <w:bodyDiv w:val="1"/>
      <w:marLeft w:val="0"/>
      <w:marRight w:val="0"/>
      <w:marTop w:val="0"/>
      <w:marBottom w:val="0"/>
      <w:divBdr>
        <w:top w:val="none" w:sz="0" w:space="0" w:color="auto"/>
        <w:left w:val="none" w:sz="0" w:space="0" w:color="auto"/>
        <w:bottom w:val="none" w:sz="0" w:space="0" w:color="auto"/>
        <w:right w:val="none" w:sz="0" w:space="0" w:color="auto"/>
      </w:divBdr>
    </w:div>
    <w:div w:id="358362636">
      <w:bodyDiv w:val="1"/>
      <w:marLeft w:val="0"/>
      <w:marRight w:val="0"/>
      <w:marTop w:val="0"/>
      <w:marBottom w:val="0"/>
      <w:divBdr>
        <w:top w:val="none" w:sz="0" w:space="0" w:color="auto"/>
        <w:left w:val="none" w:sz="0" w:space="0" w:color="auto"/>
        <w:bottom w:val="none" w:sz="0" w:space="0" w:color="auto"/>
        <w:right w:val="none" w:sz="0" w:space="0" w:color="auto"/>
      </w:divBdr>
    </w:div>
    <w:div w:id="360977479">
      <w:bodyDiv w:val="1"/>
      <w:marLeft w:val="0"/>
      <w:marRight w:val="0"/>
      <w:marTop w:val="0"/>
      <w:marBottom w:val="0"/>
      <w:divBdr>
        <w:top w:val="none" w:sz="0" w:space="0" w:color="auto"/>
        <w:left w:val="none" w:sz="0" w:space="0" w:color="auto"/>
        <w:bottom w:val="none" w:sz="0" w:space="0" w:color="auto"/>
        <w:right w:val="none" w:sz="0" w:space="0" w:color="auto"/>
      </w:divBdr>
    </w:div>
    <w:div w:id="372115184">
      <w:bodyDiv w:val="1"/>
      <w:marLeft w:val="0"/>
      <w:marRight w:val="0"/>
      <w:marTop w:val="0"/>
      <w:marBottom w:val="0"/>
      <w:divBdr>
        <w:top w:val="none" w:sz="0" w:space="0" w:color="auto"/>
        <w:left w:val="none" w:sz="0" w:space="0" w:color="auto"/>
        <w:bottom w:val="none" w:sz="0" w:space="0" w:color="auto"/>
        <w:right w:val="none" w:sz="0" w:space="0" w:color="auto"/>
      </w:divBdr>
    </w:div>
    <w:div w:id="372729214">
      <w:bodyDiv w:val="1"/>
      <w:marLeft w:val="0"/>
      <w:marRight w:val="0"/>
      <w:marTop w:val="0"/>
      <w:marBottom w:val="0"/>
      <w:divBdr>
        <w:top w:val="none" w:sz="0" w:space="0" w:color="auto"/>
        <w:left w:val="none" w:sz="0" w:space="0" w:color="auto"/>
        <w:bottom w:val="none" w:sz="0" w:space="0" w:color="auto"/>
        <w:right w:val="none" w:sz="0" w:space="0" w:color="auto"/>
      </w:divBdr>
    </w:div>
    <w:div w:id="374349272">
      <w:bodyDiv w:val="1"/>
      <w:marLeft w:val="0"/>
      <w:marRight w:val="0"/>
      <w:marTop w:val="0"/>
      <w:marBottom w:val="0"/>
      <w:divBdr>
        <w:top w:val="none" w:sz="0" w:space="0" w:color="auto"/>
        <w:left w:val="none" w:sz="0" w:space="0" w:color="auto"/>
        <w:bottom w:val="none" w:sz="0" w:space="0" w:color="auto"/>
        <w:right w:val="none" w:sz="0" w:space="0" w:color="auto"/>
      </w:divBdr>
    </w:div>
    <w:div w:id="375204303">
      <w:bodyDiv w:val="1"/>
      <w:marLeft w:val="0"/>
      <w:marRight w:val="0"/>
      <w:marTop w:val="0"/>
      <w:marBottom w:val="0"/>
      <w:divBdr>
        <w:top w:val="none" w:sz="0" w:space="0" w:color="auto"/>
        <w:left w:val="none" w:sz="0" w:space="0" w:color="auto"/>
        <w:bottom w:val="none" w:sz="0" w:space="0" w:color="auto"/>
        <w:right w:val="none" w:sz="0" w:space="0" w:color="auto"/>
      </w:divBdr>
    </w:div>
    <w:div w:id="380907113">
      <w:bodyDiv w:val="1"/>
      <w:marLeft w:val="0"/>
      <w:marRight w:val="0"/>
      <w:marTop w:val="0"/>
      <w:marBottom w:val="0"/>
      <w:divBdr>
        <w:top w:val="none" w:sz="0" w:space="0" w:color="auto"/>
        <w:left w:val="none" w:sz="0" w:space="0" w:color="auto"/>
        <w:bottom w:val="none" w:sz="0" w:space="0" w:color="auto"/>
        <w:right w:val="none" w:sz="0" w:space="0" w:color="auto"/>
      </w:divBdr>
    </w:div>
    <w:div w:id="382409426">
      <w:bodyDiv w:val="1"/>
      <w:marLeft w:val="0"/>
      <w:marRight w:val="0"/>
      <w:marTop w:val="0"/>
      <w:marBottom w:val="0"/>
      <w:divBdr>
        <w:top w:val="none" w:sz="0" w:space="0" w:color="auto"/>
        <w:left w:val="none" w:sz="0" w:space="0" w:color="auto"/>
        <w:bottom w:val="none" w:sz="0" w:space="0" w:color="auto"/>
        <w:right w:val="none" w:sz="0" w:space="0" w:color="auto"/>
      </w:divBdr>
    </w:div>
    <w:div w:id="387848082">
      <w:bodyDiv w:val="1"/>
      <w:marLeft w:val="0"/>
      <w:marRight w:val="0"/>
      <w:marTop w:val="0"/>
      <w:marBottom w:val="0"/>
      <w:divBdr>
        <w:top w:val="none" w:sz="0" w:space="0" w:color="auto"/>
        <w:left w:val="none" w:sz="0" w:space="0" w:color="auto"/>
        <w:bottom w:val="none" w:sz="0" w:space="0" w:color="auto"/>
        <w:right w:val="none" w:sz="0" w:space="0" w:color="auto"/>
      </w:divBdr>
    </w:div>
    <w:div w:id="397900276">
      <w:bodyDiv w:val="1"/>
      <w:marLeft w:val="0"/>
      <w:marRight w:val="0"/>
      <w:marTop w:val="0"/>
      <w:marBottom w:val="0"/>
      <w:divBdr>
        <w:top w:val="none" w:sz="0" w:space="0" w:color="auto"/>
        <w:left w:val="none" w:sz="0" w:space="0" w:color="auto"/>
        <w:bottom w:val="none" w:sz="0" w:space="0" w:color="auto"/>
        <w:right w:val="none" w:sz="0" w:space="0" w:color="auto"/>
      </w:divBdr>
    </w:div>
    <w:div w:id="401683890">
      <w:bodyDiv w:val="1"/>
      <w:marLeft w:val="0"/>
      <w:marRight w:val="0"/>
      <w:marTop w:val="0"/>
      <w:marBottom w:val="0"/>
      <w:divBdr>
        <w:top w:val="none" w:sz="0" w:space="0" w:color="auto"/>
        <w:left w:val="none" w:sz="0" w:space="0" w:color="auto"/>
        <w:bottom w:val="none" w:sz="0" w:space="0" w:color="auto"/>
        <w:right w:val="none" w:sz="0" w:space="0" w:color="auto"/>
      </w:divBdr>
    </w:div>
    <w:div w:id="403726470">
      <w:bodyDiv w:val="1"/>
      <w:marLeft w:val="0"/>
      <w:marRight w:val="0"/>
      <w:marTop w:val="0"/>
      <w:marBottom w:val="0"/>
      <w:divBdr>
        <w:top w:val="none" w:sz="0" w:space="0" w:color="auto"/>
        <w:left w:val="none" w:sz="0" w:space="0" w:color="auto"/>
        <w:bottom w:val="none" w:sz="0" w:space="0" w:color="auto"/>
        <w:right w:val="none" w:sz="0" w:space="0" w:color="auto"/>
      </w:divBdr>
    </w:div>
    <w:div w:id="410200932">
      <w:bodyDiv w:val="1"/>
      <w:marLeft w:val="0"/>
      <w:marRight w:val="0"/>
      <w:marTop w:val="0"/>
      <w:marBottom w:val="0"/>
      <w:divBdr>
        <w:top w:val="none" w:sz="0" w:space="0" w:color="auto"/>
        <w:left w:val="none" w:sz="0" w:space="0" w:color="auto"/>
        <w:bottom w:val="none" w:sz="0" w:space="0" w:color="auto"/>
        <w:right w:val="none" w:sz="0" w:space="0" w:color="auto"/>
      </w:divBdr>
    </w:div>
    <w:div w:id="411659627">
      <w:bodyDiv w:val="1"/>
      <w:marLeft w:val="0"/>
      <w:marRight w:val="0"/>
      <w:marTop w:val="0"/>
      <w:marBottom w:val="0"/>
      <w:divBdr>
        <w:top w:val="none" w:sz="0" w:space="0" w:color="auto"/>
        <w:left w:val="none" w:sz="0" w:space="0" w:color="auto"/>
        <w:bottom w:val="none" w:sz="0" w:space="0" w:color="auto"/>
        <w:right w:val="none" w:sz="0" w:space="0" w:color="auto"/>
      </w:divBdr>
    </w:div>
    <w:div w:id="414209623">
      <w:bodyDiv w:val="1"/>
      <w:marLeft w:val="0"/>
      <w:marRight w:val="0"/>
      <w:marTop w:val="0"/>
      <w:marBottom w:val="0"/>
      <w:divBdr>
        <w:top w:val="none" w:sz="0" w:space="0" w:color="auto"/>
        <w:left w:val="none" w:sz="0" w:space="0" w:color="auto"/>
        <w:bottom w:val="none" w:sz="0" w:space="0" w:color="auto"/>
        <w:right w:val="none" w:sz="0" w:space="0" w:color="auto"/>
      </w:divBdr>
    </w:div>
    <w:div w:id="419524140">
      <w:bodyDiv w:val="1"/>
      <w:marLeft w:val="0"/>
      <w:marRight w:val="0"/>
      <w:marTop w:val="0"/>
      <w:marBottom w:val="0"/>
      <w:divBdr>
        <w:top w:val="none" w:sz="0" w:space="0" w:color="auto"/>
        <w:left w:val="none" w:sz="0" w:space="0" w:color="auto"/>
        <w:bottom w:val="none" w:sz="0" w:space="0" w:color="auto"/>
        <w:right w:val="none" w:sz="0" w:space="0" w:color="auto"/>
      </w:divBdr>
    </w:div>
    <w:div w:id="422385771">
      <w:bodyDiv w:val="1"/>
      <w:marLeft w:val="0"/>
      <w:marRight w:val="0"/>
      <w:marTop w:val="0"/>
      <w:marBottom w:val="0"/>
      <w:divBdr>
        <w:top w:val="none" w:sz="0" w:space="0" w:color="auto"/>
        <w:left w:val="none" w:sz="0" w:space="0" w:color="auto"/>
        <w:bottom w:val="none" w:sz="0" w:space="0" w:color="auto"/>
        <w:right w:val="none" w:sz="0" w:space="0" w:color="auto"/>
      </w:divBdr>
    </w:div>
    <w:div w:id="423721100">
      <w:bodyDiv w:val="1"/>
      <w:marLeft w:val="0"/>
      <w:marRight w:val="0"/>
      <w:marTop w:val="0"/>
      <w:marBottom w:val="0"/>
      <w:divBdr>
        <w:top w:val="none" w:sz="0" w:space="0" w:color="auto"/>
        <w:left w:val="none" w:sz="0" w:space="0" w:color="auto"/>
        <w:bottom w:val="none" w:sz="0" w:space="0" w:color="auto"/>
        <w:right w:val="none" w:sz="0" w:space="0" w:color="auto"/>
      </w:divBdr>
    </w:div>
    <w:div w:id="425536647">
      <w:bodyDiv w:val="1"/>
      <w:marLeft w:val="0"/>
      <w:marRight w:val="0"/>
      <w:marTop w:val="0"/>
      <w:marBottom w:val="0"/>
      <w:divBdr>
        <w:top w:val="none" w:sz="0" w:space="0" w:color="auto"/>
        <w:left w:val="none" w:sz="0" w:space="0" w:color="auto"/>
        <w:bottom w:val="none" w:sz="0" w:space="0" w:color="auto"/>
        <w:right w:val="none" w:sz="0" w:space="0" w:color="auto"/>
      </w:divBdr>
    </w:div>
    <w:div w:id="428620116">
      <w:bodyDiv w:val="1"/>
      <w:marLeft w:val="0"/>
      <w:marRight w:val="0"/>
      <w:marTop w:val="0"/>
      <w:marBottom w:val="0"/>
      <w:divBdr>
        <w:top w:val="none" w:sz="0" w:space="0" w:color="auto"/>
        <w:left w:val="none" w:sz="0" w:space="0" w:color="auto"/>
        <w:bottom w:val="none" w:sz="0" w:space="0" w:color="auto"/>
        <w:right w:val="none" w:sz="0" w:space="0" w:color="auto"/>
      </w:divBdr>
      <w:divsChild>
        <w:div w:id="215163360">
          <w:marLeft w:val="0"/>
          <w:marRight w:val="0"/>
          <w:marTop w:val="0"/>
          <w:marBottom w:val="0"/>
          <w:divBdr>
            <w:top w:val="none" w:sz="0" w:space="0" w:color="auto"/>
            <w:left w:val="none" w:sz="0" w:space="0" w:color="auto"/>
            <w:bottom w:val="none" w:sz="0" w:space="0" w:color="auto"/>
            <w:right w:val="none" w:sz="0" w:space="0" w:color="auto"/>
          </w:divBdr>
          <w:divsChild>
            <w:div w:id="143399068">
              <w:marLeft w:val="0"/>
              <w:marRight w:val="0"/>
              <w:marTop w:val="0"/>
              <w:marBottom w:val="0"/>
              <w:divBdr>
                <w:top w:val="none" w:sz="0" w:space="0" w:color="auto"/>
                <w:left w:val="none" w:sz="0" w:space="0" w:color="auto"/>
                <w:bottom w:val="none" w:sz="0" w:space="0" w:color="auto"/>
                <w:right w:val="none" w:sz="0" w:space="0" w:color="auto"/>
              </w:divBdr>
            </w:div>
            <w:div w:id="339745071">
              <w:marLeft w:val="0"/>
              <w:marRight w:val="0"/>
              <w:marTop w:val="0"/>
              <w:marBottom w:val="0"/>
              <w:divBdr>
                <w:top w:val="none" w:sz="0" w:space="0" w:color="auto"/>
                <w:left w:val="none" w:sz="0" w:space="0" w:color="auto"/>
                <w:bottom w:val="none" w:sz="0" w:space="0" w:color="auto"/>
                <w:right w:val="none" w:sz="0" w:space="0" w:color="auto"/>
              </w:divBdr>
            </w:div>
            <w:div w:id="452482024">
              <w:marLeft w:val="0"/>
              <w:marRight w:val="0"/>
              <w:marTop w:val="0"/>
              <w:marBottom w:val="0"/>
              <w:divBdr>
                <w:top w:val="none" w:sz="0" w:space="0" w:color="auto"/>
                <w:left w:val="none" w:sz="0" w:space="0" w:color="auto"/>
                <w:bottom w:val="none" w:sz="0" w:space="0" w:color="auto"/>
                <w:right w:val="none" w:sz="0" w:space="0" w:color="auto"/>
              </w:divBdr>
            </w:div>
            <w:div w:id="562568799">
              <w:marLeft w:val="0"/>
              <w:marRight w:val="0"/>
              <w:marTop w:val="0"/>
              <w:marBottom w:val="0"/>
              <w:divBdr>
                <w:top w:val="none" w:sz="0" w:space="0" w:color="auto"/>
                <w:left w:val="none" w:sz="0" w:space="0" w:color="auto"/>
                <w:bottom w:val="none" w:sz="0" w:space="0" w:color="auto"/>
                <w:right w:val="none" w:sz="0" w:space="0" w:color="auto"/>
              </w:divBdr>
            </w:div>
            <w:div w:id="601690785">
              <w:marLeft w:val="0"/>
              <w:marRight w:val="0"/>
              <w:marTop w:val="0"/>
              <w:marBottom w:val="0"/>
              <w:divBdr>
                <w:top w:val="none" w:sz="0" w:space="0" w:color="auto"/>
                <w:left w:val="none" w:sz="0" w:space="0" w:color="auto"/>
                <w:bottom w:val="none" w:sz="0" w:space="0" w:color="auto"/>
                <w:right w:val="none" w:sz="0" w:space="0" w:color="auto"/>
              </w:divBdr>
            </w:div>
            <w:div w:id="617755569">
              <w:marLeft w:val="0"/>
              <w:marRight w:val="0"/>
              <w:marTop w:val="0"/>
              <w:marBottom w:val="0"/>
              <w:divBdr>
                <w:top w:val="none" w:sz="0" w:space="0" w:color="auto"/>
                <w:left w:val="none" w:sz="0" w:space="0" w:color="auto"/>
                <w:bottom w:val="none" w:sz="0" w:space="0" w:color="auto"/>
                <w:right w:val="none" w:sz="0" w:space="0" w:color="auto"/>
              </w:divBdr>
            </w:div>
            <w:div w:id="631206107">
              <w:marLeft w:val="0"/>
              <w:marRight w:val="0"/>
              <w:marTop w:val="0"/>
              <w:marBottom w:val="0"/>
              <w:divBdr>
                <w:top w:val="none" w:sz="0" w:space="0" w:color="auto"/>
                <w:left w:val="none" w:sz="0" w:space="0" w:color="auto"/>
                <w:bottom w:val="none" w:sz="0" w:space="0" w:color="auto"/>
                <w:right w:val="none" w:sz="0" w:space="0" w:color="auto"/>
              </w:divBdr>
            </w:div>
            <w:div w:id="648437078">
              <w:marLeft w:val="0"/>
              <w:marRight w:val="0"/>
              <w:marTop w:val="0"/>
              <w:marBottom w:val="0"/>
              <w:divBdr>
                <w:top w:val="none" w:sz="0" w:space="0" w:color="auto"/>
                <w:left w:val="none" w:sz="0" w:space="0" w:color="auto"/>
                <w:bottom w:val="none" w:sz="0" w:space="0" w:color="auto"/>
                <w:right w:val="none" w:sz="0" w:space="0" w:color="auto"/>
              </w:divBdr>
            </w:div>
            <w:div w:id="676813793">
              <w:marLeft w:val="0"/>
              <w:marRight w:val="0"/>
              <w:marTop w:val="0"/>
              <w:marBottom w:val="0"/>
              <w:divBdr>
                <w:top w:val="none" w:sz="0" w:space="0" w:color="auto"/>
                <w:left w:val="none" w:sz="0" w:space="0" w:color="auto"/>
                <w:bottom w:val="none" w:sz="0" w:space="0" w:color="auto"/>
                <w:right w:val="none" w:sz="0" w:space="0" w:color="auto"/>
              </w:divBdr>
            </w:div>
            <w:div w:id="761223486">
              <w:marLeft w:val="0"/>
              <w:marRight w:val="0"/>
              <w:marTop w:val="0"/>
              <w:marBottom w:val="0"/>
              <w:divBdr>
                <w:top w:val="none" w:sz="0" w:space="0" w:color="auto"/>
                <w:left w:val="none" w:sz="0" w:space="0" w:color="auto"/>
                <w:bottom w:val="none" w:sz="0" w:space="0" w:color="auto"/>
                <w:right w:val="none" w:sz="0" w:space="0" w:color="auto"/>
              </w:divBdr>
            </w:div>
            <w:div w:id="914360646">
              <w:marLeft w:val="0"/>
              <w:marRight w:val="0"/>
              <w:marTop w:val="0"/>
              <w:marBottom w:val="0"/>
              <w:divBdr>
                <w:top w:val="none" w:sz="0" w:space="0" w:color="auto"/>
                <w:left w:val="none" w:sz="0" w:space="0" w:color="auto"/>
                <w:bottom w:val="none" w:sz="0" w:space="0" w:color="auto"/>
                <w:right w:val="none" w:sz="0" w:space="0" w:color="auto"/>
              </w:divBdr>
            </w:div>
            <w:div w:id="975989806">
              <w:marLeft w:val="0"/>
              <w:marRight w:val="0"/>
              <w:marTop w:val="0"/>
              <w:marBottom w:val="0"/>
              <w:divBdr>
                <w:top w:val="none" w:sz="0" w:space="0" w:color="auto"/>
                <w:left w:val="none" w:sz="0" w:space="0" w:color="auto"/>
                <w:bottom w:val="none" w:sz="0" w:space="0" w:color="auto"/>
                <w:right w:val="none" w:sz="0" w:space="0" w:color="auto"/>
              </w:divBdr>
            </w:div>
            <w:div w:id="1265111004">
              <w:marLeft w:val="0"/>
              <w:marRight w:val="0"/>
              <w:marTop w:val="0"/>
              <w:marBottom w:val="0"/>
              <w:divBdr>
                <w:top w:val="none" w:sz="0" w:space="0" w:color="auto"/>
                <w:left w:val="none" w:sz="0" w:space="0" w:color="auto"/>
                <w:bottom w:val="none" w:sz="0" w:space="0" w:color="auto"/>
                <w:right w:val="none" w:sz="0" w:space="0" w:color="auto"/>
              </w:divBdr>
            </w:div>
            <w:div w:id="1325819442">
              <w:marLeft w:val="0"/>
              <w:marRight w:val="0"/>
              <w:marTop w:val="0"/>
              <w:marBottom w:val="0"/>
              <w:divBdr>
                <w:top w:val="none" w:sz="0" w:space="0" w:color="auto"/>
                <w:left w:val="none" w:sz="0" w:space="0" w:color="auto"/>
                <w:bottom w:val="none" w:sz="0" w:space="0" w:color="auto"/>
                <w:right w:val="none" w:sz="0" w:space="0" w:color="auto"/>
              </w:divBdr>
            </w:div>
            <w:div w:id="1353143578">
              <w:marLeft w:val="0"/>
              <w:marRight w:val="0"/>
              <w:marTop w:val="0"/>
              <w:marBottom w:val="0"/>
              <w:divBdr>
                <w:top w:val="none" w:sz="0" w:space="0" w:color="auto"/>
                <w:left w:val="none" w:sz="0" w:space="0" w:color="auto"/>
                <w:bottom w:val="none" w:sz="0" w:space="0" w:color="auto"/>
                <w:right w:val="none" w:sz="0" w:space="0" w:color="auto"/>
              </w:divBdr>
            </w:div>
            <w:div w:id="1495217017">
              <w:marLeft w:val="0"/>
              <w:marRight w:val="0"/>
              <w:marTop w:val="0"/>
              <w:marBottom w:val="0"/>
              <w:divBdr>
                <w:top w:val="none" w:sz="0" w:space="0" w:color="auto"/>
                <w:left w:val="none" w:sz="0" w:space="0" w:color="auto"/>
                <w:bottom w:val="none" w:sz="0" w:space="0" w:color="auto"/>
                <w:right w:val="none" w:sz="0" w:space="0" w:color="auto"/>
              </w:divBdr>
            </w:div>
            <w:div w:id="1555388446">
              <w:marLeft w:val="0"/>
              <w:marRight w:val="0"/>
              <w:marTop w:val="0"/>
              <w:marBottom w:val="0"/>
              <w:divBdr>
                <w:top w:val="none" w:sz="0" w:space="0" w:color="auto"/>
                <w:left w:val="none" w:sz="0" w:space="0" w:color="auto"/>
                <w:bottom w:val="none" w:sz="0" w:space="0" w:color="auto"/>
                <w:right w:val="none" w:sz="0" w:space="0" w:color="auto"/>
              </w:divBdr>
            </w:div>
            <w:div w:id="1602370827">
              <w:marLeft w:val="0"/>
              <w:marRight w:val="0"/>
              <w:marTop w:val="0"/>
              <w:marBottom w:val="0"/>
              <w:divBdr>
                <w:top w:val="none" w:sz="0" w:space="0" w:color="auto"/>
                <w:left w:val="none" w:sz="0" w:space="0" w:color="auto"/>
                <w:bottom w:val="none" w:sz="0" w:space="0" w:color="auto"/>
                <w:right w:val="none" w:sz="0" w:space="0" w:color="auto"/>
              </w:divBdr>
            </w:div>
            <w:div w:id="1677226810">
              <w:marLeft w:val="0"/>
              <w:marRight w:val="0"/>
              <w:marTop w:val="0"/>
              <w:marBottom w:val="0"/>
              <w:divBdr>
                <w:top w:val="none" w:sz="0" w:space="0" w:color="auto"/>
                <w:left w:val="none" w:sz="0" w:space="0" w:color="auto"/>
                <w:bottom w:val="none" w:sz="0" w:space="0" w:color="auto"/>
                <w:right w:val="none" w:sz="0" w:space="0" w:color="auto"/>
              </w:divBdr>
            </w:div>
            <w:div w:id="1864705090">
              <w:marLeft w:val="0"/>
              <w:marRight w:val="0"/>
              <w:marTop w:val="0"/>
              <w:marBottom w:val="0"/>
              <w:divBdr>
                <w:top w:val="none" w:sz="0" w:space="0" w:color="auto"/>
                <w:left w:val="none" w:sz="0" w:space="0" w:color="auto"/>
                <w:bottom w:val="none" w:sz="0" w:space="0" w:color="auto"/>
                <w:right w:val="none" w:sz="0" w:space="0" w:color="auto"/>
              </w:divBdr>
            </w:div>
            <w:div w:id="1899046331">
              <w:marLeft w:val="0"/>
              <w:marRight w:val="0"/>
              <w:marTop w:val="0"/>
              <w:marBottom w:val="0"/>
              <w:divBdr>
                <w:top w:val="none" w:sz="0" w:space="0" w:color="auto"/>
                <w:left w:val="none" w:sz="0" w:space="0" w:color="auto"/>
                <w:bottom w:val="none" w:sz="0" w:space="0" w:color="auto"/>
                <w:right w:val="none" w:sz="0" w:space="0" w:color="auto"/>
              </w:divBdr>
            </w:div>
            <w:div w:id="2071995073">
              <w:marLeft w:val="0"/>
              <w:marRight w:val="0"/>
              <w:marTop w:val="0"/>
              <w:marBottom w:val="0"/>
              <w:divBdr>
                <w:top w:val="none" w:sz="0" w:space="0" w:color="auto"/>
                <w:left w:val="none" w:sz="0" w:space="0" w:color="auto"/>
                <w:bottom w:val="none" w:sz="0" w:space="0" w:color="auto"/>
                <w:right w:val="none" w:sz="0" w:space="0" w:color="auto"/>
              </w:divBdr>
            </w:div>
            <w:div w:id="2125997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718615">
      <w:bodyDiv w:val="1"/>
      <w:marLeft w:val="0"/>
      <w:marRight w:val="0"/>
      <w:marTop w:val="0"/>
      <w:marBottom w:val="0"/>
      <w:divBdr>
        <w:top w:val="none" w:sz="0" w:space="0" w:color="auto"/>
        <w:left w:val="none" w:sz="0" w:space="0" w:color="auto"/>
        <w:bottom w:val="none" w:sz="0" w:space="0" w:color="auto"/>
        <w:right w:val="none" w:sz="0" w:space="0" w:color="auto"/>
      </w:divBdr>
    </w:div>
    <w:div w:id="435173702">
      <w:bodyDiv w:val="1"/>
      <w:marLeft w:val="0"/>
      <w:marRight w:val="0"/>
      <w:marTop w:val="0"/>
      <w:marBottom w:val="0"/>
      <w:divBdr>
        <w:top w:val="none" w:sz="0" w:space="0" w:color="auto"/>
        <w:left w:val="none" w:sz="0" w:space="0" w:color="auto"/>
        <w:bottom w:val="none" w:sz="0" w:space="0" w:color="auto"/>
        <w:right w:val="none" w:sz="0" w:space="0" w:color="auto"/>
      </w:divBdr>
    </w:div>
    <w:div w:id="445664327">
      <w:bodyDiv w:val="1"/>
      <w:marLeft w:val="0"/>
      <w:marRight w:val="0"/>
      <w:marTop w:val="0"/>
      <w:marBottom w:val="0"/>
      <w:divBdr>
        <w:top w:val="none" w:sz="0" w:space="0" w:color="auto"/>
        <w:left w:val="none" w:sz="0" w:space="0" w:color="auto"/>
        <w:bottom w:val="none" w:sz="0" w:space="0" w:color="auto"/>
        <w:right w:val="none" w:sz="0" w:space="0" w:color="auto"/>
      </w:divBdr>
    </w:div>
    <w:div w:id="446588893">
      <w:bodyDiv w:val="1"/>
      <w:marLeft w:val="0"/>
      <w:marRight w:val="0"/>
      <w:marTop w:val="0"/>
      <w:marBottom w:val="0"/>
      <w:divBdr>
        <w:top w:val="none" w:sz="0" w:space="0" w:color="auto"/>
        <w:left w:val="none" w:sz="0" w:space="0" w:color="auto"/>
        <w:bottom w:val="none" w:sz="0" w:space="0" w:color="auto"/>
        <w:right w:val="none" w:sz="0" w:space="0" w:color="auto"/>
      </w:divBdr>
    </w:div>
    <w:div w:id="446897214">
      <w:bodyDiv w:val="1"/>
      <w:marLeft w:val="0"/>
      <w:marRight w:val="0"/>
      <w:marTop w:val="0"/>
      <w:marBottom w:val="0"/>
      <w:divBdr>
        <w:top w:val="none" w:sz="0" w:space="0" w:color="auto"/>
        <w:left w:val="none" w:sz="0" w:space="0" w:color="auto"/>
        <w:bottom w:val="none" w:sz="0" w:space="0" w:color="auto"/>
        <w:right w:val="none" w:sz="0" w:space="0" w:color="auto"/>
      </w:divBdr>
    </w:div>
    <w:div w:id="452096006">
      <w:bodyDiv w:val="1"/>
      <w:marLeft w:val="0"/>
      <w:marRight w:val="0"/>
      <w:marTop w:val="0"/>
      <w:marBottom w:val="0"/>
      <w:divBdr>
        <w:top w:val="none" w:sz="0" w:space="0" w:color="auto"/>
        <w:left w:val="none" w:sz="0" w:space="0" w:color="auto"/>
        <w:bottom w:val="none" w:sz="0" w:space="0" w:color="auto"/>
        <w:right w:val="none" w:sz="0" w:space="0" w:color="auto"/>
      </w:divBdr>
    </w:div>
    <w:div w:id="455880698">
      <w:bodyDiv w:val="1"/>
      <w:marLeft w:val="0"/>
      <w:marRight w:val="0"/>
      <w:marTop w:val="0"/>
      <w:marBottom w:val="0"/>
      <w:divBdr>
        <w:top w:val="none" w:sz="0" w:space="0" w:color="auto"/>
        <w:left w:val="none" w:sz="0" w:space="0" w:color="auto"/>
        <w:bottom w:val="none" w:sz="0" w:space="0" w:color="auto"/>
        <w:right w:val="none" w:sz="0" w:space="0" w:color="auto"/>
      </w:divBdr>
    </w:div>
    <w:div w:id="460080198">
      <w:bodyDiv w:val="1"/>
      <w:marLeft w:val="0"/>
      <w:marRight w:val="0"/>
      <w:marTop w:val="0"/>
      <w:marBottom w:val="0"/>
      <w:divBdr>
        <w:top w:val="none" w:sz="0" w:space="0" w:color="auto"/>
        <w:left w:val="none" w:sz="0" w:space="0" w:color="auto"/>
        <w:bottom w:val="none" w:sz="0" w:space="0" w:color="auto"/>
        <w:right w:val="none" w:sz="0" w:space="0" w:color="auto"/>
      </w:divBdr>
    </w:div>
    <w:div w:id="461727080">
      <w:bodyDiv w:val="1"/>
      <w:marLeft w:val="0"/>
      <w:marRight w:val="0"/>
      <w:marTop w:val="0"/>
      <w:marBottom w:val="0"/>
      <w:divBdr>
        <w:top w:val="none" w:sz="0" w:space="0" w:color="auto"/>
        <w:left w:val="none" w:sz="0" w:space="0" w:color="auto"/>
        <w:bottom w:val="none" w:sz="0" w:space="0" w:color="auto"/>
        <w:right w:val="none" w:sz="0" w:space="0" w:color="auto"/>
      </w:divBdr>
    </w:div>
    <w:div w:id="462651149">
      <w:bodyDiv w:val="1"/>
      <w:marLeft w:val="0"/>
      <w:marRight w:val="0"/>
      <w:marTop w:val="0"/>
      <w:marBottom w:val="0"/>
      <w:divBdr>
        <w:top w:val="none" w:sz="0" w:space="0" w:color="auto"/>
        <w:left w:val="none" w:sz="0" w:space="0" w:color="auto"/>
        <w:bottom w:val="none" w:sz="0" w:space="0" w:color="auto"/>
        <w:right w:val="none" w:sz="0" w:space="0" w:color="auto"/>
      </w:divBdr>
    </w:div>
    <w:div w:id="464085280">
      <w:bodyDiv w:val="1"/>
      <w:marLeft w:val="0"/>
      <w:marRight w:val="0"/>
      <w:marTop w:val="0"/>
      <w:marBottom w:val="0"/>
      <w:divBdr>
        <w:top w:val="none" w:sz="0" w:space="0" w:color="auto"/>
        <w:left w:val="none" w:sz="0" w:space="0" w:color="auto"/>
        <w:bottom w:val="none" w:sz="0" w:space="0" w:color="auto"/>
        <w:right w:val="none" w:sz="0" w:space="0" w:color="auto"/>
      </w:divBdr>
    </w:div>
    <w:div w:id="466900100">
      <w:bodyDiv w:val="1"/>
      <w:marLeft w:val="0"/>
      <w:marRight w:val="0"/>
      <w:marTop w:val="0"/>
      <w:marBottom w:val="0"/>
      <w:divBdr>
        <w:top w:val="none" w:sz="0" w:space="0" w:color="auto"/>
        <w:left w:val="none" w:sz="0" w:space="0" w:color="auto"/>
        <w:bottom w:val="none" w:sz="0" w:space="0" w:color="auto"/>
        <w:right w:val="none" w:sz="0" w:space="0" w:color="auto"/>
      </w:divBdr>
    </w:div>
    <w:div w:id="466901302">
      <w:bodyDiv w:val="1"/>
      <w:marLeft w:val="0"/>
      <w:marRight w:val="0"/>
      <w:marTop w:val="0"/>
      <w:marBottom w:val="0"/>
      <w:divBdr>
        <w:top w:val="none" w:sz="0" w:space="0" w:color="auto"/>
        <w:left w:val="none" w:sz="0" w:space="0" w:color="auto"/>
        <w:bottom w:val="none" w:sz="0" w:space="0" w:color="auto"/>
        <w:right w:val="none" w:sz="0" w:space="0" w:color="auto"/>
      </w:divBdr>
    </w:div>
    <w:div w:id="468135954">
      <w:bodyDiv w:val="1"/>
      <w:marLeft w:val="0"/>
      <w:marRight w:val="0"/>
      <w:marTop w:val="0"/>
      <w:marBottom w:val="0"/>
      <w:divBdr>
        <w:top w:val="none" w:sz="0" w:space="0" w:color="auto"/>
        <w:left w:val="none" w:sz="0" w:space="0" w:color="auto"/>
        <w:bottom w:val="none" w:sz="0" w:space="0" w:color="auto"/>
        <w:right w:val="none" w:sz="0" w:space="0" w:color="auto"/>
      </w:divBdr>
    </w:div>
    <w:div w:id="472066894">
      <w:bodyDiv w:val="1"/>
      <w:marLeft w:val="0"/>
      <w:marRight w:val="0"/>
      <w:marTop w:val="0"/>
      <w:marBottom w:val="0"/>
      <w:divBdr>
        <w:top w:val="none" w:sz="0" w:space="0" w:color="auto"/>
        <w:left w:val="none" w:sz="0" w:space="0" w:color="auto"/>
        <w:bottom w:val="none" w:sz="0" w:space="0" w:color="auto"/>
        <w:right w:val="none" w:sz="0" w:space="0" w:color="auto"/>
      </w:divBdr>
    </w:div>
    <w:div w:id="476073957">
      <w:bodyDiv w:val="1"/>
      <w:marLeft w:val="0"/>
      <w:marRight w:val="0"/>
      <w:marTop w:val="0"/>
      <w:marBottom w:val="0"/>
      <w:divBdr>
        <w:top w:val="none" w:sz="0" w:space="0" w:color="auto"/>
        <w:left w:val="none" w:sz="0" w:space="0" w:color="auto"/>
        <w:bottom w:val="none" w:sz="0" w:space="0" w:color="auto"/>
        <w:right w:val="none" w:sz="0" w:space="0" w:color="auto"/>
      </w:divBdr>
    </w:div>
    <w:div w:id="477918673">
      <w:bodyDiv w:val="1"/>
      <w:marLeft w:val="0"/>
      <w:marRight w:val="0"/>
      <w:marTop w:val="0"/>
      <w:marBottom w:val="0"/>
      <w:divBdr>
        <w:top w:val="none" w:sz="0" w:space="0" w:color="auto"/>
        <w:left w:val="none" w:sz="0" w:space="0" w:color="auto"/>
        <w:bottom w:val="none" w:sz="0" w:space="0" w:color="auto"/>
        <w:right w:val="none" w:sz="0" w:space="0" w:color="auto"/>
      </w:divBdr>
    </w:div>
    <w:div w:id="484930928">
      <w:bodyDiv w:val="1"/>
      <w:marLeft w:val="0"/>
      <w:marRight w:val="0"/>
      <w:marTop w:val="0"/>
      <w:marBottom w:val="0"/>
      <w:divBdr>
        <w:top w:val="none" w:sz="0" w:space="0" w:color="auto"/>
        <w:left w:val="none" w:sz="0" w:space="0" w:color="auto"/>
        <w:bottom w:val="none" w:sz="0" w:space="0" w:color="auto"/>
        <w:right w:val="none" w:sz="0" w:space="0" w:color="auto"/>
      </w:divBdr>
    </w:div>
    <w:div w:id="487211162">
      <w:bodyDiv w:val="1"/>
      <w:marLeft w:val="0"/>
      <w:marRight w:val="0"/>
      <w:marTop w:val="0"/>
      <w:marBottom w:val="0"/>
      <w:divBdr>
        <w:top w:val="none" w:sz="0" w:space="0" w:color="auto"/>
        <w:left w:val="none" w:sz="0" w:space="0" w:color="auto"/>
        <w:bottom w:val="none" w:sz="0" w:space="0" w:color="auto"/>
        <w:right w:val="none" w:sz="0" w:space="0" w:color="auto"/>
      </w:divBdr>
    </w:div>
    <w:div w:id="488638651">
      <w:bodyDiv w:val="1"/>
      <w:marLeft w:val="0"/>
      <w:marRight w:val="0"/>
      <w:marTop w:val="0"/>
      <w:marBottom w:val="0"/>
      <w:divBdr>
        <w:top w:val="none" w:sz="0" w:space="0" w:color="auto"/>
        <w:left w:val="none" w:sz="0" w:space="0" w:color="auto"/>
        <w:bottom w:val="none" w:sz="0" w:space="0" w:color="auto"/>
        <w:right w:val="none" w:sz="0" w:space="0" w:color="auto"/>
      </w:divBdr>
    </w:div>
    <w:div w:id="491062931">
      <w:bodyDiv w:val="1"/>
      <w:marLeft w:val="0"/>
      <w:marRight w:val="0"/>
      <w:marTop w:val="0"/>
      <w:marBottom w:val="0"/>
      <w:divBdr>
        <w:top w:val="none" w:sz="0" w:space="0" w:color="auto"/>
        <w:left w:val="none" w:sz="0" w:space="0" w:color="auto"/>
        <w:bottom w:val="none" w:sz="0" w:space="0" w:color="auto"/>
        <w:right w:val="none" w:sz="0" w:space="0" w:color="auto"/>
      </w:divBdr>
      <w:divsChild>
        <w:div w:id="2040161631">
          <w:marLeft w:val="0"/>
          <w:marRight w:val="0"/>
          <w:marTop w:val="0"/>
          <w:marBottom w:val="0"/>
          <w:divBdr>
            <w:top w:val="none" w:sz="0" w:space="0" w:color="auto"/>
            <w:left w:val="none" w:sz="0" w:space="0" w:color="auto"/>
            <w:bottom w:val="none" w:sz="0" w:space="0" w:color="auto"/>
            <w:right w:val="none" w:sz="0" w:space="0" w:color="auto"/>
          </w:divBdr>
          <w:divsChild>
            <w:div w:id="10836640">
              <w:marLeft w:val="0"/>
              <w:marRight w:val="0"/>
              <w:marTop w:val="0"/>
              <w:marBottom w:val="0"/>
              <w:divBdr>
                <w:top w:val="none" w:sz="0" w:space="0" w:color="auto"/>
                <w:left w:val="none" w:sz="0" w:space="0" w:color="auto"/>
                <w:bottom w:val="none" w:sz="0" w:space="0" w:color="auto"/>
                <w:right w:val="none" w:sz="0" w:space="0" w:color="auto"/>
              </w:divBdr>
            </w:div>
            <w:div w:id="109472829">
              <w:marLeft w:val="0"/>
              <w:marRight w:val="0"/>
              <w:marTop w:val="0"/>
              <w:marBottom w:val="0"/>
              <w:divBdr>
                <w:top w:val="none" w:sz="0" w:space="0" w:color="auto"/>
                <w:left w:val="none" w:sz="0" w:space="0" w:color="auto"/>
                <w:bottom w:val="none" w:sz="0" w:space="0" w:color="auto"/>
                <w:right w:val="none" w:sz="0" w:space="0" w:color="auto"/>
              </w:divBdr>
            </w:div>
            <w:div w:id="694110820">
              <w:marLeft w:val="0"/>
              <w:marRight w:val="0"/>
              <w:marTop w:val="0"/>
              <w:marBottom w:val="0"/>
              <w:divBdr>
                <w:top w:val="none" w:sz="0" w:space="0" w:color="auto"/>
                <w:left w:val="none" w:sz="0" w:space="0" w:color="auto"/>
                <w:bottom w:val="none" w:sz="0" w:space="0" w:color="auto"/>
                <w:right w:val="none" w:sz="0" w:space="0" w:color="auto"/>
              </w:divBdr>
            </w:div>
            <w:div w:id="1033383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882040">
      <w:bodyDiv w:val="1"/>
      <w:marLeft w:val="0"/>
      <w:marRight w:val="0"/>
      <w:marTop w:val="0"/>
      <w:marBottom w:val="0"/>
      <w:divBdr>
        <w:top w:val="none" w:sz="0" w:space="0" w:color="auto"/>
        <w:left w:val="none" w:sz="0" w:space="0" w:color="auto"/>
        <w:bottom w:val="none" w:sz="0" w:space="0" w:color="auto"/>
        <w:right w:val="none" w:sz="0" w:space="0" w:color="auto"/>
      </w:divBdr>
    </w:div>
    <w:div w:id="495535542">
      <w:bodyDiv w:val="1"/>
      <w:marLeft w:val="0"/>
      <w:marRight w:val="0"/>
      <w:marTop w:val="0"/>
      <w:marBottom w:val="0"/>
      <w:divBdr>
        <w:top w:val="none" w:sz="0" w:space="0" w:color="auto"/>
        <w:left w:val="none" w:sz="0" w:space="0" w:color="auto"/>
        <w:bottom w:val="none" w:sz="0" w:space="0" w:color="auto"/>
        <w:right w:val="none" w:sz="0" w:space="0" w:color="auto"/>
      </w:divBdr>
    </w:div>
    <w:div w:id="497817058">
      <w:bodyDiv w:val="1"/>
      <w:marLeft w:val="0"/>
      <w:marRight w:val="0"/>
      <w:marTop w:val="0"/>
      <w:marBottom w:val="0"/>
      <w:divBdr>
        <w:top w:val="none" w:sz="0" w:space="0" w:color="auto"/>
        <w:left w:val="none" w:sz="0" w:space="0" w:color="auto"/>
        <w:bottom w:val="none" w:sz="0" w:space="0" w:color="auto"/>
        <w:right w:val="none" w:sz="0" w:space="0" w:color="auto"/>
      </w:divBdr>
    </w:div>
    <w:div w:id="503012583">
      <w:bodyDiv w:val="1"/>
      <w:marLeft w:val="0"/>
      <w:marRight w:val="0"/>
      <w:marTop w:val="0"/>
      <w:marBottom w:val="0"/>
      <w:divBdr>
        <w:top w:val="none" w:sz="0" w:space="0" w:color="auto"/>
        <w:left w:val="none" w:sz="0" w:space="0" w:color="auto"/>
        <w:bottom w:val="none" w:sz="0" w:space="0" w:color="auto"/>
        <w:right w:val="none" w:sz="0" w:space="0" w:color="auto"/>
      </w:divBdr>
    </w:div>
    <w:div w:id="510606884">
      <w:bodyDiv w:val="1"/>
      <w:marLeft w:val="0"/>
      <w:marRight w:val="0"/>
      <w:marTop w:val="0"/>
      <w:marBottom w:val="0"/>
      <w:divBdr>
        <w:top w:val="none" w:sz="0" w:space="0" w:color="auto"/>
        <w:left w:val="none" w:sz="0" w:space="0" w:color="auto"/>
        <w:bottom w:val="none" w:sz="0" w:space="0" w:color="auto"/>
        <w:right w:val="none" w:sz="0" w:space="0" w:color="auto"/>
      </w:divBdr>
    </w:div>
    <w:div w:id="511721834">
      <w:bodyDiv w:val="1"/>
      <w:marLeft w:val="0"/>
      <w:marRight w:val="0"/>
      <w:marTop w:val="0"/>
      <w:marBottom w:val="0"/>
      <w:divBdr>
        <w:top w:val="none" w:sz="0" w:space="0" w:color="auto"/>
        <w:left w:val="none" w:sz="0" w:space="0" w:color="auto"/>
        <w:bottom w:val="none" w:sz="0" w:space="0" w:color="auto"/>
        <w:right w:val="none" w:sz="0" w:space="0" w:color="auto"/>
      </w:divBdr>
    </w:div>
    <w:div w:id="517931499">
      <w:bodyDiv w:val="1"/>
      <w:marLeft w:val="0"/>
      <w:marRight w:val="0"/>
      <w:marTop w:val="0"/>
      <w:marBottom w:val="0"/>
      <w:divBdr>
        <w:top w:val="none" w:sz="0" w:space="0" w:color="auto"/>
        <w:left w:val="none" w:sz="0" w:space="0" w:color="auto"/>
        <w:bottom w:val="none" w:sz="0" w:space="0" w:color="auto"/>
        <w:right w:val="none" w:sz="0" w:space="0" w:color="auto"/>
      </w:divBdr>
    </w:div>
    <w:div w:id="518279302">
      <w:bodyDiv w:val="1"/>
      <w:marLeft w:val="0"/>
      <w:marRight w:val="0"/>
      <w:marTop w:val="0"/>
      <w:marBottom w:val="0"/>
      <w:divBdr>
        <w:top w:val="none" w:sz="0" w:space="0" w:color="auto"/>
        <w:left w:val="none" w:sz="0" w:space="0" w:color="auto"/>
        <w:bottom w:val="none" w:sz="0" w:space="0" w:color="auto"/>
        <w:right w:val="none" w:sz="0" w:space="0" w:color="auto"/>
      </w:divBdr>
    </w:div>
    <w:div w:id="518660979">
      <w:bodyDiv w:val="1"/>
      <w:marLeft w:val="0"/>
      <w:marRight w:val="0"/>
      <w:marTop w:val="0"/>
      <w:marBottom w:val="0"/>
      <w:divBdr>
        <w:top w:val="none" w:sz="0" w:space="0" w:color="auto"/>
        <w:left w:val="none" w:sz="0" w:space="0" w:color="auto"/>
        <w:bottom w:val="none" w:sz="0" w:space="0" w:color="auto"/>
        <w:right w:val="none" w:sz="0" w:space="0" w:color="auto"/>
      </w:divBdr>
    </w:div>
    <w:div w:id="521475770">
      <w:bodyDiv w:val="1"/>
      <w:marLeft w:val="0"/>
      <w:marRight w:val="0"/>
      <w:marTop w:val="0"/>
      <w:marBottom w:val="0"/>
      <w:divBdr>
        <w:top w:val="none" w:sz="0" w:space="0" w:color="auto"/>
        <w:left w:val="none" w:sz="0" w:space="0" w:color="auto"/>
        <w:bottom w:val="none" w:sz="0" w:space="0" w:color="auto"/>
        <w:right w:val="none" w:sz="0" w:space="0" w:color="auto"/>
      </w:divBdr>
    </w:div>
    <w:div w:id="527061614">
      <w:bodyDiv w:val="1"/>
      <w:marLeft w:val="0"/>
      <w:marRight w:val="0"/>
      <w:marTop w:val="0"/>
      <w:marBottom w:val="0"/>
      <w:divBdr>
        <w:top w:val="none" w:sz="0" w:space="0" w:color="auto"/>
        <w:left w:val="none" w:sz="0" w:space="0" w:color="auto"/>
        <w:bottom w:val="none" w:sz="0" w:space="0" w:color="auto"/>
        <w:right w:val="none" w:sz="0" w:space="0" w:color="auto"/>
      </w:divBdr>
    </w:div>
    <w:div w:id="529614318">
      <w:bodyDiv w:val="1"/>
      <w:marLeft w:val="0"/>
      <w:marRight w:val="0"/>
      <w:marTop w:val="0"/>
      <w:marBottom w:val="0"/>
      <w:divBdr>
        <w:top w:val="none" w:sz="0" w:space="0" w:color="auto"/>
        <w:left w:val="none" w:sz="0" w:space="0" w:color="auto"/>
        <w:bottom w:val="none" w:sz="0" w:space="0" w:color="auto"/>
        <w:right w:val="none" w:sz="0" w:space="0" w:color="auto"/>
      </w:divBdr>
    </w:div>
    <w:div w:id="534972522">
      <w:bodyDiv w:val="1"/>
      <w:marLeft w:val="0"/>
      <w:marRight w:val="0"/>
      <w:marTop w:val="0"/>
      <w:marBottom w:val="0"/>
      <w:divBdr>
        <w:top w:val="none" w:sz="0" w:space="0" w:color="auto"/>
        <w:left w:val="none" w:sz="0" w:space="0" w:color="auto"/>
        <w:bottom w:val="none" w:sz="0" w:space="0" w:color="auto"/>
        <w:right w:val="none" w:sz="0" w:space="0" w:color="auto"/>
      </w:divBdr>
    </w:div>
    <w:div w:id="534973238">
      <w:bodyDiv w:val="1"/>
      <w:marLeft w:val="0"/>
      <w:marRight w:val="0"/>
      <w:marTop w:val="0"/>
      <w:marBottom w:val="0"/>
      <w:divBdr>
        <w:top w:val="none" w:sz="0" w:space="0" w:color="auto"/>
        <w:left w:val="none" w:sz="0" w:space="0" w:color="auto"/>
        <w:bottom w:val="none" w:sz="0" w:space="0" w:color="auto"/>
        <w:right w:val="none" w:sz="0" w:space="0" w:color="auto"/>
      </w:divBdr>
    </w:div>
    <w:div w:id="539779663">
      <w:bodyDiv w:val="1"/>
      <w:marLeft w:val="0"/>
      <w:marRight w:val="0"/>
      <w:marTop w:val="0"/>
      <w:marBottom w:val="0"/>
      <w:divBdr>
        <w:top w:val="none" w:sz="0" w:space="0" w:color="auto"/>
        <w:left w:val="none" w:sz="0" w:space="0" w:color="auto"/>
        <w:bottom w:val="none" w:sz="0" w:space="0" w:color="auto"/>
        <w:right w:val="none" w:sz="0" w:space="0" w:color="auto"/>
      </w:divBdr>
    </w:div>
    <w:div w:id="543955423">
      <w:bodyDiv w:val="1"/>
      <w:marLeft w:val="0"/>
      <w:marRight w:val="0"/>
      <w:marTop w:val="0"/>
      <w:marBottom w:val="0"/>
      <w:divBdr>
        <w:top w:val="none" w:sz="0" w:space="0" w:color="auto"/>
        <w:left w:val="none" w:sz="0" w:space="0" w:color="auto"/>
        <w:bottom w:val="none" w:sz="0" w:space="0" w:color="auto"/>
        <w:right w:val="none" w:sz="0" w:space="0" w:color="auto"/>
      </w:divBdr>
    </w:div>
    <w:div w:id="544875034">
      <w:bodyDiv w:val="1"/>
      <w:marLeft w:val="0"/>
      <w:marRight w:val="0"/>
      <w:marTop w:val="0"/>
      <w:marBottom w:val="0"/>
      <w:divBdr>
        <w:top w:val="none" w:sz="0" w:space="0" w:color="auto"/>
        <w:left w:val="none" w:sz="0" w:space="0" w:color="auto"/>
        <w:bottom w:val="none" w:sz="0" w:space="0" w:color="auto"/>
        <w:right w:val="none" w:sz="0" w:space="0" w:color="auto"/>
      </w:divBdr>
    </w:div>
    <w:div w:id="548423145">
      <w:bodyDiv w:val="1"/>
      <w:marLeft w:val="0"/>
      <w:marRight w:val="0"/>
      <w:marTop w:val="0"/>
      <w:marBottom w:val="0"/>
      <w:divBdr>
        <w:top w:val="none" w:sz="0" w:space="0" w:color="auto"/>
        <w:left w:val="none" w:sz="0" w:space="0" w:color="auto"/>
        <w:bottom w:val="none" w:sz="0" w:space="0" w:color="auto"/>
        <w:right w:val="none" w:sz="0" w:space="0" w:color="auto"/>
      </w:divBdr>
    </w:div>
    <w:div w:id="548878044">
      <w:bodyDiv w:val="1"/>
      <w:marLeft w:val="0"/>
      <w:marRight w:val="0"/>
      <w:marTop w:val="0"/>
      <w:marBottom w:val="0"/>
      <w:divBdr>
        <w:top w:val="none" w:sz="0" w:space="0" w:color="auto"/>
        <w:left w:val="none" w:sz="0" w:space="0" w:color="auto"/>
        <w:bottom w:val="none" w:sz="0" w:space="0" w:color="auto"/>
        <w:right w:val="none" w:sz="0" w:space="0" w:color="auto"/>
      </w:divBdr>
    </w:div>
    <w:div w:id="554316391">
      <w:bodyDiv w:val="1"/>
      <w:marLeft w:val="0"/>
      <w:marRight w:val="0"/>
      <w:marTop w:val="0"/>
      <w:marBottom w:val="0"/>
      <w:divBdr>
        <w:top w:val="none" w:sz="0" w:space="0" w:color="auto"/>
        <w:left w:val="none" w:sz="0" w:space="0" w:color="auto"/>
        <w:bottom w:val="none" w:sz="0" w:space="0" w:color="auto"/>
        <w:right w:val="none" w:sz="0" w:space="0" w:color="auto"/>
      </w:divBdr>
    </w:div>
    <w:div w:id="555968027">
      <w:bodyDiv w:val="1"/>
      <w:marLeft w:val="0"/>
      <w:marRight w:val="0"/>
      <w:marTop w:val="0"/>
      <w:marBottom w:val="0"/>
      <w:divBdr>
        <w:top w:val="none" w:sz="0" w:space="0" w:color="auto"/>
        <w:left w:val="none" w:sz="0" w:space="0" w:color="auto"/>
        <w:bottom w:val="none" w:sz="0" w:space="0" w:color="auto"/>
        <w:right w:val="none" w:sz="0" w:space="0" w:color="auto"/>
      </w:divBdr>
    </w:div>
    <w:div w:id="556018921">
      <w:bodyDiv w:val="1"/>
      <w:marLeft w:val="0"/>
      <w:marRight w:val="0"/>
      <w:marTop w:val="0"/>
      <w:marBottom w:val="0"/>
      <w:divBdr>
        <w:top w:val="none" w:sz="0" w:space="0" w:color="auto"/>
        <w:left w:val="none" w:sz="0" w:space="0" w:color="auto"/>
        <w:bottom w:val="none" w:sz="0" w:space="0" w:color="auto"/>
        <w:right w:val="none" w:sz="0" w:space="0" w:color="auto"/>
      </w:divBdr>
    </w:div>
    <w:div w:id="557009787">
      <w:bodyDiv w:val="1"/>
      <w:marLeft w:val="0"/>
      <w:marRight w:val="0"/>
      <w:marTop w:val="0"/>
      <w:marBottom w:val="0"/>
      <w:divBdr>
        <w:top w:val="none" w:sz="0" w:space="0" w:color="auto"/>
        <w:left w:val="none" w:sz="0" w:space="0" w:color="auto"/>
        <w:bottom w:val="none" w:sz="0" w:space="0" w:color="auto"/>
        <w:right w:val="none" w:sz="0" w:space="0" w:color="auto"/>
      </w:divBdr>
    </w:div>
    <w:div w:id="557713557">
      <w:bodyDiv w:val="1"/>
      <w:marLeft w:val="0"/>
      <w:marRight w:val="0"/>
      <w:marTop w:val="0"/>
      <w:marBottom w:val="0"/>
      <w:divBdr>
        <w:top w:val="none" w:sz="0" w:space="0" w:color="auto"/>
        <w:left w:val="none" w:sz="0" w:space="0" w:color="auto"/>
        <w:bottom w:val="none" w:sz="0" w:space="0" w:color="auto"/>
        <w:right w:val="none" w:sz="0" w:space="0" w:color="auto"/>
      </w:divBdr>
    </w:div>
    <w:div w:id="557784160">
      <w:bodyDiv w:val="1"/>
      <w:marLeft w:val="0"/>
      <w:marRight w:val="0"/>
      <w:marTop w:val="0"/>
      <w:marBottom w:val="0"/>
      <w:divBdr>
        <w:top w:val="none" w:sz="0" w:space="0" w:color="auto"/>
        <w:left w:val="none" w:sz="0" w:space="0" w:color="auto"/>
        <w:bottom w:val="none" w:sz="0" w:space="0" w:color="auto"/>
        <w:right w:val="none" w:sz="0" w:space="0" w:color="auto"/>
      </w:divBdr>
    </w:div>
    <w:div w:id="560334174">
      <w:bodyDiv w:val="1"/>
      <w:marLeft w:val="0"/>
      <w:marRight w:val="0"/>
      <w:marTop w:val="0"/>
      <w:marBottom w:val="0"/>
      <w:divBdr>
        <w:top w:val="none" w:sz="0" w:space="0" w:color="auto"/>
        <w:left w:val="none" w:sz="0" w:space="0" w:color="auto"/>
        <w:bottom w:val="none" w:sz="0" w:space="0" w:color="auto"/>
        <w:right w:val="none" w:sz="0" w:space="0" w:color="auto"/>
      </w:divBdr>
    </w:div>
    <w:div w:id="561140769">
      <w:bodyDiv w:val="1"/>
      <w:marLeft w:val="0"/>
      <w:marRight w:val="0"/>
      <w:marTop w:val="0"/>
      <w:marBottom w:val="0"/>
      <w:divBdr>
        <w:top w:val="none" w:sz="0" w:space="0" w:color="auto"/>
        <w:left w:val="none" w:sz="0" w:space="0" w:color="auto"/>
        <w:bottom w:val="none" w:sz="0" w:space="0" w:color="auto"/>
        <w:right w:val="none" w:sz="0" w:space="0" w:color="auto"/>
      </w:divBdr>
    </w:div>
    <w:div w:id="561447117">
      <w:bodyDiv w:val="1"/>
      <w:marLeft w:val="0"/>
      <w:marRight w:val="0"/>
      <w:marTop w:val="0"/>
      <w:marBottom w:val="0"/>
      <w:divBdr>
        <w:top w:val="none" w:sz="0" w:space="0" w:color="auto"/>
        <w:left w:val="none" w:sz="0" w:space="0" w:color="auto"/>
        <w:bottom w:val="none" w:sz="0" w:space="0" w:color="auto"/>
        <w:right w:val="none" w:sz="0" w:space="0" w:color="auto"/>
      </w:divBdr>
    </w:div>
    <w:div w:id="564491910">
      <w:bodyDiv w:val="1"/>
      <w:marLeft w:val="0"/>
      <w:marRight w:val="0"/>
      <w:marTop w:val="0"/>
      <w:marBottom w:val="0"/>
      <w:divBdr>
        <w:top w:val="none" w:sz="0" w:space="0" w:color="auto"/>
        <w:left w:val="none" w:sz="0" w:space="0" w:color="auto"/>
        <w:bottom w:val="none" w:sz="0" w:space="0" w:color="auto"/>
        <w:right w:val="none" w:sz="0" w:space="0" w:color="auto"/>
      </w:divBdr>
    </w:div>
    <w:div w:id="565528578">
      <w:bodyDiv w:val="1"/>
      <w:marLeft w:val="0"/>
      <w:marRight w:val="0"/>
      <w:marTop w:val="0"/>
      <w:marBottom w:val="0"/>
      <w:divBdr>
        <w:top w:val="none" w:sz="0" w:space="0" w:color="auto"/>
        <w:left w:val="none" w:sz="0" w:space="0" w:color="auto"/>
        <w:bottom w:val="none" w:sz="0" w:space="0" w:color="auto"/>
        <w:right w:val="none" w:sz="0" w:space="0" w:color="auto"/>
      </w:divBdr>
    </w:div>
    <w:div w:id="566381313">
      <w:bodyDiv w:val="1"/>
      <w:marLeft w:val="0"/>
      <w:marRight w:val="0"/>
      <w:marTop w:val="0"/>
      <w:marBottom w:val="0"/>
      <w:divBdr>
        <w:top w:val="none" w:sz="0" w:space="0" w:color="auto"/>
        <w:left w:val="none" w:sz="0" w:space="0" w:color="auto"/>
        <w:bottom w:val="none" w:sz="0" w:space="0" w:color="auto"/>
        <w:right w:val="none" w:sz="0" w:space="0" w:color="auto"/>
      </w:divBdr>
    </w:div>
    <w:div w:id="570624787">
      <w:bodyDiv w:val="1"/>
      <w:marLeft w:val="0"/>
      <w:marRight w:val="0"/>
      <w:marTop w:val="0"/>
      <w:marBottom w:val="0"/>
      <w:divBdr>
        <w:top w:val="none" w:sz="0" w:space="0" w:color="auto"/>
        <w:left w:val="none" w:sz="0" w:space="0" w:color="auto"/>
        <w:bottom w:val="none" w:sz="0" w:space="0" w:color="auto"/>
        <w:right w:val="none" w:sz="0" w:space="0" w:color="auto"/>
      </w:divBdr>
    </w:div>
    <w:div w:id="574627246">
      <w:bodyDiv w:val="1"/>
      <w:marLeft w:val="0"/>
      <w:marRight w:val="0"/>
      <w:marTop w:val="0"/>
      <w:marBottom w:val="0"/>
      <w:divBdr>
        <w:top w:val="none" w:sz="0" w:space="0" w:color="auto"/>
        <w:left w:val="none" w:sz="0" w:space="0" w:color="auto"/>
        <w:bottom w:val="none" w:sz="0" w:space="0" w:color="auto"/>
        <w:right w:val="none" w:sz="0" w:space="0" w:color="auto"/>
      </w:divBdr>
    </w:div>
    <w:div w:id="578170927">
      <w:bodyDiv w:val="1"/>
      <w:marLeft w:val="0"/>
      <w:marRight w:val="0"/>
      <w:marTop w:val="0"/>
      <w:marBottom w:val="0"/>
      <w:divBdr>
        <w:top w:val="none" w:sz="0" w:space="0" w:color="auto"/>
        <w:left w:val="none" w:sz="0" w:space="0" w:color="auto"/>
        <w:bottom w:val="none" w:sz="0" w:space="0" w:color="auto"/>
        <w:right w:val="none" w:sz="0" w:space="0" w:color="auto"/>
      </w:divBdr>
    </w:div>
    <w:div w:id="579829215">
      <w:bodyDiv w:val="1"/>
      <w:marLeft w:val="0"/>
      <w:marRight w:val="0"/>
      <w:marTop w:val="0"/>
      <w:marBottom w:val="0"/>
      <w:divBdr>
        <w:top w:val="none" w:sz="0" w:space="0" w:color="auto"/>
        <w:left w:val="none" w:sz="0" w:space="0" w:color="auto"/>
        <w:bottom w:val="none" w:sz="0" w:space="0" w:color="auto"/>
        <w:right w:val="none" w:sz="0" w:space="0" w:color="auto"/>
      </w:divBdr>
    </w:div>
    <w:div w:id="591934414">
      <w:bodyDiv w:val="1"/>
      <w:marLeft w:val="0"/>
      <w:marRight w:val="0"/>
      <w:marTop w:val="0"/>
      <w:marBottom w:val="0"/>
      <w:divBdr>
        <w:top w:val="none" w:sz="0" w:space="0" w:color="auto"/>
        <w:left w:val="none" w:sz="0" w:space="0" w:color="auto"/>
        <w:bottom w:val="none" w:sz="0" w:space="0" w:color="auto"/>
        <w:right w:val="none" w:sz="0" w:space="0" w:color="auto"/>
      </w:divBdr>
    </w:div>
    <w:div w:id="596061643">
      <w:bodyDiv w:val="1"/>
      <w:marLeft w:val="0"/>
      <w:marRight w:val="0"/>
      <w:marTop w:val="0"/>
      <w:marBottom w:val="0"/>
      <w:divBdr>
        <w:top w:val="none" w:sz="0" w:space="0" w:color="auto"/>
        <w:left w:val="none" w:sz="0" w:space="0" w:color="auto"/>
        <w:bottom w:val="none" w:sz="0" w:space="0" w:color="auto"/>
        <w:right w:val="none" w:sz="0" w:space="0" w:color="auto"/>
      </w:divBdr>
    </w:div>
    <w:div w:id="597758814">
      <w:bodyDiv w:val="1"/>
      <w:marLeft w:val="0"/>
      <w:marRight w:val="0"/>
      <w:marTop w:val="0"/>
      <w:marBottom w:val="0"/>
      <w:divBdr>
        <w:top w:val="none" w:sz="0" w:space="0" w:color="auto"/>
        <w:left w:val="none" w:sz="0" w:space="0" w:color="auto"/>
        <w:bottom w:val="none" w:sz="0" w:space="0" w:color="auto"/>
        <w:right w:val="none" w:sz="0" w:space="0" w:color="auto"/>
      </w:divBdr>
    </w:div>
    <w:div w:id="599799809">
      <w:bodyDiv w:val="1"/>
      <w:marLeft w:val="0"/>
      <w:marRight w:val="0"/>
      <w:marTop w:val="0"/>
      <w:marBottom w:val="0"/>
      <w:divBdr>
        <w:top w:val="none" w:sz="0" w:space="0" w:color="auto"/>
        <w:left w:val="none" w:sz="0" w:space="0" w:color="auto"/>
        <w:bottom w:val="none" w:sz="0" w:space="0" w:color="auto"/>
        <w:right w:val="none" w:sz="0" w:space="0" w:color="auto"/>
      </w:divBdr>
    </w:div>
    <w:div w:id="603684618">
      <w:bodyDiv w:val="1"/>
      <w:marLeft w:val="0"/>
      <w:marRight w:val="0"/>
      <w:marTop w:val="0"/>
      <w:marBottom w:val="0"/>
      <w:divBdr>
        <w:top w:val="none" w:sz="0" w:space="0" w:color="auto"/>
        <w:left w:val="none" w:sz="0" w:space="0" w:color="auto"/>
        <w:bottom w:val="none" w:sz="0" w:space="0" w:color="auto"/>
        <w:right w:val="none" w:sz="0" w:space="0" w:color="auto"/>
      </w:divBdr>
    </w:div>
    <w:div w:id="607588004">
      <w:bodyDiv w:val="1"/>
      <w:marLeft w:val="0"/>
      <w:marRight w:val="0"/>
      <w:marTop w:val="0"/>
      <w:marBottom w:val="0"/>
      <w:divBdr>
        <w:top w:val="none" w:sz="0" w:space="0" w:color="auto"/>
        <w:left w:val="none" w:sz="0" w:space="0" w:color="auto"/>
        <w:bottom w:val="none" w:sz="0" w:space="0" w:color="auto"/>
        <w:right w:val="none" w:sz="0" w:space="0" w:color="auto"/>
      </w:divBdr>
    </w:div>
    <w:div w:id="608437798">
      <w:bodyDiv w:val="1"/>
      <w:marLeft w:val="0"/>
      <w:marRight w:val="0"/>
      <w:marTop w:val="0"/>
      <w:marBottom w:val="0"/>
      <w:divBdr>
        <w:top w:val="none" w:sz="0" w:space="0" w:color="auto"/>
        <w:left w:val="none" w:sz="0" w:space="0" w:color="auto"/>
        <w:bottom w:val="none" w:sz="0" w:space="0" w:color="auto"/>
        <w:right w:val="none" w:sz="0" w:space="0" w:color="auto"/>
      </w:divBdr>
    </w:div>
    <w:div w:id="613289850">
      <w:bodyDiv w:val="1"/>
      <w:marLeft w:val="0"/>
      <w:marRight w:val="0"/>
      <w:marTop w:val="0"/>
      <w:marBottom w:val="0"/>
      <w:divBdr>
        <w:top w:val="none" w:sz="0" w:space="0" w:color="auto"/>
        <w:left w:val="none" w:sz="0" w:space="0" w:color="auto"/>
        <w:bottom w:val="none" w:sz="0" w:space="0" w:color="auto"/>
        <w:right w:val="none" w:sz="0" w:space="0" w:color="auto"/>
      </w:divBdr>
    </w:div>
    <w:div w:id="613751969">
      <w:bodyDiv w:val="1"/>
      <w:marLeft w:val="0"/>
      <w:marRight w:val="0"/>
      <w:marTop w:val="0"/>
      <w:marBottom w:val="0"/>
      <w:divBdr>
        <w:top w:val="none" w:sz="0" w:space="0" w:color="auto"/>
        <w:left w:val="none" w:sz="0" w:space="0" w:color="auto"/>
        <w:bottom w:val="none" w:sz="0" w:space="0" w:color="auto"/>
        <w:right w:val="none" w:sz="0" w:space="0" w:color="auto"/>
      </w:divBdr>
    </w:div>
    <w:div w:id="613908466">
      <w:bodyDiv w:val="1"/>
      <w:marLeft w:val="0"/>
      <w:marRight w:val="0"/>
      <w:marTop w:val="0"/>
      <w:marBottom w:val="0"/>
      <w:divBdr>
        <w:top w:val="none" w:sz="0" w:space="0" w:color="auto"/>
        <w:left w:val="none" w:sz="0" w:space="0" w:color="auto"/>
        <w:bottom w:val="none" w:sz="0" w:space="0" w:color="auto"/>
        <w:right w:val="none" w:sz="0" w:space="0" w:color="auto"/>
      </w:divBdr>
    </w:div>
    <w:div w:id="622078215">
      <w:bodyDiv w:val="1"/>
      <w:marLeft w:val="0"/>
      <w:marRight w:val="0"/>
      <w:marTop w:val="0"/>
      <w:marBottom w:val="0"/>
      <w:divBdr>
        <w:top w:val="none" w:sz="0" w:space="0" w:color="auto"/>
        <w:left w:val="none" w:sz="0" w:space="0" w:color="auto"/>
        <w:bottom w:val="none" w:sz="0" w:space="0" w:color="auto"/>
        <w:right w:val="none" w:sz="0" w:space="0" w:color="auto"/>
      </w:divBdr>
    </w:div>
    <w:div w:id="622812315">
      <w:bodyDiv w:val="1"/>
      <w:marLeft w:val="0"/>
      <w:marRight w:val="0"/>
      <w:marTop w:val="0"/>
      <w:marBottom w:val="0"/>
      <w:divBdr>
        <w:top w:val="none" w:sz="0" w:space="0" w:color="auto"/>
        <w:left w:val="none" w:sz="0" w:space="0" w:color="auto"/>
        <w:bottom w:val="none" w:sz="0" w:space="0" w:color="auto"/>
        <w:right w:val="none" w:sz="0" w:space="0" w:color="auto"/>
      </w:divBdr>
    </w:div>
    <w:div w:id="626006104">
      <w:bodyDiv w:val="1"/>
      <w:marLeft w:val="0"/>
      <w:marRight w:val="0"/>
      <w:marTop w:val="0"/>
      <w:marBottom w:val="0"/>
      <w:divBdr>
        <w:top w:val="none" w:sz="0" w:space="0" w:color="auto"/>
        <w:left w:val="none" w:sz="0" w:space="0" w:color="auto"/>
        <w:bottom w:val="none" w:sz="0" w:space="0" w:color="auto"/>
        <w:right w:val="none" w:sz="0" w:space="0" w:color="auto"/>
      </w:divBdr>
    </w:div>
    <w:div w:id="627441878">
      <w:bodyDiv w:val="1"/>
      <w:marLeft w:val="0"/>
      <w:marRight w:val="0"/>
      <w:marTop w:val="0"/>
      <w:marBottom w:val="0"/>
      <w:divBdr>
        <w:top w:val="none" w:sz="0" w:space="0" w:color="auto"/>
        <w:left w:val="none" w:sz="0" w:space="0" w:color="auto"/>
        <w:bottom w:val="none" w:sz="0" w:space="0" w:color="auto"/>
        <w:right w:val="none" w:sz="0" w:space="0" w:color="auto"/>
      </w:divBdr>
    </w:div>
    <w:div w:id="629163778">
      <w:bodyDiv w:val="1"/>
      <w:marLeft w:val="0"/>
      <w:marRight w:val="0"/>
      <w:marTop w:val="0"/>
      <w:marBottom w:val="0"/>
      <w:divBdr>
        <w:top w:val="none" w:sz="0" w:space="0" w:color="auto"/>
        <w:left w:val="none" w:sz="0" w:space="0" w:color="auto"/>
        <w:bottom w:val="none" w:sz="0" w:space="0" w:color="auto"/>
        <w:right w:val="none" w:sz="0" w:space="0" w:color="auto"/>
      </w:divBdr>
    </w:div>
    <w:div w:id="631209479">
      <w:bodyDiv w:val="1"/>
      <w:marLeft w:val="0"/>
      <w:marRight w:val="0"/>
      <w:marTop w:val="0"/>
      <w:marBottom w:val="0"/>
      <w:divBdr>
        <w:top w:val="none" w:sz="0" w:space="0" w:color="auto"/>
        <w:left w:val="none" w:sz="0" w:space="0" w:color="auto"/>
        <w:bottom w:val="none" w:sz="0" w:space="0" w:color="auto"/>
        <w:right w:val="none" w:sz="0" w:space="0" w:color="auto"/>
      </w:divBdr>
    </w:div>
    <w:div w:id="632633870">
      <w:bodyDiv w:val="1"/>
      <w:marLeft w:val="0"/>
      <w:marRight w:val="0"/>
      <w:marTop w:val="0"/>
      <w:marBottom w:val="0"/>
      <w:divBdr>
        <w:top w:val="none" w:sz="0" w:space="0" w:color="auto"/>
        <w:left w:val="none" w:sz="0" w:space="0" w:color="auto"/>
        <w:bottom w:val="none" w:sz="0" w:space="0" w:color="auto"/>
        <w:right w:val="none" w:sz="0" w:space="0" w:color="auto"/>
      </w:divBdr>
    </w:div>
    <w:div w:id="634141738">
      <w:bodyDiv w:val="1"/>
      <w:marLeft w:val="0"/>
      <w:marRight w:val="0"/>
      <w:marTop w:val="0"/>
      <w:marBottom w:val="0"/>
      <w:divBdr>
        <w:top w:val="none" w:sz="0" w:space="0" w:color="auto"/>
        <w:left w:val="none" w:sz="0" w:space="0" w:color="auto"/>
        <w:bottom w:val="none" w:sz="0" w:space="0" w:color="auto"/>
        <w:right w:val="none" w:sz="0" w:space="0" w:color="auto"/>
      </w:divBdr>
    </w:div>
    <w:div w:id="634918437">
      <w:bodyDiv w:val="1"/>
      <w:marLeft w:val="0"/>
      <w:marRight w:val="0"/>
      <w:marTop w:val="0"/>
      <w:marBottom w:val="0"/>
      <w:divBdr>
        <w:top w:val="none" w:sz="0" w:space="0" w:color="auto"/>
        <w:left w:val="none" w:sz="0" w:space="0" w:color="auto"/>
        <w:bottom w:val="none" w:sz="0" w:space="0" w:color="auto"/>
        <w:right w:val="none" w:sz="0" w:space="0" w:color="auto"/>
      </w:divBdr>
    </w:div>
    <w:div w:id="635841244">
      <w:bodyDiv w:val="1"/>
      <w:marLeft w:val="0"/>
      <w:marRight w:val="0"/>
      <w:marTop w:val="0"/>
      <w:marBottom w:val="0"/>
      <w:divBdr>
        <w:top w:val="none" w:sz="0" w:space="0" w:color="auto"/>
        <w:left w:val="none" w:sz="0" w:space="0" w:color="auto"/>
        <w:bottom w:val="none" w:sz="0" w:space="0" w:color="auto"/>
        <w:right w:val="none" w:sz="0" w:space="0" w:color="auto"/>
      </w:divBdr>
    </w:div>
    <w:div w:id="636103667">
      <w:bodyDiv w:val="1"/>
      <w:marLeft w:val="0"/>
      <w:marRight w:val="0"/>
      <w:marTop w:val="0"/>
      <w:marBottom w:val="0"/>
      <w:divBdr>
        <w:top w:val="none" w:sz="0" w:space="0" w:color="auto"/>
        <w:left w:val="none" w:sz="0" w:space="0" w:color="auto"/>
        <w:bottom w:val="none" w:sz="0" w:space="0" w:color="auto"/>
        <w:right w:val="none" w:sz="0" w:space="0" w:color="auto"/>
      </w:divBdr>
    </w:div>
    <w:div w:id="636253520">
      <w:bodyDiv w:val="1"/>
      <w:marLeft w:val="0"/>
      <w:marRight w:val="0"/>
      <w:marTop w:val="0"/>
      <w:marBottom w:val="0"/>
      <w:divBdr>
        <w:top w:val="none" w:sz="0" w:space="0" w:color="auto"/>
        <w:left w:val="none" w:sz="0" w:space="0" w:color="auto"/>
        <w:bottom w:val="none" w:sz="0" w:space="0" w:color="auto"/>
        <w:right w:val="none" w:sz="0" w:space="0" w:color="auto"/>
      </w:divBdr>
    </w:div>
    <w:div w:id="638416902">
      <w:bodyDiv w:val="1"/>
      <w:marLeft w:val="0"/>
      <w:marRight w:val="0"/>
      <w:marTop w:val="0"/>
      <w:marBottom w:val="0"/>
      <w:divBdr>
        <w:top w:val="none" w:sz="0" w:space="0" w:color="auto"/>
        <w:left w:val="none" w:sz="0" w:space="0" w:color="auto"/>
        <w:bottom w:val="none" w:sz="0" w:space="0" w:color="auto"/>
        <w:right w:val="none" w:sz="0" w:space="0" w:color="auto"/>
      </w:divBdr>
    </w:div>
    <w:div w:id="638805733">
      <w:bodyDiv w:val="1"/>
      <w:marLeft w:val="0"/>
      <w:marRight w:val="0"/>
      <w:marTop w:val="0"/>
      <w:marBottom w:val="0"/>
      <w:divBdr>
        <w:top w:val="none" w:sz="0" w:space="0" w:color="auto"/>
        <w:left w:val="none" w:sz="0" w:space="0" w:color="auto"/>
        <w:bottom w:val="none" w:sz="0" w:space="0" w:color="auto"/>
        <w:right w:val="none" w:sz="0" w:space="0" w:color="auto"/>
      </w:divBdr>
    </w:div>
    <w:div w:id="644240794">
      <w:bodyDiv w:val="1"/>
      <w:marLeft w:val="0"/>
      <w:marRight w:val="0"/>
      <w:marTop w:val="0"/>
      <w:marBottom w:val="0"/>
      <w:divBdr>
        <w:top w:val="none" w:sz="0" w:space="0" w:color="auto"/>
        <w:left w:val="none" w:sz="0" w:space="0" w:color="auto"/>
        <w:bottom w:val="none" w:sz="0" w:space="0" w:color="auto"/>
        <w:right w:val="none" w:sz="0" w:space="0" w:color="auto"/>
      </w:divBdr>
    </w:div>
    <w:div w:id="647437543">
      <w:bodyDiv w:val="1"/>
      <w:marLeft w:val="0"/>
      <w:marRight w:val="0"/>
      <w:marTop w:val="0"/>
      <w:marBottom w:val="0"/>
      <w:divBdr>
        <w:top w:val="none" w:sz="0" w:space="0" w:color="auto"/>
        <w:left w:val="none" w:sz="0" w:space="0" w:color="auto"/>
        <w:bottom w:val="none" w:sz="0" w:space="0" w:color="auto"/>
        <w:right w:val="none" w:sz="0" w:space="0" w:color="auto"/>
      </w:divBdr>
    </w:div>
    <w:div w:id="648173880">
      <w:bodyDiv w:val="1"/>
      <w:marLeft w:val="0"/>
      <w:marRight w:val="0"/>
      <w:marTop w:val="0"/>
      <w:marBottom w:val="0"/>
      <w:divBdr>
        <w:top w:val="none" w:sz="0" w:space="0" w:color="auto"/>
        <w:left w:val="none" w:sz="0" w:space="0" w:color="auto"/>
        <w:bottom w:val="none" w:sz="0" w:space="0" w:color="auto"/>
        <w:right w:val="none" w:sz="0" w:space="0" w:color="auto"/>
      </w:divBdr>
    </w:div>
    <w:div w:id="649136563">
      <w:bodyDiv w:val="1"/>
      <w:marLeft w:val="0"/>
      <w:marRight w:val="0"/>
      <w:marTop w:val="0"/>
      <w:marBottom w:val="0"/>
      <w:divBdr>
        <w:top w:val="none" w:sz="0" w:space="0" w:color="auto"/>
        <w:left w:val="none" w:sz="0" w:space="0" w:color="auto"/>
        <w:bottom w:val="none" w:sz="0" w:space="0" w:color="auto"/>
        <w:right w:val="none" w:sz="0" w:space="0" w:color="auto"/>
      </w:divBdr>
    </w:div>
    <w:div w:id="651640081">
      <w:bodyDiv w:val="1"/>
      <w:marLeft w:val="0"/>
      <w:marRight w:val="0"/>
      <w:marTop w:val="0"/>
      <w:marBottom w:val="0"/>
      <w:divBdr>
        <w:top w:val="none" w:sz="0" w:space="0" w:color="auto"/>
        <w:left w:val="none" w:sz="0" w:space="0" w:color="auto"/>
        <w:bottom w:val="none" w:sz="0" w:space="0" w:color="auto"/>
        <w:right w:val="none" w:sz="0" w:space="0" w:color="auto"/>
      </w:divBdr>
    </w:div>
    <w:div w:id="653680391">
      <w:bodyDiv w:val="1"/>
      <w:marLeft w:val="0"/>
      <w:marRight w:val="0"/>
      <w:marTop w:val="0"/>
      <w:marBottom w:val="0"/>
      <w:divBdr>
        <w:top w:val="none" w:sz="0" w:space="0" w:color="auto"/>
        <w:left w:val="none" w:sz="0" w:space="0" w:color="auto"/>
        <w:bottom w:val="none" w:sz="0" w:space="0" w:color="auto"/>
        <w:right w:val="none" w:sz="0" w:space="0" w:color="auto"/>
      </w:divBdr>
    </w:div>
    <w:div w:id="653919145">
      <w:bodyDiv w:val="1"/>
      <w:marLeft w:val="0"/>
      <w:marRight w:val="0"/>
      <w:marTop w:val="0"/>
      <w:marBottom w:val="0"/>
      <w:divBdr>
        <w:top w:val="none" w:sz="0" w:space="0" w:color="auto"/>
        <w:left w:val="none" w:sz="0" w:space="0" w:color="auto"/>
        <w:bottom w:val="none" w:sz="0" w:space="0" w:color="auto"/>
        <w:right w:val="none" w:sz="0" w:space="0" w:color="auto"/>
      </w:divBdr>
    </w:div>
    <w:div w:id="654144027">
      <w:bodyDiv w:val="1"/>
      <w:marLeft w:val="0"/>
      <w:marRight w:val="0"/>
      <w:marTop w:val="0"/>
      <w:marBottom w:val="0"/>
      <w:divBdr>
        <w:top w:val="none" w:sz="0" w:space="0" w:color="auto"/>
        <w:left w:val="none" w:sz="0" w:space="0" w:color="auto"/>
        <w:bottom w:val="none" w:sz="0" w:space="0" w:color="auto"/>
        <w:right w:val="none" w:sz="0" w:space="0" w:color="auto"/>
      </w:divBdr>
    </w:div>
    <w:div w:id="655913570">
      <w:bodyDiv w:val="1"/>
      <w:marLeft w:val="0"/>
      <w:marRight w:val="0"/>
      <w:marTop w:val="0"/>
      <w:marBottom w:val="0"/>
      <w:divBdr>
        <w:top w:val="none" w:sz="0" w:space="0" w:color="auto"/>
        <w:left w:val="none" w:sz="0" w:space="0" w:color="auto"/>
        <w:bottom w:val="none" w:sz="0" w:space="0" w:color="auto"/>
        <w:right w:val="none" w:sz="0" w:space="0" w:color="auto"/>
      </w:divBdr>
    </w:div>
    <w:div w:id="661081863">
      <w:bodyDiv w:val="1"/>
      <w:marLeft w:val="0"/>
      <w:marRight w:val="0"/>
      <w:marTop w:val="0"/>
      <w:marBottom w:val="0"/>
      <w:divBdr>
        <w:top w:val="none" w:sz="0" w:space="0" w:color="auto"/>
        <w:left w:val="none" w:sz="0" w:space="0" w:color="auto"/>
        <w:bottom w:val="none" w:sz="0" w:space="0" w:color="auto"/>
        <w:right w:val="none" w:sz="0" w:space="0" w:color="auto"/>
      </w:divBdr>
    </w:div>
    <w:div w:id="661663477">
      <w:bodyDiv w:val="1"/>
      <w:marLeft w:val="0"/>
      <w:marRight w:val="0"/>
      <w:marTop w:val="0"/>
      <w:marBottom w:val="0"/>
      <w:divBdr>
        <w:top w:val="none" w:sz="0" w:space="0" w:color="auto"/>
        <w:left w:val="none" w:sz="0" w:space="0" w:color="auto"/>
        <w:bottom w:val="none" w:sz="0" w:space="0" w:color="auto"/>
        <w:right w:val="none" w:sz="0" w:space="0" w:color="auto"/>
      </w:divBdr>
    </w:div>
    <w:div w:id="662045238">
      <w:bodyDiv w:val="1"/>
      <w:marLeft w:val="0"/>
      <w:marRight w:val="0"/>
      <w:marTop w:val="0"/>
      <w:marBottom w:val="0"/>
      <w:divBdr>
        <w:top w:val="none" w:sz="0" w:space="0" w:color="auto"/>
        <w:left w:val="none" w:sz="0" w:space="0" w:color="auto"/>
        <w:bottom w:val="none" w:sz="0" w:space="0" w:color="auto"/>
        <w:right w:val="none" w:sz="0" w:space="0" w:color="auto"/>
      </w:divBdr>
    </w:div>
    <w:div w:id="663704434">
      <w:bodyDiv w:val="1"/>
      <w:marLeft w:val="0"/>
      <w:marRight w:val="0"/>
      <w:marTop w:val="0"/>
      <w:marBottom w:val="0"/>
      <w:divBdr>
        <w:top w:val="none" w:sz="0" w:space="0" w:color="auto"/>
        <w:left w:val="none" w:sz="0" w:space="0" w:color="auto"/>
        <w:bottom w:val="none" w:sz="0" w:space="0" w:color="auto"/>
        <w:right w:val="none" w:sz="0" w:space="0" w:color="auto"/>
      </w:divBdr>
    </w:div>
    <w:div w:id="664211265">
      <w:bodyDiv w:val="1"/>
      <w:marLeft w:val="0"/>
      <w:marRight w:val="0"/>
      <w:marTop w:val="0"/>
      <w:marBottom w:val="0"/>
      <w:divBdr>
        <w:top w:val="none" w:sz="0" w:space="0" w:color="auto"/>
        <w:left w:val="none" w:sz="0" w:space="0" w:color="auto"/>
        <w:bottom w:val="none" w:sz="0" w:space="0" w:color="auto"/>
        <w:right w:val="none" w:sz="0" w:space="0" w:color="auto"/>
      </w:divBdr>
    </w:div>
    <w:div w:id="667638530">
      <w:bodyDiv w:val="1"/>
      <w:marLeft w:val="0"/>
      <w:marRight w:val="0"/>
      <w:marTop w:val="0"/>
      <w:marBottom w:val="0"/>
      <w:divBdr>
        <w:top w:val="none" w:sz="0" w:space="0" w:color="auto"/>
        <w:left w:val="none" w:sz="0" w:space="0" w:color="auto"/>
        <w:bottom w:val="none" w:sz="0" w:space="0" w:color="auto"/>
        <w:right w:val="none" w:sz="0" w:space="0" w:color="auto"/>
      </w:divBdr>
    </w:div>
    <w:div w:id="670836966">
      <w:bodyDiv w:val="1"/>
      <w:marLeft w:val="0"/>
      <w:marRight w:val="0"/>
      <w:marTop w:val="0"/>
      <w:marBottom w:val="0"/>
      <w:divBdr>
        <w:top w:val="none" w:sz="0" w:space="0" w:color="auto"/>
        <w:left w:val="none" w:sz="0" w:space="0" w:color="auto"/>
        <w:bottom w:val="none" w:sz="0" w:space="0" w:color="auto"/>
        <w:right w:val="none" w:sz="0" w:space="0" w:color="auto"/>
      </w:divBdr>
    </w:div>
    <w:div w:id="672149328">
      <w:bodyDiv w:val="1"/>
      <w:marLeft w:val="0"/>
      <w:marRight w:val="0"/>
      <w:marTop w:val="0"/>
      <w:marBottom w:val="0"/>
      <w:divBdr>
        <w:top w:val="none" w:sz="0" w:space="0" w:color="auto"/>
        <w:left w:val="none" w:sz="0" w:space="0" w:color="auto"/>
        <w:bottom w:val="none" w:sz="0" w:space="0" w:color="auto"/>
        <w:right w:val="none" w:sz="0" w:space="0" w:color="auto"/>
      </w:divBdr>
    </w:div>
    <w:div w:id="675420076">
      <w:bodyDiv w:val="1"/>
      <w:marLeft w:val="0"/>
      <w:marRight w:val="0"/>
      <w:marTop w:val="0"/>
      <w:marBottom w:val="0"/>
      <w:divBdr>
        <w:top w:val="none" w:sz="0" w:space="0" w:color="auto"/>
        <w:left w:val="none" w:sz="0" w:space="0" w:color="auto"/>
        <w:bottom w:val="none" w:sz="0" w:space="0" w:color="auto"/>
        <w:right w:val="none" w:sz="0" w:space="0" w:color="auto"/>
      </w:divBdr>
    </w:div>
    <w:div w:id="679355223">
      <w:bodyDiv w:val="1"/>
      <w:marLeft w:val="0"/>
      <w:marRight w:val="0"/>
      <w:marTop w:val="0"/>
      <w:marBottom w:val="0"/>
      <w:divBdr>
        <w:top w:val="none" w:sz="0" w:space="0" w:color="auto"/>
        <w:left w:val="none" w:sz="0" w:space="0" w:color="auto"/>
        <w:bottom w:val="none" w:sz="0" w:space="0" w:color="auto"/>
        <w:right w:val="none" w:sz="0" w:space="0" w:color="auto"/>
      </w:divBdr>
    </w:div>
    <w:div w:id="679355457">
      <w:bodyDiv w:val="1"/>
      <w:marLeft w:val="0"/>
      <w:marRight w:val="0"/>
      <w:marTop w:val="0"/>
      <w:marBottom w:val="0"/>
      <w:divBdr>
        <w:top w:val="none" w:sz="0" w:space="0" w:color="auto"/>
        <w:left w:val="none" w:sz="0" w:space="0" w:color="auto"/>
        <w:bottom w:val="none" w:sz="0" w:space="0" w:color="auto"/>
        <w:right w:val="none" w:sz="0" w:space="0" w:color="auto"/>
      </w:divBdr>
    </w:div>
    <w:div w:id="685643946">
      <w:bodyDiv w:val="1"/>
      <w:marLeft w:val="0"/>
      <w:marRight w:val="0"/>
      <w:marTop w:val="0"/>
      <w:marBottom w:val="0"/>
      <w:divBdr>
        <w:top w:val="none" w:sz="0" w:space="0" w:color="auto"/>
        <w:left w:val="none" w:sz="0" w:space="0" w:color="auto"/>
        <w:bottom w:val="none" w:sz="0" w:space="0" w:color="auto"/>
        <w:right w:val="none" w:sz="0" w:space="0" w:color="auto"/>
      </w:divBdr>
    </w:div>
    <w:div w:id="685980992">
      <w:bodyDiv w:val="1"/>
      <w:marLeft w:val="0"/>
      <w:marRight w:val="0"/>
      <w:marTop w:val="0"/>
      <w:marBottom w:val="0"/>
      <w:divBdr>
        <w:top w:val="none" w:sz="0" w:space="0" w:color="auto"/>
        <w:left w:val="none" w:sz="0" w:space="0" w:color="auto"/>
        <w:bottom w:val="none" w:sz="0" w:space="0" w:color="auto"/>
        <w:right w:val="none" w:sz="0" w:space="0" w:color="auto"/>
      </w:divBdr>
    </w:div>
    <w:div w:id="687098133">
      <w:bodyDiv w:val="1"/>
      <w:marLeft w:val="0"/>
      <w:marRight w:val="0"/>
      <w:marTop w:val="0"/>
      <w:marBottom w:val="0"/>
      <w:divBdr>
        <w:top w:val="none" w:sz="0" w:space="0" w:color="auto"/>
        <w:left w:val="none" w:sz="0" w:space="0" w:color="auto"/>
        <w:bottom w:val="none" w:sz="0" w:space="0" w:color="auto"/>
        <w:right w:val="none" w:sz="0" w:space="0" w:color="auto"/>
      </w:divBdr>
    </w:div>
    <w:div w:id="697508295">
      <w:bodyDiv w:val="1"/>
      <w:marLeft w:val="0"/>
      <w:marRight w:val="0"/>
      <w:marTop w:val="0"/>
      <w:marBottom w:val="0"/>
      <w:divBdr>
        <w:top w:val="none" w:sz="0" w:space="0" w:color="auto"/>
        <w:left w:val="none" w:sz="0" w:space="0" w:color="auto"/>
        <w:bottom w:val="none" w:sz="0" w:space="0" w:color="auto"/>
        <w:right w:val="none" w:sz="0" w:space="0" w:color="auto"/>
      </w:divBdr>
    </w:div>
    <w:div w:id="702707705">
      <w:bodyDiv w:val="1"/>
      <w:marLeft w:val="0"/>
      <w:marRight w:val="0"/>
      <w:marTop w:val="0"/>
      <w:marBottom w:val="0"/>
      <w:divBdr>
        <w:top w:val="none" w:sz="0" w:space="0" w:color="auto"/>
        <w:left w:val="none" w:sz="0" w:space="0" w:color="auto"/>
        <w:bottom w:val="none" w:sz="0" w:space="0" w:color="auto"/>
        <w:right w:val="none" w:sz="0" w:space="0" w:color="auto"/>
      </w:divBdr>
    </w:div>
    <w:div w:id="707723533">
      <w:bodyDiv w:val="1"/>
      <w:marLeft w:val="0"/>
      <w:marRight w:val="0"/>
      <w:marTop w:val="0"/>
      <w:marBottom w:val="0"/>
      <w:divBdr>
        <w:top w:val="none" w:sz="0" w:space="0" w:color="auto"/>
        <w:left w:val="none" w:sz="0" w:space="0" w:color="auto"/>
        <w:bottom w:val="none" w:sz="0" w:space="0" w:color="auto"/>
        <w:right w:val="none" w:sz="0" w:space="0" w:color="auto"/>
      </w:divBdr>
    </w:div>
    <w:div w:id="708258992">
      <w:bodyDiv w:val="1"/>
      <w:marLeft w:val="0"/>
      <w:marRight w:val="0"/>
      <w:marTop w:val="0"/>
      <w:marBottom w:val="0"/>
      <w:divBdr>
        <w:top w:val="none" w:sz="0" w:space="0" w:color="auto"/>
        <w:left w:val="none" w:sz="0" w:space="0" w:color="auto"/>
        <w:bottom w:val="none" w:sz="0" w:space="0" w:color="auto"/>
        <w:right w:val="none" w:sz="0" w:space="0" w:color="auto"/>
      </w:divBdr>
    </w:div>
    <w:div w:id="709261382">
      <w:bodyDiv w:val="1"/>
      <w:marLeft w:val="0"/>
      <w:marRight w:val="0"/>
      <w:marTop w:val="0"/>
      <w:marBottom w:val="0"/>
      <w:divBdr>
        <w:top w:val="none" w:sz="0" w:space="0" w:color="auto"/>
        <w:left w:val="none" w:sz="0" w:space="0" w:color="auto"/>
        <w:bottom w:val="none" w:sz="0" w:space="0" w:color="auto"/>
        <w:right w:val="none" w:sz="0" w:space="0" w:color="auto"/>
      </w:divBdr>
    </w:div>
    <w:div w:id="729839261">
      <w:bodyDiv w:val="1"/>
      <w:marLeft w:val="0"/>
      <w:marRight w:val="0"/>
      <w:marTop w:val="0"/>
      <w:marBottom w:val="0"/>
      <w:divBdr>
        <w:top w:val="none" w:sz="0" w:space="0" w:color="auto"/>
        <w:left w:val="none" w:sz="0" w:space="0" w:color="auto"/>
        <w:bottom w:val="none" w:sz="0" w:space="0" w:color="auto"/>
        <w:right w:val="none" w:sz="0" w:space="0" w:color="auto"/>
      </w:divBdr>
    </w:div>
    <w:div w:id="731540862">
      <w:bodyDiv w:val="1"/>
      <w:marLeft w:val="0"/>
      <w:marRight w:val="0"/>
      <w:marTop w:val="0"/>
      <w:marBottom w:val="0"/>
      <w:divBdr>
        <w:top w:val="none" w:sz="0" w:space="0" w:color="auto"/>
        <w:left w:val="none" w:sz="0" w:space="0" w:color="auto"/>
        <w:bottom w:val="none" w:sz="0" w:space="0" w:color="auto"/>
        <w:right w:val="none" w:sz="0" w:space="0" w:color="auto"/>
      </w:divBdr>
    </w:div>
    <w:div w:id="735670339">
      <w:bodyDiv w:val="1"/>
      <w:marLeft w:val="0"/>
      <w:marRight w:val="0"/>
      <w:marTop w:val="0"/>
      <w:marBottom w:val="0"/>
      <w:divBdr>
        <w:top w:val="none" w:sz="0" w:space="0" w:color="auto"/>
        <w:left w:val="none" w:sz="0" w:space="0" w:color="auto"/>
        <w:bottom w:val="none" w:sz="0" w:space="0" w:color="auto"/>
        <w:right w:val="none" w:sz="0" w:space="0" w:color="auto"/>
      </w:divBdr>
    </w:div>
    <w:div w:id="735935866">
      <w:bodyDiv w:val="1"/>
      <w:marLeft w:val="0"/>
      <w:marRight w:val="0"/>
      <w:marTop w:val="0"/>
      <w:marBottom w:val="0"/>
      <w:divBdr>
        <w:top w:val="none" w:sz="0" w:space="0" w:color="auto"/>
        <w:left w:val="none" w:sz="0" w:space="0" w:color="auto"/>
        <w:bottom w:val="none" w:sz="0" w:space="0" w:color="auto"/>
        <w:right w:val="none" w:sz="0" w:space="0" w:color="auto"/>
      </w:divBdr>
    </w:div>
    <w:div w:id="736248558">
      <w:bodyDiv w:val="1"/>
      <w:marLeft w:val="0"/>
      <w:marRight w:val="0"/>
      <w:marTop w:val="0"/>
      <w:marBottom w:val="0"/>
      <w:divBdr>
        <w:top w:val="none" w:sz="0" w:space="0" w:color="auto"/>
        <w:left w:val="none" w:sz="0" w:space="0" w:color="auto"/>
        <w:bottom w:val="none" w:sz="0" w:space="0" w:color="auto"/>
        <w:right w:val="none" w:sz="0" w:space="0" w:color="auto"/>
      </w:divBdr>
    </w:div>
    <w:div w:id="738093391">
      <w:bodyDiv w:val="1"/>
      <w:marLeft w:val="0"/>
      <w:marRight w:val="0"/>
      <w:marTop w:val="0"/>
      <w:marBottom w:val="0"/>
      <w:divBdr>
        <w:top w:val="none" w:sz="0" w:space="0" w:color="auto"/>
        <w:left w:val="none" w:sz="0" w:space="0" w:color="auto"/>
        <w:bottom w:val="none" w:sz="0" w:space="0" w:color="auto"/>
        <w:right w:val="none" w:sz="0" w:space="0" w:color="auto"/>
      </w:divBdr>
    </w:div>
    <w:div w:id="741803137">
      <w:bodyDiv w:val="1"/>
      <w:marLeft w:val="0"/>
      <w:marRight w:val="0"/>
      <w:marTop w:val="0"/>
      <w:marBottom w:val="0"/>
      <w:divBdr>
        <w:top w:val="none" w:sz="0" w:space="0" w:color="auto"/>
        <w:left w:val="none" w:sz="0" w:space="0" w:color="auto"/>
        <w:bottom w:val="none" w:sz="0" w:space="0" w:color="auto"/>
        <w:right w:val="none" w:sz="0" w:space="0" w:color="auto"/>
      </w:divBdr>
    </w:div>
    <w:div w:id="745104690">
      <w:bodyDiv w:val="1"/>
      <w:marLeft w:val="0"/>
      <w:marRight w:val="0"/>
      <w:marTop w:val="0"/>
      <w:marBottom w:val="0"/>
      <w:divBdr>
        <w:top w:val="none" w:sz="0" w:space="0" w:color="auto"/>
        <w:left w:val="none" w:sz="0" w:space="0" w:color="auto"/>
        <w:bottom w:val="none" w:sz="0" w:space="0" w:color="auto"/>
        <w:right w:val="none" w:sz="0" w:space="0" w:color="auto"/>
      </w:divBdr>
    </w:div>
    <w:div w:id="750394625">
      <w:bodyDiv w:val="1"/>
      <w:marLeft w:val="0"/>
      <w:marRight w:val="0"/>
      <w:marTop w:val="0"/>
      <w:marBottom w:val="0"/>
      <w:divBdr>
        <w:top w:val="none" w:sz="0" w:space="0" w:color="auto"/>
        <w:left w:val="none" w:sz="0" w:space="0" w:color="auto"/>
        <w:bottom w:val="none" w:sz="0" w:space="0" w:color="auto"/>
        <w:right w:val="none" w:sz="0" w:space="0" w:color="auto"/>
      </w:divBdr>
    </w:div>
    <w:div w:id="750854952">
      <w:bodyDiv w:val="1"/>
      <w:marLeft w:val="0"/>
      <w:marRight w:val="0"/>
      <w:marTop w:val="0"/>
      <w:marBottom w:val="0"/>
      <w:divBdr>
        <w:top w:val="none" w:sz="0" w:space="0" w:color="auto"/>
        <w:left w:val="none" w:sz="0" w:space="0" w:color="auto"/>
        <w:bottom w:val="none" w:sz="0" w:space="0" w:color="auto"/>
        <w:right w:val="none" w:sz="0" w:space="0" w:color="auto"/>
      </w:divBdr>
    </w:div>
    <w:div w:id="752317516">
      <w:bodyDiv w:val="1"/>
      <w:marLeft w:val="0"/>
      <w:marRight w:val="0"/>
      <w:marTop w:val="0"/>
      <w:marBottom w:val="0"/>
      <w:divBdr>
        <w:top w:val="none" w:sz="0" w:space="0" w:color="auto"/>
        <w:left w:val="none" w:sz="0" w:space="0" w:color="auto"/>
        <w:bottom w:val="none" w:sz="0" w:space="0" w:color="auto"/>
        <w:right w:val="none" w:sz="0" w:space="0" w:color="auto"/>
      </w:divBdr>
    </w:div>
    <w:div w:id="753865100">
      <w:bodyDiv w:val="1"/>
      <w:marLeft w:val="0"/>
      <w:marRight w:val="0"/>
      <w:marTop w:val="0"/>
      <w:marBottom w:val="0"/>
      <w:divBdr>
        <w:top w:val="none" w:sz="0" w:space="0" w:color="auto"/>
        <w:left w:val="none" w:sz="0" w:space="0" w:color="auto"/>
        <w:bottom w:val="none" w:sz="0" w:space="0" w:color="auto"/>
        <w:right w:val="none" w:sz="0" w:space="0" w:color="auto"/>
      </w:divBdr>
    </w:div>
    <w:div w:id="754521949">
      <w:bodyDiv w:val="1"/>
      <w:marLeft w:val="0"/>
      <w:marRight w:val="0"/>
      <w:marTop w:val="0"/>
      <w:marBottom w:val="0"/>
      <w:divBdr>
        <w:top w:val="none" w:sz="0" w:space="0" w:color="auto"/>
        <w:left w:val="none" w:sz="0" w:space="0" w:color="auto"/>
        <w:bottom w:val="none" w:sz="0" w:space="0" w:color="auto"/>
        <w:right w:val="none" w:sz="0" w:space="0" w:color="auto"/>
      </w:divBdr>
    </w:div>
    <w:div w:id="758330410">
      <w:bodyDiv w:val="1"/>
      <w:marLeft w:val="0"/>
      <w:marRight w:val="0"/>
      <w:marTop w:val="0"/>
      <w:marBottom w:val="0"/>
      <w:divBdr>
        <w:top w:val="none" w:sz="0" w:space="0" w:color="auto"/>
        <w:left w:val="none" w:sz="0" w:space="0" w:color="auto"/>
        <w:bottom w:val="none" w:sz="0" w:space="0" w:color="auto"/>
        <w:right w:val="none" w:sz="0" w:space="0" w:color="auto"/>
      </w:divBdr>
    </w:div>
    <w:div w:id="761216826">
      <w:bodyDiv w:val="1"/>
      <w:marLeft w:val="0"/>
      <w:marRight w:val="0"/>
      <w:marTop w:val="0"/>
      <w:marBottom w:val="0"/>
      <w:divBdr>
        <w:top w:val="none" w:sz="0" w:space="0" w:color="auto"/>
        <w:left w:val="none" w:sz="0" w:space="0" w:color="auto"/>
        <w:bottom w:val="none" w:sz="0" w:space="0" w:color="auto"/>
        <w:right w:val="none" w:sz="0" w:space="0" w:color="auto"/>
      </w:divBdr>
    </w:div>
    <w:div w:id="766969049">
      <w:bodyDiv w:val="1"/>
      <w:marLeft w:val="0"/>
      <w:marRight w:val="0"/>
      <w:marTop w:val="0"/>
      <w:marBottom w:val="0"/>
      <w:divBdr>
        <w:top w:val="none" w:sz="0" w:space="0" w:color="auto"/>
        <w:left w:val="none" w:sz="0" w:space="0" w:color="auto"/>
        <w:bottom w:val="none" w:sz="0" w:space="0" w:color="auto"/>
        <w:right w:val="none" w:sz="0" w:space="0" w:color="auto"/>
      </w:divBdr>
    </w:div>
    <w:div w:id="787161272">
      <w:bodyDiv w:val="1"/>
      <w:marLeft w:val="0"/>
      <w:marRight w:val="0"/>
      <w:marTop w:val="0"/>
      <w:marBottom w:val="0"/>
      <w:divBdr>
        <w:top w:val="none" w:sz="0" w:space="0" w:color="auto"/>
        <w:left w:val="none" w:sz="0" w:space="0" w:color="auto"/>
        <w:bottom w:val="none" w:sz="0" w:space="0" w:color="auto"/>
        <w:right w:val="none" w:sz="0" w:space="0" w:color="auto"/>
      </w:divBdr>
    </w:div>
    <w:div w:id="787358754">
      <w:bodyDiv w:val="1"/>
      <w:marLeft w:val="0"/>
      <w:marRight w:val="0"/>
      <w:marTop w:val="0"/>
      <w:marBottom w:val="0"/>
      <w:divBdr>
        <w:top w:val="none" w:sz="0" w:space="0" w:color="auto"/>
        <w:left w:val="none" w:sz="0" w:space="0" w:color="auto"/>
        <w:bottom w:val="none" w:sz="0" w:space="0" w:color="auto"/>
        <w:right w:val="none" w:sz="0" w:space="0" w:color="auto"/>
      </w:divBdr>
    </w:div>
    <w:div w:id="792946396">
      <w:bodyDiv w:val="1"/>
      <w:marLeft w:val="0"/>
      <w:marRight w:val="0"/>
      <w:marTop w:val="0"/>
      <w:marBottom w:val="0"/>
      <w:divBdr>
        <w:top w:val="none" w:sz="0" w:space="0" w:color="auto"/>
        <w:left w:val="none" w:sz="0" w:space="0" w:color="auto"/>
        <w:bottom w:val="none" w:sz="0" w:space="0" w:color="auto"/>
        <w:right w:val="none" w:sz="0" w:space="0" w:color="auto"/>
      </w:divBdr>
    </w:div>
    <w:div w:id="794100801">
      <w:bodyDiv w:val="1"/>
      <w:marLeft w:val="0"/>
      <w:marRight w:val="0"/>
      <w:marTop w:val="0"/>
      <w:marBottom w:val="0"/>
      <w:divBdr>
        <w:top w:val="none" w:sz="0" w:space="0" w:color="auto"/>
        <w:left w:val="none" w:sz="0" w:space="0" w:color="auto"/>
        <w:bottom w:val="none" w:sz="0" w:space="0" w:color="auto"/>
        <w:right w:val="none" w:sz="0" w:space="0" w:color="auto"/>
      </w:divBdr>
    </w:div>
    <w:div w:id="802120189">
      <w:bodyDiv w:val="1"/>
      <w:marLeft w:val="0"/>
      <w:marRight w:val="0"/>
      <w:marTop w:val="0"/>
      <w:marBottom w:val="0"/>
      <w:divBdr>
        <w:top w:val="none" w:sz="0" w:space="0" w:color="auto"/>
        <w:left w:val="none" w:sz="0" w:space="0" w:color="auto"/>
        <w:bottom w:val="none" w:sz="0" w:space="0" w:color="auto"/>
        <w:right w:val="none" w:sz="0" w:space="0" w:color="auto"/>
      </w:divBdr>
    </w:div>
    <w:div w:id="808479673">
      <w:bodyDiv w:val="1"/>
      <w:marLeft w:val="0"/>
      <w:marRight w:val="0"/>
      <w:marTop w:val="0"/>
      <w:marBottom w:val="0"/>
      <w:divBdr>
        <w:top w:val="none" w:sz="0" w:space="0" w:color="auto"/>
        <w:left w:val="none" w:sz="0" w:space="0" w:color="auto"/>
        <w:bottom w:val="none" w:sz="0" w:space="0" w:color="auto"/>
        <w:right w:val="none" w:sz="0" w:space="0" w:color="auto"/>
      </w:divBdr>
    </w:div>
    <w:div w:id="812524710">
      <w:bodyDiv w:val="1"/>
      <w:marLeft w:val="0"/>
      <w:marRight w:val="0"/>
      <w:marTop w:val="0"/>
      <w:marBottom w:val="0"/>
      <w:divBdr>
        <w:top w:val="none" w:sz="0" w:space="0" w:color="auto"/>
        <w:left w:val="none" w:sz="0" w:space="0" w:color="auto"/>
        <w:bottom w:val="none" w:sz="0" w:space="0" w:color="auto"/>
        <w:right w:val="none" w:sz="0" w:space="0" w:color="auto"/>
      </w:divBdr>
    </w:div>
    <w:div w:id="814220144">
      <w:bodyDiv w:val="1"/>
      <w:marLeft w:val="0"/>
      <w:marRight w:val="0"/>
      <w:marTop w:val="0"/>
      <w:marBottom w:val="0"/>
      <w:divBdr>
        <w:top w:val="none" w:sz="0" w:space="0" w:color="auto"/>
        <w:left w:val="none" w:sz="0" w:space="0" w:color="auto"/>
        <w:bottom w:val="none" w:sz="0" w:space="0" w:color="auto"/>
        <w:right w:val="none" w:sz="0" w:space="0" w:color="auto"/>
      </w:divBdr>
    </w:div>
    <w:div w:id="815025579">
      <w:bodyDiv w:val="1"/>
      <w:marLeft w:val="0"/>
      <w:marRight w:val="0"/>
      <w:marTop w:val="0"/>
      <w:marBottom w:val="0"/>
      <w:divBdr>
        <w:top w:val="none" w:sz="0" w:space="0" w:color="auto"/>
        <w:left w:val="none" w:sz="0" w:space="0" w:color="auto"/>
        <w:bottom w:val="none" w:sz="0" w:space="0" w:color="auto"/>
        <w:right w:val="none" w:sz="0" w:space="0" w:color="auto"/>
      </w:divBdr>
    </w:div>
    <w:div w:id="819232412">
      <w:bodyDiv w:val="1"/>
      <w:marLeft w:val="0"/>
      <w:marRight w:val="0"/>
      <w:marTop w:val="0"/>
      <w:marBottom w:val="0"/>
      <w:divBdr>
        <w:top w:val="none" w:sz="0" w:space="0" w:color="auto"/>
        <w:left w:val="none" w:sz="0" w:space="0" w:color="auto"/>
        <w:bottom w:val="none" w:sz="0" w:space="0" w:color="auto"/>
        <w:right w:val="none" w:sz="0" w:space="0" w:color="auto"/>
      </w:divBdr>
    </w:div>
    <w:div w:id="822817418">
      <w:bodyDiv w:val="1"/>
      <w:marLeft w:val="0"/>
      <w:marRight w:val="0"/>
      <w:marTop w:val="0"/>
      <w:marBottom w:val="0"/>
      <w:divBdr>
        <w:top w:val="none" w:sz="0" w:space="0" w:color="auto"/>
        <w:left w:val="none" w:sz="0" w:space="0" w:color="auto"/>
        <w:bottom w:val="none" w:sz="0" w:space="0" w:color="auto"/>
        <w:right w:val="none" w:sz="0" w:space="0" w:color="auto"/>
      </w:divBdr>
    </w:div>
    <w:div w:id="826631825">
      <w:bodyDiv w:val="1"/>
      <w:marLeft w:val="0"/>
      <w:marRight w:val="0"/>
      <w:marTop w:val="0"/>
      <w:marBottom w:val="0"/>
      <w:divBdr>
        <w:top w:val="none" w:sz="0" w:space="0" w:color="auto"/>
        <w:left w:val="none" w:sz="0" w:space="0" w:color="auto"/>
        <w:bottom w:val="none" w:sz="0" w:space="0" w:color="auto"/>
        <w:right w:val="none" w:sz="0" w:space="0" w:color="auto"/>
      </w:divBdr>
    </w:div>
    <w:div w:id="833910516">
      <w:bodyDiv w:val="1"/>
      <w:marLeft w:val="0"/>
      <w:marRight w:val="0"/>
      <w:marTop w:val="0"/>
      <w:marBottom w:val="0"/>
      <w:divBdr>
        <w:top w:val="none" w:sz="0" w:space="0" w:color="auto"/>
        <w:left w:val="none" w:sz="0" w:space="0" w:color="auto"/>
        <w:bottom w:val="none" w:sz="0" w:space="0" w:color="auto"/>
        <w:right w:val="none" w:sz="0" w:space="0" w:color="auto"/>
      </w:divBdr>
    </w:div>
    <w:div w:id="835877273">
      <w:bodyDiv w:val="1"/>
      <w:marLeft w:val="0"/>
      <w:marRight w:val="0"/>
      <w:marTop w:val="0"/>
      <w:marBottom w:val="0"/>
      <w:divBdr>
        <w:top w:val="none" w:sz="0" w:space="0" w:color="auto"/>
        <w:left w:val="none" w:sz="0" w:space="0" w:color="auto"/>
        <w:bottom w:val="none" w:sz="0" w:space="0" w:color="auto"/>
        <w:right w:val="none" w:sz="0" w:space="0" w:color="auto"/>
      </w:divBdr>
    </w:div>
    <w:div w:id="837112318">
      <w:bodyDiv w:val="1"/>
      <w:marLeft w:val="0"/>
      <w:marRight w:val="0"/>
      <w:marTop w:val="0"/>
      <w:marBottom w:val="0"/>
      <w:divBdr>
        <w:top w:val="none" w:sz="0" w:space="0" w:color="auto"/>
        <w:left w:val="none" w:sz="0" w:space="0" w:color="auto"/>
        <w:bottom w:val="none" w:sz="0" w:space="0" w:color="auto"/>
        <w:right w:val="none" w:sz="0" w:space="0" w:color="auto"/>
      </w:divBdr>
    </w:div>
    <w:div w:id="838236032">
      <w:bodyDiv w:val="1"/>
      <w:marLeft w:val="0"/>
      <w:marRight w:val="0"/>
      <w:marTop w:val="0"/>
      <w:marBottom w:val="0"/>
      <w:divBdr>
        <w:top w:val="none" w:sz="0" w:space="0" w:color="auto"/>
        <w:left w:val="none" w:sz="0" w:space="0" w:color="auto"/>
        <w:bottom w:val="none" w:sz="0" w:space="0" w:color="auto"/>
        <w:right w:val="none" w:sz="0" w:space="0" w:color="auto"/>
      </w:divBdr>
    </w:div>
    <w:div w:id="842161340">
      <w:bodyDiv w:val="1"/>
      <w:marLeft w:val="0"/>
      <w:marRight w:val="0"/>
      <w:marTop w:val="0"/>
      <w:marBottom w:val="0"/>
      <w:divBdr>
        <w:top w:val="none" w:sz="0" w:space="0" w:color="auto"/>
        <w:left w:val="none" w:sz="0" w:space="0" w:color="auto"/>
        <w:bottom w:val="none" w:sz="0" w:space="0" w:color="auto"/>
        <w:right w:val="none" w:sz="0" w:space="0" w:color="auto"/>
      </w:divBdr>
    </w:div>
    <w:div w:id="849104809">
      <w:bodyDiv w:val="1"/>
      <w:marLeft w:val="0"/>
      <w:marRight w:val="0"/>
      <w:marTop w:val="0"/>
      <w:marBottom w:val="0"/>
      <w:divBdr>
        <w:top w:val="none" w:sz="0" w:space="0" w:color="auto"/>
        <w:left w:val="none" w:sz="0" w:space="0" w:color="auto"/>
        <w:bottom w:val="none" w:sz="0" w:space="0" w:color="auto"/>
        <w:right w:val="none" w:sz="0" w:space="0" w:color="auto"/>
      </w:divBdr>
    </w:div>
    <w:div w:id="854534629">
      <w:bodyDiv w:val="1"/>
      <w:marLeft w:val="0"/>
      <w:marRight w:val="0"/>
      <w:marTop w:val="0"/>
      <w:marBottom w:val="0"/>
      <w:divBdr>
        <w:top w:val="none" w:sz="0" w:space="0" w:color="auto"/>
        <w:left w:val="none" w:sz="0" w:space="0" w:color="auto"/>
        <w:bottom w:val="none" w:sz="0" w:space="0" w:color="auto"/>
        <w:right w:val="none" w:sz="0" w:space="0" w:color="auto"/>
      </w:divBdr>
    </w:div>
    <w:div w:id="855315362">
      <w:bodyDiv w:val="1"/>
      <w:marLeft w:val="0"/>
      <w:marRight w:val="0"/>
      <w:marTop w:val="0"/>
      <w:marBottom w:val="0"/>
      <w:divBdr>
        <w:top w:val="none" w:sz="0" w:space="0" w:color="auto"/>
        <w:left w:val="none" w:sz="0" w:space="0" w:color="auto"/>
        <w:bottom w:val="none" w:sz="0" w:space="0" w:color="auto"/>
        <w:right w:val="none" w:sz="0" w:space="0" w:color="auto"/>
      </w:divBdr>
    </w:div>
    <w:div w:id="859975800">
      <w:bodyDiv w:val="1"/>
      <w:marLeft w:val="0"/>
      <w:marRight w:val="0"/>
      <w:marTop w:val="0"/>
      <w:marBottom w:val="0"/>
      <w:divBdr>
        <w:top w:val="none" w:sz="0" w:space="0" w:color="auto"/>
        <w:left w:val="none" w:sz="0" w:space="0" w:color="auto"/>
        <w:bottom w:val="none" w:sz="0" w:space="0" w:color="auto"/>
        <w:right w:val="none" w:sz="0" w:space="0" w:color="auto"/>
      </w:divBdr>
    </w:div>
    <w:div w:id="861014814">
      <w:bodyDiv w:val="1"/>
      <w:marLeft w:val="0"/>
      <w:marRight w:val="0"/>
      <w:marTop w:val="0"/>
      <w:marBottom w:val="0"/>
      <w:divBdr>
        <w:top w:val="none" w:sz="0" w:space="0" w:color="auto"/>
        <w:left w:val="none" w:sz="0" w:space="0" w:color="auto"/>
        <w:bottom w:val="none" w:sz="0" w:space="0" w:color="auto"/>
        <w:right w:val="none" w:sz="0" w:space="0" w:color="auto"/>
      </w:divBdr>
    </w:div>
    <w:div w:id="867991334">
      <w:bodyDiv w:val="1"/>
      <w:marLeft w:val="0"/>
      <w:marRight w:val="0"/>
      <w:marTop w:val="0"/>
      <w:marBottom w:val="0"/>
      <w:divBdr>
        <w:top w:val="none" w:sz="0" w:space="0" w:color="auto"/>
        <w:left w:val="none" w:sz="0" w:space="0" w:color="auto"/>
        <w:bottom w:val="none" w:sz="0" w:space="0" w:color="auto"/>
        <w:right w:val="none" w:sz="0" w:space="0" w:color="auto"/>
      </w:divBdr>
    </w:div>
    <w:div w:id="879509995">
      <w:bodyDiv w:val="1"/>
      <w:marLeft w:val="0"/>
      <w:marRight w:val="0"/>
      <w:marTop w:val="0"/>
      <w:marBottom w:val="0"/>
      <w:divBdr>
        <w:top w:val="none" w:sz="0" w:space="0" w:color="auto"/>
        <w:left w:val="none" w:sz="0" w:space="0" w:color="auto"/>
        <w:bottom w:val="none" w:sz="0" w:space="0" w:color="auto"/>
        <w:right w:val="none" w:sz="0" w:space="0" w:color="auto"/>
      </w:divBdr>
    </w:div>
    <w:div w:id="880089378">
      <w:bodyDiv w:val="1"/>
      <w:marLeft w:val="0"/>
      <w:marRight w:val="0"/>
      <w:marTop w:val="0"/>
      <w:marBottom w:val="0"/>
      <w:divBdr>
        <w:top w:val="none" w:sz="0" w:space="0" w:color="auto"/>
        <w:left w:val="none" w:sz="0" w:space="0" w:color="auto"/>
        <w:bottom w:val="none" w:sz="0" w:space="0" w:color="auto"/>
        <w:right w:val="none" w:sz="0" w:space="0" w:color="auto"/>
      </w:divBdr>
    </w:div>
    <w:div w:id="881015661">
      <w:bodyDiv w:val="1"/>
      <w:marLeft w:val="0"/>
      <w:marRight w:val="0"/>
      <w:marTop w:val="0"/>
      <w:marBottom w:val="0"/>
      <w:divBdr>
        <w:top w:val="none" w:sz="0" w:space="0" w:color="auto"/>
        <w:left w:val="none" w:sz="0" w:space="0" w:color="auto"/>
        <w:bottom w:val="none" w:sz="0" w:space="0" w:color="auto"/>
        <w:right w:val="none" w:sz="0" w:space="0" w:color="auto"/>
      </w:divBdr>
    </w:div>
    <w:div w:id="883833418">
      <w:bodyDiv w:val="1"/>
      <w:marLeft w:val="0"/>
      <w:marRight w:val="0"/>
      <w:marTop w:val="0"/>
      <w:marBottom w:val="0"/>
      <w:divBdr>
        <w:top w:val="none" w:sz="0" w:space="0" w:color="auto"/>
        <w:left w:val="none" w:sz="0" w:space="0" w:color="auto"/>
        <w:bottom w:val="none" w:sz="0" w:space="0" w:color="auto"/>
        <w:right w:val="none" w:sz="0" w:space="0" w:color="auto"/>
      </w:divBdr>
    </w:div>
    <w:div w:id="886334067">
      <w:bodyDiv w:val="1"/>
      <w:marLeft w:val="0"/>
      <w:marRight w:val="0"/>
      <w:marTop w:val="0"/>
      <w:marBottom w:val="0"/>
      <w:divBdr>
        <w:top w:val="none" w:sz="0" w:space="0" w:color="auto"/>
        <w:left w:val="none" w:sz="0" w:space="0" w:color="auto"/>
        <w:bottom w:val="none" w:sz="0" w:space="0" w:color="auto"/>
        <w:right w:val="none" w:sz="0" w:space="0" w:color="auto"/>
      </w:divBdr>
    </w:div>
    <w:div w:id="886646485">
      <w:bodyDiv w:val="1"/>
      <w:marLeft w:val="0"/>
      <w:marRight w:val="0"/>
      <w:marTop w:val="0"/>
      <w:marBottom w:val="0"/>
      <w:divBdr>
        <w:top w:val="none" w:sz="0" w:space="0" w:color="auto"/>
        <w:left w:val="none" w:sz="0" w:space="0" w:color="auto"/>
        <w:bottom w:val="none" w:sz="0" w:space="0" w:color="auto"/>
        <w:right w:val="none" w:sz="0" w:space="0" w:color="auto"/>
      </w:divBdr>
    </w:div>
    <w:div w:id="891886119">
      <w:bodyDiv w:val="1"/>
      <w:marLeft w:val="0"/>
      <w:marRight w:val="0"/>
      <w:marTop w:val="0"/>
      <w:marBottom w:val="0"/>
      <w:divBdr>
        <w:top w:val="none" w:sz="0" w:space="0" w:color="auto"/>
        <w:left w:val="none" w:sz="0" w:space="0" w:color="auto"/>
        <w:bottom w:val="none" w:sz="0" w:space="0" w:color="auto"/>
        <w:right w:val="none" w:sz="0" w:space="0" w:color="auto"/>
      </w:divBdr>
    </w:div>
    <w:div w:id="892274373">
      <w:bodyDiv w:val="1"/>
      <w:marLeft w:val="0"/>
      <w:marRight w:val="0"/>
      <w:marTop w:val="0"/>
      <w:marBottom w:val="0"/>
      <w:divBdr>
        <w:top w:val="none" w:sz="0" w:space="0" w:color="auto"/>
        <w:left w:val="none" w:sz="0" w:space="0" w:color="auto"/>
        <w:bottom w:val="none" w:sz="0" w:space="0" w:color="auto"/>
        <w:right w:val="none" w:sz="0" w:space="0" w:color="auto"/>
      </w:divBdr>
    </w:div>
    <w:div w:id="892544921">
      <w:bodyDiv w:val="1"/>
      <w:marLeft w:val="0"/>
      <w:marRight w:val="0"/>
      <w:marTop w:val="0"/>
      <w:marBottom w:val="0"/>
      <w:divBdr>
        <w:top w:val="none" w:sz="0" w:space="0" w:color="auto"/>
        <w:left w:val="none" w:sz="0" w:space="0" w:color="auto"/>
        <w:bottom w:val="none" w:sz="0" w:space="0" w:color="auto"/>
        <w:right w:val="none" w:sz="0" w:space="0" w:color="auto"/>
      </w:divBdr>
    </w:div>
    <w:div w:id="901600195">
      <w:bodyDiv w:val="1"/>
      <w:marLeft w:val="0"/>
      <w:marRight w:val="0"/>
      <w:marTop w:val="0"/>
      <w:marBottom w:val="0"/>
      <w:divBdr>
        <w:top w:val="none" w:sz="0" w:space="0" w:color="auto"/>
        <w:left w:val="none" w:sz="0" w:space="0" w:color="auto"/>
        <w:bottom w:val="none" w:sz="0" w:space="0" w:color="auto"/>
        <w:right w:val="none" w:sz="0" w:space="0" w:color="auto"/>
      </w:divBdr>
    </w:div>
    <w:div w:id="909660417">
      <w:bodyDiv w:val="1"/>
      <w:marLeft w:val="0"/>
      <w:marRight w:val="0"/>
      <w:marTop w:val="0"/>
      <w:marBottom w:val="0"/>
      <w:divBdr>
        <w:top w:val="none" w:sz="0" w:space="0" w:color="auto"/>
        <w:left w:val="none" w:sz="0" w:space="0" w:color="auto"/>
        <w:bottom w:val="none" w:sz="0" w:space="0" w:color="auto"/>
        <w:right w:val="none" w:sz="0" w:space="0" w:color="auto"/>
      </w:divBdr>
    </w:div>
    <w:div w:id="913972447">
      <w:bodyDiv w:val="1"/>
      <w:marLeft w:val="0"/>
      <w:marRight w:val="0"/>
      <w:marTop w:val="0"/>
      <w:marBottom w:val="0"/>
      <w:divBdr>
        <w:top w:val="none" w:sz="0" w:space="0" w:color="auto"/>
        <w:left w:val="none" w:sz="0" w:space="0" w:color="auto"/>
        <w:bottom w:val="none" w:sz="0" w:space="0" w:color="auto"/>
        <w:right w:val="none" w:sz="0" w:space="0" w:color="auto"/>
      </w:divBdr>
    </w:div>
    <w:div w:id="915475597">
      <w:bodyDiv w:val="1"/>
      <w:marLeft w:val="0"/>
      <w:marRight w:val="0"/>
      <w:marTop w:val="0"/>
      <w:marBottom w:val="0"/>
      <w:divBdr>
        <w:top w:val="none" w:sz="0" w:space="0" w:color="auto"/>
        <w:left w:val="none" w:sz="0" w:space="0" w:color="auto"/>
        <w:bottom w:val="none" w:sz="0" w:space="0" w:color="auto"/>
        <w:right w:val="none" w:sz="0" w:space="0" w:color="auto"/>
      </w:divBdr>
    </w:div>
    <w:div w:id="916981986">
      <w:bodyDiv w:val="1"/>
      <w:marLeft w:val="0"/>
      <w:marRight w:val="0"/>
      <w:marTop w:val="0"/>
      <w:marBottom w:val="0"/>
      <w:divBdr>
        <w:top w:val="none" w:sz="0" w:space="0" w:color="auto"/>
        <w:left w:val="none" w:sz="0" w:space="0" w:color="auto"/>
        <w:bottom w:val="none" w:sz="0" w:space="0" w:color="auto"/>
        <w:right w:val="none" w:sz="0" w:space="0" w:color="auto"/>
      </w:divBdr>
    </w:div>
    <w:div w:id="922497192">
      <w:bodyDiv w:val="1"/>
      <w:marLeft w:val="0"/>
      <w:marRight w:val="0"/>
      <w:marTop w:val="0"/>
      <w:marBottom w:val="0"/>
      <w:divBdr>
        <w:top w:val="none" w:sz="0" w:space="0" w:color="auto"/>
        <w:left w:val="none" w:sz="0" w:space="0" w:color="auto"/>
        <w:bottom w:val="none" w:sz="0" w:space="0" w:color="auto"/>
        <w:right w:val="none" w:sz="0" w:space="0" w:color="auto"/>
      </w:divBdr>
    </w:div>
    <w:div w:id="922645154">
      <w:bodyDiv w:val="1"/>
      <w:marLeft w:val="0"/>
      <w:marRight w:val="0"/>
      <w:marTop w:val="0"/>
      <w:marBottom w:val="0"/>
      <w:divBdr>
        <w:top w:val="none" w:sz="0" w:space="0" w:color="auto"/>
        <w:left w:val="none" w:sz="0" w:space="0" w:color="auto"/>
        <w:bottom w:val="none" w:sz="0" w:space="0" w:color="auto"/>
        <w:right w:val="none" w:sz="0" w:space="0" w:color="auto"/>
      </w:divBdr>
    </w:div>
    <w:div w:id="924921269">
      <w:bodyDiv w:val="1"/>
      <w:marLeft w:val="0"/>
      <w:marRight w:val="0"/>
      <w:marTop w:val="0"/>
      <w:marBottom w:val="0"/>
      <w:divBdr>
        <w:top w:val="none" w:sz="0" w:space="0" w:color="auto"/>
        <w:left w:val="none" w:sz="0" w:space="0" w:color="auto"/>
        <w:bottom w:val="none" w:sz="0" w:space="0" w:color="auto"/>
        <w:right w:val="none" w:sz="0" w:space="0" w:color="auto"/>
      </w:divBdr>
    </w:div>
    <w:div w:id="926037399">
      <w:bodyDiv w:val="1"/>
      <w:marLeft w:val="0"/>
      <w:marRight w:val="0"/>
      <w:marTop w:val="0"/>
      <w:marBottom w:val="0"/>
      <w:divBdr>
        <w:top w:val="none" w:sz="0" w:space="0" w:color="auto"/>
        <w:left w:val="none" w:sz="0" w:space="0" w:color="auto"/>
        <w:bottom w:val="none" w:sz="0" w:space="0" w:color="auto"/>
        <w:right w:val="none" w:sz="0" w:space="0" w:color="auto"/>
      </w:divBdr>
    </w:div>
    <w:div w:id="927545849">
      <w:bodyDiv w:val="1"/>
      <w:marLeft w:val="0"/>
      <w:marRight w:val="0"/>
      <w:marTop w:val="0"/>
      <w:marBottom w:val="0"/>
      <w:divBdr>
        <w:top w:val="none" w:sz="0" w:space="0" w:color="auto"/>
        <w:left w:val="none" w:sz="0" w:space="0" w:color="auto"/>
        <w:bottom w:val="none" w:sz="0" w:space="0" w:color="auto"/>
        <w:right w:val="none" w:sz="0" w:space="0" w:color="auto"/>
      </w:divBdr>
    </w:div>
    <w:div w:id="934173471">
      <w:bodyDiv w:val="1"/>
      <w:marLeft w:val="0"/>
      <w:marRight w:val="0"/>
      <w:marTop w:val="0"/>
      <w:marBottom w:val="0"/>
      <w:divBdr>
        <w:top w:val="none" w:sz="0" w:space="0" w:color="auto"/>
        <w:left w:val="none" w:sz="0" w:space="0" w:color="auto"/>
        <w:bottom w:val="none" w:sz="0" w:space="0" w:color="auto"/>
        <w:right w:val="none" w:sz="0" w:space="0" w:color="auto"/>
      </w:divBdr>
    </w:div>
    <w:div w:id="934826636">
      <w:bodyDiv w:val="1"/>
      <w:marLeft w:val="0"/>
      <w:marRight w:val="0"/>
      <w:marTop w:val="0"/>
      <w:marBottom w:val="0"/>
      <w:divBdr>
        <w:top w:val="none" w:sz="0" w:space="0" w:color="auto"/>
        <w:left w:val="none" w:sz="0" w:space="0" w:color="auto"/>
        <w:bottom w:val="none" w:sz="0" w:space="0" w:color="auto"/>
        <w:right w:val="none" w:sz="0" w:space="0" w:color="auto"/>
      </w:divBdr>
    </w:div>
    <w:div w:id="935480792">
      <w:bodyDiv w:val="1"/>
      <w:marLeft w:val="0"/>
      <w:marRight w:val="0"/>
      <w:marTop w:val="0"/>
      <w:marBottom w:val="0"/>
      <w:divBdr>
        <w:top w:val="none" w:sz="0" w:space="0" w:color="auto"/>
        <w:left w:val="none" w:sz="0" w:space="0" w:color="auto"/>
        <w:bottom w:val="none" w:sz="0" w:space="0" w:color="auto"/>
        <w:right w:val="none" w:sz="0" w:space="0" w:color="auto"/>
      </w:divBdr>
    </w:div>
    <w:div w:id="937565428">
      <w:bodyDiv w:val="1"/>
      <w:marLeft w:val="0"/>
      <w:marRight w:val="0"/>
      <w:marTop w:val="0"/>
      <w:marBottom w:val="0"/>
      <w:divBdr>
        <w:top w:val="none" w:sz="0" w:space="0" w:color="auto"/>
        <w:left w:val="none" w:sz="0" w:space="0" w:color="auto"/>
        <w:bottom w:val="none" w:sz="0" w:space="0" w:color="auto"/>
        <w:right w:val="none" w:sz="0" w:space="0" w:color="auto"/>
      </w:divBdr>
    </w:div>
    <w:div w:id="939533618">
      <w:bodyDiv w:val="1"/>
      <w:marLeft w:val="0"/>
      <w:marRight w:val="0"/>
      <w:marTop w:val="0"/>
      <w:marBottom w:val="0"/>
      <w:divBdr>
        <w:top w:val="none" w:sz="0" w:space="0" w:color="auto"/>
        <w:left w:val="none" w:sz="0" w:space="0" w:color="auto"/>
        <w:bottom w:val="none" w:sz="0" w:space="0" w:color="auto"/>
        <w:right w:val="none" w:sz="0" w:space="0" w:color="auto"/>
      </w:divBdr>
    </w:div>
    <w:div w:id="944459638">
      <w:bodyDiv w:val="1"/>
      <w:marLeft w:val="0"/>
      <w:marRight w:val="0"/>
      <w:marTop w:val="0"/>
      <w:marBottom w:val="0"/>
      <w:divBdr>
        <w:top w:val="none" w:sz="0" w:space="0" w:color="auto"/>
        <w:left w:val="none" w:sz="0" w:space="0" w:color="auto"/>
        <w:bottom w:val="none" w:sz="0" w:space="0" w:color="auto"/>
        <w:right w:val="none" w:sz="0" w:space="0" w:color="auto"/>
      </w:divBdr>
    </w:div>
    <w:div w:id="944927000">
      <w:bodyDiv w:val="1"/>
      <w:marLeft w:val="0"/>
      <w:marRight w:val="0"/>
      <w:marTop w:val="0"/>
      <w:marBottom w:val="0"/>
      <w:divBdr>
        <w:top w:val="none" w:sz="0" w:space="0" w:color="auto"/>
        <w:left w:val="none" w:sz="0" w:space="0" w:color="auto"/>
        <w:bottom w:val="none" w:sz="0" w:space="0" w:color="auto"/>
        <w:right w:val="none" w:sz="0" w:space="0" w:color="auto"/>
      </w:divBdr>
    </w:div>
    <w:div w:id="948469662">
      <w:bodyDiv w:val="1"/>
      <w:marLeft w:val="0"/>
      <w:marRight w:val="0"/>
      <w:marTop w:val="0"/>
      <w:marBottom w:val="0"/>
      <w:divBdr>
        <w:top w:val="none" w:sz="0" w:space="0" w:color="auto"/>
        <w:left w:val="none" w:sz="0" w:space="0" w:color="auto"/>
        <w:bottom w:val="none" w:sz="0" w:space="0" w:color="auto"/>
        <w:right w:val="none" w:sz="0" w:space="0" w:color="auto"/>
      </w:divBdr>
    </w:div>
    <w:div w:id="948662545">
      <w:bodyDiv w:val="1"/>
      <w:marLeft w:val="0"/>
      <w:marRight w:val="0"/>
      <w:marTop w:val="0"/>
      <w:marBottom w:val="0"/>
      <w:divBdr>
        <w:top w:val="none" w:sz="0" w:space="0" w:color="auto"/>
        <w:left w:val="none" w:sz="0" w:space="0" w:color="auto"/>
        <w:bottom w:val="none" w:sz="0" w:space="0" w:color="auto"/>
        <w:right w:val="none" w:sz="0" w:space="0" w:color="auto"/>
      </w:divBdr>
    </w:div>
    <w:div w:id="950631528">
      <w:bodyDiv w:val="1"/>
      <w:marLeft w:val="0"/>
      <w:marRight w:val="0"/>
      <w:marTop w:val="0"/>
      <w:marBottom w:val="0"/>
      <w:divBdr>
        <w:top w:val="none" w:sz="0" w:space="0" w:color="auto"/>
        <w:left w:val="none" w:sz="0" w:space="0" w:color="auto"/>
        <w:bottom w:val="none" w:sz="0" w:space="0" w:color="auto"/>
        <w:right w:val="none" w:sz="0" w:space="0" w:color="auto"/>
      </w:divBdr>
    </w:div>
    <w:div w:id="951789995">
      <w:bodyDiv w:val="1"/>
      <w:marLeft w:val="0"/>
      <w:marRight w:val="0"/>
      <w:marTop w:val="0"/>
      <w:marBottom w:val="0"/>
      <w:divBdr>
        <w:top w:val="none" w:sz="0" w:space="0" w:color="auto"/>
        <w:left w:val="none" w:sz="0" w:space="0" w:color="auto"/>
        <w:bottom w:val="none" w:sz="0" w:space="0" w:color="auto"/>
        <w:right w:val="none" w:sz="0" w:space="0" w:color="auto"/>
      </w:divBdr>
    </w:div>
    <w:div w:id="955450460">
      <w:bodyDiv w:val="1"/>
      <w:marLeft w:val="0"/>
      <w:marRight w:val="0"/>
      <w:marTop w:val="0"/>
      <w:marBottom w:val="0"/>
      <w:divBdr>
        <w:top w:val="none" w:sz="0" w:space="0" w:color="auto"/>
        <w:left w:val="none" w:sz="0" w:space="0" w:color="auto"/>
        <w:bottom w:val="none" w:sz="0" w:space="0" w:color="auto"/>
        <w:right w:val="none" w:sz="0" w:space="0" w:color="auto"/>
      </w:divBdr>
    </w:div>
    <w:div w:id="959998420">
      <w:bodyDiv w:val="1"/>
      <w:marLeft w:val="0"/>
      <w:marRight w:val="0"/>
      <w:marTop w:val="0"/>
      <w:marBottom w:val="0"/>
      <w:divBdr>
        <w:top w:val="none" w:sz="0" w:space="0" w:color="auto"/>
        <w:left w:val="none" w:sz="0" w:space="0" w:color="auto"/>
        <w:bottom w:val="none" w:sz="0" w:space="0" w:color="auto"/>
        <w:right w:val="none" w:sz="0" w:space="0" w:color="auto"/>
      </w:divBdr>
    </w:div>
    <w:div w:id="961838097">
      <w:bodyDiv w:val="1"/>
      <w:marLeft w:val="0"/>
      <w:marRight w:val="0"/>
      <w:marTop w:val="0"/>
      <w:marBottom w:val="0"/>
      <w:divBdr>
        <w:top w:val="none" w:sz="0" w:space="0" w:color="auto"/>
        <w:left w:val="none" w:sz="0" w:space="0" w:color="auto"/>
        <w:bottom w:val="none" w:sz="0" w:space="0" w:color="auto"/>
        <w:right w:val="none" w:sz="0" w:space="0" w:color="auto"/>
      </w:divBdr>
    </w:div>
    <w:div w:id="964897016">
      <w:bodyDiv w:val="1"/>
      <w:marLeft w:val="0"/>
      <w:marRight w:val="0"/>
      <w:marTop w:val="0"/>
      <w:marBottom w:val="0"/>
      <w:divBdr>
        <w:top w:val="none" w:sz="0" w:space="0" w:color="auto"/>
        <w:left w:val="none" w:sz="0" w:space="0" w:color="auto"/>
        <w:bottom w:val="none" w:sz="0" w:space="0" w:color="auto"/>
        <w:right w:val="none" w:sz="0" w:space="0" w:color="auto"/>
      </w:divBdr>
    </w:div>
    <w:div w:id="965743836">
      <w:bodyDiv w:val="1"/>
      <w:marLeft w:val="0"/>
      <w:marRight w:val="0"/>
      <w:marTop w:val="0"/>
      <w:marBottom w:val="0"/>
      <w:divBdr>
        <w:top w:val="none" w:sz="0" w:space="0" w:color="auto"/>
        <w:left w:val="none" w:sz="0" w:space="0" w:color="auto"/>
        <w:bottom w:val="none" w:sz="0" w:space="0" w:color="auto"/>
        <w:right w:val="none" w:sz="0" w:space="0" w:color="auto"/>
      </w:divBdr>
    </w:div>
    <w:div w:id="967933770">
      <w:bodyDiv w:val="1"/>
      <w:marLeft w:val="0"/>
      <w:marRight w:val="0"/>
      <w:marTop w:val="0"/>
      <w:marBottom w:val="0"/>
      <w:divBdr>
        <w:top w:val="none" w:sz="0" w:space="0" w:color="auto"/>
        <w:left w:val="none" w:sz="0" w:space="0" w:color="auto"/>
        <w:bottom w:val="none" w:sz="0" w:space="0" w:color="auto"/>
        <w:right w:val="none" w:sz="0" w:space="0" w:color="auto"/>
      </w:divBdr>
    </w:div>
    <w:div w:id="968782129">
      <w:bodyDiv w:val="1"/>
      <w:marLeft w:val="0"/>
      <w:marRight w:val="0"/>
      <w:marTop w:val="0"/>
      <w:marBottom w:val="0"/>
      <w:divBdr>
        <w:top w:val="none" w:sz="0" w:space="0" w:color="auto"/>
        <w:left w:val="none" w:sz="0" w:space="0" w:color="auto"/>
        <w:bottom w:val="none" w:sz="0" w:space="0" w:color="auto"/>
        <w:right w:val="none" w:sz="0" w:space="0" w:color="auto"/>
      </w:divBdr>
    </w:div>
    <w:div w:id="969671098">
      <w:bodyDiv w:val="1"/>
      <w:marLeft w:val="0"/>
      <w:marRight w:val="0"/>
      <w:marTop w:val="0"/>
      <w:marBottom w:val="0"/>
      <w:divBdr>
        <w:top w:val="none" w:sz="0" w:space="0" w:color="auto"/>
        <w:left w:val="none" w:sz="0" w:space="0" w:color="auto"/>
        <w:bottom w:val="none" w:sz="0" w:space="0" w:color="auto"/>
        <w:right w:val="none" w:sz="0" w:space="0" w:color="auto"/>
      </w:divBdr>
    </w:div>
    <w:div w:id="971787769">
      <w:bodyDiv w:val="1"/>
      <w:marLeft w:val="0"/>
      <w:marRight w:val="0"/>
      <w:marTop w:val="0"/>
      <w:marBottom w:val="0"/>
      <w:divBdr>
        <w:top w:val="none" w:sz="0" w:space="0" w:color="auto"/>
        <w:left w:val="none" w:sz="0" w:space="0" w:color="auto"/>
        <w:bottom w:val="none" w:sz="0" w:space="0" w:color="auto"/>
        <w:right w:val="none" w:sz="0" w:space="0" w:color="auto"/>
      </w:divBdr>
    </w:div>
    <w:div w:id="975110448">
      <w:bodyDiv w:val="1"/>
      <w:marLeft w:val="0"/>
      <w:marRight w:val="0"/>
      <w:marTop w:val="0"/>
      <w:marBottom w:val="0"/>
      <w:divBdr>
        <w:top w:val="none" w:sz="0" w:space="0" w:color="auto"/>
        <w:left w:val="none" w:sz="0" w:space="0" w:color="auto"/>
        <w:bottom w:val="none" w:sz="0" w:space="0" w:color="auto"/>
        <w:right w:val="none" w:sz="0" w:space="0" w:color="auto"/>
      </w:divBdr>
    </w:div>
    <w:div w:id="984744450">
      <w:bodyDiv w:val="1"/>
      <w:marLeft w:val="0"/>
      <w:marRight w:val="0"/>
      <w:marTop w:val="0"/>
      <w:marBottom w:val="0"/>
      <w:divBdr>
        <w:top w:val="none" w:sz="0" w:space="0" w:color="auto"/>
        <w:left w:val="none" w:sz="0" w:space="0" w:color="auto"/>
        <w:bottom w:val="none" w:sz="0" w:space="0" w:color="auto"/>
        <w:right w:val="none" w:sz="0" w:space="0" w:color="auto"/>
      </w:divBdr>
    </w:div>
    <w:div w:id="995495270">
      <w:bodyDiv w:val="1"/>
      <w:marLeft w:val="0"/>
      <w:marRight w:val="0"/>
      <w:marTop w:val="0"/>
      <w:marBottom w:val="0"/>
      <w:divBdr>
        <w:top w:val="none" w:sz="0" w:space="0" w:color="auto"/>
        <w:left w:val="none" w:sz="0" w:space="0" w:color="auto"/>
        <w:bottom w:val="none" w:sz="0" w:space="0" w:color="auto"/>
        <w:right w:val="none" w:sz="0" w:space="0" w:color="auto"/>
      </w:divBdr>
    </w:div>
    <w:div w:id="998507495">
      <w:bodyDiv w:val="1"/>
      <w:marLeft w:val="0"/>
      <w:marRight w:val="0"/>
      <w:marTop w:val="0"/>
      <w:marBottom w:val="0"/>
      <w:divBdr>
        <w:top w:val="none" w:sz="0" w:space="0" w:color="auto"/>
        <w:left w:val="none" w:sz="0" w:space="0" w:color="auto"/>
        <w:bottom w:val="none" w:sz="0" w:space="0" w:color="auto"/>
        <w:right w:val="none" w:sz="0" w:space="0" w:color="auto"/>
      </w:divBdr>
    </w:div>
    <w:div w:id="998774583">
      <w:bodyDiv w:val="1"/>
      <w:marLeft w:val="0"/>
      <w:marRight w:val="0"/>
      <w:marTop w:val="0"/>
      <w:marBottom w:val="0"/>
      <w:divBdr>
        <w:top w:val="none" w:sz="0" w:space="0" w:color="auto"/>
        <w:left w:val="none" w:sz="0" w:space="0" w:color="auto"/>
        <w:bottom w:val="none" w:sz="0" w:space="0" w:color="auto"/>
        <w:right w:val="none" w:sz="0" w:space="0" w:color="auto"/>
      </w:divBdr>
    </w:div>
    <w:div w:id="1000038278">
      <w:bodyDiv w:val="1"/>
      <w:marLeft w:val="0"/>
      <w:marRight w:val="0"/>
      <w:marTop w:val="0"/>
      <w:marBottom w:val="0"/>
      <w:divBdr>
        <w:top w:val="none" w:sz="0" w:space="0" w:color="auto"/>
        <w:left w:val="none" w:sz="0" w:space="0" w:color="auto"/>
        <w:bottom w:val="none" w:sz="0" w:space="0" w:color="auto"/>
        <w:right w:val="none" w:sz="0" w:space="0" w:color="auto"/>
      </w:divBdr>
    </w:div>
    <w:div w:id="1001394103">
      <w:bodyDiv w:val="1"/>
      <w:marLeft w:val="0"/>
      <w:marRight w:val="0"/>
      <w:marTop w:val="0"/>
      <w:marBottom w:val="0"/>
      <w:divBdr>
        <w:top w:val="none" w:sz="0" w:space="0" w:color="auto"/>
        <w:left w:val="none" w:sz="0" w:space="0" w:color="auto"/>
        <w:bottom w:val="none" w:sz="0" w:space="0" w:color="auto"/>
        <w:right w:val="none" w:sz="0" w:space="0" w:color="auto"/>
      </w:divBdr>
    </w:div>
    <w:div w:id="1003315748">
      <w:bodyDiv w:val="1"/>
      <w:marLeft w:val="0"/>
      <w:marRight w:val="0"/>
      <w:marTop w:val="0"/>
      <w:marBottom w:val="0"/>
      <w:divBdr>
        <w:top w:val="none" w:sz="0" w:space="0" w:color="auto"/>
        <w:left w:val="none" w:sz="0" w:space="0" w:color="auto"/>
        <w:bottom w:val="none" w:sz="0" w:space="0" w:color="auto"/>
        <w:right w:val="none" w:sz="0" w:space="0" w:color="auto"/>
      </w:divBdr>
    </w:div>
    <w:div w:id="1012953179">
      <w:bodyDiv w:val="1"/>
      <w:marLeft w:val="0"/>
      <w:marRight w:val="0"/>
      <w:marTop w:val="0"/>
      <w:marBottom w:val="0"/>
      <w:divBdr>
        <w:top w:val="none" w:sz="0" w:space="0" w:color="auto"/>
        <w:left w:val="none" w:sz="0" w:space="0" w:color="auto"/>
        <w:bottom w:val="none" w:sz="0" w:space="0" w:color="auto"/>
        <w:right w:val="none" w:sz="0" w:space="0" w:color="auto"/>
      </w:divBdr>
    </w:div>
    <w:div w:id="1014067771">
      <w:bodyDiv w:val="1"/>
      <w:marLeft w:val="0"/>
      <w:marRight w:val="0"/>
      <w:marTop w:val="0"/>
      <w:marBottom w:val="0"/>
      <w:divBdr>
        <w:top w:val="none" w:sz="0" w:space="0" w:color="auto"/>
        <w:left w:val="none" w:sz="0" w:space="0" w:color="auto"/>
        <w:bottom w:val="none" w:sz="0" w:space="0" w:color="auto"/>
        <w:right w:val="none" w:sz="0" w:space="0" w:color="auto"/>
      </w:divBdr>
    </w:div>
    <w:div w:id="1016467399">
      <w:bodyDiv w:val="1"/>
      <w:marLeft w:val="0"/>
      <w:marRight w:val="0"/>
      <w:marTop w:val="0"/>
      <w:marBottom w:val="0"/>
      <w:divBdr>
        <w:top w:val="none" w:sz="0" w:space="0" w:color="auto"/>
        <w:left w:val="none" w:sz="0" w:space="0" w:color="auto"/>
        <w:bottom w:val="none" w:sz="0" w:space="0" w:color="auto"/>
        <w:right w:val="none" w:sz="0" w:space="0" w:color="auto"/>
      </w:divBdr>
    </w:div>
    <w:div w:id="1018507316">
      <w:bodyDiv w:val="1"/>
      <w:marLeft w:val="0"/>
      <w:marRight w:val="0"/>
      <w:marTop w:val="0"/>
      <w:marBottom w:val="0"/>
      <w:divBdr>
        <w:top w:val="none" w:sz="0" w:space="0" w:color="auto"/>
        <w:left w:val="none" w:sz="0" w:space="0" w:color="auto"/>
        <w:bottom w:val="none" w:sz="0" w:space="0" w:color="auto"/>
        <w:right w:val="none" w:sz="0" w:space="0" w:color="auto"/>
      </w:divBdr>
    </w:div>
    <w:div w:id="1019546295">
      <w:bodyDiv w:val="1"/>
      <w:marLeft w:val="0"/>
      <w:marRight w:val="0"/>
      <w:marTop w:val="0"/>
      <w:marBottom w:val="0"/>
      <w:divBdr>
        <w:top w:val="none" w:sz="0" w:space="0" w:color="auto"/>
        <w:left w:val="none" w:sz="0" w:space="0" w:color="auto"/>
        <w:bottom w:val="none" w:sz="0" w:space="0" w:color="auto"/>
        <w:right w:val="none" w:sz="0" w:space="0" w:color="auto"/>
      </w:divBdr>
    </w:div>
    <w:div w:id="1019770643">
      <w:bodyDiv w:val="1"/>
      <w:marLeft w:val="0"/>
      <w:marRight w:val="0"/>
      <w:marTop w:val="0"/>
      <w:marBottom w:val="0"/>
      <w:divBdr>
        <w:top w:val="none" w:sz="0" w:space="0" w:color="auto"/>
        <w:left w:val="none" w:sz="0" w:space="0" w:color="auto"/>
        <w:bottom w:val="none" w:sz="0" w:space="0" w:color="auto"/>
        <w:right w:val="none" w:sz="0" w:space="0" w:color="auto"/>
      </w:divBdr>
    </w:div>
    <w:div w:id="1023021525">
      <w:bodyDiv w:val="1"/>
      <w:marLeft w:val="0"/>
      <w:marRight w:val="0"/>
      <w:marTop w:val="0"/>
      <w:marBottom w:val="0"/>
      <w:divBdr>
        <w:top w:val="none" w:sz="0" w:space="0" w:color="auto"/>
        <w:left w:val="none" w:sz="0" w:space="0" w:color="auto"/>
        <w:bottom w:val="none" w:sz="0" w:space="0" w:color="auto"/>
        <w:right w:val="none" w:sz="0" w:space="0" w:color="auto"/>
      </w:divBdr>
    </w:div>
    <w:div w:id="1024937496">
      <w:bodyDiv w:val="1"/>
      <w:marLeft w:val="0"/>
      <w:marRight w:val="0"/>
      <w:marTop w:val="0"/>
      <w:marBottom w:val="0"/>
      <w:divBdr>
        <w:top w:val="none" w:sz="0" w:space="0" w:color="auto"/>
        <w:left w:val="none" w:sz="0" w:space="0" w:color="auto"/>
        <w:bottom w:val="none" w:sz="0" w:space="0" w:color="auto"/>
        <w:right w:val="none" w:sz="0" w:space="0" w:color="auto"/>
      </w:divBdr>
    </w:div>
    <w:div w:id="1032262365">
      <w:bodyDiv w:val="1"/>
      <w:marLeft w:val="0"/>
      <w:marRight w:val="0"/>
      <w:marTop w:val="0"/>
      <w:marBottom w:val="0"/>
      <w:divBdr>
        <w:top w:val="none" w:sz="0" w:space="0" w:color="auto"/>
        <w:left w:val="none" w:sz="0" w:space="0" w:color="auto"/>
        <w:bottom w:val="none" w:sz="0" w:space="0" w:color="auto"/>
        <w:right w:val="none" w:sz="0" w:space="0" w:color="auto"/>
      </w:divBdr>
    </w:div>
    <w:div w:id="1035157365">
      <w:bodyDiv w:val="1"/>
      <w:marLeft w:val="0"/>
      <w:marRight w:val="0"/>
      <w:marTop w:val="0"/>
      <w:marBottom w:val="0"/>
      <w:divBdr>
        <w:top w:val="none" w:sz="0" w:space="0" w:color="auto"/>
        <w:left w:val="none" w:sz="0" w:space="0" w:color="auto"/>
        <w:bottom w:val="none" w:sz="0" w:space="0" w:color="auto"/>
        <w:right w:val="none" w:sz="0" w:space="0" w:color="auto"/>
      </w:divBdr>
    </w:div>
    <w:div w:id="1039205627">
      <w:bodyDiv w:val="1"/>
      <w:marLeft w:val="0"/>
      <w:marRight w:val="0"/>
      <w:marTop w:val="0"/>
      <w:marBottom w:val="0"/>
      <w:divBdr>
        <w:top w:val="none" w:sz="0" w:space="0" w:color="auto"/>
        <w:left w:val="none" w:sz="0" w:space="0" w:color="auto"/>
        <w:bottom w:val="none" w:sz="0" w:space="0" w:color="auto"/>
        <w:right w:val="none" w:sz="0" w:space="0" w:color="auto"/>
      </w:divBdr>
    </w:div>
    <w:div w:id="1039470452">
      <w:bodyDiv w:val="1"/>
      <w:marLeft w:val="0"/>
      <w:marRight w:val="0"/>
      <w:marTop w:val="0"/>
      <w:marBottom w:val="0"/>
      <w:divBdr>
        <w:top w:val="none" w:sz="0" w:space="0" w:color="auto"/>
        <w:left w:val="none" w:sz="0" w:space="0" w:color="auto"/>
        <w:bottom w:val="none" w:sz="0" w:space="0" w:color="auto"/>
        <w:right w:val="none" w:sz="0" w:space="0" w:color="auto"/>
      </w:divBdr>
    </w:div>
    <w:div w:id="1041635156">
      <w:bodyDiv w:val="1"/>
      <w:marLeft w:val="0"/>
      <w:marRight w:val="0"/>
      <w:marTop w:val="0"/>
      <w:marBottom w:val="0"/>
      <w:divBdr>
        <w:top w:val="none" w:sz="0" w:space="0" w:color="auto"/>
        <w:left w:val="none" w:sz="0" w:space="0" w:color="auto"/>
        <w:bottom w:val="none" w:sz="0" w:space="0" w:color="auto"/>
        <w:right w:val="none" w:sz="0" w:space="0" w:color="auto"/>
      </w:divBdr>
    </w:div>
    <w:div w:id="1046442785">
      <w:bodyDiv w:val="1"/>
      <w:marLeft w:val="0"/>
      <w:marRight w:val="0"/>
      <w:marTop w:val="0"/>
      <w:marBottom w:val="0"/>
      <w:divBdr>
        <w:top w:val="none" w:sz="0" w:space="0" w:color="auto"/>
        <w:left w:val="none" w:sz="0" w:space="0" w:color="auto"/>
        <w:bottom w:val="none" w:sz="0" w:space="0" w:color="auto"/>
        <w:right w:val="none" w:sz="0" w:space="0" w:color="auto"/>
      </w:divBdr>
    </w:div>
    <w:div w:id="1047222672">
      <w:bodyDiv w:val="1"/>
      <w:marLeft w:val="0"/>
      <w:marRight w:val="0"/>
      <w:marTop w:val="0"/>
      <w:marBottom w:val="0"/>
      <w:divBdr>
        <w:top w:val="none" w:sz="0" w:space="0" w:color="auto"/>
        <w:left w:val="none" w:sz="0" w:space="0" w:color="auto"/>
        <w:bottom w:val="none" w:sz="0" w:space="0" w:color="auto"/>
        <w:right w:val="none" w:sz="0" w:space="0" w:color="auto"/>
      </w:divBdr>
    </w:div>
    <w:div w:id="1052272736">
      <w:bodyDiv w:val="1"/>
      <w:marLeft w:val="0"/>
      <w:marRight w:val="0"/>
      <w:marTop w:val="0"/>
      <w:marBottom w:val="0"/>
      <w:divBdr>
        <w:top w:val="none" w:sz="0" w:space="0" w:color="auto"/>
        <w:left w:val="none" w:sz="0" w:space="0" w:color="auto"/>
        <w:bottom w:val="none" w:sz="0" w:space="0" w:color="auto"/>
        <w:right w:val="none" w:sz="0" w:space="0" w:color="auto"/>
      </w:divBdr>
    </w:div>
    <w:div w:id="1055009969">
      <w:bodyDiv w:val="1"/>
      <w:marLeft w:val="0"/>
      <w:marRight w:val="0"/>
      <w:marTop w:val="0"/>
      <w:marBottom w:val="0"/>
      <w:divBdr>
        <w:top w:val="none" w:sz="0" w:space="0" w:color="auto"/>
        <w:left w:val="none" w:sz="0" w:space="0" w:color="auto"/>
        <w:bottom w:val="none" w:sz="0" w:space="0" w:color="auto"/>
        <w:right w:val="none" w:sz="0" w:space="0" w:color="auto"/>
      </w:divBdr>
    </w:div>
    <w:div w:id="1056313710">
      <w:bodyDiv w:val="1"/>
      <w:marLeft w:val="0"/>
      <w:marRight w:val="0"/>
      <w:marTop w:val="0"/>
      <w:marBottom w:val="0"/>
      <w:divBdr>
        <w:top w:val="none" w:sz="0" w:space="0" w:color="auto"/>
        <w:left w:val="none" w:sz="0" w:space="0" w:color="auto"/>
        <w:bottom w:val="none" w:sz="0" w:space="0" w:color="auto"/>
        <w:right w:val="none" w:sz="0" w:space="0" w:color="auto"/>
      </w:divBdr>
    </w:div>
    <w:div w:id="1060981357">
      <w:bodyDiv w:val="1"/>
      <w:marLeft w:val="0"/>
      <w:marRight w:val="0"/>
      <w:marTop w:val="0"/>
      <w:marBottom w:val="0"/>
      <w:divBdr>
        <w:top w:val="none" w:sz="0" w:space="0" w:color="auto"/>
        <w:left w:val="none" w:sz="0" w:space="0" w:color="auto"/>
        <w:bottom w:val="none" w:sz="0" w:space="0" w:color="auto"/>
        <w:right w:val="none" w:sz="0" w:space="0" w:color="auto"/>
      </w:divBdr>
    </w:div>
    <w:div w:id="1061752296">
      <w:bodyDiv w:val="1"/>
      <w:marLeft w:val="0"/>
      <w:marRight w:val="0"/>
      <w:marTop w:val="0"/>
      <w:marBottom w:val="0"/>
      <w:divBdr>
        <w:top w:val="none" w:sz="0" w:space="0" w:color="auto"/>
        <w:left w:val="none" w:sz="0" w:space="0" w:color="auto"/>
        <w:bottom w:val="none" w:sz="0" w:space="0" w:color="auto"/>
        <w:right w:val="none" w:sz="0" w:space="0" w:color="auto"/>
      </w:divBdr>
    </w:div>
    <w:div w:id="1066610793">
      <w:bodyDiv w:val="1"/>
      <w:marLeft w:val="0"/>
      <w:marRight w:val="0"/>
      <w:marTop w:val="0"/>
      <w:marBottom w:val="0"/>
      <w:divBdr>
        <w:top w:val="none" w:sz="0" w:space="0" w:color="auto"/>
        <w:left w:val="none" w:sz="0" w:space="0" w:color="auto"/>
        <w:bottom w:val="none" w:sz="0" w:space="0" w:color="auto"/>
        <w:right w:val="none" w:sz="0" w:space="0" w:color="auto"/>
      </w:divBdr>
    </w:div>
    <w:div w:id="1066954760">
      <w:bodyDiv w:val="1"/>
      <w:marLeft w:val="0"/>
      <w:marRight w:val="0"/>
      <w:marTop w:val="0"/>
      <w:marBottom w:val="0"/>
      <w:divBdr>
        <w:top w:val="none" w:sz="0" w:space="0" w:color="auto"/>
        <w:left w:val="none" w:sz="0" w:space="0" w:color="auto"/>
        <w:bottom w:val="none" w:sz="0" w:space="0" w:color="auto"/>
        <w:right w:val="none" w:sz="0" w:space="0" w:color="auto"/>
      </w:divBdr>
    </w:div>
    <w:div w:id="1072312938">
      <w:bodyDiv w:val="1"/>
      <w:marLeft w:val="0"/>
      <w:marRight w:val="0"/>
      <w:marTop w:val="0"/>
      <w:marBottom w:val="0"/>
      <w:divBdr>
        <w:top w:val="none" w:sz="0" w:space="0" w:color="auto"/>
        <w:left w:val="none" w:sz="0" w:space="0" w:color="auto"/>
        <w:bottom w:val="none" w:sz="0" w:space="0" w:color="auto"/>
        <w:right w:val="none" w:sz="0" w:space="0" w:color="auto"/>
      </w:divBdr>
    </w:div>
    <w:div w:id="1072511683">
      <w:bodyDiv w:val="1"/>
      <w:marLeft w:val="0"/>
      <w:marRight w:val="0"/>
      <w:marTop w:val="0"/>
      <w:marBottom w:val="0"/>
      <w:divBdr>
        <w:top w:val="none" w:sz="0" w:space="0" w:color="auto"/>
        <w:left w:val="none" w:sz="0" w:space="0" w:color="auto"/>
        <w:bottom w:val="none" w:sz="0" w:space="0" w:color="auto"/>
        <w:right w:val="none" w:sz="0" w:space="0" w:color="auto"/>
      </w:divBdr>
    </w:div>
    <w:div w:id="1075973717">
      <w:bodyDiv w:val="1"/>
      <w:marLeft w:val="0"/>
      <w:marRight w:val="0"/>
      <w:marTop w:val="0"/>
      <w:marBottom w:val="0"/>
      <w:divBdr>
        <w:top w:val="none" w:sz="0" w:space="0" w:color="auto"/>
        <w:left w:val="none" w:sz="0" w:space="0" w:color="auto"/>
        <w:bottom w:val="none" w:sz="0" w:space="0" w:color="auto"/>
        <w:right w:val="none" w:sz="0" w:space="0" w:color="auto"/>
      </w:divBdr>
    </w:div>
    <w:div w:id="1084185803">
      <w:bodyDiv w:val="1"/>
      <w:marLeft w:val="0"/>
      <w:marRight w:val="0"/>
      <w:marTop w:val="0"/>
      <w:marBottom w:val="0"/>
      <w:divBdr>
        <w:top w:val="none" w:sz="0" w:space="0" w:color="auto"/>
        <w:left w:val="none" w:sz="0" w:space="0" w:color="auto"/>
        <w:bottom w:val="none" w:sz="0" w:space="0" w:color="auto"/>
        <w:right w:val="none" w:sz="0" w:space="0" w:color="auto"/>
      </w:divBdr>
    </w:div>
    <w:div w:id="1085495256">
      <w:bodyDiv w:val="1"/>
      <w:marLeft w:val="0"/>
      <w:marRight w:val="0"/>
      <w:marTop w:val="0"/>
      <w:marBottom w:val="0"/>
      <w:divBdr>
        <w:top w:val="none" w:sz="0" w:space="0" w:color="auto"/>
        <w:left w:val="none" w:sz="0" w:space="0" w:color="auto"/>
        <w:bottom w:val="none" w:sz="0" w:space="0" w:color="auto"/>
        <w:right w:val="none" w:sz="0" w:space="0" w:color="auto"/>
      </w:divBdr>
    </w:div>
    <w:div w:id="1088774039">
      <w:bodyDiv w:val="1"/>
      <w:marLeft w:val="0"/>
      <w:marRight w:val="0"/>
      <w:marTop w:val="0"/>
      <w:marBottom w:val="0"/>
      <w:divBdr>
        <w:top w:val="none" w:sz="0" w:space="0" w:color="auto"/>
        <w:left w:val="none" w:sz="0" w:space="0" w:color="auto"/>
        <w:bottom w:val="none" w:sz="0" w:space="0" w:color="auto"/>
        <w:right w:val="none" w:sz="0" w:space="0" w:color="auto"/>
      </w:divBdr>
    </w:div>
    <w:div w:id="1091731184">
      <w:bodyDiv w:val="1"/>
      <w:marLeft w:val="0"/>
      <w:marRight w:val="0"/>
      <w:marTop w:val="0"/>
      <w:marBottom w:val="0"/>
      <w:divBdr>
        <w:top w:val="none" w:sz="0" w:space="0" w:color="auto"/>
        <w:left w:val="none" w:sz="0" w:space="0" w:color="auto"/>
        <w:bottom w:val="none" w:sz="0" w:space="0" w:color="auto"/>
        <w:right w:val="none" w:sz="0" w:space="0" w:color="auto"/>
      </w:divBdr>
    </w:div>
    <w:div w:id="1096050989">
      <w:bodyDiv w:val="1"/>
      <w:marLeft w:val="0"/>
      <w:marRight w:val="0"/>
      <w:marTop w:val="0"/>
      <w:marBottom w:val="0"/>
      <w:divBdr>
        <w:top w:val="none" w:sz="0" w:space="0" w:color="auto"/>
        <w:left w:val="none" w:sz="0" w:space="0" w:color="auto"/>
        <w:bottom w:val="none" w:sz="0" w:space="0" w:color="auto"/>
        <w:right w:val="none" w:sz="0" w:space="0" w:color="auto"/>
      </w:divBdr>
    </w:div>
    <w:div w:id="1097019935">
      <w:bodyDiv w:val="1"/>
      <w:marLeft w:val="0"/>
      <w:marRight w:val="0"/>
      <w:marTop w:val="0"/>
      <w:marBottom w:val="0"/>
      <w:divBdr>
        <w:top w:val="none" w:sz="0" w:space="0" w:color="auto"/>
        <w:left w:val="none" w:sz="0" w:space="0" w:color="auto"/>
        <w:bottom w:val="none" w:sz="0" w:space="0" w:color="auto"/>
        <w:right w:val="none" w:sz="0" w:space="0" w:color="auto"/>
      </w:divBdr>
    </w:div>
    <w:div w:id="1097945952">
      <w:bodyDiv w:val="1"/>
      <w:marLeft w:val="0"/>
      <w:marRight w:val="0"/>
      <w:marTop w:val="0"/>
      <w:marBottom w:val="0"/>
      <w:divBdr>
        <w:top w:val="none" w:sz="0" w:space="0" w:color="auto"/>
        <w:left w:val="none" w:sz="0" w:space="0" w:color="auto"/>
        <w:bottom w:val="none" w:sz="0" w:space="0" w:color="auto"/>
        <w:right w:val="none" w:sz="0" w:space="0" w:color="auto"/>
      </w:divBdr>
    </w:div>
    <w:div w:id="1101224431">
      <w:bodyDiv w:val="1"/>
      <w:marLeft w:val="0"/>
      <w:marRight w:val="0"/>
      <w:marTop w:val="0"/>
      <w:marBottom w:val="0"/>
      <w:divBdr>
        <w:top w:val="none" w:sz="0" w:space="0" w:color="auto"/>
        <w:left w:val="none" w:sz="0" w:space="0" w:color="auto"/>
        <w:bottom w:val="none" w:sz="0" w:space="0" w:color="auto"/>
        <w:right w:val="none" w:sz="0" w:space="0" w:color="auto"/>
      </w:divBdr>
    </w:div>
    <w:div w:id="1102723328">
      <w:bodyDiv w:val="1"/>
      <w:marLeft w:val="0"/>
      <w:marRight w:val="0"/>
      <w:marTop w:val="0"/>
      <w:marBottom w:val="0"/>
      <w:divBdr>
        <w:top w:val="none" w:sz="0" w:space="0" w:color="auto"/>
        <w:left w:val="none" w:sz="0" w:space="0" w:color="auto"/>
        <w:bottom w:val="none" w:sz="0" w:space="0" w:color="auto"/>
        <w:right w:val="none" w:sz="0" w:space="0" w:color="auto"/>
      </w:divBdr>
    </w:div>
    <w:div w:id="1103769724">
      <w:bodyDiv w:val="1"/>
      <w:marLeft w:val="0"/>
      <w:marRight w:val="0"/>
      <w:marTop w:val="0"/>
      <w:marBottom w:val="0"/>
      <w:divBdr>
        <w:top w:val="none" w:sz="0" w:space="0" w:color="auto"/>
        <w:left w:val="none" w:sz="0" w:space="0" w:color="auto"/>
        <w:bottom w:val="none" w:sz="0" w:space="0" w:color="auto"/>
        <w:right w:val="none" w:sz="0" w:space="0" w:color="auto"/>
      </w:divBdr>
    </w:div>
    <w:div w:id="1104302194">
      <w:bodyDiv w:val="1"/>
      <w:marLeft w:val="0"/>
      <w:marRight w:val="0"/>
      <w:marTop w:val="0"/>
      <w:marBottom w:val="0"/>
      <w:divBdr>
        <w:top w:val="none" w:sz="0" w:space="0" w:color="auto"/>
        <w:left w:val="none" w:sz="0" w:space="0" w:color="auto"/>
        <w:bottom w:val="none" w:sz="0" w:space="0" w:color="auto"/>
        <w:right w:val="none" w:sz="0" w:space="0" w:color="auto"/>
      </w:divBdr>
    </w:div>
    <w:div w:id="1105421679">
      <w:bodyDiv w:val="1"/>
      <w:marLeft w:val="0"/>
      <w:marRight w:val="0"/>
      <w:marTop w:val="0"/>
      <w:marBottom w:val="0"/>
      <w:divBdr>
        <w:top w:val="none" w:sz="0" w:space="0" w:color="auto"/>
        <w:left w:val="none" w:sz="0" w:space="0" w:color="auto"/>
        <w:bottom w:val="none" w:sz="0" w:space="0" w:color="auto"/>
        <w:right w:val="none" w:sz="0" w:space="0" w:color="auto"/>
      </w:divBdr>
    </w:div>
    <w:div w:id="1107234779">
      <w:bodyDiv w:val="1"/>
      <w:marLeft w:val="0"/>
      <w:marRight w:val="0"/>
      <w:marTop w:val="0"/>
      <w:marBottom w:val="0"/>
      <w:divBdr>
        <w:top w:val="none" w:sz="0" w:space="0" w:color="auto"/>
        <w:left w:val="none" w:sz="0" w:space="0" w:color="auto"/>
        <w:bottom w:val="none" w:sz="0" w:space="0" w:color="auto"/>
        <w:right w:val="none" w:sz="0" w:space="0" w:color="auto"/>
      </w:divBdr>
    </w:div>
    <w:div w:id="1107390507">
      <w:bodyDiv w:val="1"/>
      <w:marLeft w:val="0"/>
      <w:marRight w:val="0"/>
      <w:marTop w:val="0"/>
      <w:marBottom w:val="0"/>
      <w:divBdr>
        <w:top w:val="none" w:sz="0" w:space="0" w:color="auto"/>
        <w:left w:val="none" w:sz="0" w:space="0" w:color="auto"/>
        <w:bottom w:val="none" w:sz="0" w:space="0" w:color="auto"/>
        <w:right w:val="none" w:sz="0" w:space="0" w:color="auto"/>
      </w:divBdr>
    </w:div>
    <w:div w:id="1114983713">
      <w:bodyDiv w:val="1"/>
      <w:marLeft w:val="0"/>
      <w:marRight w:val="0"/>
      <w:marTop w:val="0"/>
      <w:marBottom w:val="0"/>
      <w:divBdr>
        <w:top w:val="none" w:sz="0" w:space="0" w:color="auto"/>
        <w:left w:val="none" w:sz="0" w:space="0" w:color="auto"/>
        <w:bottom w:val="none" w:sz="0" w:space="0" w:color="auto"/>
        <w:right w:val="none" w:sz="0" w:space="0" w:color="auto"/>
      </w:divBdr>
    </w:div>
    <w:div w:id="1116101960">
      <w:bodyDiv w:val="1"/>
      <w:marLeft w:val="0"/>
      <w:marRight w:val="0"/>
      <w:marTop w:val="0"/>
      <w:marBottom w:val="0"/>
      <w:divBdr>
        <w:top w:val="none" w:sz="0" w:space="0" w:color="auto"/>
        <w:left w:val="none" w:sz="0" w:space="0" w:color="auto"/>
        <w:bottom w:val="none" w:sz="0" w:space="0" w:color="auto"/>
        <w:right w:val="none" w:sz="0" w:space="0" w:color="auto"/>
      </w:divBdr>
    </w:div>
    <w:div w:id="1116216053">
      <w:bodyDiv w:val="1"/>
      <w:marLeft w:val="0"/>
      <w:marRight w:val="0"/>
      <w:marTop w:val="0"/>
      <w:marBottom w:val="0"/>
      <w:divBdr>
        <w:top w:val="none" w:sz="0" w:space="0" w:color="auto"/>
        <w:left w:val="none" w:sz="0" w:space="0" w:color="auto"/>
        <w:bottom w:val="none" w:sz="0" w:space="0" w:color="auto"/>
        <w:right w:val="none" w:sz="0" w:space="0" w:color="auto"/>
      </w:divBdr>
    </w:div>
    <w:div w:id="1117482311">
      <w:bodyDiv w:val="1"/>
      <w:marLeft w:val="0"/>
      <w:marRight w:val="0"/>
      <w:marTop w:val="0"/>
      <w:marBottom w:val="0"/>
      <w:divBdr>
        <w:top w:val="none" w:sz="0" w:space="0" w:color="auto"/>
        <w:left w:val="none" w:sz="0" w:space="0" w:color="auto"/>
        <w:bottom w:val="none" w:sz="0" w:space="0" w:color="auto"/>
        <w:right w:val="none" w:sz="0" w:space="0" w:color="auto"/>
      </w:divBdr>
    </w:div>
    <w:div w:id="1117868899">
      <w:bodyDiv w:val="1"/>
      <w:marLeft w:val="0"/>
      <w:marRight w:val="0"/>
      <w:marTop w:val="0"/>
      <w:marBottom w:val="0"/>
      <w:divBdr>
        <w:top w:val="none" w:sz="0" w:space="0" w:color="auto"/>
        <w:left w:val="none" w:sz="0" w:space="0" w:color="auto"/>
        <w:bottom w:val="none" w:sz="0" w:space="0" w:color="auto"/>
        <w:right w:val="none" w:sz="0" w:space="0" w:color="auto"/>
      </w:divBdr>
    </w:div>
    <w:div w:id="1118380297">
      <w:bodyDiv w:val="1"/>
      <w:marLeft w:val="0"/>
      <w:marRight w:val="0"/>
      <w:marTop w:val="0"/>
      <w:marBottom w:val="0"/>
      <w:divBdr>
        <w:top w:val="none" w:sz="0" w:space="0" w:color="auto"/>
        <w:left w:val="none" w:sz="0" w:space="0" w:color="auto"/>
        <w:bottom w:val="none" w:sz="0" w:space="0" w:color="auto"/>
        <w:right w:val="none" w:sz="0" w:space="0" w:color="auto"/>
      </w:divBdr>
    </w:div>
    <w:div w:id="1121730861">
      <w:bodyDiv w:val="1"/>
      <w:marLeft w:val="0"/>
      <w:marRight w:val="0"/>
      <w:marTop w:val="0"/>
      <w:marBottom w:val="0"/>
      <w:divBdr>
        <w:top w:val="none" w:sz="0" w:space="0" w:color="auto"/>
        <w:left w:val="none" w:sz="0" w:space="0" w:color="auto"/>
        <w:bottom w:val="none" w:sz="0" w:space="0" w:color="auto"/>
        <w:right w:val="none" w:sz="0" w:space="0" w:color="auto"/>
      </w:divBdr>
    </w:div>
    <w:div w:id="1122384000">
      <w:bodyDiv w:val="1"/>
      <w:marLeft w:val="0"/>
      <w:marRight w:val="0"/>
      <w:marTop w:val="0"/>
      <w:marBottom w:val="0"/>
      <w:divBdr>
        <w:top w:val="none" w:sz="0" w:space="0" w:color="auto"/>
        <w:left w:val="none" w:sz="0" w:space="0" w:color="auto"/>
        <w:bottom w:val="none" w:sz="0" w:space="0" w:color="auto"/>
        <w:right w:val="none" w:sz="0" w:space="0" w:color="auto"/>
      </w:divBdr>
    </w:div>
    <w:div w:id="1127893673">
      <w:bodyDiv w:val="1"/>
      <w:marLeft w:val="0"/>
      <w:marRight w:val="0"/>
      <w:marTop w:val="0"/>
      <w:marBottom w:val="0"/>
      <w:divBdr>
        <w:top w:val="none" w:sz="0" w:space="0" w:color="auto"/>
        <w:left w:val="none" w:sz="0" w:space="0" w:color="auto"/>
        <w:bottom w:val="none" w:sz="0" w:space="0" w:color="auto"/>
        <w:right w:val="none" w:sz="0" w:space="0" w:color="auto"/>
      </w:divBdr>
    </w:div>
    <w:div w:id="1127964741">
      <w:bodyDiv w:val="1"/>
      <w:marLeft w:val="0"/>
      <w:marRight w:val="0"/>
      <w:marTop w:val="0"/>
      <w:marBottom w:val="0"/>
      <w:divBdr>
        <w:top w:val="none" w:sz="0" w:space="0" w:color="auto"/>
        <w:left w:val="none" w:sz="0" w:space="0" w:color="auto"/>
        <w:bottom w:val="none" w:sz="0" w:space="0" w:color="auto"/>
        <w:right w:val="none" w:sz="0" w:space="0" w:color="auto"/>
      </w:divBdr>
    </w:div>
    <w:div w:id="1136921320">
      <w:bodyDiv w:val="1"/>
      <w:marLeft w:val="0"/>
      <w:marRight w:val="0"/>
      <w:marTop w:val="0"/>
      <w:marBottom w:val="0"/>
      <w:divBdr>
        <w:top w:val="none" w:sz="0" w:space="0" w:color="auto"/>
        <w:left w:val="none" w:sz="0" w:space="0" w:color="auto"/>
        <w:bottom w:val="none" w:sz="0" w:space="0" w:color="auto"/>
        <w:right w:val="none" w:sz="0" w:space="0" w:color="auto"/>
      </w:divBdr>
    </w:div>
    <w:div w:id="1136950466">
      <w:bodyDiv w:val="1"/>
      <w:marLeft w:val="0"/>
      <w:marRight w:val="0"/>
      <w:marTop w:val="0"/>
      <w:marBottom w:val="0"/>
      <w:divBdr>
        <w:top w:val="none" w:sz="0" w:space="0" w:color="auto"/>
        <w:left w:val="none" w:sz="0" w:space="0" w:color="auto"/>
        <w:bottom w:val="none" w:sz="0" w:space="0" w:color="auto"/>
        <w:right w:val="none" w:sz="0" w:space="0" w:color="auto"/>
      </w:divBdr>
    </w:div>
    <w:div w:id="1142383541">
      <w:bodyDiv w:val="1"/>
      <w:marLeft w:val="0"/>
      <w:marRight w:val="0"/>
      <w:marTop w:val="0"/>
      <w:marBottom w:val="0"/>
      <w:divBdr>
        <w:top w:val="none" w:sz="0" w:space="0" w:color="auto"/>
        <w:left w:val="none" w:sz="0" w:space="0" w:color="auto"/>
        <w:bottom w:val="none" w:sz="0" w:space="0" w:color="auto"/>
        <w:right w:val="none" w:sz="0" w:space="0" w:color="auto"/>
      </w:divBdr>
    </w:div>
    <w:div w:id="1143354572">
      <w:bodyDiv w:val="1"/>
      <w:marLeft w:val="0"/>
      <w:marRight w:val="0"/>
      <w:marTop w:val="0"/>
      <w:marBottom w:val="0"/>
      <w:divBdr>
        <w:top w:val="none" w:sz="0" w:space="0" w:color="auto"/>
        <w:left w:val="none" w:sz="0" w:space="0" w:color="auto"/>
        <w:bottom w:val="none" w:sz="0" w:space="0" w:color="auto"/>
        <w:right w:val="none" w:sz="0" w:space="0" w:color="auto"/>
      </w:divBdr>
    </w:div>
    <w:div w:id="1143624719">
      <w:bodyDiv w:val="1"/>
      <w:marLeft w:val="0"/>
      <w:marRight w:val="0"/>
      <w:marTop w:val="0"/>
      <w:marBottom w:val="0"/>
      <w:divBdr>
        <w:top w:val="none" w:sz="0" w:space="0" w:color="auto"/>
        <w:left w:val="none" w:sz="0" w:space="0" w:color="auto"/>
        <w:bottom w:val="none" w:sz="0" w:space="0" w:color="auto"/>
        <w:right w:val="none" w:sz="0" w:space="0" w:color="auto"/>
      </w:divBdr>
    </w:div>
    <w:div w:id="1146125460">
      <w:bodyDiv w:val="1"/>
      <w:marLeft w:val="0"/>
      <w:marRight w:val="0"/>
      <w:marTop w:val="0"/>
      <w:marBottom w:val="0"/>
      <w:divBdr>
        <w:top w:val="none" w:sz="0" w:space="0" w:color="auto"/>
        <w:left w:val="none" w:sz="0" w:space="0" w:color="auto"/>
        <w:bottom w:val="none" w:sz="0" w:space="0" w:color="auto"/>
        <w:right w:val="none" w:sz="0" w:space="0" w:color="auto"/>
      </w:divBdr>
    </w:div>
    <w:div w:id="1146698474">
      <w:bodyDiv w:val="1"/>
      <w:marLeft w:val="0"/>
      <w:marRight w:val="0"/>
      <w:marTop w:val="0"/>
      <w:marBottom w:val="0"/>
      <w:divBdr>
        <w:top w:val="none" w:sz="0" w:space="0" w:color="auto"/>
        <w:left w:val="none" w:sz="0" w:space="0" w:color="auto"/>
        <w:bottom w:val="none" w:sz="0" w:space="0" w:color="auto"/>
        <w:right w:val="none" w:sz="0" w:space="0" w:color="auto"/>
      </w:divBdr>
    </w:div>
    <w:div w:id="1146968183">
      <w:bodyDiv w:val="1"/>
      <w:marLeft w:val="0"/>
      <w:marRight w:val="0"/>
      <w:marTop w:val="0"/>
      <w:marBottom w:val="0"/>
      <w:divBdr>
        <w:top w:val="none" w:sz="0" w:space="0" w:color="auto"/>
        <w:left w:val="none" w:sz="0" w:space="0" w:color="auto"/>
        <w:bottom w:val="none" w:sz="0" w:space="0" w:color="auto"/>
        <w:right w:val="none" w:sz="0" w:space="0" w:color="auto"/>
      </w:divBdr>
    </w:div>
    <w:div w:id="1151143643">
      <w:bodyDiv w:val="1"/>
      <w:marLeft w:val="0"/>
      <w:marRight w:val="0"/>
      <w:marTop w:val="0"/>
      <w:marBottom w:val="0"/>
      <w:divBdr>
        <w:top w:val="none" w:sz="0" w:space="0" w:color="auto"/>
        <w:left w:val="none" w:sz="0" w:space="0" w:color="auto"/>
        <w:bottom w:val="none" w:sz="0" w:space="0" w:color="auto"/>
        <w:right w:val="none" w:sz="0" w:space="0" w:color="auto"/>
      </w:divBdr>
    </w:div>
    <w:div w:id="1155030257">
      <w:bodyDiv w:val="1"/>
      <w:marLeft w:val="0"/>
      <w:marRight w:val="0"/>
      <w:marTop w:val="0"/>
      <w:marBottom w:val="0"/>
      <w:divBdr>
        <w:top w:val="none" w:sz="0" w:space="0" w:color="auto"/>
        <w:left w:val="none" w:sz="0" w:space="0" w:color="auto"/>
        <w:bottom w:val="none" w:sz="0" w:space="0" w:color="auto"/>
        <w:right w:val="none" w:sz="0" w:space="0" w:color="auto"/>
      </w:divBdr>
    </w:div>
    <w:div w:id="1155999438">
      <w:bodyDiv w:val="1"/>
      <w:marLeft w:val="0"/>
      <w:marRight w:val="0"/>
      <w:marTop w:val="0"/>
      <w:marBottom w:val="0"/>
      <w:divBdr>
        <w:top w:val="none" w:sz="0" w:space="0" w:color="auto"/>
        <w:left w:val="none" w:sz="0" w:space="0" w:color="auto"/>
        <w:bottom w:val="none" w:sz="0" w:space="0" w:color="auto"/>
        <w:right w:val="none" w:sz="0" w:space="0" w:color="auto"/>
      </w:divBdr>
    </w:div>
    <w:div w:id="1157265309">
      <w:bodyDiv w:val="1"/>
      <w:marLeft w:val="0"/>
      <w:marRight w:val="0"/>
      <w:marTop w:val="0"/>
      <w:marBottom w:val="0"/>
      <w:divBdr>
        <w:top w:val="none" w:sz="0" w:space="0" w:color="auto"/>
        <w:left w:val="none" w:sz="0" w:space="0" w:color="auto"/>
        <w:bottom w:val="none" w:sz="0" w:space="0" w:color="auto"/>
        <w:right w:val="none" w:sz="0" w:space="0" w:color="auto"/>
      </w:divBdr>
    </w:div>
    <w:div w:id="1160585963">
      <w:bodyDiv w:val="1"/>
      <w:marLeft w:val="0"/>
      <w:marRight w:val="0"/>
      <w:marTop w:val="0"/>
      <w:marBottom w:val="0"/>
      <w:divBdr>
        <w:top w:val="none" w:sz="0" w:space="0" w:color="auto"/>
        <w:left w:val="none" w:sz="0" w:space="0" w:color="auto"/>
        <w:bottom w:val="none" w:sz="0" w:space="0" w:color="auto"/>
        <w:right w:val="none" w:sz="0" w:space="0" w:color="auto"/>
      </w:divBdr>
    </w:div>
    <w:div w:id="1162162492">
      <w:bodyDiv w:val="1"/>
      <w:marLeft w:val="0"/>
      <w:marRight w:val="0"/>
      <w:marTop w:val="0"/>
      <w:marBottom w:val="0"/>
      <w:divBdr>
        <w:top w:val="none" w:sz="0" w:space="0" w:color="auto"/>
        <w:left w:val="none" w:sz="0" w:space="0" w:color="auto"/>
        <w:bottom w:val="none" w:sz="0" w:space="0" w:color="auto"/>
        <w:right w:val="none" w:sz="0" w:space="0" w:color="auto"/>
      </w:divBdr>
    </w:div>
    <w:div w:id="1162889809">
      <w:bodyDiv w:val="1"/>
      <w:marLeft w:val="0"/>
      <w:marRight w:val="0"/>
      <w:marTop w:val="0"/>
      <w:marBottom w:val="0"/>
      <w:divBdr>
        <w:top w:val="none" w:sz="0" w:space="0" w:color="auto"/>
        <w:left w:val="none" w:sz="0" w:space="0" w:color="auto"/>
        <w:bottom w:val="none" w:sz="0" w:space="0" w:color="auto"/>
        <w:right w:val="none" w:sz="0" w:space="0" w:color="auto"/>
      </w:divBdr>
    </w:div>
    <w:div w:id="1169445169">
      <w:bodyDiv w:val="1"/>
      <w:marLeft w:val="0"/>
      <w:marRight w:val="0"/>
      <w:marTop w:val="0"/>
      <w:marBottom w:val="0"/>
      <w:divBdr>
        <w:top w:val="none" w:sz="0" w:space="0" w:color="auto"/>
        <w:left w:val="none" w:sz="0" w:space="0" w:color="auto"/>
        <w:bottom w:val="none" w:sz="0" w:space="0" w:color="auto"/>
        <w:right w:val="none" w:sz="0" w:space="0" w:color="auto"/>
      </w:divBdr>
    </w:div>
    <w:div w:id="1170827817">
      <w:bodyDiv w:val="1"/>
      <w:marLeft w:val="0"/>
      <w:marRight w:val="0"/>
      <w:marTop w:val="0"/>
      <w:marBottom w:val="0"/>
      <w:divBdr>
        <w:top w:val="none" w:sz="0" w:space="0" w:color="auto"/>
        <w:left w:val="none" w:sz="0" w:space="0" w:color="auto"/>
        <w:bottom w:val="none" w:sz="0" w:space="0" w:color="auto"/>
        <w:right w:val="none" w:sz="0" w:space="0" w:color="auto"/>
      </w:divBdr>
    </w:div>
    <w:div w:id="1172405077">
      <w:bodyDiv w:val="1"/>
      <w:marLeft w:val="0"/>
      <w:marRight w:val="0"/>
      <w:marTop w:val="0"/>
      <w:marBottom w:val="0"/>
      <w:divBdr>
        <w:top w:val="none" w:sz="0" w:space="0" w:color="auto"/>
        <w:left w:val="none" w:sz="0" w:space="0" w:color="auto"/>
        <w:bottom w:val="none" w:sz="0" w:space="0" w:color="auto"/>
        <w:right w:val="none" w:sz="0" w:space="0" w:color="auto"/>
      </w:divBdr>
    </w:div>
    <w:div w:id="1172721134">
      <w:bodyDiv w:val="1"/>
      <w:marLeft w:val="0"/>
      <w:marRight w:val="0"/>
      <w:marTop w:val="0"/>
      <w:marBottom w:val="0"/>
      <w:divBdr>
        <w:top w:val="none" w:sz="0" w:space="0" w:color="auto"/>
        <w:left w:val="none" w:sz="0" w:space="0" w:color="auto"/>
        <w:bottom w:val="none" w:sz="0" w:space="0" w:color="auto"/>
        <w:right w:val="none" w:sz="0" w:space="0" w:color="auto"/>
      </w:divBdr>
    </w:div>
    <w:div w:id="1175538589">
      <w:bodyDiv w:val="1"/>
      <w:marLeft w:val="0"/>
      <w:marRight w:val="0"/>
      <w:marTop w:val="0"/>
      <w:marBottom w:val="0"/>
      <w:divBdr>
        <w:top w:val="none" w:sz="0" w:space="0" w:color="auto"/>
        <w:left w:val="none" w:sz="0" w:space="0" w:color="auto"/>
        <w:bottom w:val="none" w:sz="0" w:space="0" w:color="auto"/>
        <w:right w:val="none" w:sz="0" w:space="0" w:color="auto"/>
      </w:divBdr>
    </w:div>
    <w:div w:id="1183855863">
      <w:bodyDiv w:val="1"/>
      <w:marLeft w:val="0"/>
      <w:marRight w:val="0"/>
      <w:marTop w:val="0"/>
      <w:marBottom w:val="0"/>
      <w:divBdr>
        <w:top w:val="none" w:sz="0" w:space="0" w:color="auto"/>
        <w:left w:val="none" w:sz="0" w:space="0" w:color="auto"/>
        <w:bottom w:val="none" w:sz="0" w:space="0" w:color="auto"/>
        <w:right w:val="none" w:sz="0" w:space="0" w:color="auto"/>
      </w:divBdr>
    </w:div>
    <w:div w:id="1184200551">
      <w:bodyDiv w:val="1"/>
      <w:marLeft w:val="0"/>
      <w:marRight w:val="0"/>
      <w:marTop w:val="0"/>
      <w:marBottom w:val="0"/>
      <w:divBdr>
        <w:top w:val="none" w:sz="0" w:space="0" w:color="auto"/>
        <w:left w:val="none" w:sz="0" w:space="0" w:color="auto"/>
        <w:bottom w:val="none" w:sz="0" w:space="0" w:color="auto"/>
        <w:right w:val="none" w:sz="0" w:space="0" w:color="auto"/>
      </w:divBdr>
    </w:div>
    <w:div w:id="1191795109">
      <w:bodyDiv w:val="1"/>
      <w:marLeft w:val="0"/>
      <w:marRight w:val="0"/>
      <w:marTop w:val="0"/>
      <w:marBottom w:val="0"/>
      <w:divBdr>
        <w:top w:val="none" w:sz="0" w:space="0" w:color="auto"/>
        <w:left w:val="none" w:sz="0" w:space="0" w:color="auto"/>
        <w:bottom w:val="none" w:sz="0" w:space="0" w:color="auto"/>
        <w:right w:val="none" w:sz="0" w:space="0" w:color="auto"/>
      </w:divBdr>
    </w:div>
    <w:div w:id="1193765329">
      <w:bodyDiv w:val="1"/>
      <w:marLeft w:val="0"/>
      <w:marRight w:val="0"/>
      <w:marTop w:val="0"/>
      <w:marBottom w:val="0"/>
      <w:divBdr>
        <w:top w:val="none" w:sz="0" w:space="0" w:color="auto"/>
        <w:left w:val="none" w:sz="0" w:space="0" w:color="auto"/>
        <w:bottom w:val="none" w:sz="0" w:space="0" w:color="auto"/>
        <w:right w:val="none" w:sz="0" w:space="0" w:color="auto"/>
      </w:divBdr>
    </w:div>
    <w:div w:id="1196767877">
      <w:bodyDiv w:val="1"/>
      <w:marLeft w:val="0"/>
      <w:marRight w:val="0"/>
      <w:marTop w:val="0"/>
      <w:marBottom w:val="0"/>
      <w:divBdr>
        <w:top w:val="none" w:sz="0" w:space="0" w:color="auto"/>
        <w:left w:val="none" w:sz="0" w:space="0" w:color="auto"/>
        <w:bottom w:val="none" w:sz="0" w:space="0" w:color="auto"/>
        <w:right w:val="none" w:sz="0" w:space="0" w:color="auto"/>
      </w:divBdr>
    </w:div>
    <w:div w:id="1198006072">
      <w:bodyDiv w:val="1"/>
      <w:marLeft w:val="0"/>
      <w:marRight w:val="0"/>
      <w:marTop w:val="0"/>
      <w:marBottom w:val="0"/>
      <w:divBdr>
        <w:top w:val="none" w:sz="0" w:space="0" w:color="auto"/>
        <w:left w:val="none" w:sz="0" w:space="0" w:color="auto"/>
        <w:bottom w:val="none" w:sz="0" w:space="0" w:color="auto"/>
        <w:right w:val="none" w:sz="0" w:space="0" w:color="auto"/>
      </w:divBdr>
    </w:div>
    <w:div w:id="1201626901">
      <w:bodyDiv w:val="1"/>
      <w:marLeft w:val="0"/>
      <w:marRight w:val="0"/>
      <w:marTop w:val="0"/>
      <w:marBottom w:val="0"/>
      <w:divBdr>
        <w:top w:val="none" w:sz="0" w:space="0" w:color="auto"/>
        <w:left w:val="none" w:sz="0" w:space="0" w:color="auto"/>
        <w:bottom w:val="none" w:sz="0" w:space="0" w:color="auto"/>
        <w:right w:val="none" w:sz="0" w:space="0" w:color="auto"/>
      </w:divBdr>
    </w:div>
    <w:div w:id="1201936880">
      <w:bodyDiv w:val="1"/>
      <w:marLeft w:val="0"/>
      <w:marRight w:val="0"/>
      <w:marTop w:val="0"/>
      <w:marBottom w:val="0"/>
      <w:divBdr>
        <w:top w:val="none" w:sz="0" w:space="0" w:color="auto"/>
        <w:left w:val="none" w:sz="0" w:space="0" w:color="auto"/>
        <w:bottom w:val="none" w:sz="0" w:space="0" w:color="auto"/>
        <w:right w:val="none" w:sz="0" w:space="0" w:color="auto"/>
      </w:divBdr>
    </w:div>
    <w:div w:id="1204825251">
      <w:bodyDiv w:val="1"/>
      <w:marLeft w:val="0"/>
      <w:marRight w:val="0"/>
      <w:marTop w:val="0"/>
      <w:marBottom w:val="0"/>
      <w:divBdr>
        <w:top w:val="none" w:sz="0" w:space="0" w:color="auto"/>
        <w:left w:val="none" w:sz="0" w:space="0" w:color="auto"/>
        <w:bottom w:val="none" w:sz="0" w:space="0" w:color="auto"/>
        <w:right w:val="none" w:sz="0" w:space="0" w:color="auto"/>
      </w:divBdr>
    </w:div>
    <w:div w:id="1211383914">
      <w:bodyDiv w:val="1"/>
      <w:marLeft w:val="0"/>
      <w:marRight w:val="0"/>
      <w:marTop w:val="0"/>
      <w:marBottom w:val="0"/>
      <w:divBdr>
        <w:top w:val="none" w:sz="0" w:space="0" w:color="auto"/>
        <w:left w:val="none" w:sz="0" w:space="0" w:color="auto"/>
        <w:bottom w:val="none" w:sz="0" w:space="0" w:color="auto"/>
        <w:right w:val="none" w:sz="0" w:space="0" w:color="auto"/>
      </w:divBdr>
    </w:div>
    <w:div w:id="1217158077">
      <w:bodyDiv w:val="1"/>
      <w:marLeft w:val="0"/>
      <w:marRight w:val="0"/>
      <w:marTop w:val="0"/>
      <w:marBottom w:val="0"/>
      <w:divBdr>
        <w:top w:val="none" w:sz="0" w:space="0" w:color="auto"/>
        <w:left w:val="none" w:sz="0" w:space="0" w:color="auto"/>
        <w:bottom w:val="none" w:sz="0" w:space="0" w:color="auto"/>
        <w:right w:val="none" w:sz="0" w:space="0" w:color="auto"/>
      </w:divBdr>
    </w:div>
    <w:div w:id="1217621309">
      <w:bodyDiv w:val="1"/>
      <w:marLeft w:val="0"/>
      <w:marRight w:val="0"/>
      <w:marTop w:val="0"/>
      <w:marBottom w:val="0"/>
      <w:divBdr>
        <w:top w:val="none" w:sz="0" w:space="0" w:color="auto"/>
        <w:left w:val="none" w:sz="0" w:space="0" w:color="auto"/>
        <w:bottom w:val="none" w:sz="0" w:space="0" w:color="auto"/>
        <w:right w:val="none" w:sz="0" w:space="0" w:color="auto"/>
      </w:divBdr>
    </w:div>
    <w:div w:id="1217737801">
      <w:bodyDiv w:val="1"/>
      <w:marLeft w:val="0"/>
      <w:marRight w:val="0"/>
      <w:marTop w:val="0"/>
      <w:marBottom w:val="0"/>
      <w:divBdr>
        <w:top w:val="none" w:sz="0" w:space="0" w:color="auto"/>
        <w:left w:val="none" w:sz="0" w:space="0" w:color="auto"/>
        <w:bottom w:val="none" w:sz="0" w:space="0" w:color="auto"/>
        <w:right w:val="none" w:sz="0" w:space="0" w:color="auto"/>
      </w:divBdr>
    </w:div>
    <w:div w:id="1223709423">
      <w:bodyDiv w:val="1"/>
      <w:marLeft w:val="0"/>
      <w:marRight w:val="0"/>
      <w:marTop w:val="0"/>
      <w:marBottom w:val="0"/>
      <w:divBdr>
        <w:top w:val="none" w:sz="0" w:space="0" w:color="auto"/>
        <w:left w:val="none" w:sz="0" w:space="0" w:color="auto"/>
        <w:bottom w:val="none" w:sz="0" w:space="0" w:color="auto"/>
        <w:right w:val="none" w:sz="0" w:space="0" w:color="auto"/>
      </w:divBdr>
    </w:div>
    <w:div w:id="1225288432">
      <w:bodyDiv w:val="1"/>
      <w:marLeft w:val="0"/>
      <w:marRight w:val="0"/>
      <w:marTop w:val="0"/>
      <w:marBottom w:val="0"/>
      <w:divBdr>
        <w:top w:val="none" w:sz="0" w:space="0" w:color="auto"/>
        <w:left w:val="none" w:sz="0" w:space="0" w:color="auto"/>
        <w:bottom w:val="none" w:sz="0" w:space="0" w:color="auto"/>
        <w:right w:val="none" w:sz="0" w:space="0" w:color="auto"/>
      </w:divBdr>
    </w:div>
    <w:div w:id="1228761913">
      <w:bodyDiv w:val="1"/>
      <w:marLeft w:val="0"/>
      <w:marRight w:val="0"/>
      <w:marTop w:val="0"/>
      <w:marBottom w:val="0"/>
      <w:divBdr>
        <w:top w:val="none" w:sz="0" w:space="0" w:color="auto"/>
        <w:left w:val="none" w:sz="0" w:space="0" w:color="auto"/>
        <w:bottom w:val="none" w:sz="0" w:space="0" w:color="auto"/>
        <w:right w:val="none" w:sz="0" w:space="0" w:color="auto"/>
      </w:divBdr>
    </w:div>
    <w:div w:id="1231312983">
      <w:bodyDiv w:val="1"/>
      <w:marLeft w:val="0"/>
      <w:marRight w:val="0"/>
      <w:marTop w:val="0"/>
      <w:marBottom w:val="0"/>
      <w:divBdr>
        <w:top w:val="none" w:sz="0" w:space="0" w:color="auto"/>
        <w:left w:val="none" w:sz="0" w:space="0" w:color="auto"/>
        <w:bottom w:val="none" w:sz="0" w:space="0" w:color="auto"/>
        <w:right w:val="none" w:sz="0" w:space="0" w:color="auto"/>
      </w:divBdr>
    </w:div>
    <w:div w:id="1231573329">
      <w:bodyDiv w:val="1"/>
      <w:marLeft w:val="0"/>
      <w:marRight w:val="0"/>
      <w:marTop w:val="0"/>
      <w:marBottom w:val="0"/>
      <w:divBdr>
        <w:top w:val="none" w:sz="0" w:space="0" w:color="auto"/>
        <w:left w:val="none" w:sz="0" w:space="0" w:color="auto"/>
        <w:bottom w:val="none" w:sz="0" w:space="0" w:color="auto"/>
        <w:right w:val="none" w:sz="0" w:space="0" w:color="auto"/>
      </w:divBdr>
    </w:div>
    <w:div w:id="1232236902">
      <w:bodyDiv w:val="1"/>
      <w:marLeft w:val="0"/>
      <w:marRight w:val="0"/>
      <w:marTop w:val="0"/>
      <w:marBottom w:val="0"/>
      <w:divBdr>
        <w:top w:val="none" w:sz="0" w:space="0" w:color="auto"/>
        <w:left w:val="none" w:sz="0" w:space="0" w:color="auto"/>
        <w:bottom w:val="none" w:sz="0" w:space="0" w:color="auto"/>
        <w:right w:val="none" w:sz="0" w:space="0" w:color="auto"/>
      </w:divBdr>
    </w:div>
    <w:div w:id="1238783295">
      <w:bodyDiv w:val="1"/>
      <w:marLeft w:val="0"/>
      <w:marRight w:val="0"/>
      <w:marTop w:val="0"/>
      <w:marBottom w:val="0"/>
      <w:divBdr>
        <w:top w:val="none" w:sz="0" w:space="0" w:color="auto"/>
        <w:left w:val="none" w:sz="0" w:space="0" w:color="auto"/>
        <w:bottom w:val="none" w:sz="0" w:space="0" w:color="auto"/>
        <w:right w:val="none" w:sz="0" w:space="0" w:color="auto"/>
      </w:divBdr>
    </w:div>
    <w:div w:id="1244870867">
      <w:bodyDiv w:val="1"/>
      <w:marLeft w:val="0"/>
      <w:marRight w:val="0"/>
      <w:marTop w:val="0"/>
      <w:marBottom w:val="0"/>
      <w:divBdr>
        <w:top w:val="none" w:sz="0" w:space="0" w:color="auto"/>
        <w:left w:val="none" w:sz="0" w:space="0" w:color="auto"/>
        <w:bottom w:val="none" w:sz="0" w:space="0" w:color="auto"/>
        <w:right w:val="none" w:sz="0" w:space="0" w:color="auto"/>
      </w:divBdr>
    </w:div>
    <w:div w:id="1251432588">
      <w:bodyDiv w:val="1"/>
      <w:marLeft w:val="0"/>
      <w:marRight w:val="0"/>
      <w:marTop w:val="0"/>
      <w:marBottom w:val="0"/>
      <w:divBdr>
        <w:top w:val="none" w:sz="0" w:space="0" w:color="auto"/>
        <w:left w:val="none" w:sz="0" w:space="0" w:color="auto"/>
        <w:bottom w:val="none" w:sz="0" w:space="0" w:color="auto"/>
        <w:right w:val="none" w:sz="0" w:space="0" w:color="auto"/>
      </w:divBdr>
    </w:div>
    <w:div w:id="1253128809">
      <w:bodyDiv w:val="1"/>
      <w:marLeft w:val="0"/>
      <w:marRight w:val="0"/>
      <w:marTop w:val="0"/>
      <w:marBottom w:val="0"/>
      <w:divBdr>
        <w:top w:val="none" w:sz="0" w:space="0" w:color="auto"/>
        <w:left w:val="none" w:sz="0" w:space="0" w:color="auto"/>
        <w:bottom w:val="none" w:sz="0" w:space="0" w:color="auto"/>
        <w:right w:val="none" w:sz="0" w:space="0" w:color="auto"/>
      </w:divBdr>
    </w:div>
    <w:div w:id="1261109938">
      <w:bodyDiv w:val="1"/>
      <w:marLeft w:val="0"/>
      <w:marRight w:val="0"/>
      <w:marTop w:val="0"/>
      <w:marBottom w:val="0"/>
      <w:divBdr>
        <w:top w:val="none" w:sz="0" w:space="0" w:color="auto"/>
        <w:left w:val="none" w:sz="0" w:space="0" w:color="auto"/>
        <w:bottom w:val="none" w:sz="0" w:space="0" w:color="auto"/>
        <w:right w:val="none" w:sz="0" w:space="0" w:color="auto"/>
      </w:divBdr>
    </w:div>
    <w:div w:id="1261257476">
      <w:bodyDiv w:val="1"/>
      <w:marLeft w:val="0"/>
      <w:marRight w:val="0"/>
      <w:marTop w:val="0"/>
      <w:marBottom w:val="0"/>
      <w:divBdr>
        <w:top w:val="none" w:sz="0" w:space="0" w:color="auto"/>
        <w:left w:val="none" w:sz="0" w:space="0" w:color="auto"/>
        <w:bottom w:val="none" w:sz="0" w:space="0" w:color="auto"/>
        <w:right w:val="none" w:sz="0" w:space="0" w:color="auto"/>
      </w:divBdr>
    </w:div>
    <w:div w:id="1267614762">
      <w:bodyDiv w:val="1"/>
      <w:marLeft w:val="0"/>
      <w:marRight w:val="0"/>
      <w:marTop w:val="0"/>
      <w:marBottom w:val="0"/>
      <w:divBdr>
        <w:top w:val="none" w:sz="0" w:space="0" w:color="auto"/>
        <w:left w:val="none" w:sz="0" w:space="0" w:color="auto"/>
        <w:bottom w:val="none" w:sz="0" w:space="0" w:color="auto"/>
        <w:right w:val="none" w:sz="0" w:space="0" w:color="auto"/>
      </w:divBdr>
    </w:div>
    <w:div w:id="1269658869">
      <w:bodyDiv w:val="1"/>
      <w:marLeft w:val="0"/>
      <w:marRight w:val="0"/>
      <w:marTop w:val="0"/>
      <w:marBottom w:val="0"/>
      <w:divBdr>
        <w:top w:val="none" w:sz="0" w:space="0" w:color="auto"/>
        <w:left w:val="none" w:sz="0" w:space="0" w:color="auto"/>
        <w:bottom w:val="none" w:sz="0" w:space="0" w:color="auto"/>
        <w:right w:val="none" w:sz="0" w:space="0" w:color="auto"/>
      </w:divBdr>
    </w:div>
    <w:div w:id="1270284815">
      <w:bodyDiv w:val="1"/>
      <w:marLeft w:val="0"/>
      <w:marRight w:val="0"/>
      <w:marTop w:val="0"/>
      <w:marBottom w:val="0"/>
      <w:divBdr>
        <w:top w:val="none" w:sz="0" w:space="0" w:color="auto"/>
        <w:left w:val="none" w:sz="0" w:space="0" w:color="auto"/>
        <w:bottom w:val="none" w:sz="0" w:space="0" w:color="auto"/>
        <w:right w:val="none" w:sz="0" w:space="0" w:color="auto"/>
      </w:divBdr>
    </w:div>
    <w:div w:id="1270895879">
      <w:bodyDiv w:val="1"/>
      <w:marLeft w:val="0"/>
      <w:marRight w:val="0"/>
      <w:marTop w:val="0"/>
      <w:marBottom w:val="0"/>
      <w:divBdr>
        <w:top w:val="none" w:sz="0" w:space="0" w:color="auto"/>
        <w:left w:val="none" w:sz="0" w:space="0" w:color="auto"/>
        <w:bottom w:val="none" w:sz="0" w:space="0" w:color="auto"/>
        <w:right w:val="none" w:sz="0" w:space="0" w:color="auto"/>
      </w:divBdr>
    </w:div>
    <w:div w:id="1272282670">
      <w:bodyDiv w:val="1"/>
      <w:marLeft w:val="0"/>
      <w:marRight w:val="0"/>
      <w:marTop w:val="0"/>
      <w:marBottom w:val="0"/>
      <w:divBdr>
        <w:top w:val="none" w:sz="0" w:space="0" w:color="auto"/>
        <w:left w:val="none" w:sz="0" w:space="0" w:color="auto"/>
        <w:bottom w:val="none" w:sz="0" w:space="0" w:color="auto"/>
        <w:right w:val="none" w:sz="0" w:space="0" w:color="auto"/>
      </w:divBdr>
    </w:div>
    <w:div w:id="1277709877">
      <w:bodyDiv w:val="1"/>
      <w:marLeft w:val="0"/>
      <w:marRight w:val="0"/>
      <w:marTop w:val="0"/>
      <w:marBottom w:val="0"/>
      <w:divBdr>
        <w:top w:val="none" w:sz="0" w:space="0" w:color="auto"/>
        <w:left w:val="none" w:sz="0" w:space="0" w:color="auto"/>
        <w:bottom w:val="none" w:sz="0" w:space="0" w:color="auto"/>
        <w:right w:val="none" w:sz="0" w:space="0" w:color="auto"/>
      </w:divBdr>
    </w:div>
    <w:div w:id="1279028350">
      <w:bodyDiv w:val="1"/>
      <w:marLeft w:val="0"/>
      <w:marRight w:val="0"/>
      <w:marTop w:val="0"/>
      <w:marBottom w:val="0"/>
      <w:divBdr>
        <w:top w:val="none" w:sz="0" w:space="0" w:color="auto"/>
        <w:left w:val="none" w:sz="0" w:space="0" w:color="auto"/>
        <w:bottom w:val="none" w:sz="0" w:space="0" w:color="auto"/>
        <w:right w:val="none" w:sz="0" w:space="0" w:color="auto"/>
      </w:divBdr>
    </w:div>
    <w:div w:id="1287270034">
      <w:bodyDiv w:val="1"/>
      <w:marLeft w:val="0"/>
      <w:marRight w:val="0"/>
      <w:marTop w:val="0"/>
      <w:marBottom w:val="0"/>
      <w:divBdr>
        <w:top w:val="none" w:sz="0" w:space="0" w:color="auto"/>
        <w:left w:val="none" w:sz="0" w:space="0" w:color="auto"/>
        <w:bottom w:val="none" w:sz="0" w:space="0" w:color="auto"/>
        <w:right w:val="none" w:sz="0" w:space="0" w:color="auto"/>
      </w:divBdr>
    </w:div>
    <w:div w:id="1292442587">
      <w:bodyDiv w:val="1"/>
      <w:marLeft w:val="0"/>
      <w:marRight w:val="0"/>
      <w:marTop w:val="0"/>
      <w:marBottom w:val="0"/>
      <w:divBdr>
        <w:top w:val="none" w:sz="0" w:space="0" w:color="auto"/>
        <w:left w:val="none" w:sz="0" w:space="0" w:color="auto"/>
        <w:bottom w:val="none" w:sz="0" w:space="0" w:color="auto"/>
        <w:right w:val="none" w:sz="0" w:space="0" w:color="auto"/>
      </w:divBdr>
    </w:div>
    <w:div w:id="1292708923">
      <w:bodyDiv w:val="1"/>
      <w:marLeft w:val="0"/>
      <w:marRight w:val="0"/>
      <w:marTop w:val="0"/>
      <w:marBottom w:val="0"/>
      <w:divBdr>
        <w:top w:val="none" w:sz="0" w:space="0" w:color="auto"/>
        <w:left w:val="none" w:sz="0" w:space="0" w:color="auto"/>
        <w:bottom w:val="none" w:sz="0" w:space="0" w:color="auto"/>
        <w:right w:val="none" w:sz="0" w:space="0" w:color="auto"/>
      </w:divBdr>
    </w:div>
    <w:div w:id="1294367084">
      <w:bodyDiv w:val="1"/>
      <w:marLeft w:val="0"/>
      <w:marRight w:val="0"/>
      <w:marTop w:val="0"/>
      <w:marBottom w:val="0"/>
      <w:divBdr>
        <w:top w:val="none" w:sz="0" w:space="0" w:color="auto"/>
        <w:left w:val="none" w:sz="0" w:space="0" w:color="auto"/>
        <w:bottom w:val="none" w:sz="0" w:space="0" w:color="auto"/>
        <w:right w:val="none" w:sz="0" w:space="0" w:color="auto"/>
      </w:divBdr>
    </w:div>
    <w:div w:id="1297642065">
      <w:bodyDiv w:val="1"/>
      <w:marLeft w:val="0"/>
      <w:marRight w:val="0"/>
      <w:marTop w:val="0"/>
      <w:marBottom w:val="0"/>
      <w:divBdr>
        <w:top w:val="none" w:sz="0" w:space="0" w:color="auto"/>
        <w:left w:val="none" w:sz="0" w:space="0" w:color="auto"/>
        <w:bottom w:val="none" w:sz="0" w:space="0" w:color="auto"/>
        <w:right w:val="none" w:sz="0" w:space="0" w:color="auto"/>
      </w:divBdr>
    </w:div>
    <w:div w:id="1298879976">
      <w:bodyDiv w:val="1"/>
      <w:marLeft w:val="0"/>
      <w:marRight w:val="0"/>
      <w:marTop w:val="0"/>
      <w:marBottom w:val="0"/>
      <w:divBdr>
        <w:top w:val="none" w:sz="0" w:space="0" w:color="auto"/>
        <w:left w:val="none" w:sz="0" w:space="0" w:color="auto"/>
        <w:bottom w:val="none" w:sz="0" w:space="0" w:color="auto"/>
        <w:right w:val="none" w:sz="0" w:space="0" w:color="auto"/>
      </w:divBdr>
    </w:div>
    <w:div w:id="1299341435">
      <w:bodyDiv w:val="1"/>
      <w:marLeft w:val="0"/>
      <w:marRight w:val="0"/>
      <w:marTop w:val="0"/>
      <w:marBottom w:val="0"/>
      <w:divBdr>
        <w:top w:val="none" w:sz="0" w:space="0" w:color="auto"/>
        <w:left w:val="none" w:sz="0" w:space="0" w:color="auto"/>
        <w:bottom w:val="none" w:sz="0" w:space="0" w:color="auto"/>
        <w:right w:val="none" w:sz="0" w:space="0" w:color="auto"/>
      </w:divBdr>
    </w:div>
    <w:div w:id="1303736372">
      <w:bodyDiv w:val="1"/>
      <w:marLeft w:val="0"/>
      <w:marRight w:val="0"/>
      <w:marTop w:val="0"/>
      <w:marBottom w:val="0"/>
      <w:divBdr>
        <w:top w:val="none" w:sz="0" w:space="0" w:color="auto"/>
        <w:left w:val="none" w:sz="0" w:space="0" w:color="auto"/>
        <w:bottom w:val="none" w:sz="0" w:space="0" w:color="auto"/>
        <w:right w:val="none" w:sz="0" w:space="0" w:color="auto"/>
      </w:divBdr>
    </w:div>
    <w:div w:id="1305501633">
      <w:bodyDiv w:val="1"/>
      <w:marLeft w:val="0"/>
      <w:marRight w:val="0"/>
      <w:marTop w:val="0"/>
      <w:marBottom w:val="0"/>
      <w:divBdr>
        <w:top w:val="none" w:sz="0" w:space="0" w:color="auto"/>
        <w:left w:val="none" w:sz="0" w:space="0" w:color="auto"/>
        <w:bottom w:val="none" w:sz="0" w:space="0" w:color="auto"/>
        <w:right w:val="none" w:sz="0" w:space="0" w:color="auto"/>
      </w:divBdr>
    </w:div>
    <w:div w:id="1309170697">
      <w:bodyDiv w:val="1"/>
      <w:marLeft w:val="0"/>
      <w:marRight w:val="0"/>
      <w:marTop w:val="0"/>
      <w:marBottom w:val="0"/>
      <w:divBdr>
        <w:top w:val="none" w:sz="0" w:space="0" w:color="auto"/>
        <w:left w:val="none" w:sz="0" w:space="0" w:color="auto"/>
        <w:bottom w:val="none" w:sz="0" w:space="0" w:color="auto"/>
        <w:right w:val="none" w:sz="0" w:space="0" w:color="auto"/>
      </w:divBdr>
    </w:div>
    <w:div w:id="1311520761">
      <w:bodyDiv w:val="1"/>
      <w:marLeft w:val="0"/>
      <w:marRight w:val="0"/>
      <w:marTop w:val="0"/>
      <w:marBottom w:val="0"/>
      <w:divBdr>
        <w:top w:val="none" w:sz="0" w:space="0" w:color="auto"/>
        <w:left w:val="none" w:sz="0" w:space="0" w:color="auto"/>
        <w:bottom w:val="none" w:sz="0" w:space="0" w:color="auto"/>
        <w:right w:val="none" w:sz="0" w:space="0" w:color="auto"/>
      </w:divBdr>
    </w:div>
    <w:div w:id="1312831940">
      <w:bodyDiv w:val="1"/>
      <w:marLeft w:val="0"/>
      <w:marRight w:val="0"/>
      <w:marTop w:val="0"/>
      <w:marBottom w:val="0"/>
      <w:divBdr>
        <w:top w:val="none" w:sz="0" w:space="0" w:color="auto"/>
        <w:left w:val="none" w:sz="0" w:space="0" w:color="auto"/>
        <w:bottom w:val="none" w:sz="0" w:space="0" w:color="auto"/>
        <w:right w:val="none" w:sz="0" w:space="0" w:color="auto"/>
      </w:divBdr>
    </w:div>
    <w:div w:id="1317108730">
      <w:bodyDiv w:val="1"/>
      <w:marLeft w:val="0"/>
      <w:marRight w:val="0"/>
      <w:marTop w:val="0"/>
      <w:marBottom w:val="0"/>
      <w:divBdr>
        <w:top w:val="none" w:sz="0" w:space="0" w:color="auto"/>
        <w:left w:val="none" w:sz="0" w:space="0" w:color="auto"/>
        <w:bottom w:val="none" w:sz="0" w:space="0" w:color="auto"/>
        <w:right w:val="none" w:sz="0" w:space="0" w:color="auto"/>
      </w:divBdr>
    </w:div>
    <w:div w:id="1322737292">
      <w:bodyDiv w:val="1"/>
      <w:marLeft w:val="0"/>
      <w:marRight w:val="0"/>
      <w:marTop w:val="0"/>
      <w:marBottom w:val="0"/>
      <w:divBdr>
        <w:top w:val="none" w:sz="0" w:space="0" w:color="auto"/>
        <w:left w:val="none" w:sz="0" w:space="0" w:color="auto"/>
        <w:bottom w:val="none" w:sz="0" w:space="0" w:color="auto"/>
        <w:right w:val="none" w:sz="0" w:space="0" w:color="auto"/>
      </w:divBdr>
    </w:div>
    <w:div w:id="1327049159">
      <w:bodyDiv w:val="1"/>
      <w:marLeft w:val="0"/>
      <w:marRight w:val="0"/>
      <w:marTop w:val="0"/>
      <w:marBottom w:val="0"/>
      <w:divBdr>
        <w:top w:val="none" w:sz="0" w:space="0" w:color="auto"/>
        <w:left w:val="none" w:sz="0" w:space="0" w:color="auto"/>
        <w:bottom w:val="none" w:sz="0" w:space="0" w:color="auto"/>
        <w:right w:val="none" w:sz="0" w:space="0" w:color="auto"/>
      </w:divBdr>
    </w:div>
    <w:div w:id="1327243384">
      <w:bodyDiv w:val="1"/>
      <w:marLeft w:val="0"/>
      <w:marRight w:val="0"/>
      <w:marTop w:val="0"/>
      <w:marBottom w:val="0"/>
      <w:divBdr>
        <w:top w:val="none" w:sz="0" w:space="0" w:color="auto"/>
        <w:left w:val="none" w:sz="0" w:space="0" w:color="auto"/>
        <w:bottom w:val="none" w:sz="0" w:space="0" w:color="auto"/>
        <w:right w:val="none" w:sz="0" w:space="0" w:color="auto"/>
      </w:divBdr>
    </w:div>
    <w:div w:id="1329556912">
      <w:bodyDiv w:val="1"/>
      <w:marLeft w:val="0"/>
      <w:marRight w:val="0"/>
      <w:marTop w:val="0"/>
      <w:marBottom w:val="0"/>
      <w:divBdr>
        <w:top w:val="none" w:sz="0" w:space="0" w:color="auto"/>
        <w:left w:val="none" w:sz="0" w:space="0" w:color="auto"/>
        <w:bottom w:val="none" w:sz="0" w:space="0" w:color="auto"/>
        <w:right w:val="none" w:sz="0" w:space="0" w:color="auto"/>
      </w:divBdr>
    </w:div>
    <w:div w:id="1332752658">
      <w:bodyDiv w:val="1"/>
      <w:marLeft w:val="0"/>
      <w:marRight w:val="0"/>
      <w:marTop w:val="0"/>
      <w:marBottom w:val="0"/>
      <w:divBdr>
        <w:top w:val="none" w:sz="0" w:space="0" w:color="auto"/>
        <w:left w:val="none" w:sz="0" w:space="0" w:color="auto"/>
        <w:bottom w:val="none" w:sz="0" w:space="0" w:color="auto"/>
        <w:right w:val="none" w:sz="0" w:space="0" w:color="auto"/>
      </w:divBdr>
    </w:div>
    <w:div w:id="1334335978">
      <w:bodyDiv w:val="1"/>
      <w:marLeft w:val="0"/>
      <w:marRight w:val="0"/>
      <w:marTop w:val="0"/>
      <w:marBottom w:val="0"/>
      <w:divBdr>
        <w:top w:val="none" w:sz="0" w:space="0" w:color="auto"/>
        <w:left w:val="none" w:sz="0" w:space="0" w:color="auto"/>
        <w:bottom w:val="none" w:sz="0" w:space="0" w:color="auto"/>
        <w:right w:val="none" w:sz="0" w:space="0" w:color="auto"/>
      </w:divBdr>
    </w:div>
    <w:div w:id="1334845049">
      <w:bodyDiv w:val="1"/>
      <w:marLeft w:val="0"/>
      <w:marRight w:val="0"/>
      <w:marTop w:val="0"/>
      <w:marBottom w:val="0"/>
      <w:divBdr>
        <w:top w:val="none" w:sz="0" w:space="0" w:color="auto"/>
        <w:left w:val="none" w:sz="0" w:space="0" w:color="auto"/>
        <w:bottom w:val="none" w:sz="0" w:space="0" w:color="auto"/>
        <w:right w:val="none" w:sz="0" w:space="0" w:color="auto"/>
      </w:divBdr>
    </w:div>
    <w:div w:id="1336029683">
      <w:bodyDiv w:val="1"/>
      <w:marLeft w:val="0"/>
      <w:marRight w:val="0"/>
      <w:marTop w:val="0"/>
      <w:marBottom w:val="0"/>
      <w:divBdr>
        <w:top w:val="none" w:sz="0" w:space="0" w:color="auto"/>
        <w:left w:val="none" w:sz="0" w:space="0" w:color="auto"/>
        <w:bottom w:val="none" w:sz="0" w:space="0" w:color="auto"/>
        <w:right w:val="none" w:sz="0" w:space="0" w:color="auto"/>
      </w:divBdr>
    </w:div>
    <w:div w:id="1339428513">
      <w:bodyDiv w:val="1"/>
      <w:marLeft w:val="0"/>
      <w:marRight w:val="0"/>
      <w:marTop w:val="0"/>
      <w:marBottom w:val="0"/>
      <w:divBdr>
        <w:top w:val="none" w:sz="0" w:space="0" w:color="auto"/>
        <w:left w:val="none" w:sz="0" w:space="0" w:color="auto"/>
        <w:bottom w:val="none" w:sz="0" w:space="0" w:color="auto"/>
        <w:right w:val="none" w:sz="0" w:space="0" w:color="auto"/>
      </w:divBdr>
      <w:divsChild>
        <w:div w:id="1453792563">
          <w:marLeft w:val="0"/>
          <w:marRight w:val="0"/>
          <w:marTop w:val="0"/>
          <w:marBottom w:val="0"/>
          <w:divBdr>
            <w:top w:val="none" w:sz="0" w:space="0" w:color="auto"/>
            <w:left w:val="none" w:sz="0" w:space="0" w:color="auto"/>
            <w:bottom w:val="none" w:sz="0" w:space="0" w:color="auto"/>
            <w:right w:val="none" w:sz="0" w:space="0" w:color="auto"/>
          </w:divBdr>
          <w:divsChild>
            <w:div w:id="26611440">
              <w:marLeft w:val="0"/>
              <w:marRight w:val="0"/>
              <w:marTop w:val="0"/>
              <w:marBottom w:val="0"/>
              <w:divBdr>
                <w:top w:val="none" w:sz="0" w:space="0" w:color="auto"/>
                <w:left w:val="none" w:sz="0" w:space="0" w:color="auto"/>
                <w:bottom w:val="none" w:sz="0" w:space="0" w:color="auto"/>
                <w:right w:val="none" w:sz="0" w:space="0" w:color="auto"/>
              </w:divBdr>
            </w:div>
            <w:div w:id="161699348">
              <w:marLeft w:val="0"/>
              <w:marRight w:val="0"/>
              <w:marTop w:val="0"/>
              <w:marBottom w:val="0"/>
              <w:divBdr>
                <w:top w:val="none" w:sz="0" w:space="0" w:color="auto"/>
                <w:left w:val="none" w:sz="0" w:space="0" w:color="auto"/>
                <w:bottom w:val="none" w:sz="0" w:space="0" w:color="auto"/>
                <w:right w:val="none" w:sz="0" w:space="0" w:color="auto"/>
              </w:divBdr>
            </w:div>
            <w:div w:id="170074824">
              <w:marLeft w:val="0"/>
              <w:marRight w:val="0"/>
              <w:marTop w:val="0"/>
              <w:marBottom w:val="0"/>
              <w:divBdr>
                <w:top w:val="none" w:sz="0" w:space="0" w:color="auto"/>
                <w:left w:val="none" w:sz="0" w:space="0" w:color="auto"/>
                <w:bottom w:val="none" w:sz="0" w:space="0" w:color="auto"/>
                <w:right w:val="none" w:sz="0" w:space="0" w:color="auto"/>
              </w:divBdr>
            </w:div>
            <w:div w:id="243875424">
              <w:marLeft w:val="0"/>
              <w:marRight w:val="0"/>
              <w:marTop w:val="0"/>
              <w:marBottom w:val="0"/>
              <w:divBdr>
                <w:top w:val="none" w:sz="0" w:space="0" w:color="auto"/>
                <w:left w:val="none" w:sz="0" w:space="0" w:color="auto"/>
                <w:bottom w:val="none" w:sz="0" w:space="0" w:color="auto"/>
                <w:right w:val="none" w:sz="0" w:space="0" w:color="auto"/>
              </w:divBdr>
            </w:div>
            <w:div w:id="281423243">
              <w:marLeft w:val="0"/>
              <w:marRight w:val="0"/>
              <w:marTop w:val="0"/>
              <w:marBottom w:val="0"/>
              <w:divBdr>
                <w:top w:val="none" w:sz="0" w:space="0" w:color="auto"/>
                <w:left w:val="none" w:sz="0" w:space="0" w:color="auto"/>
                <w:bottom w:val="none" w:sz="0" w:space="0" w:color="auto"/>
                <w:right w:val="none" w:sz="0" w:space="0" w:color="auto"/>
              </w:divBdr>
            </w:div>
            <w:div w:id="282737927">
              <w:marLeft w:val="0"/>
              <w:marRight w:val="0"/>
              <w:marTop w:val="0"/>
              <w:marBottom w:val="0"/>
              <w:divBdr>
                <w:top w:val="none" w:sz="0" w:space="0" w:color="auto"/>
                <w:left w:val="none" w:sz="0" w:space="0" w:color="auto"/>
                <w:bottom w:val="none" w:sz="0" w:space="0" w:color="auto"/>
                <w:right w:val="none" w:sz="0" w:space="0" w:color="auto"/>
              </w:divBdr>
            </w:div>
            <w:div w:id="415906151">
              <w:marLeft w:val="0"/>
              <w:marRight w:val="0"/>
              <w:marTop w:val="0"/>
              <w:marBottom w:val="0"/>
              <w:divBdr>
                <w:top w:val="none" w:sz="0" w:space="0" w:color="auto"/>
                <w:left w:val="none" w:sz="0" w:space="0" w:color="auto"/>
                <w:bottom w:val="none" w:sz="0" w:space="0" w:color="auto"/>
                <w:right w:val="none" w:sz="0" w:space="0" w:color="auto"/>
              </w:divBdr>
            </w:div>
            <w:div w:id="480657777">
              <w:marLeft w:val="0"/>
              <w:marRight w:val="0"/>
              <w:marTop w:val="0"/>
              <w:marBottom w:val="0"/>
              <w:divBdr>
                <w:top w:val="none" w:sz="0" w:space="0" w:color="auto"/>
                <w:left w:val="none" w:sz="0" w:space="0" w:color="auto"/>
                <w:bottom w:val="none" w:sz="0" w:space="0" w:color="auto"/>
                <w:right w:val="none" w:sz="0" w:space="0" w:color="auto"/>
              </w:divBdr>
            </w:div>
            <w:div w:id="518663762">
              <w:marLeft w:val="0"/>
              <w:marRight w:val="0"/>
              <w:marTop w:val="0"/>
              <w:marBottom w:val="0"/>
              <w:divBdr>
                <w:top w:val="none" w:sz="0" w:space="0" w:color="auto"/>
                <w:left w:val="none" w:sz="0" w:space="0" w:color="auto"/>
                <w:bottom w:val="none" w:sz="0" w:space="0" w:color="auto"/>
                <w:right w:val="none" w:sz="0" w:space="0" w:color="auto"/>
              </w:divBdr>
            </w:div>
            <w:div w:id="645552366">
              <w:marLeft w:val="0"/>
              <w:marRight w:val="0"/>
              <w:marTop w:val="0"/>
              <w:marBottom w:val="0"/>
              <w:divBdr>
                <w:top w:val="none" w:sz="0" w:space="0" w:color="auto"/>
                <w:left w:val="none" w:sz="0" w:space="0" w:color="auto"/>
                <w:bottom w:val="none" w:sz="0" w:space="0" w:color="auto"/>
                <w:right w:val="none" w:sz="0" w:space="0" w:color="auto"/>
              </w:divBdr>
            </w:div>
            <w:div w:id="670060080">
              <w:marLeft w:val="0"/>
              <w:marRight w:val="0"/>
              <w:marTop w:val="0"/>
              <w:marBottom w:val="0"/>
              <w:divBdr>
                <w:top w:val="none" w:sz="0" w:space="0" w:color="auto"/>
                <w:left w:val="none" w:sz="0" w:space="0" w:color="auto"/>
                <w:bottom w:val="none" w:sz="0" w:space="0" w:color="auto"/>
                <w:right w:val="none" w:sz="0" w:space="0" w:color="auto"/>
              </w:divBdr>
            </w:div>
            <w:div w:id="671644195">
              <w:marLeft w:val="0"/>
              <w:marRight w:val="0"/>
              <w:marTop w:val="0"/>
              <w:marBottom w:val="0"/>
              <w:divBdr>
                <w:top w:val="none" w:sz="0" w:space="0" w:color="auto"/>
                <w:left w:val="none" w:sz="0" w:space="0" w:color="auto"/>
                <w:bottom w:val="none" w:sz="0" w:space="0" w:color="auto"/>
                <w:right w:val="none" w:sz="0" w:space="0" w:color="auto"/>
              </w:divBdr>
            </w:div>
            <w:div w:id="739523189">
              <w:marLeft w:val="0"/>
              <w:marRight w:val="0"/>
              <w:marTop w:val="0"/>
              <w:marBottom w:val="0"/>
              <w:divBdr>
                <w:top w:val="none" w:sz="0" w:space="0" w:color="auto"/>
                <w:left w:val="none" w:sz="0" w:space="0" w:color="auto"/>
                <w:bottom w:val="none" w:sz="0" w:space="0" w:color="auto"/>
                <w:right w:val="none" w:sz="0" w:space="0" w:color="auto"/>
              </w:divBdr>
            </w:div>
            <w:div w:id="801193355">
              <w:marLeft w:val="0"/>
              <w:marRight w:val="0"/>
              <w:marTop w:val="0"/>
              <w:marBottom w:val="0"/>
              <w:divBdr>
                <w:top w:val="none" w:sz="0" w:space="0" w:color="auto"/>
                <w:left w:val="none" w:sz="0" w:space="0" w:color="auto"/>
                <w:bottom w:val="none" w:sz="0" w:space="0" w:color="auto"/>
                <w:right w:val="none" w:sz="0" w:space="0" w:color="auto"/>
              </w:divBdr>
            </w:div>
            <w:div w:id="854224634">
              <w:marLeft w:val="0"/>
              <w:marRight w:val="0"/>
              <w:marTop w:val="0"/>
              <w:marBottom w:val="0"/>
              <w:divBdr>
                <w:top w:val="none" w:sz="0" w:space="0" w:color="auto"/>
                <w:left w:val="none" w:sz="0" w:space="0" w:color="auto"/>
                <w:bottom w:val="none" w:sz="0" w:space="0" w:color="auto"/>
                <w:right w:val="none" w:sz="0" w:space="0" w:color="auto"/>
              </w:divBdr>
            </w:div>
            <w:div w:id="992297669">
              <w:marLeft w:val="0"/>
              <w:marRight w:val="0"/>
              <w:marTop w:val="0"/>
              <w:marBottom w:val="0"/>
              <w:divBdr>
                <w:top w:val="none" w:sz="0" w:space="0" w:color="auto"/>
                <w:left w:val="none" w:sz="0" w:space="0" w:color="auto"/>
                <w:bottom w:val="none" w:sz="0" w:space="0" w:color="auto"/>
                <w:right w:val="none" w:sz="0" w:space="0" w:color="auto"/>
              </w:divBdr>
            </w:div>
            <w:div w:id="999427229">
              <w:marLeft w:val="0"/>
              <w:marRight w:val="0"/>
              <w:marTop w:val="0"/>
              <w:marBottom w:val="0"/>
              <w:divBdr>
                <w:top w:val="none" w:sz="0" w:space="0" w:color="auto"/>
                <w:left w:val="none" w:sz="0" w:space="0" w:color="auto"/>
                <w:bottom w:val="none" w:sz="0" w:space="0" w:color="auto"/>
                <w:right w:val="none" w:sz="0" w:space="0" w:color="auto"/>
              </w:divBdr>
            </w:div>
            <w:div w:id="1007055401">
              <w:marLeft w:val="0"/>
              <w:marRight w:val="0"/>
              <w:marTop w:val="0"/>
              <w:marBottom w:val="0"/>
              <w:divBdr>
                <w:top w:val="none" w:sz="0" w:space="0" w:color="auto"/>
                <w:left w:val="none" w:sz="0" w:space="0" w:color="auto"/>
                <w:bottom w:val="none" w:sz="0" w:space="0" w:color="auto"/>
                <w:right w:val="none" w:sz="0" w:space="0" w:color="auto"/>
              </w:divBdr>
            </w:div>
            <w:div w:id="1015883140">
              <w:marLeft w:val="0"/>
              <w:marRight w:val="0"/>
              <w:marTop w:val="0"/>
              <w:marBottom w:val="0"/>
              <w:divBdr>
                <w:top w:val="none" w:sz="0" w:space="0" w:color="auto"/>
                <w:left w:val="none" w:sz="0" w:space="0" w:color="auto"/>
                <w:bottom w:val="none" w:sz="0" w:space="0" w:color="auto"/>
                <w:right w:val="none" w:sz="0" w:space="0" w:color="auto"/>
              </w:divBdr>
            </w:div>
            <w:div w:id="1019429166">
              <w:marLeft w:val="0"/>
              <w:marRight w:val="0"/>
              <w:marTop w:val="0"/>
              <w:marBottom w:val="0"/>
              <w:divBdr>
                <w:top w:val="none" w:sz="0" w:space="0" w:color="auto"/>
                <w:left w:val="none" w:sz="0" w:space="0" w:color="auto"/>
                <w:bottom w:val="none" w:sz="0" w:space="0" w:color="auto"/>
                <w:right w:val="none" w:sz="0" w:space="0" w:color="auto"/>
              </w:divBdr>
            </w:div>
            <w:div w:id="1115562335">
              <w:marLeft w:val="0"/>
              <w:marRight w:val="0"/>
              <w:marTop w:val="0"/>
              <w:marBottom w:val="0"/>
              <w:divBdr>
                <w:top w:val="none" w:sz="0" w:space="0" w:color="auto"/>
                <w:left w:val="none" w:sz="0" w:space="0" w:color="auto"/>
                <w:bottom w:val="none" w:sz="0" w:space="0" w:color="auto"/>
                <w:right w:val="none" w:sz="0" w:space="0" w:color="auto"/>
              </w:divBdr>
            </w:div>
            <w:div w:id="1123884494">
              <w:marLeft w:val="0"/>
              <w:marRight w:val="0"/>
              <w:marTop w:val="0"/>
              <w:marBottom w:val="0"/>
              <w:divBdr>
                <w:top w:val="none" w:sz="0" w:space="0" w:color="auto"/>
                <w:left w:val="none" w:sz="0" w:space="0" w:color="auto"/>
                <w:bottom w:val="none" w:sz="0" w:space="0" w:color="auto"/>
                <w:right w:val="none" w:sz="0" w:space="0" w:color="auto"/>
              </w:divBdr>
            </w:div>
            <w:div w:id="1184057249">
              <w:marLeft w:val="0"/>
              <w:marRight w:val="0"/>
              <w:marTop w:val="0"/>
              <w:marBottom w:val="0"/>
              <w:divBdr>
                <w:top w:val="none" w:sz="0" w:space="0" w:color="auto"/>
                <w:left w:val="none" w:sz="0" w:space="0" w:color="auto"/>
                <w:bottom w:val="none" w:sz="0" w:space="0" w:color="auto"/>
                <w:right w:val="none" w:sz="0" w:space="0" w:color="auto"/>
              </w:divBdr>
            </w:div>
            <w:div w:id="1297445547">
              <w:marLeft w:val="0"/>
              <w:marRight w:val="0"/>
              <w:marTop w:val="0"/>
              <w:marBottom w:val="0"/>
              <w:divBdr>
                <w:top w:val="none" w:sz="0" w:space="0" w:color="auto"/>
                <w:left w:val="none" w:sz="0" w:space="0" w:color="auto"/>
                <w:bottom w:val="none" w:sz="0" w:space="0" w:color="auto"/>
                <w:right w:val="none" w:sz="0" w:space="0" w:color="auto"/>
              </w:divBdr>
            </w:div>
            <w:div w:id="1301765007">
              <w:marLeft w:val="0"/>
              <w:marRight w:val="0"/>
              <w:marTop w:val="0"/>
              <w:marBottom w:val="0"/>
              <w:divBdr>
                <w:top w:val="none" w:sz="0" w:space="0" w:color="auto"/>
                <w:left w:val="none" w:sz="0" w:space="0" w:color="auto"/>
                <w:bottom w:val="none" w:sz="0" w:space="0" w:color="auto"/>
                <w:right w:val="none" w:sz="0" w:space="0" w:color="auto"/>
              </w:divBdr>
            </w:div>
            <w:div w:id="1332948582">
              <w:marLeft w:val="0"/>
              <w:marRight w:val="0"/>
              <w:marTop w:val="0"/>
              <w:marBottom w:val="0"/>
              <w:divBdr>
                <w:top w:val="none" w:sz="0" w:space="0" w:color="auto"/>
                <w:left w:val="none" w:sz="0" w:space="0" w:color="auto"/>
                <w:bottom w:val="none" w:sz="0" w:space="0" w:color="auto"/>
                <w:right w:val="none" w:sz="0" w:space="0" w:color="auto"/>
              </w:divBdr>
            </w:div>
            <w:div w:id="1374580875">
              <w:marLeft w:val="0"/>
              <w:marRight w:val="0"/>
              <w:marTop w:val="0"/>
              <w:marBottom w:val="0"/>
              <w:divBdr>
                <w:top w:val="none" w:sz="0" w:space="0" w:color="auto"/>
                <w:left w:val="none" w:sz="0" w:space="0" w:color="auto"/>
                <w:bottom w:val="none" w:sz="0" w:space="0" w:color="auto"/>
                <w:right w:val="none" w:sz="0" w:space="0" w:color="auto"/>
              </w:divBdr>
            </w:div>
            <w:div w:id="1433164251">
              <w:marLeft w:val="0"/>
              <w:marRight w:val="0"/>
              <w:marTop w:val="0"/>
              <w:marBottom w:val="0"/>
              <w:divBdr>
                <w:top w:val="none" w:sz="0" w:space="0" w:color="auto"/>
                <w:left w:val="none" w:sz="0" w:space="0" w:color="auto"/>
                <w:bottom w:val="none" w:sz="0" w:space="0" w:color="auto"/>
                <w:right w:val="none" w:sz="0" w:space="0" w:color="auto"/>
              </w:divBdr>
            </w:div>
            <w:div w:id="1860197898">
              <w:marLeft w:val="0"/>
              <w:marRight w:val="0"/>
              <w:marTop w:val="0"/>
              <w:marBottom w:val="0"/>
              <w:divBdr>
                <w:top w:val="none" w:sz="0" w:space="0" w:color="auto"/>
                <w:left w:val="none" w:sz="0" w:space="0" w:color="auto"/>
                <w:bottom w:val="none" w:sz="0" w:space="0" w:color="auto"/>
                <w:right w:val="none" w:sz="0" w:space="0" w:color="auto"/>
              </w:divBdr>
            </w:div>
            <w:div w:id="1886025086">
              <w:marLeft w:val="0"/>
              <w:marRight w:val="0"/>
              <w:marTop w:val="0"/>
              <w:marBottom w:val="0"/>
              <w:divBdr>
                <w:top w:val="none" w:sz="0" w:space="0" w:color="auto"/>
                <w:left w:val="none" w:sz="0" w:space="0" w:color="auto"/>
                <w:bottom w:val="none" w:sz="0" w:space="0" w:color="auto"/>
                <w:right w:val="none" w:sz="0" w:space="0" w:color="auto"/>
              </w:divBdr>
            </w:div>
            <w:div w:id="1898973209">
              <w:marLeft w:val="0"/>
              <w:marRight w:val="0"/>
              <w:marTop w:val="0"/>
              <w:marBottom w:val="0"/>
              <w:divBdr>
                <w:top w:val="none" w:sz="0" w:space="0" w:color="auto"/>
                <w:left w:val="none" w:sz="0" w:space="0" w:color="auto"/>
                <w:bottom w:val="none" w:sz="0" w:space="0" w:color="auto"/>
                <w:right w:val="none" w:sz="0" w:space="0" w:color="auto"/>
              </w:divBdr>
            </w:div>
            <w:div w:id="1957329556">
              <w:marLeft w:val="0"/>
              <w:marRight w:val="0"/>
              <w:marTop w:val="0"/>
              <w:marBottom w:val="0"/>
              <w:divBdr>
                <w:top w:val="none" w:sz="0" w:space="0" w:color="auto"/>
                <w:left w:val="none" w:sz="0" w:space="0" w:color="auto"/>
                <w:bottom w:val="none" w:sz="0" w:space="0" w:color="auto"/>
                <w:right w:val="none" w:sz="0" w:space="0" w:color="auto"/>
              </w:divBdr>
            </w:div>
            <w:div w:id="2038694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006415">
      <w:bodyDiv w:val="1"/>
      <w:marLeft w:val="0"/>
      <w:marRight w:val="0"/>
      <w:marTop w:val="0"/>
      <w:marBottom w:val="0"/>
      <w:divBdr>
        <w:top w:val="none" w:sz="0" w:space="0" w:color="auto"/>
        <w:left w:val="none" w:sz="0" w:space="0" w:color="auto"/>
        <w:bottom w:val="none" w:sz="0" w:space="0" w:color="auto"/>
        <w:right w:val="none" w:sz="0" w:space="0" w:color="auto"/>
      </w:divBdr>
    </w:div>
    <w:div w:id="1342778389">
      <w:bodyDiv w:val="1"/>
      <w:marLeft w:val="0"/>
      <w:marRight w:val="0"/>
      <w:marTop w:val="0"/>
      <w:marBottom w:val="0"/>
      <w:divBdr>
        <w:top w:val="none" w:sz="0" w:space="0" w:color="auto"/>
        <w:left w:val="none" w:sz="0" w:space="0" w:color="auto"/>
        <w:bottom w:val="none" w:sz="0" w:space="0" w:color="auto"/>
        <w:right w:val="none" w:sz="0" w:space="0" w:color="auto"/>
      </w:divBdr>
    </w:div>
    <w:div w:id="1344476757">
      <w:bodyDiv w:val="1"/>
      <w:marLeft w:val="0"/>
      <w:marRight w:val="0"/>
      <w:marTop w:val="0"/>
      <w:marBottom w:val="0"/>
      <w:divBdr>
        <w:top w:val="none" w:sz="0" w:space="0" w:color="auto"/>
        <w:left w:val="none" w:sz="0" w:space="0" w:color="auto"/>
        <w:bottom w:val="none" w:sz="0" w:space="0" w:color="auto"/>
        <w:right w:val="none" w:sz="0" w:space="0" w:color="auto"/>
      </w:divBdr>
    </w:div>
    <w:div w:id="1351880108">
      <w:bodyDiv w:val="1"/>
      <w:marLeft w:val="0"/>
      <w:marRight w:val="0"/>
      <w:marTop w:val="0"/>
      <w:marBottom w:val="0"/>
      <w:divBdr>
        <w:top w:val="none" w:sz="0" w:space="0" w:color="auto"/>
        <w:left w:val="none" w:sz="0" w:space="0" w:color="auto"/>
        <w:bottom w:val="none" w:sz="0" w:space="0" w:color="auto"/>
        <w:right w:val="none" w:sz="0" w:space="0" w:color="auto"/>
      </w:divBdr>
    </w:div>
    <w:div w:id="1355960253">
      <w:bodyDiv w:val="1"/>
      <w:marLeft w:val="0"/>
      <w:marRight w:val="0"/>
      <w:marTop w:val="0"/>
      <w:marBottom w:val="0"/>
      <w:divBdr>
        <w:top w:val="none" w:sz="0" w:space="0" w:color="auto"/>
        <w:left w:val="none" w:sz="0" w:space="0" w:color="auto"/>
        <w:bottom w:val="none" w:sz="0" w:space="0" w:color="auto"/>
        <w:right w:val="none" w:sz="0" w:space="0" w:color="auto"/>
      </w:divBdr>
    </w:div>
    <w:div w:id="1360740621">
      <w:bodyDiv w:val="1"/>
      <w:marLeft w:val="0"/>
      <w:marRight w:val="0"/>
      <w:marTop w:val="0"/>
      <w:marBottom w:val="0"/>
      <w:divBdr>
        <w:top w:val="none" w:sz="0" w:space="0" w:color="auto"/>
        <w:left w:val="none" w:sz="0" w:space="0" w:color="auto"/>
        <w:bottom w:val="none" w:sz="0" w:space="0" w:color="auto"/>
        <w:right w:val="none" w:sz="0" w:space="0" w:color="auto"/>
      </w:divBdr>
    </w:div>
    <w:div w:id="1361861216">
      <w:bodyDiv w:val="1"/>
      <w:marLeft w:val="0"/>
      <w:marRight w:val="0"/>
      <w:marTop w:val="0"/>
      <w:marBottom w:val="0"/>
      <w:divBdr>
        <w:top w:val="none" w:sz="0" w:space="0" w:color="auto"/>
        <w:left w:val="none" w:sz="0" w:space="0" w:color="auto"/>
        <w:bottom w:val="none" w:sz="0" w:space="0" w:color="auto"/>
        <w:right w:val="none" w:sz="0" w:space="0" w:color="auto"/>
      </w:divBdr>
    </w:div>
    <w:div w:id="1368220404">
      <w:bodyDiv w:val="1"/>
      <w:marLeft w:val="0"/>
      <w:marRight w:val="0"/>
      <w:marTop w:val="0"/>
      <w:marBottom w:val="0"/>
      <w:divBdr>
        <w:top w:val="none" w:sz="0" w:space="0" w:color="auto"/>
        <w:left w:val="none" w:sz="0" w:space="0" w:color="auto"/>
        <w:bottom w:val="none" w:sz="0" w:space="0" w:color="auto"/>
        <w:right w:val="none" w:sz="0" w:space="0" w:color="auto"/>
      </w:divBdr>
    </w:div>
    <w:div w:id="1368489369">
      <w:bodyDiv w:val="1"/>
      <w:marLeft w:val="0"/>
      <w:marRight w:val="0"/>
      <w:marTop w:val="0"/>
      <w:marBottom w:val="0"/>
      <w:divBdr>
        <w:top w:val="none" w:sz="0" w:space="0" w:color="auto"/>
        <w:left w:val="none" w:sz="0" w:space="0" w:color="auto"/>
        <w:bottom w:val="none" w:sz="0" w:space="0" w:color="auto"/>
        <w:right w:val="none" w:sz="0" w:space="0" w:color="auto"/>
      </w:divBdr>
    </w:div>
    <w:div w:id="1372808258">
      <w:bodyDiv w:val="1"/>
      <w:marLeft w:val="0"/>
      <w:marRight w:val="0"/>
      <w:marTop w:val="0"/>
      <w:marBottom w:val="0"/>
      <w:divBdr>
        <w:top w:val="none" w:sz="0" w:space="0" w:color="auto"/>
        <w:left w:val="none" w:sz="0" w:space="0" w:color="auto"/>
        <w:bottom w:val="none" w:sz="0" w:space="0" w:color="auto"/>
        <w:right w:val="none" w:sz="0" w:space="0" w:color="auto"/>
      </w:divBdr>
    </w:div>
    <w:div w:id="1373188764">
      <w:bodyDiv w:val="1"/>
      <w:marLeft w:val="0"/>
      <w:marRight w:val="0"/>
      <w:marTop w:val="0"/>
      <w:marBottom w:val="0"/>
      <w:divBdr>
        <w:top w:val="none" w:sz="0" w:space="0" w:color="auto"/>
        <w:left w:val="none" w:sz="0" w:space="0" w:color="auto"/>
        <w:bottom w:val="none" w:sz="0" w:space="0" w:color="auto"/>
        <w:right w:val="none" w:sz="0" w:space="0" w:color="auto"/>
      </w:divBdr>
    </w:div>
    <w:div w:id="1373504015">
      <w:bodyDiv w:val="1"/>
      <w:marLeft w:val="0"/>
      <w:marRight w:val="0"/>
      <w:marTop w:val="0"/>
      <w:marBottom w:val="0"/>
      <w:divBdr>
        <w:top w:val="none" w:sz="0" w:space="0" w:color="auto"/>
        <w:left w:val="none" w:sz="0" w:space="0" w:color="auto"/>
        <w:bottom w:val="none" w:sz="0" w:space="0" w:color="auto"/>
        <w:right w:val="none" w:sz="0" w:space="0" w:color="auto"/>
      </w:divBdr>
    </w:div>
    <w:div w:id="1375346175">
      <w:bodyDiv w:val="1"/>
      <w:marLeft w:val="0"/>
      <w:marRight w:val="0"/>
      <w:marTop w:val="0"/>
      <w:marBottom w:val="0"/>
      <w:divBdr>
        <w:top w:val="none" w:sz="0" w:space="0" w:color="auto"/>
        <w:left w:val="none" w:sz="0" w:space="0" w:color="auto"/>
        <w:bottom w:val="none" w:sz="0" w:space="0" w:color="auto"/>
        <w:right w:val="none" w:sz="0" w:space="0" w:color="auto"/>
      </w:divBdr>
    </w:div>
    <w:div w:id="1377698959">
      <w:bodyDiv w:val="1"/>
      <w:marLeft w:val="0"/>
      <w:marRight w:val="0"/>
      <w:marTop w:val="0"/>
      <w:marBottom w:val="0"/>
      <w:divBdr>
        <w:top w:val="none" w:sz="0" w:space="0" w:color="auto"/>
        <w:left w:val="none" w:sz="0" w:space="0" w:color="auto"/>
        <w:bottom w:val="none" w:sz="0" w:space="0" w:color="auto"/>
        <w:right w:val="none" w:sz="0" w:space="0" w:color="auto"/>
      </w:divBdr>
    </w:div>
    <w:div w:id="1378117212">
      <w:bodyDiv w:val="1"/>
      <w:marLeft w:val="0"/>
      <w:marRight w:val="0"/>
      <w:marTop w:val="0"/>
      <w:marBottom w:val="0"/>
      <w:divBdr>
        <w:top w:val="none" w:sz="0" w:space="0" w:color="auto"/>
        <w:left w:val="none" w:sz="0" w:space="0" w:color="auto"/>
        <w:bottom w:val="none" w:sz="0" w:space="0" w:color="auto"/>
        <w:right w:val="none" w:sz="0" w:space="0" w:color="auto"/>
      </w:divBdr>
    </w:div>
    <w:div w:id="1378703030">
      <w:bodyDiv w:val="1"/>
      <w:marLeft w:val="0"/>
      <w:marRight w:val="0"/>
      <w:marTop w:val="0"/>
      <w:marBottom w:val="0"/>
      <w:divBdr>
        <w:top w:val="none" w:sz="0" w:space="0" w:color="auto"/>
        <w:left w:val="none" w:sz="0" w:space="0" w:color="auto"/>
        <w:bottom w:val="none" w:sz="0" w:space="0" w:color="auto"/>
        <w:right w:val="none" w:sz="0" w:space="0" w:color="auto"/>
      </w:divBdr>
    </w:div>
    <w:div w:id="1385759065">
      <w:bodyDiv w:val="1"/>
      <w:marLeft w:val="0"/>
      <w:marRight w:val="0"/>
      <w:marTop w:val="0"/>
      <w:marBottom w:val="0"/>
      <w:divBdr>
        <w:top w:val="none" w:sz="0" w:space="0" w:color="auto"/>
        <w:left w:val="none" w:sz="0" w:space="0" w:color="auto"/>
        <w:bottom w:val="none" w:sz="0" w:space="0" w:color="auto"/>
        <w:right w:val="none" w:sz="0" w:space="0" w:color="auto"/>
      </w:divBdr>
    </w:div>
    <w:div w:id="1392772527">
      <w:bodyDiv w:val="1"/>
      <w:marLeft w:val="0"/>
      <w:marRight w:val="0"/>
      <w:marTop w:val="0"/>
      <w:marBottom w:val="0"/>
      <w:divBdr>
        <w:top w:val="none" w:sz="0" w:space="0" w:color="auto"/>
        <w:left w:val="none" w:sz="0" w:space="0" w:color="auto"/>
        <w:bottom w:val="none" w:sz="0" w:space="0" w:color="auto"/>
        <w:right w:val="none" w:sz="0" w:space="0" w:color="auto"/>
      </w:divBdr>
    </w:div>
    <w:div w:id="1396272156">
      <w:bodyDiv w:val="1"/>
      <w:marLeft w:val="0"/>
      <w:marRight w:val="0"/>
      <w:marTop w:val="0"/>
      <w:marBottom w:val="0"/>
      <w:divBdr>
        <w:top w:val="none" w:sz="0" w:space="0" w:color="auto"/>
        <w:left w:val="none" w:sz="0" w:space="0" w:color="auto"/>
        <w:bottom w:val="none" w:sz="0" w:space="0" w:color="auto"/>
        <w:right w:val="none" w:sz="0" w:space="0" w:color="auto"/>
      </w:divBdr>
    </w:div>
    <w:div w:id="1398671037">
      <w:bodyDiv w:val="1"/>
      <w:marLeft w:val="0"/>
      <w:marRight w:val="0"/>
      <w:marTop w:val="0"/>
      <w:marBottom w:val="0"/>
      <w:divBdr>
        <w:top w:val="none" w:sz="0" w:space="0" w:color="auto"/>
        <w:left w:val="none" w:sz="0" w:space="0" w:color="auto"/>
        <w:bottom w:val="none" w:sz="0" w:space="0" w:color="auto"/>
        <w:right w:val="none" w:sz="0" w:space="0" w:color="auto"/>
      </w:divBdr>
    </w:div>
    <w:div w:id="1404643833">
      <w:bodyDiv w:val="1"/>
      <w:marLeft w:val="0"/>
      <w:marRight w:val="0"/>
      <w:marTop w:val="0"/>
      <w:marBottom w:val="0"/>
      <w:divBdr>
        <w:top w:val="none" w:sz="0" w:space="0" w:color="auto"/>
        <w:left w:val="none" w:sz="0" w:space="0" w:color="auto"/>
        <w:bottom w:val="none" w:sz="0" w:space="0" w:color="auto"/>
        <w:right w:val="none" w:sz="0" w:space="0" w:color="auto"/>
      </w:divBdr>
    </w:div>
    <w:div w:id="1407071473">
      <w:bodyDiv w:val="1"/>
      <w:marLeft w:val="0"/>
      <w:marRight w:val="0"/>
      <w:marTop w:val="0"/>
      <w:marBottom w:val="0"/>
      <w:divBdr>
        <w:top w:val="none" w:sz="0" w:space="0" w:color="auto"/>
        <w:left w:val="none" w:sz="0" w:space="0" w:color="auto"/>
        <w:bottom w:val="none" w:sz="0" w:space="0" w:color="auto"/>
        <w:right w:val="none" w:sz="0" w:space="0" w:color="auto"/>
      </w:divBdr>
    </w:div>
    <w:div w:id="1409116509">
      <w:bodyDiv w:val="1"/>
      <w:marLeft w:val="0"/>
      <w:marRight w:val="0"/>
      <w:marTop w:val="0"/>
      <w:marBottom w:val="0"/>
      <w:divBdr>
        <w:top w:val="none" w:sz="0" w:space="0" w:color="auto"/>
        <w:left w:val="none" w:sz="0" w:space="0" w:color="auto"/>
        <w:bottom w:val="none" w:sz="0" w:space="0" w:color="auto"/>
        <w:right w:val="none" w:sz="0" w:space="0" w:color="auto"/>
      </w:divBdr>
    </w:div>
    <w:div w:id="1413744635">
      <w:bodyDiv w:val="1"/>
      <w:marLeft w:val="0"/>
      <w:marRight w:val="0"/>
      <w:marTop w:val="0"/>
      <w:marBottom w:val="0"/>
      <w:divBdr>
        <w:top w:val="none" w:sz="0" w:space="0" w:color="auto"/>
        <w:left w:val="none" w:sz="0" w:space="0" w:color="auto"/>
        <w:bottom w:val="none" w:sz="0" w:space="0" w:color="auto"/>
        <w:right w:val="none" w:sz="0" w:space="0" w:color="auto"/>
      </w:divBdr>
    </w:div>
    <w:div w:id="1415861409">
      <w:bodyDiv w:val="1"/>
      <w:marLeft w:val="0"/>
      <w:marRight w:val="0"/>
      <w:marTop w:val="0"/>
      <w:marBottom w:val="0"/>
      <w:divBdr>
        <w:top w:val="none" w:sz="0" w:space="0" w:color="auto"/>
        <w:left w:val="none" w:sz="0" w:space="0" w:color="auto"/>
        <w:bottom w:val="none" w:sz="0" w:space="0" w:color="auto"/>
        <w:right w:val="none" w:sz="0" w:space="0" w:color="auto"/>
      </w:divBdr>
    </w:div>
    <w:div w:id="1418789414">
      <w:bodyDiv w:val="1"/>
      <w:marLeft w:val="0"/>
      <w:marRight w:val="0"/>
      <w:marTop w:val="0"/>
      <w:marBottom w:val="0"/>
      <w:divBdr>
        <w:top w:val="none" w:sz="0" w:space="0" w:color="auto"/>
        <w:left w:val="none" w:sz="0" w:space="0" w:color="auto"/>
        <w:bottom w:val="none" w:sz="0" w:space="0" w:color="auto"/>
        <w:right w:val="none" w:sz="0" w:space="0" w:color="auto"/>
      </w:divBdr>
    </w:div>
    <w:div w:id="1418789649">
      <w:bodyDiv w:val="1"/>
      <w:marLeft w:val="0"/>
      <w:marRight w:val="0"/>
      <w:marTop w:val="0"/>
      <w:marBottom w:val="0"/>
      <w:divBdr>
        <w:top w:val="none" w:sz="0" w:space="0" w:color="auto"/>
        <w:left w:val="none" w:sz="0" w:space="0" w:color="auto"/>
        <w:bottom w:val="none" w:sz="0" w:space="0" w:color="auto"/>
        <w:right w:val="none" w:sz="0" w:space="0" w:color="auto"/>
      </w:divBdr>
    </w:div>
    <w:div w:id="1425029853">
      <w:bodyDiv w:val="1"/>
      <w:marLeft w:val="0"/>
      <w:marRight w:val="0"/>
      <w:marTop w:val="0"/>
      <w:marBottom w:val="0"/>
      <w:divBdr>
        <w:top w:val="none" w:sz="0" w:space="0" w:color="auto"/>
        <w:left w:val="none" w:sz="0" w:space="0" w:color="auto"/>
        <w:bottom w:val="none" w:sz="0" w:space="0" w:color="auto"/>
        <w:right w:val="none" w:sz="0" w:space="0" w:color="auto"/>
      </w:divBdr>
    </w:div>
    <w:div w:id="1426533410">
      <w:bodyDiv w:val="1"/>
      <w:marLeft w:val="0"/>
      <w:marRight w:val="0"/>
      <w:marTop w:val="0"/>
      <w:marBottom w:val="0"/>
      <w:divBdr>
        <w:top w:val="none" w:sz="0" w:space="0" w:color="auto"/>
        <w:left w:val="none" w:sz="0" w:space="0" w:color="auto"/>
        <w:bottom w:val="none" w:sz="0" w:space="0" w:color="auto"/>
        <w:right w:val="none" w:sz="0" w:space="0" w:color="auto"/>
      </w:divBdr>
    </w:div>
    <w:div w:id="1430352540">
      <w:bodyDiv w:val="1"/>
      <w:marLeft w:val="0"/>
      <w:marRight w:val="0"/>
      <w:marTop w:val="0"/>
      <w:marBottom w:val="0"/>
      <w:divBdr>
        <w:top w:val="none" w:sz="0" w:space="0" w:color="auto"/>
        <w:left w:val="none" w:sz="0" w:space="0" w:color="auto"/>
        <w:bottom w:val="none" w:sz="0" w:space="0" w:color="auto"/>
        <w:right w:val="none" w:sz="0" w:space="0" w:color="auto"/>
      </w:divBdr>
    </w:div>
    <w:div w:id="1430925365">
      <w:bodyDiv w:val="1"/>
      <w:marLeft w:val="0"/>
      <w:marRight w:val="0"/>
      <w:marTop w:val="0"/>
      <w:marBottom w:val="0"/>
      <w:divBdr>
        <w:top w:val="none" w:sz="0" w:space="0" w:color="auto"/>
        <w:left w:val="none" w:sz="0" w:space="0" w:color="auto"/>
        <w:bottom w:val="none" w:sz="0" w:space="0" w:color="auto"/>
        <w:right w:val="none" w:sz="0" w:space="0" w:color="auto"/>
      </w:divBdr>
    </w:div>
    <w:div w:id="1437284755">
      <w:bodyDiv w:val="1"/>
      <w:marLeft w:val="0"/>
      <w:marRight w:val="0"/>
      <w:marTop w:val="0"/>
      <w:marBottom w:val="0"/>
      <w:divBdr>
        <w:top w:val="none" w:sz="0" w:space="0" w:color="auto"/>
        <w:left w:val="none" w:sz="0" w:space="0" w:color="auto"/>
        <w:bottom w:val="none" w:sz="0" w:space="0" w:color="auto"/>
        <w:right w:val="none" w:sz="0" w:space="0" w:color="auto"/>
      </w:divBdr>
    </w:div>
    <w:div w:id="1437747487">
      <w:bodyDiv w:val="1"/>
      <w:marLeft w:val="0"/>
      <w:marRight w:val="0"/>
      <w:marTop w:val="0"/>
      <w:marBottom w:val="0"/>
      <w:divBdr>
        <w:top w:val="none" w:sz="0" w:space="0" w:color="auto"/>
        <w:left w:val="none" w:sz="0" w:space="0" w:color="auto"/>
        <w:bottom w:val="none" w:sz="0" w:space="0" w:color="auto"/>
        <w:right w:val="none" w:sz="0" w:space="0" w:color="auto"/>
      </w:divBdr>
    </w:div>
    <w:div w:id="1445884473">
      <w:bodyDiv w:val="1"/>
      <w:marLeft w:val="0"/>
      <w:marRight w:val="0"/>
      <w:marTop w:val="0"/>
      <w:marBottom w:val="0"/>
      <w:divBdr>
        <w:top w:val="none" w:sz="0" w:space="0" w:color="auto"/>
        <w:left w:val="none" w:sz="0" w:space="0" w:color="auto"/>
        <w:bottom w:val="none" w:sz="0" w:space="0" w:color="auto"/>
        <w:right w:val="none" w:sz="0" w:space="0" w:color="auto"/>
      </w:divBdr>
    </w:div>
    <w:div w:id="1458139317">
      <w:bodyDiv w:val="1"/>
      <w:marLeft w:val="0"/>
      <w:marRight w:val="0"/>
      <w:marTop w:val="0"/>
      <w:marBottom w:val="0"/>
      <w:divBdr>
        <w:top w:val="none" w:sz="0" w:space="0" w:color="auto"/>
        <w:left w:val="none" w:sz="0" w:space="0" w:color="auto"/>
        <w:bottom w:val="none" w:sz="0" w:space="0" w:color="auto"/>
        <w:right w:val="none" w:sz="0" w:space="0" w:color="auto"/>
      </w:divBdr>
    </w:div>
    <w:div w:id="1458599646">
      <w:bodyDiv w:val="1"/>
      <w:marLeft w:val="0"/>
      <w:marRight w:val="0"/>
      <w:marTop w:val="0"/>
      <w:marBottom w:val="0"/>
      <w:divBdr>
        <w:top w:val="none" w:sz="0" w:space="0" w:color="auto"/>
        <w:left w:val="none" w:sz="0" w:space="0" w:color="auto"/>
        <w:bottom w:val="none" w:sz="0" w:space="0" w:color="auto"/>
        <w:right w:val="none" w:sz="0" w:space="0" w:color="auto"/>
      </w:divBdr>
    </w:div>
    <w:div w:id="1458839322">
      <w:bodyDiv w:val="1"/>
      <w:marLeft w:val="0"/>
      <w:marRight w:val="0"/>
      <w:marTop w:val="0"/>
      <w:marBottom w:val="0"/>
      <w:divBdr>
        <w:top w:val="none" w:sz="0" w:space="0" w:color="auto"/>
        <w:left w:val="none" w:sz="0" w:space="0" w:color="auto"/>
        <w:bottom w:val="none" w:sz="0" w:space="0" w:color="auto"/>
        <w:right w:val="none" w:sz="0" w:space="0" w:color="auto"/>
      </w:divBdr>
    </w:div>
    <w:div w:id="1459226798">
      <w:bodyDiv w:val="1"/>
      <w:marLeft w:val="0"/>
      <w:marRight w:val="0"/>
      <w:marTop w:val="0"/>
      <w:marBottom w:val="0"/>
      <w:divBdr>
        <w:top w:val="none" w:sz="0" w:space="0" w:color="auto"/>
        <w:left w:val="none" w:sz="0" w:space="0" w:color="auto"/>
        <w:bottom w:val="none" w:sz="0" w:space="0" w:color="auto"/>
        <w:right w:val="none" w:sz="0" w:space="0" w:color="auto"/>
      </w:divBdr>
    </w:div>
    <w:div w:id="1462072239">
      <w:bodyDiv w:val="1"/>
      <w:marLeft w:val="0"/>
      <w:marRight w:val="0"/>
      <w:marTop w:val="0"/>
      <w:marBottom w:val="0"/>
      <w:divBdr>
        <w:top w:val="none" w:sz="0" w:space="0" w:color="auto"/>
        <w:left w:val="none" w:sz="0" w:space="0" w:color="auto"/>
        <w:bottom w:val="none" w:sz="0" w:space="0" w:color="auto"/>
        <w:right w:val="none" w:sz="0" w:space="0" w:color="auto"/>
      </w:divBdr>
    </w:div>
    <w:div w:id="1462572439">
      <w:bodyDiv w:val="1"/>
      <w:marLeft w:val="0"/>
      <w:marRight w:val="0"/>
      <w:marTop w:val="0"/>
      <w:marBottom w:val="0"/>
      <w:divBdr>
        <w:top w:val="none" w:sz="0" w:space="0" w:color="auto"/>
        <w:left w:val="none" w:sz="0" w:space="0" w:color="auto"/>
        <w:bottom w:val="none" w:sz="0" w:space="0" w:color="auto"/>
        <w:right w:val="none" w:sz="0" w:space="0" w:color="auto"/>
      </w:divBdr>
    </w:div>
    <w:div w:id="1463814259">
      <w:bodyDiv w:val="1"/>
      <w:marLeft w:val="0"/>
      <w:marRight w:val="0"/>
      <w:marTop w:val="0"/>
      <w:marBottom w:val="0"/>
      <w:divBdr>
        <w:top w:val="none" w:sz="0" w:space="0" w:color="auto"/>
        <w:left w:val="none" w:sz="0" w:space="0" w:color="auto"/>
        <w:bottom w:val="none" w:sz="0" w:space="0" w:color="auto"/>
        <w:right w:val="none" w:sz="0" w:space="0" w:color="auto"/>
      </w:divBdr>
    </w:div>
    <w:div w:id="1465464650">
      <w:bodyDiv w:val="1"/>
      <w:marLeft w:val="0"/>
      <w:marRight w:val="0"/>
      <w:marTop w:val="0"/>
      <w:marBottom w:val="0"/>
      <w:divBdr>
        <w:top w:val="none" w:sz="0" w:space="0" w:color="auto"/>
        <w:left w:val="none" w:sz="0" w:space="0" w:color="auto"/>
        <w:bottom w:val="none" w:sz="0" w:space="0" w:color="auto"/>
        <w:right w:val="none" w:sz="0" w:space="0" w:color="auto"/>
      </w:divBdr>
    </w:div>
    <w:div w:id="1466121182">
      <w:bodyDiv w:val="1"/>
      <w:marLeft w:val="0"/>
      <w:marRight w:val="0"/>
      <w:marTop w:val="0"/>
      <w:marBottom w:val="0"/>
      <w:divBdr>
        <w:top w:val="none" w:sz="0" w:space="0" w:color="auto"/>
        <w:left w:val="none" w:sz="0" w:space="0" w:color="auto"/>
        <w:bottom w:val="none" w:sz="0" w:space="0" w:color="auto"/>
        <w:right w:val="none" w:sz="0" w:space="0" w:color="auto"/>
      </w:divBdr>
    </w:div>
    <w:div w:id="1467893806">
      <w:bodyDiv w:val="1"/>
      <w:marLeft w:val="0"/>
      <w:marRight w:val="0"/>
      <w:marTop w:val="0"/>
      <w:marBottom w:val="0"/>
      <w:divBdr>
        <w:top w:val="none" w:sz="0" w:space="0" w:color="auto"/>
        <w:left w:val="none" w:sz="0" w:space="0" w:color="auto"/>
        <w:bottom w:val="none" w:sz="0" w:space="0" w:color="auto"/>
        <w:right w:val="none" w:sz="0" w:space="0" w:color="auto"/>
      </w:divBdr>
    </w:div>
    <w:div w:id="1469863482">
      <w:bodyDiv w:val="1"/>
      <w:marLeft w:val="0"/>
      <w:marRight w:val="0"/>
      <w:marTop w:val="0"/>
      <w:marBottom w:val="0"/>
      <w:divBdr>
        <w:top w:val="none" w:sz="0" w:space="0" w:color="auto"/>
        <w:left w:val="none" w:sz="0" w:space="0" w:color="auto"/>
        <w:bottom w:val="none" w:sz="0" w:space="0" w:color="auto"/>
        <w:right w:val="none" w:sz="0" w:space="0" w:color="auto"/>
      </w:divBdr>
    </w:div>
    <w:div w:id="1470628841">
      <w:bodyDiv w:val="1"/>
      <w:marLeft w:val="0"/>
      <w:marRight w:val="0"/>
      <w:marTop w:val="0"/>
      <w:marBottom w:val="0"/>
      <w:divBdr>
        <w:top w:val="none" w:sz="0" w:space="0" w:color="auto"/>
        <w:left w:val="none" w:sz="0" w:space="0" w:color="auto"/>
        <w:bottom w:val="none" w:sz="0" w:space="0" w:color="auto"/>
        <w:right w:val="none" w:sz="0" w:space="0" w:color="auto"/>
      </w:divBdr>
    </w:div>
    <w:div w:id="1473063630">
      <w:bodyDiv w:val="1"/>
      <w:marLeft w:val="0"/>
      <w:marRight w:val="0"/>
      <w:marTop w:val="0"/>
      <w:marBottom w:val="0"/>
      <w:divBdr>
        <w:top w:val="none" w:sz="0" w:space="0" w:color="auto"/>
        <w:left w:val="none" w:sz="0" w:space="0" w:color="auto"/>
        <w:bottom w:val="none" w:sz="0" w:space="0" w:color="auto"/>
        <w:right w:val="none" w:sz="0" w:space="0" w:color="auto"/>
      </w:divBdr>
    </w:div>
    <w:div w:id="1479884802">
      <w:bodyDiv w:val="1"/>
      <w:marLeft w:val="0"/>
      <w:marRight w:val="0"/>
      <w:marTop w:val="0"/>
      <w:marBottom w:val="0"/>
      <w:divBdr>
        <w:top w:val="none" w:sz="0" w:space="0" w:color="auto"/>
        <w:left w:val="none" w:sz="0" w:space="0" w:color="auto"/>
        <w:bottom w:val="none" w:sz="0" w:space="0" w:color="auto"/>
        <w:right w:val="none" w:sz="0" w:space="0" w:color="auto"/>
      </w:divBdr>
    </w:div>
    <w:div w:id="1480423188">
      <w:bodyDiv w:val="1"/>
      <w:marLeft w:val="0"/>
      <w:marRight w:val="0"/>
      <w:marTop w:val="0"/>
      <w:marBottom w:val="0"/>
      <w:divBdr>
        <w:top w:val="none" w:sz="0" w:space="0" w:color="auto"/>
        <w:left w:val="none" w:sz="0" w:space="0" w:color="auto"/>
        <w:bottom w:val="none" w:sz="0" w:space="0" w:color="auto"/>
        <w:right w:val="none" w:sz="0" w:space="0" w:color="auto"/>
      </w:divBdr>
    </w:div>
    <w:div w:id="1481119277">
      <w:bodyDiv w:val="1"/>
      <w:marLeft w:val="0"/>
      <w:marRight w:val="0"/>
      <w:marTop w:val="0"/>
      <w:marBottom w:val="0"/>
      <w:divBdr>
        <w:top w:val="none" w:sz="0" w:space="0" w:color="auto"/>
        <w:left w:val="none" w:sz="0" w:space="0" w:color="auto"/>
        <w:bottom w:val="none" w:sz="0" w:space="0" w:color="auto"/>
        <w:right w:val="none" w:sz="0" w:space="0" w:color="auto"/>
      </w:divBdr>
    </w:div>
    <w:div w:id="1482578087">
      <w:bodyDiv w:val="1"/>
      <w:marLeft w:val="0"/>
      <w:marRight w:val="0"/>
      <w:marTop w:val="0"/>
      <w:marBottom w:val="0"/>
      <w:divBdr>
        <w:top w:val="none" w:sz="0" w:space="0" w:color="auto"/>
        <w:left w:val="none" w:sz="0" w:space="0" w:color="auto"/>
        <w:bottom w:val="none" w:sz="0" w:space="0" w:color="auto"/>
        <w:right w:val="none" w:sz="0" w:space="0" w:color="auto"/>
      </w:divBdr>
    </w:div>
    <w:div w:id="1483497607">
      <w:bodyDiv w:val="1"/>
      <w:marLeft w:val="0"/>
      <w:marRight w:val="0"/>
      <w:marTop w:val="0"/>
      <w:marBottom w:val="0"/>
      <w:divBdr>
        <w:top w:val="none" w:sz="0" w:space="0" w:color="auto"/>
        <w:left w:val="none" w:sz="0" w:space="0" w:color="auto"/>
        <w:bottom w:val="none" w:sz="0" w:space="0" w:color="auto"/>
        <w:right w:val="none" w:sz="0" w:space="0" w:color="auto"/>
      </w:divBdr>
    </w:div>
    <w:div w:id="1486815881">
      <w:bodyDiv w:val="1"/>
      <w:marLeft w:val="0"/>
      <w:marRight w:val="0"/>
      <w:marTop w:val="0"/>
      <w:marBottom w:val="0"/>
      <w:divBdr>
        <w:top w:val="none" w:sz="0" w:space="0" w:color="auto"/>
        <w:left w:val="none" w:sz="0" w:space="0" w:color="auto"/>
        <w:bottom w:val="none" w:sz="0" w:space="0" w:color="auto"/>
        <w:right w:val="none" w:sz="0" w:space="0" w:color="auto"/>
      </w:divBdr>
    </w:div>
    <w:div w:id="1488204211">
      <w:bodyDiv w:val="1"/>
      <w:marLeft w:val="0"/>
      <w:marRight w:val="0"/>
      <w:marTop w:val="0"/>
      <w:marBottom w:val="0"/>
      <w:divBdr>
        <w:top w:val="none" w:sz="0" w:space="0" w:color="auto"/>
        <w:left w:val="none" w:sz="0" w:space="0" w:color="auto"/>
        <w:bottom w:val="none" w:sz="0" w:space="0" w:color="auto"/>
        <w:right w:val="none" w:sz="0" w:space="0" w:color="auto"/>
      </w:divBdr>
    </w:div>
    <w:div w:id="1489205765">
      <w:bodyDiv w:val="1"/>
      <w:marLeft w:val="0"/>
      <w:marRight w:val="0"/>
      <w:marTop w:val="0"/>
      <w:marBottom w:val="0"/>
      <w:divBdr>
        <w:top w:val="none" w:sz="0" w:space="0" w:color="auto"/>
        <w:left w:val="none" w:sz="0" w:space="0" w:color="auto"/>
        <w:bottom w:val="none" w:sz="0" w:space="0" w:color="auto"/>
        <w:right w:val="none" w:sz="0" w:space="0" w:color="auto"/>
      </w:divBdr>
    </w:div>
    <w:div w:id="1494641140">
      <w:bodyDiv w:val="1"/>
      <w:marLeft w:val="0"/>
      <w:marRight w:val="0"/>
      <w:marTop w:val="0"/>
      <w:marBottom w:val="0"/>
      <w:divBdr>
        <w:top w:val="none" w:sz="0" w:space="0" w:color="auto"/>
        <w:left w:val="none" w:sz="0" w:space="0" w:color="auto"/>
        <w:bottom w:val="none" w:sz="0" w:space="0" w:color="auto"/>
        <w:right w:val="none" w:sz="0" w:space="0" w:color="auto"/>
      </w:divBdr>
    </w:div>
    <w:div w:id="1495297439">
      <w:bodyDiv w:val="1"/>
      <w:marLeft w:val="0"/>
      <w:marRight w:val="0"/>
      <w:marTop w:val="0"/>
      <w:marBottom w:val="0"/>
      <w:divBdr>
        <w:top w:val="none" w:sz="0" w:space="0" w:color="auto"/>
        <w:left w:val="none" w:sz="0" w:space="0" w:color="auto"/>
        <w:bottom w:val="none" w:sz="0" w:space="0" w:color="auto"/>
        <w:right w:val="none" w:sz="0" w:space="0" w:color="auto"/>
      </w:divBdr>
    </w:div>
    <w:div w:id="1500847481">
      <w:bodyDiv w:val="1"/>
      <w:marLeft w:val="0"/>
      <w:marRight w:val="0"/>
      <w:marTop w:val="0"/>
      <w:marBottom w:val="0"/>
      <w:divBdr>
        <w:top w:val="none" w:sz="0" w:space="0" w:color="auto"/>
        <w:left w:val="none" w:sz="0" w:space="0" w:color="auto"/>
        <w:bottom w:val="none" w:sz="0" w:space="0" w:color="auto"/>
        <w:right w:val="none" w:sz="0" w:space="0" w:color="auto"/>
      </w:divBdr>
    </w:div>
    <w:div w:id="1501234801">
      <w:bodyDiv w:val="1"/>
      <w:marLeft w:val="0"/>
      <w:marRight w:val="0"/>
      <w:marTop w:val="0"/>
      <w:marBottom w:val="0"/>
      <w:divBdr>
        <w:top w:val="none" w:sz="0" w:space="0" w:color="auto"/>
        <w:left w:val="none" w:sz="0" w:space="0" w:color="auto"/>
        <w:bottom w:val="none" w:sz="0" w:space="0" w:color="auto"/>
        <w:right w:val="none" w:sz="0" w:space="0" w:color="auto"/>
      </w:divBdr>
    </w:div>
    <w:div w:id="1501460963">
      <w:bodyDiv w:val="1"/>
      <w:marLeft w:val="0"/>
      <w:marRight w:val="0"/>
      <w:marTop w:val="0"/>
      <w:marBottom w:val="0"/>
      <w:divBdr>
        <w:top w:val="none" w:sz="0" w:space="0" w:color="auto"/>
        <w:left w:val="none" w:sz="0" w:space="0" w:color="auto"/>
        <w:bottom w:val="none" w:sz="0" w:space="0" w:color="auto"/>
        <w:right w:val="none" w:sz="0" w:space="0" w:color="auto"/>
      </w:divBdr>
      <w:divsChild>
        <w:div w:id="1863517230">
          <w:marLeft w:val="0"/>
          <w:marRight w:val="0"/>
          <w:marTop w:val="0"/>
          <w:marBottom w:val="0"/>
          <w:divBdr>
            <w:top w:val="none" w:sz="0" w:space="0" w:color="auto"/>
            <w:left w:val="none" w:sz="0" w:space="0" w:color="auto"/>
            <w:bottom w:val="none" w:sz="0" w:space="0" w:color="auto"/>
            <w:right w:val="none" w:sz="0" w:space="0" w:color="auto"/>
          </w:divBdr>
          <w:divsChild>
            <w:div w:id="203715563">
              <w:marLeft w:val="0"/>
              <w:marRight w:val="0"/>
              <w:marTop w:val="0"/>
              <w:marBottom w:val="0"/>
              <w:divBdr>
                <w:top w:val="none" w:sz="0" w:space="0" w:color="auto"/>
                <w:left w:val="none" w:sz="0" w:space="0" w:color="auto"/>
                <w:bottom w:val="none" w:sz="0" w:space="0" w:color="auto"/>
                <w:right w:val="none" w:sz="0" w:space="0" w:color="auto"/>
              </w:divBdr>
            </w:div>
            <w:div w:id="456292406">
              <w:marLeft w:val="0"/>
              <w:marRight w:val="0"/>
              <w:marTop w:val="0"/>
              <w:marBottom w:val="0"/>
              <w:divBdr>
                <w:top w:val="none" w:sz="0" w:space="0" w:color="auto"/>
                <w:left w:val="none" w:sz="0" w:space="0" w:color="auto"/>
                <w:bottom w:val="none" w:sz="0" w:space="0" w:color="auto"/>
                <w:right w:val="none" w:sz="0" w:space="0" w:color="auto"/>
              </w:divBdr>
            </w:div>
            <w:div w:id="536235743">
              <w:marLeft w:val="0"/>
              <w:marRight w:val="0"/>
              <w:marTop w:val="0"/>
              <w:marBottom w:val="0"/>
              <w:divBdr>
                <w:top w:val="none" w:sz="0" w:space="0" w:color="auto"/>
                <w:left w:val="none" w:sz="0" w:space="0" w:color="auto"/>
                <w:bottom w:val="none" w:sz="0" w:space="0" w:color="auto"/>
                <w:right w:val="none" w:sz="0" w:space="0" w:color="auto"/>
              </w:divBdr>
            </w:div>
            <w:div w:id="585111743">
              <w:marLeft w:val="0"/>
              <w:marRight w:val="0"/>
              <w:marTop w:val="0"/>
              <w:marBottom w:val="0"/>
              <w:divBdr>
                <w:top w:val="none" w:sz="0" w:space="0" w:color="auto"/>
                <w:left w:val="none" w:sz="0" w:space="0" w:color="auto"/>
                <w:bottom w:val="none" w:sz="0" w:space="0" w:color="auto"/>
                <w:right w:val="none" w:sz="0" w:space="0" w:color="auto"/>
              </w:divBdr>
            </w:div>
            <w:div w:id="690227877">
              <w:marLeft w:val="0"/>
              <w:marRight w:val="0"/>
              <w:marTop w:val="0"/>
              <w:marBottom w:val="0"/>
              <w:divBdr>
                <w:top w:val="none" w:sz="0" w:space="0" w:color="auto"/>
                <w:left w:val="none" w:sz="0" w:space="0" w:color="auto"/>
                <w:bottom w:val="none" w:sz="0" w:space="0" w:color="auto"/>
                <w:right w:val="none" w:sz="0" w:space="0" w:color="auto"/>
              </w:divBdr>
            </w:div>
            <w:div w:id="1335958564">
              <w:marLeft w:val="0"/>
              <w:marRight w:val="0"/>
              <w:marTop w:val="0"/>
              <w:marBottom w:val="0"/>
              <w:divBdr>
                <w:top w:val="none" w:sz="0" w:space="0" w:color="auto"/>
                <w:left w:val="none" w:sz="0" w:space="0" w:color="auto"/>
                <w:bottom w:val="none" w:sz="0" w:space="0" w:color="auto"/>
                <w:right w:val="none" w:sz="0" w:space="0" w:color="auto"/>
              </w:divBdr>
            </w:div>
            <w:div w:id="1633634653">
              <w:marLeft w:val="0"/>
              <w:marRight w:val="0"/>
              <w:marTop w:val="0"/>
              <w:marBottom w:val="0"/>
              <w:divBdr>
                <w:top w:val="none" w:sz="0" w:space="0" w:color="auto"/>
                <w:left w:val="none" w:sz="0" w:space="0" w:color="auto"/>
                <w:bottom w:val="none" w:sz="0" w:space="0" w:color="auto"/>
                <w:right w:val="none" w:sz="0" w:space="0" w:color="auto"/>
              </w:divBdr>
            </w:div>
            <w:div w:id="1896578187">
              <w:marLeft w:val="0"/>
              <w:marRight w:val="0"/>
              <w:marTop w:val="0"/>
              <w:marBottom w:val="0"/>
              <w:divBdr>
                <w:top w:val="none" w:sz="0" w:space="0" w:color="auto"/>
                <w:left w:val="none" w:sz="0" w:space="0" w:color="auto"/>
                <w:bottom w:val="none" w:sz="0" w:space="0" w:color="auto"/>
                <w:right w:val="none" w:sz="0" w:space="0" w:color="auto"/>
              </w:divBdr>
            </w:div>
            <w:div w:id="2122414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630894">
      <w:bodyDiv w:val="1"/>
      <w:marLeft w:val="0"/>
      <w:marRight w:val="0"/>
      <w:marTop w:val="0"/>
      <w:marBottom w:val="0"/>
      <w:divBdr>
        <w:top w:val="none" w:sz="0" w:space="0" w:color="auto"/>
        <w:left w:val="none" w:sz="0" w:space="0" w:color="auto"/>
        <w:bottom w:val="none" w:sz="0" w:space="0" w:color="auto"/>
        <w:right w:val="none" w:sz="0" w:space="0" w:color="auto"/>
      </w:divBdr>
    </w:div>
    <w:div w:id="1507012552">
      <w:bodyDiv w:val="1"/>
      <w:marLeft w:val="0"/>
      <w:marRight w:val="0"/>
      <w:marTop w:val="0"/>
      <w:marBottom w:val="0"/>
      <w:divBdr>
        <w:top w:val="none" w:sz="0" w:space="0" w:color="auto"/>
        <w:left w:val="none" w:sz="0" w:space="0" w:color="auto"/>
        <w:bottom w:val="none" w:sz="0" w:space="0" w:color="auto"/>
        <w:right w:val="none" w:sz="0" w:space="0" w:color="auto"/>
      </w:divBdr>
    </w:div>
    <w:div w:id="1507937808">
      <w:bodyDiv w:val="1"/>
      <w:marLeft w:val="0"/>
      <w:marRight w:val="0"/>
      <w:marTop w:val="0"/>
      <w:marBottom w:val="0"/>
      <w:divBdr>
        <w:top w:val="none" w:sz="0" w:space="0" w:color="auto"/>
        <w:left w:val="none" w:sz="0" w:space="0" w:color="auto"/>
        <w:bottom w:val="none" w:sz="0" w:space="0" w:color="auto"/>
        <w:right w:val="none" w:sz="0" w:space="0" w:color="auto"/>
      </w:divBdr>
    </w:div>
    <w:div w:id="1512181924">
      <w:bodyDiv w:val="1"/>
      <w:marLeft w:val="0"/>
      <w:marRight w:val="0"/>
      <w:marTop w:val="0"/>
      <w:marBottom w:val="0"/>
      <w:divBdr>
        <w:top w:val="none" w:sz="0" w:space="0" w:color="auto"/>
        <w:left w:val="none" w:sz="0" w:space="0" w:color="auto"/>
        <w:bottom w:val="none" w:sz="0" w:space="0" w:color="auto"/>
        <w:right w:val="none" w:sz="0" w:space="0" w:color="auto"/>
      </w:divBdr>
    </w:div>
    <w:div w:id="1514151323">
      <w:bodyDiv w:val="1"/>
      <w:marLeft w:val="0"/>
      <w:marRight w:val="0"/>
      <w:marTop w:val="0"/>
      <w:marBottom w:val="0"/>
      <w:divBdr>
        <w:top w:val="none" w:sz="0" w:space="0" w:color="auto"/>
        <w:left w:val="none" w:sz="0" w:space="0" w:color="auto"/>
        <w:bottom w:val="none" w:sz="0" w:space="0" w:color="auto"/>
        <w:right w:val="none" w:sz="0" w:space="0" w:color="auto"/>
      </w:divBdr>
    </w:div>
    <w:div w:id="1515223661">
      <w:bodyDiv w:val="1"/>
      <w:marLeft w:val="0"/>
      <w:marRight w:val="0"/>
      <w:marTop w:val="0"/>
      <w:marBottom w:val="0"/>
      <w:divBdr>
        <w:top w:val="none" w:sz="0" w:space="0" w:color="auto"/>
        <w:left w:val="none" w:sz="0" w:space="0" w:color="auto"/>
        <w:bottom w:val="none" w:sz="0" w:space="0" w:color="auto"/>
        <w:right w:val="none" w:sz="0" w:space="0" w:color="auto"/>
      </w:divBdr>
    </w:div>
    <w:div w:id="1520701967">
      <w:bodyDiv w:val="1"/>
      <w:marLeft w:val="0"/>
      <w:marRight w:val="0"/>
      <w:marTop w:val="0"/>
      <w:marBottom w:val="0"/>
      <w:divBdr>
        <w:top w:val="none" w:sz="0" w:space="0" w:color="auto"/>
        <w:left w:val="none" w:sz="0" w:space="0" w:color="auto"/>
        <w:bottom w:val="none" w:sz="0" w:space="0" w:color="auto"/>
        <w:right w:val="none" w:sz="0" w:space="0" w:color="auto"/>
      </w:divBdr>
    </w:div>
    <w:div w:id="1521623636">
      <w:bodyDiv w:val="1"/>
      <w:marLeft w:val="0"/>
      <w:marRight w:val="0"/>
      <w:marTop w:val="0"/>
      <w:marBottom w:val="0"/>
      <w:divBdr>
        <w:top w:val="none" w:sz="0" w:space="0" w:color="auto"/>
        <w:left w:val="none" w:sz="0" w:space="0" w:color="auto"/>
        <w:bottom w:val="none" w:sz="0" w:space="0" w:color="auto"/>
        <w:right w:val="none" w:sz="0" w:space="0" w:color="auto"/>
      </w:divBdr>
    </w:div>
    <w:div w:id="1528103141">
      <w:bodyDiv w:val="1"/>
      <w:marLeft w:val="0"/>
      <w:marRight w:val="0"/>
      <w:marTop w:val="0"/>
      <w:marBottom w:val="0"/>
      <w:divBdr>
        <w:top w:val="none" w:sz="0" w:space="0" w:color="auto"/>
        <w:left w:val="none" w:sz="0" w:space="0" w:color="auto"/>
        <w:bottom w:val="none" w:sz="0" w:space="0" w:color="auto"/>
        <w:right w:val="none" w:sz="0" w:space="0" w:color="auto"/>
      </w:divBdr>
    </w:div>
    <w:div w:id="1528981754">
      <w:bodyDiv w:val="1"/>
      <w:marLeft w:val="0"/>
      <w:marRight w:val="0"/>
      <w:marTop w:val="0"/>
      <w:marBottom w:val="0"/>
      <w:divBdr>
        <w:top w:val="none" w:sz="0" w:space="0" w:color="auto"/>
        <w:left w:val="none" w:sz="0" w:space="0" w:color="auto"/>
        <w:bottom w:val="none" w:sz="0" w:space="0" w:color="auto"/>
        <w:right w:val="none" w:sz="0" w:space="0" w:color="auto"/>
      </w:divBdr>
    </w:div>
    <w:div w:id="1529414731">
      <w:bodyDiv w:val="1"/>
      <w:marLeft w:val="0"/>
      <w:marRight w:val="0"/>
      <w:marTop w:val="0"/>
      <w:marBottom w:val="0"/>
      <w:divBdr>
        <w:top w:val="none" w:sz="0" w:space="0" w:color="auto"/>
        <w:left w:val="none" w:sz="0" w:space="0" w:color="auto"/>
        <w:bottom w:val="none" w:sz="0" w:space="0" w:color="auto"/>
        <w:right w:val="none" w:sz="0" w:space="0" w:color="auto"/>
      </w:divBdr>
    </w:div>
    <w:div w:id="1530100564">
      <w:bodyDiv w:val="1"/>
      <w:marLeft w:val="0"/>
      <w:marRight w:val="0"/>
      <w:marTop w:val="0"/>
      <w:marBottom w:val="0"/>
      <w:divBdr>
        <w:top w:val="none" w:sz="0" w:space="0" w:color="auto"/>
        <w:left w:val="none" w:sz="0" w:space="0" w:color="auto"/>
        <w:bottom w:val="none" w:sz="0" w:space="0" w:color="auto"/>
        <w:right w:val="none" w:sz="0" w:space="0" w:color="auto"/>
      </w:divBdr>
    </w:div>
    <w:div w:id="1535970434">
      <w:bodyDiv w:val="1"/>
      <w:marLeft w:val="0"/>
      <w:marRight w:val="0"/>
      <w:marTop w:val="0"/>
      <w:marBottom w:val="0"/>
      <w:divBdr>
        <w:top w:val="none" w:sz="0" w:space="0" w:color="auto"/>
        <w:left w:val="none" w:sz="0" w:space="0" w:color="auto"/>
        <w:bottom w:val="none" w:sz="0" w:space="0" w:color="auto"/>
        <w:right w:val="none" w:sz="0" w:space="0" w:color="auto"/>
      </w:divBdr>
    </w:div>
    <w:div w:id="1543518509">
      <w:bodyDiv w:val="1"/>
      <w:marLeft w:val="0"/>
      <w:marRight w:val="0"/>
      <w:marTop w:val="0"/>
      <w:marBottom w:val="0"/>
      <w:divBdr>
        <w:top w:val="none" w:sz="0" w:space="0" w:color="auto"/>
        <w:left w:val="none" w:sz="0" w:space="0" w:color="auto"/>
        <w:bottom w:val="none" w:sz="0" w:space="0" w:color="auto"/>
        <w:right w:val="none" w:sz="0" w:space="0" w:color="auto"/>
      </w:divBdr>
      <w:divsChild>
        <w:div w:id="549272295">
          <w:marLeft w:val="0"/>
          <w:marRight w:val="0"/>
          <w:marTop w:val="0"/>
          <w:marBottom w:val="0"/>
          <w:divBdr>
            <w:top w:val="none" w:sz="0" w:space="0" w:color="auto"/>
            <w:left w:val="none" w:sz="0" w:space="0" w:color="auto"/>
            <w:bottom w:val="none" w:sz="0" w:space="0" w:color="auto"/>
            <w:right w:val="none" w:sz="0" w:space="0" w:color="auto"/>
          </w:divBdr>
          <w:divsChild>
            <w:div w:id="727219134">
              <w:marLeft w:val="0"/>
              <w:marRight w:val="0"/>
              <w:marTop w:val="0"/>
              <w:marBottom w:val="0"/>
              <w:divBdr>
                <w:top w:val="none" w:sz="0" w:space="0" w:color="auto"/>
                <w:left w:val="none" w:sz="0" w:space="0" w:color="auto"/>
                <w:bottom w:val="none" w:sz="0" w:space="0" w:color="auto"/>
                <w:right w:val="none" w:sz="0" w:space="0" w:color="auto"/>
              </w:divBdr>
            </w:div>
            <w:div w:id="1392733182">
              <w:marLeft w:val="0"/>
              <w:marRight w:val="0"/>
              <w:marTop w:val="0"/>
              <w:marBottom w:val="0"/>
              <w:divBdr>
                <w:top w:val="none" w:sz="0" w:space="0" w:color="auto"/>
                <w:left w:val="none" w:sz="0" w:space="0" w:color="auto"/>
                <w:bottom w:val="none" w:sz="0" w:space="0" w:color="auto"/>
                <w:right w:val="none" w:sz="0" w:space="0" w:color="auto"/>
              </w:divBdr>
            </w:div>
            <w:div w:id="1423717627">
              <w:marLeft w:val="0"/>
              <w:marRight w:val="0"/>
              <w:marTop w:val="0"/>
              <w:marBottom w:val="0"/>
              <w:divBdr>
                <w:top w:val="none" w:sz="0" w:space="0" w:color="auto"/>
                <w:left w:val="none" w:sz="0" w:space="0" w:color="auto"/>
                <w:bottom w:val="none" w:sz="0" w:space="0" w:color="auto"/>
                <w:right w:val="none" w:sz="0" w:space="0" w:color="auto"/>
              </w:divBdr>
            </w:div>
            <w:div w:id="1590575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032508">
      <w:bodyDiv w:val="1"/>
      <w:marLeft w:val="0"/>
      <w:marRight w:val="0"/>
      <w:marTop w:val="0"/>
      <w:marBottom w:val="0"/>
      <w:divBdr>
        <w:top w:val="none" w:sz="0" w:space="0" w:color="auto"/>
        <w:left w:val="none" w:sz="0" w:space="0" w:color="auto"/>
        <w:bottom w:val="none" w:sz="0" w:space="0" w:color="auto"/>
        <w:right w:val="none" w:sz="0" w:space="0" w:color="auto"/>
      </w:divBdr>
    </w:div>
    <w:div w:id="1552619052">
      <w:bodyDiv w:val="1"/>
      <w:marLeft w:val="0"/>
      <w:marRight w:val="0"/>
      <w:marTop w:val="0"/>
      <w:marBottom w:val="0"/>
      <w:divBdr>
        <w:top w:val="none" w:sz="0" w:space="0" w:color="auto"/>
        <w:left w:val="none" w:sz="0" w:space="0" w:color="auto"/>
        <w:bottom w:val="none" w:sz="0" w:space="0" w:color="auto"/>
        <w:right w:val="none" w:sz="0" w:space="0" w:color="auto"/>
      </w:divBdr>
    </w:div>
    <w:div w:id="1554922158">
      <w:bodyDiv w:val="1"/>
      <w:marLeft w:val="0"/>
      <w:marRight w:val="0"/>
      <w:marTop w:val="0"/>
      <w:marBottom w:val="0"/>
      <w:divBdr>
        <w:top w:val="none" w:sz="0" w:space="0" w:color="auto"/>
        <w:left w:val="none" w:sz="0" w:space="0" w:color="auto"/>
        <w:bottom w:val="none" w:sz="0" w:space="0" w:color="auto"/>
        <w:right w:val="none" w:sz="0" w:space="0" w:color="auto"/>
      </w:divBdr>
    </w:div>
    <w:div w:id="1557660722">
      <w:bodyDiv w:val="1"/>
      <w:marLeft w:val="0"/>
      <w:marRight w:val="0"/>
      <w:marTop w:val="0"/>
      <w:marBottom w:val="0"/>
      <w:divBdr>
        <w:top w:val="none" w:sz="0" w:space="0" w:color="auto"/>
        <w:left w:val="none" w:sz="0" w:space="0" w:color="auto"/>
        <w:bottom w:val="none" w:sz="0" w:space="0" w:color="auto"/>
        <w:right w:val="none" w:sz="0" w:space="0" w:color="auto"/>
      </w:divBdr>
    </w:div>
    <w:div w:id="1560288741">
      <w:bodyDiv w:val="1"/>
      <w:marLeft w:val="0"/>
      <w:marRight w:val="0"/>
      <w:marTop w:val="0"/>
      <w:marBottom w:val="0"/>
      <w:divBdr>
        <w:top w:val="none" w:sz="0" w:space="0" w:color="auto"/>
        <w:left w:val="none" w:sz="0" w:space="0" w:color="auto"/>
        <w:bottom w:val="none" w:sz="0" w:space="0" w:color="auto"/>
        <w:right w:val="none" w:sz="0" w:space="0" w:color="auto"/>
      </w:divBdr>
    </w:div>
    <w:div w:id="1561283263">
      <w:bodyDiv w:val="1"/>
      <w:marLeft w:val="0"/>
      <w:marRight w:val="0"/>
      <w:marTop w:val="0"/>
      <w:marBottom w:val="0"/>
      <w:divBdr>
        <w:top w:val="none" w:sz="0" w:space="0" w:color="auto"/>
        <w:left w:val="none" w:sz="0" w:space="0" w:color="auto"/>
        <w:bottom w:val="none" w:sz="0" w:space="0" w:color="auto"/>
        <w:right w:val="none" w:sz="0" w:space="0" w:color="auto"/>
      </w:divBdr>
    </w:div>
    <w:div w:id="1564947222">
      <w:bodyDiv w:val="1"/>
      <w:marLeft w:val="0"/>
      <w:marRight w:val="0"/>
      <w:marTop w:val="0"/>
      <w:marBottom w:val="0"/>
      <w:divBdr>
        <w:top w:val="none" w:sz="0" w:space="0" w:color="auto"/>
        <w:left w:val="none" w:sz="0" w:space="0" w:color="auto"/>
        <w:bottom w:val="none" w:sz="0" w:space="0" w:color="auto"/>
        <w:right w:val="none" w:sz="0" w:space="0" w:color="auto"/>
      </w:divBdr>
    </w:div>
    <w:div w:id="1566068346">
      <w:bodyDiv w:val="1"/>
      <w:marLeft w:val="0"/>
      <w:marRight w:val="0"/>
      <w:marTop w:val="0"/>
      <w:marBottom w:val="0"/>
      <w:divBdr>
        <w:top w:val="none" w:sz="0" w:space="0" w:color="auto"/>
        <w:left w:val="none" w:sz="0" w:space="0" w:color="auto"/>
        <w:bottom w:val="none" w:sz="0" w:space="0" w:color="auto"/>
        <w:right w:val="none" w:sz="0" w:space="0" w:color="auto"/>
      </w:divBdr>
    </w:div>
    <w:div w:id="1569221506">
      <w:bodyDiv w:val="1"/>
      <w:marLeft w:val="0"/>
      <w:marRight w:val="0"/>
      <w:marTop w:val="0"/>
      <w:marBottom w:val="0"/>
      <w:divBdr>
        <w:top w:val="none" w:sz="0" w:space="0" w:color="auto"/>
        <w:left w:val="none" w:sz="0" w:space="0" w:color="auto"/>
        <w:bottom w:val="none" w:sz="0" w:space="0" w:color="auto"/>
        <w:right w:val="none" w:sz="0" w:space="0" w:color="auto"/>
      </w:divBdr>
    </w:div>
    <w:div w:id="1572544296">
      <w:bodyDiv w:val="1"/>
      <w:marLeft w:val="0"/>
      <w:marRight w:val="0"/>
      <w:marTop w:val="0"/>
      <w:marBottom w:val="0"/>
      <w:divBdr>
        <w:top w:val="none" w:sz="0" w:space="0" w:color="auto"/>
        <w:left w:val="none" w:sz="0" w:space="0" w:color="auto"/>
        <w:bottom w:val="none" w:sz="0" w:space="0" w:color="auto"/>
        <w:right w:val="none" w:sz="0" w:space="0" w:color="auto"/>
      </w:divBdr>
    </w:div>
    <w:div w:id="1574387705">
      <w:bodyDiv w:val="1"/>
      <w:marLeft w:val="0"/>
      <w:marRight w:val="0"/>
      <w:marTop w:val="0"/>
      <w:marBottom w:val="0"/>
      <w:divBdr>
        <w:top w:val="none" w:sz="0" w:space="0" w:color="auto"/>
        <w:left w:val="none" w:sz="0" w:space="0" w:color="auto"/>
        <w:bottom w:val="none" w:sz="0" w:space="0" w:color="auto"/>
        <w:right w:val="none" w:sz="0" w:space="0" w:color="auto"/>
      </w:divBdr>
    </w:div>
    <w:div w:id="1575509475">
      <w:bodyDiv w:val="1"/>
      <w:marLeft w:val="0"/>
      <w:marRight w:val="0"/>
      <w:marTop w:val="0"/>
      <w:marBottom w:val="0"/>
      <w:divBdr>
        <w:top w:val="none" w:sz="0" w:space="0" w:color="auto"/>
        <w:left w:val="none" w:sz="0" w:space="0" w:color="auto"/>
        <w:bottom w:val="none" w:sz="0" w:space="0" w:color="auto"/>
        <w:right w:val="none" w:sz="0" w:space="0" w:color="auto"/>
      </w:divBdr>
    </w:div>
    <w:div w:id="1590431661">
      <w:bodyDiv w:val="1"/>
      <w:marLeft w:val="0"/>
      <w:marRight w:val="0"/>
      <w:marTop w:val="0"/>
      <w:marBottom w:val="0"/>
      <w:divBdr>
        <w:top w:val="none" w:sz="0" w:space="0" w:color="auto"/>
        <w:left w:val="none" w:sz="0" w:space="0" w:color="auto"/>
        <w:bottom w:val="none" w:sz="0" w:space="0" w:color="auto"/>
        <w:right w:val="none" w:sz="0" w:space="0" w:color="auto"/>
      </w:divBdr>
    </w:div>
    <w:div w:id="1590581836">
      <w:bodyDiv w:val="1"/>
      <w:marLeft w:val="0"/>
      <w:marRight w:val="0"/>
      <w:marTop w:val="0"/>
      <w:marBottom w:val="0"/>
      <w:divBdr>
        <w:top w:val="none" w:sz="0" w:space="0" w:color="auto"/>
        <w:left w:val="none" w:sz="0" w:space="0" w:color="auto"/>
        <w:bottom w:val="none" w:sz="0" w:space="0" w:color="auto"/>
        <w:right w:val="none" w:sz="0" w:space="0" w:color="auto"/>
      </w:divBdr>
    </w:div>
    <w:div w:id="1595670597">
      <w:bodyDiv w:val="1"/>
      <w:marLeft w:val="0"/>
      <w:marRight w:val="0"/>
      <w:marTop w:val="0"/>
      <w:marBottom w:val="0"/>
      <w:divBdr>
        <w:top w:val="none" w:sz="0" w:space="0" w:color="auto"/>
        <w:left w:val="none" w:sz="0" w:space="0" w:color="auto"/>
        <w:bottom w:val="none" w:sz="0" w:space="0" w:color="auto"/>
        <w:right w:val="none" w:sz="0" w:space="0" w:color="auto"/>
      </w:divBdr>
    </w:div>
    <w:div w:id="1599866187">
      <w:bodyDiv w:val="1"/>
      <w:marLeft w:val="0"/>
      <w:marRight w:val="0"/>
      <w:marTop w:val="0"/>
      <w:marBottom w:val="0"/>
      <w:divBdr>
        <w:top w:val="none" w:sz="0" w:space="0" w:color="auto"/>
        <w:left w:val="none" w:sz="0" w:space="0" w:color="auto"/>
        <w:bottom w:val="none" w:sz="0" w:space="0" w:color="auto"/>
        <w:right w:val="none" w:sz="0" w:space="0" w:color="auto"/>
      </w:divBdr>
    </w:div>
    <w:div w:id="1599943987">
      <w:bodyDiv w:val="1"/>
      <w:marLeft w:val="0"/>
      <w:marRight w:val="0"/>
      <w:marTop w:val="0"/>
      <w:marBottom w:val="0"/>
      <w:divBdr>
        <w:top w:val="none" w:sz="0" w:space="0" w:color="auto"/>
        <w:left w:val="none" w:sz="0" w:space="0" w:color="auto"/>
        <w:bottom w:val="none" w:sz="0" w:space="0" w:color="auto"/>
        <w:right w:val="none" w:sz="0" w:space="0" w:color="auto"/>
      </w:divBdr>
    </w:div>
    <w:div w:id="1600139760">
      <w:bodyDiv w:val="1"/>
      <w:marLeft w:val="0"/>
      <w:marRight w:val="0"/>
      <w:marTop w:val="0"/>
      <w:marBottom w:val="0"/>
      <w:divBdr>
        <w:top w:val="none" w:sz="0" w:space="0" w:color="auto"/>
        <w:left w:val="none" w:sz="0" w:space="0" w:color="auto"/>
        <w:bottom w:val="none" w:sz="0" w:space="0" w:color="auto"/>
        <w:right w:val="none" w:sz="0" w:space="0" w:color="auto"/>
      </w:divBdr>
    </w:div>
    <w:div w:id="1601060044">
      <w:bodyDiv w:val="1"/>
      <w:marLeft w:val="0"/>
      <w:marRight w:val="0"/>
      <w:marTop w:val="0"/>
      <w:marBottom w:val="0"/>
      <w:divBdr>
        <w:top w:val="none" w:sz="0" w:space="0" w:color="auto"/>
        <w:left w:val="none" w:sz="0" w:space="0" w:color="auto"/>
        <w:bottom w:val="none" w:sz="0" w:space="0" w:color="auto"/>
        <w:right w:val="none" w:sz="0" w:space="0" w:color="auto"/>
      </w:divBdr>
    </w:div>
    <w:div w:id="1602182690">
      <w:bodyDiv w:val="1"/>
      <w:marLeft w:val="0"/>
      <w:marRight w:val="0"/>
      <w:marTop w:val="0"/>
      <w:marBottom w:val="0"/>
      <w:divBdr>
        <w:top w:val="none" w:sz="0" w:space="0" w:color="auto"/>
        <w:left w:val="none" w:sz="0" w:space="0" w:color="auto"/>
        <w:bottom w:val="none" w:sz="0" w:space="0" w:color="auto"/>
        <w:right w:val="none" w:sz="0" w:space="0" w:color="auto"/>
      </w:divBdr>
    </w:div>
    <w:div w:id="1606114103">
      <w:bodyDiv w:val="1"/>
      <w:marLeft w:val="0"/>
      <w:marRight w:val="0"/>
      <w:marTop w:val="0"/>
      <w:marBottom w:val="0"/>
      <w:divBdr>
        <w:top w:val="none" w:sz="0" w:space="0" w:color="auto"/>
        <w:left w:val="none" w:sz="0" w:space="0" w:color="auto"/>
        <w:bottom w:val="none" w:sz="0" w:space="0" w:color="auto"/>
        <w:right w:val="none" w:sz="0" w:space="0" w:color="auto"/>
      </w:divBdr>
    </w:div>
    <w:div w:id="1608392874">
      <w:bodyDiv w:val="1"/>
      <w:marLeft w:val="0"/>
      <w:marRight w:val="0"/>
      <w:marTop w:val="0"/>
      <w:marBottom w:val="0"/>
      <w:divBdr>
        <w:top w:val="none" w:sz="0" w:space="0" w:color="auto"/>
        <w:left w:val="none" w:sz="0" w:space="0" w:color="auto"/>
        <w:bottom w:val="none" w:sz="0" w:space="0" w:color="auto"/>
        <w:right w:val="none" w:sz="0" w:space="0" w:color="auto"/>
      </w:divBdr>
    </w:div>
    <w:div w:id="1609002194">
      <w:bodyDiv w:val="1"/>
      <w:marLeft w:val="0"/>
      <w:marRight w:val="0"/>
      <w:marTop w:val="0"/>
      <w:marBottom w:val="0"/>
      <w:divBdr>
        <w:top w:val="none" w:sz="0" w:space="0" w:color="auto"/>
        <w:left w:val="none" w:sz="0" w:space="0" w:color="auto"/>
        <w:bottom w:val="none" w:sz="0" w:space="0" w:color="auto"/>
        <w:right w:val="none" w:sz="0" w:space="0" w:color="auto"/>
      </w:divBdr>
    </w:div>
    <w:div w:id="1609393083">
      <w:bodyDiv w:val="1"/>
      <w:marLeft w:val="0"/>
      <w:marRight w:val="0"/>
      <w:marTop w:val="0"/>
      <w:marBottom w:val="0"/>
      <w:divBdr>
        <w:top w:val="none" w:sz="0" w:space="0" w:color="auto"/>
        <w:left w:val="none" w:sz="0" w:space="0" w:color="auto"/>
        <w:bottom w:val="none" w:sz="0" w:space="0" w:color="auto"/>
        <w:right w:val="none" w:sz="0" w:space="0" w:color="auto"/>
      </w:divBdr>
    </w:div>
    <w:div w:id="1609464880">
      <w:bodyDiv w:val="1"/>
      <w:marLeft w:val="0"/>
      <w:marRight w:val="0"/>
      <w:marTop w:val="0"/>
      <w:marBottom w:val="0"/>
      <w:divBdr>
        <w:top w:val="none" w:sz="0" w:space="0" w:color="auto"/>
        <w:left w:val="none" w:sz="0" w:space="0" w:color="auto"/>
        <w:bottom w:val="none" w:sz="0" w:space="0" w:color="auto"/>
        <w:right w:val="none" w:sz="0" w:space="0" w:color="auto"/>
      </w:divBdr>
    </w:div>
    <w:div w:id="1611547965">
      <w:bodyDiv w:val="1"/>
      <w:marLeft w:val="0"/>
      <w:marRight w:val="0"/>
      <w:marTop w:val="0"/>
      <w:marBottom w:val="0"/>
      <w:divBdr>
        <w:top w:val="none" w:sz="0" w:space="0" w:color="auto"/>
        <w:left w:val="none" w:sz="0" w:space="0" w:color="auto"/>
        <w:bottom w:val="none" w:sz="0" w:space="0" w:color="auto"/>
        <w:right w:val="none" w:sz="0" w:space="0" w:color="auto"/>
      </w:divBdr>
    </w:div>
    <w:div w:id="1612474820">
      <w:bodyDiv w:val="1"/>
      <w:marLeft w:val="0"/>
      <w:marRight w:val="0"/>
      <w:marTop w:val="0"/>
      <w:marBottom w:val="0"/>
      <w:divBdr>
        <w:top w:val="none" w:sz="0" w:space="0" w:color="auto"/>
        <w:left w:val="none" w:sz="0" w:space="0" w:color="auto"/>
        <w:bottom w:val="none" w:sz="0" w:space="0" w:color="auto"/>
        <w:right w:val="none" w:sz="0" w:space="0" w:color="auto"/>
      </w:divBdr>
    </w:div>
    <w:div w:id="1618099127">
      <w:bodyDiv w:val="1"/>
      <w:marLeft w:val="0"/>
      <w:marRight w:val="0"/>
      <w:marTop w:val="0"/>
      <w:marBottom w:val="0"/>
      <w:divBdr>
        <w:top w:val="none" w:sz="0" w:space="0" w:color="auto"/>
        <w:left w:val="none" w:sz="0" w:space="0" w:color="auto"/>
        <w:bottom w:val="none" w:sz="0" w:space="0" w:color="auto"/>
        <w:right w:val="none" w:sz="0" w:space="0" w:color="auto"/>
      </w:divBdr>
    </w:div>
    <w:div w:id="1633246689">
      <w:bodyDiv w:val="1"/>
      <w:marLeft w:val="0"/>
      <w:marRight w:val="0"/>
      <w:marTop w:val="0"/>
      <w:marBottom w:val="0"/>
      <w:divBdr>
        <w:top w:val="none" w:sz="0" w:space="0" w:color="auto"/>
        <w:left w:val="none" w:sz="0" w:space="0" w:color="auto"/>
        <w:bottom w:val="none" w:sz="0" w:space="0" w:color="auto"/>
        <w:right w:val="none" w:sz="0" w:space="0" w:color="auto"/>
      </w:divBdr>
    </w:div>
    <w:div w:id="1636180995">
      <w:bodyDiv w:val="1"/>
      <w:marLeft w:val="0"/>
      <w:marRight w:val="0"/>
      <w:marTop w:val="0"/>
      <w:marBottom w:val="0"/>
      <w:divBdr>
        <w:top w:val="none" w:sz="0" w:space="0" w:color="auto"/>
        <w:left w:val="none" w:sz="0" w:space="0" w:color="auto"/>
        <w:bottom w:val="none" w:sz="0" w:space="0" w:color="auto"/>
        <w:right w:val="none" w:sz="0" w:space="0" w:color="auto"/>
      </w:divBdr>
    </w:div>
    <w:div w:id="1638299733">
      <w:bodyDiv w:val="1"/>
      <w:marLeft w:val="0"/>
      <w:marRight w:val="0"/>
      <w:marTop w:val="0"/>
      <w:marBottom w:val="0"/>
      <w:divBdr>
        <w:top w:val="none" w:sz="0" w:space="0" w:color="auto"/>
        <w:left w:val="none" w:sz="0" w:space="0" w:color="auto"/>
        <w:bottom w:val="none" w:sz="0" w:space="0" w:color="auto"/>
        <w:right w:val="none" w:sz="0" w:space="0" w:color="auto"/>
      </w:divBdr>
    </w:div>
    <w:div w:id="1640109666">
      <w:bodyDiv w:val="1"/>
      <w:marLeft w:val="0"/>
      <w:marRight w:val="0"/>
      <w:marTop w:val="0"/>
      <w:marBottom w:val="0"/>
      <w:divBdr>
        <w:top w:val="none" w:sz="0" w:space="0" w:color="auto"/>
        <w:left w:val="none" w:sz="0" w:space="0" w:color="auto"/>
        <w:bottom w:val="none" w:sz="0" w:space="0" w:color="auto"/>
        <w:right w:val="none" w:sz="0" w:space="0" w:color="auto"/>
      </w:divBdr>
    </w:div>
    <w:div w:id="1642274222">
      <w:bodyDiv w:val="1"/>
      <w:marLeft w:val="0"/>
      <w:marRight w:val="0"/>
      <w:marTop w:val="0"/>
      <w:marBottom w:val="0"/>
      <w:divBdr>
        <w:top w:val="none" w:sz="0" w:space="0" w:color="auto"/>
        <w:left w:val="none" w:sz="0" w:space="0" w:color="auto"/>
        <w:bottom w:val="none" w:sz="0" w:space="0" w:color="auto"/>
        <w:right w:val="none" w:sz="0" w:space="0" w:color="auto"/>
      </w:divBdr>
    </w:div>
    <w:div w:id="1643929330">
      <w:bodyDiv w:val="1"/>
      <w:marLeft w:val="0"/>
      <w:marRight w:val="0"/>
      <w:marTop w:val="0"/>
      <w:marBottom w:val="0"/>
      <w:divBdr>
        <w:top w:val="none" w:sz="0" w:space="0" w:color="auto"/>
        <w:left w:val="none" w:sz="0" w:space="0" w:color="auto"/>
        <w:bottom w:val="none" w:sz="0" w:space="0" w:color="auto"/>
        <w:right w:val="none" w:sz="0" w:space="0" w:color="auto"/>
      </w:divBdr>
    </w:div>
    <w:div w:id="1652564430">
      <w:bodyDiv w:val="1"/>
      <w:marLeft w:val="0"/>
      <w:marRight w:val="0"/>
      <w:marTop w:val="0"/>
      <w:marBottom w:val="0"/>
      <w:divBdr>
        <w:top w:val="none" w:sz="0" w:space="0" w:color="auto"/>
        <w:left w:val="none" w:sz="0" w:space="0" w:color="auto"/>
        <w:bottom w:val="none" w:sz="0" w:space="0" w:color="auto"/>
        <w:right w:val="none" w:sz="0" w:space="0" w:color="auto"/>
      </w:divBdr>
    </w:div>
    <w:div w:id="1652707478">
      <w:bodyDiv w:val="1"/>
      <w:marLeft w:val="0"/>
      <w:marRight w:val="0"/>
      <w:marTop w:val="0"/>
      <w:marBottom w:val="0"/>
      <w:divBdr>
        <w:top w:val="none" w:sz="0" w:space="0" w:color="auto"/>
        <w:left w:val="none" w:sz="0" w:space="0" w:color="auto"/>
        <w:bottom w:val="none" w:sz="0" w:space="0" w:color="auto"/>
        <w:right w:val="none" w:sz="0" w:space="0" w:color="auto"/>
      </w:divBdr>
    </w:div>
    <w:div w:id="1656378795">
      <w:bodyDiv w:val="1"/>
      <w:marLeft w:val="0"/>
      <w:marRight w:val="0"/>
      <w:marTop w:val="0"/>
      <w:marBottom w:val="0"/>
      <w:divBdr>
        <w:top w:val="none" w:sz="0" w:space="0" w:color="auto"/>
        <w:left w:val="none" w:sz="0" w:space="0" w:color="auto"/>
        <w:bottom w:val="none" w:sz="0" w:space="0" w:color="auto"/>
        <w:right w:val="none" w:sz="0" w:space="0" w:color="auto"/>
      </w:divBdr>
    </w:div>
    <w:div w:id="1658151127">
      <w:bodyDiv w:val="1"/>
      <w:marLeft w:val="0"/>
      <w:marRight w:val="0"/>
      <w:marTop w:val="0"/>
      <w:marBottom w:val="0"/>
      <w:divBdr>
        <w:top w:val="none" w:sz="0" w:space="0" w:color="auto"/>
        <w:left w:val="none" w:sz="0" w:space="0" w:color="auto"/>
        <w:bottom w:val="none" w:sz="0" w:space="0" w:color="auto"/>
        <w:right w:val="none" w:sz="0" w:space="0" w:color="auto"/>
      </w:divBdr>
    </w:div>
    <w:div w:id="1658267411">
      <w:bodyDiv w:val="1"/>
      <w:marLeft w:val="0"/>
      <w:marRight w:val="0"/>
      <w:marTop w:val="0"/>
      <w:marBottom w:val="0"/>
      <w:divBdr>
        <w:top w:val="none" w:sz="0" w:space="0" w:color="auto"/>
        <w:left w:val="none" w:sz="0" w:space="0" w:color="auto"/>
        <w:bottom w:val="none" w:sz="0" w:space="0" w:color="auto"/>
        <w:right w:val="none" w:sz="0" w:space="0" w:color="auto"/>
      </w:divBdr>
    </w:div>
    <w:div w:id="1658341767">
      <w:bodyDiv w:val="1"/>
      <w:marLeft w:val="0"/>
      <w:marRight w:val="0"/>
      <w:marTop w:val="0"/>
      <w:marBottom w:val="0"/>
      <w:divBdr>
        <w:top w:val="none" w:sz="0" w:space="0" w:color="auto"/>
        <w:left w:val="none" w:sz="0" w:space="0" w:color="auto"/>
        <w:bottom w:val="none" w:sz="0" w:space="0" w:color="auto"/>
        <w:right w:val="none" w:sz="0" w:space="0" w:color="auto"/>
      </w:divBdr>
    </w:div>
    <w:div w:id="1660036267">
      <w:bodyDiv w:val="1"/>
      <w:marLeft w:val="0"/>
      <w:marRight w:val="0"/>
      <w:marTop w:val="0"/>
      <w:marBottom w:val="0"/>
      <w:divBdr>
        <w:top w:val="none" w:sz="0" w:space="0" w:color="auto"/>
        <w:left w:val="none" w:sz="0" w:space="0" w:color="auto"/>
        <w:bottom w:val="none" w:sz="0" w:space="0" w:color="auto"/>
        <w:right w:val="none" w:sz="0" w:space="0" w:color="auto"/>
      </w:divBdr>
    </w:div>
    <w:div w:id="1660427635">
      <w:bodyDiv w:val="1"/>
      <w:marLeft w:val="0"/>
      <w:marRight w:val="0"/>
      <w:marTop w:val="0"/>
      <w:marBottom w:val="0"/>
      <w:divBdr>
        <w:top w:val="none" w:sz="0" w:space="0" w:color="auto"/>
        <w:left w:val="none" w:sz="0" w:space="0" w:color="auto"/>
        <w:bottom w:val="none" w:sz="0" w:space="0" w:color="auto"/>
        <w:right w:val="none" w:sz="0" w:space="0" w:color="auto"/>
      </w:divBdr>
      <w:divsChild>
        <w:div w:id="1469469064">
          <w:marLeft w:val="0"/>
          <w:marRight w:val="0"/>
          <w:marTop w:val="0"/>
          <w:marBottom w:val="0"/>
          <w:divBdr>
            <w:top w:val="none" w:sz="0" w:space="0" w:color="auto"/>
            <w:left w:val="none" w:sz="0" w:space="0" w:color="auto"/>
            <w:bottom w:val="none" w:sz="0" w:space="0" w:color="auto"/>
            <w:right w:val="none" w:sz="0" w:space="0" w:color="auto"/>
          </w:divBdr>
          <w:divsChild>
            <w:div w:id="193688242">
              <w:marLeft w:val="0"/>
              <w:marRight w:val="0"/>
              <w:marTop w:val="0"/>
              <w:marBottom w:val="0"/>
              <w:divBdr>
                <w:top w:val="none" w:sz="0" w:space="0" w:color="auto"/>
                <w:left w:val="none" w:sz="0" w:space="0" w:color="auto"/>
                <w:bottom w:val="none" w:sz="0" w:space="0" w:color="auto"/>
                <w:right w:val="none" w:sz="0" w:space="0" w:color="auto"/>
              </w:divBdr>
            </w:div>
            <w:div w:id="333648689">
              <w:marLeft w:val="0"/>
              <w:marRight w:val="0"/>
              <w:marTop w:val="0"/>
              <w:marBottom w:val="0"/>
              <w:divBdr>
                <w:top w:val="none" w:sz="0" w:space="0" w:color="auto"/>
                <w:left w:val="none" w:sz="0" w:space="0" w:color="auto"/>
                <w:bottom w:val="none" w:sz="0" w:space="0" w:color="auto"/>
                <w:right w:val="none" w:sz="0" w:space="0" w:color="auto"/>
              </w:divBdr>
            </w:div>
            <w:div w:id="528880476">
              <w:marLeft w:val="0"/>
              <w:marRight w:val="0"/>
              <w:marTop w:val="0"/>
              <w:marBottom w:val="0"/>
              <w:divBdr>
                <w:top w:val="none" w:sz="0" w:space="0" w:color="auto"/>
                <w:left w:val="none" w:sz="0" w:space="0" w:color="auto"/>
                <w:bottom w:val="none" w:sz="0" w:space="0" w:color="auto"/>
                <w:right w:val="none" w:sz="0" w:space="0" w:color="auto"/>
              </w:divBdr>
            </w:div>
            <w:div w:id="780029984">
              <w:marLeft w:val="0"/>
              <w:marRight w:val="0"/>
              <w:marTop w:val="0"/>
              <w:marBottom w:val="0"/>
              <w:divBdr>
                <w:top w:val="none" w:sz="0" w:space="0" w:color="auto"/>
                <w:left w:val="none" w:sz="0" w:space="0" w:color="auto"/>
                <w:bottom w:val="none" w:sz="0" w:space="0" w:color="auto"/>
                <w:right w:val="none" w:sz="0" w:space="0" w:color="auto"/>
              </w:divBdr>
            </w:div>
            <w:div w:id="996614834">
              <w:marLeft w:val="0"/>
              <w:marRight w:val="0"/>
              <w:marTop w:val="0"/>
              <w:marBottom w:val="0"/>
              <w:divBdr>
                <w:top w:val="none" w:sz="0" w:space="0" w:color="auto"/>
                <w:left w:val="none" w:sz="0" w:space="0" w:color="auto"/>
                <w:bottom w:val="none" w:sz="0" w:space="0" w:color="auto"/>
                <w:right w:val="none" w:sz="0" w:space="0" w:color="auto"/>
              </w:divBdr>
            </w:div>
            <w:div w:id="1097404906">
              <w:marLeft w:val="0"/>
              <w:marRight w:val="0"/>
              <w:marTop w:val="0"/>
              <w:marBottom w:val="0"/>
              <w:divBdr>
                <w:top w:val="none" w:sz="0" w:space="0" w:color="auto"/>
                <w:left w:val="none" w:sz="0" w:space="0" w:color="auto"/>
                <w:bottom w:val="none" w:sz="0" w:space="0" w:color="auto"/>
                <w:right w:val="none" w:sz="0" w:space="0" w:color="auto"/>
              </w:divBdr>
            </w:div>
            <w:div w:id="1110901897">
              <w:marLeft w:val="0"/>
              <w:marRight w:val="0"/>
              <w:marTop w:val="0"/>
              <w:marBottom w:val="0"/>
              <w:divBdr>
                <w:top w:val="none" w:sz="0" w:space="0" w:color="auto"/>
                <w:left w:val="none" w:sz="0" w:space="0" w:color="auto"/>
                <w:bottom w:val="none" w:sz="0" w:space="0" w:color="auto"/>
                <w:right w:val="none" w:sz="0" w:space="0" w:color="auto"/>
              </w:divBdr>
            </w:div>
            <w:div w:id="1963657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159218">
      <w:bodyDiv w:val="1"/>
      <w:marLeft w:val="0"/>
      <w:marRight w:val="0"/>
      <w:marTop w:val="0"/>
      <w:marBottom w:val="0"/>
      <w:divBdr>
        <w:top w:val="none" w:sz="0" w:space="0" w:color="auto"/>
        <w:left w:val="none" w:sz="0" w:space="0" w:color="auto"/>
        <w:bottom w:val="none" w:sz="0" w:space="0" w:color="auto"/>
        <w:right w:val="none" w:sz="0" w:space="0" w:color="auto"/>
      </w:divBdr>
    </w:div>
    <w:div w:id="1665668189">
      <w:bodyDiv w:val="1"/>
      <w:marLeft w:val="0"/>
      <w:marRight w:val="0"/>
      <w:marTop w:val="0"/>
      <w:marBottom w:val="0"/>
      <w:divBdr>
        <w:top w:val="none" w:sz="0" w:space="0" w:color="auto"/>
        <w:left w:val="none" w:sz="0" w:space="0" w:color="auto"/>
        <w:bottom w:val="none" w:sz="0" w:space="0" w:color="auto"/>
        <w:right w:val="none" w:sz="0" w:space="0" w:color="auto"/>
      </w:divBdr>
    </w:div>
    <w:div w:id="1673986980">
      <w:bodyDiv w:val="1"/>
      <w:marLeft w:val="0"/>
      <w:marRight w:val="0"/>
      <w:marTop w:val="0"/>
      <w:marBottom w:val="0"/>
      <w:divBdr>
        <w:top w:val="none" w:sz="0" w:space="0" w:color="auto"/>
        <w:left w:val="none" w:sz="0" w:space="0" w:color="auto"/>
        <w:bottom w:val="none" w:sz="0" w:space="0" w:color="auto"/>
        <w:right w:val="none" w:sz="0" w:space="0" w:color="auto"/>
      </w:divBdr>
    </w:div>
    <w:div w:id="1674718211">
      <w:bodyDiv w:val="1"/>
      <w:marLeft w:val="0"/>
      <w:marRight w:val="0"/>
      <w:marTop w:val="0"/>
      <w:marBottom w:val="0"/>
      <w:divBdr>
        <w:top w:val="none" w:sz="0" w:space="0" w:color="auto"/>
        <w:left w:val="none" w:sz="0" w:space="0" w:color="auto"/>
        <w:bottom w:val="none" w:sz="0" w:space="0" w:color="auto"/>
        <w:right w:val="none" w:sz="0" w:space="0" w:color="auto"/>
      </w:divBdr>
    </w:div>
    <w:div w:id="1678388876">
      <w:bodyDiv w:val="1"/>
      <w:marLeft w:val="0"/>
      <w:marRight w:val="0"/>
      <w:marTop w:val="0"/>
      <w:marBottom w:val="0"/>
      <w:divBdr>
        <w:top w:val="none" w:sz="0" w:space="0" w:color="auto"/>
        <w:left w:val="none" w:sz="0" w:space="0" w:color="auto"/>
        <w:bottom w:val="none" w:sz="0" w:space="0" w:color="auto"/>
        <w:right w:val="none" w:sz="0" w:space="0" w:color="auto"/>
      </w:divBdr>
    </w:div>
    <w:div w:id="1683629585">
      <w:bodyDiv w:val="1"/>
      <w:marLeft w:val="0"/>
      <w:marRight w:val="0"/>
      <w:marTop w:val="0"/>
      <w:marBottom w:val="0"/>
      <w:divBdr>
        <w:top w:val="none" w:sz="0" w:space="0" w:color="auto"/>
        <w:left w:val="none" w:sz="0" w:space="0" w:color="auto"/>
        <w:bottom w:val="none" w:sz="0" w:space="0" w:color="auto"/>
        <w:right w:val="none" w:sz="0" w:space="0" w:color="auto"/>
      </w:divBdr>
    </w:div>
    <w:div w:id="1687361247">
      <w:bodyDiv w:val="1"/>
      <w:marLeft w:val="0"/>
      <w:marRight w:val="0"/>
      <w:marTop w:val="0"/>
      <w:marBottom w:val="0"/>
      <w:divBdr>
        <w:top w:val="none" w:sz="0" w:space="0" w:color="auto"/>
        <w:left w:val="none" w:sz="0" w:space="0" w:color="auto"/>
        <w:bottom w:val="none" w:sz="0" w:space="0" w:color="auto"/>
        <w:right w:val="none" w:sz="0" w:space="0" w:color="auto"/>
      </w:divBdr>
    </w:div>
    <w:div w:id="1692563608">
      <w:bodyDiv w:val="1"/>
      <w:marLeft w:val="0"/>
      <w:marRight w:val="0"/>
      <w:marTop w:val="0"/>
      <w:marBottom w:val="0"/>
      <w:divBdr>
        <w:top w:val="none" w:sz="0" w:space="0" w:color="auto"/>
        <w:left w:val="none" w:sz="0" w:space="0" w:color="auto"/>
        <w:bottom w:val="none" w:sz="0" w:space="0" w:color="auto"/>
        <w:right w:val="none" w:sz="0" w:space="0" w:color="auto"/>
      </w:divBdr>
    </w:div>
    <w:div w:id="1693065350">
      <w:bodyDiv w:val="1"/>
      <w:marLeft w:val="0"/>
      <w:marRight w:val="0"/>
      <w:marTop w:val="0"/>
      <w:marBottom w:val="0"/>
      <w:divBdr>
        <w:top w:val="none" w:sz="0" w:space="0" w:color="auto"/>
        <w:left w:val="none" w:sz="0" w:space="0" w:color="auto"/>
        <w:bottom w:val="none" w:sz="0" w:space="0" w:color="auto"/>
        <w:right w:val="none" w:sz="0" w:space="0" w:color="auto"/>
      </w:divBdr>
    </w:div>
    <w:div w:id="1693073357">
      <w:bodyDiv w:val="1"/>
      <w:marLeft w:val="0"/>
      <w:marRight w:val="0"/>
      <w:marTop w:val="0"/>
      <w:marBottom w:val="0"/>
      <w:divBdr>
        <w:top w:val="none" w:sz="0" w:space="0" w:color="auto"/>
        <w:left w:val="none" w:sz="0" w:space="0" w:color="auto"/>
        <w:bottom w:val="none" w:sz="0" w:space="0" w:color="auto"/>
        <w:right w:val="none" w:sz="0" w:space="0" w:color="auto"/>
      </w:divBdr>
    </w:div>
    <w:div w:id="1693454811">
      <w:bodyDiv w:val="1"/>
      <w:marLeft w:val="0"/>
      <w:marRight w:val="0"/>
      <w:marTop w:val="0"/>
      <w:marBottom w:val="0"/>
      <w:divBdr>
        <w:top w:val="none" w:sz="0" w:space="0" w:color="auto"/>
        <w:left w:val="none" w:sz="0" w:space="0" w:color="auto"/>
        <w:bottom w:val="none" w:sz="0" w:space="0" w:color="auto"/>
        <w:right w:val="none" w:sz="0" w:space="0" w:color="auto"/>
      </w:divBdr>
    </w:div>
    <w:div w:id="1696150733">
      <w:bodyDiv w:val="1"/>
      <w:marLeft w:val="0"/>
      <w:marRight w:val="0"/>
      <w:marTop w:val="0"/>
      <w:marBottom w:val="0"/>
      <w:divBdr>
        <w:top w:val="none" w:sz="0" w:space="0" w:color="auto"/>
        <w:left w:val="none" w:sz="0" w:space="0" w:color="auto"/>
        <w:bottom w:val="none" w:sz="0" w:space="0" w:color="auto"/>
        <w:right w:val="none" w:sz="0" w:space="0" w:color="auto"/>
      </w:divBdr>
    </w:div>
    <w:div w:id="1696735115">
      <w:bodyDiv w:val="1"/>
      <w:marLeft w:val="0"/>
      <w:marRight w:val="0"/>
      <w:marTop w:val="0"/>
      <w:marBottom w:val="0"/>
      <w:divBdr>
        <w:top w:val="none" w:sz="0" w:space="0" w:color="auto"/>
        <w:left w:val="none" w:sz="0" w:space="0" w:color="auto"/>
        <w:bottom w:val="none" w:sz="0" w:space="0" w:color="auto"/>
        <w:right w:val="none" w:sz="0" w:space="0" w:color="auto"/>
      </w:divBdr>
    </w:div>
    <w:div w:id="1698505476">
      <w:bodyDiv w:val="1"/>
      <w:marLeft w:val="0"/>
      <w:marRight w:val="0"/>
      <w:marTop w:val="0"/>
      <w:marBottom w:val="0"/>
      <w:divBdr>
        <w:top w:val="none" w:sz="0" w:space="0" w:color="auto"/>
        <w:left w:val="none" w:sz="0" w:space="0" w:color="auto"/>
        <w:bottom w:val="none" w:sz="0" w:space="0" w:color="auto"/>
        <w:right w:val="none" w:sz="0" w:space="0" w:color="auto"/>
      </w:divBdr>
    </w:div>
    <w:div w:id="1710373372">
      <w:bodyDiv w:val="1"/>
      <w:marLeft w:val="0"/>
      <w:marRight w:val="0"/>
      <w:marTop w:val="0"/>
      <w:marBottom w:val="0"/>
      <w:divBdr>
        <w:top w:val="none" w:sz="0" w:space="0" w:color="auto"/>
        <w:left w:val="none" w:sz="0" w:space="0" w:color="auto"/>
        <w:bottom w:val="none" w:sz="0" w:space="0" w:color="auto"/>
        <w:right w:val="none" w:sz="0" w:space="0" w:color="auto"/>
      </w:divBdr>
    </w:div>
    <w:div w:id="1712918173">
      <w:bodyDiv w:val="1"/>
      <w:marLeft w:val="0"/>
      <w:marRight w:val="0"/>
      <w:marTop w:val="0"/>
      <w:marBottom w:val="0"/>
      <w:divBdr>
        <w:top w:val="none" w:sz="0" w:space="0" w:color="auto"/>
        <w:left w:val="none" w:sz="0" w:space="0" w:color="auto"/>
        <w:bottom w:val="none" w:sz="0" w:space="0" w:color="auto"/>
        <w:right w:val="none" w:sz="0" w:space="0" w:color="auto"/>
      </w:divBdr>
    </w:div>
    <w:div w:id="1716001575">
      <w:bodyDiv w:val="1"/>
      <w:marLeft w:val="0"/>
      <w:marRight w:val="0"/>
      <w:marTop w:val="0"/>
      <w:marBottom w:val="0"/>
      <w:divBdr>
        <w:top w:val="none" w:sz="0" w:space="0" w:color="auto"/>
        <w:left w:val="none" w:sz="0" w:space="0" w:color="auto"/>
        <w:bottom w:val="none" w:sz="0" w:space="0" w:color="auto"/>
        <w:right w:val="none" w:sz="0" w:space="0" w:color="auto"/>
      </w:divBdr>
    </w:div>
    <w:div w:id="1723403545">
      <w:bodyDiv w:val="1"/>
      <w:marLeft w:val="0"/>
      <w:marRight w:val="0"/>
      <w:marTop w:val="0"/>
      <w:marBottom w:val="0"/>
      <w:divBdr>
        <w:top w:val="none" w:sz="0" w:space="0" w:color="auto"/>
        <w:left w:val="none" w:sz="0" w:space="0" w:color="auto"/>
        <w:bottom w:val="none" w:sz="0" w:space="0" w:color="auto"/>
        <w:right w:val="none" w:sz="0" w:space="0" w:color="auto"/>
      </w:divBdr>
    </w:div>
    <w:div w:id="1724061281">
      <w:bodyDiv w:val="1"/>
      <w:marLeft w:val="0"/>
      <w:marRight w:val="0"/>
      <w:marTop w:val="0"/>
      <w:marBottom w:val="0"/>
      <w:divBdr>
        <w:top w:val="none" w:sz="0" w:space="0" w:color="auto"/>
        <w:left w:val="none" w:sz="0" w:space="0" w:color="auto"/>
        <w:bottom w:val="none" w:sz="0" w:space="0" w:color="auto"/>
        <w:right w:val="none" w:sz="0" w:space="0" w:color="auto"/>
      </w:divBdr>
    </w:div>
    <w:div w:id="1727215773">
      <w:bodyDiv w:val="1"/>
      <w:marLeft w:val="0"/>
      <w:marRight w:val="0"/>
      <w:marTop w:val="0"/>
      <w:marBottom w:val="0"/>
      <w:divBdr>
        <w:top w:val="none" w:sz="0" w:space="0" w:color="auto"/>
        <w:left w:val="none" w:sz="0" w:space="0" w:color="auto"/>
        <w:bottom w:val="none" w:sz="0" w:space="0" w:color="auto"/>
        <w:right w:val="none" w:sz="0" w:space="0" w:color="auto"/>
      </w:divBdr>
    </w:div>
    <w:div w:id="1728257977">
      <w:bodyDiv w:val="1"/>
      <w:marLeft w:val="0"/>
      <w:marRight w:val="0"/>
      <w:marTop w:val="0"/>
      <w:marBottom w:val="0"/>
      <w:divBdr>
        <w:top w:val="none" w:sz="0" w:space="0" w:color="auto"/>
        <w:left w:val="none" w:sz="0" w:space="0" w:color="auto"/>
        <w:bottom w:val="none" w:sz="0" w:space="0" w:color="auto"/>
        <w:right w:val="none" w:sz="0" w:space="0" w:color="auto"/>
      </w:divBdr>
    </w:div>
    <w:div w:id="1729842192">
      <w:bodyDiv w:val="1"/>
      <w:marLeft w:val="0"/>
      <w:marRight w:val="0"/>
      <w:marTop w:val="0"/>
      <w:marBottom w:val="0"/>
      <w:divBdr>
        <w:top w:val="none" w:sz="0" w:space="0" w:color="auto"/>
        <w:left w:val="none" w:sz="0" w:space="0" w:color="auto"/>
        <w:bottom w:val="none" w:sz="0" w:space="0" w:color="auto"/>
        <w:right w:val="none" w:sz="0" w:space="0" w:color="auto"/>
      </w:divBdr>
    </w:div>
    <w:div w:id="1732383077">
      <w:bodyDiv w:val="1"/>
      <w:marLeft w:val="0"/>
      <w:marRight w:val="0"/>
      <w:marTop w:val="0"/>
      <w:marBottom w:val="0"/>
      <w:divBdr>
        <w:top w:val="none" w:sz="0" w:space="0" w:color="auto"/>
        <w:left w:val="none" w:sz="0" w:space="0" w:color="auto"/>
        <w:bottom w:val="none" w:sz="0" w:space="0" w:color="auto"/>
        <w:right w:val="none" w:sz="0" w:space="0" w:color="auto"/>
      </w:divBdr>
    </w:div>
    <w:div w:id="1745834060">
      <w:bodyDiv w:val="1"/>
      <w:marLeft w:val="0"/>
      <w:marRight w:val="0"/>
      <w:marTop w:val="0"/>
      <w:marBottom w:val="0"/>
      <w:divBdr>
        <w:top w:val="none" w:sz="0" w:space="0" w:color="auto"/>
        <w:left w:val="none" w:sz="0" w:space="0" w:color="auto"/>
        <w:bottom w:val="none" w:sz="0" w:space="0" w:color="auto"/>
        <w:right w:val="none" w:sz="0" w:space="0" w:color="auto"/>
      </w:divBdr>
    </w:div>
    <w:div w:id="1747065723">
      <w:bodyDiv w:val="1"/>
      <w:marLeft w:val="0"/>
      <w:marRight w:val="0"/>
      <w:marTop w:val="0"/>
      <w:marBottom w:val="0"/>
      <w:divBdr>
        <w:top w:val="none" w:sz="0" w:space="0" w:color="auto"/>
        <w:left w:val="none" w:sz="0" w:space="0" w:color="auto"/>
        <w:bottom w:val="none" w:sz="0" w:space="0" w:color="auto"/>
        <w:right w:val="none" w:sz="0" w:space="0" w:color="auto"/>
      </w:divBdr>
    </w:div>
    <w:div w:id="1747334240">
      <w:bodyDiv w:val="1"/>
      <w:marLeft w:val="0"/>
      <w:marRight w:val="0"/>
      <w:marTop w:val="0"/>
      <w:marBottom w:val="0"/>
      <w:divBdr>
        <w:top w:val="none" w:sz="0" w:space="0" w:color="auto"/>
        <w:left w:val="none" w:sz="0" w:space="0" w:color="auto"/>
        <w:bottom w:val="none" w:sz="0" w:space="0" w:color="auto"/>
        <w:right w:val="none" w:sz="0" w:space="0" w:color="auto"/>
      </w:divBdr>
    </w:div>
    <w:div w:id="1763181518">
      <w:bodyDiv w:val="1"/>
      <w:marLeft w:val="0"/>
      <w:marRight w:val="0"/>
      <w:marTop w:val="0"/>
      <w:marBottom w:val="0"/>
      <w:divBdr>
        <w:top w:val="none" w:sz="0" w:space="0" w:color="auto"/>
        <w:left w:val="none" w:sz="0" w:space="0" w:color="auto"/>
        <w:bottom w:val="none" w:sz="0" w:space="0" w:color="auto"/>
        <w:right w:val="none" w:sz="0" w:space="0" w:color="auto"/>
      </w:divBdr>
    </w:div>
    <w:div w:id="1768891369">
      <w:bodyDiv w:val="1"/>
      <w:marLeft w:val="0"/>
      <w:marRight w:val="0"/>
      <w:marTop w:val="0"/>
      <w:marBottom w:val="0"/>
      <w:divBdr>
        <w:top w:val="none" w:sz="0" w:space="0" w:color="auto"/>
        <w:left w:val="none" w:sz="0" w:space="0" w:color="auto"/>
        <w:bottom w:val="none" w:sz="0" w:space="0" w:color="auto"/>
        <w:right w:val="none" w:sz="0" w:space="0" w:color="auto"/>
      </w:divBdr>
    </w:div>
    <w:div w:id="1768891814">
      <w:bodyDiv w:val="1"/>
      <w:marLeft w:val="0"/>
      <w:marRight w:val="0"/>
      <w:marTop w:val="0"/>
      <w:marBottom w:val="0"/>
      <w:divBdr>
        <w:top w:val="none" w:sz="0" w:space="0" w:color="auto"/>
        <w:left w:val="none" w:sz="0" w:space="0" w:color="auto"/>
        <w:bottom w:val="none" w:sz="0" w:space="0" w:color="auto"/>
        <w:right w:val="none" w:sz="0" w:space="0" w:color="auto"/>
      </w:divBdr>
    </w:div>
    <w:div w:id="1769694223">
      <w:bodyDiv w:val="1"/>
      <w:marLeft w:val="0"/>
      <w:marRight w:val="0"/>
      <w:marTop w:val="0"/>
      <w:marBottom w:val="0"/>
      <w:divBdr>
        <w:top w:val="none" w:sz="0" w:space="0" w:color="auto"/>
        <w:left w:val="none" w:sz="0" w:space="0" w:color="auto"/>
        <w:bottom w:val="none" w:sz="0" w:space="0" w:color="auto"/>
        <w:right w:val="none" w:sz="0" w:space="0" w:color="auto"/>
      </w:divBdr>
    </w:div>
    <w:div w:id="1780485703">
      <w:bodyDiv w:val="1"/>
      <w:marLeft w:val="0"/>
      <w:marRight w:val="0"/>
      <w:marTop w:val="0"/>
      <w:marBottom w:val="0"/>
      <w:divBdr>
        <w:top w:val="none" w:sz="0" w:space="0" w:color="auto"/>
        <w:left w:val="none" w:sz="0" w:space="0" w:color="auto"/>
        <w:bottom w:val="none" w:sz="0" w:space="0" w:color="auto"/>
        <w:right w:val="none" w:sz="0" w:space="0" w:color="auto"/>
      </w:divBdr>
    </w:div>
    <w:div w:id="1784105715">
      <w:bodyDiv w:val="1"/>
      <w:marLeft w:val="0"/>
      <w:marRight w:val="0"/>
      <w:marTop w:val="0"/>
      <w:marBottom w:val="0"/>
      <w:divBdr>
        <w:top w:val="none" w:sz="0" w:space="0" w:color="auto"/>
        <w:left w:val="none" w:sz="0" w:space="0" w:color="auto"/>
        <w:bottom w:val="none" w:sz="0" w:space="0" w:color="auto"/>
        <w:right w:val="none" w:sz="0" w:space="0" w:color="auto"/>
      </w:divBdr>
    </w:div>
    <w:div w:id="1784960676">
      <w:bodyDiv w:val="1"/>
      <w:marLeft w:val="0"/>
      <w:marRight w:val="0"/>
      <w:marTop w:val="0"/>
      <w:marBottom w:val="0"/>
      <w:divBdr>
        <w:top w:val="none" w:sz="0" w:space="0" w:color="auto"/>
        <w:left w:val="none" w:sz="0" w:space="0" w:color="auto"/>
        <w:bottom w:val="none" w:sz="0" w:space="0" w:color="auto"/>
        <w:right w:val="none" w:sz="0" w:space="0" w:color="auto"/>
      </w:divBdr>
    </w:div>
    <w:div w:id="1787232490">
      <w:bodyDiv w:val="1"/>
      <w:marLeft w:val="0"/>
      <w:marRight w:val="0"/>
      <w:marTop w:val="0"/>
      <w:marBottom w:val="0"/>
      <w:divBdr>
        <w:top w:val="none" w:sz="0" w:space="0" w:color="auto"/>
        <w:left w:val="none" w:sz="0" w:space="0" w:color="auto"/>
        <w:bottom w:val="none" w:sz="0" w:space="0" w:color="auto"/>
        <w:right w:val="none" w:sz="0" w:space="0" w:color="auto"/>
      </w:divBdr>
    </w:div>
    <w:div w:id="1789081053">
      <w:bodyDiv w:val="1"/>
      <w:marLeft w:val="0"/>
      <w:marRight w:val="0"/>
      <w:marTop w:val="0"/>
      <w:marBottom w:val="0"/>
      <w:divBdr>
        <w:top w:val="none" w:sz="0" w:space="0" w:color="auto"/>
        <w:left w:val="none" w:sz="0" w:space="0" w:color="auto"/>
        <w:bottom w:val="none" w:sz="0" w:space="0" w:color="auto"/>
        <w:right w:val="none" w:sz="0" w:space="0" w:color="auto"/>
      </w:divBdr>
    </w:div>
    <w:div w:id="1790276470">
      <w:bodyDiv w:val="1"/>
      <w:marLeft w:val="0"/>
      <w:marRight w:val="0"/>
      <w:marTop w:val="0"/>
      <w:marBottom w:val="0"/>
      <w:divBdr>
        <w:top w:val="none" w:sz="0" w:space="0" w:color="auto"/>
        <w:left w:val="none" w:sz="0" w:space="0" w:color="auto"/>
        <w:bottom w:val="none" w:sz="0" w:space="0" w:color="auto"/>
        <w:right w:val="none" w:sz="0" w:space="0" w:color="auto"/>
      </w:divBdr>
    </w:div>
    <w:div w:id="1793402331">
      <w:bodyDiv w:val="1"/>
      <w:marLeft w:val="0"/>
      <w:marRight w:val="0"/>
      <w:marTop w:val="0"/>
      <w:marBottom w:val="0"/>
      <w:divBdr>
        <w:top w:val="none" w:sz="0" w:space="0" w:color="auto"/>
        <w:left w:val="none" w:sz="0" w:space="0" w:color="auto"/>
        <w:bottom w:val="none" w:sz="0" w:space="0" w:color="auto"/>
        <w:right w:val="none" w:sz="0" w:space="0" w:color="auto"/>
      </w:divBdr>
    </w:div>
    <w:div w:id="1793746295">
      <w:bodyDiv w:val="1"/>
      <w:marLeft w:val="0"/>
      <w:marRight w:val="0"/>
      <w:marTop w:val="0"/>
      <w:marBottom w:val="0"/>
      <w:divBdr>
        <w:top w:val="none" w:sz="0" w:space="0" w:color="auto"/>
        <w:left w:val="none" w:sz="0" w:space="0" w:color="auto"/>
        <w:bottom w:val="none" w:sz="0" w:space="0" w:color="auto"/>
        <w:right w:val="none" w:sz="0" w:space="0" w:color="auto"/>
      </w:divBdr>
    </w:div>
    <w:div w:id="1794787456">
      <w:bodyDiv w:val="1"/>
      <w:marLeft w:val="0"/>
      <w:marRight w:val="0"/>
      <w:marTop w:val="0"/>
      <w:marBottom w:val="0"/>
      <w:divBdr>
        <w:top w:val="none" w:sz="0" w:space="0" w:color="auto"/>
        <w:left w:val="none" w:sz="0" w:space="0" w:color="auto"/>
        <w:bottom w:val="none" w:sz="0" w:space="0" w:color="auto"/>
        <w:right w:val="none" w:sz="0" w:space="0" w:color="auto"/>
      </w:divBdr>
    </w:div>
    <w:div w:id="1796025537">
      <w:bodyDiv w:val="1"/>
      <w:marLeft w:val="0"/>
      <w:marRight w:val="0"/>
      <w:marTop w:val="0"/>
      <w:marBottom w:val="0"/>
      <w:divBdr>
        <w:top w:val="none" w:sz="0" w:space="0" w:color="auto"/>
        <w:left w:val="none" w:sz="0" w:space="0" w:color="auto"/>
        <w:bottom w:val="none" w:sz="0" w:space="0" w:color="auto"/>
        <w:right w:val="none" w:sz="0" w:space="0" w:color="auto"/>
      </w:divBdr>
    </w:div>
    <w:div w:id="1796484174">
      <w:bodyDiv w:val="1"/>
      <w:marLeft w:val="0"/>
      <w:marRight w:val="0"/>
      <w:marTop w:val="0"/>
      <w:marBottom w:val="0"/>
      <w:divBdr>
        <w:top w:val="none" w:sz="0" w:space="0" w:color="auto"/>
        <w:left w:val="none" w:sz="0" w:space="0" w:color="auto"/>
        <w:bottom w:val="none" w:sz="0" w:space="0" w:color="auto"/>
        <w:right w:val="none" w:sz="0" w:space="0" w:color="auto"/>
      </w:divBdr>
    </w:div>
    <w:div w:id="1798596224">
      <w:bodyDiv w:val="1"/>
      <w:marLeft w:val="0"/>
      <w:marRight w:val="0"/>
      <w:marTop w:val="0"/>
      <w:marBottom w:val="0"/>
      <w:divBdr>
        <w:top w:val="none" w:sz="0" w:space="0" w:color="auto"/>
        <w:left w:val="none" w:sz="0" w:space="0" w:color="auto"/>
        <w:bottom w:val="none" w:sz="0" w:space="0" w:color="auto"/>
        <w:right w:val="none" w:sz="0" w:space="0" w:color="auto"/>
      </w:divBdr>
    </w:div>
    <w:div w:id="1799714078">
      <w:bodyDiv w:val="1"/>
      <w:marLeft w:val="0"/>
      <w:marRight w:val="0"/>
      <w:marTop w:val="0"/>
      <w:marBottom w:val="0"/>
      <w:divBdr>
        <w:top w:val="none" w:sz="0" w:space="0" w:color="auto"/>
        <w:left w:val="none" w:sz="0" w:space="0" w:color="auto"/>
        <w:bottom w:val="none" w:sz="0" w:space="0" w:color="auto"/>
        <w:right w:val="none" w:sz="0" w:space="0" w:color="auto"/>
      </w:divBdr>
    </w:div>
    <w:div w:id="1802649625">
      <w:bodyDiv w:val="1"/>
      <w:marLeft w:val="0"/>
      <w:marRight w:val="0"/>
      <w:marTop w:val="0"/>
      <w:marBottom w:val="0"/>
      <w:divBdr>
        <w:top w:val="none" w:sz="0" w:space="0" w:color="auto"/>
        <w:left w:val="none" w:sz="0" w:space="0" w:color="auto"/>
        <w:bottom w:val="none" w:sz="0" w:space="0" w:color="auto"/>
        <w:right w:val="none" w:sz="0" w:space="0" w:color="auto"/>
      </w:divBdr>
    </w:div>
    <w:div w:id="1806386989">
      <w:bodyDiv w:val="1"/>
      <w:marLeft w:val="0"/>
      <w:marRight w:val="0"/>
      <w:marTop w:val="0"/>
      <w:marBottom w:val="0"/>
      <w:divBdr>
        <w:top w:val="none" w:sz="0" w:space="0" w:color="auto"/>
        <w:left w:val="none" w:sz="0" w:space="0" w:color="auto"/>
        <w:bottom w:val="none" w:sz="0" w:space="0" w:color="auto"/>
        <w:right w:val="none" w:sz="0" w:space="0" w:color="auto"/>
      </w:divBdr>
    </w:div>
    <w:div w:id="1807426499">
      <w:bodyDiv w:val="1"/>
      <w:marLeft w:val="0"/>
      <w:marRight w:val="0"/>
      <w:marTop w:val="0"/>
      <w:marBottom w:val="0"/>
      <w:divBdr>
        <w:top w:val="none" w:sz="0" w:space="0" w:color="auto"/>
        <w:left w:val="none" w:sz="0" w:space="0" w:color="auto"/>
        <w:bottom w:val="none" w:sz="0" w:space="0" w:color="auto"/>
        <w:right w:val="none" w:sz="0" w:space="0" w:color="auto"/>
      </w:divBdr>
    </w:div>
    <w:div w:id="1807700907">
      <w:bodyDiv w:val="1"/>
      <w:marLeft w:val="0"/>
      <w:marRight w:val="0"/>
      <w:marTop w:val="0"/>
      <w:marBottom w:val="0"/>
      <w:divBdr>
        <w:top w:val="none" w:sz="0" w:space="0" w:color="auto"/>
        <w:left w:val="none" w:sz="0" w:space="0" w:color="auto"/>
        <w:bottom w:val="none" w:sz="0" w:space="0" w:color="auto"/>
        <w:right w:val="none" w:sz="0" w:space="0" w:color="auto"/>
      </w:divBdr>
    </w:div>
    <w:div w:id="1816949075">
      <w:bodyDiv w:val="1"/>
      <w:marLeft w:val="0"/>
      <w:marRight w:val="0"/>
      <w:marTop w:val="0"/>
      <w:marBottom w:val="0"/>
      <w:divBdr>
        <w:top w:val="none" w:sz="0" w:space="0" w:color="auto"/>
        <w:left w:val="none" w:sz="0" w:space="0" w:color="auto"/>
        <w:bottom w:val="none" w:sz="0" w:space="0" w:color="auto"/>
        <w:right w:val="none" w:sz="0" w:space="0" w:color="auto"/>
      </w:divBdr>
    </w:div>
    <w:div w:id="1821653940">
      <w:bodyDiv w:val="1"/>
      <w:marLeft w:val="0"/>
      <w:marRight w:val="0"/>
      <w:marTop w:val="0"/>
      <w:marBottom w:val="0"/>
      <w:divBdr>
        <w:top w:val="none" w:sz="0" w:space="0" w:color="auto"/>
        <w:left w:val="none" w:sz="0" w:space="0" w:color="auto"/>
        <w:bottom w:val="none" w:sz="0" w:space="0" w:color="auto"/>
        <w:right w:val="none" w:sz="0" w:space="0" w:color="auto"/>
      </w:divBdr>
    </w:div>
    <w:div w:id="1823038251">
      <w:bodyDiv w:val="1"/>
      <w:marLeft w:val="0"/>
      <w:marRight w:val="0"/>
      <w:marTop w:val="0"/>
      <w:marBottom w:val="0"/>
      <w:divBdr>
        <w:top w:val="none" w:sz="0" w:space="0" w:color="auto"/>
        <w:left w:val="none" w:sz="0" w:space="0" w:color="auto"/>
        <w:bottom w:val="none" w:sz="0" w:space="0" w:color="auto"/>
        <w:right w:val="none" w:sz="0" w:space="0" w:color="auto"/>
      </w:divBdr>
    </w:div>
    <w:div w:id="1823615618">
      <w:bodyDiv w:val="1"/>
      <w:marLeft w:val="0"/>
      <w:marRight w:val="0"/>
      <w:marTop w:val="0"/>
      <w:marBottom w:val="0"/>
      <w:divBdr>
        <w:top w:val="none" w:sz="0" w:space="0" w:color="auto"/>
        <w:left w:val="none" w:sz="0" w:space="0" w:color="auto"/>
        <w:bottom w:val="none" w:sz="0" w:space="0" w:color="auto"/>
        <w:right w:val="none" w:sz="0" w:space="0" w:color="auto"/>
      </w:divBdr>
    </w:div>
    <w:div w:id="1824352540">
      <w:bodyDiv w:val="1"/>
      <w:marLeft w:val="0"/>
      <w:marRight w:val="0"/>
      <w:marTop w:val="0"/>
      <w:marBottom w:val="0"/>
      <w:divBdr>
        <w:top w:val="none" w:sz="0" w:space="0" w:color="auto"/>
        <w:left w:val="none" w:sz="0" w:space="0" w:color="auto"/>
        <w:bottom w:val="none" w:sz="0" w:space="0" w:color="auto"/>
        <w:right w:val="none" w:sz="0" w:space="0" w:color="auto"/>
      </w:divBdr>
    </w:div>
    <w:div w:id="1825468476">
      <w:bodyDiv w:val="1"/>
      <w:marLeft w:val="0"/>
      <w:marRight w:val="0"/>
      <w:marTop w:val="0"/>
      <w:marBottom w:val="0"/>
      <w:divBdr>
        <w:top w:val="none" w:sz="0" w:space="0" w:color="auto"/>
        <w:left w:val="none" w:sz="0" w:space="0" w:color="auto"/>
        <w:bottom w:val="none" w:sz="0" w:space="0" w:color="auto"/>
        <w:right w:val="none" w:sz="0" w:space="0" w:color="auto"/>
      </w:divBdr>
    </w:div>
    <w:div w:id="1831366591">
      <w:bodyDiv w:val="1"/>
      <w:marLeft w:val="0"/>
      <w:marRight w:val="0"/>
      <w:marTop w:val="0"/>
      <w:marBottom w:val="0"/>
      <w:divBdr>
        <w:top w:val="none" w:sz="0" w:space="0" w:color="auto"/>
        <w:left w:val="none" w:sz="0" w:space="0" w:color="auto"/>
        <w:bottom w:val="none" w:sz="0" w:space="0" w:color="auto"/>
        <w:right w:val="none" w:sz="0" w:space="0" w:color="auto"/>
      </w:divBdr>
    </w:div>
    <w:div w:id="1833837699">
      <w:bodyDiv w:val="1"/>
      <w:marLeft w:val="0"/>
      <w:marRight w:val="0"/>
      <w:marTop w:val="0"/>
      <w:marBottom w:val="0"/>
      <w:divBdr>
        <w:top w:val="none" w:sz="0" w:space="0" w:color="auto"/>
        <w:left w:val="none" w:sz="0" w:space="0" w:color="auto"/>
        <w:bottom w:val="none" w:sz="0" w:space="0" w:color="auto"/>
        <w:right w:val="none" w:sz="0" w:space="0" w:color="auto"/>
      </w:divBdr>
    </w:div>
    <w:div w:id="1833911239">
      <w:bodyDiv w:val="1"/>
      <w:marLeft w:val="0"/>
      <w:marRight w:val="0"/>
      <w:marTop w:val="0"/>
      <w:marBottom w:val="0"/>
      <w:divBdr>
        <w:top w:val="none" w:sz="0" w:space="0" w:color="auto"/>
        <w:left w:val="none" w:sz="0" w:space="0" w:color="auto"/>
        <w:bottom w:val="none" w:sz="0" w:space="0" w:color="auto"/>
        <w:right w:val="none" w:sz="0" w:space="0" w:color="auto"/>
      </w:divBdr>
    </w:div>
    <w:div w:id="1837383125">
      <w:bodyDiv w:val="1"/>
      <w:marLeft w:val="0"/>
      <w:marRight w:val="0"/>
      <w:marTop w:val="0"/>
      <w:marBottom w:val="0"/>
      <w:divBdr>
        <w:top w:val="none" w:sz="0" w:space="0" w:color="auto"/>
        <w:left w:val="none" w:sz="0" w:space="0" w:color="auto"/>
        <w:bottom w:val="none" w:sz="0" w:space="0" w:color="auto"/>
        <w:right w:val="none" w:sz="0" w:space="0" w:color="auto"/>
      </w:divBdr>
    </w:div>
    <w:div w:id="1842036981">
      <w:bodyDiv w:val="1"/>
      <w:marLeft w:val="0"/>
      <w:marRight w:val="0"/>
      <w:marTop w:val="0"/>
      <w:marBottom w:val="0"/>
      <w:divBdr>
        <w:top w:val="none" w:sz="0" w:space="0" w:color="auto"/>
        <w:left w:val="none" w:sz="0" w:space="0" w:color="auto"/>
        <w:bottom w:val="none" w:sz="0" w:space="0" w:color="auto"/>
        <w:right w:val="none" w:sz="0" w:space="0" w:color="auto"/>
      </w:divBdr>
    </w:div>
    <w:div w:id="1844660813">
      <w:bodyDiv w:val="1"/>
      <w:marLeft w:val="0"/>
      <w:marRight w:val="0"/>
      <w:marTop w:val="0"/>
      <w:marBottom w:val="0"/>
      <w:divBdr>
        <w:top w:val="none" w:sz="0" w:space="0" w:color="auto"/>
        <w:left w:val="none" w:sz="0" w:space="0" w:color="auto"/>
        <w:bottom w:val="none" w:sz="0" w:space="0" w:color="auto"/>
        <w:right w:val="none" w:sz="0" w:space="0" w:color="auto"/>
      </w:divBdr>
    </w:div>
    <w:div w:id="1845507440">
      <w:bodyDiv w:val="1"/>
      <w:marLeft w:val="0"/>
      <w:marRight w:val="0"/>
      <w:marTop w:val="0"/>
      <w:marBottom w:val="0"/>
      <w:divBdr>
        <w:top w:val="none" w:sz="0" w:space="0" w:color="auto"/>
        <w:left w:val="none" w:sz="0" w:space="0" w:color="auto"/>
        <w:bottom w:val="none" w:sz="0" w:space="0" w:color="auto"/>
        <w:right w:val="none" w:sz="0" w:space="0" w:color="auto"/>
      </w:divBdr>
    </w:div>
    <w:div w:id="1853060283">
      <w:bodyDiv w:val="1"/>
      <w:marLeft w:val="0"/>
      <w:marRight w:val="0"/>
      <w:marTop w:val="0"/>
      <w:marBottom w:val="0"/>
      <w:divBdr>
        <w:top w:val="none" w:sz="0" w:space="0" w:color="auto"/>
        <w:left w:val="none" w:sz="0" w:space="0" w:color="auto"/>
        <w:bottom w:val="none" w:sz="0" w:space="0" w:color="auto"/>
        <w:right w:val="none" w:sz="0" w:space="0" w:color="auto"/>
      </w:divBdr>
    </w:div>
    <w:div w:id="1853494824">
      <w:bodyDiv w:val="1"/>
      <w:marLeft w:val="0"/>
      <w:marRight w:val="0"/>
      <w:marTop w:val="0"/>
      <w:marBottom w:val="0"/>
      <w:divBdr>
        <w:top w:val="none" w:sz="0" w:space="0" w:color="auto"/>
        <w:left w:val="none" w:sz="0" w:space="0" w:color="auto"/>
        <w:bottom w:val="none" w:sz="0" w:space="0" w:color="auto"/>
        <w:right w:val="none" w:sz="0" w:space="0" w:color="auto"/>
      </w:divBdr>
    </w:div>
    <w:div w:id="1859394242">
      <w:bodyDiv w:val="1"/>
      <w:marLeft w:val="0"/>
      <w:marRight w:val="0"/>
      <w:marTop w:val="0"/>
      <w:marBottom w:val="0"/>
      <w:divBdr>
        <w:top w:val="none" w:sz="0" w:space="0" w:color="auto"/>
        <w:left w:val="none" w:sz="0" w:space="0" w:color="auto"/>
        <w:bottom w:val="none" w:sz="0" w:space="0" w:color="auto"/>
        <w:right w:val="none" w:sz="0" w:space="0" w:color="auto"/>
      </w:divBdr>
    </w:div>
    <w:div w:id="1859922671">
      <w:bodyDiv w:val="1"/>
      <w:marLeft w:val="0"/>
      <w:marRight w:val="0"/>
      <w:marTop w:val="0"/>
      <w:marBottom w:val="0"/>
      <w:divBdr>
        <w:top w:val="none" w:sz="0" w:space="0" w:color="auto"/>
        <w:left w:val="none" w:sz="0" w:space="0" w:color="auto"/>
        <w:bottom w:val="none" w:sz="0" w:space="0" w:color="auto"/>
        <w:right w:val="none" w:sz="0" w:space="0" w:color="auto"/>
      </w:divBdr>
    </w:div>
    <w:div w:id="1869446141">
      <w:bodyDiv w:val="1"/>
      <w:marLeft w:val="0"/>
      <w:marRight w:val="0"/>
      <w:marTop w:val="0"/>
      <w:marBottom w:val="0"/>
      <w:divBdr>
        <w:top w:val="none" w:sz="0" w:space="0" w:color="auto"/>
        <w:left w:val="none" w:sz="0" w:space="0" w:color="auto"/>
        <w:bottom w:val="none" w:sz="0" w:space="0" w:color="auto"/>
        <w:right w:val="none" w:sz="0" w:space="0" w:color="auto"/>
      </w:divBdr>
    </w:div>
    <w:div w:id="1875579070">
      <w:bodyDiv w:val="1"/>
      <w:marLeft w:val="0"/>
      <w:marRight w:val="0"/>
      <w:marTop w:val="0"/>
      <w:marBottom w:val="0"/>
      <w:divBdr>
        <w:top w:val="none" w:sz="0" w:space="0" w:color="auto"/>
        <w:left w:val="none" w:sz="0" w:space="0" w:color="auto"/>
        <w:bottom w:val="none" w:sz="0" w:space="0" w:color="auto"/>
        <w:right w:val="none" w:sz="0" w:space="0" w:color="auto"/>
      </w:divBdr>
    </w:div>
    <w:div w:id="1876887207">
      <w:bodyDiv w:val="1"/>
      <w:marLeft w:val="0"/>
      <w:marRight w:val="0"/>
      <w:marTop w:val="0"/>
      <w:marBottom w:val="0"/>
      <w:divBdr>
        <w:top w:val="none" w:sz="0" w:space="0" w:color="auto"/>
        <w:left w:val="none" w:sz="0" w:space="0" w:color="auto"/>
        <w:bottom w:val="none" w:sz="0" w:space="0" w:color="auto"/>
        <w:right w:val="none" w:sz="0" w:space="0" w:color="auto"/>
      </w:divBdr>
    </w:div>
    <w:div w:id="1876962850">
      <w:bodyDiv w:val="1"/>
      <w:marLeft w:val="0"/>
      <w:marRight w:val="0"/>
      <w:marTop w:val="0"/>
      <w:marBottom w:val="0"/>
      <w:divBdr>
        <w:top w:val="none" w:sz="0" w:space="0" w:color="auto"/>
        <w:left w:val="none" w:sz="0" w:space="0" w:color="auto"/>
        <w:bottom w:val="none" w:sz="0" w:space="0" w:color="auto"/>
        <w:right w:val="none" w:sz="0" w:space="0" w:color="auto"/>
      </w:divBdr>
    </w:div>
    <w:div w:id="1879584047">
      <w:bodyDiv w:val="1"/>
      <w:marLeft w:val="0"/>
      <w:marRight w:val="0"/>
      <w:marTop w:val="0"/>
      <w:marBottom w:val="0"/>
      <w:divBdr>
        <w:top w:val="none" w:sz="0" w:space="0" w:color="auto"/>
        <w:left w:val="none" w:sz="0" w:space="0" w:color="auto"/>
        <w:bottom w:val="none" w:sz="0" w:space="0" w:color="auto"/>
        <w:right w:val="none" w:sz="0" w:space="0" w:color="auto"/>
      </w:divBdr>
    </w:div>
    <w:div w:id="1879929173">
      <w:bodyDiv w:val="1"/>
      <w:marLeft w:val="0"/>
      <w:marRight w:val="0"/>
      <w:marTop w:val="0"/>
      <w:marBottom w:val="0"/>
      <w:divBdr>
        <w:top w:val="none" w:sz="0" w:space="0" w:color="auto"/>
        <w:left w:val="none" w:sz="0" w:space="0" w:color="auto"/>
        <w:bottom w:val="none" w:sz="0" w:space="0" w:color="auto"/>
        <w:right w:val="none" w:sz="0" w:space="0" w:color="auto"/>
      </w:divBdr>
    </w:div>
    <w:div w:id="1880243450">
      <w:bodyDiv w:val="1"/>
      <w:marLeft w:val="0"/>
      <w:marRight w:val="0"/>
      <w:marTop w:val="0"/>
      <w:marBottom w:val="0"/>
      <w:divBdr>
        <w:top w:val="none" w:sz="0" w:space="0" w:color="auto"/>
        <w:left w:val="none" w:sz="0" w:space="0" w:color="auto"/>
        <w:bottom w:val="none" w:sz="0" w:space="0" w:color="auto"/>
        <w:right w:val="none" w:sz="0" w:space="0" w:color="auto"/>
      </w:divBdr>
    </w:div>
    <w:div w:id="1880779662">
      <w:bodyDiv w:val="1"/>
      <w:marLeft w:val="0"/>
      <w:marRight w:val="0"/>
      <w:marTop w:val="0"/>
      <w:marBottom w:val="0"/>
      <w:divBdr>
        <w:top w:val="none" w:sz="0" w:space="0" w:color="auto"/>
        <w:left w:val="none" w:sz="0" w:space="0" w:color="auto"/>
        <w:bottom w:val="none" w:sz="0" w:space="0" w:color="auto"/>
        <w:right w:val="none" w:sz="0" w:space="0" w:color="auto"/>
      </w:divBdr>
    </w:div>
    <w:div w:id="1882981333">
      <w:bodyDiv w:val="1"/>
      <w:marLeft w:val="0"/>
      <w:marRight w:val="0"/>
      <w:marTop w:val="0"/>
      <w:marBottom w:val="0"/>
      <w:divBdr>
        <w:top w:val="none" w:sz="0" w:space="0" w:color="auto"/>
        <w:left w:val="none" w:sz="0" w:space="0" w:color="auto"/>
        <w:bottom w:val="none" w:sz="0" w:space="0" w:color="auto"/>
        <w:right w:val="none" w:sz="0" w:space="0" w:color="auto"/>
      </w:divBdr>
    </w:div>
    <w:div w:id="1883665375">
      <w:bodyDiv w:val="1"/>
      <w:marLeft w:val="0"/>
      <w:marRight w:val="0"/>
      <w:marTop w:val="0"/>
      <w:marBottom w:val="0"/>
      <w:divBdr>
        <w:top w:val="none" w:sz="0" w:space="0" w:color="auto"/>
        <w:left w:val="none" w:sz="0" w:space="0" w:color="auto"/>
        <w:bottom w:val="none" w:sz="0" w:space="0" w:color="auto"/>
        <w:right w:val="none" w:sz="0" w:space="0" w:color="auto"/>
      </w:divBdr>
    </w:div>
    <w:div w:id="1886330164">
      <w:bodyDiv w:val="1"/>
      <w:marLeft w:val="0"/>
      <w:marRight w:val="0"/>
      <w:marTop w:val="0"/>
      <w:marBottom w:val="0"/>
      <w:divBdr>
        <w:top w:val="none" w:sz="0" w:space="0" w:color="auto"/>
        <w:left w:val="none" w:sz="0" w:space="0" w:color="auto"/>
        <w:bottom w:val="none" w:sz="0" w:space="0" w:color="auto"/>
        <w:right w:val="none" w:sz="0" w:space="0" w:color="auto"/>
      </w:divBdr>
    </w:div>
    <w:div w:id="1896234911">
      <w:bodyDiv w:val="1"/>
      <w:marLeft w:val="0"/>
      <w:marRight w:val="0"/>
      <w:marTop w:val="0"/>
      <w:marBottom w:val="0"/>
      <w:divBdr>
        <w:top w:val="none" w:sz="0" w:space="0" w:color="auto"/>
        <w:left w:val="none" w:sz="0" w:space="0" w:color="auto"/>
        <w:bottom w:val="none" w:sz="0" w:space="0" w:color="auto"/>
        <w:right w:val="none" w:sz="0" w:space="0" w:color="auto"/>
      </w:divBdr>
    </w:div>
    <w:div w:id="1896236317">
      <w:bodyDiv w:val="1"/>
      <w:marLeft w:val="0"/>
      <w:marRight w:val="0"/>
      <w:marTop w:val="0"/>
      <w:marBottom w:val="0"/>
      <w:divBdr>
        <w:top w:val="none" w:sz="0" w:space="0" w:color="auto"/>
        <w:left w:val="none" w:sz="0" w:space="0" w:color="auto"/>
        <w:bottom w:val="none" w:sz="0" w:space="0" w:color="auto"/>
        <w:right w:val="none" w:sz="0" w:space="0" w:color="auto"/>
      </w:divBdr>
    </w:div>
    <w:div w:id="1903323717">
      <w:bodyDiv w:val="1"/>
      <w:marLeft w:val="0"/>
      <w:marRight w:val="0"/>
      <w:marTop w:val="0"/>
      <w:marBottom w:val="0"/>
      <w:divBdr>
        <w:top w:val="none" w:sz="0" w:space="0" w:color="auto"/>
        <w:left w:val="none" w:sz="0" w:space="0" w:color="auto"/>
        <w:bottom w:val="none" w:sz="0" w:space="0" w:color="auto"/>
        <w:right w:val="none" w:sz="0" w:space="0" w:color="auto"/>
      </w:divBdr>
    </w:div>
    <w:div w:id="1907032485">
      <w:bodyDiv w:val="1"/>
      <w:marLeft w:val="0"/>
      <w:marRight w:val="0"/>
      <w:marTop w:val="0"/>
      <w:marBottom w:val="0"/>
      <w:divBdr>
        <w:top w:val="none" w:sz="0" w:space="0" w:color="auto"/>
        <w:left w:val="none" w:sz="0" w:space="0" w:color="auto"/>
        <w:bottom w:val="none" w:sz="0" w:space="0" w:color="auto"/>
        <w:right w:val="none" w:sz="0" w:space="0" w:color="auto"/>
      </w:divBdr>
    </w:div>
    <w:div w:id="1908686778">
      <w:bodyDiv w:val="1"/>
      <w:marLeft w:val="0"/>
      <w:marRight w:val="0"/>
      <w:marTop w:val="0"/>
      <w:marBottom w:val="0"/>
      <w:divBdr>
        <w:top w:val="none" w:sz="0" w:space="0" w:color="auto"/>
        <w:left w:val="none" w:sz="0" w:space="0" w:color="auto"/>
        <w:bottom w:val="none" w:sz="0" w:space="0" w:color="auto"/>
        <w:right w:val="none" w:sz="0" w:space="0" w:color="auto"/>
      </w:divBdr>
    </w:div>
    <w:div w:id="1917860339">
      <w:bodyDiv w:val="1"/>
      <w:marLeft w:val="0"/>
      <w:marRight w:val="0"/>
      <w:marTop w:val="0"/>
      <w:marBottom w:val="0"/>
      <w:divBdr>
        <w:top w:val="none" w:sz="0" w:space="0" w:color="auto"/>
        <w:left w:val="none" w:sz="0" w:space="0" w:color="auto"/>
        <w:bottom w:val="none" w:sz="0" w:space="0" w:color="auto"/>
        <w:right w:val="none" w:sz="0" w:space="0" w:color="auto"/>
      </w:divBdr>
    </w:div>
    <w:div w:id="1918975989">
      <w:bodyDiv w:val="1"/>
      <w:marLeft w:val="0"/>
      <w:marRight w:val="0"/>
      <w:marTop w:val="0"/>
      <w:marBottom w:val="0"/>
      <w:divBdr>
        <w:top w:val="none" w:sz="0" w:space="0" w:color="auto"/>
        <w:left w:val="none" w:sz="0" w:space="0" w:color="auto"/>
        <w:bottom w:val="none" w:sz="0" w:space="0" w:color="auto"/>
        <w:right w:val="none" w:sz="0" w:space="0" w:color="auto"/>
      </w:divBdr>
    </w:div>
    <w:div w:id="1920402329">
      <w:bodyDiv w:val="1"/>
      <w:marLeft w:val="0"/>
      <w:marRight w:val="0"/>
      <w:marTop w:val="0"/>
      <w:marBottom w:val="0"/>
      <w:divBdr>
        <w:top w:val="none" w:sz="0" w:space="0" w:color="auto"/>
        <w:left w:val="none" w:sz="0" w:space="0" w:color="auto"/>
        <w:bottom w:val="none" w:sz="0" w:space="0" w:color="auto"/>
        <w:right w:val="none" w:sz="0" w:space="0" w:color="auto"/>
      </w:divBdr>
    </w:div>
    <w:div w:id="1924415800">
      <w:bodyDiv w:val="1"/>
      <w:marLeft w:val="0"/>
      <w:marRight w:val="0"/>
      <w:marTop w:val="0"/>
      <w:marBottom w:val="0"/>
      <w:divBdr>
        <w:top w:val="none" w:sz="0" w:space="0" w:color="auto"/>
        <w:left w:val="none" w:sz="0" w:space="0" w:color="auto"/>
        <w:bottom w:val="none" w:sz="0" w:space="0" w:color="auto"/>
        <w:right w:val="none" w:sz="0" w:space="0" w:color="auto"/>
      </w:divBdr>
      <w:divsChild>
        <w:div w:id="1287465216">
          <w:marLeft w:val="0"/>
          <w:marRight w:val="0"/>
          <w:marTop w:val="0"/>
          <w:marBottom w:val="0"/>
          <w:divBdr>
            <w:top w:val="none" w:sz="0" w:space="0" w:color="auto"/>
            <w:left w:val="none" w:sz="0" w:space="0" w:color="auto"/>
            <w:bottom w:val="none" w:sz="0" w:space="0" w:color="auto"/>
            <w:right w:val="none" w:sz="0" w:space="0" w:color="auto"/>
          </w:divBdr>
          <w:divsChild>
            <w:div w:id="3243658">
              <w:marLeft w:val="0"/>
              <w:marRight w:val="0"/>
              <w:marTop w:val="0"/>
              <w:marBottom w:val="0"/>
              <w:divBdr>
                <w:top w:val="none" w:sz="0" w:space="0" w:color="auto"/>
                <w:left w:val="none" w:sz="0" w:space="0" w:color="auto"/>
                <w:bottom w:val="none" w:sz="0" w:space="0" w:color="auto"/>
                <w:right w:val="none" w:sz="0" w:space="0" w:color="auto"/>
              </w:divBdr>
            </w:div>
            <w:div w:id="55014326">
              <w:marLeft w:val="0"/>
              <w:marRight w:val="0"/>
              <w:marTop w:val="0"/>
              <w:marBottom w:val="0"/>
              <w:divBdr>
                <w:top w:val="none" w:sz="0" w:space="0" w:color="auto"/>
                <w:left w:val="none" w:sz="0" w:space="0" w:color="auto"/>
                <w:bottom w:val="none" w:sz="0" w:space="0" w:color="auto"/>
                <w:right w:val="none" w:sz="0" w:space="0" w:color="auto"/>
              </w:divBdr>
            </w:div>
            <w:div w:id="172958004">
              <w:marLeft w:val="0"/>
              <w:marRight w:val="0"/>
              <w:marTop w:val="0"/>
              <w:marBottom w:val="0"/>
              <w:divBdr>
                <w:top w:val="none" w:sz="0" w:space="0" w:color="auto"/>
                <w:left w:val="none" w:sz="0" w:space="0" w:color="auto"/>
                <w:bottom w:val="none" w:sz="0" w:space="0" w:color="auto"/>
                <w:right w:val="none" w:sz="0" w:space="0" w:color="auto"/>
              </w:divBdr>
            </w:div>
            <w:div w:id="272250479">
              <w:marLeft w:val="0"/>
              <w:marRight w:val="0"/>
              <w:marTop w:val="0"/>
              <w:marBottom w:val="0"/>
              <w:divBdr>
                <w:top w:val="none" w:sz="0" w:space="0" w:color="auto"/>
                <w:left w:val="none" w:sz="0" w:space="0" w:color="auto"/>
                <w:bottom w:val="none" w:sz="0" w:space="0" w:color="auto"/>
                <w:right w:val="none" w:sz="0" w:space="0" w:color="auto"/>
              </w:divBdr>
            </w:div>
            <w:div w:id="289210429">
              <w:marLeft w:val="0"/>
              <w:marRight w:val="0"/>
              <w:marTop w:val="0"/>
              <w:marBottom w:val="0"/>
              <w:divBdr>
                <w:top w:val="none" w:sz="0" w:space="0" w:color="auto"/>
                <w:left w:val="none" w:sz="0" w:space="0" w:color="auto"/>
                <w:bottom w:val="none" w:sz="0" w:space="0" w:color="auto"/>
                <w:right w:val="none" w:sz="0" w:space="0" w:color="auto"/>
              </w:divBdr>
            </w:div>
            <w:div w:id="455955541">
              <w:marLeft w:val="0"/>
              <w:marRight w:val="0"/>
              <w:marTop w:val="0"/>
              <w:marBottom w:val="0"/>
              <w:divBdr>
                <w:top w:val="none" w:sz="0" w:space="0" w:color="auto"/>
                <w:left w:val="none" w:sz="0" w:space="0" w:color="auto"/>
                <w:bottom w:val="none" w:sz="0" w:space="0" w:color="auto"/>
                <w:right w:val="none" w:sz="0" w:space="0" w:color="auto"/>
              </w:divBdr>
            </w:div>
            <w:div w:id="462356906">
              <w:marLeft w:val="0"/>
              <w:marRight w:val="0"/>
              <w:marTop w:val="0"/>
              <w:marBottom w:val="0"/>
              <w:divBdr>
                <w:top w:val="none" w:sz="0" w:space="0" w:color="auto"/>
                <w:left w:val="none" w:sz="0" w:space="0" w:color="auto"/>
                <w:bottom w:val="none" w:sz="0" w:space="0" w:color="auto"/>
                <w:right w:val="none" w:sz="0" w:space="0" w:color="auto"/>
              </w:divBdr>
            </w:div>
            <w:div w:id="483741730">
              <w:marLeft w:val="0"/>
              <w:marRight w:val="0"/>
              <w:marTop w:val="0"/>
              <w:marBottom w:val="0"/>
              <w:divBdr>
                <w:top w:val="none" w:sz="0" w:space="0" w:color="auto"/>
                <w:left w:val="none" w:sz="0" w:space="0" w:color="auto"/>
                <w:bottom w:val="none" w:sz="0" w:space="0" w:color="auto"/>
                <w:right w:val="none" w:sz="0" w:space="0" w:color="auto"/>
              </w:divBdr>
            </w:div>
            <w:div w:id="558789872">
              <w:marLeft w:val="0"/>
              <w:marRight w:val="0"/>
              <w:marTop w:val="0"/>
              <w:marBottom w:val="0"/>
              <w:divBdr>
                <w:top w:val="none" w:sz="0" w:space="0" w:color="auto"/>
                <w:left w:val="none" w:sz="0" w:space="0" w:color="auto"/>
                <w:bottom w:val="none" w:sz="0" w:space="0" w:color="auto"/>
                <w:right w:val="none" w:sz="0" w:space="0" w:color="auto"/>
              </w:divBdr>
            </w:div>
            <w:div w:id="650135896">
              <w:marLeft w:val="0"/>
              <w:marRight w:val="0"/>
              <w:marTop w:val="0"/>
              <w:marBottom w:val="0"/>
              <w:divBdr>
                <w:top w:val="none" w:sz="0" w:space="0" w:color="auto"/>
                <w:left w:val="none" w:sz="0" w:space="0" w:color="auto"/>
                <w:bottom w:val="none" w:sz="0" w:space="0" w:color="auto"/>
                <w:right w:val="none" w:sz="0" w:space="0" w:color="auto"/>
              </w:divBdr>
            </w:div>
            <w:div w:id="781070944">
              <w:marLeft w:val="0"/>
              <w:marRight w:val="0"/>
              <w:marTop w:val="0"/>
              <w:marBottom w:val="0"/>
              <w:divBdr>
                <w:top w:val="none" w:sz="0" w:space="0" w:color="auto"/>
                <w:left w:val="none" w:sz="0" w:space="0" w:color="auto"/>
                <w:bottom w:val="none" w:sz="0" w:space="0" w:color="auto"/>
                <w:right w:val="none" w:sz="0" w:space="0" w:color="auto"/>
              </w:divBdr>
            </w:div>
            <w:div w:id="906263526">
              <w:marLeft w:val="0"/>
              <w:marRight w:val="0"/>
              <w:marTop w:val="0"/>
              <w:marBottom w:val="0"/>
              <w:divBdr>
                <w:top w:val="none" w:sz="0" w:space="0" w:color="auto"/>
                <w:left w:val="none" w:sz="0" w:space="0" w:color="auto"/>
                <w:bottom w:val="none" w:sz="0" w:space="0" w:color="auto"/>
                <w:right w:val="none" w:sz="0" w:space="0" w:color="auto"/>
              </w:divBdr>
            </w:div>
            <w:div w:id="914628023">
              <w:marLeft w:val="0"/>
              <w:marRight w:val="0"/>
              <w:marTop w:val="0"/>
              <w:marBottom w:val="0"/>
              <w:divBdr>
                <w:top w:val="none" w:sz="0" w:space="0" w:color="auto"/>
                <w:left w:val="none" w:sz="0" w:space="0" w:color="auto"/>
                <w:bottom w:val="none" w:sz="0" w:space="0" w:color="auto"/>
                <w:right w:val="none" w:sz="0" w:space="0" w:color="auto"/>
              </w:divBdr>
            </w:div>
            <w:div w:id="920286456">
              <w:marLeft w:val="0"/>
              <w:marRight w:val="0"/>
              <w:marTop w:val="0"/>
              <w:marBottom w:val="0"/>
              <w:divBdr>
                <w:top w:val="none" w:sz="0" w:space="0" w:color="auto"/>
                <w:left w:val="none" w:sz="0" w:space="0" w:color="auto"/>
                <w:bottom w:val="none" w:sz="0" w:space="0" w:color="auto"/>
                <w:right w:val="none" w:sz="0" w:space="0" w:color="auto"/>
              </w:divBdr>
            </w:div>
            <w:div w:id="1084108930">
              <w:marLeft w:val="0"/>
              <w:marRight w:val="0"/>
              <w:marTop w:val="0"/>
              <w:marBottom w:val="0"/>
              <w:divBdr>
                <w:top w:val="none" w:sz="0" w:space="0" w:color="auto"/>
                <w:left w:val="none" w:sz="0" w:space="0" w:color="auto"/>
                <w:bottom w:val="none" w:sz="0" w:space="0" w:color="auto"/>
                <w:right w:val="none" w:sz="0" w:space="0" w:color="auto"/>
              </w:divBdr>
            </w:div>
            <w:div w:id="1091701794">
              <w:marLeft w:val="0"/>
              <w:marRight w:val="0"/>
              <w:marTop w:val="0"/>
              <w:marBottom w:val="0"/>
              <w:divBdr>
                <w:top w:val="none" w:sz="0" w:space="0" w:color="auto"/>
                <w:left w:val="none" w:sz="0" w:space="0" w:color="auto"/>
                <w:bottom w:val="none" w:sz="0" w:space="0" w:color="auto"/>
                <w:right w:val="none" w:sz="0" w:space="0" w:color="auto"/>
              </w:divBdr>
            </w:div>
            <w:div w:id="1134519176">
              <w:marLeft w:val="0"/>
              <w:marRight w:val="0"/>
              <w:marTop w:val="0"/>
              <w:marBottom w:val="0"/>
              <w:divBdr>
                <w:top w:val="none" w:sz="0" w:space="0" w:color="auto"/>
                <w:left w:val="none" w:sz="0" w:space="0" w:color="auto"/>
                <w:bottom w:val="none" w:sz="0" w:space="0" w:color="auto"/>
                <w:right w:val="none" w:sz="0" w:space="0" w:color="auto"/>
              </w:divBdr>
            </w:div>
            <w:div w:id="1229267902">
              <w:marLeft w:val="0"/>
              <w:marRight w:val="0"/>
              <w:marTop w:val="0"/>
              <w:marBottom w:val="0"/>
              <w:divBdr>
                <w:top w:val="none" w:sz="0" w:space="0" w:color="auto"/>
                <w:left w:val="none" w:sz="0" w:space="0" w:color="auto"/>
                <w:bottom w:val="none" w:sz="0" w:space="0" w:color="auto"/>
                <w:right w:val="none" w:sz="0" w:space="0" w:color="auto"/>
              </w:divBdr>
            </w:div>
            <w:div w:id="1231506245">
              <w:marLeft w:val="0"/>
              <w:marRight w:val="0"/>
              <w:marTop w:val="0"/>
              <w:marBottom w:val="0"/>
              <w:divBdr>
                <w:top w:val="none" w:sz="0" w:space="0" w:color="auto"/>
                <w:left w:val="none" w:sz="0" w:space="0" w:color="auto"/>
                <w:bottom w:val="none" w:sz="0" w:space="0" w:color="auto"/>
                <w:right w:val="none" w:sz="0" w:space="0" w:color="auto"/>
              </w:divBdr>
            </w:div>
            <w:div w:id="1389063614">
              <w:marLeft w:val="0"/>
              <w:marRight w:val="0"/>
              <w:marTop w:val="0"/>
              <w:marBottom w:val="0"/>
              <w:divBdr>
                <w:top w:val="none" w:sz="0" w:space="0" w:color="auto"/>
                <w:left w:val="none" w:sz="0" w:space="0" w:color="auto"/>
                <w:bottom w:val="none" w:sz="0" w:space="0" w:color="auto"/>
                <w:right w:val="none" w:sz="0" w:space="0" w:color="auto"/>
              </w:divBdr>
            </w:div>
            <w:div w:id="1411384566">
              <w:marLeft w:val="0"/>
              <w:marRight w:val="0"/>
              <w:marTop w:val="0"/>
              <w:marBottom w:val="0"/>
              <w:divBdr>
                <w:top w:val="none" w:sz="0" w:space="0" w:color="auto"/>
                <w:left w:val="none" w:sz="0" w:space="0" w:color="auto"/>
                <w:bottom w:val="none" w:sz="0" w:space="0" w:color="auto"/>
                <w:right w:val="none" w:sz="0" w:space="0" w:color="auto"/>
              </w:divBdr>
            </w:div>
            <w:div w:id="1477793010">
              <w:marLeft w:val="0"/>
              <w:marRight w:val="0"/>
              <w:marTop w:val="0"/>
              <w:marBottom w:val="0"/>
              <w:divBdr>
                <w:top w:val="none" w:sz="0" w:space="0" w:color="auto"/>
                <w:left w:val="none" w:sz="0" w:space="0" w:color="auto"/>
                <w:bottom w:val="none" w:sz="0" w:space="0" w:color="auto"/>
                <w:right w:val="none" w:sz="0" w:space="0" w:color="auto"/>
              </w:divBdr>
            </w:div>
            <w:div w:id="1500390734">
              <w:marLeft w:val="0"/>
              <w:marRight w:val="0"/>
              <w:marTop w:val="0"/>
              <w:marBottom w:val="0"/>
              <w:divBdr>
                <w:top w:val="none" w:sz="0" w:space="0" w:color="auto"/>
                <w:left w:val="none" w:sz="0" w:space="0" w:color="auto"/>
                <w:bottom w:val="none" w:sz="0" w:space="0" w:color="auto"/>
                <w:right w:val="none" w:sz="0" w:space="0" w:color="auto"/>
              </w:divBdr>
            </w:div>
            <w:div w:id="1730305500">
              <w:marLeft w:val="0"/>
              <w:marRight w:val="0"/>
              <w:marTop w:val="0"/>
              <w:marBottom w:val="0"/>
              <w:divBdr>
                <w:top w:val="none" w:sz="0" w:space="0" w:color="auto"/>
                <w:left w:val="none" w:sz="0" w:space="0" w:color="auto"/>
                <w:bottom w:val="none" w:sz="0" w:space="0" w:color="auto"/>
                <w:right w:val="none" w:sz="0" w:space="0" w:color="auto"/>
              </w:divBdr>
            </w:div>
            <w:div w:id="1872454713">
              <w:marLeft w:val="0"/>
              <w:marRight w:val="0"/>
              <w:marTop w:val="0"/>
              <w:marBottom w:val="0"/>
              <w:divBdr>
                <w:top w:val="none" w:sz="0" w:space="0" w:color="auto"/>
                <w:left w:val="none" w:sz="0" w:space="0" w:color="auto"/>
                <w:bottom w:val="none" w:sz="0" w:space="0" w:color="auto"/>
                <w:right w:val="none" w:sz="0" w:space="0" w:color="auto"/>
              </w:divBdr>
            </w:div>
            <w:div w:id="1918710751">
              <w:marLeft w:val="0"/>
              <w:marRight w:val="0"/>
              <w:marTop w:val="0"/>
              <w:marBottom w:val="0"/>
              <w:divBdr>
                <w:top w:val="none" w:sz="0" w:space="0" w:color="auto"/>
                <w:left w:val="none" w:sz="0" w:space="0" w:color="auto"/>
                <w:bottom w:val="none" w:sz="0" w:space="0" w:color="auto"/>
                <w:right w:val="none" w:sz="0" w:space="0" w:color="auto"/>
              </w:divBdr>
            </w:div>
            <w:div w:id="1924992612">
              <w:marLeft w:val="0"/>
              <w:marRight w:val="0"/>
              <w:marTop w:val="0"/>
              <w:marBottom w:val="0"/>
              <w:divBdr>
                <w:top w:val="none" w:sz="0" w:space="0" w:color="auto"/>
                <w:left w:val="none" w:sz="0" w:space="0" w:color="auto"/>
                <w:bottom w:val="none" w:sz="0" w:space="0" w:color="auto"/>
                <w:right w:val="none" w:sz="0" w:space="0" w:color="auto"/>
              </w:divBdr>
            </w:div>
            <w:div w:id="1937976995">
              <w:marLeft w:val="0"/>
              <w:marRight w:val="0"/>
              <w:marTop w:val="0"/>
              <w:marBottom w:val="0"/>
              <w:divBdr>
                <w:top w:val="none" w:sz="0" w:space="0" w:color="auto"/>
                <w:left w:val="none" w:sz="0" w:space="0" w:color="auto"/>
                <w:bottom w:val="none" w:sz="0" w:space="0" w:color="auto"/>
                <w:right w:val="none" w:sz="0" w:space="0" w:color="auto"/>
              </w:divBdr>
            </w:div>
            <w:div w:id="2070109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382777">
      <w:bodyDiv w:val="1"/>
      <w:marLeft w:val="0"/>
      <w:marRight w:val="0"/>
      <w:marTop w:val="0"/>
      <w:marBottom w:val="0"/>
      <w:divBdr>
        <w:top w:val="none" w:sz="0" w:space="0" w:color="auto"/>
        <w:left w:val="none" w:sz="0" w:space="0" w:color="auto"/>
        <w:bottom w:val="none" w:sz="0" w:space="0" w:color="auto"/>
        <w:right w:val="none" w:sz="0" w:space="0" w:color="auto"/>
      </w:divBdr>
    </w:div>
    <w:div w:id="1934700780">
      <w:bodyDiv w:val="1"/>
      <w:marLeft w:val="0"/>
      <w:marRight w:val="0"/>
      <w:marTop w:val="0"/>
      <w:marBottom w:val="0"/>
      <w:divBdr>
        <w:top w:val="none" w:sz="0" w:space="0" w:color="auto"/>
        <w:left w:val="none" w:sz="0" w:space="0" w:color="auto"/>
        <w:bottom w:val="none" w:sz="0" w:space="0" w:color="auto"/>
        <w:right w:val="none" w:sz="0" w:space="0" w:color="auto"/>
      </w:divBdr>
    </w:div>
    <w:div w:id="1946231126">
      <w:bodyDiv w:val="1"/>
      <w:marLeft w:val="0"/>
      <w:marRight w:val="0"/>
      <w:marTop w:val="0"/>
      <w:marBottom w:val="0"/>
      <w:divBdr>
        <w:top w:val="none" w:sz="0" w:space="0" w:color="auto"/>
        <w:left w:val="none" w:sz="0" w:space="0" w:color="auto"/>
        <w:bottom w:val="none" w:sz="0" w:space="0" w:color="auto"/>
        <w:right w:val="none" w:sz="0" w:space="0" w:color="auto"/>
      </w:divBdr>
    </w:div>
    <w:div w:id="1950233498">
      <w:bodyDiv w:val="1"/>
      <w:marLeft w:val="0"/>
      <w:marRight w:val="0"/>
      <w:marTop w:val="0"/>
      <w:marBottom w:val="0"/>
      <w:divBdr>
        <w:top w:val="none" w:sz="0" w:space="0" w:color="auto"/>
        <w:left w:val="none" w:sz="0" w:space="0" w:color="auto"/>
        <w:bottom w:val="none" w:sz="0" w:space="0" w:color="auto"/>
        <w:right w:val="none" w:sz="0" w:space="0" w:color="auto"/>
      </w:divBdr>
    </w:div>
    <w:div w:id="1951279298">
      <w:bodyDiv w:val="1"/>
      <w:marLeft w:val="0"/>
      <w:marRight w:val="0"/>
      <w:marTop w:val="0"/>
      <w:marBottom w:val="0"/>
      <w:divBdr>
        <w:top w:val="none" w:sz="0" w:space="0" w:color="auto"/>
        <w:left w:val="none" w:sz="0" w:space="0" w:color="auto"/>
        <w:bottom w:val="none" w:sz="0" w:space="0" w:color="auto"/>
        <w:right w:val="none" w:sz="0" w:space="0" w:color="auto"/>
      </w:divBdr>
    </w:div>
    <w:div w:id="1951470972">
      <w:bodyDiv w:val="1"/>
      <w:marLeft w:val="0"/>
      <w:marRight w:val="0"/>
      <w:marTop w:val="0"/>
      <w:marBottom w:val="0"/>
      <w:divBdr>
        <w:top w:val="none" w:sz="0" w:space="0" w:color="auto"/>
        <w:left w:val="none" w:sz="0" w:space="0" w:color="auto"/>
        <w:bottom w:val="none" w:sz="0" w:space="0" w:color="auto"/>
        <w:right w:val="none" w:sz="0" w:space="0" w:color="auto"/>
      </w:divBdr>
    </w:div>
    <w:div w:id="1951620942">
      <w:bodyDiv w:val="1"/>
      <w:marLeft w:val="0"/>
      <w:marRight w:val="0"/>
      <w:marTop w:val="0"/>
      <w:marBottom w:val="0"/>
      <w:divBdr>
        <w:top w:val="none" w:sz="0" w:space="0" w:color="auto"/>
        <w:left w:val="none" w:sz="0" w:space="0" w:color="auto"/>
        <w:bottom w:val="none" w:sz="0" w:space="0" w:color="auto"/>
        <w:right w:val="none" w:sz="0" w:space="0" w:color="auto"/>
      </w:divBdr>
    </w:div>
    <w:div w:id="1952928237">
      <w:bodyDiv w:val="1"/>
      <w:marLeft w:val="0"/>
      <w:marRight w:val="0"/>
      <w:marTop w:val="0"/>
      <w:marBottom w:val="0"/>
      <w:divBdr>
        <w:top w:val="none" w:sz="0" w:space="0" w:color="auto"/>
        <w:left w:val="none" w:sz="0" w:space="0" w:color="auto"/>
        <w:bottom w:val="none" w:sz="0" w:space="0" w:color="auto"/>
        <w:right w:val="none" w:sz="0" w:space="0" w:color="auto"/>
      </w:divBdr>
    </w:div>
    <w:div w:id="1954630539">
      <w:bodyDiv w:val="1"/>
      <w:marLeft w:val="0"/>
      <w:marRight w:val="0"/>
      <w:marTop w:val="0"/>
      <w:marBottom w:val="0"/>
      <w:divBdr>
        <w:top w:val="none" w:sz="0" w:space="0" w:color="auto"/>
        <w:left w:val="none" w:sz="0" w:space="0" w:color="auto"/>
        <w:bottom w:val="none" w:sz="0" w:space="0" w:color="auto"/>
        <w:right w:val="none" w:sz="0" w:space="0" w:color="auto"/>
      </w:divBdr>
    </w:div>
    <w:div w:id="1957519251">
      <w:bodyDiv w:val="1"/>
      <w:marLeft w:val="0"/>
      <w:marRight w:val="0"/>
      <w:marTop w:val="0"/>
      <w:marBottom w:val="0"/>
      <w:divBdr>
        <w:top w:val="none" w:sz="0" w:space="0" w:color="auto"/>
        <w:left w:val="none" w:sz="0" w:space="0" w:color="auto"/>
        <w:bottom w:val="none" w:sz="0" w:space="0" w:color="auto"/>
        <w:right w:val="none" w:sz="0" w:space="0" w:color="auto"/>
      </w:divBdr>
    </w:div>
    <w:div w:id="1970819023">
      <w:bodyDiv w:val="1"/>
      <w:marLeft w:val="0"/>
      <w:marRight w:val="0"/>
      <w:marTop w:val="0"/>
      <w:marBottom w:val="0"/>
      <w:divBdr>
        <w:top w:val="none" w:sz="0" w:space="0" w:color="auto"/>
        <w:left w:val="none" w:sz="0" w:space="0" w:color="auto"/>
        <w:bottom w:val="none" w:sz="0" w:space="0" w:color="auto"/>
        <w:right w:val="none" w:sz="0" w:space="0" w:color="auto"/>
      </w:divBdr>
    </w:div>
    <w:div w:id="1972443824">
      <w:bodyDiv w:val="1"/>
      <w:marLeft w:val="0"/>
      <w:marRight w:val="0"/>
      <w:marTop w:val="0"/>
      <w:marBottom w:val="0"/>
      <w:divBdr>
        <w:top w:val="none" w:sz="0" w:space="0" w:color="auto"/>
        <w:left w:val="none" w:sz="0" w:space="0" w:color="auto"/>
        <w:bottom w:val="none" w:sz="0" w:space="0" w:color="auto"/>
        <w:right w:val="none" w:sz="0" w:space="0" w:color="auto"/>
      </w:divBdr>
    </w:div>
    <w:div w:id="1974477837">
      <w:bodyDiv w:val="1"/>
      <w:marLeft w:val="0"/>
      <w:marRight w:val="0"/>
      <w:marTop w:val="0"/>
      <w:marBottom w:val="0"/>
      <w:divBdr>
        <w:top w:val="none" w:sz="0" w:space="0" w:color="auto"/>
        <w:left w:val="none" w:sz="0" w:space="0" w:color="auto"/>
        <w:bottom w:val="none" w:sz="0" w:space="0" w:color="auto"/>
        <w:right w:val="none" w:sz="0" w:space="0" w:color="auto"/>
      </w:divBdr>
    </w:div>
    <w:div w:id="1979411681">
      <w:bodyDiv w:val="1"/>
      <w:marLeft w:val="0"/>
      <w:marRight w:val="0"/>
      <w:marTop w:val="0"/>
      <w:marBottom w:val="0"/>
      <w:divBdr>
        <w:top w:val="none" w:sz="0" w:space="0" w:color="auto"/>
        <w:left w:val="none" w:sz="0" w:space="0" w:color="auto"/>
        <w:bottom w:val="none" w:sz="0" w:space="0" w:color="auto"/>
        <w:right w:val="none" w:sz="0" w:space="0" w:color="auto"/>
      </w:divBdr>
    </w:div>
    <w:div w:id="1981837953">
      <w:bodyDiv w:val="1"/>
      <w:marLeft w:val="0"/>
      <w:marRight w:val="0"/>
      <w:marTop w:val="0"/>
      <w:marBottom w:val="0"/>
      <w:divBdr>
        <w:top w:val="none" w:sz="0" w:space="0" w:color="auto"/>
        <w:left w:val="none" w:sz="0" w:space="0" w:color="auto"/>
        <w:bottom w:val="none" w:sz="0" w:space="0" w:color="auto"/>
        <w:right w:val="none" w:sz="0" w:space="0" w:color="auto"/>
      </w:divBdr>
    </w:div>
    <w:div w:id="1986204745">
      <w:bodyDiv w:val="1"/>
      <w:marLeft w:val="0"/>
      <w:marRight w:val="0"/>
      <w:marTop w:val="0"/>
      <w:marBottom w:val="0"/>
      <w:divBdr>
        <w:top w:val="none" w:sz="0" w:space="0" w:color="auto"/>
        <w:left w:val="none" w:sz="0" w:space="0" w:color="auto"/>
        <w:bottom w:val="none" w:sz="0" w:space="0" w:color="auto"/>
        <w:right w:val="none" w:sz="0" w:space="0" w:color="auto"/>
      </w:divBdr>
    </w:div>
    <w:div w:id="1986347017">
      <w:bodyDiv w:val="1"/>
      <w:marLeft w:val="0"/>
      <w:marRight w:val="0"/>
      <w:marTop w:val="0"/>
      <w:marBottom w:val="0"/>
      <w:divBdr>
        <w:top w:val="none" w:sz="0" w:space="0" w:color="auto"/>
        <w:left w:val="none" w:sz="0" w:space="0" w:color="auto"/>
        <w:bottom w:val="none" w:sz="0" w:space="0" w:color="auto"/>
        <w:right w:val="none" w:sz="0" w:space="0" w:color="auto"/>
      </w:divBdr>
    </w:div>
    <w:div w:id="1989280963">
      <w:bodyDiv w:val="1"/>
      <w:marLeft w:val="0"/>
      <w:marRight w:val="0"/>
      <w:marTop w:val="0"/>
      <w:marBottom w:val="0"/>
      <w:divBdr>
        <w:top w:val="none" w:sz="0" w:space="0" w:color="auto"/>
        <w:left w:val="none" w:sz="0" w:space="0" w:color="auto"/>
        <w:bottom w:val="none" w:sz="0" w:space="0" w:color="auto"/>
        <w:right w:val="none" w:sz="0" w:space="0" w:color="auto"/>
      </w:divBdr>
    </w:div>
    <w:div w:id="1996228158">
      <w:bodyDiv w:val="1"/>
      <w:marLeft w:val="0"/>
      <w:marRight w:val="0"/>
      <w:marTop w:val="0"/>
      <w:marBottom w:val="0"/>
      <w:divBdr>
        <w:top w:val="none" w:sz="0" w:space="0" w:color="auto"/>
        <w:left w:val="none" w:sz="0" w:space="0" w:color="auto"/>
        <w:bottom w:val="none" w:sz="0" w:space="0" w:color="auto"/>
        <w:right w:val="none" w:sz="0" w:space="0" w:color="auto"/>
      </w:divBdr>
    </w:div>
    <w:div w:id="2000117047">
      <w:bodyDiv w:val="1"/>
      <w:marLeft w:val="0"/>
      <w:marRight w:val="0"/>
      <w:marTop w:val="0"/>
      <w:marBottom w:val="0"/>
      <w:divBdr>
        <w:top w:val="none" w:sz="0" w:space="0" w:color="auto"/>
        <w:left w:val="none" w:sz="0" w:space="0" w:color="auto"/>
        <w:bottom w:val="none" w:sz="0" w:space="0" w:color="auto"/>
        <w:right w:val="none" w:sz="0" w:space="0" w:color="auto"/>
      </w:divBdr>
    </w:div>
    <w:div w:id="2001152892">
      <w:bodyDiv w:val="1"/>
      <w:marLeft w:val="0"/>
      <w:marRight w:val="0"/>
      <w:marTop w:val="0"/>
      <w:marBottom w:val="0"/>
      <w:divBdr>
        <w:top w:val="none" w:sz="0" w:space="0" w:color="auto"/>
        <w:left w:val="none" w:sz="0" w:space="0" w:color="auto"/>
        <w:bottom w:val="none" w:sz="0" w:space="0" w:color="auto"/>
        <w:right w:val="none" w:sz="0" w:space="0" w:color="auto"/>
      </w:divBdr>
    </w:div>
    <w:div w:id="2004040686">
      <w:bodyDiv w:val="1"/>
      <w:marLeft w:val="0"/>
      <w:marRight w:val="0"/>
      <w:marTop w:val="0"/>
      <w:marBottom w:val="0"/>
      <w:divBdr>
        <w:top w:val="none" w:sz="0" w:space="0" w:color="auto"/>
        <w:left w:val="none" w:sz="0" w:space="0" w:color="auto"/>
        <w:bottom w:val="none" w:sz="0" w:space="0" w:color="auto"/>
        <w:right w:val="none" w:sz="0" w:space="0" w:color="auto"/>
      </w:divBdr>
    </w:div>
    <w:div w:id="2005430287">
      <w:bodyDiv w:val="1"/>
      <w:marLeft w:val="0"/>
      <w:marRight w:val="0"/>
      <w:marTop w:val="0"/>
      <w:marBottom w:val="0"/>
      <w:divBdr>
        <w:top w:val="none" w:sz="0" w:space="0" w:color="auto"/>
        <w:left w:val="none" w:sz="0" w:space="0" w:color="auto"/>
        <w:bottom w:val="none" w:sz="0" w:space="0" w:color="auto"/>
        <w:right w:val="none" w:sz="0" w:space="0" w:color="auto"/>
      </w:divBdr>
    </w:div>
    <w:div w:id="2007439036">
      <w:bodyDiv w:val="1"/>
      <w:marLeft w:val="0"/>
      <w:marRight w:val="0"/>
      <w:marTop w:val="0"/>
      <w:marBottom w:val="0"/>
      <w:divBdr>
        <w:top w:val="none" w:sz="0" w:space="0" w:color="auto"/>
        <w:left w:val="none" w:sz="0" w:space="0" w:color="auto"/>
        <w:bottom w:val="none" w:sz="0" w:space="0" w:color="auto"/>
        <w:right w:val="none" w:sz="0" w:space="0" w:color="auto"/>
      </w:divBdr>
    </w:div>
    <w:div w:id="2010206835">
      <w:bodyDiv w:val="1"/>
      <w:marLeft w:val="0"/>
      <w:marRight w:val="0"/>
      <w:marTop w:val="0"/>
      <w:marBottom w:val="0"/>
      <w:divBdr>
        <w:top w:val="none" w:sz="0" w:space="0" w:color="auto"/>
        <w:left w:val="none" w:sz="0" w:space="0" w:color="auto"/>
        <w:bottom w:val="none" w:sz="0" w:space="0" w:color="auto"/>
        <w:right w:val="none" w:sz="0" w:space="0" w:color="auto"/>
      </w:divBdr>
    </w:div>
    <w:div w:id="2014799576">
      <w:bodyDiv w:val="1"/>
      <w:marLeft w:val="0"/>
      <w:marRight w:val="0"/>
      <w:marTop w:val="0"/>
      <w:marBottom w:val="0"/>
      <w:divBdr>
        <w:top w:val="none" w:sz="0" w:space="0" w:color="auto"/>
        <w:left w:val="none" w:sz="0" w:space="0" w:color="auto"/>
        <w:bottom w:val="none" w:sz="0" w:space="0" w:color="auto"/>
        <w:right w:val="none" w:sz="0" w:space="0" w:color="auto"/>
      </w:divBdr>
    </w:div>
    <w:div w:id="2020498299">
      <w:bodyDiv w:val="1"/>
      <w:marLeft w:val="0"/>
      <w:marRight w:val="0"/>
      <w:marTop w:val="0"/>
      <w:marBottom w:val="0"/>
      <w:divBdr>
        <w:top w:val="none" w:sz="0" w:space="0" w:color="auto"/>
        <w:left w:val="none" w:sz="0" w:space="0" w:color="auto"/>
        <w:bottom w:val="none" w:sz="0" w:space="0" w:color="auto"/>
        <w:right w:val="none" w:sz="0" w:space="0" w:color="auto"/>
      </w:divBdr>
    </w:div>
    <w:div w:id="2027827056">
      <w:bodyDiv w:val="1"/>
      <w:marLeft w:val="0"/>
      <w:marRight w:val="0"/>
      <w:marTop w:val="0"/>
      <w:marBottom w:val="0"/>
      <w:divBdr>
        <w:top w:val="none" w:sz="0" w:space="0" w:color="auto"/>
        <w:left w:val="none" w:sz="0" w:space="0" w:color="auto"/>
        <w:bottom w:val="none" w:sz="0" w:space="0" w:color="auto"/>
        <w:right w:val="none" w:sz="0" w:space="0" w:color="auto"/>
      </w:divBdr>
    </w:div>
    <w:div w:id="2029139059">
      <w:bodyDiv w:val="1"/>
      <w:marLeft w:val="0"/>
      <w:marRight w:val="0"/>
      <w:marTop w:val="0"/>
      <w:marBottom w:val="0"/>
      <w:divBdr>
        <w:top w:val="none" w:sz="0" w:space="0" w:color="auto"/>
        <w:left w:val="none" w:sz="0" w:space="0" w:color="auto"/>
        <w:bottom w:val="none" w:sz="0" w:space="0" w:color="auto"/>
        <w:right w:val="none" w:sz="0" w:space="0" w:color="auto"/>
      </w:divBdr>
    </w:div>
    <w:div w:id="2030059972">
      <w:bodyDiv w:val="1"/>
      <w:marLeft w:val="0"/>
      <w:marRight w:val="0"/>
      <w:marTop w:val="0"/>
      <w:marBottom w:val="0"/>
      <w:divBdr>
        <w:top w:val="none" w:sz="0" w:space="0" w:color="auto"/>
        <w:left w:val="none" w:sz="0" w:space="0" w:color="auto"/>
        <w:bottom w:val="none" w:sz="0" w:space="0" w:color="auto"/>
        <w:right w:val="none" w:sz="0" w:space="0" w:color="auto"/>
      </w:divBdr>
    </w:div>
    <w:div w:id="2033416526">
      <w:bodyDiv w:val="1"/>
      <w:marLeft w:val="0"/>
      <w:marRight w:val="0"/>
      <w:marTop w:val="0"/>
      <w:marBottom w:val="0"/>
      <w:divBdr>
        <w:top w:val="none" w:sz="0" w:space="0" w:color="auto"/>
        <w:left w:val="none" w:sz="0" w:space="0" w:color="auto"/>
        <w:bottom w:val="none" w:sz="0" w:space="0" w:color="auto"/>
        <w:right w:val="none" w:sz="0" w:space="0" w:color="auto"/>
      </w:divBdr>
    </w:div>
    <w:div w:id="2035033952">
      <w:bodyDiv w:val="1"/>
      <w:marLeft w:val="0"/>
      <w:marRight w:val="0"/>
      <w:marTop w:val="0"/>
      <w:marBottom w:val="0"/>
      <w:divBdr>
        <w:top w:val="none" w:sz="0" w:space="0" w:color="auto"/>
        <w:left w:val="none" w:sz="0" w:space="0" w:color="auto"/>
        <w:bottom w:val="none" w:sz="0" w:space="0" w:color="auto"/>
        <w:right w:val="none" w:sz="0" w:space="0" w:color="auto"/>
      </w:divBdr>
    </w:div>
    <w:div w:id="2035233126">
      <w:bodyDiv w:val="1"/>
      <w:marLeft w:val="0"/>
      <w:marRight w:val="0"/>
      <w:marTop w:val="0"/>
      <w:marBottom w:val="0"/>
      <w:divBdr>
        <w:top w:val="none" w:sz="0" w:space="0" w:color="auto"/>
        <w:left w:val="none" w:sz="0" w:space="0" w:color="auto"/>
        <w:bottom w:val="none" w:sz="0" w:space="0" w:color="auto"/>
        <w:right w:val="none" w:sz="0" w:space="0" w:color="auto"/>
      </w:divBdr>
    </w:div>
    <w:div w:id="2037778716">
      <w:bodyDiv w:val="1"/>
      <w:marLeft w:val="0"/>
      <w:marRight w:val="0"/>
      <w:marTop w:val="0"/>
      <w:marBottom w:val="0"/>
      <w:divBdr>
        <w:top w:val="none" w:sz="0" w:space="0" w:color="auto"/>
        <w:left w:val="none" w:sz="0" w:space="0" w:color="auto"/>
        <w:bottom w:val="none" w:sz="0" w:space="0" w:color="auto"/>
        <w:right w:val="none" w:sz="0" w:space="0" w:color="auto"/>
      </w:divBdr>
    </w:div>
    <w:div w:id="2042630348">
      <w:bodyDiv w:val="1"/>
      <w:marLeft w:val="0"/>
      <w:marRight w:val="0"/>
      <w:marTop w:val="0"/>
      <w:marBottom w:val="0"/>
      <w:divBdr>
        <w:top w:val="none" w:sz="0" w:space="0" w:color="auto"/>
        <w:left w:val="none" w:sz="0" w:space="0" w:color="auto"/>
        <w:bottom w:val="none" w:sz="0" w:space="0" w:color="auto"/>
        <w:right w:val="none" w:sz="0" w:space="0" w:color="auto"/>
      </w:divBdr>
    </w:div>
    <w:div w:id="2047562425">
      <w:bodyDiv w:val="1"/>
      <w:marLeft w:val="0"/>
      <w:marRight w:val="0"/>
      <w:marTop w:val="0"/>
      <w:marBottom w:val="0"/>
      <w:divBdr>
        <w:top w:val="none" w:sz="0" w:space="0" w:color="auto"/>
        <w:left w:val="none" w:sz="0" w:space="0" w:color="auto"/>
        <w:bottom w:val="none" w:sz="0" w:space="0" w:color="auto"/>
        <w:right w:val="none" w:sz="0" w:space="0" w:color="auto"/>
      </w:divBdr>
    </w:div>
    <w:div w:id="2048483416">
      <w:bodyDiv w:val="1"/>
      <w:marLeft w:val="0"/>
      <w:marRight w:val="0"/>
      <w:marTop w:val="0"/>
      <w:marBottom w:val="0"/>
      <w:divBdr>
        <w:top w:val="none" w:sz="0" w:space="0" w:color="auto"/>
        <w:left w:val="none" w:sz="0" w:space="0" w:color="auto"/>
        <w:bottom w:val="none" w:sz="0" w:space="0" w:color="auto"/>
        <w:right w:val="none" w:sz="0" w:space="0" w:color="auto"/>
      </w:divBdr>
    </w:div>
    <w:div w:id="2050377166">
      <w:bodyDiv w:val="1"/>
      <w:marLeft w:val="0"/>
      <w:marRight w:val="0"/>
      <w:marTop w:val="0"/>
      <w:marBottom w:val="0"/>
      <w:divBdr>
        <w:top w:val="none" w:sz="0" w:space="0" w:color="auto"/>
        <w:left w:val="none" w:sz="0" w:space="0" w:color="auto"/>
        <w:bottom w:val="none" w:sz="0" w:space="0" w:color="auto"/>
        <w:right w:val="none" w:sz="0" w:space="0" w:color="auto"/>
      </w:divBdr>
    </w:div>
    <w:div w:id="2054376881">
      <w:bodyDiv w:val="1"/>
      <w:marLeft w:val="0"/>
      <w:marRight w:val="0"/>
      <w:marTop w:val="0"/>
      <w:marBottom w:val="0"/>
      <w:divBdr>
        <w:top w:val="none" w:sz="0" w:space="0" w:color="auto"/>
        <w:left w:val="none" w:sz="0" w:space="0" w:color="auto"/>
        <w:bottom w:val="none" w:sz="0" w:space="0" w:color="auto"/>
        <w:right w:val="none" w:sz="0" w:space="0" w:color="auto"/>
      </w:divBdr>
    </w:div>
    <w:div w:id="2055497068">
      <w:bodyDiv w:val="1"/>
      <w:marLeft w:val="0"/>
      <w:marRight w:val="0"/>
      <w:marTop w:val="0"/>
      <w:marBottom w:val="0"/>
      <w:divBdr>
        <w:top w:val="none" w:sz="0" w:space="0" w:color="auto"/>
        <w:left w:val="none" w:sz="0" w:space="0" w:color="auto"/>
        <w:bottom w:val="none" w:sz="0" w:space="0" w:color="auto"/>
        <w:right w:val="none" w:sz="0" w:space="0" w:color="auto"/>
      </w:divBdr>
    </w:div>
    <w:div w:id="2058779117">
      <w:bodyDiv w:val="1"/>
      <w:marLeft w:val="0"/>
      <w:marRight w:val="0"/>
      <w:marTop w:val="0"/>
      <w:marBottom w:val="0"/>
      <w:divBdr>
        <w:top w:val="none" w:sz="0" w:space="0" w:color="auto"/>
        <w:left w:val="none" w:sz="0" w:space="0" w:color="auto"/>
        <w:bottom w:val="none" w:sz="0" w:space="0" w:color="auto"/>
        <w:right w:val="none" w:sz="0" w:space="0" w:color="auto"/>
      </w:divBdr>
    </w:div>
    <w:div w:id="2060545208">
      <w:bodyDiv w:val="1"/>
      <w:marLeft w:val="0"/>
      <w:marRight w:val="0"/>
      <w:marTop w:val="0"/>
      <w:marBottom w:val="0"/>
      <w:divBdr>
        <w:top w:val="none" w:sz="0" w:space="0" w:color="auto"/>
        <w:left w:val="none" w:sz="0" w:space="0" w:color="auto"/>
        <w:bottom w:val="none" w:sz="0" w:space="0" w:color="auto"/>
        <w:right w:val="none" w:sz="0" w:space="0" w:color="auto"/>
      </w:divBdr>
    </w:div>
    <w:div w:id="2061855730">
      <w:bodyDiv w:val="1"/>
      <w:marLeft w:val="0"/>
      <w:marRight w:val="0"/>
      <w:marTop w:val="0"/>
      <w:marBottom w:val="0"/>
      <w:divBdr>
        <w:top w:val="none" w:sz="0" w:space="0" w:color="auto"/>
        <w:left w:val="none" w:sz="0" w:space="0" w:color="auto"/>
        <w:bottom w:val="none" w:sz="0" w:space="0" w:color="auto"/>
        <w:right w:val="none" w:sz="0" w:space="0" w:color="auto"/>
      </w:divBdr>
    </w:div>
    <w:div w:id="2062055331">
      <w:bodyDiv w:val="1"/>
      <w:marLeft w:val="0"/>
      <w:marRight w:val="0"/>
      <w:marTop w:val="0"/>
      <w:marBottom w:val="0"/>
      <w:divBdr>
        <w:top w:val="none" w:sz="0" w:space="0" w:color="auto"/>
        <w:left w:val="none" w:sz="0" w:space="0" w:color="auto"/>
        <w:bottom w:val="none" w:sz="0" w:space="0" w:color="auto"/>
        <w:right w:val="none" w:sz="0" w:space="0" w:color="auto"/>
      </w:divBdr>
    </w:div>
    <w:div w:id="2065250409">
      <w:bodyDiv w:val="1"/>
      <w:marLeft w:val="0"/>
      <w:marRight w:val="0"/>
      <w:marTop w:val="0"/>
      <w:marBottom w:val="0"/>
      <w:divBdr>
        <w:top w:val="none" w:sz="0" w:space="0" w:color="auto"/>
        <w:left w:val="none" w:sz="0" w:space="0" w:color="auto"/>
        <w:bottom w:val="none" w:sz="0" w:space="0" w:color="auto"/>
        <w:right w:val="none" w:sz="0" w:space="0" w:color="auto"/>
      </w:divBdr>
    </w:div>
    <w:div w:id="2075854647">
      <w:bodyDiv w:val="1"/>
      <w:marLeft w:val="0"/>
      <w:marRight w:val="0"/>
      <w:marTop w:val="0"/>
      <w:marBottom w:val="0"/>
      <w:divBdr>
        <w:top w:val="none" w:sz="0" w:space="0" w:color="auto"/>
        <w:left w:val="none" w:sz="0" w:space="0" w:color="auto"/>
        <w:bottom w:val="none" w:sz="0" w:space="0" w:color="auto"/>
        <w:right w:val="none" w:sz="0" w:space="0" w:color="auto"/>
      </w:divBdr>
    </w:div>
    <w:div w:id="2078477149">
      <w:bodyDiv w:val="1"/>
      <w:marLeft w:val="0"/>
      <w:marRight w:val="0"/>
      <w:marTop w:val="0"/>
      <w:marBottom w:val="0"/>
      <w:divBdr>
        <w:top w:val="none" w:sz="0" w:space="0" w:color="auto"/>
        <w:left w:val="none" w:sz="0" w:space="0" w:color="auto"/>
        <w:bottom w:val="none" w:sz="0" w:space="0" w:color="auto"/>
        <w:right w:val="none" w:sz="0" w:space="0" w:color="auto"/>
      </w:divBdr>
    </w:div>
    <w:div w:id="2079358224">
      <w:bodyDiv w:val="1"/>
      <w:marLeft w:val="0"/>
      <w:marRight w:val="0"/>
      <w:marTop w:val="0"/>
      <w:marBottom w:val="0"/>
      <w:divBdr>
        <w:top w:val="none" w:sz="0" w:space="0" w:color="auto"/>
        <w:left w:val="none" w:sz="0" w:space="0" w:color="auto"/>
        <w:bottom w:val="none" w:sz="0" w:space="0" w:color="auto"/>
        <w:right w:val="none" w:sz="0" w:space="0" w:color="auto"/>
      </w:divBdr>
    </w:div>
    <w:div w:id="2079596142">
      <w:bodyDiv w:val="1"/>
      <w:marLeft w:val="0"/>
      <w:marRight w:val="0"/>
      <w:marTop w:val="0"/>
      <w:marBottom w:val="0"/>
      <w:divBdr>
        <w:top w:val="none" w:sz="0" w:space="0" w:color="auto"/>
        <w:left w:val="none" w:sz="0" w:space="0" w:color="auto"/>
        <w:bottom w:val="none" w:sz="0" w:space="0" w:color="auto"/>
        <w:right w:val="none" w:sz="0" w:space="0" w:color="auto"/>
      </w:divBdr>
    </w:div>
    <w:div w:id="2081366355">
      <w:bodyDiv w:val="1"/>
      <w:marLeft w:val="0"/>
      <w:marRight w:val="0"/>
      <w:marTop w:val="0"/>
      <w:marBottom w:val="0"/>
      <w:divBdr>
        <w:top w:val="none" w:sz="0" w:space="0" w:color="auto"/>
        <w:left w:val="none" w:sz="0" w:space="0" w:color="auto"/>
        <w:bottom w:val="none" w:sz="0" w:space="0" w:color="auto"/>
        <w:right w:val="none" w:sz="0" w:space="0" w:color="auto"/>
      </w:divBdr>
    </w:div>
    <w:div w:id="2083481995">
      <w:bodyDiv w:val="1"/>
      <w:marLeft w:val="0"/>
      <w:marRight w:val="0"/>
      <w:marTop w:val="0"/>
      <w:marBottom w:val="0"/>
      <w:divBdr>
        <w:top w:val="none" w:sz="0" w:space="0" w:color="auto"/>
        <w:left w:val="none" w:sz="0" w:space="0" w:color="auto"/>
        <w:bottom w:val="none" w:sz="0" w:space="0" w:color="auto"/>
        <w:right w:val="none" w:sz="0" w:space="0" w:color="auto"/>
      </w:divBdr>
    </w:div>
    <w:div w:id="2092964129">
      <w:bodyDiv w:val="1"/>
      <w:marLeft w:val="0"/>
      <w:marRight w:val="0"/>
      <w:marTop w:val="0"/>
      <w:marBottom w:val="0"/>
      <w:divBdr>
        <w:top w:val="none" w:sz="0" w:space="0" w:color="auto"/>
        <w:left w:val="none" w:sz="0" w:space="0" w:color="auto"/>
        <w:bottom w:val="none" w:sz="0" w:space="0" w:color="auto"/>
        <w:right w:val="none" w:sz="0" w:space="0" w:color="auto"/>
      </w:divBdr>
    </w:div>
    <w:div w:id="2093817568">
      <w:bodyDiv w:val="1"/>
      <w:marLeft w:val="0"/>
      <w:marRight w:val="0"/>
      <w:marTop w:val="0"/>
      <w:marBottom w:val="0"/>
      <w:divBdr>
        <w:top w:val="none" w:sz="0" w:space="0" w:color="auto"/>
        <w:left w:val="none" w:sz="0" w:space="0" w:color="auto"/>
        <w:bottom w:val="none" w:sz="0" w:space="0" w:color="auto"/>
        <w:right w:val="none" w:sz="0" w:space="0" w:color="auto"/>
      </w:divBdr>
    </w:div>
    <w:div w:id="2094083070">
      <w:bodyDiv w:val="1"/>
      <w:marLeft w:val="0"/>
      <w:marRight w:val="0"/>
      <w:marTop w:val="0"/>
      <w:marBottom w:val="0"/>
      <w:divBdr>
        <w:top w:val="none" w:sz="0" w:space="0" w:color="auto"/>
        <w:left w:val="none" w:sz="0" w:space="0" w:color="auto"/>
        <w:bottom w:val="none" w:sz="0" w:space="0" w:color="auto"/>
        <w:right w:val="none" w:sz="0" w:space="0" w:color="auto"/>
      </w:divBdr>
    </w:div>
    <w:div w:id="2094622568">
      <w:bodyDiv w:val="1"/>
      <w:marLeft w:val="0"/>
      <w:marRight w:val="0"/>
      <w:marTop w:val="0"/>
      <w:marBottom w:val="0"/>
      <w:divBdr>
        <w:top w:val="none" w:sz="0" w:space="0" w:color="auto"/>
        <w:left w:val="none" w:sz="0" w:space="0" w:color="auto"/>
        <w:bottom w:val="none" w:sz="0" w:space="0" w:color="auto"/>
        <w:right w:val="none" w:sz="0" w:space="0" w:color="auto"/>
      </w:divBdr>
    </w:div>
    <w:div w:id="2095196823">
      <w:bodyDiv w:val="1"/>
      <w:marLeft w:val="0"/>
      <w:marRight w:val="0"/>
      <w:marTop w:val="0"/>
      <w:marBottom w:val="0"/>
      <w:divBdr>
        <w:top w:val="none" w:sz="0" w:space="0" w:color="auto"/>
        <w:left w:val="none" w:sz="0" w:space="0" w:color="auto"/>
        <w:bottom w:val="none" w:sz="0" w:space="0" w:color="auto"/>
        <w:right w:val="none" w:sz="0" w:space="0" w:color="auto"/>
      </w:divBdr>
    </w:div>
    <w:div w:id="2098089242">
      <w:bodyDiv w:val="1"/>
      <w:marLeft w:val="0"/>
      <w:marRight w:val="0"/>
      <w:marTop w:val="0"/>
      <w:marBottom w:val="0"/>
      <w:divBdr>
        <w:top w:val="none" w:sz="0" w:space="0" w:color="auto"/>
        <w:left w:val="none" w:sz="0" w:space="0" w:color="auto"/>
        <w:bottom w:val="none" w:sz="0" w:space="0" w:color="auto"/>
        <w:right w:val="none" w:sz="0" w:space="0" w:color="auto"/>
      </w:divBdr>
    </w:div>
    <w:div w:id="2100834058">
      <w:bodyDiv w:val="1"/>
      <w:marLeft w:val="0"/>
      <w:marRight w:val="0"/>
      <w:marTop w:val="0"/>
      <w:marBottom w:val="0"/>
      <w:divBdr>
        <w:top w:val="none" w:sz="0" w:space="0" w:color="auto"/>
        <w:left w:val="none" w:sz="0" w:space="0" w:color="auto"/>
        <w:bottom w:val="none" w:sz="0" w:space="0" w:color="auto"/>
        <w:right w:val="none" w:sz="0" w:space="0" w:color="auto"/>
      </w:divBdr>
    </w:div>
    <w:div w:id="2102138613">
      <w:bodyDiv w:val="1"/>
      <w:marLeft w:val="0"/>
      <w:marRight w:val="0"/>
      <w:marTop w:val="0"/>
      <w:marBottom w:val="0"/>
      <w:divBdr>
        <w:top w:val="none" w:sz="0" w:space="0" w:color="auto"/>
        <w:left w:val="none" w:sz="0" w:space="0" w:color="auto"/>
        <w:bottom w:val="none" w:sz="0" w:space="0" w:color="auto"/>
        <w:right w:val="none" w:sz="0" w:space="0" w:color="auto"/>
      </w:divBdr>
    </w:div>
    <w:div w:id="2108773063">
      <w:bodyDiv w:val="1"/>
      <w:marLeft w:val="0"/>
      <w:marRight w:val="0"/>
      <w:marTop w:val="0"/>
      <w:marBottom w:val="0"/>
      <w:divBdr>
        <w:top w:val="none" w:sz="0" w:space="0" w:color="auto"/>
        <w:left w:val="none" w:sz="0" w:space="0" w:color="auto"/>
        <w:bottom w:val="none" w:sz="0" w:space="0" w:color="auto"/>
        <w:right w:val="none" w:sz="0" w:space="0" w:color="auto"/>
      </w:divBdr>
    </w:div>
    <w:div w:id="2108843583">
      <w:bodyDiv w:val="1"/>
      <w:marLeft w:val="0"/>
      <w:marRight w:val="0"/>
      <w:marTop w:val="0"/>
      <w:marBottom w:val="0"/>
      <w:divBdr>
        <w:top w:val="none" w:sz="0" w:space="0" w:color="auto"/>
        <w:left w:val="none" w:sz="0" w:space="0" w:color="auto"/>
        <w:bottom w:val="none" w:sz="0" w:space="0" w:color="auto"/>
        <w:right w:val="none" w:sz="0" w:space="0" w:color="auto"/>
      </w:divBdr>
    </w:div>
    <w:div w:id="2115052667">
      <w:bodyDiv w:val="1"/>
      <w:marLeft w:val="0"/>
      <w:marRight w:val="0"/>
      <w:marTop w:val="0"/>
      <w:marBottom w:val="0"/>
      <w:divBdr>
        <w:top w:val="none" w:sz="0" w:space="0" w:color="auto"/>
        <w:left w:val="none" w:sz="0" w:space="0" w:color="auto"/>
        <w:bottom w:val="none" w:sz="0" w:space="0" w:color="auto"/>
        <w:right w:val="none" w:sz="0" w:space="0" w:color="auto"/>
      </w:divBdr>
    </w:div>
    <w:div w:id="2115829835">
      <w:bodyDiv w:val="1"/>
      <w:marLeft w:val="0"/>
      <w:marRight w:val="0"/>
      <w:marTop w:val="0"/>
      <w:marBottom w:val="0"/>
      <w:divBdr>
        <w:top w:val="none" w:sz="0" w:space="0" w:color="auto"/>
        <w:left w:val="none" w:sz="0" w:space="0" w:color="auto"/>
        <w:bottom w:val="none" w:sz="0" w:space="0" w:color="auto"/>
        <w:right w:val="none" w:sz="0" w:space="0" w:color="auto"/>
      </w:divBdr>
      <w:divsChild>
        <w:div w:id="435445393">
          <w:marLeft w:val="0"/>
          <w:marRight w:val="0"/>
          <w:marTop w:val="0"/>
          <w:marBottom w:val="0"/>
          <w:divBdr>
            <w:top w:val="none" w:sz="0" w:space="0" w:color="auto"/>
            <w:left w:val="none" w:sz="0" w:space="0" w:color="auto"/>
            <w:bottom w:val="none" w:sz="0" w:space="0" w:color="auto"/>
            <w:right w:val="none" w:sz="0" w:space="0" w:color="auto"/>
          </w:divBdr>
          <w:divsChild>
            <w:div w:id="1627542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6367238">
      <w:bodyDiv w:val="1"/>
      <w:marLeft w:val="0"/>
      <w:marRight w:val="0"/>
      <w:marTop w:val="0"/>
      <w:marBottom w:val="0"/>
      <w:divBdr>
        <w:top w:val="none" w:sz="0" w:space="0" w:color="auto"/>
        <w:left w:val="none" w:sz="0" w:space="0" w:color="auto"/>
        <w:bottom w:val="none" w:sz="0" w:space="0" w:color="auto"/>
        <w:right w:val="none" w:sz="0" w:space="0" w:color="auto"/>
      </w:divBdr>
    </w:div>
    <w:div w:id="2120487329">
      <w:bodyDiv w:val="1"/>
      <w:marLeft w:val="0"/>
      <w:marRight w:val="0"/>
      <w:marTop w:val="0"/>
      <w:marBottom w:val="0"/>
      <w:divBdr>
        <w:top w:val="none" w:sz="0" w:space="0" w:color="auto"/>
        <w:left w:val="none" w:sz="0" w:space="0" w:color="auto"/>
        <w:bottom w:val="none" w:sz="0" w:space="0" w:color="auto"/>
        <w:right w:val="none" w:sz="0" w:space="0" w:color="auto"/>
      </w:divBdr>
    </w:div>
    <w:div w:id="2121029130">
      <w:bodyDiv w:val="1"/>
      <w:marLeft w:val="0"/>
      <w:marRight w:val="0"/>
      <w:marTop w:val="0"/>
      <w:marBottom w:val="0"/>
      <w:divBdr>
        <w:top w:val="none" w:sz="0" w:space="0" w:color="auto"/>
        <w:left w:val="none" w:sz="0" w:space="0" w:color="auto"/>
        <w:bottom w:val="none" w:sz="0" w:space="0" w:color="auto"/>
        <w:right w:val="none" w:sz="0" w:space="0" w:color="auto"/>
      </w:divBdr>
    </w:div>
    <w:div w:id="2121952828">
      <w:bodyDiv w:val="1"/>
      <w:marLeft w:val="0"/>
      <w:marRight w:val="0"/>
      <w:marTop w:val="0"/>
      <w:marBottom w:val="0"/>
      <w:divBdr>
        <w:top w:val="none" w:sz="0" w:space="0" w:color="auto"/>
        <w:left w:val="none" w:sz="0" w:space="0" w:color="auto"/>
        <w:bottom w:val="none" w:sz="0" w:space="0" w:color="auto"/>
        <w:right w:val="none" w:sz="0" w:space="0" w:color="auto"/>
      </w:divBdr>
    </w:div>
    <w:div w:id="2125227127">
      <w:bodyDiv w:val="1"/>
      <w:marLeft w:val="0"/>
      <w:marRight w:val="0"/>
      <w:marTop w:val="0"/>
      <w:marBottom w:val="0"/>
      <w:divBdr>
        <w:top w:val="none" w:sz="0" w:space="0" w:color="auto"/>
        <w:left w:val="none" w:sz="0" w:space="0" w:color="auto"/>
        <w:bottom w:val="none" w:sz="0" w:space="0" w:color="auto"/>
        <w:right w:val="none" w:sz="0" w:space="0" w:color="auto"/>
      </w:divBdr>
    </w:div>
    <w:div w:id="2126845469">
      <w:bodyDiv w:val="1"/>
      <w:marLeft w:val="0"/>
      <w:marRight w:val="0"/>
      <w:marTop w:val="0"/>
      <w:marBottom w:val="0"/>
      <w:divBdr>
        <w:top w:val="none" w:sz="0" w:space="0" w:color="auto"/>
        <w:left w:val="none" w:sz="0" w:space="0" w:color="auto"/>
        <w:bottom w:val="none" w:sz="0" w:space="0" w:color="auto"/>
        <w:right w:val="none" w:sz="0" w:space="0" w:color="auto"/>
      </w:divBdr>
    </w:div>
    <w:div w:id="2129427486">
      <w:bodyDiv w:val="1"/>
      <w:marLeft w:val="0"/>
      <w:marRight w:val="0"/>
      <w:marTop w:val="0"/>
      <w:marBottom w:val="0"/>
      <w:divBdr>
        <w:top w:val="none" w:sz="0" w:space="0" w:color="auto"/>
        <w:left w:val="none" w:sz="0" w:space="0" w:color="auto"/>
        <w:bottom w:val="none" w:sz="0" w:space="0" w:color="auto"/>
        <w:right w:val="none" w:sz="0" w:space="0" w:color="auto"/>
      </w:divBdr>
    </w:div>
    <w:div w:id="2133136064">
      <w:bodyDiv w:val="1"/>
      <w:marLeft w:val="0"/>
      <w:marRight w:val="0"/>
      <w:marTop w:val="0"/>
      <w:marBottom w:val="0"/>
      <w:divBdr>
        <w:top w:val="none" w:sz="0" w:space="0" w:color="auto"/>
        <w:left w:val="none" w:sz="0" w:space="0" w:color="auto"/>
        <w:bottom w:val="none" w:sz="0" w:space="0" w:color="auto"/>
        <w:right w:val="none" w:sz="0" w:space="0" w:color="auto"/>
      </w:divBdr>
    </w:div>
    <w:div w:id="2134320341">
      <w:bodyDiv w:val="1"/>
      <w:marLeft w:val="0"/>
      <w:marRight w:val="0"/>
      <w:marTop w:val="0"/>
      <w:marBottom w:val="0"/>
      <w:divBdr>
        <w:top w:val="none" w:sz="0" w:space="0" w:color="auto"/>
        <w:left w:val="none" w:sz="0" w:space="0" w:color="auto"/>
        <w:bottom w:val="none" w:sz="0" w:space="0" w:color="auto"/>
        <w:right w:val="none" w:sz="0" w:space="0" w:color="auto"/>
      </w:divBdr>
    </w:div>
    <w:div w:id="2140563318">
      <w:bodyDiv w:val="1"/>
      <w:marLeft w:val="0"/>
      <w:marRight w:val="0"/>
      <w:marTop w:val="0"/>
      <w:marBottom w:val="0"/>
      <w:divBdr>
        <w:top w:val="none" w:sz="0" w:space="0" w:color="auto"/>
        <w:left w:val="none" w:sz="0" w:space="0" w:color="auto"/>
        <w:bottom w:val="none" w:sz="0" w:space="0" w:color="auto"/>
        <w:right w:val="none" w:sz="0" w:space="0" w:color="auto"/>
      </w:divBdr>
    </w:div>
    <w:div w:id="2142726244">
      <w:bodyDiv w:val="1"/>
      <w:marLeft w:val="0"/>
      <w:marRight w:val="0"/>
      <w:marTop w:val="0"/>
      <w:marBottom w:val="0"/>
      <w:divBdr>
        <w:top w:val="none" w:sz="0" w:space="0" w:color="auto"/>
        <w:left w:val="none" w:sz="0" w:space="0" w:color="auto"/>
        <w:bottom w:val="none" w:sz="0" w:space="0" w:color="auto"/>
        <w:right w:val="none" w:sz="0" w:space="0" w:color="auto"/>
      </w:divBdr>
    </w:div>
    <w:div w:id="2144807026">
      <w:bodyDiv w:val="1"/>
      <w:marLeft w:val="0"/>
      <w:marRight w:val="0"/>
      <w:marTop w:val="0"/>
      <w:marBottom w:val="0"/>
      <w:divBdr>
        <w:top w:val="none" w:sz="0" w:space="0" w:color="auto"/>
        <w:left w:val="none" w:sz="0" w:space="0" w:color="auto"/>
        <w:bottom w:val="none" w:sz="0" w:space="0" w:color="auto"/>
        <w:right w:val="none" w:sz="0" w:space="0" w:color="auto"/>
      </w:divBdr>
    </w:div>
    <w:div w:id="214631738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34" Type="http://schemas.microsoft.com/office/2007/relationships/diagramDrawing" Target="diagrams/drawing1.xml"/><Relationship Id="rId42" Type="http://schemas.openxmlformats.org/officeDocument/2006/relationships/image" Target="media/image19.png"/><Relationship Id="rId47" Type="http://schemas.openxmlformats.org/officeDocument/2006/relationships/image" Target="media/image24.png"/><Relationship Id="rId50" Type="http://schemas.openxmlformats.org/officeDocument/2006/relationships/diagramQuickStyle" Target="diagrams/quickStyle3.xml"/><Relationship Id="rId55" Type="http://schemas.openxmlformats.org/officeDocument/2006/relationships/image" Target="media/image27.png"/><Relationship Id="rId63" Type="http://schemas.openxmlformats.org/officeDocument/2006/relationships/header" Target="header2.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diagramQuickStyle" Target="diagrams/quickStyle1.xml"/><Relationship Id="rId37" Type="http://schemas.openxmlformats.org/officeDocument/2006/relationships/diagramData" Target="diagrams/data2.xml"/><Relationship Id="rId40" Type="http://schemas.openxmlformats.org/officeDocument/2006/relationships/diagramColors" Target="diagrams/colors2.xml"/><Relationship Id="rId45" Type="http://schemas.openxmlformats.org/officeDocument/2006/relationships/image" Target="media/image22.png"/><Relationship Id="rId53" Type="http://schemas.openxmlformats.org/officeDocument/2006/relationships/image" Target="media/image25.png"/><Relationship Id="rId58" Type="http://schemas.openxmlformats.org/officeDocument/2006/relationships/image" Target="media/image30.png"/><Relationship Id="rId66" Type="http://schemas.openxmlformats.org/officeDocument/2006/relationships/theme" Target="theme/theme1.xml"/><Relationship Id="rId5" Type="http://schemas.openxmlformats.org/officeDocument/2006/relationships/numbering" Target="numbering.xml"/><Relationship Id="rId61" Type="http://schemas.openxmlformats.org/officeDocument/2006/relationships/header" Target="header1.xml"/><Relationship Id="rId19" Type="http://schemas.openxmlformats.org/officeDocument/2006/relationships/image" Target="media/image6.png"/><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diagramData" Target="diagrams/data1.xml"/><Relationship Id="rId35" Type="http://schemas.openxmlformats.org/officeDocument/2006/relationships/image" Target="media/image17.png"/><Relationship Id="rId43" Type="http://schemas.openxmlformats.org/officeDocument/2006/relationships/image" Target="media/image20.png"/><Relationship Id="rId48" Type="http://schemas.openxmlformats.org/officeDocument/2006/relationships/diagramData" Target="diagrams/data3.xml"/><Relationship Id="rId56" Type="http://schemas.openxmlformats.org/officeDocument/2006/relationships/image" Target="media/image28.png"/><Relationship Id="rId64"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diagramColors" Target="diagrams/colors3.xml"/><Relationship Id="rId3" Type="http://schemas.openxmlformats.org/officeDocument/2006/relationships/customXml" Target="../customXml/item3.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diagramColors" Target="diagrams/colors1.xml"/><Relationship Id="rId38" Type="http://schemas.openxmlformats.org/officeDocument/2006/relationships/diagramLayout" Target="diagrams/layout2.xml"/><Relationship Id="rId46" Type="http://schemas.openxmlformats.org/officeDocument/2006/relationships/image" Target="media/image23.png"/><Relationship Id="rId59" Type="http://schemas.openxmlformats.org/officeDocument/2006/relationships/hyperlink" Target="https://github.com/dr-natetorious/Dissertation" TargetMode="External"/><Relationship Id="rId20" Type="http://schemas.openxmlformats.org/officeDocument/2006/relationships/image" Target="media/image7.png"/><Relationship Id="rId41" Type="http://schemas.microsoft.com/office/2007/relationships/diagramDrawing" Target="diagrams/drawing2.xml"/><Relationship Id="rId54" Type="http://schemas.openxmlformats.org/officeDocument/2006/relationships/image" Target="media/image26.png"/><Relationship Id="rId62"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18.png"/><Relationship Id="rId49" Type="http://schemas.openxmlformats.org/officeDocument/2006/relationships/diagramLayout" Target="diagrams/layout3.xml"/><Relationship Id="rId57" Type="http://schemas.openxmlformats.org/officeDocument/2006/relationships/image" Target="media/image29.png"/><Relationship Id="rId10" Type="http://schemas.openxmlformats.org/officeDocument/2006/relationships/endnotes" Target="endnotes.xml"/><Relationship Id="rId31" Type="http://schemas.openxmlformats.org/officeDocument/2006/relationships/diagramLayout" Target="diagrams/layout1.xml"/><Relationship Id="rId44" Type="http://schemas.openxmlformats.org/officeDocument/2006/relationships/image" Target="media/image21.png"/><Relationship Id="rId52" Type="http://schemas.microsoft.com/office/2007/relationships/diagramDrawing" Target="diagrams/drawing3.xml"/><Relationship Id="rId60" Type="http://schemas.openxmlformats.org/officeDocument/2006/relationships/image" Target="media/image31.png"/><Relationship Id="rId65" Type="http://schemas.microsoft.com/office/2011/relationships/people" Target="peop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3.xml"/><Relationship Id="rId18" Type="http://schemas.openxmlformats.org/officeDocument/2006/relationships/image" Target="media/image5.png"/><Relationship Id="rId39" Type="http://schemas.openxmlformats.org/officeDocument/2006/relationships/diagramQuickStyle" Target="diagrams/quickStyle2.xml"/></Relationships>
</file>

<file path=word/diagrams/colors1.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A7F5D56-1213-493A-B906-692C5708B2A8}" type="doc">
      <dgm:prSet loTypeId="urn:microsoft.com/office/officeart/2005/8/layout/orgChart1" loCatId="hierarchy" qsTypeId="urn:microsoft.com/office/officeart/2005/8/quickstyle/simple1" qsCatId="simple" csTypeId="urn:microsoft.com/office/officeart/2005/8/colors/accent0_3" csCatId="mainScheme" phldr="1"/>
      <dgm:spPr/>
      <dgm:t>
        <a:bodyPr/>
        <a:lstStyle/>
        <a:p>
          <a:endParaRPr lang="en-US"/>
        </a:p>
      </dgm:t>
    </dgm:pt>
    <dgm:pt modelId="{EEC4B91B-0D10-47AF-B9BD-23A921D1D503}">
      <dgm:prSet phldrT="[Text]"/>
      <dgm:spPr/>
      <dgm:t>
        <a:bodyPr/>
        <a:lstStyle/>
        <a:p>
          <a:pPr algn="ctr"/>
          <a:r>
            <a:rPr lang="en-US"/>
            <a:t>Use-Cases</a:t>
          </a:r>
        </a:p>
      </dgm:t>
    </dgm:pt>
    <dgm:pt modelId="{F4B9AFD1-FFAE-4487-879E-7CC8DDC9F537}" type="parTrans" cxnId="{482DD26D-4A4C-4A85-9F43-A78F866FE164}">
      <dgm:prSet/>
      <dgm:spPr/>
      <dgm:t>
        <a:bodyPr/>
        <a:lstStyle/>
        <a:p>
          <a:pPr algn="ctr"/>
          <a:endParaRPr lang="en-US"/>
        </a:p>
      </dgm:t>
    </dgm:pt>
    <dgm:pt modelId="{39068052-D026-444B-BA20-90A630F160FD}" type="sibTrans" cxnId="{482DD26D-4A4C-4A85-9F43-A78F866FE164}">
      <dgm:prSet/>
      <dgm:spPr/>
      <dgm:t>
        <a:bodyPr/>
        <a:lstStyle/>
        <a:p>
          <a:pPr algn="ctr"/>
          <a:endParaRPr lang="en-US"/>
        </a:p>
      </dgm:t>
    </dgm:pt>
    <dgm:pt modelId="{655D3DB7-3D3A-48DF-B96F-0FD608EDAB28}">
      <dgm:prSet phldrT="[Text]"/>
      <dgm:spPr/>
      <dgm:t>
        <a:bodyPr/>
        <a:lstStyle/>
        <a:p>
          <a:pPr algn="ctr"/>
          <a:r>
            <a:rPr lang="en-US"/>
            <a:t>Safety</a:t>
          </a:r>
        </a:p>
      </dgm:t>
    </dgm:pt>
    <dgm:pt modelId="{9AD998AB-B608-4F1F-BEDE-64F81249945D}" type="parTrans" cxnId="{F1F4118D-91A6-4514-B8FA-89CA25A66F34}">
      <dgm:prSet/>
      <dgm:spPr/>
      <dgm:t>
        <a:bodyPr/>
        <a:lstStyle/>
        <a:p>
          <a:pPr algn="ctr"/>
          <a:endParaRPr lang="en-US"/>
        </a:p>
      </dgm:t>
    </dgm:pt>
    <dgm:pt modelId="{529C7B16-E1CF-4A9D-94A4-7289270565CF}" type="sibTrans" cxnId="{F1F4118D-91A6-4514-B8FA-89CA25A66F34}">
      <dgm:prSet/>
      <dgm:spPr/>
      <dgm:t>
        <a:bodyPr/>
        <a:lstStyle/>
        <a:p>
          <a:pPr algn="ctr"/>
          <a:endParaRPr lang="en-US"/>
        </a:p>
      </dgm:t>
    </dgm:pt>
    <dgm:pt modelId="{E253855A-A679-4AFA-839B-124ED98E2E43}">
      <dgm:prSet phldrT="[Text]"/>
      <dgm:spPr/>
      <dgm:t>
        <a:bodyPr/>
        <a:lstStyle/>
        <a:p>
          <a:pPr algn="ctr"/>
          <a:r>
            <a:rPr lang="en-US"/>
            <a:t>Convenience</a:t>
          </a:r>
        </a:p>
      </dgm:t>
    </dgm:pt>
    <dgm:pt modelId="{DE85D642-BFC6-4FFA-8A7D-15106F50A17B}" type="parTrans" cxnId="{C1E5FAE8-9AC4-4E37-8E07-C0AD1BCFAB7B}">
      <dgm:prSet/>
      <dgm:spPr/>
      <dgm:t>
        <a:bodyPr/>
        <a:lstStyle/>
        <a:p>
          <a:pPr algn="ctr"/>
          <a:endParaRPr lang="en-US"/>
        </a:p>
      </dgm:t>
    </dgm:pt>
    <dgm:pt modelId="{25CC2D15-E49B-4501-B58A-9485BF0016D4}" type="sibTrans" cxnId="{C1E5FAE8-9AC4-4E37-8E07-C0AD1BCFAB7B}">
      <dgm:prSet/>
      <dgm:spPr/>
      <dgm:t>
        <a:bodyPr/>
        <a:lstStyle/>
        <a:p>
          <a:pPr algn="ctr"/>
          <a:endParaRPr lang="en-US"/>
        </a:p>
      </dgm:t>
    </dgm:pt>
    <dgm:pt modelId="{38C96A44-5B56-4E2D-A4C8-4E5ABB042E6A}">
      <dgm:prSet phldrT="[Text]"/>
      <dgm:spPr/>
      <dgm:t>
        <a:bodyPr/>
        <a:lstStyle/>
        <a:p>
          <a:pPr algn="ctr"/>
          <a:r>
            <a:rPr lang="en-US"/>
            <a:t>Optimization</a:t>
          </a:r>
        </a:p>
      </dgm:t>
    </dgm:pt>
    <dgm:pt modelId="{CBB5C60E-AF60-48D0-B3EB-57C937CB1246}" type="parTrans" cxnId="{D54D6F25-CAF7-416E-8E7C-EE7142149D5A}">
      <dgm:prSet/>
      <dgm:spPr/>
      <dgm:t>
        <a:bodyPr/>
        <a:lstStyle/>
        <a:p>
          <a:pPr algn="ctr"/>
          <a:endParaRPr lang="en-US"/>
        </a:p>
      </dgm:t>
    </dgm:pt>
    <dgm:pt modelId="{6E6B9223-75EB-4DFD-B2D2-844E8C19C222}" type="sibTrans" cxnId="{D54D6F25-CAF7-416E-8E7C-EE7142149D5A}">
      <dgm:prSet/>
      <dgm:spPr/>
      <dgm:t>
        <a:bodyPr/>
        <a:lstStyle/>
        <a:p>
          <a:pPr algn="ctr"/>
          <a:endParaRPr lang="en-US"/>
        </a:p>
      </dgm:t>
    </dgm:pt>
    <dgm:pt modelId="{044D96DC-C1AA-478B-9A3C-71D06D4DC4D4}">
      <dgm:prSet phldrT="[Text]"/>
      <dgm:spPr/>
      <dgm:t>
        <a:bodyPr/>
        <a:lstStyle/>
        <a:p>
          <a:pPr algn="ctr"/>
          <a:r>
            <a:rPr lang="en-US"/>
            <a:t>Object Detection</a:t>
          </a:r>
        </a:p>
      </dgm:t>
    </dgm:pt>
    <dgm:pt modelId="{42CCF207-327A-4124-80EA-8B095CB0DF3C}" type="parTrans" cxnId="{113B3D4E-E4E0-4113-AB1F-B76951A7F9F3}">
      <dgm:prSet/>
      <dgm:spPr/>
      <dgm:t>
        <a:bodyPr/>
        <a:lstStyle/>
        <a:p>
          <a:pPr algn="ctr"/>
          <a:endParaRPr lang="en-US"/>
        </a:p>
      </dgm:t>
    </dgm:pt>
    <dgm:pt modelId="{0689789A-D15A-4C71-B395-DB4EE5077F27}" type="sibTrans" cxnId="{113B3D4E-E4E0-4113-AB1F-B76951A7F9F3}">
      <dgm:prSet/>
      <dgm:spPr/>
      <dgm:t>
        <a:bodyPr/>
        <a:lstStyle/>
        <a:p>
          <a:pPr algn="ctr"/>
          <a:endParaRPr lang="en-US"/>
        </a:p>
      </dgm:t>
    </dgm:pt>
    <dgm:pt modelId="{8362B2E0-C5D7-4897-A970-19A2A8A25551}">
      <dgm:prSet phldrT="[Text]"/>
      <dgm:spPr/>
      <dgm:t>
        <a:bodyPr/>
        <a:lstStyle/>
        <a:p>
          <a:pPr algn="ctr"/>
          <a:r>
            <a:rPr lang="en-US"/>
            <a:t>Communication</a:t>
          </a:r>
        </a:p>
      </dgm:t>
    </dgm:pt>
    <dgm:pt modelId="{D7AEE435-FD78-42A8-AAAA-6B5B688B6E92}" type="parTrans" cxnId="{281E464D-8BBD-4369-AA9A-E95607E0876B}">
      <dgm:prSet/>
      <dgm:spPr/>
      <dgm:t>
        <a:bodyPr/>
        <a:lstStyle/>
        <a:p>
          <a:pPr algn="ctr"/>
          <a:endParaRPr lang="en-US"/>
        </a:p>
      </dgm:t>
    </dgm:pt>
    <dgm:pt modelId="{4C612444-5807-4B9A-94A0-A3A173854A1A}" type="sibTrans" cxnId="{281E464D-8BBD-4369-AA9A-E95607E0876B}">
      <dgm:prSet/>
      <dgm:spPr/>
      <dgm:t>
        <a:bodyPr/>
        <a:lstStyle/>
        <a:p>
          <a:pPr algn="ctr"/>
          <a:endParaRPr lang="en-US"/>
        </a:p>
      </dgm:t>
    </dgm:pt>
    <dgm:pt modelId="{7C5AA4CC-B31F-4697-A4D7-9E5AABA4451D}">
      <dgm:prSet phldrT="[Text]"/>
      <dgm:spPr/>
      <dgm:t>
        <a:bodyPr/>
        <a:lstStyle/>
        <a:p>
          <a:pPr algn="ctr"/>
          <a:r>
            <a:rPr lang="en-US"/>
            <a:t>Entertainment</a:t>
          </a:r>
        </a:p>
      </dgm:t>
    </dgm:pt>
    <dgm:pt modelId="{9699E376-2DBE-437E-9C89-B981BA11031C}" type="parTrans" cxnId="{1D67FCDD-E6EC-4082-98E0-C586B506D447}">
      <dgm:prSet/>
      <dgm:spPr/>
      <dgm:t>
        <a:bodyPr/>
        <a:lstStyle/>
        <a:p>
          <a:pPr algn="ctr"/>
          <a:endParaRPr lang="en-US"/>
        </a:p>
      </dgm:t>
    </dgm:pt>
    <dgm:pt modelId="{9F3D9D27-80E1-4D0F-841C-E35AFAB5DD95}" type="sibTrans" cxnId="{1D67FCDD-E6EC-4082-98E0-C586B506D447}">
      <dgm:prSet/>
      <dgm:spPr/>
      <dgm:t>
        <a:bodyPr/>
        <a:lstStyle/>
        <a:p>
          <a:pPr algn="ctr"/>
          <a:endParaRPr lang="en-US"/>
        </a:p>
      </dgm:t>
    </dgm:pt>
    <dgm:pt modelId="{D3E00EE7-F16F-4420-A598-28B2BA502B16}">
      <dgm:prSet phldrT="[Text]"/>
      <dgm:spPr/>
      <dgm:t>
        <a:bodyPr/>
        <a:lstStyle/>
        <a:p>
          <a:pPr algn="ctr"/>
          <a:r>
            <a:rPr lang="en-US"/>
            <a:t>Voice Assistance</a:t>
          </a:r>
        </a:p>
      </dgm:t>
    </dgm:pt>
    <dgm:pt modelId="{D441E7DE-605F-4B88-8DD8-E5B6B758A4A0}" type="parTrans" cxnId="{3F725193-121B-4C2B-A268-0A695784BA1A}">
      <dgm:prSet/>
      <dgm:spPr/>
      <dgm:t>
        <a:bodyPr/>
        <a:lstStyle/>
        <a:p>
          <a:pPr algn="ctr"/>
          <a:endParaRPr lang="en-US"/>
        </a:p>
      </dgm:t>
    </dgm:pt>
    <dgm:pt modelId="{C357BF17-E35D-45AB-97CA-F8825C5263D9}" type="sibTrans" cxnId="{3F725193-121B-4C2B-A268-0A695784BA1A}">
      <dgm:prSet/>
      <dgm:spPr/>
      <dgm:t>
        <a:bodyPr/>
        <a:lstStyle/>
        <a:p>
          <a:pPr algn="ctr"/>
          <a:endParaRPr lang="en-US"/>
        </a:p>
      </dgm:t>
    </dgm:pt>
    <dgm:pt modelId="{C6E296DD-CAED-4F9A-A514-ABE0413309D7}">
      <dgm:prSet phldrT="[Text]"/>
      <dgm:spPr/>
      <dgm:t>
        <a:bodyPr/>
        <a:lstStyle/>
        <a:p>
          <a:pPr algn="ctr"/>
          <a:r>
            <a:rPr lang="en-US"/>
            <a:t>Automatous Driving</a:t>
          </a:r>
        </a:p>
      </dgm:t>
    </dgm:pt>
    <dgm:pt modelId="{43BD9614-3405-4D9C-82C3-D641088EFCD3}" type="parTrans" cxnId="{E4B15B3F-C158-490C-8696-022B9BB514F9}">
      <dgm:prSet/>
      <dgm:spPr/>
      <dgm:t>
        <a:bodyPr/>
        <a:lstStyle/>
        <a:p>
          <a:pPr algn="ctr"/>
          <a:endParaRPr lang="en-US"/>
        </a:p>
      </dgm:t>
    </dgm:pt>
    <dgm:pt modelId="{66E5EC78-24C0-48D5-B328-B6E364D51F06}" type="sibTrans" cxnId="{E4B15B3F-C158-490C-8696-022B9BB514F9}">
      <dgm:prSet/>
      <dgm:spPr/>
      <dgm:t>
        <a:bodyPr/>
        <a:lstStyle/>
        <a:p>
          <a:pPr algn="ctr"/>
          <a:endParaRPr lang="en-US"/>
        </a:p>
      </dgm:t>
    </dgm:pt>
    <dgm:pt modelId="{FBD351F6-6F27-4E45-AE01-2C02DD635E71}">
      <dgm:prSet phldrT="[Text]"/>
      <dgm:spPr/>
      <dgm:t>
        <a:bodyPr/>
        <a:lstStyle/>
        <a:p>
          <a:pPr algn="ctr"/>
          <a:r>
            <a:rPr lang="en-US"/>
            <a:t>Navigation</a:t>
          </a:r>
        </a:p>
      </dgm:t>
    </dgm:pt>
    <dgm:pt modelId="{509D9412-2FC3-41FC-A95D-1D754DDA1107}" type="parTrans" cxnId="{0C42FC47-7015-49D7-88D6-61EF799DC5E4}">
      <dgm:prSet/>
      <dgm:spPr/>
      <dgm:t>
        <a:bodyPr/>
        <a:lstStyle/>
        <a:p>
          <a:pPr algn="ctr"/>
          <a:endParaRPr lang="en-US"/>
        </a:p>
      </dgm:t>
    </dgm:pt>
    <dgm:pt modelId="{CFC3EBC9-5DF6-4F71-98E6-DAAE439BCD21}" type="sibTrans" cxnId="{0C42FC47-7015-49D7-88D6-61EF799DC5E4}">
      <dgm:prSet/>
      <dgm:spPr/>
      <dgm:t>
        <a:bodyPr/>
        <a:lstStyle/>
        <a:p>
          <a:pPr algn="ctr"/>
          <a:endParaRPr lang="en-US"/>
        </a:p>
      </dgm:t>
    </dgm:pt>
    <dgm:pt modelId="{EC3FF161-C80D-46FD-91F3-D8235F69C4B9}">
      <dgm:prSet phldrT="[Text]"/>
      <dgm:spPr/>
      <dgm:t>
        <a:bodyPr/>
        <a:lstStyle/>
        <a:p>
          <a:pPr algn="ctr"/>
          <a:r>
            <a:rPr lang="en-US"/>
            <a:t>Assisted</a:t>
          </a:r>
        </a:p>
      </dgm:t>
    </dgm:pt>
    <dgm:pt modelId="{387907FD-2F65-42DD-ABA6-24943503DA42}" type="parTrans" cxnId="{A25EA9B5-885A-4134-AC6D-C02C082087AD}">
      <dgm:prSet/>
      <dgm:spPr/>
      <dgm:t>
        <a:bodyPr/>
        <a:lstStyle/>
        <a:p>
          <a:pPr algn="ctr"/>
          <a:endParaRPr lang="en-US"/>
        </a:p>
      </dgm:t>
    </dgm:pt>
    <dgm:pt modelId="{3111F152-9C61-4DD7-9E9B-B3ED10800CEE}" type="sibTrans" cxnId="{A25EA9B5-885A-4134-AC6D-C02C082087AD}">
      <dgm:prSet/>
      <dgm:spPr/>
      <dgm:t>
        <a:bodyPr/>
        <a:lstStyle/>
        <a:p>
          <a:pPr algn="ctr"/>
          <a:endParaRPr lang="en-US"/>
        </a:p>
      </dgm:t>
    </dgm:pt>
    <dgm:pt modelId="{828A7454-1F2B-4969-879D-AD246A2EEF0D}">
      <dgm:prSet phldrT="[Text]"/>
      <dgm:spPr/>
      <dgm:t>
        <a:bodyPr/>
        <a:lstStyle/>
        <a:p>
          <a:pPr algn="ctr"/>
          <a:r>
            <a:rPr lang="en-US"/>
            <a:t>Smoothing the Drive</a:t>
          </a:r>
        </a:p>
      </dgm:t>
    </dgm:pt>
    <dgm:pt modelId="{7ACC88AF-447A-4470-9B5E-1BB15C526386}" type="parTrans" cxnId="{FB6D4720-BEA6-431B-AA01-D4228E9ED9AF}">
      <dgm:prSet/>
      <dgm:spPr/>
      <dgm:t>
        <a:bodyPr/>
        <a:lstStyle/>
        <a:p>
          <a:pPr algn="ctr"/>
          <a:endParaRPr lang="en-US"/>
        </a:p>
      </dgm:t>
    </dgm:pt>
    <dgm:pt modelId="{79111D56-A8C8-44F8-856E-F306181888E9}" type="sibTrans" cxnId="{FB6D4720-BEA6-431B-AA01-D4228E9ED9AF}">
      <dgm:prSet/>
      <dgm:spPr/>
      <dgm:t>
        <a:bodyPr/>
        <a:lstStyle/>
        <a:p>
          <a:pPr algn="ctr"/>
          <a:endParaRPr lang="en-US"/>
        </a:p>
      </dgm:t>
    </dgm:pt>
    <dgm:pt modelId="{051516C0-04BA-4A61-B202-733E11360C2E}">
      <dgm:prSet phldrT="[Text]"/>
      <dgm:spPr/>
      <dgm:t>
        <a:bodyPr/>
        <a:lstStyle/>
        <a:p>
          <a:pPr algn="ctr"/>
          <a:r>
            <a:rPr lang="en-US"/>
            <a:t>Minimizing Resources</a:t>
          </a:r>
        </a:p>
      </dgm:t>
    </dgm:pt>
    <dgm:pt modelId="{E885EE64-1DDC-4552-A9D5-DB971B9A75F9}" type="parTrans" cxnId="{851F028D-8A26-42A4-AE15-19AE5018EE42}">
      <dgm:prSet/>
      <dgm:spPr/>
      <dgm:t>
        <a:bodyPr/>
        <a:lstStyle/>
        <a:p>
          <a:pPr algn="ctr"/>
          <a:endParaRPr lang="en-US"/>
        </a:p>
      </dgm:t>
    </dgm:pt>
    <dgm:pt modelId="{3C030A31-F791-4A00-BC10-C3729B5107BE}" type="sibTrans" cxnId="{851F028D-8A26-42A4-AE15-19AE5018EE42}">
      <dgm:prSet/>
      <dgm:spPr/>
      <dgm:t>
        <a:bodyPr/>
        <a:lstStyle/>
        <a:p>
          <a:pPr algn="ctr"/>
          <a:endParaRPr lang="en-US"/>
        </a:p>
      </dgm:t>
    </dgm:pt>
    <dgm:pt modelId="{24B2EC17-1020-4AC2-A895-604C5044A7BB}">
      <dgm:prSet phldrT="[Text]"/>
      <dgm:spPr/>
      <dgm:t>
        <a:bodyPr/>
        <a:lstStyle/>
        <a:p>
          <a:pPr algn="ctr"/>
          <a:r>
            <a:rPr lang="en-US"/>
            <a:t>Heads Up Display</a:t>
          </a:r>
        </a:p>
      </dgm:t>
    </dgm:pt>
    <dgm:pt modelId="{417DE3D2-36C5-415D-928C-83C98EA05C52}" type="parTrans" cxnId="{F49C933A-2894-40E9-96D3-B416B98B6208}">
      <dgm:prSet/>
      <dgm:spPr/>
      <dgm:t>
        <a:bodyPr/>
        <a:lstStyle/>
        <a:p>
          <a:pPr algn="ctr"/>
          <a:endParaRPr lang="en-US"/>
        </a:p>
      </dgm:t>
    </dgm:pt>
    <dgm:pt modelId="{67A3A649-8F4F-4C75-944D-E14224880E14}" type="sibTrans" cxnId="{F49C933A-2894-40E9-96D3-B416B98B6208}">
      <dgm:prSet/>
      <dgm:spPr/>
      <dgm:t>
        <a:bodyPr/>
        <a:lstStyle/>
        <a:p>
          <a:pPr algn="ctr"/>
          <a:endParaRPr lang="en-US"/>
        </a:p>
      </dgm:t>
    </dgm:pt>
    <dgm:pt modelId="{D55AE9B1-86E3-458F-B9C1-9B7A7FAE1677}">
      <dgm:prSet phldrT="[Text]"/>
      <dgm:spPr/>
      <dgm:t>
        <a:bodyPr/>
        <a:lstStyle/>
        <a:p>
          <a:pPr algn="ctr"/>
          <a:r>
            <a:rPr lang="en-US"/>
            <a:t>Pedestrian Avoidance</a:t>
          </a:r>
        </a:p>
      </dgm:t>
    </dgm:pt>
    <dgm:pt modelId="{E8938DEE-7389-4E17-82BE-FFA1FAE00BC8}" type="parTrans" cxnId="{32B5204C-2483-4F7E-BDB3-112DD5F89C9A}">
      <dgm:prSet/>
      <dgm:spPr/>
      <dgm:t>
        <a:bodyPr/>
        <a:lstStyle/>
        <a:p>
          <a:pPr algn="ctr"/>
          <a:endParaRPr lang="en-US"/>
        </a:p>
      </dgm:t>
    </dgm:pt>
    <dgm:pt modelId="{87CA2F42-92A0-4C3C-811B-682354F71441}" type="sibTrans" cxnId="{32B5204C-2483-4F7E-BDB3-112DD5F89C9A}">
      <dgm:prSet/>
      <dgm:spPr/>
      <dgm:t>
        <a:bodyPr/>
        <a:lstStyle/>
        <a:p>
          <a:pPr algn="ctr"/>
          <a:endParaRPr lang="en-US"/>
        </a:p>
      </dgm:t>
    </dgm:pt>
    <dgm:pt modelId="{0BADCA1C-DC8A-44D7-A785-20276991BC1C}">
      <dgm:prSet phldrT="[Text]"/>
      <dgm:spPr/>
      <dgm:t>
        <a:bodyPr/>
        <a:lstStyle/>
        <a:p>
          <a:pPr algn="ctr"/>
          <a:r>
            <a:rPr lang="en-US"/>
            <a:t>Stalled Vehicles</a:t>
          </a:r>
        </a:p>
      </dgm:t>
    </dgm:pt>
    <dgm:pt modelId="{06E43C2D-FDBD-405B-B47A-3E7BAAEBBEA4}" type="parTrans" cxnId="{A499AD76-3A66-440E-80E5-D6F720A9BE74}">
      <dgm:prSet/>
      <dgm:spPr/>
      <dgm:t>
        <a:bodyPr/>
        <a:lstStyle/>
        <a:p>
          <a:pPr algn="ctr"/>
          <a:endParaRPr lang="en-US"/>
        </a:p>
      </dgm:t>
    </dgm:pt>
    <dgm:pt modelId="{D16DA825-1240-4D17-9D21-C64E37CC301B}" type="sibTrans" cxnId="{A499AD76-3A66-440E-80E5-D6F720A9BE74}">
      <dgm:prSet/>
      <dgm:spPr/>
      <dgm:t>
        <a:bodyPr/>
        <a:lstStyle/>
        <a:p>
          <a:pPr algn="ctr"/>
          <a:endParaRPr lang="en-US"/>
        </a:p>
      </dgm:t>
    </dgm:pt>
    <dgm:pt modelId="{7FB256A0-049F-4260-81E5-3EC5C196E968}">
      <dgm:prSet phldrT="[Text]"/>
      <dgm:spPr/>
      <dgm:t>
        <a:bodyPr/>
        <a:lstStyle/>
        <a:p>
          <a:pPr algn="ctr"/>
          <a:r>
            <a:rPr lang="en-US"/>
            <a:t>Alternative Paths</a:t>
          </a:r>
        </a:p>
      </dgm:t>
    </dgm:pt>
    <dgm:pt modelId="{ADBF8BD9-CE70-483C-82F2-41E15567F6C6}" type="parTrans" cxnId="{42692339-F7A0-4778-8F53-4EC5F7731138}">
      <dgm:prSet/>
      <dgm:spPr/>
      <dgm:t>
        <a:bodyPr/>
        <a:lstStyle/>
        <a:p>
          <a:pPr algn="ctr"/>
          <a:endParaRPr lang="en-US"/>
        </a:p>
      </dgm:t>
    </dgm:pt>
    <dgm:pt modelId="{D3444B9D-DEC2-4866-A02D-644C47338C72}" type="sibTrans" cxnId="{42692339-F7A0-4778-8F53-4EC5F7731138}">
      <dgm:prSet/>
      <dgm:spPr/>
      <dgm:t>
        <a:bodyPr/>
        <a:lstStyle/>
        <a:p>
          <a:pPr algn="ctr"/>
          <a:endParaRPr lang="en-US"/>
        </a:p>
      </dgm:t>
    </dgm:pt>
    <dgm:pt modelId="{B8413001-8639-4E9E-9117-4982FCCC6F83}">
      <dgm:prSet phldrT="[Text]"/>
      <dgm:spPr/>
      <dgm:t>
        <a:bodyPr/>
        <a:lstStyle/>
        <a:p>
          <a:pPr algn="ctr"/>
          <a:r>
            <a:rPr lang="en-US"/>
            <a:t>Wear and Tear</a:t>
          </a:r>
        </a:p>
      </dgm:t>
    </dgm:pt>
    <dgm:pt modelId="{31C24A80-2431-477D-800B-F931D9441AA7}" type="parTrans" cxnId="{516F6638-EB79-4CA3-872E-ABFD54D0FDF4}">
      <dgm:prSet/>
      <dgm:spPr/>
      <dgm:t>
        <a:bodyPr/>
        <a:lstStyle/>
        <a:p>
          <a:pPr algn="ctr"/>
          <a:endParaRPr lang="en-US"/>
        </a:p>
      </dgm:t>
    </dgm:pt>
    <dgm:pt modelId="{3C859285-CBDB-4427-92EB-078D63D05078}" type="sibTrans" cxnId="{516F6638-EB79-4CA3-872E-ABFD54D0FDF4}">
      <dgm:prSet/>
      <dgm:spPr/>
      <dgm:t>
        <a:bodyPr/>
        <a:lstStyle/>
        <a:p>
          <a:pPr algn="ctr"/>
          <a:endParaRPr lang="en-US"/>
        </a:p>
      </dgm:t>
    </dgm:pt>
    <dgm:pt modelId="{38F4F824-BFF0-4FB2-87A0-25A5B6059A40}">
      <dgm:prSet phldrT="[Text]"/>
      <dgm:spPr/>
      <dgm:t>
        <a:bodyPr/>
        <a:lstStyle/>
        <a:p>
          <a:pPr algn="ctr"/>
          <a:r>
            <a:rPr lang="en-US"/>
            <a:t>Weather Adaptive</a:t>
          </a:r>
        </a:p>
      </dgm:t>
    </dgm:pt>
    <dgm:pt modelId="{3A3448F0-244A-4989-8A00-CA9E6C84F253}" type="parTrans" cxnId="{CB0ABF63-34BE-444E-8C9C-271DB9DBDE7E}">
      <dgm:prSet/>
      <dgm:spPr/>
      <dgm:t>
        <a:bodyPr/>
        <a:lstStyle/>
        <a:p>
          <a:pPr algn="ctr"/>
          <a:endParaRPr lang="en-US"/>
        </a:p>
      </dgm:t>
    </dgm:pt>
    <dgm:pt modelId="{F8883AD0-B22D-4422-9905-59CDDB72FE07}" type="sibTrans" cxnId="{CB0ABF63-34BE-444E-8C9C-271DB9DBDE7E}">
      <dgm:prSet/>
      <dgm:spPr/>
      <dgm:t>
        <a:bodyPr/>
        <a:lstStyle/>
        <a:p>
          <a:pPr algn="ctr"/>
          <a:endParaRPr lang="en-US"/>
        </a:p>
      </dgm:t>
    </dgm:pt>
    <dgm:pt modelId="{56D5AC87-67E6-4DC5-A579-3629DD780303}">
      <dgm:prSet phldrT="[Text]"/>
      <dgm:spPr/>
      <dgm:t>
        <a:bodyPr/>
        <a:lstStyle/>
        <a:p>
          <a:pPr algn="ctr"/>
          <a:r>
            <a:rPr lang="en-US"/>
            <a:t>Smart cities Integration</a:t>
          </a:r>
        </a:p>
      </dgm:t>
    </dgm:pt>
    <dgm:pt modelId="{B22AE181-10CE-4251-AE56-2D440041B097}" type="parTrans" cxnId="{9A2E7193-39B4-47DF-AA8E-C5A04E2B8916}">
      <dgm:prSet/>
      <dgm:spPr/>
      <dgm:t>
        <a:bodyPr/>
        <a:lstStyle/>
        <a:p>
          <a:endParaRPr lang="en-US"/>
        </a:p>
      </dgm:t>
    </dgm:pt>
    <dgm:pt modelId="{DDFE6AD9-0F82-4762-ACC2-691FC1569762}" type="sibTrans" cxnId="{9A2E7193-39B4-47DF-AA8E-C5A04E2B8916}">
      <dgm:prSet/>
      <dgm:spPr/>
      <dgm:t>
        <a:bodyPr/>
        <a:lstStyle/>
        <a:p>
          <a:endParaRPr lang="en-US"/>
        </a:p>
      </dgm:t>
    </dgm:pt>
    <dgm:pt modelId="{1B92830F-1D08-42DC-8A60-E50E639DB8DD}">
      <dgm:prSet phldrT="[Text]"/>
      <dgm:spPr/>
      <dgm:t>
        <a:bodyPr/>
        <a:lstStyle/>
        <a:p>
          <a:pPr algn="ctr"/>
          <a:r>
            <a:rPr lang="en-US"/>
            <a:t>V2X</a:t>
          </a:r>
        </a:p>
      </dgm:t>
    </dgm:pt>
    <dgm:pt modelId="{914526D6-8F28-4F77-BDBD-93149F28A4E3}" type="parTrans" cxnId="{65D6DC73-6E12-47EA-8CFA-F45770012644}">
      <dgm:prSet/>
      <dgm:spPr/>
      <dgm:t>
        <a:bodyPr/>
        <a:lstStyle/>
        <a:p>
          <a:endParaRPr lang="en-US"/>
        </a:p>
      </dgm:t>
    </dgm:pt>
    <dgm:pt modelId="{2F9BD1F6-9FB2-4539-822D-526F4372608D}" type="sibTrans" cxnId="{65D6DC73-6E12-47EA-8CFA-F45770012644}">
      <dgm:prSet/>
      <dgm:spPr/>
      <dgm:t>
        <a:bodyPr/>
        <a:lstStyle/>
        <a:p>
          <a:endParaRPr lang="en-US"/>
        </a:p>
      </dgm:t>
    </dgm:pt>
    <dgm:pt modelId="{D45CCE7F-D3C7-4C57-A11B-D990C1228935}">
      <dgm:prSet phldrT="[Text]"/>
      <dgm:spPr/>
      <dgm:t>
        <a:bodyPr/>
        <a:lstStyle/>
        <a:p>
          <a:pPr algn="ctr"/>
          <a:r>
            <a:rPr lang="en-US"/>
            <a:t>Preventative Maintenance</a:t>
          </a:r>
        </a:p>
      </dgm:t>
    </dgm:pt>
    <dgm:pt modelId="{6DF7E571-D921-401E-9EFD-219F3B963F10}" type="parTrans" cxnId="{1C9CF5D4-7933-4EA0-AB4D-777D2DC9D1A1}">
      <dgm:prSet/>
      <dgm:spPr/>
      <dgm:t>
        <a:bodyPr/>
        <a:lstStyle/>
        <a:p>
          <a:endParaRPr lang="en-US"/>
        </a:p>
      </dgm:t>
    </dgm:pt>
    <dgm:pt modelId="{97191BD3-1361-42B8-A147-BFED57264D15}" type="sibTrans" cxnId="{1C9CF5D4-7933-4EA0-AB4D-777D2DC9D1A1}">
      <dgm:prSet/>
      <dgm:spPr/>
      <dgm:t>
        <a:bodyPr/>
        <a:lstStyle/>
        <a:p>
          <a:endParaRPr lang="en-US"/>
        </a:p>
      </dgm:t>
    </dgm:pt>
    <dgm:pt modelId="{EBDA8277-C9C5-4E10-A8BC-FA1EB4AC90C5}">
      <dgm:prSet phldrT="[Text]"/>
      <dgm:spPr/>
      <dgm:t>
        <a:bodyPr/>
        <a:lstStyle/>
        <a:p>
          <a:r>
            <a:rPr lang="en-US"/>
            <a:t>Failure Detection</a:t>
          </a:r>
        </a:p>
      </dgm:t>
    </dgm:pt>
    <dgm:pt modelId="{B407C294-AD66-4927-B761-1B67FB46F87A}" type="parTrans" cxnId="{FC8D920E-2B9E-4E09-9BD5-DA8A3EE7EF38}">
      <dgm:prSet/>
      <dgm:spPr/>
      <dgm:t>
        <a:bodyPr/>
        <a:lstStyle/>
        <a:p>
          <a:endParaRPr lang="en-US"/>
        </a:p>
      </dgm:t>
    </dgm:pt>
    <dgm:pt modelId="{9A8F2410-B644-4305-860C-A79D3F213CF0}" type="sibTrans" cxnId="{FC8D920E-2B9E-4E09-9BD5-DA8A3EE7EF38}">
      <dgm:prSet/>
      <dgm:spPr/>
      <dgm:t>
        <a:bodyPr/>
        <a:lstStyle/>
        <a:p>
          <a:endParaRPr lang="en-US"/>
        </a:p>
      </dgm:t>
    </dgm:pt>
    <dgm:pt modelId="{06D5C574-266A-4ABB-A9FA-79D189C00C67}" type="pres">
      <dgm:prSet presAssocID="{0A7F5D56-1213-493A-B906-692C5708B2A8}" presName="hierChild1" presStyleCnt="0">
        <dgm:presLayoutVars>
          <dgm:orgChart val="1"/>
          <dgm:chPref val="1"/>
          <dgm:dir/>
          <dgm:animOne val="branch"/>
          <dgm:animLvl val="lvl"/>
          <dgm:resizeHandles/>
        </dgm:presLayoutVars>
      </dgm:prSet>
      <dgm:spPr/>
    </dgm:pt>
    <dgm:pt modelId="{17AF8D7F-1AF4-4795-AD41-8E168117F14A}" type="pres">
      <dgm:prSet presAssocID="{EEC4B91B-0D10-47AF-B9BD-23A921D1D503}" presName="hierRoot1" presStyleCnt="0">
        <dgm:presLayoutVars>
          <dgm:hierBranch val="init"/>
        </dgm:presLayoutVars>
      </dgm:prSet>
      <dgm:spPr/>
    </dgm:pt>
    <dgm:pt modelId="{956DDA61-62FE-4A2C-A9DB-2CC1082119C1}" type="pres">
      <dgm:prSet presAssocID="{EEC4B91B-0D10-47AF-B9BD-23A921D1D503}" presName="rootComposite1" presStyleCnt="0"/>
      <dgm:spPr/>
    </dgm:pt>
    <dgm:pt modelId="{2AE9DB8B-09F8-4A85-9923-306AFD3D355A}" type="pres">
      <dgm:prSet presAssocID="{EEC4B91B-0D10-47AF-B9BD-23A921D1D503}" presName="rootText1" presStyleLbl="node0" presStyleIdx="0" presStyleCnt="1">
        <dgm:presLayoutVars>
          <dgm:chPref val="3"/>
        </dgm:presLayoutVars>
      </dgm:prSet>
      <dgm:spPr/>
    </dgm:pt>
    <dgm:pt modelId="{19B34E13-7824-43EF-B5F4-9B8A4AE6EF93}" type="pres">
      <dgm:prSet presAssocID="{EEC4B91B-0D10-47AF-B9BD-23A921D1D503}" presName="rootConnector1" presStyleLbl="node1" presStyleIdx="0" presStyleCnt="0"/>
      <dgm:spPr/>
    </dgm:pt>
    <dgm:pt modelId="{7AA1347E-6C14-46F2-AFCE-B60B12BA6960}" type="pres">
      <dgm:prSet presAssocID="{EEC4B91B-0D10-47AF-B9BD-23A921D1D503}" presName="hierChild2" presStyleCnt="0"/>
      <dgm:spPr/>
    </dgm:pt>
    <dgm:pt modelId="{A7577FE3-D97B-4EC0-83DC-3C046FF32AAD}" type="pres">
      <dgm:prSet presAssocID="{9AD998AB-B608-4F1F-BEDE-64F81249945D}" presName="Name37" presStyleLbl="parChTrans1D2" presStyleIdx="0" presStyleCnt="4"/>
      <dgm:spPr/>
    </dgm:pt>
    <dgm:pt modelId="{77D657D1-3238-4E5D-9289-FD9617999A19}" type="pres">
      <dgm:prSet presAssocID="{655D3DB7-3D3A-48DF-B96F-0FD608EDAB28}" presName="hierRoot2" presStyleCnt="0">
        <dgm:presLayoutVars>
          <dgm:hierBranch val="init"/>
        </dgm:presLayoutVars>
      </dgm:prSet>
      <dgm:spPr/>
    </dgm:pt>
    <dgm:pt modelId="{0CAA8369-CAF8-4F13-9A8A-B0301ECDEB5A}" type="pres">
      <dgm:prSet presAssocID="{655D3DB7-3D3A-48DF-B96F-0FD608EDAB28}" presName="rootComposite" presStyleCnt="0"/>
      <dgm:spPr/>
    </dgm:pt>
    <dgm:pt modelId="{6694D955-2391-49C9-9AF5-8A7DC7C68FDB}" type="pres">
      <dgm:prSet presAssocID="{655D3DB7-3D3A-48DF-B96F-0FD608EDAB28}" presName="rootText" presStyleLbl="node2" presStyleIdx="0" presStyleCnt="4">
        <dgm:presLayoutVars>
          <dgm:chPref val="3"/>
        </dgm:presLayoutVars>
      </dgm:prSet>
      <dgm:spPr/>
    </dgm:pt>
    <dgm:pt modelId="{B2C3473B-0296-46F8-AE4D-B3104561B7BD}" type="pres">
      <dgm:prSet presAssocID="{655D3DB7-3D3A-48DF-B96F-0FD608EDAB28}" presName="rootConnector" presStyleLbl="node2" presStyleIdx="0" presStyleCnt="4"/>
      <dgm:spPr/>
    </dgm:pt>
    <dgm:pt modelId="{2841568F-6A5A-44B5-8944-E391F6B7D07F}" type="pres">
      <dgm:prSet presAssocID="{655D3DB7-3D3A-48DF-B96F-0FD608EDAB28}" presName="hierChild4" presStyleCnt="0"/>
      <dgm:spPr/>
    </dgm:pt>
    <dgm:pt modelId="{0A58CB5F-3BCF-4586-B20D-6DC1C7F395F7}" type="pres">
      <dgm:prSet presAssocID="{42CCF207-327A-4124-80EA-8B095CB0DF3C}" presName="Name37" presStyleLbl="parChTrans1D3" presStyleIdx="0" presStyleCnt="9"/>
      <dgm:spPr/>
    </dgm:pt>
    <dgm:pt modelId="{4319A4CF-7629-4A20-B5D1-718BB5EF6DC8}" type="pres">
      <dgm:prSet presAssocID="{044D96DC-C1AA-478B-9A3C-71D06D4DC4D4}" presName="hierRoot2" presStyleCnt="0">
        <dgm:presLayoutVars>
          <dgm:hierBranch val="init"/>
        </dgm:presLayoutVars>
      </dgm:prSet>
      <dgm:spPr/>
    </dgm:pt>
    <dgm:pt modelId="{913DB606-6B21-4B79-9652-036376B5714D}" type="pres">
      <dgm:prSet presAssocID="{044D96DC-C1AA-478B-9A3C-71D06D4DC4D4}" presName="rootComposite" presStyleCnt="0"/>
      <dgm:spPr/>
    </dgm:pt>
    <dgm:pt modelId="{37FFE4F5-ECE9-4B65-BFBB-3A93067FD053}" type="pres">
      <dgm:prSet presAssocID="{044D96DC-C1AA-478B-9A3C-71D06D4DC4D4}" presName="rootText" presStyleLbl="node3" presStyleIdx="0" presStyleCnt="9">
        <dgm:presLayoutVars>
          <dgm:chPref val="3"/>
        </dgm:presLayoutVars>
      </dgm:prSet>
      <dgm:spPr/>
    </dgm:pt>
    <dgm:pt modelId="{34099750-0B1A-403C-9E03-A4F14880B0F3}" type="pres">
      <dgm:prSet presAssocID="{044D96DC-C1AA-478B-9A3C-71D06D4DC4D4}" presName="rootConnector" presStyleLbl="node3" presStyleIdx="0" presStyleCnt="9"/>
      <dgm:spPr/>
    </dgm:pt>
    <dgm:pt modelId="{0DEA37EF-C1DE-4C48-A502-E685CD5BEDA6}" type="pres">
      <dgm:prSet presAssocID="{044D96DC-C1AA-478B-9A3C-71D06D4DC4D4}" presName="hierChild4" presStyleCnt="0"/>
      <dgm:spPr/>
    </dgm:pt>
    <dgm:pt modelId="{0B405524-F1C0-46E1-9304-83844A65EFFC}" type="pres">
      <dgm:prSet presAssocID="{E8938DEE-7389-4E17-82BE-FFA1FAE00BC8}" presName="Name37" presStyleLbl="parChTrans1D4" presStyleIdx="0" presStyleCnt="9"/>
      <dgm:spPr/>
    </dgm:pt>
    <dgm:pt modelId="{96E4220F-3F67-45B8-9EAF-318ED47ED109}" type="pres">
      <dgm:prSet presAssocID="{D55AE9B1-86E3-458F-B9C1-9B7A7FAE1677}" presName="hierRoot2" presStyleCnt="0">
        <dgm:presLayoutVars>
          <dgm:hierBranch val="init"/>
        </dgm:presLayoutVars>
      </dgm:prSet>
      <dgm:spPr/>
    </dgm:pt>
    <dgm:pt modelId="{E539F23C-904E-4494-A63B-11800A24FACB}" type="pres">
      <dgm:prSet presAssocID="{D55AE9B1-86E3-458F-B9C1-9B7A7FAE1677}" presName="rootComposite" presStyleCnt="0"/>
      <dgm:spPr/>
    </dgm:pt>
    <dgm:pt modelId="{8EF201CD-5626-4601-B5EE-C2582D3B9EC2}" type="pres">
      <dgm:prSet presAssocID="{D55AE9B1-86E3-458F-B9C1-9B7A7FAE1677}" presName="rootText" presStyleLbl="node4" presStyleIdx="0" presStyleCnt="9">
        <dgm:presLayoutVars>
          <dgm:chPref val="3"/>
        </dgm:presLayoutVars>
      </dgm:prSet>
      <dgm:spPr/>
    </dgm:pt>
    <dgm:pt modelId="{03A3D393-BFCA-4034-8C5F-04E02590EDE8}" type="pres">
      <dgm:prSet presAssocID="{D55AE9B1-86E3-458F-B9C1-9B7A7FAE1677}" presName="rootConnector" presStyleLbl="node4" presStyleIdx="0" presStyleCnt="9"/>
      <dgm:spPr/>
    </dgm:pt>
    <dgm:pt modelId="{A66AF4A3-1F85-4EA3-8375-00F2E71E0FA8}" type="pres">
      <dgm:prSet presAssocID="{D55AE9B1-86E3-458F-B9C1-9B7A7FAE1677}" presName="hierChild4" presStyleCnt="0"/>
      <dgm:spPr/>
    </dgm:pt>
    <dgm:pt modelId="{C6538AE2-4D44-4C01-AD36-29137E468ADE}" type="pres">
      <dgm:prSet presAssocID="{D55AE9B1-86E3-458F-B9C1-9B7A7FAE1677}" presName="hierChild5" presStyleCnt="0"/>
      <dgm:spPr/>
    </dgm:pt>
    <dgm:pt modelId="{2F880F19-067A-4A48-8E5B-1A0BC48CCABB}" type="pres">
      <dgm:prSet presAssocID="{06E43C2D-FDBD-405B-B47A-3E7BAAEBBEA4}" presName="Name37" presStyleLbl="parChTrans1D4" presStyleIdx="1" presStyleCnt="9"/>
      <dgm:spPr/>
    </dgm:pt>
    <dgm:pt modelId="{6965145B-0674-4354-BFAA-248332B10E84}" type="pres">
      <dgm:prSet presAssocID="{0BADCA1C-DC8A-44D7-A785-20276991BC1C}" presName="hierRoot2" presStyleCnt="0">
        <dgm:presLayoutVars>
          <dgm:hierBranch val="init"/>
        </dgm:presLayoutVars>
      </dgm:prSet>
      <dgm:spPr/>
    </dgm:pt>
    <dgm:pt modelId="{E1EEDE82-DA48-4420-A65C-0D54259C60EE}" type="pres">
      <dgm:prSet presAssocID="{0BADCA1C-DC8A-44D7-A785-20276991BC1C}" presName="rootComposite" presStyleCnt="0"/>
      <dgm:spPr/>
    </dgm:pt>
    <dgm:pt modelId="{EBEBCBF6-F886-4526-ADC1-0C66DA355ADB}" type="pres">
      <dgm:prSet presAssocID="{0BADCA1C-DC8A-44D7-A785-20276991BC1C}" presName="rootText" presStyleLbl="node4" presStyleIdx="1" presStyleCnt="9">
        <dgm:presLayoutVars>
          <dgm:chPref val="3"/>
        </dgm:presLayoutVars>
      </dgm:prSet>
      <dgm:spPr/>
    </dgm:pt>
    <dgm:pt modelId="{3484E075-5ECA-46C6-896E-9F82436177F8}" type="pres">
      <dgm:prSet presAssocID="{0BADCA1C-DC8A-44D7-A785-20276991BC1C}" presName="rootConnector" presStyleLbl="node4" presStyleIdx="1" presStyleCnt="9"/>
      <dgm:spPr/>
    </dgm:pt>
    <dgm:pt modelId="{576949DE-A08A-494C-BE94-FBFA18B3EA26}" type="pres">
      <dgm:prSet presAssocID="{0BADCA1C-DC8A-44D7-A785-20276991BC1C}" presName="hierChild4" presStyleCnt="0"/>
      <dgm:spPr/>
    </dgm:pt>
    <dgm:pt modelId="{E43DEECE-7CEC-4089-AF0B-7EF808AFDC35}" type="pres">
      <dgm:prSet presAssocID="{0BADCA1C-DC8A-44D7-A785-20276991BC1C}" presName="hierChild5" presStyleCnt="0"/>
      <dgm:spPr/>
    </dgm:pt>
    <dgm:pt modelId="{95DBE818-0332-4243-B9FA-D7B0464B67FD}" type="pres">
      <dgm:prSet presAssocID="{044D96DC-C1AA-478B-9A3C-71D06D4DC4D4}" presName="hierChild5" presStyleCnt="0"/>
      <dgm:spPr/>
    </dgm:pt>
    <dgm:pt modelId="{C2932F7A-EB30-4893-A336-29345B11B41F}" type="pres">
      <dgm:prSet presAssocID="{D7AEE435-FD78-42A8-AAAA-6B5B688B6E92}" presName="Name37" presStyleLbl="parChTrans1D3" presStyleIdx="1" presStyleCnt="9"/>
      <dgm:spPr/>
    </dgm:pt>
    <dgm:pt modelId="{58AB3353-A3B9-455E-AF42-77409E49275B}" type="pres">
      <dgm:prSet presAssocID="{8362B2E0-C5D7-4897-A970-19A2A8A25551}" presName="hierRoot2" presStyleCnt="0">
        <dgm:presLayoutVars>
          <dgm:hierBranch val="init"/>
        </dgm:presLayoutVars>
      </dgm:prSet>
      <dgm:spPr/>
    </dgm:pt>
    <dgm:pt modelId="{B3A45E36-D4AE-40F9-9E60-4FAF61257A9C}" type="pres">
      <dgm:prSet presAssocID="{8362B2E0-C5D7-4897-A970-19A2A8A25551}" presName="rootComposite" presStyleCnt="0"/>
      <dgm:spPr/>
    </dgm:pt>
    <dgm:pt modelId="{10A0EFDB-ECEB-42EB-AA19-1198CB582B69}" type="pres">
      <dgm:prSet presAssocID="{8362B2E0-C5D7-4897-A970-19A2A8A25551}" presName="rootText" presStyleLbl="node3" presStyleIdx="1" presStyleCnt="9">
        <dgm:presLayoutVars>
          <dgm:chPref val="3"/>
        </dgm:presLayoutVars>
      </dgm:prSet>
      <dgm:spPr/>
    </dgm:pt>
    <dgm:pt modelId="{502C4C52-B1F3-470C-B0B0-16200CEE3C7B}" type="pres">
      <dgm:prSet presAssocID="{8362B2E0-C5D7-4897-A970-19A2A8A25551}" presName="rootConnector" presStyleLbl="node3" presStyleIdx="1" presStyleCnt="9"/>
      <dgm:spPr/>
    </dgm:pt>
    <dgm:pt modelId="{33C81E78-80A8-41E2-A2A6-332A827A1929}" type="pres">
      <dgm:prSet presAssocID="{8362B2E0-C5D7-4897-A970-19A2A8A25551}" presName="hierChild4" presStyleCnt="0"/>
      <dgm:spPr/>
    </dgm:pt>
    <dgm:pt modelId="{1A5C59FA-CEE8-4B50-B182-955E315210A9}" type="pres">
      <dgm:prSet presAssocID="{417DE3D2-36C5-415D-928C-83C98EA05C52}" presName="Name37" presStyleLbl="parChTrans1D4" presStyleIdx="2" presStyleCnt="9"/>
      <dgm:spPr/>
    </dgm:pt>
    <dgm:pt modelId="{D74C474D-D618-422B-A16E-7F2413E6BCB8}" type="pres">
      <dgm:prSet presAssocID="{24B2EC17-1020-4AC2-A895-604C5044A7BB}" presName="hierRoot2" presStyleCnt="0">
        <dgm:presLayoutVars>
          <dgm:hierBranch val="init"/>
        </dgm:presLayoutVars>
      </dgm:prSet>
      <dgm:spPr/>
    </dgm:pt>
    <dgm:pt modelId="{F86D9394-3F4D-4ACB-BC80-FFA9916214B7}" type="pres">
      <dgm:prSet presAssocID="{24B2EC17-1020-4AC2-A895-604C5044A7BB}" presName="rootComposite" presStyleCnt="0"/>
      <dgm:spPr/>
    </dgm:pt>
    <dgm:pt modelId="{09BA1DF9-B4B7-406A-BAAB-9FF891958298}" type="pres">
      <dgm:prSet presAssocID="{24B2EC17-1020-4AC2-A895-604C5044A7BB}" presName="rootText" presStyleLbl="node4" presStyleIdx="2" presStyleCnt="9">
        <dgm:presLayoutVars>
          <dgm:chPref val="3"/>
        </dgm:presLayoutVars>
      </dgm:prSet>
      <dgm:spPr/>
    </dgm:pt>
    <dgm:pt modelId="{665F7C1B-4AA0-42B7-A6C6-F0E42FF53BAB}" type="pres">
      <dgm:prSet presAssocID="{24B2EC17-1020-4AC2-A895-604C5044A7BB}" presName="rootConnector" presStyleLbl="node4" presStyleIdx="2" presStyleCnt="9"/>
      <dgm:spPr/>
    </dgm:pt>
    <dgm:pt modelId="{0B5FCE2A-FB5F-4A6E-AA46-3D5B3EA40C0B}" type="pres">
      <dgm:prSet presAssocID="{24B2EC17-1020-4AC2-A895-604C5044A7BB}" presName="hierChild4" presStyleCnt="0"/>
      <dgm:spPr/>
    </dgm:pt>
    <dgm:pt modelId="{6837992B-BAB1-4543-A40C-B2293F62A801}" type="pres">
      <dgm:prSet presAssocID="{24B2EC17-1020-4AC2-A895-604C5044A7BB}" presName="hierChild5" presStyleCnt="0"/>
      <dgm:spPr/>
    </dgm:pt>
    <dgm:pt modelId="{12610551-5A37-413F-93ED-5B7278E464FE}" type="pres">
      <dgm:prSet presAssocID="{8362B2E0-C5D7-4897-A970-19A2A8A25551}" presName="hierChild5" presStyleCnt="0"/>
      <dgm:spPr/>
    </dgm:pt>
    <dgm:pt modelId="{A94C1ED5-820D-41F7-8A40-A48CA1571994}" type="pres">
      <dgm:prSet presAssocID="{655D3DB7-3D3A-48DF-B96F-0FD608EDAB28}" presName="hierChild5" presStyleCnt="0"/>
      <dgm:spPr/>
    </dgm:pt>
    <dgm:pt modelId="{80C5D054-6F52-4CBE-94FC-36BE1AC92589}" type="pres">
      <dgm:prSet presAssocID="{DE85D642-BFC6-4FFA-8A7D-15106F50A17B}" presName="Name37" presStyleLbl="parChTrans1D2" presStyleIdx="1" presStyleCnt="4"/>
      <dgm:spPr/>
    </dgm:pt>
    <dgm:pt modelId="{2D4780D4-0D77-402F-B26B-E3A849425C5C}" type="pres">
      <dgm:prSet presAssocID="{E253855A-A679-4AFA-839B-124ED98E2E43}" presName="hierRoot2" presStyleCnt="0">
        <dgm:presLayoutVars>
          <dgm:hierBranch val="init"/>
        </dgm:presLayoutVars>
      </dgm:prSet>
      <dgm:spPr/>
    </dgm:pt>
    <dgm:pt modelId="{7F1352D7-D54D-4EFB-A7E1-096008D4ABCD}" type="pres">
      <dgm:prSet presAssocID="{E253855A-A679-4AFA-839B-124ED98E2E43}" presName="rootComposite" presStyleCnt="0"/>
      <dgm:spPr/>
    </dgm:pt>
    <dgm:pt modelId="{313A2E3A-2A4E-4313-B14F-548EB2F9848C}" type="pres">
      <dgm:prSet presAssocID="{E253855A-A679-4AFA-839B-124ED98E2E43}" presName="rootText" presStyleLbl="node2" presStyleIdx="1" presStyleCnt="4">
        <dgm:presLayoutVars>
          <dgm:chPref val="3"/>
        </dgm:presLayoutVars>
      </dgm:prSet>
      <dgm:spPr/>
    </dgm:pt>
    <dgm:pt modelId="{0CEAD269-D1A7-4263-BE9E-73E92FC07C3D}" type="pres">
      <dgm:prSet presAssocID="{E253855A-A679-4AFA-839B-124ED98E2E43}" presName="rootConnector" presStyleLbl="node2" presStyleIdx="1" presStyleCnt="4"/>
      <dgm:spPr/>
    </dgm:pt>
    <dgm:pt modelId="{98776A76-E324-42DD-B75B-10C6BAD751F1}" type="pres">
      <dgm:prSet presAssocID="{E253855A-A679-4AFA-839B-124ED98E2E43}" presName="hierChild4" presStyleCnt="0"/>
      <dgm:spPr/>
    </dgm:pt>
    <dgm:pt modelId="{4B90ADF0-4FDC-4537-ACE3-FF452756668F}" type="pres">
      <dgm:prSet presAssocID="{9699E376-2DBE-437E-9C89-B981BA11031C}" presName="Name37" presStyleLbl="parChTrans1D3" presStyleIdx="2" presStyleCnt="9"/>
      <dgm:spPr/>
    </dgm:pt>
    <dgm:pt modelId="{3924C889-7120-4456-B94A-BC34EF2C87B7}" type="pres">
      <dgm:prSet presAssocID="{7C5AA4CC-B31F-4697-A4D7-9E5AABA4451D}" presName="hierRoot2" presStyleCnt="0">
        <dgm:presLayoutVars>
          <dgm:hierBranch val="init"/>
        </dgm:presLayoutVars>
      </dgm:prSet>
      <dgm:spPr/>
    </dgm:pt>
    <dgm:pt modelId="{0124E921-A323-4E17-A3F3-0008CDA234AC}" type="pres">
      <dgm:prSet presAssocID="{7C5AA4CC-B31F-4697-A4D7-9E5AABA4451D}" presName="rootComposite" presStyleCnt="0"/>
      <dgm:spPr/>
    </dgm:pt>
    <dgm:pt modelId="{AC8F89F5-D2B7-4700-9EC8-0360BA855CC7}" type="pres">
      <dgm:prSet presAssocID="{7C5AA4CC-B31F-4697-A4D7-9E5AABA4451D}" presName="rootText" presStyleLbl="node3" presStyleIdx="2" presStyleCnt="9">
        <dgm:presLayoutVars>
          <dgm:chPref val="3"/>
        </dgm:presLayoutVars>
      </dgm:prSet>
      <dgm:spPr/>
    </dgm:pt>
    <dgm:pt modelId="{34B8BD6F-A17F-432C-B919-88704097D49D}" type="pres">
      <dgm:prSet presAssocID="{7C5AA4CC-B31F-4697-A4D7-9E5AABA4451D}" presName="rootConnector" presStyleLbl="node3" presStyleIdx="2" presStyleCnt="9"/>
      <dgm:spPr/>
    </dgm:pt>
    <dgm:pt modelId="{6A29E02F-6419-44CF-B64B-75187E15F550}" type="pres">
      <dgm:prSet presAssocID="{7C5AA4CC-B31F-4697-A4D7-9E5AABA4451D}" presName="hierChild4" presStyleCnt="0"/>
      <dgm:spPr/>
    </dgm:pt>
    <dgm:pt modelId="{7DCD10B6-1965-46A5-8BB6-6ABAEAB7A725}" type="pres">
      <dgm:prSet presAssocID="{D441E7DE-605F-4B88-8DD8-E5B6B758A4A0}" presName="Name37" presStyleLbl="parChTrans1D4" presStyleIdx="3" presStyleCnt="9"/>
      <dgm:spPr/>
    </dgm:pt>
    <dgm:pt modelId="{C478D587-D6B9-4566-8048-951864F33B9C}" type="pres">
      <dgm:prSet presAssocID="{D3E00EE7-F16F-4420-A598-28B2BA502B16}" presName="hierRoot2" presStyleCnt="0">
        <dgm:presLayoutVars>
          <dgm:hierBranch val="init"/>
        </dgm:presLayoutVars>
      </dgm:prSet>
      <dgm:spPr/>
    </dgm:pt>
    <dgm:pt modelId="{EDB2DC26-19BE-4B01-96EA-4A22CF27C693}" type="pres">
      <dgm:prSet presAssocID="{D3E00EE7-F16F-4420-A598-28B2BA502B16}" presName="rootComposite" presStyleCnt="0"/>
      <dgm:spPr/>
    </dgm:pt>
    <dgm:pt modelId="{340D9F69-F5B3-46B1-8EE3-D6D45DCCCF56}" type="pres">
      <dgm:prSet presAssocID="{D3E00EE7-F16F-4420-A598-28B2BA502B16}" presName="rootText" presStyleLbl="node4" presStyleIdx="3" presStyleCnt="9">
        <dgm:presLayoutVars>
          <dgm:chPref val="3"/>
        </dgm:presLayoutVars>
      </dgm:prSet>
      <dgm:spPr/>
    </dgm:pt>
    <dgm:pt modelId="{0170244D-ECDE-43B6-9AF2-A08A5578FFAF}" type="pres">
      <dgm:prSet presAssocID="{D3E00EE7-F16F-4420-A598-28B2BA502B16}" presName="rootConnector" presStyleLbl="node4" presStyleIdx="3" presStyleCnt="9"/>
      <dgm:spPr/>
    </dgm:pt>
    <dgm:pt modelId="{D0AB5B58-B272-4D5A-8D9D-C65BD71E847C}" type="pres">
      <dgm:prSet presAssocID="{D3E00EE7-F16F-4420-A598-28B2BA502B16}" presName="hierChild4" presStyleCnt="0"/>
      <dgm:spPr/>
    </dgm:pt>
    <dgm:pt modelId="{D31A81A8-1F9E-4087-8680-17CE218C734B}" type="pres">
      <dgm:prSet presAssocID="{D3E00EE7-F16F-4420-A598-28B2BA502B16}" presName="hierChild5" presStyleCnt="0"/>
      <dgm:spPr/>
    </dgm:pt>
    <dgm:pt modelId="{6D70D059-AD2D-472A-BD45-1953056C09B8}" type="pres">
      <dgm:prSet presAssocID="{7C5AA4CC-B31F-4697-A4D7-9E5AABA4451D}" presName="hierChild5" presStyleCnt="0"/>
      <dgm:spPr/>
    </dgm:pt>
    <dgm:pt modelId="{E86F1FD1-6406-48D1-86FF-F53323B24FEF}" type="pres">
      <dgm:prSet presAssocID="{43BD9614-3405-4D9C-82C3-D641088EFCD3}" presName="Name37" presStyleLbl="parChTrans1D3" presStyleIdx="3" presStyleCnt="9"/>
      <dgm:spPr/>
    </dgm:pt>
    <dgm:pt modelId="{E7665455-63FC-4073-AFA6-BB7FAA504203}" type="pres">
      <dgm:prSet presAssocID="{C6E296DD-CAED-4F9A-A514-ABE0413309D7}" presName="hierRoot2" presStyleCnt="0">
        <dgm:presLayoutVars>
          <dgm:hierBranch val="init"/>
        </dgm:presLayoutVars>
      </dgm:prSet>
      <dgm:spPr/>
    </dgm:pt>
    <dgm:pt modelId="{713A5ACE-4EC8-4E4E-BB78-E572D83EB3E5}" type="pres">
      <dgm:prSet presAssocID="{C6E296DD-CAED-4F9A-A514-ABE0413309D7}" presName="rootComposite" presStyleCnt="0"/>
      <dgm:spPr/>
    </dgm:pt>
    <dgm:pt modelId="{457D25BA-45B0-478A-9F8C-137BC597846F}" type="pres">
      <dgm:prSet presAssocID="{C6E296DD-CAED-4F9A-A514-ABE0413309D7}" presName="rootText" presStyleLbl="node3" presStyleIdx="3" presStyleCnt="9">
        <dgm:presLayoutVars>
          <dgm:chPref val="3"/>
        </dgm:presLayoutVars>
      </dgm:prSet>
      <dgm:spPr/>
    </dgm:pt>
    <dgm:pt modelId="{CCB42FBA-DEF3-4BA8-9183-95B92AB414F0}" type="pres">
      <dgm:prSet presAssocID="{C6E296DD-CAED-4F9A-A514-ABE0413309D7}" presName="rootConnector" presStyleLbl="node3" presStyleIdx="3" presStyleCnt="9"/>
      <dgm:spPr/>
    </dgm:pt>
    <dgm:pt modelId="{742633D6-C6ED-4D93-BB5F-41AA8863F9BC}" type="pres">
      <dgm:prSet presAssocID="{C6E296DD-CAED-4F9A-A514-ABE0413309D7}" presName="hierChild4" presStyleCnt="0"/>
      <dgm:spPr/>
    </dgm:pt>
    <dgm:pt modelId="{ABFD11B3-CF36-4C67-9002-332ECC50E73B}" type="pres">
      <dgm:prSet presAssocID="{509D9412-2FC3-41FC-A95D-1D754DDA1107}" presName="Name37" presStyleLbl="parChTrans1D4" presStyleIdx="4" presStyleCnt="9"/>
      <dgm:spPr/>
    </dgm:pt>
    <dgm:pt modelId="{6AC32241-F434-4632-B692-06E28EBBF3AB}" type="pres">
      <dgm:prSet presAssocID="{FBD351F6-6F27-4E45-AE01-2C02DD635E71}" presName="hierRoot2" presStyleCnt="0">
        <dgm:presLayoutVars>
          <dgm:hierBranch val="init"/>
        </dgm:presLayoutVars>
      </dgm:prSet>
      <dgm:spPr/>
    </dgm:pt>
    <dgm:pt modelId="{1D4756B8-76F3-403D-B228-50E15D57BCA8}" type="pres">
      <dgm:prSet presAssocID="{FBD351F6-6F27-4E45-AE01-2C02DD635E71}" presName="rootComposite" presStyleCnt="0"/>
      <dgm:spPr/>
    </dgm:pt>
    <dgm:pt modelId="{F6DE0FC4-2E96-4B35-BB98-157BC1FDBF59}" type="pres">
      <dgm:prSet presAssocID="{FBD351F6-6F27-4E45-AE01-2C02DD635E71}" presName="rootText" presStyleLbl="node4" presStyleIdx="4" presStyleCnt="9">
        <dgm:presLayoutVars>
          <dgm:chPref val="3"/>
        </dgm:presLayoutVars>
      </dgm:prSet>
      <dgm:spPr/>
    </dgm:pt>
    <dgm:pt modelId="{7705FE7F-508A-4552-9536-2286D69F36EA}" type="pres">
      <dgm:prSet presAssocID="{FBD351F6-6F27-4E45-AE01-2C02DD635E71}" presName="rootConnector" presStyleLbl="node4" presStyleIdx="4" presStyleCnt="9"/>
      <dgm:spPr/>
    </dgm:pt>
    <dgm:pt modelId="{97E90D49-3DFA-4F16-BDF5-874F5B4AC9C1}" type="pres">
      <dgm:prSet presAssocID="{FBD351F6-6F27-4E45-AE01-2C02DD635E71}" presName="hierChild4" presStyleCnt="0"/>
      <dgm:spPr/>
    </dgm:pt>
    <dgm:pt modelId="{52849D17-D140-4713-8179-9D0CD71811A1}" type="pres">
      <dgm:prSet presAssocID="{FBD351F6-6F27-4E45-AE01-2C02DD635E71}" presName="hierChild5" presStyleCnt="0"/>
      <dgm:spPr/>
    </dgm:pt>
    <dgm:pt modelId="{A1F1D78A-3FFF-433F-AD76-4AB0314EA03D}" type="pres">
      <dgm:prSet presAssocID="{387907FD-2F65-42DD-ABA6-24943503DA42}" presName="Name37" presStyleLbl="parChTrans1D4" presStyleIdx="5" presStyleCnt="9"/>
      <dgm:spPr/>
    </dgm:pt>
    <dgm:pt modelId="{4AE00847-CFE5-4F09-8C32-63C3E05D9F96}" type="pres">
      <dgm:prSet presAssocID="{EC3FF161-C80D-46FD-91F3-D8235F69C4B9}" presName="hierRoot2" presStyleCnt="0">
        <dgm:presLayoutVars>
          <dgm:hierBranch val="init"/>
        </dgm:presLayoutVars>
      </dgm:prSet>
      <dgm:spPr/>
    </dgm:pt>
    <dgm:pt modelId="{490B9E6A-3D59-4444-B4D6-5409B99AD346}" type="pres">
      <dgm:prSet presAssocID="{EC3FF161-C80D-46FD-91F3-D8235F69C4B9}" presName="rootComposite" presStyleCnt="0"/>
      <dgm:spPr/>
    </dgm:pt>
    <dgm:pt modelId="{C9460910-B55B-4944-8C3D-A721E20434E1}" type="pres">
      <dgm:prSet presAssocID="{EC3FF161-C80D-46FD-91F3-D8235F69C4B9}" presName="rootText" presStyleLbl="node4" presStyleIdx="5" presStyleCnt="9">
        <dgm:presLayoutVars>
          <dgm:chPref val="3"/>
        </dgm:presLayoutVars>
      </dgm:prSet>
      <dgm:spPr/>
    </dgm:pt>
    <dgm:pt modelId="{2509481F-1F25-4C6A-89B4-2114794A78B5}" type="pres">
      <dgm:prSet presAssocID="{EC3FF161-C80D-46FD-91F3-D8235F69C4B9}" presName="rootConnector" presStyleLbl="node4" presStyleIdx="5" presStyleCnt="9"/>
      <dgm:spPr/>
    </dgm:pt>
    <dgm:pt modelId="{F6E88537-9888-4531-97E7-E63734334DA3}" type="pres">
      <dgm:prSet presAssocID="{EC3FF161-C80D-46FD-91F3-D8235F69C4B9}" presName="hierChild4" presStyleCnt="0"/>
      <dgm:spPr/>
    </dgm:pt>
    <dgm:pt modelId="{15349C51-C1E1-46FD-B7AD-059A05C36EF1}" type="pres">
      <dgm:prSet presAssocID="{EC3FF161-C80D-46FD-91F3-D8235F69C4B9}" presName="hierChild5" presStyleCnt="0"/>
      <dgm:spPr/>
    </dgm:pt>
    <dgm:pt modelId="{D1E43CC7-65A8-4636-9420-F6D83C4B7837}" type="pres">
      <dgm:prSet presAssocID="{C6E296DD-CAED-4F9A-A514-ABE0413309D7}" presName="hierChild5" presStyleCnt="0"/>
      <dgm:spPr/>
    </dgm:pt>
    <dgm:pt modelId="{AFA40CDB-8387-4648-BF73-E56899D37C50}" type="pres">
      <dgm:prSet presAssocID="{E253855A-A679-4AFA-839B-124ED98E2E43}" presName="hierChild5" presStyleCnt="0"/>
      <dgm:spPr/>
    </dgm:pt>
    <dgm:pt modelId="{E716D99E-B17B-4660-BE03-7193C50D392B}" type="pres">
      <dgm:prSet presAssocID="{CBB5C60E-AF60-48D0-B3EB-57C937CB1246}" presName="Name37" presStyleLbl="parChTrans1D2" presStyleIdx="2" presStyleCnt="4"/>
      <dgm:spPr/>
    </dgm:pt>
    <dgm:pt modelId="{9E0D73A0-768E-4096-AFC3-A37EBAFAB403}" type="pres">
      <dgm:prSet presAssocID="{38C96A44-5B56-4E2D-A4C8-4E5ABB042E6A}" presName="hierRoot2" presStyleCnt="0">
        <dgm:presLayoutVars>
          <dgm:hierBranch val="init"/>
        </dgm:presLayoutVars>
      </dgm:prSet>
      <dgm:spPr/>
    </dgm:pt>
    <dgm:pt modelId="{C52E8922-C183-47E9-BEC6-BA861C0C9215}" type="pres">
      <dgm:prSet presAssocID="{38C96A44-5B56-4E2D-A4C8-4E5ABB042E6A}" presName="rootComposite" presStyleCnt="0"/>
      <dgm:spPr/>
    </dgm:pt>
    <dgm:pt modelId="{FEC08605-94C4-479A-BC1F-CD4EEEE4423F}" type="pres">
      <dgm:prSet presAssocID="{38C96A44-5B56-4E2D-A4C8-4E5ABB042E6A}" presName="rootText" presStyleLbl="node2" presStyleIdx="2" presStyleCnt="4">
        <dgm:presLayoutVars>
          <dgm:chPref val="3"/>
        </dgm:presLayoutVars>
      </dgm:prSet>
      <dgm:spPr/>
    </dgm:pt>
    <dgm:pt modelId="{0B84C315-2D80-4D49-B78D-44CAC76A6A8D}" type="pres">
      <dgm:prSet presAssocID="{38C96A44-5B56-4E2D-A4C8-4E5ABB042E6A}" presName="rootConnector" presStyleLbl="node2" presStyleIdx="2" presStyleCnt="4"/>
      <dgm:spPr/>
    </dgm:pt>
    <dgm:pt modelId="{EBAA9BA6-CE5F-4D35-9FA1-DF08FEDC565C}" type="pres">
      <dgm:prSet presAssocID="{38C96A44-5B56-4E2D-A4C8-4E5ABB042E6A}" presName="hierChild4" presStyleCnt="0"/>
      <dgm:spPr/>
    </dgm:pt>
    <dgm:pt modelId="{7F83BDFF-D19A-401D-9EEE-5EF573AABFFF}" type="pres">
      <dgm:prSet presAssocID="{7ACC88AF-447A-4470-9B5E-1BB15C526386}" presName="Name37" presStyleLbl="parChTrans1D3" presStyleIdx="4" presStyleCnt="9"/>
      <dgm:spPr/>
    </dgm:pt>
    <dgm:pt modelId="{62C82201-9AE7-4570-AFA0-E8826CA33FF1}" type="pres">
      <dgm:prSet presAssocID="{828A7454-1F2B-4969-879D-AD246A2EEF0D}" presName="hierRoot2" presStyleCnt="0">
        <dgm:presLayoutVars>
          <dgm:hierBranch val="init"/>
        </dgm:presLayoutVars>
      </dgm:prSet>
      <dgm:spPr/>
    </dgm:pt>
    <dgm:pt modelId="{688F6ADF-C712-4F0F-96F9-3829E8F42463}" type="pres">
      <dgm:prSet presAssocID="{828A7454-1F2B-4969-879D-AD246A2EEF0D}" presName="rootComposite" presStyleCnt="0"/>
      <dgm:spPr/>
    </dgm:pt>
    <dgm:pt modelId="{0D482E74-CC96-477D-AACA-C23C38C5C382}" type="pres">
      <dgm:prSet presAssocID="{828A7454-1F2B-4969-879D-AD246A2EEF0D}" presName="rootText" presStyleLbl="node3" presStyleIdx="4" presStyleCnt="9">
        <dgm:presLayoutVars>
          <dgm:chPref val="3"/>
        </dgm:presLayoutVars>
      </dgm:prSet>
      <dgm:spPr/>
    </dgm:pt>
    <dgm:pt modelId="{E43D8CAC-646C-4447-AEED-6EC7689089A1}" type="pres">
      <dgm:prSet presAssocID="{828A7454-1F2B-4969-879D-AD246A2EEF0D}" presName="rootConnector" presStyleLbl="node3" presStyleIdx="4" presStyleCnt="9"/>
      <dgm:spPr/>
    </dgm:pt>
    <dgm:pt modelId="{4515F2B2-6236-4F2D-94FE-9EE1A1368569}" type="pres">
      <dgm:prSet presAssocID="{828A7454-1F2B-4969-879D-AD246A2EEF0D}" presName="hierChild4" presStyleCnt="0"/>
      <dgm:spPr/>
    </dgm:pt>
    <dgm:pt modelId="{0064A347-707C-43A3-943B-F012ACB8C40B}" type="pres">
      <dgm:prSet presAssocID="{3A3448F0-244A-4989-8A00-CA9E6C84F253}" presName="Name37" presStyleLbl="parChTrans1D4" presStyleIdx="6" presStyleCnt="9"/>
      <dgm:spPr/>
    </dgm:pt>
    <dgm:pt modelId="{C860E8E3-1B18-4F16-80BC-5933F35988E0}" type="pres">
      <dgm:prSet presAssocID="{38F4F824-BFF0-4FB2-87A0-25A5B6059A40}" presName="hierRoot2" presStyleCnt="0">
        <dgm:presLayoutVars>
          <dgm:hierBranch val="init"/>
        </dgm:presLayoutVars>
      </dgm:prSet>
      <dgm:spPr/>
    </dgm:pt>
    <dgm:pt modelId="{A534BCF9-FE2C-432F-904B-062F24D77CFC}" type="pres">
      <dgm:prSet presAssocID="{38F4F824-BFF0-4FB2-87A0-25A5B6059A40}" presName="rootComposite" presStyleCnt="0"/>
      <dgm:spPr/>
    </dgm:pt>
    <dgm:pt modelId="{D5DEDF09-6DFB-474A-B5CE-68779FA14849}" type="pres">
      <dgm:prSet presAssocID="{38F4F824-BFF0-4FB2-87A0-25A5B6059A40}" presName="rootText" presStyleLbl="node4" presStyleIdx="6" presStyleCnt="9">
        <dgm:presLayoutVars>
          <dgm:chPref val="3"/>
        </dgm:presLayoutVars>
      </dgm:prSet>
      <dgm:spPr/>
    </dgm:pt>
    <dgm:pt modelId="{5EBFDEAE-6857-471A-B49A-9312CA8864B6}" type="pres">
      <dgm:prSet presAssocID="{38F4F824-BFF0-4FB2-87A0-25A5B6059A40}" presName="rootConnector" presStyleLbl="node4" presStyleIdx="6" presStyleCnt="9"/>
      <dgm:spPr/>
    </dgm:pt>
    <dgm:pt modelId="{757A74A6-1FCF-404B-BF30-442E6EF5B59B}" type="pres">
      <dgm:prSet presAssocID="{38F4F824-BFF0-4FB2-87A0-25A5B6059A40}" presName="hierChild4" presStyleCnt="0"/>
      <dgm:spPr/>
    </dgm:pt>
    <dgm:pt modelId="{0ACDD7F0-CCE2-4506-8C4E-85C56FB52315}" type="pres">
      <dgm:prSet presAssocID="{38F4F824-BFF0-4FB2-87A0-25A5B6059A40}" presName="hierChild5" presStyleCnt="0"/>
      <dgm:spPr/>
    </dgm:pt>
    <dgm:pt modelId="{B8EC1B6F-59B8-456F-A616-62C3498FF564}" type="pres">
      <dgm:prSet presAssocID="{828A7454-1F2B-4969-879D-AD246A2EEF0D}" presName="hierChild5" presStyleCnt="0"/>
      <dgm:spPr/>
    </dgm:pt>
    <dgm:pt modelId="{329C8CCE-470E-44E0-B648-EABB110C033A}" type="pres">
      <dgm:prSet presAssocID="{E885EE64-1DDC-4552-A9D5-DB971B9A75F9}" presName="Name37" presStyleLbl="parChTrans1D3" presStyleIdx="5" presStyleCnt="9"/>
      <dgm:spPr/>
    </dgm:pt>
    <dgm:pt modelId="{D9155B6B-C3C7-4B17-85E5-FDC38EBEBD64}" type="pres">
      <dgm:prSet presAssocID="{051516C0-04BA-4A61-B202-733E11360C2E}" presName="hierRoot2" presStyleCnt="0">
        <dgm:presLayoutVars>
          <dgm:hierBranch val="init"/>
        </dgm:presLayoutVars>
      </dgm:prSet>
      <dgm:spPr/>
    </dgm:pt>
    <dgm:pt modelId="{B2E94E15-E1B5-4270-BD31-63FC55A27070}" type="pres">
      <dgm:prSet presAssocID="{051516C0-04BA-4A61-B202-733E11360C2E}" presName="rootComposite" presStyleCnt="0"/>
      <dgm:spPr/>
    </dgm:pt>
    <dgm:pt modelId="{4757DC47-CDBC-4E4E-A286-63E96CAFB803}" type="pres">
      <dgm:prSet presAssocID="{051516C0-04BA-4A61-B202-733E11360C2E}" presName="rootText" presStyleLbl="node3" presStyleIdx="5" presStyleCnt="9">
        <dgm:presLayoutVars>
          <dgm:chPref val="3"/>
        </dgm:presLayoutVars>
      </dgm:prSet>
      <dgm:spPr/>
    </dgm:pt>
    <dgm:pt modelId="{33D12A9A-0088-45FB-8EF4-918880B6BB52}" type="pres">
      <dgm:prSet presAssocID="{051516C0-04BA-4A61-B202-733E11360C2E}" presName="rootConnector" presStyleLbl="node3" presStyleIdx="5" presStyleCnt="9"/>
      <dgm:spPr/>
    </dgm:pt>
    <dgm:pt modelId="{2F6C5DEA-195A-4955-8F68-438456EC4326}" type="pres">
      <dgm:prSet presAssocID="{051516C0-04BA-4A61-B202-733E11360C2E}" presName="hierChild4" presStyleCnt="0"/>
      <dgm:spPr/>
    </dgm:pt>
    <dgm:pt modelId="{0484BBF1-E1C1-4C9D-B2BF-FF5563D380BD}" type="pres">
      <dgm:prSet presAssocID="{31C24A80-2431-477D-800B-F931D9441AA7}" presName="Name37" presStyleLbl="parChTrans1D4" presStyleIdx="7" presStyleCnt="9"/>
      <dgm:spPr/>
    </dgm:pt>
    <dgm:pt modelId="{F4080265-27E7-45D5-8AC8-915C9801DE9F}" type="pres">
      <dgm:prSet presAssocID="{B8413001-8639-4E9E-9117-4982FCCC6F83}" presName="hierRoot2" presStyleCnt="0">
        <dgm:presLayoutVars>
          <dgm:hierBranch val="init"/>
        </dgm:presLayoutVars>
      </dgm:prSet>
      <dgm:spPr/>
    </dgm:pt>
    <dgm:pt modelId="{DF3BE46A-BE25-49CE-9737-0E8295222BFF}" type="pres">
      <dgm:prSet presAssocID="{B8413001-8639-4E9E-9117-4982FCCC6F83}" presName="rootComposite" presStyleCnt="0"/>
      <dgm:spPr/>
    </dgm:pt>
    <dgm:pt modelId="{A249B7C0-EEE7-4B17-ADE6-2EDE384D27FC}" type="pres">
      <dgm:prSet presAssocID="{B8413001-8639-4E9E-9117-4982FCCC6F83}" presName="rootText" presStyleLbl="node4" presStyleIdx="7" presStyleCnt="9">
        <dgm:presLayoutVars>
          <dgm:chPref val="3"/>
        </dgm:presLayoutVars>
      </dgm:prSet>
      <dgm:spPr/>
    </dgm:pt>
    <dgm:pt modelId="{66221384-8077-42A4-8B52-AE0DB82CCD37}" type="pres">
      <dgm:prSet presAssocID="{B8413001-8639-4E9E-9117-4982FCCC6F83}" presName="rootConnector" presStyleLbl="node4" presStyleIdx="7" presStyleCnt="9"/>
      <dgm:spPr/>
    </dgm:pt>
    <dgm:pt modelId="{D4C8CE41-B996-43C5-AACB-F8E55341D8D8}" type="pres">
      <dgm:prSet presAssocID="{B8413001-8639-4E9E-9117-4982FCCC6F83}" presName="hierChild4" presStyleCnt="0"/>
      <dgm:spPr/>
    </dgm:pt>
    <dgm:pt modelId="{D7F10EBD-98B0-45D2-AEB9-5C902F9B8ED2}" type="pres">
      <dgm:prSet presAssocID="{B8413001-8639-4E9E-9117-4982FCCC6F83}" presName="hierChild5" presStyleCnt="0"/>
      <dgm:spPr/>
    </dgm:pt>
    <dgm:pt modelId="{4B7A2A91-720A-4108-B4BB-1C0857EDDC95}" type="pres">
      <dgm:prSet presAssocID="{051516C0-04BA-4A61-B202-733E11360C2E}" presName="hierChild5" presStyleCnt="0"/>
      <dgm:spPr/>
    </dgm:pt>
    <dgm:pt modelId="{5DC2B2D9-E73A-4EFD-926A-2CF9B7CB34E8}" type="pres">
      <dgm:prSet presAssocID="{6DF7E571-D921-401E-9EFD-219F3B963F10}" presName="Name37" presStyleLbl="parChTrans1D3" presStyleIdx="6" presStyleCnt="9"/>
      <dgm:spPr/>
    </dgm:pt>
    <dgm:pt modelId="{6D239AC2-1675-4866-B623-D47BD1EC97B7}" type="pres">
      <dgm:prSet presAssocID="{D45CCE7F-D3C7-4C57-A11B-D990C1228935}" presName="hierRoot2" presStyleCnt="0">
        <dgm:presLayoutVars>
          <dgm:hierBranch val="init"/>
        </dgm:presLayoutVars>
      </dgm:prSet>
      <dgm:spPr/>
    </dgm:pt>
    <dgm:pt modelId="{75BB2236-BE35-4DE1-9A0D-8056B51BF1EF}" type="pres">
      <dgm:prSet presAssocID="{D45CCE7F-D3C7-4C57-A11B-D990C1228935}" presName="rootComposite" presStyleCnt="0"/>
      <dgm:spPr/>
    </dgm:pt>
    <dgm:pt modelId="{35E61991-A817-450C-9D5B-A8FA01D3A16C}" type="pres">
      <dgm:prSet presAssocID="{D45CCE7F-D3C7-4C57-A11B-D990C1228935}" presName="rootText" presStyleLbl="node3" presStyleIdx="6" presStyleCnt="9">
        <dgm:presLayoutVars>
          <dgm:chPref val="3"/>
        </dgm:presLayoutVars>
      </dgm:prSet>
      <dgm:spPr/>
    </dgm:pt>
    <dgm:pt modelId="{1BFF7F8D-0224-4B24-B6B7-D02F502F8851}" type="pres">
      <dgm:prSet presAssocID="{D45CCE7F-D3C7-4C57-A11B-D990C1228935}" presName="rootConnector" presStyleLbl="node3" presStyleIdx="6" presStyleCnt="9"/>
      <dgm:spPr/>
    </dgm:pt>
    <dgm:pt modelId="{F4087B0E-2391-489B-81CE-67A324D0C057}" type="pres">
      <dgm:prSet presAssocID="{D45CCE7F-D3C7-4C57-A11B-D990C1228935}" presName="hierChild4" presStyleCnt="0"/>
      <dgm:spPr/>
    </dgm:pt>
    <dgm:pt modelId="{E40CA1B9-0ADB-4FD7-BE74-9173256EE104}" type="pres">
      <dgm:prSet presAssocID="{B407C294-AD66-4927-B761-1B67FB46F87A}" presName="Name37" presStyleLbl="parChTrans1D4" presStyleIdx="8" presStyleCnt="9"/>
      <dgm:spPr/>
    </dgm:pt>
    <dgm:pt modelId="{CFBEBD2E-3976-4B04-AA78-EF6E8C058E7B}" type="pres">
      <dgm:prSet presAssocID="{EBDA8277-C9C5-4E10-A8BC-FA1EB4AC90C5}" presName="hierRoot2" presStyleCnt="0">
        <dgm:presLayoutVars>
          <dgm:hierBranch val="init"/>
        </dgm:presLayoutVars>
      </dgm:prSet>
      <dgm:spPr/>
    </dgm:pt>
    <dgm:pt modelId="{B4041003-D8C1-4AAF-B38B-CB8F73409822}" type="pres">
      <dgm:prSet presAssocID="{EBDA8277-C9C5-4E10-A8BC-FA1EB4AC90C5}" presName="rootComposite" presStyleCnt="0"/>
      <dgm:spPr/>
    </dgm:pt>
    <dgm:pt modelId="{D2299305-5B37-4966-BBC2-E9057D3C1FA4}" type="pres">
      <dgm:prSet presAssocID="{EBDA8277-C9C5-4E10-A8BC-FA1EB4AC90C5}" presName="rootText" presStyleLbl="node4" presStyleIdx="8" presStyleCnt="9">
        <dgm:presLayoutVars>
          <dgm:chPref val="3"/>
        </dgm:presLayoutVars>
      </dgm:prSet>
      <dgm:spPr/>
    </dgm:pt>
    <dgm:pt modelId="{7D3EEE92-7717-4225-94BB-C7AEA0438EB0}" type="pres">
      <dgm:prSet presAssocID="{EBDA8277-C9C5-4E10-A8BC-FA1EB4AC90C5}" presName="rootConnector" presStyleLbl="node4" presStyleIdx="8" presStyleCnt="9"/>
      <dgm:spPr/>
    </dgm:pt>
    <dgm:pt modelId="{92362A0C-29CC-46F3-BD16-783EA4270401}" type="pres">
      <dgm:prSet presAssocID="{EBDA8277-C9C5-4E10-A8BC-FA1EB4AC90C5}" presName="hierChild4" presStyleCnt="0"/>
      <dgm:spPr/>
    </dgm:pt>
    <dgm:pt modelId="{49D4A013-8732-41BF-BCA4-7E085F5CA0AE}" type="pres">
      <dgm:prSet presAssocID="{EBDA8277-C9C5-4E10-A8BC-FA1EB4AC90C5}" presName="hierChild5" presStyleCnt="0"/>
      <dgm:spPr/>
    </dgm:pt>
    <dgm:pt modelId="{D3E4653D-6369-432A-8E2D-EF9035023E79}" type="pres">
      <dgm:prSet presAssocID="{D45CCE7F-D3C7-4C57-A11B-D990C1228935}" presName="hierChild5" presStyleCnt="0"/>
      <dgm:spPr/>
    </dgm:pt>
    <dgm:pt modelId="{2DAA647B-B37B-4D17-A51D-215FC772CF2C}" type="pres">
      <dgm:prSet presAssocID="{38C96A44-5B56-4E2D-A4C8-4E5ABB042E6A}" presName="hierChild5" presStyleCnt="0"/>
      <dgm:spPr/>
    </dgm:pt>
    <dgm:pt modelId="{997B37D2-72AE-4722-AC79-9E8341C4C2AF}" type="pres">
      <dgm:prSet presAssocID="{B22AE181-10CE-4251-AE56-2D440041B097}" presName="Name37" presStyleLbl="parChTrans1D2" presStyleIdx="3" presStyleCnt="4"/>
      <dgm:spPr/>
    </dgm:pt>
    <dgm:pt modelId="{DA0E4A72-77AF-44C8-A966-DA8CFFDFADCD}" type="pres">
      <dgm:prSet presAssocID="{56D5AC87-67E6-4DC5-A579-3629DD780303}" presName="hierRoot2" presStyleCnt="0">
        <dgm:presLayoutVars>
          <dgm:hierBranch val="init"/>
        </dgm:presLayoutVars>
      </dgm:prSet>
      <dgm:spPr/>
    </dgm:pt>
    <dgm:pt modelId="{5452E37D-9163-46C5-99F9-50F91BBB1AD1}" type="pres">
      <dgm:prSet presAssocID="{56D5AC87-67E6-4DC5-A579-3629DD780303}" presName="rootComposite" presStyleCnt="0"/>
      <dgm:spPr/>
    </dgm:pt>
    <dgm:pt modelId="{639D2286-0A2D-4085-AF2C-18023D5F5377}" type="pres">
      <dgm:prSet presAssocID="{56D5AC87-67E6-4DC5-A579-3629DD780303}" presName="rootText" presStyleLbl="node2" presStyleIdx="3" presStyleCnt="4">
        <dgm:presLayoutVars>
          <dgm:chPref val="3"/>
        </dgm:presLayoutVars>
      </dgm:prSet>
      <dgm:spPr/>
    </dgm:pt>
    <dgm:pt modelId="{1609759F-AAB5-4D3C-AAD5-59086CDB82A7}" type="pres">
      <dgm:prSet presAssocID="{56D5AC87-67E6-4DC5-A579-3629DD780303}" presName="rootConnector" presStyleLbl="node2" presStyleIdx="3" presStyleCnt="4"/>
      <dgm:spPr/>
    </dgm:pt>
    <dgm:pt modelId="{709FFE41-E015-4419-8242-6FC069ADCA77}" type="pres">
      <dgm:prSet presAssocID="{56D5AC87-67E6-4DC5-A579-3629DD780303}" presName="hierChild4" presStyleCnt="0"/>
      <dgm:spPr/>
    </dgm:pt>
    <dgm:pt modelId="{1EFDD591-2181-4E87-82F4-78C6004364CF}" type="pres">
      <dgm:prSet presAssocID="{ADBF8BD9-CE70-483C-82F2-41E15567F6C6}" presName="Name37" presStyleLbl="parChTrans1D3" presStyleIdx="7" presStyleCnt="9"/>
      <dgm:spPr/>
    </dgm:pt>
    <dgm:pt modelId="{154E5DF9-DF71-4E54-966B-085BE6EE713D}" type="pres">
      <dgm:prSet presAssocID="{7FB256A0-049F-4260-81E5-3EC5C196E968}" presName="hierRoot2" presStyleCnt="0">
        <dgm:presLayoutVars>
          <dgm:hierBranch val="init"/>
        </dgm:presLayoutVars>
      </dgm:prSet>
      <dgm:spPr/>
    </dgm:pt>
    <dgm:pt modelId="{E34B37A5-C28F-4847-984B-7FDDF6CCF4F2}" type="pres">
      <dgm:prSet presAssocID="{7FB256A0-049F-4260-81E5-3EC5C196E968}" presName="rootComposite" presStyleCnt="0"/>
      <dgm:spPr/>
    </dgm:pt>
    <dgm:pt modelId="{6F7F768C-98FD-44C3-8E24-6562EF812ACB}" type="pres">
      <dgm:prSet presAssocID="{7FB256A0-049F-4260-81E5-3EC5C196E968}" presName="rootText" presStyleLbl="node3" presStyleIdx="7" presStyleCnt="9">
        <dgm:presLayoutVars>
          <dgm:chPref val="3"/>
        </dgm:presLayoutVars>
      </dgm:prSet>
      <dgm:spPr/>
    </dgm:pt>
    <dgm:pt modelId="{E5467311-AC90-451B-AA9C-445E480A152B}" type="pres">
      <dgm:prSet presAssocID="{7FB256A0-049F-4260-81E5-3EC5C196E968}" presName="rootConnector" presStyleLbl="node3" presStyleIdx="7" presStyleCnt="9"/>
      <dgm:spPr/>
    </dgm:pt>
    <dgm:pt modelId="{A3AC8C45-7B70-46CA-8BDC-36204B722E2B}" type="pres">
      <dgm:prSet presAssocID="{7FB256A0-049F-4260-81E5-3EC5C196E968}" presName="hierChild4" presStyleCnt="0"/>
      <dgm:spPr/>
    </dgm:pt>
    <dgm:pt modelId="{E284C60E-C6C7-4821-BDC1-FAC593C364FD}" type="pres">
      <dgm:prSet presAssocID="{7FB256A0-049F-4260-81E5-3EC5C196E968}" presName="hierChild5" presStyleCnt="0"/>
      <dgm:spPr/>
    </dgm:pt>
    <dgm:pt modelId="{52F3121A-2043-4165-8D77-80291D47AA94}" type="pres">
      <dgm:prSet presAssocID="{914526D6-8F28-4F77-BDBD-93149F28A4E3}" presName="Name37" presStyleLbl="parChTrans1D3" presStyleIdx="8" presStyleCnt="9"/>
      <dgm:spPr/>
    </dgm:pt>
    <dgm:pt modelId="{08C37159-D56C-4AAD-81DA-6AD4A4D9CF89}" type="pres">
      <dgm:prSet presAssocID="{1B92830F-1D08-42DC-8A60-E50E639DB8DD}" presName="hierRoot2" presStyleCnt="0">
        <dgm:presLayoutVars>
          <dgm:hierBranch val="init"/>
        </dgm:presLayoutVars>
      </dgm:prSet>
      <dgm:spPr/>
    </dgm:pt>
    <dgm:pt modelId="{8461E181-1189-4F4C-8829-888A254DF879}" type="pres">
      <dgm:prSet presAssocID="{1B92830F-1D08-42DC-8A60-E50E639DB8DD}" presName="rootComposite" presStyleCnt="0"/>
      <dgm:spPr/>
    </dgm:pt>
    <dgm:pt modelId="{F35B96F1-5063-4156-A772-325FEBA1CE11}" type="pres">
      <dgm:prSet presAssocID="{1B92830F-1D08-42DC-8A60-E50E639DB8DD}" presName="rootText" presStyleLbl="node3" presStyleIdx="8" presStyleCnt="9">
        <dgm:presLayoutVars>
          <dgm:chPref val="3"/>
        </dgm:presLayoutVars>
      </dgm:prSet>
      <dgm:spPr/>
    </dgm:pt>
    <dgm:pt modelId="{33F6EDE7-C04C-4AC7-8407-9F4C77A9F473}" type="pres">
      <dgm:prSet presAssocID="{1B92830F-1D08-42DC-8A60-E50E639DB8DD}" presName="rootConnector" presStyleLbl="node3" presStyleIdx="8" presStyleCnt="9"/>
      <dgm:spPr/>
    </dgm:pt>
    <dgm:pt modelId="{F230267C-DFBD-416C-8139-A9719C30C8AC}" type="pres">
      <dgm:prSet presAssocID="{1B92830F-1D08-42DC-8A60-E50E639DB8DD}" presName="hierChild4" presStyleCnt="0"/>
      <dgm:spPr/>
    </dgm:pt>
    <dgm:pt modelId="{71ADA38D-EC5D-4C6F-8269-99C8A216D6D5}" type="pres">
      <dgm:prSet presAssocID="{1B92830F-1D08-42DC-8A60-E50E639DB8DD}" presName="hierChild5" presStyleCnt="0"/>
      <dgm:spPr/>
    </dgm:pt>
    <dgm:pt modelId="{1E56A46C-1C50-434A-8F8D-802FA219E2E2}" type="pres">
      <dgm:prSet presAssocID="{56D5AC87-67E6-4DC5-A579-3629DD780303}" presName="hierChild5" presStyleCnt="0"/>
      <dgm:spPr/>
    </dgm:pt>
    <dgm:pt modelId="{C320ECEA-C8F7-45D3-AC1B-7F2AC4E5FC3A}" type="pres">
      <dgm:prSet presAssocID="{EEC4B91B-0D10-47AF-B9BD-23A921D1D503}" presName="hierChild3" presStyleCnt="0"/>
      <dgm:spPr/>
    </dgm:pt>
  </dgm:ptLst>
  <dgm:cxnLst>
    <dgm:cxn modelId="{AF066802-D7D3-4F63-B69B-DF9295465895}" type="presOf" srcId="{509D9412-2FC3-41FC-A95D-1D754DDA1107}" destId="{ABFD11B3-CF36-4C67-9002-332ECC50E73B}" srcOrd="0" destOrd="0" presId="urn:microsoft.com/office/officeart/2005/8/layout/orgChart1"/>
    <dgm:cxn modelId="{13F39C03-AAAE-482D-B473-FBA710B0BB5A}" type="presOf" srcId="{24B2EC17-1020-4AC2-A895-604C5044A7BB}" destId="{09BA1DF9-B4B7-406A-BAAB-9FF891958298}" srcOrd="0" destOrd="0" presId="urn:microsoft.com/office/officeart/2005/8/layout/orgChart1"/>
    <dgm:cxn modelId="{A597F304-6BD0-410D-8118-887F64DF3734}" type="presOf" srcId="{42CCF207-327A-4124-80EA-8B095CB0DF3C}" destId="{0A58CB5F-3BCF-4586-B20D-6DC1C7F395F7}" srcOrd="0" destOrd="0" presId="urn:microsoft.com/office/officeart/2005/8/layout/orgChart1"/>
    <dgm:cxn modelId="{2E729308-AF0D-4829-BCE7-3A649734009E}" type="presOf" srcId="{B22AE181-10CE-4251-AE56-2D440041B097}" destId="{997B37D2-72AE-4722-AC79-9E8341C4C2AF}" srcOrd="0" destOrd="0" presId="urn:microsoft.com/office/officeart/2005/8/layout/orgChart1"/>
    <dgm:cxn modelId="{7AF15409-E727-46F4-BD25-5BC803E94F9B}" type="presOf" srcId="{24B2EC17-1020-4AC2-A895-604C5044A7BB}" destId="{665F7C1B-4AA0-42B7-A6C6-F0E42FF53BAB}" srcOrd="1" destOrd="0" presId="urn:microsoft.com/office/officeart/2005/8/layout/orgChart1"/>
    <dgm:cxn modelId="{AB9D070B-7F05-4455-A7C6-C48201B62473}" type="presOf" srcId="{044D96DC-C1AA-478B-9A3C-71D06D4DC4D4}" destId="{34099750-0B1A-403C-9E03-A4F14880B0F3}" srcOrd="1" destOrd="0" presId="urn:microsoft.com/office/officeart/2005/8/layout/orgChart1"/>
    <dgm:cxn modelId="{1E7B1C0C-B371-403A-B6AC-654B2C5A2246}" type="presOf" srcId="{1B92830F-1D08-42DC-8A60-E50E639DB8DD}" destId="{F35B96F1-5063-4156-A772-325FEBA1CE11}" srcOrd="0" destOrd="0" presId="urn:microsoft.com/office/officeart/2005/8/layout/orgChart1"/>
    <dgm:cxn modelId="{6BF6F90D-1937-4C17-852A-10BB0F2E2975}" type="presOf" srcId="{E253855A-A679-4AFA-839B-124ED98E2E43}" destId="{313A2E3A-2A4E-4313-B14F-548EB2F9848C}" srcOrd="0" destOrd="0" presId="urn:microsoft.com/office/officeart/2005/8/layout/orgChart1"/>
    <dgm:cxn modelId="{FC8D920E-2B9E-4E09-9BD5-DA8A3EE7EF38}" srcId="{D45CCE7F-D3C7-4C57-A11B-D990C1228935}" destId="{EBDA8277-C9C5-4E10-A8BC-FA1EB4AC90C5}" srcOrd="0" destOrd="0" parTransId="{B407C294-AD66-4927-B761-1B67FB46F87A}" sibTransId="{9A8F2410-B644-4305-860C-A79D3F213CF0}"/>
    <dgm:cxn modelId="{1C25CD10-CB71-4B5A-A105-ACD157FD2E2E}" type="presOf" srcId="{EBDA8277-C9C5-4E10-A8BC-FA1EB4AC90C5}" destId="{7D3EEE92-7717-4225-94BB-C7AEA0438EB0}" srcOrd="1" destOrd="0" presId="urn:microsoft.com/office/officeart/2005/8/layout/orgChart1"/>
    <dgm:cxn modelId="{7F8D6917-8351-456C-AD70-E10D54B1DDC1}" type="presOf" srcId="{7C5AA4CC-B31F-4697-A4D7-9E5AABA4451D}" destId="{AC8F89F5-D2B7-4700-9EC8-0360BA855CC7}" srcOrd="0" destOrd="0" presId="urn:microsoft.com/office/officeart/2005/8/layout/orgChart1"/>
    <dgm:cxn modelId="{F7D89B1A-1632-4934-AE37-A77975D8930E}" type="presOf" srcId="{EEC4B91B-0D10-47AF-B9BD-23A921D1D503}" destId="{2AE9DB8B-09F8-4A85-9923-306AFD3D355A}" srcOrd="0" destOrd="0" presId="urn:microsoft.com/office/officeart/2005/8/layout/orgChart1"/>
    <dgm:cxn modelId="{FB6D4720-BEA6-431B-AA01-D4228E9ED9AF}" srcId="{38C96A44-5B56-4E2D-A4C8-4E5ABB042E6A}" destId="{828A7454-1F2B-4969-879D-AD246A2EEF0D}" srcOrd="0" destOrd="0" parTransId="{7ACC88AF-447A-4470-9B5E-1BB15C526386}" sibTransId="{79111D56-A8C8-44F8-856E-F306181888E9}"/>
    <dgm:cxn modelId="{D54D6F25-CAF7-416E-8E7C-EE7142149D5A}" srcId="{EEC4B91B-0D10-47AF-B9BD-23A921D1D503}" destId="{38C96A44-5B56-4E2D-A4C8-4E5ABB042E6A}" srcOrd="2" destOrd="0" parTransId="{CBB5C60E-AF60-48D0-B3EB-57C937CB1246}" sibTransId="{6E6B9223-75EB-4DFD-B2D2-844E8C19C222}"/>
    <dgm:cxn modelId="{2588F827-365D-4FCC-8ECB-73E0382C5381}" type="presOf" srcId="{FBD351F6-6F27-4E45-AE01-2C02DD635E71}" destId="{7705FE7F-508A-4552-9536-2286D69F36EA}" srcOrd="1" destOrd="0" presId="urn:microsoft.com/office/officeart/2005/8/layout/orgChart1"/>
    <dgm:cxn modelId="{C4329E2F-4D10-4A5E-839E-CBEE865C5BD1}" type="presOf" srcId="{828A7454-1F2B-4969-879D-AD246A2EEF0D}" destId="{0D482E74-CC96-477D-AACA-C23C38C5C382}" srcOrd="0" destOrd="0" presId="urn:microsoft.com/office/officeart/2005/8/layout/orgChart1"/>
    <dgm:cxn modelId="{516F6638-EB79-4CA3-872E-ABFD54D0FDF4}" srcId="{051516C0-04BA-4A61-B202-733E11360C2E}" destId="{B8413001-8639-4E9E-9117-4982FCCC6F83}" srcOrd="0" destOrd="0" parTransId="{31C24A80-2431-477D-800B-F931D9441AA7}" sibTransId="{3C859285-CBDB-4427-92EB-078D63D05078}"/>
    <dgm:cxn modelId="{42692339-F7A0-4778-8F53-4EC5F7731138}" srcId="{56D5AC87-67E6-4DC5-A579-3629DD780303}" destId="{7FB256A0-049F-4260-81E5-3EC5C196E968}" srcOrd="0" destOrd="0" parTransId="{ADBF8BD9-CE70-483C-82F2-41E15567F6C6}" sibTransId="{D3444B9D-DEC2-4866-A02D-644C47338C72}"/>
    <dgm:cxn modelId="{F49C933A-2894-40E9-96D3-B416B98B6208}" srcId="{8362B2E0-C5D7-4897-A970-19A2A8A25551}" destId="{24B2EC17-1020-4AC2-A895-604C5044A7BB}" srcOrd="0" destOrd="0" parTransId="{417DE3D2-36C5-415D-928C-83C98EA05C52}" sibTransId="{67A3A649-8F4F-4C75-944D-E14224880E14}"/>
    <dgm:cxn modelId="{2FEBD83E-4507-47D1-AE44-F49691ECB945}" type="presOf" srcId="{E253855A-A679-4AFA-839B-124ED98E2E43}" destId="{0CEAD269-D1A7-4263-BE9E-73E92FC07C3D}" srcOrd="1" destOrd="0" presId="urn:microsoft.com/office/officeart/2005/8/layout/orgChart1"/>
    <dgm:cxn modelId="{E4B15B3F-C158-490C-8696-022B9BB514F9}" srcId="{E253855A-A679-4AFA-839B-124ED98E2E43}" destId="{C6E296DD-CAED-4F9A-A514-ABE0413309D7}" srcOrd="1" destOrd="0" parTransId="{43BD9614-3405-4D9C-82C3-D641088EFCD3}" sibTransId="{66E5EC78-24C0-48D5-B328-B6E364D51F06}"/>
    <dgm:cxn modelId="{35DB305C-06A7-442C-900C-B7FE46877943}" type="presOf" srcId="{051516C0-04BA-4A61-B202-733E11360C2E}" destId="{4757DC47-CDBC-4E4E-A286-63E96CAFB803}" srcOrd="0" destOrd="0" presId="urn:microsoft.com/office/officeart/2005/8/layout/orgChart1"/>
    <dgm:cxn modelId="{39FDF041-D5FD-4642-A76A-529ED696EDC4}" type="presOf" srcId="{D45CCE7F-D3C7-4C57-A11B-D990C1228935}" destId="{1BFF7F8D-0224-4B24-B6B7-D02F502F8851}" srcOrd="1" destOrd="0" presId="urn:microsoft.com/office/officeart/2005/8/layout/orgChart1"/>
    <dgm:cxn modelId="{D11C4363-AA3F-45C5-9870-E4F62E858384}" type="presOf" srcId="{D55AE9B1-86E3-458F-B9C1-9B7A7FAE1677}" destId="{03A3D393-BFCA-4034-8C5F-04E02590EDE8}" srcOrd="1" destOrd="0" presId="urn:microsoft.com/office/officeart/2005/8/layout/orgChart1"/>
    <dgm:cxn modelId="{CB0ABF63-34BE-444E-8C9C-271DB9DBDE7E}" srcId="{828A7454-1F2B-4969-879D-AD246A2EEF0D}" destId="{38F4F824-BFF0-4FB2-87A0-25A5B6059A40}" srcOrd="0" destOrd="0" parTransId="{3A3448F0-244A-4989-8A00-CA9E6C84F253}" sibTransId="{F8883AD0-B22D-4422-9905-59CDDB72FE07}"/>
    <dgm:cxn modelId="{2F141F64-54D9-4282-90B3-7D201B84A122}" type="presOf" srcId="{ADBF8BD9-CE70-483C-82F2-41E15567F6C6}" destId="{1EFDD591-2181-4E87-82F4-78C6004364CF}" srcOrd="0" destOrd="0" presId="urn:microsoft.com/office/officeart/2005/8/layout/orgChart1"/>
    <dgm:cxn modelId="{F2FFC964-08BC-4DF5-8DFB-6128AF9D8511}" type="presOf" srcId="{3A3448F0-244A-4989-8A00-CA9E6C84F253}" destId="{0064A347-707C-43A3-943B-F012ACB8C40B}" srcOrd="0" destOrd="0" presId="urn:microsoft.com/office/officeart/2005/8/layout/orgChart1"/>
    <dgm:cxn modelId="{E2F86846-4EA2-4523-BFAA-D7C7D2A098A5}" type="presOf" srcId="{D3E00EE7-F16F-4420-A598-28B2BA502B16}" destId="{0170244D-ECDE-43B6-9AF2-A08A5578FFAF}" srcOrd="1" destOrd="0" presId="urn:microsoft.com/office/officeart/2005/8/layout/orgChart1"/>
    <dgm:cxn modelId="{59BE5866-64FB-4897-9C76-AE27DF49F5D0}" type="presOf" srcId="{655D3DB7-3D3A-48DF-B96F-0FD608EDAB28}" destId="{B2C3473B-0296-46F8-AE4D-B3104561B7BD}" srcOrd="1" destOrd="0" presId="urn:microsoft.com/office/officeart/2005/8/layout/orgChart1"/>
    <dgm:cxn modelId="{0C42FC47-7015-49D7-88D6-61EF799DC5E4}" srcId="{C6E296DD-CAED-4F9A-A514-ABE0413309D7}" destId="{FBD351F6-6F27-4E45-AE01-2C02DD635E71}" srcOrd="0" destOrd="0" parTransId="{509D9412-2FC3-41FC-A95D-1D754DDA1107}" sibTransId="{CFC3EBC9-5DF6-4F71-98E6-DAAE439BCD21}"/>
    <dgm:cxn modelId="{C9B80548-63D2-4D10-B0C3-FE6A050D2EF0}" type="presOf" srcId="{7C5AA4CC-B31F-4697-A4D7-9E5AABA4451D}" destId="{34B8BD6F-A17F-432C-B919-88704097D49D}" srcOrd="1" destOrd="0" presId="urn:microsoft.com/office/officeart/2005/8/layout/orgChart1"/>
    <dgm:cxn modelId="{65446068-E45E-4D17-A743-A56C9C183A89}" type="presOf" srcId="{C6E296DD-CAED-4F9A-A514-ABE0413309D7}" destId="{CCB42FBA-DEF3-4BA8-9183-95B92AB414F0}" srcOrd="1" destOrd="0" presId="urn:microsoft.com/office/officeart/2005/8/layout/orgChart1"/>
    <dgm:cxn modelId="{D7D4D849-FAAC-4CF2-8E05-28B771B5822B}" type="presOf" srcId="{E8938DEE-7389-4E17-82BE-FFA1FAE00BC8}" destId="{0B405524-F1C0-46E1-9304-83844A65EFFC}" srcOrd="0" destOrd="0" presId="urn:microsoft.com/office/officeart/2005/8/layout/orgChart1"/>
    <dgm:cxn modelId="{73D0EF49-1828-4DA4-8D10-CF205C62629A}" type="presOf" srcId="{E885EE64-1DDC-4552-A9D5-DB971B9A75F9}" destId="{329C8CCE-470E-44E0-B648-EABB110C033A}" srcOrd="0" destOrd="0" presId="urn:microsoft.com/office/officeart/2005/8/layout/orgChart1"/>
    <dgm:cxn modelId="{32B5204C-2483-4F7E-BDB3-112DD5F89C9A}" srcId="{044D96DC-C1AA-478B-9A3C-71D06D4DC4D4}" destId="{D55AE9B1-86E3-458F-B9C1-9B7A7FAE1677}" srcOrd="0" destOrd="0" parTransId="{E8938DEE-7389-4E17-82BE-FFA1FAE00BC8}" sibTransId="{87CA2F42-92A0-4C3C-811B-682354F71441}"/>
    <dgm:cxn modelId="{73B3224D-76C3-4C79-AD6C-94614D1DD8E2}" type="presOf" srcId="{D7AEE435-FD78-42A8-AAAA-6B5B688B6E92}" destId="{C2932F7A-EB30-4893-A336-29345B11B41F}" srcOrd="0" destOrd="0" presId="urn:microsoft.com/office/officeart/2005/8/layout/orgChart1"/>
    <dgm:cxn modelId="{281E464D-8BBD-4369-AA9A-E95607E0876B}" srcId="{655D3DB7-3D3A-48DF-B96F-0FD608EDAB28}" destId="{8362B2E0-C5D7-4897-A970-19A2A8A25551}" srcOrd="1" destOrd="0" parTransId="{D7AEE435-FD78-42A8-AAAA-6B5B688B6E92}" sibTransId="{4C612444-5807-4B9A-94A0-A3A173854A1A}"/>
    <dgm:cxn modelId="{482DD26D-4A4C-4A85-9F43-A78F866FE164}" srcId="{0A7F5D56-1213-493A-B906-692C5708B2A8}" destId="{EEC4B91B-0D10-47AF-B9BD-23A921D1D503}" srcOrd="0" destOrd="0" parTransId="{F4B9AFD1-FFAE-4487-879E-7CC8DDC9F537}" sibTransId="{39068052-D026-444B-BA20-90A630F160FD}"/>
    <dgm:cxn modelId="{113B3D4E-E4E0-4113-AB1F-B76951A7F9F3}" srcId="{655D3DB7-3D3A-48DF-B96F-0FD608EDAB28}" destId="{044D96DC-C1AA-478B-9A3C-71D06D4DC4D4}" srcOrd="0" destOrd="0" parTransId="{42CCF207-327A-4124-80EA-8B095CB0DF3C}" sibTransId="{0689789A-D15A-4C71-B395-DB4EE5077F27}"/>
    <dgm:cxn modelId="{1080DB6E-74F4-4325-B193-718A536AD338}" type="presOf" srcId="{D45CCE7F-D3C7-4C57-A11B-D990C1228935}" destId="{35E61991-A817-450C-9D5B-A8FA01D3A16C}" srcOrd="0" destOrd="0" presId="urn:microsoft.com/office/officeart/2005/8/layout/orgChart1"/>
    <dgm:cxn modelId="{ADBB524F-517A-452B-B51C-58990241DE6F}" type="presOf" srcId="{7FB256A0-049F-4260-81E5-3EC5C196E968}" destId="{6F7F768C-98FD-44C3-8E24-6562EF812ACB}" srcOrd="0" destOrd="0" presId="urn:microsoft.com/office/officeart/2005/8/layout/orgChart1"/>
    <dgm:cxn modelId="{E346584F-4DBD-4560-ADF1-E537C7864075}" type="presOf" srcId="{1B92830F-1D08-42DC-8A60-E50E639DB8DD}" destId="{33F6EDE7-C04C-4AC7-8407-9F4C77A9F473}" srcOrd="1" destOrd="0" presId="urn:microsoft.com/office/officeart/2005/8/layout/orgChart1"/>
    <dgm:cxn modelId="{9DDC964F-1A30-4DB0-B6AE-3A0BC72453E1}" type="presOf" srcId="{417DE3D2-36C5-415D-928C-83C98EA05C52}" destId="{1A5C59FA-CEE8-4B50-B182-955E315210A9}" srcOrd="0" destOrd="0" presId="urn:microsoft.com/office/officeart/2005/8/layout/orgChart1"/>
    <dgm:cxn modelId="{B97D3F50-A659-455E-ADA0-E43793846CC0}" type="presOf" srcId="{9699E376-2DBE-437E-9C89-B981BA11031C}" destId="{4B90ADF0-4FDC-4537-ACE3-FF452756668F}" srcOrd="0" destOrd="0" presId="urn:microsoft.com/office/officeart/2005/8/layout/orgChart1"/>
    <dgm:cxn modelId="{14772373-7AA0-4A6A-90F1-8860D4E4F97C}" type="presOf" srcId="{EEC4B91B-0D10-47AF-B9BD-23A921D1D503}" destId="{19B34E13-7824-43EF-B5F4-9B8A4AE6EF93}" srcOrd="1" destOrd="0" presId="urn:microsoft.com/office/officeart/2005/8/layout/orgChart1"/>
    <dgm:cxn modelId="{96859E53-56AD-4057-865F-4526D7C1D021}" type="presOf" srcId="{655D3DB7-3D3A-48DF-B96F-0FD608EDAB28}" destId="{6694D955-2391-49C9-9AF5-8A7DC7C68FDB}" srcOrd="0" destOrd="0" presId="urn:microsoft.com/office/officeart/2005/8/layout/orgChart1"/>
    <dgm:cxn modelId="{65D6DC73-6E12-47EA-8CFA-F45770012644}" srcId="{56D5AC87-67E6-4DC5-A579-3629DD780303}" destId="{1B92830F-1D08-42DC-8A60-E50E639DB8DD}" srcOrd="1" destOrd="0" parTransId="{914526D6-8F28-4F77-BDBD-93149F28A4E3}" sibTransId="{2F9BD1F6-9FB2-4539-822D-526F4372608D}"/>
    <dgm:cxn modelId="{09582B54-C480-4890-A981-0D84DAEAB09A}" type="presOf" srcId="{828A7454-1F2B-4969-879D-AD246A2EEF0D}" destId="{E43D8CAC-646C-4447-AEED-6EC7689089A1}" srcOrd="1" destOrd="0" presId="urn:microsoft.com/office/officeart/2005/8/layout/orgChart1"/>
    <dgm:cxn modelId="{A2D7A254-D352-4467-8A33-C0B7A1651745}" type="presOf" srcId="{914526D6-8F28-4F77-BDBD-93149F28A4E3}" destId="{52F3121A-2043-4165-8D77-80291D47AA94}" srcOrd="0" destOrd="0" presId="urn:microsoft.com/office/officeart/2005/8/layout/orgChart1"/>
    <dgm:cxn modelId="{A499AD76-3A66-440E-80E5-D6F720A9BE74}" srcId="{044D96DC-C1AA-478B-9A3C-71D06D4DC4D4}" destId="{0BADCA1C-DC8A-44D7-A785-20276991BC1C}" srcOrd="1" destOrd="0" parTransId="{06E43C2D-FDBD-405B-B47A-3E7BAAEBBEA4}" sibTransId="{D16DA825-1240-4D17-9D21-C64E37CC301B}"/>
    <dgm:cxn modelId="{D2B36A78-19D1-4BB0-A8C0-0C21BF99B888}" type="presOf" srcId="{C6E296DD-CAED-4F9A-A514-ABE0413309D7}" destId="{457D25BA-45B0-478A-9F8C-137BC597846F}" srcOrd="0" destOrd="0" presId="urn:microsoft.com/office/officeart/2005/8/layout/orgChart1"/>
    <dgm:cxn modelId="{3140F959-7CCE-4FD4-B3AE-7710082FDFCB}" type="presOf" srcId="{D55AE9B1-86E3-458F-B9C1-9B7A7FAE1677}" destId="{8EF201CD-5626-4601-B5EE-C2582D3B9EC2}" srcOrd="0" destOrd="0" presId="urn:microsoft.com/office/officeart/2005/8/layout/orgChart1"/>
    <dgm:cxn modelId="{F413CC7A-419F-4E68-8A79-B449ADA46F5D}" type="presOf" srcId="{EC3FF161-C80D-46FD-91F3-D8235F69C4B9}" destId="{C9460910-B55B-4944-8C3D-A721E20434E1}" srcOrd="0" destOrd="0" presId="urn:microsoft.com/office/officeart/2005/8/layout/orgChart1"/>
    <dgm:cxn modelId="{B8FAA489-FC22-4C16-89BC-EB728CA4D40A}" type="presOf" srcId="{38F4F824-BFF0-4FB2-87A0-25A5B6059A40}" destId="{D5DEDF09-6DFB-474A-B5CE-68779FA14849}" srcOrd="0" destOrd="0" presId="urn:microsoft.com/office/officeart/2005/8/layout/orgChart1"/>
    <dgm:cxn modelId="{851F028D-8A26-42A4-AE15-19AE5018EE42}" srcId="{38C96A44-5B56-4E2D-A4C8-4E5ABB042E6A}" destId="{051516C0-04BA-4A61-B202-733E11360C2E}" srcOrd="1" destOrd="0" parTransId="{E885EE64-1DDC-4552-A9D5-DB971B9A75F9}" sibTransId="{3C030A31-F791-4A00-BC10-C3729B5107BE}"/>
    <dgm:cxn modelId="{F1F4118D-91A6-4514-B8FA-89CA25A66F34}" srcId="{EEC4B91B-0D10-47AF-B9BD-23A921D1D503}" destId="{655D3DB7-3D3A-48DF-B96F-0FD608EDAB28}" srcOrd="0" destOrd="0" parTransId="{9AD998AB-B608-4F1F-BEDE-64F81249945D}" sibTransId="{529C7B16-E1CF-4A9D-94A4-7289270565CF}"/>
    <dgm:cxn modelId="{59EBB390-53E5-4DAA-B45D-EE047939DA39}" type="presOf" srcId="{43BD9614-3405-4D9C-82C3-D641088EFCD3}" destId="{E86F1FD1-6406-48D1-86FF-F53323B24FEF}" srcOrd="0" destOrd="0" presId="urn:microsoft.com/office/officeart/2005/8/layout/orgChart1"/>
    <dgm:cxn modelId="{9A2E7193-39B4-47DF-AA8E-C5A04E2B8916}" srcId="{EEC4B91B-0D10-47AF-B9BD-23A921D1D503}" destId="{56D5AC87-67E6-4DC5-A579-3629DD780303}" srcOrd="3" destOrd="0" parTransId="{B22AE181-10CE-4251-AE56-2D440041B097}" sibTransId="{DDFE6AD9-0F82-4762-ACC2-691FC1569762}"/>
    <dgm:cxn modelId="{3F725193-121B-4C2B-A268-0A695784BA1A}" srcId="{7C5AA4CC-B31F-4697-A4D7-9E5AABA4451D}" destId="{D3E00EE7-F16F-4420-A598-28B2BA502B16}" srcOrd="0" destOrd="0" parTransId="{D441E7DE-605F-4B88-8DD8-E5B6B758A4A0}" sibTransId="{C357BF17-E35D-45AB-97CA-F8825C5263D9}"/>
    <dgm:cxn modelId="{44F3BA93-9F9A-482A-A284-5F19164939DE}" type="presOf" srcId="{56D5AC87-67E6-4DC5-A579-3629DD780303}" destId="{1609759F-AAB5-4D3C-AAD5-59086CDB82A7}" srcOrd="1" destOrd="0" presId="urn:microsoft.com/office/officeart/2005/8/layout/orgChart1"/>
    <dgm:cxn modelId="{F2DD1E9A-BE56-4F7E-A0AF-FC0409E25052}" type="presOf" srcId="{EBDA8277-C9C5-4E10-A8BC-FA1EB4AC90C5}" destId="{D2299305-5B37-4966-BBC2-E9057D3C1FA4}" srcOrd="0" destOrd="0" presId="urn:microsoft.com/office/officeart/2005/8/layout/orgChart1"/>
    <dgm:cxn modelId="{26594D9C-9A40-4555-AD9C-99B1814BAE13}" type="presOf" srcId="{051516C0-04BA-4A61-B202-733E11360C2E}" destId="{33D12A9A-0088-45FB-8EF4-918880B6BB52}" srcOrd="1" destOrd="0" presId="urn:microsoft.com/office/officeart/2005/8/layout/orgChart1"/>
    <dgm:cxn modelId="{5A2DF09E-0C1A-486D-93C3-24BAB96CB749}" type="presOf" srcId="{9AD998AB-B608-4F1F-BEDE-64F81249945D}" destId="{A7577FE3-D97B-4EC0-83DC-3C046FF32AAD}" srcOrd="0" destOrd="0" presId="urn:microsoft.com/office/officeart/2005/8/layout/orgChart1"/>
    <dgm:cxn modelId="{650A179F-C154-497D-84BE-E42C30ED07B1}" type="presOf" srcId="{0A7F5D56-1213-493A-B906-692C5708B2A8}" destId="{06D5C574-266A-4ABB-A9FA-79D189C00C67}" srcOrd="0" destOrd="0" presId="urn:microsoft.com/office/officeart/2005/8/layout/orgChart1"/>
    <dgm:cxn modelId="{B3BA24A1-8261-48F3-8DE6-6DA6A92882D8}" type="presOf" srcId="{FBD351F6-6F27-4E45-AE01-2C02DD635E71}" destId="{F6DE0FC4-2E96-4B35-BB98-157BC1FDBF59}" srcOrd="0" destOrd="0" presId="urn:microsoft.com/office/officeart/2005/8/layout/orgChart1"/>
    <dgm:cxn modelId="{E9A26AA2-F398-4F9D-8B36-6F8542DB3363}" type="presOf" srcId="{B407C294-AD66-4927-B761-1B67FB46F87A}" destId="{E40CA1B9-0ADB-4FD7-BE74-9173256EE104}" srcOrd="0" destOrd="0" presId="urn:microsoft.com/office/officeart/2005/8/layout/orgChart1"/>
    <dgm:cxn modelId="{2CD2C8AD-9355-4CF2-9682-570FBB26D08E}" type="presOf" srcId="{0BADCA1C-DC8A-44D7-A785-20276991BC1C}" destId="{EBEBCBF6-F886-4526-ADC1-0C66DA355ADB}" srcOrd="0" destOrd="0" presId="urn:microsoft.com/office/officeart/2005/8/layout/orgChart1"/>
    <dgm:cxn modelId="{82B944AF-7FE5-435A-BC6C-656863E18ED8}" type="presOf" srcId="{7ACC88AF-447A-4470-9B5E-1BB15C526386}" destId="{7F83BDFF-D19A-401D-9EEE-5EF573AABFFF}" srcOrd="0" destOrd="0" presId="urn:microsoft.com/office/officeart/2005/8/layout/orgChart1"/>
    <dgm:cxn modelId="{D61D7BB0-1F8E-4E4F-B41D-DE47E1166CD4}" type="presOf" srcId="{D441E7DE-605F-4B88-8DD8-E5B6B758A4A0}" destId="{7DCD10B6-1965-46A5-8BB6-6ABAEAB7A725}" srcOrd="0" destOrd="0" presId="urn:microsoft.com/office/officeart/2005/8/layout/orgChart1"/>
    <dgm:cxn modelId="{134B51B1-95D5-4834-902D-3E1FE92623BF}" type="presOf" srcId="{7FB256A0-049F-4260-81E5-3EC5C196E968}" destId="{E5467311-AC90-451B-AA9C-445E480A152B}" srcOrd="1" destOrd="0" presId="urn:microsoft.com/office/officeart/2005/8/layout/orgChart1"/>
    <dgm:cxn modelId="{A25EA9B5-885A-4134-AC6D-C02C082087AD}" srcId="{C6E296DD-CAED-4F9A-A514-ABE0413309D7}" destId="{EC3FF161-C80D-46FD-91F3-D8235F69C4B9}" srcOrd="1" destOrd="0" parTransId="{387907FD-2F65-42DD-ABA6-24943503DA42}" sibTransId="{3111F152-9C61-4DD7-9E9B-B3ED10800CEE}"/>
    <dgm:cxn modelId="{78D4D2B5-5EDF-491C-9797-C35DFE38DF6D}" type="presOf" srcId="{8362B2E0-C5D7-4897-A970-19A2A8A25551}" destId="{502C4C52-B1F3-470C-B0B0-16200CEE3C7B}" srcOrd="1" destOrd="0" presId="urn:microsoft.com/office/officeart/2005/8/layout/orgChart1"/>
    <dgm:cxn modelId="{2D9BAFB9-513D-4587-A368-6A8AB176452D}" type="presOf" srcId="{B8413001-8639-4E9E-9117-4982FCCC6F83}" destId="{66221384-8077-42A4-8B52-AE0DB82CCD37}" srcOrd="1" destOrd="0" presId="urn:microsoft.com/office/officeart/2005/8/layout/orgChart1"/>
    <dgm:cxn modelId="{31B7C8BA-E40B-498D-9A83-12E6C2DAEE13}" type="presOf" srcId="{D3E00EE7-F16F-4420-A598-28B2BA502B16}" destId="{340D9F69-F5B3-46B1-8EE3-D6D45DCCCF56}" srcOrd="0" destOrd="0" presId="urn:microsoft.com/office/officeart/2005/8/layout/orgChart1"/>
    <dgm:cxn modelId="{355051BB-E218-4F7C-AED0-6C2F42F9A363}" type="presOf" srcId="{8362B2E0-C5D7-4897-A970-19A2A8A25551}" destId="{10A0EFDB-ECEB-42EB-AA19-1198CB582B69}" srcOrd="0" destOrd="0" presId="urn:microsoft.com/office/officeart/2005/8/layout/orgChart1"/>
    <dgm:cxn modelId="{1F0A46BD-D85D-4C8C-9B15-C22004A38995}" type="presOf" srcId="{DE85D642-BFC6-4FFA-8A7D-15106F50A17B}" destId="{80C5D054-6F52-4CBE-94FC-36BE1AC92589}" srcOrd="0" destOrd="0" presId="urn:microsoft.com/office/officeart/2005/8/layout/orgChart1"/>
    <dgm:cxn modelId="{9BED0BCC-E303-4108-B0BE-865883016819}" type="presOf" srcId="{B8413001-8639-4E9E-9117-4982FCCC6F83}" destId="{A249B7C0-EEE7-4B17-ADE6-2EDE384D27FC}" srcOrd="0" destOrd="0" presId="urn:microsoft.com/office/officeart/2005/8/layout/orgChart1"/>
    <dgm:cxn modelId="{8F47D3D3-EFBE-4B83-9A47-26B34C2EBA45}" type="presOf" srcId="{06E43C2D-FDBD-405B-B47A-3E7BAAEBBEA4}" destId="{2F880F19-067A-4A48-8E5B-1A0BC48CCABB}" srcOrd="0" destOrd="0" presId="urn:microsoft.com/office/officeart/2005/8/layout/orgChart1"/>
    <dgm:cxn modelId="{1C9CF5D4-7933-4EA0-AB4D-777D2DC9D1A1}" srcId="{38C96A44-5B56-4E2D-A4C8-4E5ABB042E6A}" destId="{D45CCE7F-D3C7-4C57-A11B-D990C1228935}" srcOrd="2" destOrd="0" parTransId="{6DF7E571-D921-401E-9EFD-219F3B963F10}" sibTransId="{97191BD3-1361-42B8-A147-BFED57264D15}"/>
    <dgm:cxn modelId="{19B2F9D5-B8E3-4B4E-A162-748A8DA9C3F0}" type="presOf" srcId="{31C24A80-2431-477D-800B-F931D9441AA7}" destId="{0484BBF1-E1C1-4C9D-B2BF-FF5563D380BD}" srcOrd="0" destOrd="0" presId="urn:microsoft.com/office/officeart/2005/8/layout/orgChart1"/>
    <dgm:cxn modelId="{2CACAEDA-10C2-4C08-8B1E-2373EA1C7900}" type="presOf" srcId="{38C96A44-5B56-4E2D-A4C8-4E5ABB042E6A}" destId="{0B84C315-2D80-4D49-B78D-44CAC76A6A8D}" srcOrd="1" destOrd="0" presId="urn:microsoft.com/office/officeart/2005/8/layout/orgChart1"/>
    <dgm:cxn modelId="{7B1AE3DC-62E1-4F10-8509-5A859A81EB1B}" type="presOf" srcId="{044D96DC-C1AA-478B-9A3C-71D06D4DC4D4}" destId="{37FFE4F5-ECE9-4B65-BFBB-3A93067FD053}" srcOrd="0" destOrd="0" presId="urn:microsoft.com/office/officeart/2005/8/layout/orgChart1"/>
    <dgm:cxn modelId="{1D67FCDD-E6EC-4082-98E0-C586B506D447}" srcId="{E253855A-A679-4AFA-839B-124ED98E2E43}" destId="{7C5AA4CC-B31F-4697-A4D7-9E5AABA4451D}" srcOrd="0" destOrd="0" parTransId="{9699E376-2DBE-437E-9C89-B981BA11031C}" sibTransId="{9F3D9D27-80E1-4D0F-841C-E35AFAB5DD95}"/>
    <dgm:cxn modelId="{542F82E5-5E73-409E-BB9B-B32AE977C32A}" type="presOf" srcId="{6DF7E571-D921-401E-9EFD-219F3B963F10}" destId="{5DC2B2D9-E73A-4EFD-926A-2CF9B7CB34E8}" srcOrd="0" destOrd="0" presId="urn:microsoft.com/office/officeart/2005/8/layout/orgChart1"/>
    <dgm:cxn modelId="{D675CFE5-4AA4-47BF-8483-E48136A00BDD}" type="presOf" srcId="{387907FD-2F65-42DD-ABA6-24943503DA42}" destId="{A1F1D78A-3FFF-433F-AD76-4AB0314EA03D}" srcOrd="0" destOrd="0" presId="urn:microsoft.com/office/officeart/2005/8/layout/orgChart1"/>
    <dgm:cxn modelId="{29ABE6E7-38A7-426D-B5F1-F95FC5D3CF9D}" type="presOf" srcId="{EC3FF161-C80D-46FD-91F3-D8235F69C4B9}" destId="{2509481F-1F25-4C6A-89B4-2114794A78B5}" srcOrd="1" destOrd="0" presId="urn:microsoft.com/office/officeart/2005/8/layout/orgChart1"/>
    <dgm:cxn modelId="{C1E5FAE8-9AC4-4E37-8E07-C0AD1BCFAB7B}" srcId="{EEC4B91B-0D10-47AF-B9BD-23A921D1D503}" destId="{E253855A-A679-4AFA-839B-124ED98E2E43}" srcOrd="1" destOrd="0" parTransId="{DE85D642-BFC6-4FFA-8A7D-15106F50A17B}" sibTransId="{25CC2D15-E49B-4501-B58A-9485BF0016D4}"/>
    <dgm:cxn modelId="{4B98BFF1-F75E-4912-A10A-C1C6D393E476}" type="presOf" srcId="{38F4F824-BFF0-4FB2-87A0-25A5B6059A40}" destId="{5EBFDEAE-6857-471A-B49A-9312CA8864B6}" srcOrd="1" destOrd="0" presId="urn:microsoft.com/office/officeart/2005/8/layout/orgChart1"/>
    <dgm:cxn modelId="{C807C4F2-3E0B-4471-BAD5-418519136A80}" type="presOf" srcId="{56D5AC87-67E6-4DC5-A579-3629DD780303}" destId="{639D2286-0A2D-4085-AF2C-18023D5F5377}" srcOrd="0" destOrd="0" presId="urn:microsoft.com/office/officeart/2005/8/layout/orgChart1"/>
    <dgm:cxn modelId="{0961B8F3-0499-40B2-BC5E-38FA84B2128E}" type="presOf" srcId="{0BADCA1C-DC8A-44D7-A785-20276991BC1C}" destId="{3484E075-5ECA-46C6-896E-9F82436177F8}" srcOrd="1" destOrd="0" presId="urn:microsoft.com/office/officeart/2005/8/layout/orgChart1"/>
    <dgm:cxn modelId="{2DE05EFE-6130-470C-84AE-77150D23CCB0}" type="presOf" srcId="{CBB5C60E-AF60-48D0-B3EB-57C937CB1246}" destId="{E716D99E-B17B-4660-BE03-7193C50D392B}" srcOrd="0" destOrd="0" presId="urn:microsoft.com/office/officeart/2005/8/layout/orgChart1"/>
    <dgm:cxn modelId="{A7F1D6FF-2FDB-4BA4-AA24-19BEBCE3D4B9}" type="presOf" srcId="{38C96A44-5B56-4E2D-A4C8-4E5ABB042E6A}" destId="{FEC08605-94C4-479A-BC1F-CD4EEEE4423F}" srcOrd="0" destOrd="0" presId="urn:microsoft.com/office/officeart/2005/8/layout/orgChart1"/>
    <dgm:cxn modelId="{43C8D43F-162D-4226-9809-E7F0BB981208}" type="presParOf" srcId="{06D5C574-266A-4ABB-A9FA-79D189C00C67}" destId="{17AF8D7F-1AF4-4795-AD41-8E168117F14A}" srcOrd="0" destOrd="0" presId="urn:microsoft.com/office/officeart/2005/8/layout/orgChart1"/>
    <dgm:cxn modelId="{9CC3C0FB-00AB-4B44-8724-7CCE58B58F46}" type="presParOf" srcId="{17AF8D7F-1AF4-4795-AD41-8E168117F14A}" destId="{956DDA61-62FE-4A2C-A9DB-2CC1082119C1}" srcOrd="0" destOrd="0" presId="urn:microsoft.com/office/officeart/2005/8/layout/orgChart1"/>
    <dgm:cxn modelId="{333E0565-D92D-40C9-A76B-38B48DC4677E}" type="presParOf" srcId="{956DDA61-62FE-4A2C-A9DB-2CC1082119C1}" destId="{2AE9DB8B-09F8-4A85-9923-306AFD3D355A}" srcOrd="0" destOrd="0" presId="urn:microsoft.com/office/officeart/2005/8/layout/orgChart1"/>
    <dgm:cxn modelId="{651B2375-ED28-48E6-BF66-583CCE4E14B2}" type="presParOf" srcId="{956DDA61-62FE-4A2C-A9DB-2CC1082119C1}" destId="{19B34E13-7824-43EF-B5F4-9B8A4AE6EF93}" srcOrd="1" destOrd="0" presId="urn:microsoft.com/office/officeart/2005/8/layout/orgChart1"/>
    <dgm:cxn modelId="{178D82E7-7F57-4658-AC4A-5C44DC3D7F3A}" type="presParOf" srcId="{17AF8D7F-1AF4-4795-AD41-8E168117F14A}" destId="{7AA1347E-6C14-46F2-AFCE-B60B12BA6960}" srcOrd="1" destOrd="0" presId="urn:microsoft.com/office/officeart/2005/8/layout/orgChart1"/>
    <dgm:cxn modelId="{49C7490E-8F5A-4127-BD27-482DA5735374}" type="presParOf" srcId="{7AA1347E-6C14-46F2-AFCE-B60B12BA6960}" destId="{A7577FE3-D97B-4EC0-83DC-3C046FF32AAD}" srcOrd="0" destOrd="0" presId="urn:microsoft.com/office/officeart/2005/8/layout/orgChart1"/>
    <dgm:cxn modelId="{121297B8-F392-407C-BDCD-4CC51EDC1CBF}" type="presParOf" srcId="{7AA1347E-6C14-46F2-AFCE-B60B12BA6960}" destId="{77D657D1-3238-4E5D-9289-FD9617999A19}" srcOrd="1" destOrd="0" presId="urn:microsoft.com/office/officeart/2005/8/layout/orgChart1"/>
    <dgm:cxn modelId="{895EA42C-C99E-4979-A6E8-2184D1AA6FF0}" type="presParOf" srcId="{77D657D1-3238-4E5D-9289-FD9617999A19}" destId="{0CAA8369-CAF8-4F13-9A8A-B0301ECDEB5A}" srcOrd="0" destOrd="0" presId="urn:microsoft.com/office/officeart/2005/8/layout/orgChart1"/>
    <dgm:cxn modelId="{95303C47-97E9-4351-975D-30DB38B7E182}" type="presParOf" srcId="{0CAA8369-CAF8-4F13-9A8A-B0301ECDEB5A}" destId="{6694D955-2391-49C9-9AF5-8A7DC7C68FDB}" srcOrd="0" destOrd="0" presId="urn:microsoft.com/office/officeart/2005/8/layout/orgChart1"/>
    <dgm:cxn modelId="{6FD031FB-60E7-4E16-9663-6D3624E66C63}" type="presParOf" srcId="{0CAA8369-CAF8-4F13-9A8A-B0301ECDEB5A}" destId="{B2C3473B-0296-46F8-AE4D-B3104561B7BD}" srcOrd="1" destOrd="0" presId="urn:microsoft.com/office/officeart/2005/8/layout/orgChart1"/>
    <dgm:cxn modelId="{3EDD2CC7-CA52-40CB-A054-710DE9866F85}" type="presParOf" srcId="{77D657D1-3238-4E5D-9289-FD9617999A19}" destId="{2841568F-6A5A-44B5-8944-E391F6B7D07F}" srcOrd="1" destOrd="0" presId="urn:microsoft.com/office/officeart/2005/8/layout/orgChart1"/>
    <dgm:cxn modelId="{CEEEDC58-FD81-41C8-B6FC-515B336B50FF}" type="presParOf" srcId="{2841568F-6A5A-44B5-8944-E391F6B7D07F}" destId="{0A58CB5F-3BCF-4586-B20D-6DC1C7F395F7}" srcOrd="0" destOrd="0" presId="urn:microsoft.com/office/officeart/2005/8/layout/orgChart1"/>
    <dgm:cxn modelId="{E3DE0558-D987-4807-AF86-3C98F2242CEC}" type="presParOf" srcId="{2841568F-6A5A-44B5-8944-E391F6B7D07F}" destId="{4319A4CF-7629-4A20-B5D1-718BB5EF6DC8}" srcOrd="1" destOrd="0" presId="urn:microsoft.com/office/officeart/2005/8/layout/orgChart1"/>
    <dgm:cxn modelId="{2E2239B3-DA9E-49DD-87F7-0276BF8147C8}" type="presParOf" srcId="{4319A4CF-7629-4A20-B5D1-718BB5EF6DC8}" destId="{913DB606-6B21-4B79-9652-036376B5714D}" srcOrd="0" destOrd="0" presId="urn:microsoft.com/office/officeart/2005/8/layout/orgChart1"/>
    <dgm:cxn modelId="{75BAC5AB-7DF3-44D4-A8E2-42E6DEBFA6BF}" type="presParOf" srcId="{913DB606-6B21-4B79-9652-036376B5714D}" destId="{37FFE4F5-ECE9-4B65-BFBB-3A93067FD053}" srcOrd="0" destOrd="0" presId="urn:microsoft.com/office/officeart/2005/8/layout/orgChart1"/>
    <dgm:cxn modelId="{74511D53-658D-43AB-AE6E-957200BEB867}" type="presParOf" srcId="{913DB606-6B21-4B79-9652-036376B5714D}" destId="{34099750-0B1A-403C-9E03-A4F14880B0F3}" srcOrd="1" destOrd="0" presId="urn:microsoft.com/office/officeart/2005/8/layout/orgChart1"/>
    <dgm:cxn modelId="{C88C6012-80D4-4267-966C-262B2E9E0685}" type="presParOf" srcId="{4319A4CF-7629-4A20-B5D1-718BB5EF6DC8}" destId="{0DEA37EF-C1DE-4C48-A502-E685CD5BEDA6}" srcOrd="1" destOrd="0" presId="urn:microsoft.com/office/officeart/2005/8/layout/orgChart1"/>
    <dgm:cxn modelId="{98F2D7E0-F707-4E2D-80D6-A081A69653D9}" type="presParOf" srcId="{0DEA37EF-C1DE-4C48-A502-E685CD5BEDA6}" destId="{0B405524-F1C0-46E1-9304-83844A65EFFC}" srcOrd="0" destOrd="0" presId="urn:microsoft.com/office/officeart/2005/8/layout/orgChart1"/>
    <dgm:cxn modelId="{F57C0D22-99D9-4219-9A23-CE17B74188E7}" type="presParOf" srcId="{0DEA37EF-C1DE-4C48-A502-E685CD5BEDA6}" destId="{96E4220F-3F67-45B8-9EAF-318ED47ED109}" srcOrd="1" destOrd="0" presId="urn:microsoft.com/office/officeart/2005/8/layout/orgChart1"/>
    <dgm:cxn modelId="{EDBEC268-F2A2-40CB-B2EB-C3337577B5A8}" type="presParOf" srcId="{96E4220F-3F67-45B8-9EAF-318ED47ED109}" destId="{E539F23C-904E-4494-A63B-11800A24FACB}" srcOrd="0" destOrd="0" presId="urn:microsoft.com/office/officeart/2005/8/layout/orgChart1"/>
    <dgm:cxn modelId="{86802CE8-8CCC-4F38-9CEE-E960572C0235}" type="presParOf" srcId="{E539F23C-904E-4494-A63B-11800A24FACB}" destId="{8EF201CD-5626-4601-B5EE-C2582D3B9EC2}" srcOrd="0" destOrd="0" presId="urn:microsoft.com/office/officeart/2005/8/layout/orgChart1"/>
    <dgm:cxn modelId="{A99DE711-8393-4A3A-A5E7-3A22EE749FDB}" type="presParOf" srcId="{E539F23C-904E-4494-A63B-11800A24FACB}" destId="{03A3D393-BFCA-4034-8C5F-04E02590EDE8}" srcOrd="1" destOrd="0" presId="urn:microsoft.com/office/officeart/2005/8/layout/orgChart1"/>
    <dgm:cxn modelId="{B63CECC4-E26F-4528-9418-A2031192C03B}" type="presParOf" srcId="{96E4220F-3F67-45B8-9EAF-318ED47ED109}" destId="{A66AF4A3-1F85-4EA3-8375-00F2E71E0FA8}" srcOrd="1" destOrd="0" presId="urn:microsoft.com/office/officeart/2005/8/layout/orgChart1"/>
    <dgm:cxn modelId="{DDAE3978-D50D-414A-91E9-15F05A0A7103}" type="presParOf" srcId="{96E4220F-3F67-45B8-9EAF-318ED47ED109}" destId="{C6538AE2-4D44-4C01-AD36-29137E468ADE}" srcOrd="2" destOrd="0" presId="urn:microsoft.com/office/officeart/2005/8/layout/orgChart1"/>
    <dgm:cxn modelId="{7F58A730-CEEE-461F-A9FE-3C5E49904AFC}" type="presParOf" srcId="{0DEA37EF-C1DE-4C48-A502-E685CD5BEDA6}" destId="{2F880F19-067A-4A48-8E5B-1A0BC48CCABB}" srcOrd="2" destOrd="0" presId="urn:microsoft.com/office/officeart/2005/8/layout/orgChart1"/>
    <dgm:cxn modelId="{6F0FBCE2-82F5-4322-9532-3CB131A31F2B}" type="presParOf" srcId="{0DEA37EF-C1DE-4C48-A502-E685CD5BEDA6}" destId="{6965145B-0674-4354-BFAA-248332B10E84}" srcOrd="3" destOrd="0" presId="urn:microsoft.com/office/officeart/2005/8/layout/orgChart1"/>
    <dgm:cxn modelId="{94BBF5C5-0A98-4F13-A41A-1A61E79D9055}" type="presParOf" srcId="{6965145B-0674-4354-BFAA-248332B10E84}" destId="{E1EEDE82-DA48-4420-A65C-0D54259C60EE}" srcOrd="0" destOrd="0" presId="urn:microsoft.com/office/officeart/2005/8/layout/orgChart1"/>
    <dgm:cxn modelId="{8E5CC9C9-5F67-47AF-81C0-B69473698116}" type="presParOf" srcId="{E1EEDE82-DA48-4420-A65C-0D54259C60EE}" destId="{EBEBCBF6-F886-4526-ADC1-0C66DA355ADB}" srcOrd="0" destOrd="0" presId="urn:microsoft.com/office/officeart/2005/8/layout/orgChart1"/>
    <dgm:cxn modelId="{4B7403A7-5C13-438E-BC7A-0B4D18BCA096}" type="presParOf" srcId="{E1EEDE82-DA48-4420-A65C-0D54259C60EE}" destId="{3484E075-5ECA-46C6-896E-9F82436177F8}" srcOrd="1" destOrd="0" presId="urn:microsoft.com/office/officeart/2005/8/layout/orgChart1"/>
    <dgm:cxn modelId="{32F5CEDB-DAB5-4C7B-BE85-10BF23303B60}" type="presParOf" srcId="{6965145B-0674-4354-BFAA-248332B10E84}" destId="{576949DE-A08A-494C-BE94-FBFA18B3EA26}" srcOrd="1" destOrd="0" presId="urn:microsoft.com/office/officeart/2005/8/layout/orgChart1"/>
    <dgm:cxn modelId="{931DF6D1-E960-46D1-92B7-1AAD45ABEFBE}" type="presParOf" srcId="{6965145B-0674-4354-BFAA-248332B10E84}" destId="{E43DEECE-7CEC-4089-AF0B-7EF808AFDC35}" srcOrd="2" destOrd="0" presId="urn:microsoft.com/office/officeart/2005/8/layout/orgChart1"/>
    <dgm:cxn modelId="{CB77AE86-3C0B-4F26-93BD-605A73E5E17E}" type="presParOf" srcId="{4319A4CF-7629-4A20-B5D1-718BB5EF6DC8}" destId="{95DBE818-0332-4243-B9FA-D7B0464B67FD}" srcOrd="2" destOrd="0" presId="urn:microsoft.com/office/officeart/2005/8/layout/orgChart1"/>
    <dgm:cxn modelId="{4264CFA8-F976-4506-A33B-FF58633ADC76}" type="presParOf" srcId="{2841568F-6A5A-44B5-8944-E391F6B7D07F}" destId="{C2932F7A-EB30-4893-A336-29345B11B41F}" srcOrd="2" destOrd="0" presId="urn:microsoft.com/office/officeart/2005/8/layout/orgChart1"/>
    <dgm:cxn modelId="{5EC38375-A230-412F-9E96-0E721D2F95DC}" type="presParOf" srcId="{2841568F-6A5A-44B5-8944-E391F6B7D07F}" destId="{58AB3353-A3B9-455E-AF42-77409E49275B}" srcOrd="3" destOrd="0" presId="urn:microsoft.com/office/officeart/2005/8/layout/orgChart1"/>
    <dgm:cxn modelId="{84857141-D9CE-48BB-A43E-4C4076DA7EDF}" type="presParOf" srcId="{58AB3353-A3B9-455E-AF42-77409E49275B}" destId="{B3A45E36-D4AE-40F9-9E60-4FAF61257A9C}" srcOrd="0" destOrd="0" presId="urn:microsoft.com/office/officeart/2005/8/layout/orgChart1"/>
    <dgm:cxn modelId="{63B2EA08-2ECD-44AA-9BE7-CE4345B40227}" type="presParOf" srcId="{B3A45E36-D4AE-40F9-9E60-4FAF61257A9C}" destId="{10A0EFDB-ECEB-42EB-AA19-1198CB582B69}" srcOrd="0" destOrd="0" presId="urn:microsoft.com/office/officeart/2005/8/layout/orgChart1"/>
    <dgm:cxn modelId="{FA467E52-A0C2-43B4-BEF5-FC938350E090}" type="presParOf" srcId="{B3A45E36-D4AE-40F9-9E60-4FAF61257A9C}" destId="{502C4C52-B1F3-470C-B0B0-16200CEE3C7B}" srcOrd="1" destOrd="0" presId="urn:microsoft.com/office/officeart/2005/8/layout/orgChart1"/>
    <dgm:cxn modelId="{B52A65DC-BC1A-4D13-AD97-D1B423958666}" type="presParOf" srcId="{58AB3353-A3B9-455E-AF42-77409E49275B}" destId="{33C81E78-80A8-41E2-A2A6-332A827A1929}" srcOrd="1" destOrd="0" presId="urn:microsoft.com/office/officeart/2005/8/layout/orgChart1"/>
    <dgm:cxn modelId="{972587AB-E26F-4475-8182-02061BEAD02D}" type="presParOf" srcId="{33C81E78-80A8-41E2-A2A6-332A827A1929}" destId="{1A5C59FA-CEE8-4B50-B182-955E315210A9}" srcOrd="0" destOrd="0" presId="urn:microsoft.com/office/officeart/2005/8/layout/orgChart1"/>
    <dgm:cxn modelId="{B7388A53-CCE7-4573-A784-0247375B150A}" type="presParOf" srcId="{33C81E78-80A8-41E2-A2A6-332A827A1929}" destId="{D74C474D-D618-422B-A16E-7F2413E6BCB8}" srcOrd="1" destOrd="0" presId="urn:microsoft.com/office/officeart/2005/8/layout/orgChart1"/>
    <dgm:cxn modelId="{DB8CBC2C-4041-4F69-9539-8A902AA4CCB1}" type="presParOf" srcId="{D74C474D-D618-422B-A16E-7F2413E6BCB8}" destId="{F86D9394-3F4D-4ACB-BC80-FFA9916214B7}" srcOrd="0" destOrd="0" presId="urn:microsoft.com/office/officeart/2005/8/layout/orgChart1"/>
    <dgm:cxn modelId="{C24C84B7-2790-414C-BCE4-3D7EA442A81B}" type="presParOf" srcId="{F86D9394-3F4D-4ACB-BC80-FFA9916214B7}" destId="{09BA1DF9-B4B7-406A-BAAB-9FF891958298}" srcOrd="0" destOrd="0" presId="urn:microsoft.com/office/officeart/2005/8/layout/orgChart1"/>
    <dgm:cxn modelId="{2AD5132B-8649-4D64-BFEA-49463391D887}" type="presParOf" srcId="{F86D9394-3F4D-4ACB-BC80-FFA9916214B7}" destId="{665F7C1B-4AA0-42B7-A6C6-F0E42FF53BAB}" srcOrd="1" destOrd="0" presId="urn:microsoft.com/office/officeart/2005/8/layout/orgChart1"/>
    <dgm:cxn modelId="{EC778E4B-0D5D-4056-81A9-65CF77237968}" type="presParOf" srcId="{D74C474D-D618-422B-A16E-7F2413E6BCB8}" destId="{0B5FCE2A-FB5F-4A6E-AA46-3D5B3EA40C0B}" srcOrd="1" destOrd="0" presId="urn:microsoft.com/office/officeart/2005/8/layout/orgChart1"/>
    <dgm:cxn modelId="{A734FBEB-E235-45DD-B51F-49C737A37795}" type="presParOf" srcId="{D74C474D-D618-422B-A16E-7F2413E6BCB8}" destId="{6837992B-BAB1-4543-A40C-B2293F62A801}" srcOrd="2" destOrd="0" presId="urn:microsoft.com/office/officeart/2005/8/layout/orgChart1"/>
    <dgm:cxn modelId="{60B2F628-2DAE-4883-BBA0-EA96E0A80B12}" type="presParOf" srcId="{58AB3353-A3B9-455E-AF42-77409E49275B}" destId="{12610551-5A37-413F-93ED-5B7278E464FE}" srcOrd="2" destOrd="0" presId="urn:microsoft.com/office/officeart/2005/8/layout/orgChart1"/>
    <dgm:cxn modelId="{5806AA16-952B-4E21-99C5-FEAD92238E2A}" type="presParOf" srcId="{77D657D1-3238-4E5D-9289-FD9617999A19}" destId="{A94C1ED5-820D-41F7-8A40-A48CA1571994}" srcOrd="2" destOrd="0" presId="urn:microsoft.com/office/officeart/2005/8/layout/orgChart1"/>
    <dgm:cxn modelId="{C56968A5-DCBA-4754-AE80-C1E15887C7C0}" type="presParOf" srcId="{7AA1347E-6C14-46F2-AFCE-B60B12BA6960}" destId="{80C5D054-6F52-4CBE-94FC-36BE1AC92589}" srcOrd="2" destOrd="0" presId="urn:microsoft.com/office/officeart/2005/8/layout/orgChart1"/>
    <dgm:cxn modelId="{98B3B444-431C-4103-9148-742D8131CE11}" type="presParOf" srcId="{7AA1347E-6C14-46F2-AFCE-B60B12BA6960}" destId="{2D4780D4-0D77-402F-B26B-E3A849425C5C}" srcOrd="3" destOrd="0" presId="urn:microsoft.com/office/officeart/2005/8/layout/orgChart1"/>
    <dgm:cxn modelId="{5233BA1F-A1BE-428D-8851-3F19248D4B05}" type="presParOf" srcId="{2D4780D4-0D77-402F-B26B-E3A849425C5C}" destId="{7F1352D7-D54D-4EFB-A7E1-096008D4ABCD}" srcOrd="0" destOrd="0" presId="urn:microsoft.com/office/officeart/2005/8/layout/orgChart1"/>
    <dgm:cxn modelId="{D86F5639-78DD-42CA-B86A-A32D60D7B9B0}" type="presParOf" srcId="{7F1352D7-D54D-4EFB-A7E1-096008D4ABCD}" destId="{313A2E3A-2A4E-4313-B14F-548EB2F9848C}" srcOrd="0" destOrd="0" presId="urn:microsoft.com/office/officeart/2005/8/layout/orgChart1"/>
    <dgm:cxn modelId="{14F4C784-2130-461C-8C69-F0E396FFAB6A}" type="presParOf" srcId="{7F1352D7-D54D-4EFB-A7E1-096008D4ABCD}" destId="{0CEAD269-D1A7-4263-BE9E-73E92FC07C3D}" srcOrd="1" destOrd="0" presId="urn:microsoft.com/office/officeart/2005/8/layout/orgChart1"/>
    <dgm:cxn modelId="{A922A2B8-B425-4CE9-AEB2-6966DE21D056}" type="presParOf" srcId="{2D4780D4-0D77-402F-B26B-E3A849425C5C}" destId="{98776A76-E324-42DD-B75B-10C6BAD751F1}" srcOrd="1" destOrd="0" presId="urn:microsoft.com/office/officeart/2005/8/layout/orgChart1"/>
    <dgm:cxn modelId="{289F76E5-7885-4362-AD18-F2A818631AE3}" type="presParOf" srcId="{98776A76-E324-42DD-B75B-10C6BAD751F1}" destId="{4B90ADF0-4FDC-4537-ACE3-FF452756668F}" srcOrd="0" destOrd="0" presId="urn:microsoft.com/office/officeart/2005/8/layout/orgChart1"/>
    <dgm:cxn modelId="{14BEB6AA-B88C-49A1-AF35-FF3138241199}" type="presParOf" srcId="{98776A76-E324-42DD-B75B-10C6BAD751F1}" destId="{3924C889-7120-4456-B94A-BC34EF2C87B7}" srcOrd="1" destOrd="0" presId="urn:microsoft.com/office/officeart/2005/8/layout/orgChart1"/>
    <dgm:cxn modelId="{BCA16ADD-055C-4268-9C6E-1E9B69D988D0}" type="presParOf" srcId="{3924C889-7120-4456-B94A-BC34EF2C87B7}" destId="{0124E921-A323-4E17-A3F3-0008CDA234AC}" srcOrd="0" destOrd="0" presId="urn:microsoft.com/office/officeart/2005/8/layout/orgChart1"/>
    <dgm:cxn modelId="{E37E39FD-A031-4B1B-AC2B-7180695757D2}" type="presParOf" srcId="{0124E921-A323-4E17-A3F3-0008CDA234AC}" destId="{AC8F89F5-D2B7-4700-9EC8-0360BA855CC7}" srcOrd="0" destOrd="0" presId="urn:microsoft.com/office/officeart/2005/8/layout/orgChart1"/>
    <dgm:cxn modelId="{F5269AB1-469C-43C6-9D83-B598EA20D7FF}" type="presParOf" srcId="{0124E921-A323-4E17-A3F3-0008CDA234AC}" destId="{34B8BD6F-A17F-432C-B919-88704097D49D}" srcOrd="1" destOrd="0" presId="urn:microsoft.com/office/officeart/2005/8/layout/orgChart1"/>
    <dgm:cxn modelId="{4EA83E70-7422-4687-95FE-0A4439B74ED0}" type="presParOf" srcId="{3924C889-7120-4456-B94A-BC34EF2C87B7}" destId="{6A29E02F-6419-44CF-B64B-75187E15F550}" srcOrd="1" destOrd="0" presId="urn:microsoft.com/office/officeart/2005/8/layout/orgChart1"/>
    <dgm:cxn modelId="{BE2056A1-A683-4F19-AA23-5A5545B1E612}" type="presParOf" srcId="{6A29E02F-6419-44CF-B64B-75187E15F550}" destId="{7DCD10B6-1965-46A5-8BB6-6ABAEAB7A725}" srcOrd="0" destOrd="0" presId="urn:microsoft.com/office/officeart/2005/8/layout/orgChart1"/>
    <dgm:cxn modelId="{0F7CDCFB-86E9-461F-9401-2861E8E51AD7}" type="presParOf" srcId="{6A29E02F-6419-44CF-B64B-75187E15F550}" destId="{C478D587-D6B9-4566-8048-951864F33B9C}" srcOrd="1" destOrd="0" presId="urn:microsoft.com/office/officeart/2005/8/layout/orgChart1"/>
    <dgm:cxn modelId="{CFB24BAD-8CFE-4338-A858-8CEEF76CEFB5}" type="presParOf" srcId="{C478D587-D6B9-4566-8048-951864F33B9C}" destId="{EDB2DC26-19BE-4B01-96EA-4A22CF27C693}" srcOrd="0" destOrd="0" presId="urn:microsoft.com/office/officeart/2005/8/layout/orgChart1"/>
    <dgm:cxn modelId="{1B28695E-C034-482F-B292-1C10DE4D9306}" type="presParOf" srcId="{EDB2DC26-19BE-4B01-96EA-4A22CF27C693}" destId="{340D9F69-F5B3-46B1-8EE3-D6D45DCCCF56}" srcOrd="0" destOrd="0" presId="urn:microsoft.com/office/officeart/2005/8/layout/orgChart1"/>
    <dgm:cxn modelId="{4CF95F56-B93C-4D99-95E0-719EB5688D27}" type="presParOf" srcId="{EDB2DC26-19BE-4B01-96EA-4A22CF27C693}" destId="{0170244D-ECDE-43B6-9AF2-A08A5578FFAF}" srcOrd="1" destOrd="0" presId="urn:microsoft.com/office/officeart/2005/8/layout/orgChart1"/>
    <dgm:cxn modelId="{06EFC9E7-A261-4828-9AB2-9CD7556FAF9A}" type="presParOf" srcId="{C478D587-D6B9-4566-8048-951864F33B9C}" destId="{D0AB5B58-B272-4D5A-8D9D-C65BD71E847C}" srcOrd="1" destOrd="0" presId="urn:microsoft.com/office/officeart/2005/8/layout/orgChart1"/>
    <dgm:cxn modelId="{25FC3818-C178-4235-935E-B3DD2E0A80E7}" type="presParOf" srcId="{C478D587-D6B9-4566-8048-951864F33B9C}" destId="{D31A81A8-1F9E-4087-8680-17CE218C734B}" srcOrd="2" destOrd="0" presId="urn:microsoft.com/office/officeart/2005/8/layout/orgChart1"/>
    <dgm:cxn modelId="{1AD4AC0E-7FA4-4BBD-9298-1864E15635C4}" type="presParOf" srcId="{3924C889-7120-4456-B94A-BC34EF2C87B7}" destId="{6D70D059-AD2D-472A-BD45-1953056C09B8}" srcOrd="2" destOrd="0" presId="urn:microsoft.com/office/officeart/2005/8/layout/orgChart1"/>
    <dgm:cxn modelId="{AF76AA87-5514-4F32-B65A-C82A5D884C7F}" type="presParOf" srcId="{98776A76-E324-42DD-B75B-10C6BAD751F1}" destId="{E86F1FD1-6406-48D1-86FF-F53323B24FEF}" srcOrd="2" destOrd="0" presId="urn:microsoft.com/office/officeart/2005/8/layout/orgChart1"/>
    <dgm:cxn modelId="{F0B09CC2-BC23-46E5-8F72-5804C15FCA6F}" type="presParOf" srcId="{98776A76-E324-42DD-B75B-10C6BAD751F1}" destId="{E7665455-63FC-4073-AFA6-BB7FAA504203}" srcOrd="3" destOrd="0" presId="urn:microsoft.com/office/officeart/2005/8/layout/orgChart1"/>
    <dgm:cxn modelId="{07048115-DF14-4A5E-92D1-C4A2D6FFA72C}" type="presParOf" srcId="{E7665455-63FC-4073-AFA6-BB7FAA504203}" destId="{713A5ACE-4EC8-4E4E-BB78-E572D83EB3E5}" srcOrd="0" destOrd="0" presId="urn:microsoft.com/office/officeart/2005/8/layout/orgChart1"/>
    <dgm:cxn modelId="{2DBFF03C-FCDC-4DF9-AAC7-AFB98055FBE4}" type="presParOf" srcId="{713A5ACE-4EC8-4E4E-BB78-E572D83EB3E5}" destId="{457D25BA-45B0-478A-9F8C-137BC597846F}" srcOrd="0" destOrd="0" presId="urn:microsoft.com/office/officeart/2005/8/layout/orgChart1"/>
    <dgm:cxn modelId="{E84B3091-7C48-429A-A0D3-077ED6CA455E}" type="presParOf" srcId="{713A5ACE-4EC8-4E4E-BB78-E572D83EB3E5}" destId="{CCB42FBA-DEF3-4BA8-9183-95B92AB414F0}" srcOrd="1" destOrd="0" presId="urn:microsoft.com/office/officeart/2005/8/layout/orgChart1"/>
    <dgm:cxn modelId="{1A4275C0-CA9C-49B2-A6EF-81BF9C80E703}" type="presParOf" srcId="{E7665455-63FC-4073-AFA6-BB7FAA504203}" destId="{742633D6-C6ED-4D93-BB5F-41AA8863F9BC}" srcOrd="1" destOrd="0" presId="urn:microsoft.com/office/officeart/2005/8/layout/orgChart1"/>
    <dgm:cxn modelId="{D083CB81-BC2E-4B4E-9900-D052F4D0F9CD}" type="presParOf" srcId="{742633D6-C6ED-4D93-BB5F-41AA8863F9BC}" destId="{ABFD11B3-CF36-4C67-9002-332ECC50E73B}" srcOrd="0" destOrd="0" presId="urn:microsoft.com/office/officeart/2005/8/layout/orgChart1"/>
    <dgm:cxn modelId="{2F2CBDBC-DA07-4756-96EE-804B57E18591}" type="presParOf" srcId="{742633D6-C6ED-4D93-BB5F-41AA8863F9BC}" destId="{6AC32241-F434-4632-B692-06E28EBBF3AB}" srcOrd="1" destOrd="0" presId="urn:microsoft.com/office/officeart/2005/8/layout/orgChart1"/>
    <dgm:cxn modelId="{ED209A1A-F584-4FD4-B527-3B3FC77DE976}" type="presParOf" srcId="{6AC32241-F434-4632-B692-06E28EBBF3AB}" destId="{1D4756B8-76F3-403D-B228-50E15D57BCA8}" srcOrd="0" destOrd="0" presId="urn:microsoft.com/office/officeart/2005/8/layout/orgChart1"/>
    <dgm:cxn modelId="{4A4EB9C5-6FBB-447F-A098-5AB56D2CA069}" type="presParOf" srcId="{1D4756B8-76F3-403D-B228-50E15D57BCA8}" destId="{F6DE0FC4-2E96-4B35-BB98-157BC1FDBF59}" srcOrd="0" destOrd="0" presId="urn:microsoft.com/office/officeart/2005/8/layout/orgChart1"/>
    <dgm:cxn modelId="{858AD9A6-5249-4EAE-80C7-52CA20BB342C}" type="presParOf" srcId="{1D4756B8-76F3-403D-B228-50E15D57BCA8}" destId="{7705FE7F-508A-4552-9536-2286D69F36EA}" srcOrd="1" destOrd="0" presId="urn:microsoft.com/office/officeart/2005/8/layout/orgChart1"/>
    <dgm:cxn modelId="{75F83965-31EE-47B3-9065-8E7C92E332EB}" type="presParOf" srcId="{6AC32241-F434-4632-B692-06E28EBBF3AB}" destId="{97E90D49-3DFA-4F16-BDF5-874F5B4AC9C1}" srcOrd="1" destOrd="0" presId="urn:microsoft.com/office/officeart/2005/8/layout/orgChart1"/>
    <dgm:cxn modelId="{7D7F0463-5D3C-4CE7-98FC-D604526ADEAC}" type="presParOf" srcId="{6AC32241-F434-4632-B692-06E28EBBF3AB}" destId="{52849D17-D140-4713-8179-9D0CD71811A1}" srcOrd="2" destOrd="0" presId="urn:microsoft.com/office/officeart/2005/8/layout/orgChart1"/>
    <dgm:cxn modelId="{66148DA2-E97D-4041-9644-69F92E6C6C1B}" type="presParOf" srcId="{742633D6-C6ED-4D93-BB5F-41AA8863F9BC}" destId="{A1F1D78A-3FFF-433F-AD76-4AB0314EA03D}" srcOrd="2" destOrd="0" presId="urn:microsoft.com/office/officeart/2005/8/layout/orgChart1"/>
    <dgm:cxn modelId="{726D3E2D-9AD6-4EFC-A426-B5676325FE57}" type="presParOf" srcId="{742633D6-C6ED-4D93-BB5F-41AA8863F9BC}" destId="{4AE00847-CFE5-4F09-8C32-63C3E05D9F96}" srcOrd="3" destOrd="0" presId="urn:microsoft.com/office/officeart/2005/8/layout/orgChart1"/>
    <dgm:cxn modelId="{EBA1291B-2D8F-4523-9E21-3121E23690BC}" type="presParOf" srcId="{4AE00847-CFE5-4F09-8C32-63C3E05D9F96}" destId="{490B9E6A-3D59-4444-B4D6-5409B99AD346}" srcOrd="0" destOrd="0" presId="urn:microsoft.com/office/officeart/2005/8/layout/orgChart1"/>
    <dgm:cxn modelId="{803E1342-4452-486E-8D30-5DCF24A0D9DA}" type="presParOf" srcId="{490B9E6A-3D59-4444-B4D6-5409B99AD346}" destId="{C9460910-B55B-4944-8C3D-A721E20434E1}" srcOrd="0" destOrd="0" presId="urn:microsoft.com/office/officeart/2005/8/layout/orgChart1"/>
    <dgm:cxn modelId="{ACB41AAA-0CE4-4733-9840-F5809F64F20E}" type="presParOf" srcId="{490B9E6A-3D59-4444-B4D6-5409B99AD346}" destId="{2509481F-1F25-4C6A-89B4-2114794A78B5}" srcOrd="1" destOrd="0" presId="urn:microsoft.com/office/officeart/2005/8/layout/orgChart1"/>
    <dgm:cxn modelId="{3BD4DD00-C689-428A-AA11-48C39E2F5A44}" type="presParOf" srcId="{4AE00847-CFE5-4F09-8C32-63C3E05D9F96}" destId="{F6E88537-9888-4531-97E7-E63734334DA3}" srcOrd="1" destOrd="0" presId="urn:microsoft.com/office/officeart/2005/8/layout/orgChart1"/>
    <dgm:cxn modelId="{7E418943-094B-4A93-988B-D14C90F66F02}" type="presParOf" srcId="{4AE00847-CFE5-4F09-8C32-63C3E05D9F96}" destId="{15349C51-C1E1-46FD-B7AD-059A05C36EF1}" srcOrd="2" destOrd="0" presId="urn:microsoft.com/office/officeart/2005/8/layout/orgChart1"/>
    <dgm:cxn modelId="{DE971888-23AD-4C08-8B03-277FE8A8161D}" type="presParOf" srcId="{E7665455-63FC-4073-AFA6-BB7FAA504203}" destId="{D1E43CC7-65A8-4636-9420-F6D83C4B7837}" srcOrd="2" destOrd="0" presId="urn:microsoft.com/office/officeart/2005/8/layout/orgChart1"/>
    <dgm:cxn modelId="{CB77446C-F708-4CA8-BADA-5EAAE7C0E3E7}" type="presParOf" srcId="{2D4780D4-0D77-402F-B26B-E3A849425C5C}" destId="{AFA40CDB-8387-4648-BF73-E56899D37C50}" srcOrd="2" destOrd="0" presId="urn:microsoft.com/office/officeart/2005/8/layout/orgChart1"/>
    <dgm:cxn modelId="{FA597B46-110E-4ED3-B01F-6B0AE7A9CD09}" type="presParOf" srcId="{7AA1347E-6C14-46F2-AFCE-B60B12BA6960}" destId="{E716D99E-B17B-4660-BE03-7193C50D392B}" srcOrd="4" destOrd="0" presId="urn:microsoft.com/office/officeart/2005/8/layout/orgChart1"/>
    <dgm:cxn modelId="{C6CD4B4B-7E3B-40AE-A820-9D9714D2770E}" type="presParOf" srcId="{7AA1347E-6C14-46F2-AFCE-B60B12BA6960}" destId="{9E0D73A0-768E-4096-AFC3-A37EBAFAB403}" srcOrd="5" destOrd="0" presId="urn:microsoft.com/office/officeart/2005/8/layout/orgChart1"/>
    <dgm:cxn modelId="{5437592B-EAE8-4CB8-AFCF-7095F0C3D55B}" type="presParOf" srcId="{9E0D73A0-768E-4096-AFC3-A37EBAFAB403}" destId="{C52E8922-C183-47E9-BEC6-BA861C0C9215}" srcOrd="0" destOrd="0" presId="urn:microsoft.com/office/officeart/2005/8/layout/orgChart1"/>
    <dgm:cxn modelId="{CF290494-591F-4D66-8BAB-3FCA7FFD56DF}" type="presParOf" srcId="{C52E8922-C183-47E9-BEC6-BA861C0C9215}" destId="{FEC08605-94C4-479A-BC1F-CD4EEEE4423F}" srcOrd="0" destOrd="0" presId="urn:microsoft.com/office/officeart/2005/8/layout/orgChart1"/>
    <dgm:cxn modelId="{5A1984BA-8ABB-4E2F-9B6E-E94D32515CB7}" type="presParOf" srcId="{C52E8922-C183-47E9-BEC6-BA861C0C9215}" destId="{0B84C315-2D80-4D49-B78D-44CAC76A6A8D}" srcOrd="1" destOrd="0" presId="urn:microsoft.com/office/officeart/2005/8/layout/orgChart1"/>
    <dgm:cxn modelId="{F289F3FD-B879-4A34-98E4-FEF37FECCDDB}" type="presParOf" srcId="{9E0D73A0-768E-4096-AFC3-A37EBAFAB403}" destId="{EBAA9BA6-CE5F-4D35-9FA1-DF08FEDC565C}" srcOrd="1" destOrd="0" presId="urn:microsoft.com/office/officeart/2005/8/layout/orgChart1"/>
    <dgm:cxn modelId="{E6CD4F18-CA94-4827-92C7-CD0B6119F222}" type="presParOf" srcId="{EBAA9BA6-CE5F-4D35-9FA1-DF08FEDC565C}" destId="{7F83BDFF-D19A-401D-9EEE-5EF573AABFFF}" srcOrd="0" destOrd="0" presId="urn:microsoft.com/office/officeart/2005/8/layout/orgChart1"/>
    <dgm:cxn modelId="{641CE52B-5094-48D8-A4AF-B0E45A8E82C0}" type="presParOf" srcId="{EBAA9BA6-CE5F-4D35-9FA1-DF08FEDC565C}" destId="{62C82201-9AE7-4570-AFA0-E8826CA33FF1}" srcOrd="1" destOrd="0" presId="urn:microsoft.com/office/officeart/2005/8/layout/orgChart1"/>
    <dgm:cxn modelId="{044CBA76-6690-4686-B29A-86032913BFA1}" type="presParOf" srcId="{62C82201-9AE7-4570-AFA0-E8826CA33FF1}" destId="{688F6ADF-C712-4F0F-96F9-3829E8F42463}" srcOrd="0" destOrd="0" presId="urn:microsoft.com/office/officeart/2005/8/layout/orgChart1"/>
    <dgm:cxn modelId="{17442181-8CE4-4EE5-939E-0A50D5C2307A}" type="presParOf" srcId="{688F6ADF-C712-4F0F-96F9-3829E8F42463}" destId="{0D482E74-CC96-477D-AACA-C23C38C5C382}" srcOrd="0" destOrd="0" presId="urn:microsoft.com/office/officeart/2005/8/layout/orgChart1"/>
    <dgm:cxn modelId="{93AEA5A7-5981-4AE2-8297-2C70649927BE}" type="presParOf" srcId="{688F6ADF-C712-4F0F-96F9-3829E8F42463}" destId="{E43D8CAC-646C-4447-AEED-6EC7689089A1}" srcOrd="1" destOrd="0" presId="urn:microsoft.com/office/officeart/2005/8/layout/orgChart1"/>
    <dgm:cxn modelId="{61229E0C-DAF1-4999-930D-68267B634E5A}" type="presParOf" srcId="{62C82201-9AE7-4570-AFA0-E8826CA33FF1}" destId="{4515F2B2-6236-4F2D-94FE-9EE1A1368569}" srcOrd="1" destOrd="0" presId="urn:microsoft.com/office/officeart/2005/8/layout/orgChart1"/>
    <dgm:cxn modelId="{F675ECFD-DA84-4374-B609-0931955111BB}" type="presParOf" srcId="{4515F2B2-6236-4F2D-94FE-9EE1A1368569}" destId="{0064A347-707C-43A3-943B-F012ACB8C40B}" srcOrd="0" destOrd="0" presId="urn:microsoft.com/office/officeart/2005/8/layout/orgChart1"/>
    <dgm:cxn modelId="{49338851-E8A3-4E47-8338-4F43D074A14A}" type="presParOf" srcId="{4515F2B2-6236-4F2D-94FE-9EE1A1368569}" destId="{C860E8E3-1B18-4F16-80BC-5933F35988E0}" srcOrd="1" destOrd="0" presId="urn:microsoft.com/office/officeart/2005/8/layout/orgChart1"/>
    <dgm:cxn modelId="{24F6D327-23A8-4CF0-BD38-38292FEA38A5}" type="presParOf" srcId="{C860E8E3-1B18-4F16-80BC-5933F35988E0}" destId="{A534BCF9-FE2C-432F-904B-062F24D77CFC}" srcOrd="0" destOrd="0" presId="urn:microsoft.com/office/officeart/2005/8/layout/orgChart1"/>
    <dgm:cxn modelId="{C3781E59-B0FB-4209-BEE1-5A4A5A7250BA}" type="presParOf" srcId="{A534BCF9-FE2C-432F-904B-062F24D77CFC}" destId="{D5DEDF09-6DFB-474A-B5CE-68779FA14849}" srcOrd="0" destOrd="0" presId="urn:microsoft.com/office/officeart/2005/8/layout/orgChart1"/>
    <dgm:cxn modelId="{688D9896-8607-4350-AEAF-8ADF4A360E3B}" type="presParOf" srcId="{A534BCF9-FE2C-432F-904B-062F24D77CFC}" destId="{5EBFDEAE-6857-471A-B49A-9312CA8864B6}" srcOrd="1" destOrd="0" presId="urn:microsoft.com/office/officeart/2005/8/layout/orgChart1"/>
    <dgm:cxn modelId="{21F1B5FB-7DA5-4668-9412-5D8DAC6EEAB5}" type="presParOf" srcId="{C860E8E3-1B18-4F16-80BC-5933F35988E0}" destId="{757A74A6-1FCF-404B-BF30-442E6EF5B59B}" srcOrd="1" destOrd="0" presId="urn:microsoft.com/office/officeart/2005/8/layout/orgChart1"/>
    <dgm:cxn modelId="{1DCDB4E0-3E77-4387-9343-D95A3B9CC367}" type="presParOf" srcId="{C860E8E3-1B18-4F16-80BC-5933F35988E0}" destId="{0ACDD7F0-CCE2-4506-8C4E-85C56FB52315}" srcOrd="2" destOrd="0" presId="urn:microsoft.com/office/officeart/2005/8/layout/orgChart1"/>
    <dgm:cxn modelId="{FE3A9F09-E931-4424-A58F-796480E7EC9B}" type="presParOf" srcId="{62C82201-9AE7-4570-AFA0-E8826CA33FF1}" destId="{B8EC1B6F-59B8-456F-A616-62C3498FF564}" srcOrd="2" destOrd="0" presId="urn:microsoft.com/office/officeart/2005/8/layout/orgChart1"/>
    <dgm:cxn modelId="{287A974A-8A6C-47FA-B6D6-AAF7078DAEE4}" type="presParOf" srcId="{EBAA9BA6-CE5F-4D35-9FA1-DF08FEDC565C}" destId="{329C8CCE-470E-44E0-B648-EABB110C033A}" srcOrd="2" destOrd="0" presId="urn:microsoft.com/office/officeart/2005/8/layout/orgChart1"/>
    <dgm:cxn modelId="{D7D3A146-2E21-4FF4-B859-EEFF7E87C7AF}" type="presParOf" srcId="{EBAA9BA6-CE5F-4D35-9FA1-DF08FEDC565C}" destId="{D9155B6B-C3C7-4B17-85E5-FDC38EBEBD64}" srcOrd="3" destOrd="0" presId="urn:microsoft.com/office/officeart/2005/8/layout/orgChart1"/>
    <dgm:cxn modelId="{5851D9A0-AF76-4DDB-9276-A790FE9974AD}" type="presParOf" srcId="{D9155B6B-C3C7-4B17-85E5-FDC38EBEBD64}" destId="{B2E94E15-E1B5-4270-BD31-63FC55A27070}" srcOrd="0" destOrd="0" presId="urn:microsoft.com/office/officeart/2005/8/layout/orgChart1"/>
    <dgm:cxn modelId="{6DBF0C65-5690-4D2F-BF1B-8F9D22C8615F}" type="presParOf" srcId="{B2E94E15-E1B5-4270-BD31-63FC55A27070}" destId="{4757DC47-CDBC-4E4E-A286-63E96CAFB803}" srcOrd="0" destOrd="0" presId="urn:microsoft.com/office/officeart/2005/8/layout/orgChart1"/>
    <dgm:cxn modelId="{504EAED8-8CB8-4F11-8D47-D862F4847442}" type="presParOf" srcId="{B2E94E15-E1B5-4270-BD31-63FC55A27070}" destId="{33D12A9A-0088-45FB-8EF4-918880B6BB52}" srcOrd="1" destOrd="0" presId="urn:microsoft.com/office/officeart/2005/8/layout/orgChart1"/>
    <dgm:cxn modelId="{8707C087-BB68-47FD-A2CC-223E69670405}" type="presParOf" srcId="{D9155B6B-C3C7-4B17-85E5-FDC38EBEBD64}" destId="{2F6C5DEA-195A-4955-8F68-438456EC4326}" srcOrd="1" destOrd="0" presId="urn:microsoft.com/office/officeart/2005/8/layout/orgChart1"/>
    <dgm:cxn modelId="{E6DBE6FF-328A-4C77-92A5-3424EAC3C374}" type="presParOf" srcId="{2F6C5DEA-195A-4955-8F68-438456EC4326}" destId="{0484BBF1-E1C1-4C9D-B2BF-FF5563D380BD}" srcOrd="0" destOrd="0" presId="urn:microsoft.com/office/officeart/2005/8/layout/orgChart1"/>
    <dgm:cxn modelId="{4868953F-2CC7-4142-A59A-35922E74A2D5}" type="presParOf" srcId="{2F6C5DEA-195A-4955-8F68-438456EC4326}" destId="{F4080265-27E7-45D5-8AC8-915C9801DE9F}" srcOrd="1" destOrd="0" presId="urn:microsoft.com/office/officeart/2005/8/layout/orgChart1"/>
    <dgm:cxn modelId="{08435BFD-3BE3-474B-8194-5C3FBE8D41BF}" type="presParOf" srcId="{F4080265-27E7-45D5-8AC8-915C9801DE9F}" destId="{DF3BE46A-BE25-49CE-9737-0E8295222BFF}" srcOrd="0" destOrd="0" presId="urn:microsoft.com/office/officeart/2005/8/layout/orgChart1"/>
    <dgm:cxn modelId="{6C6213CF-42D9-4C69-8C13-B4E159C1D8E7}" type="presParOf" srcId="{DF3BE46A-BE25-49CE-9737-0E8295222BFF}" destId="{A249B7C0-EEE7-4B17-ADE6-2EDE384D27FC}" srcOrd="0" destOrd="0" presId="urn:microsoft.com/office/officeart/2005/8/layout/orgChart1"/>
    <dgm:cxn modelId="{3918CB48-929A-44FD-B0F7-DEDB62A672EA}" type="presParOf" srcId="{DF3BE46A-BE25-49CE-9737-0E8295222BFF}" destId="{66221384-8077-42A4-8B52-AE0DB82CCD37}" srcOrd="1" destOrd="0" presId="urn:microsoft.com/office/officeart/2005/8/layout/orgChart1"/>
    <dgm:cxn modelId="{10C2F89C-1D80-4B1F-8D32-903F32B7680F}" type="presParOf" srcId="{F4080265-27E7-45D5-8AC8-915C9801DE9F}" destId="{D4C8CE41-B996-43C5-AACB-F8E55341D8D8}" srcOrd="1" destOrd="0" presId="urn:microsoft.com/office/officeart/2005/8/layout/orgChart1"/>
    <dgm:cxn modelId="{D3013963-F38D-4D28-92AD-88EBB9D34622}" type="presParOf" srcId="{F4080265-27E7-45D5-8AC8-915C9801DE9F}" destId="{D7F10EBD-98B0-45D2-AEB9-5C902F9B8ED2}" srcOrd="2" destOrd="0" presId="urn:microsoft.com/office/officeart/2005/8/layout/orgChart1"/>
    <dgm:cxn modelId="{9511BAE3-1118-483B-924E-A900749EFD0E}" type="presParOf" srcId="{D9155B6B-C3C7-4B17-85E5-FDC38EBEBD64}" destId="{4B7A2A91-720A-4108-B4BB-1C0857EDDC95}" srcOrd="2" destOrd="0" presId="urn:microsoft.com/office/officeart/2005/8/layout/orgChart1"/>
    <dgm:cxn modelId="{76A5CC7E-90AF-48FA-8EAE-A72230EEDC53}" type="presParOf" srcId="{EBAA9BA6-CE5F-4D35-9FA1-DF08FEDC565C}" destId="{5DC2B2D9-E73A-4EFD-926A-2CF9B7CB34E8}" srcOrd="4" destOrd="0" presId="urn:microsoft.com/office/officeart/2005/8/layout/orgChart1"/>
    <dgm:cxn modelId="{6447F52E-6952-412C-8F18-6DF73973A59F}" type="presParOf" srcId="{EBAA9BA6-CE5F-4D35-9FA1-DF08FEDC565C}" destId="{6D239AC2-1675-4866-B623-D47BD1EC97B7}" srcOrd="5" destOrd="0" presId="urn:microsoft.com/office/officeart/2005/8/layout/orgChart1"/>
    <dgm:cxn modelId="{097EFE94-A3ED-4E00-90B2-3E95BBC8C925}" type="presParOf" srcId="{6D239AC2-1675-4866-B623-D47BD1EC97B7}" destId="{75BB2236-BE35-4DE1-9A0D-8056B51BF1EF}" srcOrd="0" destOrd="0" presId="urn:microsoft.com/office/officeart/2005/8/layout/orgChart1"/>
    <dgm:cxn modelId="{646D4A86-17B9-4F48-B757-E331C1B95941}" type="presParOf" srcId="{75BB2236-BE35-4DE1-9A0D-8056B51BF1EF}" destId="{35E61991-A817-450C-9D5B-A8FA01D3A16C}" srcOrd="0" destOrd="0" presId="urn:microsoft.com/office/officeart/2005/8/layout/orgChart1"/>
    <dgm:cxn modelId="{F7EC6442-A245-4BCA-ACBE-24F0E5F4320B}" type="presParOf" srcId="{75BB2236-BE35-4DE1-9A0D-8056B51BF1EF}" destId="{1BFF7F8D-0224-4B24-B6B7-D02F502F8851}" srcOrd="1" destOrd="0" presId="urn:microsoft.com/office/officeart/2005/8/layout/orgChart1"/>
    <dgm:cxn modelId="{8360F7EA-9DF0-45B7-A87E-595207805975}" type="presParOf" srcId="{6D239AC2-1675-4866-B623-D47BD1EC97B7}" destId="{F4087B0E-2391-489B-81CE-67A324D0C057}" srcOrd="1" destOrd="0" presId="urn:microsoft.com/office/officeart/2005/8/layout/orgChart1"/>
    <dgm:cxn modelId="{E97CA27E-F271-4D84-86E9-3862F7ACA729}" type="presParOf" srcId="{F4087B0E-2391-489B-81CE-67A324D0C057}" destId="{E40CA1B9-0ADB-4FD7-BE74-9173256EE104}" srcOrd="0" destOrd="0" presId="urn:microsoft.com/office/officeart/2005/8/layout/orgChart1"/>
    <dgm:cxn modelId="{74CFB461-D535-429B-A977-A502CCDF0587}" type="presParOf" srcId="{F4087B0E-2391-489B-81CE-67A324D0C057}" destId="{CFBEBD2E-3976-4B04-AA78-EF6E8C058E7B}" srcOrd="1" destOrd="0" presId="urn:microsoft.com/office/officeart/2005/8/layout/orgChart1"/>
    <dgm:cxn modelId="{62BF8AC2-6B9D-49AC-9177-F2CF5E6328B1}" type="presParOf" srcId="{CFBEBD2E-3976-4B04-AA78-EF6E8C058E7B}" destId="{B4041003-D8C1-4AAF-B38B-CB8F73409822}" srcOrd="0" destOrd="0" presId="urn:microsoft.com/office/officeart/2005/8/layout/orgChart1"/>
    <dgm:cxn modelId="{1DACFA73-1DB2-4A2E-8F4E-F48C083FD412}" type="presParOf" srcId="{B4041003-D8C1-4AAF-B38B-CB8F73409822}" destId="{D2299305-5B37-4966-BBC2-E9057D3C1FA4}" srcOrd="0" destOrd="0" presId="urn:microsoft.com/office/officeart/2005/8/layout/orgChart1"/>
    <dgm:cxn modelId="{4B2984FB-4BF0-40C3-88A8-325D1F918E14}" type="presParOf" srcId="{B4041003-D8C1-4AAF-B38B-CB8F73409822}" destId="{7D3EEE92-7717-4225-94BB-C7AEA0438EB0}" srcOrd="1" destOrd="0" presId="urn:microsoft.com/office/officeart/2005/8/layout/orgChart1"/>
    <dgm:cxn modelId="{407E89FC-21FC-49A5-9030-2852E9523490}" type="presParOf" srcId="{CFBEBD2E-3976-4B04-AA78-EF6E8C058E7B}" destId="{92362A0C-29CC-46F3-BD16-783EA4270401}" srcOrd="1" destOrd="0" presId="urn:microsoft.com/office/officeart/2005/8/layout/orgChart1"/>
    <dgm:cxn modelId="{1D8B7AA0-4FDC-4ECD-A559-3E7B0FCA61CE}" type="presParOf" srcId="{CFBEBD2E-3976-4B04-AA78-EF6E8C058E7B}" destId="{49D4A013-8732-41BF-BCA4-7E085F5CA0AE}" srcOrd="2" destOrd="0" presId="urn:microsoft.com/office/officeart/2005/8/layout/orgChart1"/>
    <dgm:cxn modelId="{F44BB550-467F-4E46-8D8E-F169B591910C}" type="presParOf" srcId="{6D239AC2-1675-4866-B623-D47BD1EC97B7}" destId="{D3E4653D-6369-432A-8E2D-EF9035023E79}" srcOrd="2" destOrd="0" presId="urn:microsoft.com/office/officeart/2005/8/layout/orgChart1"/>
    <dgm:cxn modelId="{55167E21-8A1F-4AC1-9779-9DB97B9BF031}" type="presParOf" srcId="{9E0D73A0-768E-4096-AFC3-A37EBAFAB403}" destId="{2DAA647B-B37B-4D17-A51D-215FC772CF2C}" srcOrd="2" destOrd="0" presId="urn:microsoft.com/office/officeart/2005/8/layout/orgChart1"/>
    <dgm:cxn modelId="{520C90B9-5127-49D1-888F-D69EE996573A}" type="presParOf" srcId="{7AA1347E-6C14-46F2-AFCE-B60B12BA6960}" destId="{997B37D2-72AE-4722-AC79-9E8341C4C2AF}" srcOrd="6" destOrd="0" presId="urn:microsoft.com/office/officeart/2005/8/layout/orgChart1"/>
    <dgm:cxn modelId="{B01F830B-1E7D-428B-8FCF-482B9F5AABB5}" type="presParOf" srcId="{7AA1347E-6C14-46F2-AFCE-B60B12BA6960}" destId="{DA0E4A72-77AF-44C8-A966-DA8CFFDFADCD}" srcOrd="7" destOrd="0" presId="urn:microsoft.com/office/officeart/2005/8/layout/orgChart1"/>
    <dgm:cxn modelId="{D22DB582-7EF8-456C-96FB-85910C32FA72}" type="presParOf" srcId="{DA0E4A72-77AF-44C8-A966-DA8CFFDFADCD}" destId="{5452E37D-9163-46C5-99F9-50F91BBB1AD1}" srcOrd="0" destOrd="0" presId="urn:microsoft.com/office/officeart/2005/8/layout/orgChart1"/>
    <dgm:cxn modelId="{5920D362-F9BF-4C81-A848-DF3FFAC3B150}" type="presParOf" srcId="{5452E37D-9163-46C5-99F9-50F91BBB1AD1}" destId="{639D2286-0A2D-4085-AF2C-18023D5F5377}" srcOrd="0" destOrd="0" presId="urn:microsoft.com/office/officeart/2005/8/layout/orgChart1"/>
    <dgm:cxn modelId="{44B59A8A-83C1-476A-BC74-A28FB477903C}" type="presParOf" srcId="{5452E37D-9163-46C5-99F9-50F91BBB1AD1}" destId="{1609759F-AAB5-4D3C-AAD5-59086CDB82A7}" srcOrd="1" destOrd="0" presId="urn:microsoft.com/office/officeart/2005/8/layout/orgChart1"/>
    <dgm:cxn modelId="{281732DB-9608-4558-A3F2-501B9D71858A}" type="presParOf" srcId="{DA0E4A72-77AF-44C8-A966-DA8CFFDFADCD}" destId="{709FFE41-E015-4419-8242-6FC069ADCA77}" srcOrd="1" destOrd="0" presId="urn:microsoft.com/office/officeart/2005/8/layout/orgChart1"/>
    <dgm:cxn modelId="{874A55D5-B085-40E1-B6B5-38AC5000959E}" type="presParOf" srcId="{709FFE41-E015-4419-8242-6FC069ADCA77}" destId="{1EFDD591-2181-4E87-82F4-78C6004364CF}" srcOrd="0" destOrd="0" presId="urn:microsoft.com/office/officeart/2005/8/layout/orgChart1"/>
    <dgm:cxn modelId="{50DF45D6-C9FF-40EB-B841-B39B7D09901E}" type="presParOf" srcId="{709FFE41-E015-4419-8242-6FC069ADCA77}" destId="{154E5DF9-DF71-4E54-966B-085BE6EE713D}" srcOrd="1" destOrd="0" presId="urn:microsoft.com/office/officeart/2005/8/layout/orgChart1"/>
    <dgm:cxn modelId="{6CA192FF-3AF3-4AAA-90BF-38CE79D762A8}" type="presParOf" srcId="{154E5DF9-DF71-4E54-966B-085BE6EE713D}" destId="{E34B37A5-C28F-4847-984B-7FDDF6CCF4F2}" srcOrd="0" destOrd="0" presId="urn:microsoft.com/office/officeart/2005/8/layout/orgChart1"/>
    <dgm:cxn modelId="{F6A6AC03-7DD5-439B-A8D0-871C32C69FA9}" type="presParOf" srcId="{E34B37A5-C28F-4847-984B-7FDDF6CCF4F2}" destId="{6F7F768C-98FD-44C3-8E24-6562EF812ACB}" srcOrd="0" destOrd="0" presId="urn:microsoft.com/office/officeart/2005/8/layout/orgChart1"/>
    <dgm:cxn modelId="{DC46DBF7-894D-4FCB-833B-54D36725A6C6}" type="presParOf" srcId="{E34B37A5-C28F-4847-984B-7FDDF6CCF4F2}" destId="{E5467311-AC90-451B-AA9C-445E480A152B}" srcOrd="1" destOrd="0" presId="urn:microsoft.com/office/officeart/2005/8/layout/orgChart1"/>
    <dgm:cxn modelId="{FB901F2E-ADE2-4AEB-9BBD-10E7EEB5433D}" type="presParOf" srcId="{154E5DF9-DF71-4E54-966B-085BE6EE713D}" destId="{A3AC8C45-7B70-46CA-8BDC-36204B722E2B}" srcOrd="1" destOrd="0" presId="urn:microsoft.com/office/officeart/2005/8/layout/orgChart1"/>
    <dgm:cxn modelId="{8D325E45-4CE3-4078-B759-02CFF5DD7506}" type="presParOf" srcId="{154E5DF9-DF71-4E54-966B-085BE6EE713D}" destId="{E284C60E-C6C7-4821-BDC1-FAC593C364FD}" srcOrd="2" destOrd="0" presId="urn:microsoft.com/office/officeart/2005/8/layout/orgChart1"/>
    <dgm:cxn modelId="{3321AB9C-AD7E-43D9-B10F-55AC78687D7E}" type="presParOf" srcId="{709FFE41-E015-4419-8242-6FC069ADCA77}" destId="{52F3121A-2043-4165-8D77-80291D47AA94}" srcOrd="2" destOrd="0" presId="urn:microsoft.com/office/officeart/2005/8/layout/orgChart1"/>
    <dgm:cxn modelId="{9E5181EB-4D19-4852-9D41-61B8F9F3A1AD}" type="presParOf" srcId="{709FFE41-E015-4419-8242-6FC069ADCA77}" destId="{08C37159-D56C-4AAD-81DA-6AD4A4D9CF89}" srcOrd="3" destOrd="0" presId="urn:microsoft.com/office/officeart/2005/8/layout/orgChart1"/>
    <dgm:cxn modelId="{2D5FFE3C-0E23-47B8-80E6-B27671D349BA}" type="presParOf" srcId="{08C37159-D56C-4AAD-81DA-6AD4A4D9CF89}" destId="{8461E181-1189-4F4C-8829-888A254DF879}" srcOrd="0" destOrd="0" presId="urn:microsoft.com/office/officeart/2005/8/layout/orgChart1"/>
    <dgm:cxn modelId="{59B6F9BE-BB99-49A3-91C1-2C0E6881AC47}" type="presParOf" srcId="{8461E181-1189-4F4C-8829-888A254DF879}" destId="{F35B96F1-5063-4156-A772-325FEBA1CE11}" srcOrd="0" destOrd="0" presId="urn:microsoft.com/office/officeart/2005/8/layout/orgChart1"/>
    <dgm:cxn modelId="{DE674E83-4E9E-4E89-869C-905F148C0288}" type="presParOf" srcId="{8461E181-1189-4F4C-8829-888A254DF879}" destId="{33F6EDE7-C04C-4AC7-8407-9F4C77A9F473}" srcOrd="1" destOrd="0" presId="urn:microsoft.com/office/officeart/2005/8/layout/orgChart1"/>
    <dgm:cxn modelId="{DF8A8EAF-14E7-4D7F-B413-7EEE0651E334}" type="presParOf" srcId="{08C37159-D56C-4AAD-81DA-6AD4A4D9CF89}" destId="{F230267C-DFBD-416C-8139-A9719C30C8AC}" srcOrd="1" destOrd="0" presId="urn:microsoft.com/office/officeart/2005/8/layout/orgChart1"/>
    <dgm:cxn modelId="{D931DAA1-DDC1-4CCE-8E37-8EC318EB5B05}" type="presParOf" srcId="{08C37159-D56C-4AAD-81DA-6AD4A4D9CF89}" destId="{71ADA38D-EC5D-4C6F-8269-99C8A216D6D5}" srcOrd="2" destOrd="0" presId="urn:microsoft.com/office/officeart/2005/8/layout/orgChart1"/>
    <dgm:cxn modelId="{E85BF6F7-B193-4F53-B63F-BE9E65DCA46C}" type="presParOf" srcId="{DA0E4A72-77AF-44C8-A966-DA8CFFDFADCD}" destId="{1E56A46C-1C50-434A-8F8D-802FA219E2E2}" srcOrd="2" destOrd="0" presId="urn:microsoft.com/office/officeart/2005/8/layout/orgChart1"/>
    <dgm:cxn modelId="{290A5BA6-9E02-4D25-8302-498FB70B237F}" type="presParOf" srcId="{17AF8D7F-1AF4-4795-AD41-8E168117F14A}" destId="{C320ECEA-C8F7-45D3-AC1B-7F2AC4E5FC3A}" srcOrd="2" destOrd="0" presId="urn:microsoft.com/office/officeart/2005/8/layout/orgChart1"/>
  </dgm:cxnLst>
  <dgm:bg/>
  <dgm:whole/>
  <dgm:extLst>
    <a:ext uri="http://schemas.microsoft.com/office/drawing/2008/diagram">
      <dsp:dataModelExt xmlns:dsp="http://schemas.microsoft.com/office/drawing/2008/diagram" relId="rId34"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BC3A8295-8754-4A6C-A455-2AF5522F6BE0}" type="doc">
      <dgm:prSet loTypeId="urn:microsoft.com/office/officeart/2005/8/layout/hierarchy2" loCatId="hierarchy" qsTypeId="urn:microsoft.com/office/officeart/2005/8/quickstyle/simple1" qsCatId="simple" csTypeId="urn:microsoft.com/office/officeart/2005/8/colors/accent0_3" csCatId="mainScheme" phldr="1"/>
      <dgm:spPr/>
      <dgm:t>
        <a:bodyPr/>
        <a:lstStyle/>
        <a:p>
          <a:endParaRPr lang="en-US"/>
        </a:p>
      </dgm:t>
    </dgm:pt>
    <dgm:pt modelId="{2B9065CA-B210-4051-BB1F-DDD7148FB353}">
      <dgm:prSet phldrT="[Text]"/>
      <dgm:spPr/>
      <dgm:t>
        <a:bodyPr/>
        <a:lstStyle/>
        <a:p>
          <a:pPr algn="ctr"/>
          <a:r>
            <a:rPr lang="en-US"/>
            <a:t>Safety</a:t>
          </a:r>
        </a:p>
      </dgm:t>
    </dgm:pt>
    <dgm:pt modelId="{C8A7F027-CE16-4401-89E2-9D393B24BAFB}" type="parTrans" cxnId="{EA0B7AA1-A60E-41B1-AD14-4F4F7B5CD52E}">
      <dgm:prSet/>
      <dgm:spPr/>
      <dgm:t>
        <a:bodyPr/>
        <a:lstStyle/>
        <a:p>
          <a:pPr algn="ctr"/>
          <a:endParaRPr lang="en-US"/>
        </a:p>
      </dgm:t>
    </dgm:pt>
    <dgm:pt modelId="{CD323E09-8964-4FE0-B102-ED29D1D687AF}" type="sibTrans" cxnId="{EA0B7AA1-A60E-41B1-AD14-4F4F7B5CD52E}">
      <dgm:prSet/>
      <dgm:spPr/>
      <dgm:t>
        <a:bodyPr/>
        <a:lstStyle/>
        <a:p>
          <a:pPr algn="ctr"/>
          <a:endParaRPr lang="en-US"/>
        </a:p>
      </dgm:t>
    </dgm:pt>
    <dgm:pt modelId="{168F7A9D-6952-4A4F-A592-A02E154B9931}">
      <dgm:prSet phldrT="[Text]"/>
      <dgm:spPr/>
      <dgm:t>
        <a:bodyPr/>
        <a:lstStyle/>
        <a:p>
          <a:pPr algn="ctr"/>
          <a:r>
            <a:rPr lang="en-US"/>
            <a:t>Drivers &amp; Passengers</a:t>
          </a:r>
        </a:p>
      </dgm:t>
    </dgm:pt>
    <dgm:pt modelId="{A65CD8A9-ECCE-4C2E-8C4E-85911730EE63}" type="parTrans" cxnId="{14DF4484-AB9F-41BB-84EF-C2A78F0EC36F}">
      <dgm:prSet/>
      <dgm:spPr/>
      <dgm:t>
        <a:bodyPr/>
        <a:lstStyle/>
        <a:p>
          <a:pPr algn="ctr"/>
          <a:endParaRPr lang="en-US"/>
        </a:p>
      </dgm:t>
    </dgm:pt>
    <dgm:pt modelId="{3CE533BB-7BAC-49EB-A03B-4B0FD4E94B64}" type="sibTrans" cxnId="{14DF4484-AB9F-41BB-84EF-C2A78F0EC36F}">
      <dgm:prSet/>
      <dgm:spPr/>
      <dgm:t>
        <a:bodyPr/>
        <a:lstStyle/>
        <a:p>
          <a:pPr algn="ctr"/>
          <a:endParaRPr lang="en-US"/>
        </a:p>
      </dgm:t>
    </dgm:pt>
    <dgm:pt modelId="{B64AA70E-5678-418C-9ACF-86422C76303E}">
      <dgm:prSet phldrT="[Text]"/>
      <dgm:spPr/>
      <dgm:t>
        <a:bodyPr/>
        <a:lstStyle/>
        <a:p>
          <a:pPr algn="ctr"/>
          <a:r>
            <a:rPr lang="en-US"/>
            <a:t>Road Design</a:t>
          </a:r>
        </a:p>
      </dgm:t>
    </dgm:pt>
    <dgm:pt modelId="{BB257978-EF20-4B74-A0EA-94E795C9FAA9}" type="parTrans" cxnId="{D7BB084C-E36F-43BE-B28F-9D8052E1BEC5}">
      <dgm:prSet/>
      <dgm:spPr/>
      <dgm:t>
        <a:bodyPr/>
        <a:lstStyle/>
        <a:p>
          <a:pPr algn="ctr"/>
          <a:endParaRPr lang="en-US"/>
        </a:p>
      </dgm:t>
    </dgm:pt>
    <dgm:pt modelId="{139D5066-54E8-4609-8600-B1E4693EE3EA}" type="sibTrans" cxnId="{D7BB084C-E36F-43BE-B28F-9D8052E1BEC5}">
      <dgm:prSet/>
      <dgm:spPr/>
      <dgm:t>
        <a:bodyPr/>
        <a:lstStyle/>
        <a:p>
          <a:pPr algn="ctr"/>
          <a:endParaRPr lang="en-US"/>
        </a:p>
      </dgm:t>
    </dgm:pt>
    <dgm:pt modelId="{FF4816C6-4F2F-4EC1-847A-8D2235150478}">
      <dgm:prSet phldrT="[Text]"/>
      <dgm:spPr/>
      <dgm:t>
        <a:bodyPr/>
        <a:lstStyle/>
        <a:p>
          <a:pPr algn="ctr"/>
          <a:r>
            <a:rPr lang="en-US"/>
            <a:t>Pedestrians</a:t>
          </a:r>
        </a:p>
      </dgm:t>
    </dgm:pt>
    <dgm:pt modelId="{04FA5291-6D43-4BA3-A810-C7F0D657CA49}" type="parTrans" cxnId="{D55C2D85-6CB4-4589-BFA8-23D2AA30A532}">
      <dgm:prSet/>
      <dgm:spPr/>
      <dgm:t>
        <a:bodyPr/>
        <a:lstStyle/>
        <a:p>
          <a:pPr algn="ctr"/>
          <a:endParaRPr lang="en-US"/>
        </a:p>
      </dgm:t>
    </dgm:pt>
    <dgm:pt modelId="{B8E1CC14-5E8A-404D-B566-05E973BEC3B4}" type="sibTrans" cxnId="{D55C2D85-6CB4-4589-BFA8-23D2AA30A532}">
      <dgm:prSet/>
      <dgm:spPr/>
      <dgm:t>
        <a:bodyPr/>
        <a:lstStyle/>
        <a:p>
          <a:pPr algn="ctr"/>
          <a:endParaRPr lang="en-US"/>
        </a:p>
      </dgm:t>
    </dgm:pt>
    <dgm:pt modelId="{E22553CE-70E2-4353-8855-4BB2ECDC5395}">
      <dgm:prSet phldrT="[Text]"/>
      <dgm:spPr/>
      <dgm:t>
        <a:bodyPr/>
        <a:lstStyle/>
        <a:p>
          <a:pPr algn="ctr"/>
          <a:r>
            <a:rPr lang="en-US"/>
            <a:t>Reactive Controls</a:t>
          </a:r>
        </a:p>
      </dgm:t>
    </dgm:pt>
    <dgm:pt modelId="{9018C966-0166-4249-BE76-65843780871A}" type="parTrans" cxnId="{969CEF7D-9EEB-4DD1-B5D3-E589DD71BBAD}">
      <dgm:prSet/>
      <dgm:spPr/>
      <dgm:t>
        <a:bodyPr/>
        <a:lstStyle/>
        <a:p>
          <a:pPr algn="ctr"/>
          <a:endParaRPr lang="en-US"/>
        </a:p>
      </dgm:t>
    </dgm:pt>
    <dgm:pt modelId="{BF3AD762-6C6A-47C6-8CE9-F5C6A3356455}" type="sibTrans" cxnId="{969CEF7D-9EEB-4DD1-B5D3-E589DD71BBAD}">
      <dgm:prSet/>
      <dgm:spPr/>
      <dgm:t>
        <a:bodyPr/>
        <a:lstStyle/>
        <a:p>
          <a:pPr algn="ctr"/>
          <a:endParaRPr lang="en-US"/>
        </a:p>
      </dgm:t>
    </dgm:pt>
    <dgm:pt modelId="{4A74E0FA-AFE2-4250-ADCF-4A401FC45C3C}">
      <dgm:prSet phldrT="[Text]"/>
      <dgm:spPr/>
      <dgm:t>
        <a:bodyPr/>
        <a:lstStyle/>
        <a:p>
          <a:pPr algn="ctr"/>
          <a:r>
            <a:rPr lang="en-US"/>
            <a:t>Proactive Controls</a:t>
          </a:r>
        </a:p>
      </dgm:t>
    </dgm:pt>
    <dgm:pt modelId="{3E02190B-9C89-4096-980C-40D92FA0D3E9}" type="parTrans" cxnId="{7E277749-D07A-4D73-9B5B-CDF321EA9DDC}">
      <dgm:prSet/>
      <dgm:spPr/>
      <dgm:t>
        <a:bodyPr/>
        <a:lstStyle/>
        <a:p>
          <a:pPr algn="ctr"/>
          <a:endParaRPr lang="en-US"/>
        </a:p>
      </dgm:t>
    </dgm:pt>
    <dgm:pt modelId="{76C89AA8-2B7E-486E-AB0F-577CFF0E74D8}" type="sibTrans" cxnId="{7E277749-D07A-4D73-9B5B-CDF321EA9DDC}">
      <dgm:prSet/>
      <dgm:spPr/>
      <dgm:t>
        <a:bodyPr/>
        <a:lstStyle/>
        <a:p>
          <a:pPr algn="ctr"/>
          <a:endParaRPr lang="en-US"/>
        </a:p>
      </dgm:t>
    </dgm:pt>
    <dgm:pt modelId="{2391E862-DB59-41FF-813F-C6A6BBB65C81}">
      <dgm:prSet phldrT="[Text]"/>
      <dgm:spPr/>
      <dgm:t>
        <a:bodyPr/>
        <a:lstStyle/>
        <a:p>
          <a:pPr algn="ctr"/>
          <a:r>
            <a:rPr lang="en-US"/>
            <a:t>Low Tech</a:t>
          </a:r>
        </a:p>
      </dgm:t>
    </dgm:pt>
    <dgm:pt modelId="{76B04AE7-DCF5-4E36-8330-7B6A5A306AF4}" type="parTrans" cxnId="{ED5164EC-51FE-4EED-A19C-409733558707}">
      <dgm:prSet/>
      <dgm:spPr/>
      <dgm:t>
        <a:bodyPr/>
        <a:lstStyle/>
        <a:p>
          <a:pPr algn="ctr"/>
          <a:endParaRPr lang="en-US"/>
        </a:p>
      </dgm:t>
    </dgm:pt>
    <dgm:pt modelId="{4D63C0A8-AE1B-4602-BC9E-F77029926BE3}" type="sibTrans" cxnId="{ED5164EC-51FE-4EED-A19C-409733558707}">
      <dgm:prSet/>
      <dgm:spPr/>
      <dgm:t>
        <a:bodyPr/>
        <a:lstStyle/>
        <a:p>
          <a:pPr algn="ctr"/>
          <a:endParaRPr lang="en-US"/>
        </a:p>
      </dgm:t>
    </dgm:pt>
    <dgm:pt modelId="{AF142EF0-01F8-4704-BC69-EA287F45E72F}">
      <dgm:prSet phldrT="[Text]"/>
      <dgm:spPr/>
      <dgm:t>
        <a:bodyPr/>
        <a:lstStyle/>
        <a:p>
          <a:pPr algn="ctr"/>
          <a:r>
            <a:rPr lang="en-US"/>
            <a:t>Oblivious</a:t>
          </a:r>
        </a:p>
      </dgm:t>
    </dgm:pt>
    <dgm:pt modelId="{34558195-D1C0-4D1C-A2E9-0452540A5AF8}" type="parTrans" cxnId="{020C2AD8-3682-4338-ABEB-E46F89215477}">
      <dgm:prSet/>
      <dgm:spPr/>
      <dgm:t>
        <a:bodyPr/>
        <a:lstStyle/>
        <a:p>
          <a:pPr algn="ctr"/>
          <a:endParaRPr lang="en-US"/>
        </a:p>
      </dgm:t>
    </dgm:pt>
    <dgm:pt modelId="{DFA90241-53CC-4C90-8D9F-E7B159EBD18C}" type="sibTrans" cxnId="{020C2AD8-3682-4338-ABEB-E46F89215477}">
      <dgm:prSet/>
      <dgm:spPr/>
      <dgm:t>
        <a:bodyPr/>
        <a:lstStyle/>
        <a:p>
          <a:pPr algn="ctr"/>
          <a:endParaRPr lang="en-US"/>
        </a:p>
      </dgm:t>
    </dgm:pt>
    <dgm:pt modelId="{CD3AD3C6-283C-4049-A911-3D0548730609}">
      <dgm:prSet phldrT="[Text]"/>
      <dgm:spPr/>
      <dgm:t>
        <a:bodyPr/>
        <a:lstStyle/>
        <a:p>
          <a:pPr algn="ctr"/>
          <a:r>
            <a:rPr lang="en-US"/>
            <a:t>Intoxication</a:t>
          </a:r>
        </a:p>
      </dgm:t>
    </dgm:pt>
    <dgm:pt modelId="{1307E588-06A6-4FA4-A1C2-6454264D4734}" type="parTrans" cxnId="{68E6A3DA-3593-4E35-9192-CC3D707C823E}">
      <dgm:prSet/>
      <dgm:spPr/>
      <dgm:t>
        <a:bodyPr/>
        <a:lstStyle/>
        <a:p>
          <a:pPr algn="ctr"/>
          <a:endParaRPr lang="en-US"/>
        </a:p>
      </dgm:t>
    </dgm:pt>
    <dgm:pt modelId="{7661B225-2AE5-4BC4-92CE-ED5291C0981F}" type="sibTrans" cxnId="{68E6A3DA-3593-4E35-9192-CC3D707C823E}">
      <dgm:prSet/>
      <dgm:spPr/>
      <dgm:t>
        <a:bodyPr/>
        <a:lstStyle/>
        <a:p>
          <a:pPr algn="ctr"/>
          <a:endParaRPr lang="en-US"/>
        </a:p>
      </dgm:t>
    </dgm:pt>
    <dgm:pt modelId="{4F79CE81-BC51-4D58-8E27-008AAE8F6166}">
      <dgm:prSet phldrT="[Text]"/>
      <dgm:spPr/>
      <dgm:t>
        <a:bodyPr/>
        <a:lstStyle/>
        <a:p>
          <a:pPr algn="ctr"/>
          <a:r>
            <a:rPr lang="en-US"/>
            <a:t>Alertness</a:t>
          </a:r>
        </a:p>
      </dgm:t>
    </dgm:pt>
    <dgm:pt modelId="{D61FA558-76AE-491F-B7BC-02B74F880E37}" type="parTrans" cxnId="{91815278-D2CA-4ECA-93A6-DEF17177E65D}">
      <dgm:prSet/>
      <dgm:spPr/>
      <dgm:t>
        <a:bodyPr/>
        <a:lstStyle/>
        <a:p>
          <a:pPr algn="ctr"/>
          <a:endParaRPr lang="en-US"/>
        </a:p>
      </dgm:t>
    </dgm:pt>
    <dgm:pt modelId="{202B92C8-2FB7-46F1-96F9-943AFCEF0CAE}" type="sibTrans" cxnId="{91815278-D2CA-4ECA-93A6-DEF17177E65D}">
      <dgm:prSet/>
      <dgm:spPr/>
      <dgm:t>
        <a:bodyPr/>
        <a:lstStyle/>
        <a:p>
          <a:pPr algn="ctr"/>
          <a:endParaRPr lang="en-US"/>
        </a:p>
      </dgm:t>
    </dgm:pt>
    <dgm:pt modelId="{94E86D89-AFB3-47F5-9E14-5E5E20ABC70A}">
      <dgm:prSet phldrT="[Text]"/>
      <dgm:spPr/>
      <dgm:t>
        <a:bodyPr/>
        <a:lstStyle/>
        <a:p>
          <a:pPr algn="ctr"/>
          <a:r>
            <a:rPr lang="en-US"/>
            <a:t>Tired</a:t>
          </a:r>
        </a:p>
      </dgm:t>
    </dgm:pt>
    <dgm:pt modelId="{57232684-2064-471C-BD19-564A76B10CBA}" type="parTrans" cxnId="{A88E0A89-FD4A-46CA-BE60-8F40DEF484C4}">
      <dgm:prSet/>
      <dgm:spPr/>
      <dgm:t>
        <a:bodyPr/>
        <a:lstStyle/>
        <a:p>
          <a:pPr algn="ctr"/>
          <a:endParaRPr lang="en-US"/>
        </a:p>
      </dgm:t>
    </dgm:pt>
    <dgm:pt modelId="{23DCA9FB-DA03-4241-B81A-1E28DB5811B5}" type="sibTrans" cxnId="{A88E0A89-FD4A-46CA-BE60-8F40DEF484C4}">
      <dgm:prSet/>
      <dgm:spPr/>
      <dgm:t>
        <a:bodyPr/>
        <a:lstStyle/>
        <a:p>
          <a:pPr algn="ctr"/>
          <a:endParaRPr lang="en-US"/>
        </a:p>
      </dgm:t>
    </dgm:pt>
    <dgm:pt modelId="{E63C555F-ADEB-48C9-87CB-EEB8AE682BD5}">
      <dgm:prSet phldrT="[Text]"/>
      <dgm:spPr/>
      <dgm:t>
        <a:bodyPr/>
        <a:lstStyle/>
        <a:p>
          <a:pPr algn="ctr"/>
          <a:r>
            <a:rPr lang="en-US"/>
            <a:t>Seat belts</a:t>
          </a:r>
        </a:p>
      </dgm:t>
    </dgm:pt>
    <dgm:pt modelId="{FE4F012A-0664-48DF-8C3C-170C66924CAE}" type="parTrans" cxnId="{D513A797-B15F-4CA8-AA09-2D79F7EA6D69}">
      <dgm:prSet/>
      <dgm:spPr/>
      <dgm:t>
        <a:bodyPr/>
        <a:lstStyle/>
        <a:p>
          <a:pPr algn="ctr"/>
          <a:endParaRPr lang="en-US"/>
        </a:p>
      </dgm:t>
    </dgm:pt>
    <dgm:pt modelId="{F52B2EB9-16EF-4AF2-9127-024613F2AFE9}" type="sibTrans" cxnId="{D513A797-B15F-4CA8-AA09-2D79F7EA6D69}">
      <dgm:prSet/>
      <dgm:spPr/>
      <dgm:t>
        <a:bodyPr/>
        <a:lstStyle/>
        <a:p>
          <a:pPr algn="ctr"/>
          <a:endParaRPr lang="en-US"/>
        </a:p>
      </dgm:t>
    </dgm:pt>
    <dgm:pt modelId="{91B770DA-918E-4F69-A8FA-F874E18BEDB9}">
      <dgm:prSet phldrT="[Text]"/>
      <dgm:spPr/>
      <dgm:t>
        <a:bodyPr/>
        <a:lstStyle/>
        <a:p>
          <a:pPr algn="ctr"/>
          <a:r>
            <a:rPr lang="en-US"/>
            <a:t>All Wheel Drive</a:t>
          </a:r>
        </a:p>
      </dgm:t>
    </dgm:pt>
    <dgm:pt modelId="{F08343CE-CE6D-40BA-8FBE-51820468949E}" type="parTrans" cxnId="{F833D6AB-4B82-4C7D-9D35-C209D47D22CB}">
      <dgm:prSet/>
      <dgm:spPr/>
      <dgm:t>
        <a:bodyPr/>
        <a:lstStyle/>
        <a:p>
          <a:pPr algn="ctr"/>
          <a:endParaRPr lang="en-US"/>
        </a:p>
      </dgm:t>
    </dgm:pt>
    <dgm:pt modelId="{962FFAD4-0FD6-47F4-B2BE-B3EB052FB48C}" type="sibTrans" cxnId="{F833D6AB-4B82-4C7D-9D35-C209D47D22CB}">
      <dgm:prSet/>
      <dgm:spPr/>
      <dgm:t>
        <a:bodyPr/>
        <a:lstStyle/>
        <a:p>
          <a:pPr algn="ctr"/>
          <a:endParaRPr lang="en-US"/>
        </a:p>
      </dgm:t>
    </dgm:pt>
    <dgm:pt modelId="{D654E19E-FA16-477F-9DD3-F72CFA7DCDBE}">
      <dgm:prSet phldrT="[Text]"/>
      <dgm:spPr/>
      <dgm:t>
        <a:bodyPr/>
        <a:lstStyle/>
        <a:p>
          <a:pPr algn="ctr"/>
          <a:r>
            <a:rPr lang="en-US"/>
            <a:t>Inherient Assumptions</a:t>
          </a:r>
        </a:p>
      </dgm:t>
    </dgm:pt>
    <dgm:pt modelId="{8182C9DE-BE6E-4424-B967-28FE961186A0}" type="parTrans" cxnId="{CB240E70-E264-4C8E-B29F-00167622499B}">
      <dgm:prSet/>
      <dgm:spPr/>
      <dgm:t>
        <a:bodyPr/>
        <a:lstStyle/>
        <a:p>
          <a:pPr algn="ctr"/>
          <a:endParaRPr lang="en-US"/>
        </a:p>
      </dgm:t>
    </dgm:pt>
    <dgm:pt modelId="{E13C36BF-2F3B-480A-AC77-C3C6446C8B29}" type="sibTrans" cxnId="{CB240E70-E264-4C8E-B29F-00167622499B}">
      <dgm:prSet/>
      <dgm:spPr/>
      <dgm:t>
        <a:bodyPr/>
        <a:lstStyle/>
        <a:p>
          <a:pPr algn="ctr"/>
          <a:endParaRPr lang="en-US"/>
        </a:p>
      </dgm:t>
    </dgm:pt>
    <dgm:pt modelId="{9FE2A850-1611-40B5-8515-7CE582C76230}">
      <dgm:prSet phldrT="[Text]"/>
      <dgm:spPr/>
      <dgm:t>
        <a:bodyPr/>
        <a:lstStyle/>
        <a:p>
          <a:pPr algn="ctr"/>
          <a:r>
            <a:rPr lang="en-US"/>
            <a:t>Stop Signs</a:t>
          </a:r>
        </a:p>
      </dgm:t>
    </dgm:pt>
    <dgm:pt modelId="{C8C3EF65-1DC6-4473-BF78-B40D8ABC7084}" type="parTrans" cxnId="{8902252D-211F-4CE7-988E-E3FE12CB946E}">
      <dgm:prSet/>
      <dgm:spPr/>
      <dgm:t>
        <a:bodyPr/>
        <a:lstStyle/>
        <a:p>
          <a:pPr algn="ctr"/>
          <a:endParaRPr lang="en-US"/>
        </a:p>
      </dgm:t>
    </dgm:pt>
    <dgm:pt modelId="{2AB816AE-C395-4B38-B72E-C0B0FDE5DE0C}" type="sibTrans" cxnId="{8902252D-211F-4CE7-988E-E3FE12CB946E}">
      <dgm:prSet/>
      <dgm:spPr/>
      <dgm:t>
        <a:bodyPr/>
        <a:lstStyle/>
        <a:p>
          <a:pPr algn="ctr"/>
          <a:endParaRPr lang="en-US"/>
        </a:p>
      </dgm:t>
    </dgm:pt>
    <dgm:pt modelId="{94A6340C-CADD-4330-8837-B56170B14B53}">
      <dgm:prSet phldrT="[Text]"/>
      <dgm:spPr/>
      <dgm:t>
        <a:bodyPr/>
        <a:lstStyle/>
        <a:p>
          <a:pPr algn="ctr"/>
          <a:r>
            <a:rPr lang="en-US"/>
            <a:t>Locale Specific Knowledge</a:t>
          </a:r>
        </a:p>
      </dgm:t>
    </dgm:pt>
    <dgm:pt modelId="{636BE745-EF9E-42F7-8AC9-28E7AA8852C4}" type="parTrans" cxnId="{CE1C6DF5-CFA2-4BD6-B163-9B283B2D1482}">
      <dgm:prSet/>
      <dgm:spPr/>
      <dgm:t>
        <a:bodyPr/>
        <a:lstStyle/>
        <a:p>
          <a:pPr algn="ctr"/>
          <a:endParaRPr lang="en-US"/>
        </a:p>
      </dgm:t>
    </dgm:pt>
    <dgm:pt modelId="{B0929A34-76DD-474A-A258-9ED0C5D2CCC9}" type="sibTrans" cxnId="{CE1C6DF5-CFA2-4BD6-B163-9B283B2D1482}">
      <dgm:prSet/>
      <dgm:spPr/>
      <dgm:t>
        <a:bodyPr/>
        <a:lstStyle/>
        <a:p>
          <a:pPr algn="ctr"/>
          <a:endParaRPr lang="en-US"/>
        </a:p>
      </dgm:t>
    </dgm:pt>
    <dgm:pt modelId="{3A49E269-852E-4349-BD23-9D89168DC871}" type="pres">
      <dgm:prSet presAssocID="{BC3A8295-8754-4A6C-A455-2AF5522F6BE0}" presName="diagram" presStyleCnt="0">
        <dgm:presLayoutVars>
          <dgm:chPref val="1"/>
          <dgm:dir/>
          <dgm:animOne val="branch"/>
          <dgm:animLvl val="lvl"/>
          <dgm:resizeHandles val="exact"/>
        </dgm:presLayoutVars>
      </dgm:prSet>
      <dgm:spPr/>
    </dgm:pt>
    <dgm:pt modelId="{DB0F2851-DFD6-4B02-9BBB-58EF1CEE974B}" type="pres">
      <dgm:prSet presAssocID="{2B9065CA-B210-4051-BB1F-DDD7148FB353}" presName="root1" presStyleCnt="0"/>
      <dgm:spPr/>
    </dgm:pt>
    <dgm:pt modelId="{D1B9674F-09F9-43D8-A9F5-FFA047CE7D24}" type="pres">
      <dgm:prSet presAssocID="{2B9065CA-B210-4051-BB1F-DDD7148FB353}" presName="LevelOneTextNode" presStyleLbl="node0" presStyleIdx="0" presStyleCnt="1">
        <dgm:presLayoutVars>
          <dgm:chPref val="3"/>
        </dgm:presLayoutVars>
      </dgm:prSet>
      <dgm:spPr/>
    </dgm:pt>
    <dgm:pt modelId="{3504AE11-0B9F-4BC2-BCCA-4F9F54D65663}" type="pres">
      <dgm:prSet presAssocID="{2B9065CA-B210-4051-BB1F-DDD7148FB353}" presName="level2hierChild" presStyleCnt="0"/>
      <dgm:spPr/>
    </dgm:pt>
    <dgm:pt modelId="{C840567A-0548-4240-8C5C-E406D0BD9356}" type="pres">
      <dgm:prSet presAssocID="{A65CD8A9-ECCE-4C2E-8C4E-85911730EE63}" presName="conn2-1" presStyleLbl="parChTrans1D2" presStyleIdx="0" presStyleCnt="3"/>
      <dgm:spPr/>
    </dgm:pt>
    <dgm:pt modelId="{214BDED7-FD21-4507-A1AF-E2C2CF3F2787}" type="pres">
      <dgm:prSet presAssocID="{A65CD8A9-ECCE-4C2E-8C4E-85911730EE63}" presName="connTx" presStyleLbl="parChTrans1D2" presStyleIdx="0" presStyleCnt="3"/>
      <dgm:spPr/>
    </dgm:pt>
    <dgm:pt modelId="{AD5A2D23-0426-4C4F-A91C-DC50E9E966A1}" type="pres">
      <dgm:prSet presAssocID="{168F7A9D-6952-4A4F-A592-A02E154B9931}" presName="root2" presStyleCnt="0"/>
      <dgm:spPr/>
    </dgm:pt>
    <dgm:pt modelId="{1B0B01CF-39A1-4E63-A405-DFFADEDB10D8}" type="pres">
      <dgm:prSet presAssocID="{168F7A9D-6952-4A4F-A592-A02E154B9931}" presName="LevelTwoTextNode" presStyleLbl="node2" presStyleIdx="0" presStyleCnt="3">
        <dgm:presLayoutVars>
          <dgm:chPref val="3"/>
        </dgm:presLayoutVars>
      </dgm:prSet>
      <dgm:spPr/>
    </dgm:pt>
    <dgm:pt modelId="{C5F8949C-D2D0-4E81-AF50-6A10841EE88B}" type="pres">
      <dgm:prSet presAssocID="{168F7A9D-6952-4A4F-A592-A02E154B9931}" presName="level3hierChild" presStyleCnt="0"/>
      <dgm:spPr/>
    </dgm:pt>
    <dgm:pt modelId="{49F80A44-C9A9-4532-B086-A9355EB9AE0F}" type="pres">
      <dgm:prSet presAssocID="{9018C966-0166-4249-BE76-65843780871A}" presName="conn2-1" presStyleLbl="parChTrans1D3" presStyleIdx="0" presStyleCnt="6"/>
      <dgm:spPr/>
    </dgm:pt>
    <dgm:pt modelId="{915ABBFF-4285-4240-88C6-8536B8F27D84}" type="pres">
      <dgm:prSet presAssocID="{9018C966-0166-4249-BE76-65843780871A}" presName="connTx" presStyleLbl="parChTrans1D3" presStyleIdx="0" presStyleCnt="6"/>
      <dgm:spPr/>
    </dgm:pt>
    <dgm:pt modelId="{3A7273DC-3B92-4B2A-B581-FC774BF4C134}" type="pres">
      <dgm:prSet presAssocID="{E22553CE-70E2-4353-8855-4BB2ECDC5395}" presName="root2" presStyleCnt="0"/>
      <dgm:spPr/>
    </dgm:pt>
    <dgm:pt modelId="{2BB7452C-A4F7-4137-A819-8B0EC78AA6C6}" type="pres">
      <dgm:prSet presAssocID="{E22553CE-70E2-4353-8855-4BB2ECDC5395}" presName="LevelTwoTextNode" presStyleLbl="node3" presStyleIdx="0" presStyleCnt="6">
        <dgm:presLayoutVars>
          <dgm:chPref val="3"/>
        </dgm:presLayoutVars>
      </dgm:prSet>
      <dgm:spPr/>
    </dgm:pt>
    <dgm:pt modelId="{8015333A-79F0-44C1-8163-2B989D530B73}" type="pres">
      <dgm:prSet presAssocID="{E22553CE-70E2-4353-8855-4BB2ECDC5395}" presName="level3hierChild" presStyleCnt="0"/>
      <dgm:spPr/>
    </dgm:pt>
    <dgm:pt modelId="{9694CAB0-EC20-4778-8EE6-2CBD37958CA8}" type="pres">
      <dgm:prSet presAssocID="{F08343CE-CE6D-40BA-8FBE-51820468949E}" presName="conn2-1" presStyleLbl="parChTrans1D4" presStyleIdx="0" presStyleCnt="6"/>
      <dgm:spPr/>
    </dgm:pt>
    <dgm:pt modelId="{FD09DCAE-F166-434F-8230-86F789D91342}" type="pres">
      <dgm:prSet presAssocID="{F08343CE-CE6D-40BA-8FBE-51820468949E}" presName="connTx" presStyleLbl="parChTrans1D4" presStyleIdx="0" presStyleCnt="6"/>
      <dgm:spPr/>
    </dgm:pt>
    <dgm:pt modelId="{CE3AB9CF-4AA7-4B52-9BA3-67CC9BF32E72}" type="pres">
      <dgm:prSet presAssocID="{91B770DA-918E-4F69-A8FA-F874E18BEDB9}" presName="root2" presStyleCnt="0"/>
      <dgm:spPr/>
    </dgm:pt>
    <dgm:pt modelId="{D883C3EC-3825-41E9-B1A2-D8093F412240}" type="pres">
      <dgm:prSet presAssocID="{91B770DA-918E-4F69-A8FA-F874E18BEDB9}" presName="LevelTwoTextNode" presStyleLbl="node4" presStyleIdx="0" presStyleCnt="6">
        <dgm:presLayoutVars>
          <dgm:chPref val="3"/>
        </dgm:presLayoutVars>
      </dgm:prSet>
      <dgm:spPr/>
    </dgm:pt>
    <dgm:pt modelId="{8164E259-B8BA-40AA-99D4-8E4065C27583}" type="pres">
      <dgm:prSet presAssocID="{91B770DA-918E-4F69-A8FA-F874E18BEDB9}" presName="level3hierChild" presStyleCnt="0"/>
      <dgm:spPr/>
    </dgm:pt>
    <dgm:pt modelId="{31314558-3DD8-4284-AFB7-FCB3310B31F9}" type="pres">
      <dgm:prSet presAssocID="{3E02190B-9C89-4096-980C-40D92FA0D3E9}" presName="conn2-1" presStyleLbl="parChTrans1D3" presStyleIdx="1" presStyleCnt="6"/>
      <dgm:spPr/>
    </dgm:pt>
    <dgm:pt modelId="{2752810F-E24D-46D7-A7E4-6BECAB5D58A0}" type="pres">
      <dgm:prSet presAssocID="{3E02190B-9C89-4096-980C-40D92FA0D3E9}" presName="connTx" presStyleLbl="parChTrans1D3" presStyleIdx="1" presStyleCnt="6"/>
      <dgm:spPr/>
    </dgm:pt>
    <dgm:pt modelId="{1C959CC2-C6D6-421D-A48D-A89D664162A8}" type="pres">
      <dgm:prSet presAssocID="{4A74E0FA-AFE2-4250-ADCF-4A401FC45C3C}" presName="root2" presStyleCnt="0"/>
      <dgm:spPr/>
    </dgm:pt>
    <dgm:pt modelId="{FFB095A6-8103-4424-B682-4C19721F62E1}" type="pres">
      <dgm:prSet presAssocID="{4A74E0FA-AFE2-4250-ADCF-4A401FC45C3C}" presName="LevelTwoTextNode" presStyleLbl="node3" presStyleIdx="1" presStyleCnt="6">
        <dgm:presLayoutVars>
          <dgm:chPref val="3"/>
        </dgm:presLayoutVars>
      </dgm:prSet>
      <dgm:spPr/>
    </dgm:pt>
    <dgm:pt modelId="{629FA5D9-F229-4064-A4BE-2CC75E1DCF6A}" type="pres">
      <dgm:prSet presAssocID="{4A74E0FA-AFE2-4250-ADCF-4A401FC45C3C}" presName="level3hierChild" presStyleCnt="0"/>
      <dgm:spPr/>
    </dgm:pt>
    <dgm:pt modelId="{04E6F6FC-818A-4538-AC43-B3592CC77867}" type="pres">
      <dgm:prSet presAssocID="{FE4F012A-0664-48DF-8C3C-170C66924CAE}" presName="conn2-1" presStyleLbl="parChTrans1D4" presStyleIdx="1" presStyleCnt="6"/>
      <dgm:spPr/>
    </dgm:pt>
    <dgm:pt modelId="{467EDAAE-1787-4036-B47B-686790C6B76B}" type="pres">
      <dgm:prSet presAssocID="{FE4F012A-0664-48DF-8C3C-170C66924CAE}" presName="connTx" presStyleLbl="parChTrans1D4" presStyleIdx="1" presStyleCnt="6"/>
      <dgm:spPr/>
    </dgm:pt>
    <dgm:pt modelId="{282ED719-F207-4FED-8A3E-2F97AF68D3E6}" type="pres">
      <dgm:prSet presAssocID="{E63C555F-ADEB-48C9-87CB-EEB8AE682BD5}" presName="root2" presStyleCnt="0"/>
      <dgm:spPr/>
    </dgm:pt>
    <dgm:pt modelId="{22DA1D6B-E47A-4EE5-8FE9-F97E134A9E24}" type="pres">
      <dgm:prSet presAssocID="{E63C555F-ADEB-48C9-87CB-EEB8AE682BD5}" presName="LevelTwoTextNode" presStyleLbl="node4" presStyleIdx="1" presStyleCnt="6">
        <dgm:presLayoutVars>
          <dgm:chPref val="3"/>
        </dgm:presLayoutVars>
      </dgm:prSet>
      <dgm:spPr/>
    </dgm:pt>
    <dgm:pt modelId="{6B6741AF-92EF-4AF6-89B3-E6E5A59BCC91}" type="pres">
      <dgm:prSet presAssocID="{E63C555F-ADEB-48C9-87CB-EEB8AE682BD5}" presName="level3hierChild" presStyleCnt="0"/>
      <dgm:spPr/>
    </dgm:pt>
    <dgm:pt modelId="{C17F9944-AD88-407A-8916-4CF81BA742F2}" type="pres">
      <dgm:prSet presAssocID="{D61FA558-76AE-491F-B7BC-02B74F880E37}" presName="conn2-1" presStyleLbl="parChTrans1D3" presStyleIdx="2" presStyleCnt="6"/>
      <dgm:spPr/>
    </dgm:pt>
    <dgm:pt modelId="{4CDAD2DF-5363-465E-982D-7E577211C524}" type="pres">
      <dgm:prSet presAssocID="{D61FA558-76AE-491F-B7BC-02B74F880E37}" presName="connTx" presStyleLbl="parChTrans1D3" presStyleIdx="2" presStyleCnt="6"/>
      <dgm:spPr/>
    </dgm:pt>
    <dgm:pt modelId="{23F73B79-89AF-4DCE-BD2B-DCB125675AFC}" type="pres">
      <dgm:prSet presAssocID="{4F79CE81-BC51-4D58-8E27-008AAE8F6166}" presName="root2" presStyleCnt="0"/>
      <dgm:spPr/>
    </dgm:pt>
    <dgm:pt modelId="{91FB7637-3937-4B89-9AB8-09403DF3703B}" type="pres">
      <dgm:prSet presAssocID="{4F79CE81-BC51-4D58-8E27-008AAE8F6166}" presName="LevelTwoTextNode" presStyleLbl="node3" presStyleIdx="2" presStyleCnt="6">
        <dgm:presLayoutVars>
          <dgm:chPref val="3"/>
        </dgm:presLayoutVars>
      </dgm:prSet>
      <dgm:spPr/>
    </dgm:pt>
    <dgm:pt modelId="{07613FBE-1CF4-48F6-9271-80A534C6C24F}" type="pres">
      <dgm:prSet presAssocID="{4F79CE81-BC51-4D58-8E27-008AAE8F6166}" presName="level3hierChild" presStyleCnt="0"/>
      <dgm:spPr/>
    </dgm:pt>
    <dgm:pt modelId="{60D88690-3F6A-4AFA-9F08-7C4D571A4D16}" type="pres">
      <dgm:prSet presAssocID="{1307E588-06A6-4FA4-A1C2-6454264D4734}" presName="conn2-1" presStyleLbl="parChTrans1D4" presStyleIdx="2" presStyleCnt="6"/>
      <dgm:spPr/>
    </dgm:pt>
    <dgm:pt modelId="{35C4C0F4-92DB-4C91-9E45-0F48B5E7FCA4}" type="pres">
      <dgm:prSet presAssocID="{1307E588-06A6-4FA4-A1C2-6454264D4734}" presName="connTx" presStyleLbl="parChTrans1D4" presStyleIdx="2" presStyleCnt="6"/>
      <dgm:spPr/>
    </dgm:pt>
    <dgm:pt modelId="{E0AEDAFC-70E1-4975-9192-F62D5FDD4B20}" type="pres">
      <dgm:prSet presAssocID="{CD3AD3C6-283C-4049-A911-3D0548730609}" presName="root2" presStyleCnt="0"/>
      <dgm:spPr/>
    </dgm:pt>
    <dgm:pt modelId="{26F2A769-AE1A-40CF-B3D8-8955EAB7F19E}" type="pres">
      <dgm:prSet presAssocID="{CD3AD3C6-283C-4049-A911-3D0548730609}" presName="LevelTwoTextNode" presStyleLbl="node4" presStyleIdx="2" presStyleCnt="6">
        <dgm:presLayoutVars>
          <dgm:chPref val="3"/>
        </dgm:presLayoutVars>
      </dgm:prSet>
      <dgm:spPr/>
    </dgm:pt>
    <dgm:pt modelId="{EC91CDB6-E0F9-49A5-A8EA-0962E31C2792}" type="pres">
      <dgm:prSet presAssocID="{CD3AD3C6-283C-4049-A911-3D0548730609}" presName="level3hierChild" presStyleCnt="0"/>
      <dgm:spPr/>
    </dgm:pt>
    <dgm:pt modelId="{81BDD6AA-EEB9-4E13-85FE-B13929E2DABB}" type="pres">
      <dgm:prSet presAssocID="{57232684-2064-471C-BD19-564A76B10CBA}" presName="conn2-1" presStyleLbl="parChTrans1D4" presStyleIdx="3" presStyleCnt="6"/>
      <dgm:spPr/>
    </dgm:pt>
    <dgm:pt modelId="{346CB96D-7701-469F-ACA9-7CD3C8AFC154}" type="pres">
      <dgm:prSet presAssocID="{57232684-2064-471C-BD19-564A76B10CBA}" presName="connTx" presStyleLbl="parChTrans1D4" presStyleIdx="3" presStyleCnt="6"/>
      <dgm:spPr/>
    </dgm:pt>
    <dgm:pt modelId="{C21E4C2C-B0A8-497B-AD44-52B67DD2AC1E}" type="pres">
      <dgm:prSet presAssocID="{94E86D89-AFB3-47F5-9E14-5E5E20ABC70A}" presName="root2" presStyleCnt="0"/>
      <dgm:spPr/>
    </dgm:pt>
    <dgm:pt modelId="{5B4E3923-A0F6-4864-B43F-1FF44FE4B5DF}" type="pres">
      <dgm:prSet presAssocID="{94E86D89-AFB3-47F5-9E14-5E5E20ABC70A}" presName="LevelTwoTextNode" presStyleLbl="node4" presStyleIdx="3" presStyleCnt="6">
        <dgm:presLayoutVars>
          <dgm:chPref val="3"/>
        </dgm:presLayoutVars>
      </dgm:prSet>
      <dgm:spPr/>
    </dgm:pt>
    <dgm:pt modelId="{629DB01E-1029-4E2D-963E-4BE555C4DC34}" type="pres">
      <dgm:prSet presAssocID="{94E86D89-AFB3-47F5-9E14-5E5E20ABC70A}" presName="level3hierChild" presStyleCnt="0"/>
      <dgm:spPr/>
    </dgm:pt>
    <dgm:pt modelId="{57A3ABD1-BC5D-4138-A455-FC136A00975F}" type="pres">
      <dgm:prSet presAssocID="{BB257978-EF20-4B74-A0EA-94E795C9FAA9}" presName="conn2-1" presStyleLbl="parChTrans1D2" presStyleIdx="1" presStyleCnt="3"/>
      <dgm:spPr/>
    </dgm:pt>
    <dgm:pt modelId="{EE117353-502F-4008-880B-47A09F8DF5E9}" type="pres">
      <dgm:prSet presAssocID="{BB257978-EF20-4B74-A0EA-94E795C9FAA9}" presName="connTx" presStyleLbl="parChTrans1D2" presStyleIdx="1" presStyleCnt="3"/>
      <dgm:spPr/>
    </dgm:pt>
    <dgm:pt modelId="{442AC89C-78DD-45A3-A722-6D36F690CC0C}" type="pres">
      <dgm:prSet presAssocID="{B64AA70E-5678-418C-9ACF-86422C76303E}" presName="root2" presStyleCnt="0"/>
      <dgm:spPr/>
    </dgm:pt>
    <dgm:pt modelId="{07C152F0-1EDE-43B1-9E91-3A3F9D5DC65B}" type="pres">
      <dgm:prSet presAssocID="{B64AA70E-5678-418C-9ACF-86422C76303E}" presName="LevelTwoTextNode" presStyleLbl="node2" presStyleIdx="1" presStyleCnt="3">
        <dgm:presLayoutVars>
          <dgm:chPref val="3"/>
        </dgm:presLayoutVars>
      </dgm:prSet>
      <dgm:spPr/>
    </dgm:pt>
    <dgm:pt modelId="{92138B66-5F80-4D2E-8E84-71B4E5A333DF}" type="pres">
      <dgm:prSet presAssocID="{B64AA70E-5678-418C-9ACF-86422C76303E}" presName="level3hierChild" presStyleCnt="0"/>
      <dgm:spPr/>
    </dgm:pt>
    <dgm:pt modelId="{FC067A60-BD42-4295-AF88-AB759231CF8C}" type="pres">
      <dgm:prSet presAssocID="{76B04AE7-DCF5-4E36-8330-7B6A5A306AF4}" presName="conn2-1" presStyleLbl="parChTrans1D3" presStyleIdx="3" presStyleCnt="6"/>
      <dgm:spPr/>
    </dgm:pt>
    <dgm:pt modelId="{F3679BC3-1D06-444B-8307-91CD4710D345}" type="pres">
      <dgm:prSet presAssocID="{76B04AE7-DCF5-4E36-8330-7B6A5A306AF4}" presName="connTx" presStyleLbl="parChTrans1D3" presStyleIdx="3" presStyleCnt="6"/>
      <dgm:spPr/>
    </dgm:pt>
    <dgm:pt modelId="{4B3DEC54-B8FB-45AA-946B-872B5BCAFA74}" type="pres">
      <dgm:prSet presAssocID="{2391E862-DB59-41FF-813F-C6A6BBB65C81}" presName="root2" presStyleCnt="0"/>
      <dgm:spPr/>
    </dgm:pt>
    <dgm:pt modelId="{BF8EE59A-12BD-42F1-96C8-FCDD259895D8}" type="pres">
      <dgm:prSet presAssocID="{2391E862-DB59-41FF-813F-C6A6BBB65C81}" presName="LevelTwoTextNode" presStyleLbl="node3" presStyleIdx="3" presStyleCnt="6">
        <dgm:presLayoutVars>
          <dgm:chPref val="3"/>
        </dgm:presLayoutVars>
      </dgm:prSet>
      <dgm:spPr/>
    </dgm:pt>
    <dgm:pt modelId="{3E79DC20-E632-4D1A-9534-28559C9EFA9F}" type="pres">
      <dgm:prSet presAssocID="{2391E862-DB59-41FF-813F-C6A6BBB65C81}" presName="level3hierChild" presStyleCnt="0"/>
      <dgm:spPr/>
    </dgm:pt>
    <dgm:pt modelId="{4CEFF908-50F9-48F4-AAC0-CF371CE6305A}" type="pres">
      <dgm:prSet presAssocID="{C8C3EF65-1DC6-4473-BF78-B40D8ABC7084}" presName="conn2-1" presStyleLbl="parChTrans1D4" presStyleIdx="4" presStyleCnt="6"/>
      <dgm:spPr/>
    </dgm:pt>
    <dgm:pt modelId="{BF0C7831-098F-4A5A-8220-739B9135EAA7}" type="pres">
      <dgm:prSet presAssocID="{C8C3EF65-1DC6-4473-BF78-B40D8ABC7084}" presName="connTx" presStyleLbl="parChTrans1D4" presStyleIdx="4" presStyleCnt="6"/>
      <dgm:spPr/>
    </dgm:pt>
    <dgm:pt modelId="{D6B36BB6-24F6-4458-A924-5192871E16D3}" type="pres">
      <dgm:prSet presAssocID="{9FE2A850-1611-40B5-8515-7CE582C76230}" presName="root2" presStyleCnt="0"/>
      <dgm:spPr/>
    </dgm:pt>
    <dgm:pt modelId="{FCF2FF40-C71C-4F52-B563-16520BB200D6}" type="pres">
      <dgm:prSet presAssocID="{9FE2A850-1611-40B5-8515-7CE582C76230}" presName="LevelTwoTextNode" presStyleLbl="node4" presStyleIdx="4" presStyleCnt="6">
        <dgm:presLayoutVars>
          <dgm:chPref val="3"/>
        </dgm:presLayoutVars>
      </dgm:prSet>
      <dgm:spPr/>
    </dgm:pt>
    <dgm:pt modelId="{E17A2B7E-E272-4283-BB69-28EA350D5F4B}" type="pres">
      <dgm:prSet presAssocID="{9FE2A850-1611-40B5-8515-7CE582C76230}" presName="level3hierChild" presStyleCnt="0"/>
      <dgm:spPr/>
    </dgm:pt>
    <dgm:pt modelId="{9A883870-BEB8-4A68-ABCB-0C400F6C0BD3}" type="pres">
      <dgm:prSet presAssocID="{8182C9DE-BE6E-4424-B967-28FE961186A0}" presName="conn2-1" presStyleLbl="parChTrans1D3" presStyleIdx="4" presStyleCnt="6"/>
      <dgm:spPr/>
    </dgm:pt>
    <dgm:pt modelId="{0CDB7558-0349-48AA-9F2D-46BB14EC66BF}" type="pres">
      <dgm:prSet presAssocID="{8182C9DE-BE6E-4424-B967-28FE961186A0}" presName="connTx" presStyleLbl="parChTrans1D3" presStyleIdx="4" presStyleCnt="6"/>
      <dgm:spPr/>
    </dgm:pt>
    <dgm:pt modelId="{91179A61-AF4E-4C22-8F65-3EB7EC25C890}" type="pres">
      <dgm:prSet presAssocID="{D654E19E-FA16-477F-9DD3-F72CFA7DCDBE}" presName="root2" presStyleCnt="0"/>
      <dgm:spPr/>
    </dgm:pt>
    <dgm:pt modelId="{6422F808-7DFE-4E58-BC2F-34EB8A271DFD}" type="pres">
      <dgm:prSet presAssocID="{D654E19E-FA16-477F-9DD3-F72CFA7DCDBE}" presName="LevelTwoTextNode" presStyleLbl="node3" presStyleIdx="4" presStyleCnt="6">
        <dgm:presLayoutVars>
          <dgm:chPref val="3"/>
        </dgm:presLayoutVars>
      </dgm:prSet>
      <dgm:spPr/>
    </dgm:pt>
    <dgm:pt modelId="{16228AA7-A8A5-4D9F-9C1E-43B4CFCD4F6C}" type="pres">
      <dgm:prSet presAssocID="{D654E19E-FA16-477F-9DD3-F72CFA7DCDBE}" presName="level3hierChild" presStyleCnt="0"/>
      <dgm:spPr/>
    </dgm:pt>
    <dgm:pt modelId="{65CBDBA1-8F50-4B14-AC69-CADA50445705}" type="pres">
      <dgm:prSet presAssocID="{636BE745-EF9E-42F7-8AC9-28E7AA8852C4}" presName="conn2-1" presStyleLbl="parChTrans1D4" presStyleIdx="5" presStyleCnt="6"/>
      <dgm:spPr/>
    </dgm:pt>
    <dgm:pt modelId="{B95D5547-9119-404F-ACA5-49C10A653FB3}" type="pres">
      <dgm:prSet presAssocID="{636BE745-EF9E-42F7-8AC9-28E7AA8852C4}" presName="connTx" presStyleLbl="parChTrans1D4" presStyleIdx="5" presStyleCnt="6"/>
      <dgm:spPr/>
    </dgm:pt>
    <dgm:pt modelId="{F76CB1FD-EEC5-4C2E-A18E-35D298917F8A}" type="pres">
      <dgm:prSet presAssocID="{94A6340C-CADD-4330-8837-B56170B14B53}" presName="root2" presStyleCnt="0"/>
      <dgm:spPr/>
    </dgm:pt>
    <dgm:pt modelId="{570D8CBE-1A5D-4E0E-9CB8-28A251C2A412}" type="pres">
      <dgm:prSet presAssocID="{94A6340C-CADD-4330-8837-B56170B14B53}" presName="LevelTwoTextNode" presStyleLbl="node4" presStyleIdx="5" presStyleCnt="6">
        <dgm:presLayoutVars>
          <dgm:chPref val="3"/>
        </dgm:presLayoutVars>
      </dgm:prSet>
      <dgm:spPr/>
    </dgm:pt>
    <dgm:pt modelId="{18689DF7-FAE2-4DC0-84DA-5F586C09FE45}" type="pres">
      <dgm:prSet presAssocID="{94A6340C-CADD-4330-8837-B56170B14B53}" presName="level3hierChild" presStyleCnt="0"/>
      <dgm:spPr/>
    </dgm:pt>
    <dgm:pt modelId="{6D055C97-C1E1-4678-AE1B-8CDB7BAABC29}" type="pres">
      <dgm:prSet presAssocID="{04FA5291-6D43-4BA3-A810-C7F0D657CA49}" presName="conn2-1" presStyleLbl="parChTrans1D2" presStyleIdx="2" presStyleCnt="3"/>
      <dgm:spPr/>
    </dgm:pt>
    <dgm:pt modelId="{8B3A2C4C-A4BA-4BAC-BF32-FE2ED4303078}" type="pres">
      <dgm:prSet presAssocID="{04FA5291-6D43-4BA3-A810-C7F0D657CA49}" presName="connTx" presStyleLbl="parChTrans1D2" presStyleIdx="2" presStyleCnt="3"/>
      <dgm:spPr/>
    </dgm:pt>
    <dgm:pt modelId="{8A3176FA-6A2F-4F3E-9955-94ACBD192954}" type="pres">
      <dgm:prSet presAssocID="{FF4816C6-4F2F-4EC1-847A-8D2235150478}" presName="root2" presStyleCnt="0"/>
      <dgm:spPr/>
    </dgm:pt>
    <dgm:pt modelId="{4BC817F4-DDB9-46D1-87E3-C3323FA2C355}" type="pres">
      <dgm:prSet presAssocID="{FF4816C6-4F2F-4EC1-847A-8D2235150478}" presName="LevelTwoTextNode" presStyleLbl="node2" presStyleIdx="2" presStyleCnt="3">
        <dgm:presLayoutVars>
          <dgm:chPref val="3"/>
        </dgm:presLayoutVars>
      </dgm:prSet>
      <dgm:spPr/>
    </dgm:pt>
    <dgm:pt modelId="{E6B75EFE-FACF-43A1-BFA2-DFB785CA1639}" type="pres">
      <dgm:prSet presAssocID="{FF4816C6-4F2F-4EC1-847A-8D2235150478}" presName="level3hierChild" presStyleCnt="0"/>
      <dgm:spPr/>
    </dgm:pt>
    <dgm:pt modelId="{5070BEA0-AFCD-4DDC-98E5-6FF0F97C513A}" type="pres">
      <dgm:prSet presAssocID="{34558195-D1C0-4D1C-A2E9-0452540A5AF8}" presName="conn2-1" presStyleLbl="parChTrans1D3" presStyleIdx="5" presStyleCnt="6"/>
      <dgm:spPr/>
    </dgm:pt>
    <dgm:pt modelId="{6836152C-D49E-4213-9DAA-6AFCF1D1FCBC}" type="pres">
      <dgm:prSet presAssocID="{34558195-D1C0-4D1C-A2E9-0452540A5AF8}" presName="connTx" presStyleLbl="parChTrans1D3" presStyleIdx="5" presStyleCnt="6"/>
      <dgm:spPr/>
    </dgm:pt>
    <dgm:pt modelId="{6D856DC4-1F11-48FD-84D1-B10056081F0F}" type="pres">
      <dgm:prSet presAssocID="{AF142EF0-01F8-4704-BC69-EA287F45E72F}" presName="root2" presStyleCnt="0"/>
      <dgm:spPr/>
    </dgm:pt>
    <dgm:pt modelId="{05965639-07EE-41CB-A0B5-E26E61E647EE}" type="pres">
      <dgm:prSet presAssocID="{AF142EF0-01F8-4704-BC69-EA287F45E72F}" presName="LevelTwoTextNode" presStyleLbl="node3" presStyleIdx="5" presStyleCnt="6">
        <dgm:presLayoutVars>
          <dgm:chPref val="3"/>
        </dgm:presLayoutVars>
      </dgm:prSet>
      <dgm:spPr/>
    </dgm:pt>
    <dgm:pt modelId="{1D19126E-69D9-4C15-997C-CACF3000ADD0}" type="pres">
      <dgm:prSet presAssocID="{AF142EF0-01F8-4704-BC69-EA287F45E72F}" presName="level3hierChild" presStyleCnt="0"/>
      <dgm:spPr/>
    </dgm:pt>
  </dgm:ptLst>
  <dgm:cxnLst>
    <dgm:cxn modelId="{3225F901-DC39-4BF1-AFDE-4DD4720145F5}" type="presOf" srcId="{D61FA558-76AE-491F-B7BC-02B74F880E37}" destId="{C17F9944-AD88-407A-8916-4CF81BA742F2}" srcOrd="0" destOrd="0" presId="urn:microsoft.com/office/officeart/2005/8/layout/hierarchy2"/>
    <dgm:cxn modelId="{DF217007-7E08-4D05-A356-5803A46939CC}" type="presOf" srcId="{C8C3EF65-1DC6-4473-BF78-B40D8ABC7084}" destId="{4CEFF908-50F9-48F4-AAC0-CF371CE6305A}" srcOrd="0" destOrd="0" presId="urn:microsoft.com/office/officeart/2005/8/layout/hierarchy2"/>
    <dgm:cxn modelId="{AD3EBE08-D0A0-4013-B0D9-47B0477CCDE2}" type="presOf" srcId="{F08343CE-CE6D-40BA-8FBE-51820468949E}" destId="{9694CAB0-EC20-4778-8EE6-2CBD37958CA8}" srcOrd="0" destOrd="0" presId="urn:microsoft.com/office/officeart/2005/8/layout/hierarchy2"/>
    <dgm:cxn modelId="{0517A70A-37E4-4001-8319-11A4BB0692BA}" type="presOf" srcId="{AF142EF0-01F8-4704-BC69-EA287F45E72F}" destId="{05965639-07EE-41CB-A0B5-E26E61E647EE}" srcOrd="0" destOrd="0" presId="urn:microsoft.com/office/officeart/2005/8/layout/hierarchy2"/>
    <dgm:cxn modelId="{69FAE90A-F941-4D3E-9D0A-231DA0BB2074}" type="presOf" srcId="{168F7A9D-6952-4A4F-A592-A02E154B9931}" destId="{1B0B01CF-39A1-4E63-A405-DFFADEDB10D8}" srcOrd="0" destOrd="0" presId="urn:microsoft.com/office/officeart/2005/8/layout/hierarchy2"/>
    <dgm:cxn modelId="{32B6D00F-AE82-4850-B529-7E463718291C}" type="presOf" srcId="{34558195-D1C0-4D1C-A2E9-0452540A5AF8}" destId="{5070BEA0-AFCD-4DDC-98E5-6FF0F97C513A}" srcOrd="0" destOrd="0" presId="urn:microsoft.com/office/officeart/2005/8/layout/hierarchy2"/>
    <dgm:cxn modelId="{E1483311-AECE-40D9-ADBC-A5D3559FD6F6}" type="presOf" srcId="{F08343CE-CE6D-40BA-8FBE-51820468949E}" destId="{FD09DCAE-F166-434F-8230-86F789D91342}" srcOrd="1" destOrd="0" presId="urn:microsoft.com/office/officeart/2005/8/layout/hierarchy2"/>
    <dgm:cxn modelId="{B69A911A-967F-4AC9-924B-25841CDA5812}" type="presOf" srcId="{1307E588-06A6-4FA4-A1C2-6454264D4734}" destId="{60D88690-3F6A-4AFA-9F08-7C4D571A4D16}" srcOrd="0" destOrd="0" presId="urn:microsoft.com/office/officeart/2005/8/layout/hierarchy2"/>
    <dgm:cxn modelId="{21C41921-A3B5-4A66-982D-685ED37CF216}" type="presOf" srcId="{9018C966-0166-4249-BE76-65843780871A}" destId="{915ABBFF-4285-4240-88C6-8536B8F27D84}" srcOrd="1" destOrd="0" presId="urn:microsoft.com/office/officeart/2005/8/layout/hierarchy2"/>
    <dgm:cxn modelId="{B442E922-892B-4CB5-BEE9-77D36BD0D310}" type="presOf" srcId="{C8C3EF65-1DC6-4473-BF78-B40D8ABC7084}" destId="{BF0C7831-098F-4A5A-8220-739B9135EAA7}" srcOrd="1" destOrd="0" presId="urn:microsoft.com/office/officeart/2005/8/layout/hierarchy2"/>
    <dgm:cxn modelId="{20BA7926-ED46-4457-BD19-8B0E1AF02A43}" type="presOf" srcId="{9018C966-0166-4249-BE76-65843780871A}" destId="{49F80A44-C9A9-4532-B086-A9355EB9AE0F}" srcOrd="0" destOrd="0" presId="urn:microsoft.com/office/officeart/2005/8/layout/hierarchy2"/>
    <dgm:cxn modelId="{8902252D-211F-4CE7-988E-E3FE12CB946E}" srcId="{2391E862-DB59-41FF-813F-C6A6BBB65C81}" destId="{9FE2A850-1611-40B5-8515-7CE582C76230}" srcOrd="0" destOrd="0" parTransId="{C8C3EF65-1DC6-4473-BF78-B40D8ABC7084}" sibTransId="{2AB816AE-C395-4B38-B72E-C0B0FDE5DE0C}"/>
    <dgm:cxn modelId="{D635302D-CDA2-4965-A9E4-0D02FFDEF8F8}" type="presOf" srcId="{04FA5291-6D43-4BA3-A810-C7F0D657CA49}" destId="{6D055C97-C1E1-4678-AE1B-8CDB7BAABC29}" srcOrd="0" destOrd="0" presId="urn:microsoft.com/office/officeart/2005/8/layout/hierarchy2"/>
    <dgm:cxn modelId="{C482A52D-8254-4BF1-A2BA-F666413211C9}" type="presOf" srcId="{94A6340C-CADD-4330-8837-B56170B14B53}" destId="{570D8CBE-1A5D-4E0E-9CB8-28A251C2A412}" srcOrd="0" destOrd="0" presId="urn:microsoft.com/office/officeart/2005/8/layout/hierarchy2"/>
    <dgm:cxn modelId="{EEA9A936-151E-450D-8950-6FCF5ECEDF56}" type="presOf" srcId="{A65CD8A9-ECCE-4C2E-8C4E-85911730EE63}" destId="{C840567A-0548-4240-8C5C-E406D0BD9356}" srcOrd="0" destOrd="0" presId="urn:microsoft.com/office/officeart/2005/8/layout/hierarchy2"/>
    <dgm:cxn modelId="{900E5437-487E-4CBD-ADD3-2B841878A8D1}" type="presOf" srcId="{A65CD8A9-ECCE-4C2E-8C4E-85911730EE63}" destId="{214BDED7-FD21-4507-A1AF-E2C2CF3F2787}" srcOrd="1" destOrd="0" presId="urn:microsoft.com/office/officeart/2005/8/layout/hierarchy2"/>
    <dgm:cxn modelId="{F7AC6A3F-8C3E-4446-B98F-B535A328956E}" type="presOf" srcId="{E63C555F-ADEB-48C9-87CB-EEB8AE682BD5}" destId="{22DA1D6B-E47A-4EE5-8FE9-F97E134A9E24}" srcOrd="0" destOrd="0" presId="urn:microsoft.com/office/officeart/2005/8/layout/hierarchy2"/>
    <dgm:cxn modelId="{F4316D5C-570B-4AFE-9886-4B1DBCE696F3}" type="presOf" srcId="{3E02190B-9C89-4096-980C-40D92FA0D3E9}" destId="{31314558-3DD8-4284-AFB7-FCB3310B31F9}" srcOrd="0" destOrd="0" presId="urn:microsoft.com/office/officeart/2005/8/layout/hierarchy2"/>
    <dgm:cxn modelId="{E5567661-410E-4E53-9C6D-88887D6FD24B}" type="presOf" srcId="{57232684-2064-471C-BD19-564A76B10CBA}" destId="{346CB96D-7701-469F-ACA9-7CD3C8AFC154}" srcOrd="1" destOrd="0" presId="urn:microsoft.com/office/officeart/2005/8/layout/hierarchy2"/>
    <dgm:cxn modelId="{E63A5D44-DAF4-4A05-835D-F565CA1A67B7}" type="presOf" srcId="{9FE2A850-1611-40B5-8515-7CE582C76230}" destId="{FCF2FF40-C71C-4F52-B563-16520BB200D6}" srcOrd="0" destOrd="0" presId="urn:microsoft.com/office/officeart/2005/8/layout/hierarchy2"/>
    <dgm:cxn modelId="{7E277749-D07A-4D73-9B5B-CDF321EA9DDC}" srcId="{168F7A9D-6952-4A4F-A592-A02E154B9931}" destId="{4A74E0FA-AFE2-4250-ADCF-4A401FC45C3C}" srcOrd="1" destOrd="0" parTransId="{3E02190B-9C89-4096-980C-40D92FA0D3E9}" sibTransId="{76C89AA8-2B7E-486E-AB0F-577CFF0E74D8}"/>
    <dgm:cxn modelId="{D7BB084C-E36F-43BE-B28F-9D8052E1BEC5}" srcId="{2B9065CA-B210-4051-BB1F-DDD7148FB353}" destId="{B64AA70E-5678-418C-9ACF-86422C76303E}" srcOrd="1" destOrd="0" parTransId="{BB257978-EF20-4B74-A0EA-94E795C9FAA9}" sibTransId="{139D5066-54E8-4609-8600-B1E4693EE3EA}"/>
    <dgm:cxn modelId="{7B65256F-B2B7-4761-9CFA-8C13FFEB0196}" type="presOf" srcId="{3E02190B-9C89-4096-980C-40D92FA0D3E9}" destId="{2752810F-E24D-46D7-A7E4-6BECAB5D58A0}" srcOrd="1" destOrd="0" presId="urn:microsoft.com/office/officeart/2005/8/layout/hierarchy2"/>
    <dgm:cxn modelId="{CB240E70-E264-4C8E-B29F-00167622499B}" srcId="{B64AA70E-5678-418C-9ACF-86422C76303E}" destId="{D654E19E-FA16-477F-9DD3-F72CFA7DCDBE}" srcOrd="1" destOrd="0" parTransId="{8182C9DE-BE6E-4424-B967-28FE961186A0}" sibTransId="{E13C36BF-2F3B-480A-AC77-C3C6446C8B29}"/>
    <dgm:cxn modelId="{91815278-D2CA-4ECA-93A6-DEF17177E65D}" srcId="{168F7A9D-6952-4A4F-A592-A02E154B9931}" destId="{4F79CE81-BC51-4D58-8E27-008AAE8F6166}" srcOrd="2" destOrd="0" parTransId="{D61FA558-76AE-491F-B7BC-02B74F880E37}" sibTransId="{202B92C8-2FB7-46F1-96F9-943AFCEF0CAE}"/>
    <dgm:cxn modelId="{969CEF7D-9EEB-4DD1-B5D3-E589DD71BBAD}" srcId="{168F7A9D-6952-4A4F-A592-A02E154B9931}" destId="{E22553CE-70E2-4353-8855-4BB2ECDC5395}" srcOrd="0" destOrd="0" parTransId="{9018C966-0166-4249-BE76-65843780871A}" sibTransId="{BF3AD762-6C6A-47C6-8CE9-F5C6A3356455}"/>
    <dgm:cxn modelId="{32E70B84-EB24-4D70-9D9F-76D7373C3487}" type="presOf" srcId="{8182C9DE-BE6E-4424-B967-28FE961186A0}" destId="{9A883870-BEB8-4A68-ABCB-0C400F6C0BD3}" srcOrd="0" destOrd="0" presId="urn:microsoft.com/office/officeart/2005/8/layout/hierarchy2"/>
    <dgm:cxn modelId="{14DF4484-AB9F-41BB-84EF-C2A78F0EC36F}" srcId="{2B9065CA-B210-4051-BB1F-DDD7148FB353}" destId="{168F7A9D-6952-4A4F-A592-A02E154B9931}" srcOrd="0" destOrd="0" parTransId="{A65CD8A9-ECCE-4C2E-8C4E-85911730EE63}" sibTransId="{3CE533BB-7BAC-49EB-A03B-4B0FD4E94B64}"/>
    <dgm:cxn modelId="{D55C2D85-6CB4-4589-BFA8-23D2AA30A532}" srcId="{2B9065CA-B210-4051-BB1F-DDD7148FB353}" destId="{FF4816C6-4F2F-4EC1-847A-8D2235150478}" srcOrd="2" destOrd="0" parTransId="{04FA5291-6D43-4BA3-A810-C7F0D657CA49}" sibTransId="{B8E1CC14-5E8A-404D-B566-05E973BEC3B4}"/>
    <dgm:cxn modelId="{A88E0A89-FD4A-46CA-BE60-8F40DEF484C4}" srcId="{4F79CE81-BC51-4D58-8E27-008AAE8F6166}" destId="{94E86D89-AFB3-47F5-9E14-5E5E20ABC70A}" srcOrd="1" destOrd="0" parTransId="{57232684-2064-471C-BD19-564A76B10CBA}" sibTransId="{23DCA9FB-DA03-4241-B81A-1E28DB5811B5}"/>
    <dgm:cxn modelId="{2F030D8D-2E09-47D1-956C-D1831E94B3A8}" type="presOf" srcId="{FF4816C6-4F2F-4EC1-847A-8D2235150478}" destId="{4BC817F4-DDB9-46D1-87E3-C3323FA2C355}" srcOrd="0" destOrd="0" presId="urn:microsoft.com/office/officeart/2005/8/layout/hierarchy2"/>
    <dgm:cxn modelId="{955DC78F-6239-4300-BDB1-1B2F8A81E5E7}" type="presOf" srcId="{34558195-D1C0-4D1C-A2E9-0452540A5AF8}" destId="{6836152C-D49E-4213-9DAA-6AFCF1D1FCBC}" srcOrd="1" destOrd="0" presId="urn:microsoft.com/office/officeart/2005/8/layout/hierarchy2"/>
    <dgm:cxn modelId="{9E48DC91-D415-42C1-8E74-C63D08D75EA7}" type="presOf" srcId="{2391E862-DB59-41FF-813F-C6A6BBB65C81}" destId="{BF8EE59A-12BD-42F1-96C8-FCDD259895D8}" srcOrd="0" destOrd="0" presId="urn:microsoft.com/office/officeart/2005/8/layout/hierarchy2"/>
    <dgm:cxn modelId="{7395F393-531F-4BD4-A01B-02EE756B998F}" type="presOf" srcId="{8182C9DE-BE6E-4424-B967-28FE961186A0}" destId="{0CDB7558-0349-48AA-9F2D-46BB14EC66BF}" srcOrd="1" destOrd="0" presId="urn:microsoft.com/office/officeart/2005/8/layout/hierarchy2"/>
    <dgm:cxn modelId="{D513A797-B15F-4CA8-AA09-2D79F7EA6D69}" srcId="{4A74E0FA-AFE2-4250-ADCF-4A401FC45C3C}" destId="{E63C555F-ADEB-48C9-87CB-EEB8AE682BD5}" srcOrd="0" destOrd="0" parTransId="{FE4F012A-0664-48DF-8C3C-170C66924CAE}" sibTransId="{F52B2EB9-16EF-4AF2-9127-024613F2AFE9}"/>
    <dgm:cxn modelId="{EA0B7AA1-A60E-41B1-AD14-4F4F7B5CD52E}" srcId="{BC3A8295-8754-4A6C-A455-2AF5522F6BE0}" destId="{2B9065CA-B210-4051-BB1F-DDD7148FB353}" srcOrd="0" destOrd="0" parTransId="{C8A7F027-CE16-4401-89E2-9D393B24BAFB}" sibTransId="{CD323E09-8964-4FE0-B102-ED29D1D687AF}"/>
    <dgm:cxn modelId="{233E31A2-C24F-4A16-BF5A-C1F1CFDA0A81}" type="presOf" srcId="{BB257978-EF20-4B74-A0EA-94E795C9FAA9}" destId="{EE117353-502F-4008-880B-47A09F8DF5E9}" srcOrd="1" destOrd="0" presId="urn:microsoft.com/office/officeart/2005/8/layout/hierarchy2"/>
    <dgm:cxn modelId="{B43B70A2-B33A-4784-AD89-BF80C596CE01}" type="presOf" srcId="{FE4F012A-0664-48DF-8C3C-170C66924CAE}" destId="{467EDAAE-1787-4036-B47B-686790C6B76B}" srcOrd="1" destOrd="0" presId="urn:microsoft.com/office/officeart/2005/8/layout/hierarchy2"/>
    <dgm:cxn modelId="{60F1DAAA-B5C8-44BC-A1F6-2DFED23AD2B2}" type="presOf" srcId="{D654E19E-FA16-477F-9DD3-F72CFA7DCDBE}" destId="{6422F808-7DFE-4E58-BC2F-34EB8A271DFD}" srcOrd="0" destOrd="0" presId="urn:microsoft.com/office/officeart/2005/8/layout/hierarchy2"/>
    <dgm:cxn modelId="{F833D6AB-4B82-4C7D-9D35-C209D47D22CB}" srcId="{E22553CE-70E2-4353-8855-4BB2ECDC5395}" destId="{91B770DA-918E-4F69-A8FA-F874E18BEDB9}" srcOrd="0" destOrd="0" parTransId="{F08343CE-CE6D-40BA-8FBE-51820468949E}" sibTransId="{962FFAD4-0FD6-47F4-B2BE-B3EB052FB48C}"/>
    <dgm:cxn modelId="{0B7F6AAD-2899-44AE-A598-7009432581F8}" type="presOf" srcId="{57232684-2064-471C-BD19-564A76B10CBA}" destId="{81BDD6AA-EEB9-4E13-85FE-B13929E2DABB}" srcOrd="0" destOrd="0" presId="urn:microsoft.com/office/officeart/2005/8/layout/hierarchy2"/>
    <dgm:cxn modelId="{F3344FAE-B114-46CE-889A-C4312528C586}" type="presOf" srcId="{636BE745-EF9E-42F7-8AC9-28E7AA8852C4}" destId="{65CBDBA1-8F50-4B14-AC69-CADA50445705}" srcOrd="0" destOrd="0" presId="urn:microsoft.com/office/officeart/2005/8/layout/hierarchy2"/>
    <dgm:cxn modelId="{F00BCFB9-44E2-4EB4-9631-B71ADD44CCBB}" type="presOf" srcId="{B64AA70E-5678-418C-9ACF-86422C76303E}" destId="{07C152F0-1EDE-43B1-9E91-3A3F9D5DC65B}" srcOrd="0" destOrd="0" presId="urn:microsoft.com/office/officeart/2005/8/layout/hierarchy2"/>
    <dgm:cxn modelId="{C9FB6FBF-D253-4ABF-BC8C-BDD170B5C05F}" type="presOf" srcId="{D61FA558-76AE-491F-B7BC-02B74F880E37}" destId="{4CDAD2DF-5363-465E-982D-7E577211C524}" srcOrd="1" destOrd="0" presId="urn:microsoft.com/office/officeart/2005/8/layout/hierarchy2"/>
    <dgm:cxn modelId="{7BD49FC0-95C2-449E-B538-068CBF7651A6}" type="presOf" srcId="{4F79CE81-BC51-4D58-8E27-008AAE8F6166}" destId="{91FB7637-3937-4B89-9AB8-09403DF3703B}" srcOrd="0" destOrd="0" presId="urn:microsoft.com/office/officeart/2005/8/layout/hierarchy2"/>
    <dgm:cxn modelId="{CC059EC2-2274-44B6-A577-6B51F8965F33}" type="presOf" srcId="{04FA5291-6D43-4BA3-A810-C7F0D657CA49}" destId="{8B3A2C4C-A4BA-4BAC-BF32-FE2ED4303078}" srcOrd="1" destOrd="0" presId="urn:microsoft.com/office/officeart/2005/8/layout/hierarchy2"/>
    <dgm:cxn modelId="{C63C74C3-F91A-4017-A8AB-D1734AB3A555}" type="presOf" srcId="{76B04AE7-DCF5-4E36-8330-7B6A5A306AF4}" destId="{F3679BC3-1D06-444B-8307-91CD4710D345}" srcOrd="1" destOrd="0" presId="urn:microsoft.com/office/officeart/2005/8/layout/hierarchy2"/>
    <dgm:cxn modelId="{9D66FCC7-DBBB-413B-B22F-18877F1C8ADA}" type="presOf" srcId="{FE4F012A-0664-48DF-8C3C-170C66924CAE}" destId="{04E6F6FC-818A-4538-AC43-B3592CC77867}" srcOrd="0" destOrd="0" presId="urn:microsoft.com/office/officeart/2005/8/layout/hierarchy2"/>
    <dgm:cxn modelId="{7FCE0CC8-C67B-4130-A848-E70AD1F6D195}" type="presOf" srcId="{E22553CE-70E2-4353-8855-4BB2ECDC5395}" destId="{2BB7452C-A4F7-4137-A819-8B0EC78AA6C6}" srcOrd="0" destOrd="0" presId="urn:microsoft.com/office/officeart/2005/8/layout/hierarchy2"/>
    <dgm:cxn modelId="{59E64ACD-0865-4060-BF4D-271B8EAD97A1}" type="presOf" srcId="{BC3A8295-8754-4A6C-A455-2AF5522F6BE0}" destId="{3A49E269-852E-4349-BD23-9D89168DC871}" srcOrd="0" destOrd="0" presId="urn:microsoft.com/office/officeart/2005/8/layout/hierarchy2"/>
    <dgm:cxn modelId="{020C2AD8-3682-4338-ABEB-E46F89215477}" srcId="{FF4816C6-4F2F-4EC1-847A-8D2235150478}" destId="{AF142EF0-01F8-4704-BC69-EA287F45E72F}" srcOrd="0" destOrd="0" parTransId="{34558195-D1C0-4D1C-A2E9-0452540A5AF8}" sibTransId="{DFA90241-53CC-4C90-8D9F-E7B159EBD18C}"/>
    <dgm:cxn modelId="{68E6A3DA-3593-4E35-9192-CC3D707C823E}" srcId="{4F79CE81-BC51-4D58-8E27-008AAE8F6166}" destId="{CD3AD3C6-283C-4049-A911-3D0548730609}" srcOrd="0" destOrd="0" parTransId="{1307E588-06A6-4FA4-A1C2-6454264D4734}" sibTransId="{7661B225-2AE5-4BC4-92CE-ED5291C0981F}"/>
    <dgm:cxn modelId="{34A876DE-1E7B-489B-B88E-F56FB11B481E}" type="presOf" srcId="{94E86D89-AFB3-47F5-9E14-5E5E20ABC70A}" destId="{5B4E3923-A0F6-4864-B43F-1FF44FE4B5DF}" srcOrd="0" destOrd="0" presId="urn:microsoft.com/office/officeart/2005/8/layout/hierarchy2"/>
    <dgm:cxn modelId="{272623DF-74BE-4860-B507-1E854B9B545A}" type="presOf" srcId="{1307E588-06A6-4FA4-A1C2-6454264D4734}" destId="{35C4C0F4-92DB-4C91-9E45-0F48B5E7FCA4}" srcOrd="1" destOrd="0" presId="urn:microsoft.com/office/officeart/2005/8/layout/hierarchy2"/>
    <dgm:cxn modelId="{BA7412E7-3CCB-45AE-9956-AFC4B9E0B19C}" type="presOf" srcId="{BB257978-EF20-4B74-A0EA-94E795C9FAA9}" destId="{57A3ABD1-BC5D-4138-A455-FC136A00975F}" srcOrd="0" destOrd="0" presId="urn:microsoft.com/office/officeart/2005/8/layout/hierarchy2"/>
    <dgm:cxn modelId="{EA95CCE9-3EF1-4D5D-AE68-96B11B6D560E}" type="presOf" srcId="{76B04AE7-DCF5-4E36-8330-7B6A5A306AF4}" destId="{FC067A60-BD42-4295-AF88-AB759231CF8C}" srcOrd="0" destOrd="0" presId="urn:microsoft.com/office/officeart/2005/8/layout/hierarchy2"/>
    <dgm:cxn modelId="{ED5164EC-51FE-4EED-A19C-409733558707}" srcId="{B64AA70E-5678-418C-9ACF-86422C76303E}" destId="{2391E862-DB59-41FF-813F-C6A6BBB65C81}" srcOrd="0" destOrd="0" parTransId="{76B04AE7-DCF5-4E36-8330-7B6A5A306AF4}" sibTransId="{4D63C0A8-AE1B-4602-BC9E-F77029926BE3}"/>
    <dgm:cxn modelId="{B0E203EE-4D36-4C8D-A7C9-DE17DF34388C}" type="presOf" srcId="{91B770DA-918E-4F69-A8FA-F874E18BEDB9}" destId="{D883C3EC-3825-41E9-B1A2-D8093F412240}" srcOrd="0" destOrd="0" presId="urn:microsoft.com/office/officeart/2005/8/layout/hierarchy2"/>
    <dgm:cxn modelId="{296B3FF3-4FA3-4F6D-820E-5046474DF239}" type="presOf" srcId="{4A74E0FA-AFE2-4250-ADCF-4A401FC45C3C}" destId="{FFB095A6-8103-4424-B682-4C19721F62E1}" srcOrd="0" destOrd="0" presId="urn:microsoft.com/office/officeart/2005/8/layout/hierarchy2"/>
    <dgm:cxn modelId="{90CE85F3-DFAA-49BF-A68E-E7A53FD47FE1}" type="presOf" srcId="{636BE745-EF9E-42F7-8AC9-28E7AA8852C4}" destId="{B95D5547-9119-404F-ACA5-49C10A653FB3}" srcOrd="1" destOrd="0" presId="urn:microsoft.com/office/officeart/2005/8/layout/hierarchy2"/>
    <dgm:cxn modelId="{CE1C6DF5-CFA2-4BD6-B163-9B283B2D1482}" srcId="{D654E19E-FA16-477F-9DD3-F72CFA7DCDBE}" destId="{94A6340C-CADD-4330-8837-B56170B14B53}" srcOrd="0" destOrd="0" parTransId="{636BE745-EF9E-42F7-8AC9-28E7AA8852C4}" sibTransId="{B0929A34-76DD-474A-A258-9ED0C5D2CCC9}"/>
    <dgm:cxn modelId="{4E3E93F5-88C9-402B-9784-79D75FBAA72A}" type="presOf" srcId="{CD3AD3C6-283C-4049-A911-3D0548730609}" destId="{26F2A769-AE1A-40CF-B3D8-8955EAB7F19E}" srcOrd="0" destOrd="0" presId="urn:microsoft.com/office/officeart/2005/8/layout/hierarchy2"/>
    <dgm:cxn modelId="{DF6BD3F9-155F-403E-820B-9CB0C0873372}" type="presOf" srcId="{2B9065CA-B210-4051-BB1F-DDD7148FB353}" destId="{D1B9674F-09F9-43D8-A9F5-FFA047CE7D24}" srcOrd="0" destOrd="0" presId="urn:microsoft.com/office/officeart/2005/8/layout/hierarchy2"/>
    <dgm:cxn modelId="{C2F5EA37-E0C8-4D77-9F7E-EF3490C58B9C}" type="presParOf" srcId="{3A49E269-852E-4349-BD23-9D89168DC871}" destId="{DB0F2851-DFD6-4B02-9BBB-58EF1CEE974B}" srcOrd="0" destOrd="0" presId="urn:microsoft.com/office/officeart/2005/8/layout/hierarchy2"/>
    <dgm:cxn modelId="{328D399A-271D-48EB-A23F-C680765653D4}" type="presParOf" srcId="{DB0F2851-DFD6-4B02-9BBB-58EF1CEE974B}" destId="{D1B9674F-09F9-43D8-A9F5-FFA047CE7D24}" srcOrd="0" destOrd="0" presId="urn:microsoft.com/office/officeart/2005/8/layout/hierarchy2"/>
    <dgm:cxn modelId="{A5D074E4-06F0-40EE-93B1-4636B0778E66}" type="presParOf" srcId="{DB0F2851-DFD6-4B02-9BBB-58EF1CEE974B}" destId="{3504AE11-0B9F-4BC2-BCCA-4F9F54D65663}" srcOrd="1" destOrd="0" presId="urn:microsoft.com/office/officeart/2005/8/layout/hierarchy2"/>
    <dgm:cxn modelId="{31C06826-6936-4904-9090-95BEDED75119}" type="presParOf" srcId="{3504AE11-0B9F-4BC2-BCCA-4F9F54D65663}" destId="{C840567A-0548-4240-8C5C-E406D0BD9356}" srcOrd="0" destOrd="0" presId="urn:microsoft.com/office/officeart/2005/8/layout/hierarchy2"/>
    <dgm:cxn modelId="{62A33B73-8433-4257-AC5A-DC5283159A84}" type="presParOf" srcId="{C840567A-0548-4240-8C5C-E406D0BD9356}" destId="{214BDED7-FD21-4507-A1AF-E2C2CF3F2787}" srcOrd="0" destOrd="0" presId="urn:microsoft.com/office/officeart/2005/8/layout/hierarchy2"/>
    <dgm:cxn modelId="{EC5EF29B-4485-4EBF-86A8-147514A9EDD6}" type="presParOf" srcId="{3504AE11-0B9F-4BC2-BCCA-4F9F54D65663}" destId="{AD5A2D23-0426-4C4F-A91C-DC50E9E966A1}" srcOrd="1" destOrd="0" presId="urn:microsoft.com/office/officeart/2005/8/layout/hierarchy2"/>
    <dgm:cxn modelId="{08ECA4A3-2630-4C82-935F-4BAA56B208D3}" type="presParOf" srcId="{AD5A2D23-0426-4C4F-A91C-DC50E9E966A1}" destId="{1B0B01CF-39A1-4E63-A405-DFFADEDB10D8}" srcOrd="0" destOrd="0" presId="urn:microsoft.com/office/officeart/2005/8/layout/hierarchy2"/>
    <dgm:cxn modelId="{9E0E6AA9-E894-4322-845D-7B22BD3AB4B5}" type="presParOf" srcId="{AD5A2D23-0426-4C4F-A91C-DC50E9E966A1}" destId="{C5F8949C-D2D0-4E81-AF50-6A10841EE88B}" srcOrd="1" destOrd="0" presId="urn:microsoft.com/office/officeart/2005/8/layout/hierarchy2"/>
    <dgm:cxn modelId="{7590E75E-9C55-4069-823F-46BFF31446F3}" type="presParOf" srcId="{C5F8949C-D2D0-4E81-AF50-6A10841EE88B}" destId="{49F80A44-C9A9-4532-B086-A9355EB9AE0F}" srcOrd="0" destOrd="0" presId="urn:microsoft.com/office/officeart/2005/8/layout/hierarchy2"/>
    <dgm:cxn modelId="{6C5C9AF9-B589-4694-9AD6-7FB9E11247EC}" type="presParOf" srcId="{49F80A44-C9A9-4532-B086-A9355EB9AE0F}" destId="{915ABBFF-4285-4240-88C6-8536B8F27D84}" srcOrd="0" destOrd="0" presId="urn:microsoft.com/office/officeart/2005/8/layout/hierarchy2"/>
    <dgm:cxn modelId="{E2714E83-C895-425A-875B-F8FFBA0A991C}" type="presParOf" srcId="{C5F8949C-D2D0-4E81-AF50-6A10841EE88B}" destId="{3A7273DC-3B92-4B2A-B581-FC774BF4C134}" srcOrd="1" destOrd="0" presId="urn:microsoft.com/office/officeart/2005/8/layout/hierarchy2"/>
    <dgm:cxn modelId="{5A360C95-2DD1-48CA-A62A-C4C481B2ABB4}" type="presParOf" srcId="{3A7273DC-3B92-4B2A-B581-FC774BF4C134}" destId="{2BB7452C-A4F7-4137-A819-8B0EC78AA6C6}" srcOrd="0" destOrd="0" presId="urn:microsoft.com/office/officeart/2005/8/layout/hierarchy2"/>
    <dgm:cxn modelId="{44DECC33-4CD8-48DD-AD63-77BE4C892DDD}" type="presParOf" srcId="{3A7273DC-3B92-4B2A-B581-FC774BF4C134}" destId="{8015333A-79F0-44C1-8163-2B989D530B73}" srcOrd="1" destOrd="0" presId="urn:microsoft.com/office/officeart/2005/8/layout/hierarchy2"/>
    <dgm:cxn modelId="{AEF2DF86-AC1E-435A-8F03-2482798AD576}" type="presParOf" srcId="{8015333A-79F0-44C1-8163-2B989D530B73}" destId="{9694CAB0-EC20-4778-8EE6-2CBD37958CA8}" srcOrd="0" destOrd="0" presId="urn:microsoft.com/office/officeart/2005/8/layout/hierarchy2"/>
    <dgm:cxn modelId="{3104B2B5-8497-45A7-8C9E-F64D88FE12B5}" type="presParOf" srcId="{9694CAB0-EC20-4778-8EE6-2CBD37958CA8}" destId="{FD09DCAE-F166-434F-8230-86F789D91342}" srcOrd="0" destOrd="0" presId="urn:microsoft.com/office/officeart/2005/8/layout/hierarchy2"/>
    <dgm:cxn modelId="{6410AC69-42ED-4F3E-BA6E-3C03F384566C}" type="presParOf" srcId="{8015333A-79F0-44C1-8163-2B989D530B73}" destId="{CE3AB9CF-4AA7-4B52-9BA3-67CC9BF32E72}" srcOrd="1" destOrd="0" presId="urn:microsoft.com/office/officeart/2005/8/layout/hierarchy2"/>
    <dgm:cxn modelId="{D443179A-F538-4FBB-B844-96A951DA9AC2}" type="presParOf" srcId="{CE3AB9CF-4AA7-4B52-9BA3-67CC9BF32E72}" destId="{D883C3EC-3825-41E9-B1A2-D8093F412240}" srcOrd="0" destOrd="0" presId="urn:microsoft.com/office/officeart/2005/8/layout/hierarchy2"/>
    <dgm:cxn modelId="{06768D86-84F9-4649-A774-F637688C5C92}" type="presParOf" srcId="{CE3AB9CF-4AA7-4B52-9BA3-67CC9BF32E72}" destId="{8164E259-B8BA-40AA-99D4-8E4065C27583}" srcOrd="1" destOrd="0" presId="urn:microsoft.com/office/officeart/2005/8/layout/hierarchy2"/>
    <dgm:cxn modelId="{A9055FE5-C8D7-4C8A-B662-3C439BB661CB}" type="presParOf" srcId="{C5F8949C-D2D0-4E81-AF50-6A10841EE88B}" destId="{31314558-3DD8-4284-AFB7-FCB3310B31F9}" srcOrd="2" destOrd="0" presId="urn:microsoft.com/office/officeart/2005/8/layout/hierarchy2"/>
    <dgm:cxn modelId="{E16CEED9-2682-49A1-8DA4-F62E4583A41B}" type="presParOf" srcId="{31314558-3DD8-4284-AFB7-FCB3310B31F9}" destId="{2752810F-E24D-46D7-A7E4-6BECAB5D58A0}" srcOrd="0" destOrd="0" presId="urn:microsoft.com/office/officeart/2005/8/layout/hierarchy2"/>
    <dgm:cxn modelId="{FA80C571-01A8-4765-B0BC-738005A33DBA}" type="presParOf" srcId="{C5F8949C-D2D0-4E81-AF50-6A10841EE88B}" destId="{1C959CC2-C6D6-421D-A48D-A89D664162A8}" srcOrd="3" destOrd="0" presId="urn:microsoft.com/office/officeart/2005/8/layout/hierarchy2"/>
    <dgm:cxn modelId="{A2C16DFC-8BDC-4F06-993D-9B96DE4BA1B0}" type="presParOf" srcId="{1C959CC2-C6D6-421D-A48D-A89D664162A8}" destId="{FFB095A6-8103-4424-B682-4C19721F62E1}" srcOrd="0" destOrd="0" presId="urn:microsoft.com/office/officeart/2005/8/layout/hierarchy2"/>
    <dgm:cxn modelId="{C2DAA934-B0E4-465E-B43E-9F41CCE65040}" type="presParOf" srcId="{1C959CC2-C6D6-421D-A48D-A89D664162A8}" destId="{629FA5D9-F229-4064-A4BE-2CC75E1DCF6A}" srcOrd="1" destOrd="0" presId="urn:microsoft.com/office/officeart/2005/8/layout/hierarchy2"/>
    <dgm:cxn modelId="{2AEF6B89-17D4-43CA-8E1B-56121B7E8971}" type="presParOf" srcId="{629FA5D9-F229-4064-A4BE-2CC75E1DCF6A}" destId="{04E6F6FC-818A-4538-AC43-B3592CC77867}" srcOrd="0" destOrd="0" presId="urn:microsoft.com/office/officeart/2005/8/layout/hierarchy2"/>
    <dgm:cxn modelId="{F5C9A419-583B-4BAF-B96E-ECA245F8950F}" type="presParOf" srcId="{04E6F6FC-818A-4538-AC43-B3592CC77867}" destId="{467EDAAE-1787-4036-B47B-686790C6B76B}" srcOrd="0" destOrd="0" presId="urn:microsoft.com/office/officeart/2005/8/layout/hierarchy2"/>
    <dgm:cxn modelId="{2FD69642-30A6-4E72-B9F5-4C462C35671D}" type="presParOf" srcId="{629FA5D9-F229-4064-A4BE-2CC75E1DCF6A}" destId="{282ED719-F207-4FED-8A3E-2F97AF68D3E6}" srcOrd="1" destOrd="0" presId="urn:microsoft.com/office/officeart/2005/8/layout/hierarchy2"/>
    <dgm:cxn modelId="{C8BFA621-932D-4ABB-8F66-75FF4DD17E35}" type="presParOf" srcId="{282ED719-F207-4FED-8A3E-2F97AF68D3E6}" destId="{22DA1D6B-E47A-4EE5-8FE9-F97E134A9E24}" srcOrd="0" destOrd="0" presId="urn:microsoft.com/office/officeart/2005/8/layout/hierarchy2"/>
    <dgm:cxn modelId="{00DD2560-CE17-44D9-9230-2ACF92617BE6}" type="presParOf" srcId="{282ED719-F207-4FED-8A3E-2F97AF68D3E6}" destId="{6B6741AF-92EF-4AF6-89B3-E6E5A59BCC91}" srcOrd="1" destOrd="0" presId="urn:microsoft.com/office/officeart/2005/8/layout/hierarchy2"/>
    <dgm:cxn modelId="{66D13DAC-3AB5-466C-9A21-B0DDFE2F9AD5}" type="presParOf" srcId="{C5F8949C-D2D0-4E81-AF50-6A10841EE88B}" destId="{C17F9944-AD88-407A-8916-4CF81BA742F2}" srcOrd="4" destOrd="0" presId="urn:microsoft.com/office/officeart/2005/8/layout/hierarchy2"/>
    <dgm:cxn modelId="{126346C1-05A9-4F99-9712-DB3EB74C43FB}" type="presParOf" srcId="{C17F9944-AD88-407A-8916-4CF81BA742F2}" destId="{4CDAD2DF-5363-465E-982D-7E577211C524}" srcOrd="0" destOrd="0" presId="urn:microsoft.com/office/officeart/2005/8/layout/hierarchy2"/>
    <dgm:cxn modelId="{98CE89EC-38FC-4A6D-AF04-B1C5FA077FDF}" type="presParOf" srcId="{C5F8949C-D2D0-4E81-AF50-6A10841EE88B}" destId="{23F73B79-89AF-4DCE-BD2B-DCB125675AFC}" srcOrd="5" destOrd="0" presId="urn:microsoft.com/office/officeart/2005/8/layout/hierarchy2"/>
    <dgm:cxn modelId="{ADD90E02-A621-4722-B19D-92647BB05372}" type="presParOf" srcId="{23F73B79-89AF-4DCE-BD2B-DCB125675AFC}" destId="{91FB7637-3937-4B89-9AB8-09403DF3703B}" srcOrd="0" destOrd="0" presId="urn:microsoft.com/office/officeart/2005/8/layout/hierarchy2"/>
    <dgm:cxn modelId="{B72F37DB-B043-424E-9446-4516846B66DB}" type="presParOf" srcId="{23F73B79-89AF-4DCE-BD2B-DCB125675AFC}" destId="{07613FBE-1CF4-48F6-9271-80A534C6C24F}" srcOrd="1" destOrd="0" presId="urn:microsoft.com/office/officeart/2005/8/layout/hierarchy2"/>
    <dgm:cxn modelId="{E656690F-EB43-4BCD-8967-3975018D7BBF}" type="presParOf" srcId="{07613FBE-1CF4-48F6-9271-80A534C6C24F}" destId="{60D88690-3F6A-4AFA-9F08-7C4D571A4D16}" srcOrd="0" destOrd="0" presId="urn:microsoft.com/office/officeart/2005/8/layout/hierarchy2"/>
    <dgm:cxn modelId="{A449AA2A-A31A-4D04-8F90-D992595DC30A}" type="presParOf" srcId="{60D88690-3F6A-4AFA-9F08-7C4D571A4D16}" destId="{35C4C0F4-92DB-4C91-9E45-0F48B5E7FCA4}" srcOrd="0" destOrd="0" presId="urn:microsoft.com/office/officeart/2005/8/layout/hierarchy2"/>
    <dgm:cxn modelId="{0B988AF9-5C39-4DC1-9A0C-E84384D3E8F6}" type="presParOf" srcId="{07613FBE-1CF4-48F6-9271-80A534C6C24F}" destId="{E0AEDAFC-70E1-4975-9192-F62D5FDD4B20}" srcOrd="1" destOrd="0" presId="urn:microsoft.com/office/officeart/2005/8/layout/hierarchy2"/>
    <dgm:cxn modelId="{C9809271-E6C7-4838-AF07-D0698B281BBC}" type="presParOf" srcId="{E0AEDAFC-70E1-4975-9192-F62D5FDD4B20}" destId="{26F2A769-AE1A-40CF-B3D8-8955EAB7F19E}" srcOrd="0" destOrd="0" presId="urn:microsoft.com/office/officeart/2005/8/layout/hierarchy2"/>
    <dgm:cxn modelId="{B5E3D4A3-43E6-4258-BCE6-540FB00DB299}" type="presParOf" srcId="{E0AEDAFC-70E1-4975-9192-F62D5FDD4B20}" destId="{EC91CDB6-E0F9-49A5-A8EA-0962E31C2792}" srcOrd="1" destOrd="0" presId="urn:microsoft.com/office/officeart/2005/8/layout/hierarchy2"/>
    <dgm:cxn modelId="{46F8F281-805C-4E80-8C58-EBB174CBD16A}" type="presParOf" srcId="{07613FBE-1CF4-48F6-9271-80A534C6C24F}" destId="{81BDD6AA-EEB9-4E13-85FE-B13929E2DABB}" srcOrd="2" destOrd="0" presId="urn:microsoft.com/office/officeart/2005/8/layout/hierarchy2"/>
    <dgm:cxn modelId="{96360305-5B74-4C7B-913B-94611771E784}" type="presParOf" srcId="{81BDD6AA-EEB9-4E13-85FE-B13929E2DABB}" destId="{346CB96D-7701-469F-ACA9-7CD3C8AFC154}" srcOrd="0" destOrd="0" presId="urn:microsoft.com/office/officeart/2005/8/layout/hierarchy2"/>
    <dgm:cxn modelId="{EC7B658A-A0D1-49C8-8BD8-9BF264C3E1AB}" type="presParOf" srcId="{07613FBE-1CF4-48F6-9271-80A534C6C24F}" destId="{C21E4C2C-B0A8-497B-AD44-52B67DD2AC1E}" srcOrd="3" destOrd="0" presId="urn:microsoft.com/office/officeart/2005/8/layout/hierarchy2"/>
    <dgm:cxn modelId="{9E198040-4537-4377-A425-93F7AA528086}" type="presParOf" srcId="{C21E4C2C-B0A8-497B-AD44-52B67DD2AC1E}" destId="{5B4E3923-A0F6-4864-B43F-1FF44FE4B5DF}" srcOrd="0" destOrd="0" presId="urn:microsoft.com/office/officeart/2005/8/layout/hierarchy2"/>
    <dgm:cxn modelId="{59A4411D-A7AD-47E1-86DC-330CA6650B69}" type="presParOf" srcId="{C21E4C2C-B0A8-497B-AD44-52B67DD2AC1E}" destId="{629DB01E-1029-4E2D-963E-4BE555C4DC34}" srcOrd="1" destOrd="0" presId="urn:microsoft.com/office/officeart/2005/8/layout/hierarchy2"/>
    <dgm:cxn modelId="{AAB97225-44AA-4EE8-AB97-F4D60DE9CA15}" type="presParOf" srcId="{3504AE11-0B9F-4BC2-BCCA-4F9F54D65663}" destId="{57A3ABD1-BC5D-4138-A455-FC136A00975F}" srcOrd="2" destOrd="0" presId="urn:microsoft.com/office/officeart/2005/8/layout/hierarchy2"/>
    <dgm:cxn modelId="{4C521336-EFB7-4EA9-A50B-FAED9DEA3239}" type="presParOf" srcId="{57A3ABD1-BC5D-4138-A455-FC136A00975F}" destId="{EE117353-502F-4008-880B-47A09F8DF5E9}" srcOrd="0" destOrd="0" presId="urn:microsoft.com/office/officeart/2005/8/layout/hierarchy2"/>
    <dgm:cxn modelId="{44F538EC-6DAA-45AC-B12F-A98873B87966}" type="presParOf" srcId="{3504AE11-0B9F-4BC2-BCCA-4F9F54D65663}" destId="{442AC89C-78DD-45A3-A722-6D36F690CC0C}" srcOrd="3" destOrd="0" presId="urn:microsoft.com/office/officeart/2005/8/layout/hierarchy2"/>
    <dgm:cxn modelId="{973BB05E-628B-45FA-9CBF-102CA00B3032}" type="presParOf" srcId="{442AC89C-78DD-45A3-A722-6D36F690CC0C}" destId="{07C152F0-1EDE-43B1-9E91-3A3F9D5DC65B}" srcOrd="0" destOrd="0" presId="urn:microsoft.com/office/officeart/2005/8/layout/hierarchy2"/>
    <dgm:cxn modelId="{7460BC82-A1A1-44C5-84AE-3797691F5DC4}" type="presParOf" srcId="{442AC89C-78DD-45A3-A722-6D36F690CC0C}" destId="{92138B66-5F80-4D2E-8E84-71B4E5A333DF}" srcOrd="1" destOrd="0" presId="urn:microsoft.com/office/officeart/2005/8/layout/hierarchy2"/>
    <dgm:cxn modelId="{2C452984-F2E9-4611-B751-8F5891EFB159}" type="presParOf" srcId="{92138B66-5F80-4D2E-8E84-71B4E5A333DF}" destId="{FC067A60-BD42-4295-AF88-AB759231CF8C}" srcOrd="0" destOrd="0" presId="urn:microsoft.com/office/officeart/2005/8/layout/hierarchy2"/>
    <dgm:cxn modelId="{E12EE7FA-771F-48B1-9F1F-ABEAD99D9238}" type="presParOf" srcId="{FC067A60-BD42-4295-AF88-AB759231CF8C}" destId="{F3679BC3-1D06-444B-8307-91CD4710D345}" srcOrd="0" destOrd="0" presId="urn:microsoft.com/office/officeart/2005/8/layout/hierarchy2"/>
    <dgm:cxn modelId="{B71C527A-0EA4-43D0-991B-CBC4978EACCD}" type="presParOf" srcId="{92138B66-5F80-4D2E-8E84-71B4E5A333DF}" destId="{4B3DEC54-B8FB-45AA-946B-872B5BCAFA74}" srcOrd="1" destOrd="0" presId="urn:microsoft.com/office/officeart/2005/8/layout/hierarchy2"/>
    <dgm:cxn modelId="{601E599E-A034-4E15-97E8-05E6D6A53CC8}" type="presParOf" srcId="{4B3DEC54-B8FB-45AA-946B-872B5BCAFA74}" destId="{BF8EE59A-12BD-42F1-96C8-FCDD259895D8}" srcOrd="0" destOrd="0" presId="urn:microsoft.com/office/officeart/2005/8/layout/hierarchy2"/>
    <dgm:cxn modelId="{27C78410-F8A6-4870-AC80-49C5B699C8A9}" type="presParOf" srcId="{4B3DEC54-B8FB-45AA-946B-872B5BCAFA74}" destId="{3E79DC20-E632-4D1A-9534-28559C9EFA9F}" srcOrd="1" destOrd="0" presId="urn:microsoft.com/office/officeart/2005/8/layout/hierarchy2"/>
    <dgm:cxn modelId="{7443B11D-52EE-4464-9EA2-278C404FDD4F}" type="presParOf" srcId="{3E79DC20-E632-4D1A-9534-28559C9EFA9F}" destId="{4CEFF908-50F9-48F4-AAC0-CF371CE6305A}" srcOrd="0" destOrd="0" presId="urn:microsoft.com/office/officeart/2005/8/layout/hierarchy2"/>
    <dgm:cxn modelId="{34FD0857-062E-4DE5-B1E5-125857BFAA28}" type="presParOf" srcId="{4CEFF908-50F9-48F4-AAC0-CF371CE6305A}" destId="{BF0C7831-098F-4A5A-8220-739B9135EAA7}" srcOrd="0" destOrd="0" presId="urn:microsoft.com/office/officeart/2005/8/layout/hierarchy2"/>
    <dgm:cxn modelId="{32653047-F891-4C2A-A34C-FFE1C5BA3304}" type="presParOf" srcId="{3E79DC20-E632-4D1A-9534-28559C9EFA9F}" destId="{D6B36BB6-24F6-4458-A924-5192871E16D3}" srcOrd="1" destOrd="0" presId="urn:microsoft.com/office/officeart/2005/8/layout/hierarchy2"/>
    <dgm:cxn modelId="{1D3F510E-448A-44B3-8EFC-C77732118B6B}" type="presParOf" srcId="{D6B36BB6-24F6-4458-A924-5192871E16D3}" destId="{FCF2FF40-C71C-4F52-B563-16520BB200D6}" srcOrd="0" destOrd="0" presId="urn:microsoft.com/office/officeart/2005/8/layout/hierarchy2"/>
    <dgm:cxn modelId="{99BC1E1B-4FED-42CF-9EDE-D6A64BCF864C}" type="presParOf" srcId="{D6B36BB6-24F6-4458-A924-5192871E16D3}" destId="{E17A2B7E-E272-4283-BB69-28EA350D5F4B}" srcOrd="1" destOrd="0" presId="urn:microsoft.com/office/officeart/2005/8/layout/hierarchy2"/>
    <dgm:cxn modelId="{0E4D547F-8E45-481D-95EA-A4F89741979A}" type="presParOf" srcId="{92138B66-5F80-4D2E-8E84-71B4E5A333DF}" destId="{9A883870-BEB8-4A68-ABCB-0C400F6C0BD3}" srcOrd="2" destOrd="0" presId="urn:microsoft.com/office/officeart/2005/8/layout/hierarchy2"/>
    <dgm:cxn modelId="{E17E6082-B5EC-40A1-877D-EFD0BFCF2E48}" type="presParOf" srcId="{9A883870-BEB8-4A68-ABCB-0C400F6C0BD3}" destId="{0CDB7558-0349-48AA-9F2D-46BB14EC66BF}" srcOrd="0" destOrd="0" presId="urn:microsoft.com/office/officeart/2005/8/layout/hierarchy2"/>
    <dgm:cxn modelId="{82022F8E-CDAC-4539-828C-5069817B80A0}" type="presParOf" srcId="{92138B66-5F80-4D2E-8E84-71B4E5A333DF}" destId="{91179A61-AF4E-4C22-8F65-3EB7EC25C890}" srcOrd="3" destOrd="0" presId="urn:microsoft.com/office/officeart/2005/8/layout/hierarchy2"/>
    <dgm:cxn modelId="{40497BD5-DEC6-4380-84D2-1825CE123D80}" type="presParOf" srcId="{91179A61-AF4E-4C22-8F65-3EB7EC25C890}" destId="{6422F808-7DFE-4E58-BC2F-34EB8A271DFD}" srcOrd="0" destOrd="0" presId="urn:microsoft.com/office/officeart/2005/8/layout/hierarchy2"/>
    <dgm:cxn modelId="{F94217E4-F3CB-49E6-AF60-AAC982B9B4E7}" type="presParOf" srcId="{91179A61-AF4E-4C22-8F65-3EB7EC25C890}" destId="{16228AA7-A8A5-4D9F-9C1E-43B4CFCD4F6C}" srcOrd="1" destOrd="0" presId="urn:microsoft.com/office/officeart/2005/8/layout/hierarchy2"/>
    <dgm:cxn modelId="{3B8B0156-FA6F-436D-863F-CCB73CB5F09C}" type="presParOf" srcId="{16228AA7-A8A5-4D9F-9C1E-43B4CFCD4F6C}" destId="{65CBDBA1-8F50-4B14-AC69-CADA50445705}" srcOrd="0" destOrd="0" presId="urn:microsoft.com/office/officeart/2005/8/layout/hierarchy2"/>
    <dgm:cxn modelId="{AEA1254C-8186-477C-BA51-8A9FEFCEE3A2}" type="presParOf" srcId="{65CBDBA1-8F50-4B14-AC69-CADA50445705}" destId="{B95D5547-9119-404F-ACA5-49C10A653FB3}" srcOrd="0" destOrd="0" presId="urn:microsoft.com/office/officeart/2005/8/layout/hierarchy2"/>
    <dgm:cxn modelId="{72EBB308-39C1-49A6-87A6-E60992938B68}" type="presParOf" srcId="{16228AA7-A8A5-4D9F-9C1E-43B4CFCD4F6C}" destId="{F76CB1FD-EEC5-4C2E-A18E-35D298917F8A}" srcOrd="1" destOrd="0" presId="urn:microsoft.com/office/officeart/2005/8/layout/hierarchy2"/>
    <dgm:cxn modelId="{C47D241E-EBF2-49C2-A8B7-9CB4FC84849B}" type="presParOf" srcId="{F76CB1FD-EEC5-4C2E-A18E-35D298917F8A}" destId="{570D8CBE-1A5D-4E0E-9CB8-28A251C2A412}" srcOrd="0" destOrd="0" presId="urn:microsoft.com/office/officeart/2005/8/layout/hierarchy2"/>
    <dgm:cxn modelId="{5D408DBF-C11C-4DF1-8B52-D294EE9F306F}" type="presParOf" srcId="{F76CB1FD-EEC5-4C2E-A18E-35D298917F8A}" destId="{18689DF7-FAE2-4DC0-84DA-5F586C09FE45}" srcOrd="1" destOrd="0" presId="urn:microsoft.com/office/officeart/2005/8/layout/hierarchy2"/>
    <dgm:cxn modelId="{43799F41-6C8D-4E24-874C-52E2CC5A277F}" type="presParOf" srcId="{3504AE11-0B9F-4BC2-BCCA-4F9F54D65663}" destId="{6D055C97-C1E1-4678-AE1B-8CDB7BAABC29}" srcOrd="4" destOrd="0" presId="urn:microsoft.com/office/officeart/2005/8/layout/hierarchy2"/>
    <dgm:cxn modelId="{992647BA-B99D-4AC6-BB66-2C6954446424}" type="presParOf" srcId="{6D055C97-C1E1-4678-AE1B-8CDB7BAABC29}" destId="{8B3A2C4C-A4BA-4BAC-BF32-FE2ED4303078}" srcOrd="0" destOrd="0" presId="urn:microsoft.com/office/officeart/2005/8/layout/hierarchy2"/>
    <dgm:cxn modelId="{E91CCF40-9958-460E-9364-B9AF43A4AEAD}" type="presParOf" srcId="{3504AE11-0B9F-4BC2-BCCA-4F9F54D65663}" destId="{8A3176FA-6A2F-4F3E-9955-94ACBD192954}" srcOrd="5" destOrd="0" presId="urn:microsoft.com/office/officeart/2005/8/layout/hierarchy2"/>
    <dgm:cxn modelId="{5AE356F4-C038-4800-AB17-63F04114B0B5}" type="presParOf" srcId="{8A3176FA-6A2F-4F3E-9955-94ACBD192954}" destId="{4BC817F4-DDB9-46D1-87E3-C3323FA2C355}" srcOrd="0" destOrd="0" presId="urn:microsoft.com/office/officeart/2005/8/layout/hierarchy2"/>
    <dgm:cxn modelId="{AA7E1260-FAAF-4725-A6DC-9B417072EB92}" type="presParOf" srcId="{8A3176FA-6A2F-4F3E-9955-94ACBD192954}" destId="{E6B75EFE-FACF-43A1-BFA2-DFB785CA1639}" srcOrd="1" destOrd="0" presId="urn:microsoft.com/office/officeart/2005/8/layout/hierarchy2"/>
    <dgm:cxn modelId="{39DBCF75-CAB5-493A-B9C0-A9CD779AB935}" type="presParOf" srcId="{E6B75EFE-FACF-43A1-BFA2-DFB785CA1639}" destId="{5070BEA0-AFCD-4DDC-98E5-6FF0F97C513A}" srcOrd="0" destOrd="0" presId="urn:microsoft.com/office/officeart/2005/8/layout/hierarchy2"/>
    <dgm:cxn modelId="{4CE946F7-7064-47F7-A232-B2ADCFE3BE6E}" type="presParOf" srcId="{5070BEA0-AFCD-4DDC-98E5-6FF0F97C513A}" destId="{6836152C-D49E-4213-9DAA-6AFCF1D1FCBC}" srcOrd="0" destOrd="0" presId="urn:microsoft.com/office/officeart/2005/8/layout/hierarchy2"/>
    <dgm:cxn modelId="{4F2F5C75-180F-4D79-BFD2-4710CFFC1FEF}" type="presParOf" srcId="{E6B75EFE-FACF-43A1-BFA2-DFB785CA1639}" destId="{6D856DC4-1F11-48FD-84D1-B10056081F0F}" srcOrd="1" destOrd="0" presId="urn:microsoft.com/office/officeart/2005/8/layout/hierarchy2"/>
    <dgm:cxn modelId="{2DD63510-F7CA-436C-9DBB-9A0AC1CC1134}" type="presParOf" srcId="{6D856DC4-1F11-48FD-84D1-B10056081F0F}" destId="{05965639-07EE-41CB-A0B5-E26E61E647EE}" srcOrd="0" destOrd="0" presId="urn:microsoft.com/office/officeart/2005/8/layout/hierarchy2"/>
    <dgm:cxn modelId="{562592AF-4B79-49F8-B0AB-5F9BD15374F8}" type="presParOf" srcId="{6D856DC4-1F11-48FD-84D1-B10056081F0F}" destId="{1D19126E-69D9-4C15-997C-CACF3000ADD0}" srcOrd="1" destOrd="0" presId="urn:microsoft.com/office/officeart/2005/8/layout/hierarchy2"/>
  </dgm:cxnLst>
  <dgm:bg/>
  <dgm:whole/>
  <dgm:extLst>
    <a:ext uri="http://schemas.microsoft.com/office/drawing/2008/diagram">
      <dsp:dataModelExt xmlns:dsp="http://schemas.microsoft.com/office/drawing/2008/diagram" relId="rId41"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FDFA773B-32B8-4480-A38D-D965FF707560}" type="doc">
      <dgm:prSet loTypeId="urn:microsoft.com/office/officeart/2005/8/layout/process1" loCatId="process" qsTypeId="urn:microsoft.com/office/officeart/2005/8/quickstyle/simple1" qsCatId="simple" csTypeId="urn:microsoft.com/office/officeart/2005/8/colors/accent0_3" csCatId="mainScheme" phldr="1"/>
      <dgm:spPr/>
    </dgm:pt>
    <dgm:pt modelId="{CA65A4D8-FA02-44B1-AAAC-BCA72203245D}">
      <dgm:prSet phldrT="[Text]"/>
      <dgm:spPr/>
      <dgm:t>
        <a:bodyPr/>
        <a:lstStyle/>
        <a:p>
          <a:r>
            <a:rPr lang="en-US"/>
            <a:t>Download Video</a:t>
          </a:r>
        </a:p>
      </dgm:t>
    </dgm:pt>
    <dgm:pt modelId="{93434068-9202-4A5A-8914-0E50E05A8825}" type="parTrans" cxnId="{39D0AA97-11E5-4328-AF49-43396FA069B1}">
      <dgm:prSet/>
      <dgm:spPr/>
      <dgm:t>
        <a:bodyPr/>
        <a:lstStyle/>
        <a:p>
          <a:endParaRPr lang="en-US"/>
        </a:p>
      </dgm:t>
    </dgm:pt>
    <dgm:pt modelId="{FE241410-B6AC-40F8-B2EB-49FFD5FB1564}" type="sibTrans" cxnId="{39D0AA97-11E5-4328-AF49-43396FA069B1}">
      <dgm:prSet/>
      <dgm:spPr/>
      <dgm:t>
        <a:bodyPr/>
        <a:lstStyle/>
        <a:p>
          <a:endParaRPr lang="en-US"/>
        </a:p>
      </dgm:t>
    </dgm:pt>
    <dgm:pt modelId="{7B6D0F8B-0BF8-425F-920F-1603A2AD83E3}">
      <dgm:prSet phldrT="[Text]"/>
      <dgm:spPr/>
      <dgm:t>
        <a:bodyPr/>
        <a:lstStyle/>
        <a:p>
          <a:r>
            <a:rPr lang="en-US"/>
            <a:t>Sample Frames</a:t>
          </a:r>
        </a:p>
      </dgm:t>
    </dgm:pt>
    <dgm:pt modelId="{53EC3687-EFD6-4C8A-AD1D-6012E67421CA}" type="parTrans" cxnId="{6CDC60F6-59C2-478B-B7B6-815725BFB706}">
      <dgm:prSet/>
      <dgm:spPr/>
      <dgm:t>
        <a:bodyPr/>
        <a:lstStyle/>
        <a:p>
          <a:endParaRPr lang="en-US"/>
        </a:p>
      </dgm:t>
    </dgm:pt>
    <dgm:pt modelId="{E6D8D042-9D12-440E-B7DD-B5BCBF8D65B5}" type="sibTrans" cxnId="{6CDC60F6-59C2-478B-B7B6-815725BFB706}">
      <dgm:prSet/>
      <dgm:spPr/>
      <dgm:t>
        <a:bodyPr/>
        <a:lstStyle/>
        <a:p>
          <a:endParaRPr lang="en-US"/>
        </a:p>
      </dgm:t>
    </dgm:pt>
    <dgm:pt modelId="{2256AE61-440A-4FFB-8F78-9613C67723E5}">
      <dgm:prSet phldrT="[Text]"/>
      <dgm:spPr/>
      <dgm:t>
        <a:bodyPr/>
        <a:lstStyle/>
        <a:p>
          <a:r>
            <a:rPr lang="en-US"/>
            <a:t>Detect Skeletons</a:t>
          </a:r>
        </a:p>
      </dgm:t>
    </dgm:pt>
    <dgm:pt modelId="{5BBF7000-5BBD-48F4-B707-5D2FDBD333BE}" type="parTrans" cxnId="{CA593C97-685E-4923-879F-238049C6A614}">
      <dgm:prSet/>
      <dgm:spPr/>
      <dgm:t>
        <a:bodyPr/>
        <a:lstStyle/>
        <a:p>
          <a:endParaRPr lang="en-US"/>
        </a:p>
      </dgm:t>
    </dgm:pt>
    <dgm:pt modelId="{193D7957-9E5C-46E2-BBBA-4287DE590E98}" type="sibTrans" cxnId="{CA593C97-685E-4923-879F-238049C6A614}">
      <dgm:prSet/>
      <dgm:spPr/>
      <dgm:t>
        <a:bodyPr/>
        <a:lstStyle/>
        <a:p>
          <a:endParaRPr lang="en-US"/>
        </a:p>
      </dgm:t>
    </dgm:pt>
    <dgm:pt modelId="{8154F311-1EA2-478A-887F-D34408C1E9A4}">
      <dgm:prSet phldrT="[Text]"/>
      <dgm:spPr/>
      <dgm:t>
        <a:bodyPr/>
        <a:lstStyle/>
        <a:p>
          <a:r>
            <a:rPr lang="en-US"/>
            <a:t>Process Motion</a:t>
          </a:r>
        </a:p>
      </dgm:t>
    </dgm:pt>
    <dgm:pt modelId="{CAF19BE5-7FA1-493A-A05B-61CA2A7B2E15}" type="parTrans" cxnId="{C367E831-A23C-4665-B0BC-70E10745FE97}">
      <dgm:prSet/>
      <dgm:spPr/>
      <dgm:t>
        <a:bodyPr/>
        <a:lstStyle/>
        <a:p>
          <a:endParaRPr lang="en-US"/>
        </a:p>
      </dgm:t>
    </dgm:pt>
    <dgm:pt modelId="{6932D391-7182-4571-9B4F-692ABEFC8632}" type="sibTrans" cxnId="{C367E831-A23C-4665-B0BC-70E10745FE97}">
      <dgm:prSet/>
      <dgm:spPr/>
      <dgm:t>
        <a:bodyPr/>
        <a:lstStyle/>
        <a:p>
          <a:endParaRPr lang="en-US"/>
        </a:p>
      </dgm:t>
    </dgm:pt>
    <dgm:pt modelId="{8F8A5FEE-8FEF-4E79-B2A5-71A1ED032D4C}">
      <dgm:prSet phldrT="[Text]"/>
      <dgm:spPr/>
      <dgm:t>
        <a:bodyPr/>
        <a:lstStyle/>
        <a:p>
          <a:r>
            <a:rPr lang="en-US"/>
            <a:t>Annotate</a:t>
          </a:r>
        </a:p>
      </dgm:t>
    </dgm:pt>
    <dgm:pt modelId="{27E37D71-7D36-435A-B6AD-69C3B52EE8FE}" type="parTrans" cxnId="{D1D28EAA-816A-4244-A2E4-2D3BFAC23056}">
      <dgm:prSet/>
      <dgm:spPr/>
      <dgm:t>
        <a:bodyPr/>
        <a:lstStyle/>
        <a:p>
          <a:endParaRPr lang="en-US"/>
        </a:p>
      </dgm:t>
    </dgm:pt>
    <dgm:pt modelId="{57D2FB04-201C-4783-88A1-9CB0B40EE21B}" type="sibTrans" cxnId="{D1D28EAA-816A-4244-A2E4-2D3BFAC23056}">
      <dgm:prSet/>
      <dgm:spPr/>
      <dgm:t>
        <a:bodyPr/>
        <a:lstStyle/>
        <a:p>
          <a:endParaRPr lang="en-US"/>
        </a:p>
      </dgm:t>
    </dgm:pt>
    <dgm:pt modelId="{F68C1D1A-D432-4088-83DA-70B3846F3788}">
      <dgm:prSet phldrT="[Text]"/>
      <dgm:spPr/>
      <dgm:t>
        <a:bodyPr/>
        <a:lstStyle/>
        <a:p>
          <a:r>
            <a:rPr lang="en-US"/>
            <a:t>Aggregate</a:t>
          </a:r>
        </a:p>
      </dgm:t>
    </dgm:pt>
    <dgm:pt modelId="{24F6C0AD-C74C-4AD1-A9B4-47C415F242DC}" type="parTrans" cxnId="{69B58AC6-3A0F-4321-A1AE-D5C16F4AC413}">
      <dgm:prSet/>
      <dgm:spPr/>
      <dgm:t>
        <a:bodyPr/>
        <a:lstStyle/>
        <a:p>
          <a:endParaRPr lang="en-US"/>
        </a:p>
      </dgm:t>
    </dgm:pt>
    <dgm:pt modelId="{2494F4A2-E88A-4D7C-B576-B3DC294F50B3}" type="sibTrans" cxnId="{69B58AC6-3A0F-4321-A1AE-D5C16F4AC413}">
      <dgm:prSet/>
      <dgm:spPr/>
      <dgm:t>
        <a:bodyPr/>
        <a:lstStyle/>
        <a:p>
          <a:endParaRPr lang="en-US"/>
        </a:p>
      </dgm:t>
    </dgm:pt>
    <dgm:pt modelId="{699C72E7-2890-4B06-937B-29D73329577E}" type="pres">
      <dgm:prSet presAssocID="{FDFA773B-32B8-4480-A38D-D965FF707560}" presName="Name0" presStyleCnt="0">
        <dgm:presLayoutVars>
          <dgm:dir/>
          <dgm:resizeHandles val="exact"/>
        </dgm:presLayoutVars>
      </dgm:prSet>
      <dgm:spPr/>
    </dgm:pt>
    <dgm:pt modelId="{F23B48B6-D02F-47DB-A6A4-8E0F35AA77F9}" type="pres">
      <dgm:prSet presAssocID="{CA65A4D8-FA02-44B1-AAAC-BCA72203245D}" presName="node" presStyleLbl="node1" presStyleIdx="0" presStyleCnt="6">
        <dgm:presLayoutVars>
          <dgm:bulletEnabled val="1"/>
        </dgm:presLayoutVars>
      </dgm:prSet>
      <dgm:spPr/>
    </dgm:pt>
    <dgm:pt modelId="{E01980EB-8049-4114-B86D-FBC79DEAA4E2}" type="pres">
      <dgm:prSet presAssocID="{FE241410-B6AC-40F8-B2EB-49FFD5FB1564}" presName="sibTrans" presStyleLbl="sibTrans2D1" presStyleIdx="0" presStyleCnt="5"/>
      <dgm:spPr/>
    </dgm:pt>
    <dgm:pt modelId="{7EF8A6DD-6861-4162-86A3-09A77AAC69AD}" type="pres">
      <dgm:prSet presAssocID="{FE241410-B6AC-40F8-B2EB-49FFD5FB1564}" presName="connectorText" presStyleLbl="sibTrans2D1" presStyleIdx="0" presStyleCnt="5"/>
      <dgm:spPr/>
    </dgm:pt>
    <dgm:pt modelId="{C9DB48FB-0976-4189-8390-9ADAA24F8B12}" type="pres">
      <dgm:prSet presAssocID="{7B6D0F8B-0BF8-425F-920F-1603A2AD83E3}" presName="node" presStyleLbl="node1" presStyleIdx="1" presStyleCnt="6">
        <dgm:presLayoutVars>
          <dgm:bulletEnabled val="1"/>
        </dgm:presLayoutVars>
      </dgm:prSet>
      <dgm:spPr/>
    </dgm:pt>
    <dgm:pt modelId="{35F44C8B-AB28-4EC4-B3ED-90DE52221FB9}" type="pres">
      <dgm:prSet presAssocID="{E6D8D042-9D12-440E-B7DD-B5BCBF8D65B5}" presName="sibTrans" presStyleLbl="sibTrans2D1" presStyleIdx="1" presStyleCnt="5"/>
      <dgm:spPr/>
    </dgm:pt>
    <dgm:pt modelId="{2C2E0B65-5CD7-439D-87F7-46390AB436AA}" type="pres">
      <dgm:prSet presAssocID="{E6D8D042-9D12-440E-B7DD-B5BCBF8D65B5}" presName="connectorText" presStyleLbl="sibTrans2D1" presStyleIdx="1" presStyleCnt="5"/>
      <dgm:spPr/>
    </dgm:pt>
    <dgm:pt modelId="{066995C1-D185-4DDC-8015-9CEF64CFF068}" type="pres">
      <dgm:prSet presAssocID="{2256AE61-440A-4FFB-8F78-9613C67723E5}" presName="node" presStyleLbl="node1" presStyleIdx="2" presStyleCnt="6">
        <dgm:presLayoutVars>
          <dgm:bulletEnabled val="1"/>
        </dgm:presLayoutVars>
      </dgm:prSet>
      <dgm:spPr/>
    </dgm:pt>
    <dgm:pt modelId="{17944AD9-90F3-4A64-AB95-8EEF00DADBF9}" type="pres">
      <dgm:prSet presAssocID="{193D7957-9E5C-46E2-BBBA-4287DE590E98}" presName="sibTrans" presStyleLbl="sibTrans2D1" presStyleIdx="2" presStyleCnt="5"/>
      <dgm:spPr/>
    </dgm:pt>
    <dgm:pt modelId="{B77F4940-ACE2-4BD2-9BE3-BEF11D53E613}" type="pres">
      <dgm:prSet presAssocID="{193D7957-9E5C-46E2-BBBA-4287DE590E98}" presName="connectorText" presStyleLbl="sibTrans2D1" presStyleIdx="2" presStyleCnt="5"/>
      <dgm:spPr/>
    </dgm:pt>
    <dgm:pt modelId="{43DAEF3E-2E90-47E4-9AE8-AF4FDF6C91F0}" type="pres">
      <dgm:prSet presAssocID="{8154F311-1EA2-478A-887F-D34408C1E9A4}" presName="node" presStyleLbl="node1" presStyleIdx="3" presStyleCnt="6">
        <dgm:presLayoutVars>
          <dgm:bulletEnabled val="1"/>
        </dgm:presLayoutVars>
      </dgm:prSet>
      <dgm:spPr/>
    </dgm:pt>
    <dgm:pt modelId="{AE49541F-17AE-4F61-9054-9DB587A91631}" type="pres">
      <dgm:prSet presAssocID="{6932D391-7182-4571-9B4F-692ABEFC8632}" presName="sibTrans" presStyleLbl="sibTrans2D1" presStyleIdx="3" presStyleCnt="5"/>
      <dgm:spPr/>
    </dgm:pt>
    <dgm:pt modelId="{72940CD4-64CE-466D-9BEA-9BF6041D6A07}" type="pres">
      <dgm:prSet presAssocID="{6932D391-7182-4571-9B4F-692ABEFC8632}" presName="connectorText" presStyleLbl="sibTrans2D1" presStyleIdx="3" presStyleCnt="5"/>
      <dgm:spPr/>
    </dgm:pt>
    <dgm:pt modelId="{853CC948-6364-4037-8B59-806CAD40E1C7}" type="pres">
      <dgm:prSet presAssocID="{8F8A5FEE-8FEF-4E79-B2A5-71A1ED032D4C}" presName="node" presStyleLbl="node1" presStyleIdx="4" presStyleCnt="6">
        <dgm:presLayoutVars>
          <dgm:bulletEnabled val="1"/>
        </dgm:presLayoutVars>
      </dgm:prSet>
      <dgm:spPr/>
    </dgm:pt>
    <dgm:pt modelId="{888584DD-8AFE-4BBC-9A28-F349F986965A}" type="pres">
      <dgm:prSet presAssocID="{57D2FB04-201C-4783-88A1-9CB0B40EE21B}" presName="sibTrans" presStyleLbl="sibTrans2D1" presStyleIdx="4" presStyleCnt="5"/>
      <dgm:spPr/>
    </dgm:pt>
    <dgm:pt modelId="{FDA258D4-C124-4ADB-834A-4D6291237378}" type="pres">
      <dgm:prSet presAssocID="{57D2FB04-201C-4783-88A1-9CB0B40EE21B}" presName="connectorText" presStyleLbl="sibTrans2D1" presStyleIdx="4" presStyleCnt="5"/>
      <dgm:spPr/>
    </dgm:pt>
    <dgm:pt modelId="{BBA132C9-C787-4468-9709-2C2907CA97E9}" type="pres">
      <dgm:prSet presAssocID="{F68C1D1A-D432-4088-83DA-70B3846F3788}" presName="node" presStyleLbl="node1" presStyleIdx="5" presStyleCnt="6">
        <dgm:presLayoutVars>
          <dgm:bulletEnabled val="1"/>
        </dgm:presLayoutVars>
      </dgm:prSet>
      <dgm:spPr/>
    </dgm:pt>
  </dgm:ptLst>
  <dgm:cxnLst>
    <dgm:cxn modelId="{ADE44101-A3E1-4596-9BAB-7738A1B6A094}" type="presOf" srcId="{7B6D0F8B-0BF8-425F-920F-1603A2AD83E3}" destId="{C9DB48FB-0976-4189-8390-9ADAA24F8B12}" srcOrd="0" destOrd="0" presId="urn:microsoft.com/office/officeart/2005/8/layout/process1"/>
    <dgm:cxn modelId="{C2424107-8BAB-4EF7-8D96-1E42FD650179}" type="presOf" srcId="{57D2FB04-201C-4783-88A1-9CB0B40EE21B}" destId="{888584DD-8AFE-4BBC-9A28-F349F986965A}" srcOrd="0" destOrd="0" presId="urn:microsoft.com/office/officeart/2005/8/layout/process1"/>
    <dgm:cxn modelId="{C367E831-A23C-4665-B0BC-70E10745FE97}" srcId="{FDFA773B-32B8-4480-A38D-D965FF707560}" destId="{8154F311-1EA2-478A-887F-D34408C1E9A4}" srcOrd="3" destOrd="0" parTransId="{CAF19BE5-7FA1-493A-A05B-61CA2A7B2E15}" sibTransId="{6932D391-7182-4571-9B4F-692ABEFC8632}"/>
    <dgm:cxn modelId="{1E129563-773D-4BE0-A929-38546E1106F2}" type="presOf" srcId="{8154F311-1EA2-478A-887F-D34408C1E9A4}" destId="{43DAEF3E-2E90-47E4-9AE8-AF4FDF6C91F0}" srcOrd="0" destOrd="0" presId="urn:microsoft.com/office/officeart/2005/8/layout/process1"/>
    <dgm:cxn modelId="{A6163C6D-8EA1-4691-99FD-B214D336DD5C}" type="presOf" srcId="{E6D8D042-9D12-440E-B7DD-B5BCBF8D65B5}" destId="{35F44C8B-AB28-4EC4-B3ED-90DE52221FB9}" srcOrd="0" destOrd="0" presId="urn:microsoft.com/office/officeart/2005/8/layout/process1"/>
    <dgm:cxn modelId="{025BD650-68C4-458D-8515-9BC1C18A65FB}" type="presOf" srcId="{6932D391-7182-4571-9B4F-692ABEFC8632}" destId="{72940CD4-64CE-466D-9BEA-9BF6041D6A07}" srcOrd="1" destOrd="0" presId="urn:microsoft.com/office/officeart/2005/8/layout/process1"/>
    <dgm:cxn modelId="{23D5FB53-EE65-458F-847C-B939DB89E232}" type="presOf" srcId="{57D2FB04-201C-4783-88A1-9CB0B40EE21B}" destId="{FDA258D4-C124-4ADB-834A-4D6291237378}" srcOrd="1" destOrd="0" presId="urn:microsoft.com/office/officeart/2005/8/layout/process1"/>
    <dgm:cxn modelId="{122A3E7A-6447-48C4-847F-BCCECE7C66B6}" type="presOf" srcId="{6932D391-7182-4571-9B4F-692ABEFC8632}" destId="{AE49541F-17AE-4F61-9054-9DB587A91631}" srcOrd="0" destOrd="0" presId="urn:microsoft.com/office/officeart/2005/8/layout/process1"/>
    <dgm:cxn modelId="{8892F380-8A3F-48E7-A7C5-73BE5D191158}" type="presOf" srcId="{FE241410-B6AC-40F8-B2EB-49FFD5FB1564}" destId="{E01980EB-8049-4114-B86D-FBC79DEAA4E2}" srcOrd="0" destOrd="0" presId="urn:microsoft.com/office/officeart/2005/8/layout/process1"/>
    <dgm:cxn modelId="{6DD5F18A-C300-455A-953D-E9217658490D}" type="presOf" srcId="{E6D8D042-9D12-440E-B7DD-B5BCBF8D65B5}" destId="{2C2E0B65-5CD7-439D-87F7-46390AB436AA}" srcOrd="1" destOrd="0" presId="urn:microsoft.com/office/officeart/2005/8/layout/process1"/>
    <dgm:cxn modelId="{CA593C97-685E-4923-879F-238049C6A614}" srcId="{FDFA773B-32B8-4480-A38D-D965FF707560}" destId="{2256AE61-440A-4FFB-8F78-9613C67723E5}" srcOrd="2" destOrd="0" parTransId="{5BBF7000-5BBD-48F4-B707-5D2FDBD333BE}" sibTransId="{193D7957-9E5C-46E2-BBBA-4287DE590E98}"/>
    <dgm:cxn modelId="{39D0AA97-11E5-4328-AF49-43396FA069B1}" srcId="{FDFA773B-32B8-4480-A38D-D965FF707560}" destId="{CA65A4D8-FA02-44B1-AAAC-BCA72203245D}" srcOrd="0" destOrd="0" parTransId="{93434068-9202-4A5A-8914-0E50E05A8825}" sibTransId="{FE241410-B6AC-40F8-B2EB-49FFD5FB1564}"/>
    <dgm:cxn modelId="{C7A633A8-4F82-4D6E-9AE9-DEB06FD64B56}" type="presOf" srcId="{FE241410-B6AC-40F8-B2EB-49FFD5FB1564}" destId="{7EF8A6DD-6861-4162-86A3-09A77AAC69AD}" srcOrd="1" destOrd="0" presId="urn:microsoft.com/office/officeart/2005/8/layout/process1"/>
    <dgm:cxn modelId="{D1D28EAA-816A-4244-A2E4-2D3BFAC23056}" srcId="{FDFA773B-32B8-4480-A38D-D965FF707560}" destId="{8F8A5FEE-8FEF-4E79-B2A5-71A1ED032D4C}" srcOrd="4" destOrd="0" parTransId="{27E37D71-7D36-435A-B6AD-69C3B52EE8FE}" sibTransId="{57D2FB04-201C-4783-88A1-9CB0B40EE21B}"/>
    <dgm:cxn modelId="{F4976CB8-5A41-4783-9BE5-4B97BB5A3F6F}" type="presOf" srcId="{FDFA773B-32B8-4480-A38D-D965FF707560}" destId="{699C72E7-2890-4B06-937B-29D73329577E}" srcOrd="0" destOrd="0" presId="urn:microsoft.com/office/officeart/2005/8/layout/process1"/>
    <dgm:cxn modelId="{7C6E56C1-003C-4A7D-8A7F-BF8E00B8F598}" type="presOf" srcId="{193D7957-9E5C-46E2-BBBA-4287DE590E98}" destId="{17944AD9-90F3-4A64-AB95-8EEF00DADBF9}" srcOrd="0" destOrd="0" presId="urn:microsoft.com/office/officeart/2005/8/layout/process1"/>
    <dgm:cxn modelId="{F33F9AC5-3B69-41F1-A064-F07E9577A3F0}" type="presOf" srcId="{CA65A4D8-FA02-44B1-AAAC-BCA72203245D}" destId="{F23B48B6-D02F-47DB-A6A4-8E0F35AA77F9}" srcOrd="0" destOrd="0" presId="urn:microsoft.com/office/officeart/2005/8/layout/process1"/>
    <dgm:cxn modelId="{69B58AC6-3A0F-4321-A1AE-D5C16F4AC413}" srcId="{FDFA773B-32B8-4480-A38D-D965FF707560}" destId="{F68C1D1A-D432-4088-83DA-70B3846F3788}" srcOrd="5" destOrd="0" parTransId="{24F6C0AD-C74C-4AD1-A9B4-47C415F242DC}" sibTransId="{2494F4A2-E88A-4D7C-B576-B3DC294F50B3}"/>
    <dgm:cxn modelId="{D87F23D2-32D6-4F75-AC77-F96AE4FB247F}" type="presOf" srcId="{8F8A5FEE-8FEF-4E79-B2A5-71A1ED032D4C}" destId="{853CC948-6364-4037-8B59-806CAD40E1C7}" srcOrd="0" destOrd="0" presId="urn:microsoft.com/office/officeart/2005/8/layout/process1"/>
    <dgm:cxn modelId="{DEFC18D4-4A1E-4540-B906-B5A0E47678CE}" type="presOf" srcId="{F68C1D1A-D432-4088-83DA-70B3846F3788}" destId="{BBA132C9-C787-4468-9709-2C2907CA97E9}" srcOrd="0" destOrd="0" presId="urn:microsoft.com/office/officeart/2005/8/layout/process1"/>
    <dgm:cxn modelId="{71F91DDC-DDBB-4E91-A7D2-6E46E0F4B5D2}" type="presOf" srcId="{2256AE61-440A-4FFB-8F78-9613C67723E5}" destId="{066995C1-D185-4DDC-8015-9CEF64CFF068}" srcOrd="0" destOrd="0" presId="urn:microsoft.com/office/officeart/2005/8/layout/process1"/>
    <dgm:cxn modelId="{2BE346F3-BF6B-4154-8780-63457736C195}" type="presOf" srcId="{193D7957-9E5C-46E2-BBBA-4287DE590E98}" destId="{B77F4940-ACE2-4BD2-9BE3-BEF11D53E613}" srcOrd="1" destOrd="0" presId="urn:microsoft.com/office/officeart/2005/8/layout/process1"/>
    <dgm:cxn modelId="{6CDC60F6-59C2-478B-B7B6-815725BFB706}" srcId="{FDFA773B-32B8-4480-A38D-D965FF707560}" destId="{7B6D0F8B-0BF8-425F-920F-1603A2AD83E3}" srcOrd="1" destOrd="0" parTransId="{53EC3687-EFD6-4C8A-AD1D-6012E67421CA}" sibTransId="{E6D8D042-9D12-440E-B7DD-B5BCBF8D65B5}"/>
    <dgm:cxn modelId="{9B89A317-3E31-43C7-93B4-57E8B1E501AC}" type="presParOf" srcId="{699C72E7-2890-4B06-937B-29D73329577E}" destId="{F23B48B6-D02F-47DB-A6A4-8E0F35AA77F9}" srcOrd="0" destOrd="0" presId="urn:microsoft.com/office/officeart/2005/8/layout/process1"/>
    <dgm:cxn modelId="{930D1871-0781-4C13-A925-DD54EDC0D419}" type="presParOf" srcId="{699C72E7-2890-4B06-937B-29D73329577E}" destId="{E01980EB-8049-4114-B86D-FBC79DEAA4E2}" srcOrd="1" destOrd="0" presId="urn:microsoft.com/office/officeart/2005/8/layout/process1"/>
    <dgm:cxn modelId="{F75CEDB1-7E08-4DC7-8819-B97A10CB7F44}" type="presParOf" srcId="{E01980EB-8049-4114-B86D-FBC79DEAA4E2}" destId="{7EF8A6DD-6861-4162-86A3-09A77AAC69AD}" srcOrd="0" destOrd="0" presId="urn:microsoft.com/office/officeart/2005/8/layout/process1"/>
    <dgm:cxn modelId="{D7D17A40-EACC-4582-BAFF-74DF7A755B8B}" type="presParOf" srcId="{699C72E7-2890-4B06-937B-29D73329577E}" destId="{C9DB48FB-0976-4189-8390-9ADAA24F8B12}" srcOrd="2" destOrd="0" presId="urn:microsoft.com/office/officeart/2005/8/layout/process1"/>
    <dgm:cxn modelId="{EE16CECE-5D6D-4164-8422-151CFB7023C8}" type="presParOf" srcId="{699C72E7-2890-4B06-937B-29D73329577E}" destId="{35F44C8B-AB28-4EC4-B3ED-90DE52221FB9}" srcOrd="3" destOrd="0" presId="urn:microsoft.com/office/officeart/2005/8/layout/process1"/>
    <dgm:cxn modelId="{E748D5B2-FC52-46DB-9A50-C7931422F361}" type="presParOf" srcId="{35F44C8B-AB28-4EC4-B3ED-90DE52221FB9}" destId="{2C2E0B65-5CD7-439D-87F7-46390AB436AA}" srcOrd="0" destOrd="0" presId="urn:microsoft.com/office/officeart/2005/8/layout/process1"/>
    <dgm:cxn modelId="{B4D79022-28E7-444C-A288-CA4554111293}" type="presParOf" srcId="{699C72E7-2890-4B06-937B-29D73329577E}" destId="{066995C1-D185-4DDC-8015-9CEF64CFF068}" srcOrd="4" destOrd="0" presId="urn:microsoft.com/office/officeart/2005/8/layout/process1"/>
    <dgm:cxn modelId="{D180678B-AA13-408C-B4FE-258E38B20FB9}" type="presParOf" srcId="{699C72E7-2890-4B06-937B-29D73329577E}" destId="{17944AD9-90F3-4A64-AB95-8EEF00DADBF9}" srcOrd="5" destOrd="0" presId="urn:microsoft.com/office/officeart/2005/8/layout/process1"/>
    <dgm:cxn modelId="{B89EEAFB-A044-41B6-B365-97F4595E94E3}" type="presParOf" srcId="{17944AD9-90F3-4A64-AB95-8EEF00DADBF9}" destId="{B77F4940-ACE2-4BD2-9BE3-BEF11D53E613}" srcOrd="0" destOrd="0" presId="urn:microsoft.com/office/officeart/2005/8/layout/process1"/>
    <dgm:cxn modelId="{8B10D945-F4FB-4FA7-B737-4DE7A583ACE6}" type="presParOf" srcId="{699C72E7-2890-4B06-937B-29D73329577E}" destId="{43DAEF3E-2E90-47E4-9AE8-AF4FDF6C91F0}" srcOrd="6" destOrd="0" presId="urn:microsoft.com/office/officeart/2005/8/layout/process1"/>
    <dgm:cxn modelId="{DDC37CFB-CA58-485F-A927-D90485C5F463}" type="presParOf" srcId="{699C72E7-2890-4B06-937B-29D73329577E}" destId="{AE49541F-17AE-4F61-9054-9DB587A91631}" srcOrd="7" destOrd="0" presId="urn:microsoft.com/office/officeart/2005/8/layout/process1"/>
    <dgm:cxn modelId="{F7D69B57-B696-4B10-91C9-7253E3DF6754}" type="presParOf" srcId="{AE49541F-17AE-4F61-9054-9DB587A91631}" destId="{72940CD4-64CE-466D-9BEA-9BF6041D6A07}" srcOrd="0" destOrd="0" presId="urn:microsoft.com/office/officeart/2005/8/layout/process1"/>
    <dgm:cxn modelId="{0EB8C256-43BC-42F1-BC51-925C2F22F6F3}" type="presParOf" srcId="{699C72E7-2890-4B06-937B-29D73329577E}" destId="{853CC948-6364-4037-8B59-806CAD40E1C7}" srcOrd="8" destOrd="0" presId="urn:microsoft.com/office/officeart/2005/8/layout/process1"/>
    <dgm:cxn modelId="{7979B7BC-9959-4304-A7D7-00069CB49EE9}" type="presParOf" srcId="{699C72E7-2890-4B06-937B-29D73329577E}" destId="{888584DD-8AFE-4BBC-9A28-F349F986965A}" srcOrd="9" destOrd="0" presId="urn:microsoft.com/office/officeart/2005/8/layout/process1"/>
    <dgm:cxn modelId="{2F3DFEAA-9142-40E1-84C2-6B2049A5546E}" type="presParOf" srcId="{888584DD-8AFE-4BBC-9A28-F349F986965A}" destId="{FDA258D4-C124-4ADB-834A-4D6291237378}" srcOrd="0" destOrd="0" presId="urn:microsoft.com/office/officeart/2005/8/layout/process1"/>
    <dgm:cxn modelId="{58ECCA90-A438-47F4-A9D5-85678392460E}" type="presParOf" srcId="{699C72E7-2890-4B06-937B-29D73329577E}" destId="{BBA132C9-C787-4468-9709-2C2907CA97E9}" srcOrd="10" destOrd="0" presId="urn:microsoft.com/office/officeart/2005/8/layout/process1"/>
  </dgm:cxnLst>
  <dgm:bg/>
  <dgm:whole/>
  <dgm:extLst>
    <a:ext uri="http://schemas.microsoft.com/office/drawing/2008/diagram">
      <dsp:dataModelExt xmlns:dsp="http://schemas.microsoft.com/office/drawing/2008/diagram" relId="rId5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2F3121A-2043-4165-8D77-80291D47AA94}">
      <dsp:nvSpPr>
        <dsp:cNvPr id="0" name=""/>
        <dsp:cNvSpPr/>
      </dsp:nvSpPr>
      <dsp:spPr>
        <a:xfrm>
          <a:off x="5306767" y="948700"/>
          <a:ext cx="92865" cy="724349"/>
        </a:xfrm>
        <a:custGeom>
          <a:avLst/>
          <a:gdLst/>
          <a:ahLst/>
          <a:cxnLst/>
          <a:rect l="0" t="0" r="0" b="0"/>
          <a:pathLst>
            <a:path>
              <a:moveTo>
                <a:pt x="0" y="0"/>
              </a:moveTo>
              <a:lnTo>
                <a:pt x="0" y="724349"/>
              </a:lnTo>
              <a:lnTo>
                <a:pt x="92865" y="7243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EFDD591-2181-4E87-82F4-78C6004364CF}">
      <dsp:nvSpPr>
        <dsp:cNvPr id="0" name=""/>
        <dsp:cNvSpPr/>
      </dsp:nvSpPr>
      <dsp:spPr>
        <a:xfrm>
          <a:off x="5306767" y="948700"/>
          <a:ext cx="92865" cy="284786"/>
        </a:xfrm>
        <a:custGeom>
          <a:avLst/>
          <a:gdLst/>
          <a:ahLst/>
          <a:cxnLst/>
          <a:rect l="0" t="0" r="0" b="0"/>
          <a:pathLst>
            <a:path>
              <a:moveTo>
                <a:pt x="0" y="0"/>
              </a:moveTo>
              <a:lnTo>
                <a:pt x="0" y="284786"/>
              </a:lnTo>
              <a:lnTo>
                <a:pt x="92865" y="28478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97B37D2-72AE-4722-AC79-9E8341C4C2AF}">
      <dsp:nvSpPr>
        <dsp:cNvPr id="0" name=""/>
        <dsp:cNvSpPr/>
      </dsp:nvSpPr>
      <dsp:spPr>
        <a:xfrm>
          <a:off x="3119790" y="509138"/>
          <a:ext cx="2434617" cy="130011"/>
        </a:xfrm>
        <a:custGeom>
          <a:avLst/>
          <a:gdLst/>
          <a:ahLst/>
          <a:cxnLst/>
          <a:rect l="0" t="0" r="0" b="0"/>
          <a:pathLst>
            <a:path>
              <a:moveTo>
                <a:pt x="0" y="0"/>
              </a:moveTo>
              <a:lnTo>
                <a:pt x="0" y="65005"/>
              </a:lnTo>
              <a:lnTo>
                <a:pt x="2434617" y="65005"/>
              </a:lnTo>
              <a:lnTo>
                <a:pt x="2434617" y="130011"/>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40CA1B9-0ADB-4FD7-BE74-9173256EE104}">
      <dsp:nvSpPr>
        <dsp:cNvPr id="0" name=""/>
        <dsp:cNvSpPr/>
      </dsp:nvSpPr>
      <dsp:spPr>
        <a:xfrm>
          <a:off x="4557654" y="1388262"/>
          <a:ext cx="92865" cy="284786"/>
        </a:xfrm>
        <a:custGeom>
          <a:avLst/>
          <a:gdLst/>
          <a:ahLst/>
          <a:cxnLst/>
          <a:rect l="0" t="0" r="0" b="0"/>
          <a:pathLst>
            <a:path>
              <a:moveTo>
                <a:pt x="0" y="0"/>
              </a:moveTo>
              <a:lnTo>
                <a:pt x="0" y="284786"/>
              </a:lnTo>
              <a:lnTo>
                <a:pt x="92865" y="28478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DC2B2D9-E73A-4EFD-926A-2CF9B7CB34E8}">
      <dsp:nvSpPr>
        <dsp:cNvPr id="0" name=""/>
        <dsp:cNvSpPr/>
      </dsp:nvSpPr>
      <dsp:spPr>
        <a:xfrm>
          <a:off x="4056181" y="948700"/>
          <a:ext cx="749113" cy="130011"/>
        </a:xfrm>
        <a:custGeom>
          <a:avLst/>
          <a:gdLst/>
          <a:ahLst/>
          <a:cxnLst/>
          <a:rect l="0" t="0" r="0" b="0"/>
          <a:pathLst>
            <a:path>
              <a:moveTo>
                <a:pt x="0" y="0"/>
              </a:moveTo>
              <a:lnTo>
                <a:pt x="0" y="65005"/>
              </a:lnTo>
              <a:lnTo>
                <a:pt x="749113" y="65005"/>
              </a:lnTo>
              <a:lnTo>
                <a:pt x="749113" y="13001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484BBF1-E1C1-4C9D-B2BF-FF5563D380BD}">
      <dsp:nvSpPr>
        <dsp:cNvPr id="0" name=""/>
        <dsp:cNvSpPr/>
      </dsp:nvSpPr>
      <dsp:spPr>
        <a:xfrm>
          <a:off x="3808541" y="1388262"/>
          <a:ext cx="92865" cy="284786"/>
        </a:xfrm>
        <a:custGeom>
          <a:avLst/>
          <a:gdLst/>
          <a:ahLst/>
          <a:cxnLst/>
          <a:rect l="0" t="0" r="0" b="0"/>
          <a:pathLst>
            <a:path>
              <a:moveTo>
                <a:pt x="0" y="0"/>
              </a:moveTo>
              <a:lnTo>
                <a:pt x="0" y="284786"/>
              </a:lnTo>
              <a:lnTo>
                <a:pt x="92865" y="28478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29C8CCE-470E-44E0-B648-EABB110C033A}">
      <dsp:nvSpPr>
        <dsp:cNvPr id="0" name=""/>
        <dsp:cNvSpPr/>
      </dsp:nvSpPr>
      <dsp:spPr>
        <a:xfrm>
          <a:off x="4010461" y="948700"/>
          <a:ext cx="91440" cy="130011"/>
        </a:xfrm>
        <a:custGeom>
          <a:avLst/>
          <a:gdLst/>
          <a:ahLst/>
          <a:cxnLst/>
          <a:rect l="0" t="0" r="0" b="0"/>
          <a:pathLst>
            <a:path>
              <a:moveTo>
                <a:pt x="45720" y="0"/>
              </a:moveTo>
              <a:lnTo>
                <a:pt x="45720" y="13001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064A347-707C-43A3-943B-F012ACB8C40B}">
      <dsp:nvSpPr>
        <dsp:cNvPr id="0" name=""/>
        <dsp:cNvSpPr/>
      </dsp:nvSpPr>
      <dsp:spPr>
        <a:xfrm>
          <a:off x="3059428" y="1388262"/>
          <a:ext cx="92865" cy="284786"/>
        </a:xfrm>
        <a:custGeom>
          <a:avLst/>
          <a:gdLst/>
          <a:ahLst/>
          <a:cxnLst/>
          <a:rect l="0" t="0" r="0" b="0"/>
          <a:pathLst>
            <a:path>
              <a:moveTo>
                <a:pt x="0" y="0"/>
              </a:moveTo>
              <a:lnTo>
                <a:pt x="0" y="284786"/>
              </a:lnTo>
              <a:lnTo>
                <a:pt x="92865" y="28478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F83BDFF-D19A-401D-9EEE-5EF573AABFFF}">
      <dsp:nvSpPr>
        <dsp:cNvPr id="0" name=""/>
        <dsp:cNvSpPr/>
      </dsp:nvSpPr>
      <dsp:spPr>
        <a:xfrm>
          <a:off x="3307068" y="948700"/>
          <a:ext cx="749113" cy="130011"/>
        </a:xfrm>
        <a:custGeom>
          <a:avLst/>
          <a:gdLst/>
          <a:ahLst/>
          <a:cxnLst/>
          <a:rect l="0" t="0" r="0" b="0"/>
          <a:pathLst>
            <a:path>
              <a:moveTo>
                <a:pt x="749113" y="0"/>
              </a:moveTo>
              <a:lnTo>
                <a:pt x="749113" y="65005"/>
              </a:lnTo>
              <a:lnTo>
                <a:pt x="0" y="65005"/>
              </a:lnTo>
              <a:lnTo>
                <a:pt x="0" y="13001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716D99E-B17B-4660-BE03-7193C50D392B}">
      <dsp:nvSpPr>
        <dsp:cNvPr id="0" name=""/>
        <dsp:cNvSpPr/>
      </dsp:nvSpPr>
      <dsp:spPr>
        <a:xfrm>
          <a:off x="3119790" y="509138"/>
          <a:ext cx="936391" cy="130011"/>
        </a:xfrm>
        <a:custGeom>
          <a:avLst/>
          <a:gdLst/>
          <a:ahLst/>
          <a:cxnLst/>
          <a:rect l="0" t="0" r="0" b="0"/>
          <a:pathLst>
            <a:path>
              <a:moveTo>
                <a:pt x="0" y="0"/>
              </a:moveTo>
              <a:lnTo>
                <a:pt x="0" y="65005"/>
              </a:lnTo>
              <a:lnTo>
                <a:pt x="936391" y="65005"/>
              </a:lnTo>
              <a:lnTo>
                <a:pt x="936391" y="130011"/>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1F1D78A-3FFF-433F-AD76-4AB0314EA03D}">
      <dsp:nvSpPr>
        <dsp:cNvPr id="0" name=""/>
        <dsp:cNvSpPr/>
      </dsp:nvSpPr>
      <dsp:spPr>
        <a:xfrm>
          <a:off x="2310315" y="1388262"/>
          <a:ext cx="92865" cy="724349"/>
        </a:xfrm>
        <a:custGeom>
          <a:avLst/>
          <a:gdLst/>
          <a:ahLst/>
          <a:cxnLst/>
          <a:rect l="0" t="0" r="0" b="0"/>
          <a:pathLst>
            <a:path>
              <a:moveTo>
                <a:pt x="0" y="0"/>
              </a:moveTo>
              <a:lnTo>
                <a:pt x="0" y="724349"/>
              </a:lnTo>
              <a:lnTo>
                <a:pt x="92865" y="7243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BFD11B3-CF36-4C67-9002-332ECC50E73B}">
      <dsp:nvSpPr>
        <dsp:cNvPr id="0" name=""/>
        <dsp:cNvSpPr/>
      </dsp:nvSpPr>
      <dsp:spPr>
        <a:xfrm>
          <a:off x="2310315" y="1388262"/>
          <a:ext cx="92865" cy="284786"/>
        </a:xfrm>
        <a:custGeom>
          <a:avLst/>
          <a:gdLst/>
          <a:ahLst/>
          <a:cxnLst/>
          <a:rect l="0" t="0" r="0" b="0"/>
          <a:pathLst>
            <a:path>
              <a:moveTo>
                <a:pt x="0" y="0"/>
              </a:moveTo>
              <a:lnTo>
                <a:pt x="0" y="284786"/>
              </a:lnTo>
              <a:lnTo>
                <a:pt x="92865" y="28478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86F1FD1-6406-48D1-86FF-F53323B24FEF}">
      <dsp:nvSpPr>
        <dsp:cNvPr id="0" name=""/>
        <dsp:cNvSpPr/>
      </dsp:nvSpPr>
      <dsp:spPr>
        <a:xfrm>
          <a:off x="2183399" y="948700"/>
          <a:ext cx="374556" cy="130011"/>
        </a:xfrm>
        <a:custGeom>
          <a:avLst/>
          <a:gdLst/>
          <a:ahLst/>
          <a:cxnLst/>
          <a:rect l="0" t="0" r="0" b="0"/>
          <a:pathLst>
            <a:path>
              <a:moveTo>
                <a:pt x="0" y="0"/>
              </a:moveTo>
              <a:lnTo>
                <a:pt x="0" y="65005"/>
              </a:lnTo>
              <a:lnTo>
                <a:pt x="374556" y="65005"/>
              </a:lnTo>
              <a:lnTo>
                <a:pt x="374556" y="13001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DCD10B6-1965-46A5-8BB6-6ABAEAB7A725}">
      <dsp:nvSpPr>
        <dsp:cNvPr id="0" name=""/>
        <dsp:cNvSpPr/>
      </dsp:nvSpPr>
      <dsp:spPr>
        <a:xfrm>
          <a:off x="1561201" y="1388262"/>
          <a:ext cx="92865" cy="284786"/>
        </a:xfrm>
        <a:custGeom>
          <a:avLst/>
          <a:gdLst/>
          <a:ahLst/>
          <a:cxnLst/>
          <a:rect l="0" t="0" r="0" b="0"/>
          <a:pathLst>
            <a:path>
              <a:moveTo>
                <a:pt x="0" y="0"/>
              </a:moveTo>
              <a:lnTo>
                <a:pt x="0" y="284786"/>
              </a:lnTo>
              <a:lnTo>
                <a:pt x="92865" y="28478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B90ADF0-4FDC-4537-ACE3-FF452756668F}">
      <dsp:nvSpPr>
        <dsp:cNvPr id="0" name=""/>
        <dsp:cNvSpPr/>
      </dsp:nvSpPr>
      <dsp:spPr>
        <a:xfrm>
          <a:off x="1808842" y="948700"/>
          <a:ext cx="374556" cy="130011"/>
        </a:xfrm>
        <a:custGeom>
          <a:avLst/>
          <a:gdLst/>
          <a:ahLst/>
          <a:cxnLst/>
          <a:rect l="0" t="0" r="0" b="0"/>
          <a:pathLst>
            <a:path>
              <a:moveTo>
                <a:pt x="374556" y="0"/>
              </a:moveTo>
              <a:lnTo>
                <a:pt x="374556" y="65005"/>
              </a:lnTo>
              <a:lnTo>
                <a:pt x="0" y="65005"/>
              </a:lnTo>
              <a:lnTo>
                <a:pt x="0" y="13001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0C5D054-6F52-4CBE-94FC-36BE1AC92589}">
      <dsp:nvSpPr>
        <dsp:cNvPr id="0" name=""/>
        <dsp:cNvSpPr/>
      </dsp:nvSpPr>
      <dsp:spPr>
        <a:xfrm>
          <a:off x="2183399" y="509138"/>
          <a:ext cx="936391" cy="130011"/>
        </a:xfrm>
        <a:custGeom>
          <a:avLst/>
          <a:gdLst/>
          <a:ahLst/>
          <a:cxnLst/>
          <a:rect l="0" t="0" r="0" b="0"/>
          <a:pathLst>
            <a:path>
              <a:moveTo>
                <a:pt x="936391" y="0"/>
              </a:moveTo>
              <a:lnTo>
                <a:pt x="936391" y="65005"/>
              </a:lnTo>
              <a:lnTo>
                <a:pt x="0" y="65005"/>
              </a:lnTo>
              <a:lnTo>
                <a:pt x="0" y="130011"/>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A5C59FA-CEE8-4B50-B182-955E315210A9}">
      <dsp:nvSpPr>
        <dsp:cNvPr id="0" name=""/>
        <dsp:cNvSpPr/>
      </dsp:nvSpPr>
      <dsp:spPr>
        <a:xfrm>
          <a:off x="812088" y="1388262"/>
          <a:ext cx="92865" cy="284786"/>
        </a:xfrm>
        <a:custGeom>
          <a:avLst/>
          <a:gdLst/>
          <a:ahLst/>
          <a:cxnLst/>
          <a:rect l="0" t="0" r="0" b="0"/>
          <a:pathLst>
            <a:path>
              <a:moveTo>
                <a:pt x="0" y="0"/>
              </a:moveTo>
              <a:lnTo>
                <a:pt x="0" y="284786"/>
              </a:lnTo>
              <a:lnTo>
                <a:pt x="92865" y="28478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2932F7A-EB30-4893-A336-29345B11B41F}">
      <dsp:nvSpPr>
        <dsp:cNvPr id="0" name=""/>
        <dsp:cNvSpPr/>
      </dsp:nvSpPr>
      <dsp:spPr>
        <a:xfrm>
          <a:off x="685172" y="948700"/>
          <a:ext cx="374556" cy="130011"/>
        </a:xfrm>
        <a:custGeom>
          <a:avLst/>
          <a:gdLst/>
          <a:ahLst/>
          <a:cxnLst/>
          <a:rect l="0" t="0" r="0" b="0"/>
          <a:pathLst>
            <a:path>
              <a:moveTo>
                <a:pt x="0" y="0"/>
              </a:moveTo>
              <a:lnTo>
                <a:pt x="0" y="65005"/>
              </a:lnTo>
              <a:lnTo>
                <a:pt x="374556" y="65005"/>
              </a:lnTo>
              <a:lnTo>
                <a:pt x="374556" y="13001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F880F19-067A-4A48-8E5B-1A0BC48CCABB}">
      <dsp:nvSpPr>
        <dsp:cNvPr id="0" name=""/>
        <dsp:cNvSpPr/>
      </dsp:nvSpPr>
      <dsp:spPr>
        <a:xfrm>
          <a:off x="62975" y="1388262"/>
          <a:ext cx="92865" cy="724349"/>
        </a:xfrm>
        <a:custGeom>
          <a:avLst/>
          <a:gdLst/>
          <a:ahLst/>
          <a:cxnLst/>
          <a:rect l="0" t="0" r="0" b="0"/>
          <a:pathLst>
            <a:path>
              <a:moveTo>
                <a:pt x="0" y="0"/>
              </a:moveTo>
              <a:lnTo>
                <a:pt x="0" y="724349"/>
              </a:lnTo>
              <a:lnTo>
                <a:pt x="92865" y="7243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B405524-F1C0-46E1-9304-83844A65EFFC}">
      <dsp:nvSpPr>
        <dsp:cNvPr id="0" name=""/>
        <dsp:cNvSpPr/>
      </dsp:nvSpPr>
      <dsp:spPr>
        <a:xfrm>
          <a:off x="62975" y="1388262"/>
          <a:ext cx="92865" cy="284786"/>
        </a:xfrm>
        <a:custGeom>
          <a:avLst/>
          <a:gdLst/>
          <a:ahLst/>
          <a:cxnLst/>
          <a:rect l="0" t="0" r="0" b="0"/>
          <a:pathLst>
            <a:path>
              <a:moveTo>
                <a:pt x="0" y="0"/>
              </a:moveTo>
              <a:lnTo>
                <a:pt x="0" y="284786"/>
              </a:lnTo>
              <a:lnTo>
                <a:pt x="92865" y="28478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A58CB5F-3BCF-4586-B20D-6DC1C7F395F7}">
      <dsp:nvSpPr>
        <dsp:cNvPr id="0" name=""/>
        <dsp:cNvSpPr/>
      </dsp:nvSpPr>
      <dsp:spPr>
        <a:xfrm>
          <a:off x="310616" y="948700"/>
          <a:ext cx="374556" cy="130011"/>
        </a:xfrm>
        <a:custGeom>
          <a:avLst/>
          <a:gdLst/>
          <a:ahLst/>
          <a:cxnLst/>
          <a:rect l="0" t="0" r="0" b="0"/>
          <a:pathLst>
            <a:path>
              <a:moveTo>
                <a:pt x="374556" y="0"/>
              </a:moveTo>
              <a:lnTo>
                <a:pt x="374556" y="65005"/>
              </a:lnTo>
              <a:lnTo>
                <a:pt x="0" y="65005"/>
              </a:lnTo>
              <a:lnTo>
                <a:pt x="0" y="13001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7577FE3-D97B-4EC0-83DC-3C046FF32AAD}">
      <dsp:nvSpPr>
        <dsp:cNvPr id="0" name=""/>
        <dsp:cNvSpPr/>
      </dsp:nvSpPr>
      <dsp:spPr>
        <a:xfrm>
          <a:off x="685172" y="509138"/>
          <a:ext cx="2434617" cy="130011"/>
        </a:xfrm>
        <a:custGeom>
          <a:avLst/>
          <a:gdLst/>
          <a:ahLst/>
          <a:cxnLst/>
          <a:rect l="0" t="0" r="0" b="0"/>
          <a:pathLst>
            <a:path>
              <a:moveTo>
                <a:pt x="2434617" y="0"/>
              </a:moveTo>
              <a:lnTo>
                <a:pt x="2434617" y="65005"/>
              </a:lnTo>
              <a:lnTo>
                <a:pt x="0" y="65005"/>
              </a:lnTo>
              <a:lnTo>
                <a:pt x="0" y="130011"/>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AE9DB8B-09F8-4A85-9923-306AFD3D355A}">
      <dsp:nvSpPr>
        <dsp:cNvPr id="0" name=""/>
        <dsp:cNvSpPr/>
      </dsp:nvSpPr>
      <dsp:spPr>
        <a:xfrm>
          <a:off x="2810239" y="199587"/>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Use-Cases</a:t>
          </a:r>
        </a:p>
      </dsp:txBody>
      <dsp:txXfrm>
        <a:off x="2810239" y="199587"/>
        <a:ext cx="619101" cy="309550"/>
      </dsp:txXfrm>
    </dsp:sp>
    <dsp:sp modelId="{6694D955-2391-49C9-9AF5-8A7DC7C68FDB}">
      <dsp:nvSpPr>
        <dsp:cNvPr id="0" name=""/>
        <dsp:cNvSpPr/>
      </dsp:nvSpPr>
      <dsp:spPr>
        <a:xfrm>
          <a:off x="375622" y="639149"/>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Safety</a:t>
          </a:r>
        </a:p>
      </dsp:txBody>
      <dsp:txXfrm>
        <a:off x="375622" y="639149"/>
        <a:ext cx="619101" cy="309550"/>
      </dsp:txXfrm>
    </dsp:sp>
    <dsp:sp modelId="{37FFE4F5-ECE9-4B65-BFBB-3A93067FD053}">
      <dsp:nvSpPr>
        <dsp:cNvPr id="0" name=""/>
        <dsp:cNvSpPr/>
      </dsp:nvSpPr>
      <dsp:spPr>
        <a:xfrm>
          <a:off x="1065" y="1078712"/>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Object Detection</a:t>
          </a:r>
        </a:p>
      </dsp:txBody>
      <dsp:txXfrm>
        <a:off x="1065" y="1078712"/>
        <a:ext cx="619101" cy="309550"/>
      </dsp:txXfrm>
    </dsp:sp>
    <dsp:sp modelId="{8EF201CD-5626-4601-B5EE-C2582D3B9EC2}">
      <dsp:nvSpPr>
        <dsp:cNvPr id="0" name=""/>
        <dsp:cNvSpPr/>
      </dsp:nvSpPr>
      <dsp:spPr>
        <a:xfrm>
          <a:off x="155840" y="1518274"/>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Pedestrian Avoidance</a:t>
          </a:r>
        </a:p>
      </dsp:txBody>
      <dsp:txXfrm>
        <a:off x="155840" y="1518274"/>
        <a:ext cx="619101" cy="309550"/>
      </dsp:txXfrm>
    </dsp:sp>
    <dsp:sp modelId="{EBEBCBF6-F886-4526-ADC1-0C66DA355ADB}">
      <dsp:nvSpPr>
        <dsp:cNvPr id="0" name=""/>
        <dsp:cNvSpPr/>
      </dsp:nvSpPr>
      <dsp:spPr>
        <a:xfrm>
          <a:off x="155840" y="1957836"/>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Stalled Vehicles</a:t>
          </a:r>
        </a:p>
      </dsp:txBody>
      <dsp:txXfrm>
        <a:off x="155840" y="1957836"/>
        <a:ext cx="619101" cy="309550"/>
      </dsp:txXfrm>
    </dsp:sp>
    <dsp:sp modelId="{10A0EFDB-ECEB-42EB-AA19-1198CB582B69}">
      <dsp:nvSpPr>
        <dsp:cNvPr id="0" name=""/>
        <dsp:cNvSpPr/>
      </dsp:nvSpPr>
      <dsp:spPr>
        <a:xfrm>
          <a:off x="750178" y="1078712"/>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Communication</a:t>
          </a:r>
        </a:p>
      </dsp:txBody>
      <dsp:txXfrm>
        <a:off x="750178" y="1078712"/>
        <a:ext cx="619101" cy="309550"/>
      </dsp:txXfrm>
    </dsp:sp>
    <dsp:sp modelId="{09BA1DF9-B4B7-406A-BAAB-9FF891958298}">
      <dsp:nvSpPr>
        <dsp:cNvPr id="0" name=""/>
        <dsp:cNvSpPr/>
      </dsp:nvSpPr>
      <dsp:spPr>
        <a:xfrm>
          <a:off x="904954" y="1518274"/>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Heads Up Display</a:t>
          </a:r>
        </a:p>
      </dsp:txBody>
      <dsp:txXfrm>
        <a:off x="904954" y="1518274"/>
        <a:ext cx="619101" cy="309550"/>
      </dsp:txXfrm>
    </dsp:sp>
    <dsp:sp modelId="{313A2E3A-2A4E-4313-B14F-548EB2F9848C}">
      <dsp:nvSpPr>
        <dsp:cNvPr id="0" name=""/>
        <dsp:cNvSpPr/>
      </dsp:nvSpPr>
      <dsp:spPr>
        <a:xfrm>
          <a:off x="1873848" y="639149"/>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Convenience</a:t>
          </a:r>
        </a:p>
      </dsp:txBody>
      <dsp:txXfrm>
        <a:off x="1873848" y="639149"/>
        <a:ext cx="619101" cy="309550"/>
      </dsp:txXfrm>
    </dsp:sp>
    <dsp:sp modelId="{AC8F89F5-D2B7-4700-9EC8-0360BA855CC7}">
      <dsp:nvSpPr>
        <dsp:cNvPr id="0" name=""/>
        <dsp:cNvSpPr/>
      </dsp:nvSpPr>
      <dsp:spPr>
        <a:xfrm>
          <a:off x="1499291" y="1078712"/>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Entertainment</a:t>
          </a:r>
        </a:p>
      </dsp:txBody>
      <dsp:txXfrm>
        <a:off x="1499291" y="1078712"/>
        <a:ext cx="619101" cy="309550"/>
      </dsp:txXfrm>
    </dsp:sp>
    <dsp:sp modelId="{340D9F69-F5B3-46B1-8EE3-D6D45DCCCF56}">
      <dsp:nvSpPr>
        <dsp:cNvPr id="0" name=""/>
        <dsp:cNvSpPr/>
      </dsp:nvSpPr>
      <dsp:spPr>
        <a:xfrm>
          <a:off x="1654067" y="1518274"/>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Voice Assistance</a:t>
          </a:r>
        </a:p>
      </dsp:txBody>
      <dsp:txXfrm>
        <a:off x="1654067" y="1518274"/>
        <a:ext cx="619101" cy="309550"/>
      </dsp:txXfrm>
    </dsp:sp>
    <dsp:sp modelId="{457D25BA-45B0-478A-9F8C-137BC597846F}">
      <dsp:nvSpPr>
        <dsp:cNvPr id="0" name=""/>
        <dsp:cNvSpPr/>
      </dsp:nvSpPr>
      <dsp:spPr>
        <a:xfrm>
          <a:off x="2248404" y="1078712"/>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Automatous Driving</a:t>
          </a:r>
        </a:p>
      </dsp:txBody>
      <dsp:txXfrm>
        <a:off x="2248404" y="1078712"/>
        <a:ext cx="619101" cy="309550"/>
      </dsp:txXfrm>
    </dsp:sp>
    <dsp:sp modelId="{F6DE0FC4-2E96-4B35-BB98-157BC1FDBF59}">
      <dsp:nvSpPr>
        <dsp:cNvPr id="0" name=""/>
        <dsp:cNvSpPr/>
      </dsp:nvSpPr>
      <dsp:spPr>
        <a:xfrm>
          <a:off x="2403180" y="1518274"/>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Navigation</a:t>
          </a:r>
        </a:p>
      </dsp:txBody>
      <dsp:txXfrm>
        <a:off x="2403180" y="1518274"/>
        <a:ext cx="619101" cy="309550"/>
      </dsp:txXfrm>
    </dsp:sp>
    <dsp:sp modelId="{C9460910-B55B-4944-8C3D-A721E20434E1}">
      <dsp:nvSpPr>
        <dsp:cNvPr id="0" name=""/>
        <dsp:cNvSpPr/>
      </dsp:nvSpPr>
      <dsp:spPr>
        <a:xfrm>
          <a:off x="2403180" y="1957836"/>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Assisted</a:t>
          </a:r>
        </a:p>
      </dsp:txBody>
      <dsp:txXfrm>
        <a:off x="2403180" y="1957836"/>
        <a:ext cx="619101" cy="309550"/>
      </dsp:txXfrm>
    </dsp:sp>
    <dsp:sp modelId="{FEC08605-94C4-479A-BC1F-CD4EEEE4423F}">
      <dsp:nvSpPr>
        <dsp:cNvPr id="0" name=""/>
        <dsp:cNvSpPr/>
      </dsp:nvSpPr>
      <dsp:spPr>
        <a:xfrm>
          <a:off x="3746631" y="639149"/>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Optimization</a:t>
          </a:r>
        </a:p>
      </dsp:txBody>
      <dsp:txXfrm>
        <a:off x="3746631" y="639149"/>
        <a:ext cx="619101" cy="309550"/>
      </dsp:txXfrm>
    </dsp:sp>
    <dsp:sp modelId="{0D482E74-CC96-477D-AACA-C23C38C5C382}">
      <dsp:nvSpPr>
        <dsp:cNvPr id="0" name=""/>
        <dsp:cNvSpPr/>
      </dsp:nvSpPr>
      <dsp:spPr>
        <a:xfrm>
          <a:off x="2997517" y="1078712"/>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Smoothing the Drive</a:t>
          </a:r>
        </a:p>
      </dsp:txBody>
      <dsp:txXfrm>
        <a:off x="2997517" y="1078712"/>
        <a:ext cx="619101" cy="309550"/>
      </dsp:txXfrm>
    </dsp:sp>
    <dsp:sp modelId="{D5DEDF09-6DFB-474A-B5CE-68779FA14849}">
      <dsp:nvSpPr>
        <dsp:cNvPr id="0" name=""/>
        <dsp:cNvSpPr/>
      </dsp:nvSpPr>
      <dsp:spPr>
        <a:xfrm>
          <a:off x="3152293" y="1518274"/>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Weather Adaptive</a:t>
          </a:r>
        </a:p>
      </dsp:txBody>
      <dsp:txXfrm>
        <a:off x="3152293" y="1518274"/>
        <a:ext cx="619101" cy="309550"/>
      </dsp:txXfrm>
    </dsp:sp>
    <dsp:sp modelId="{4757DC47-CDBC-4E4E-A286-63E96CAFB803}">
      <dsp:nvSpPr>
        <dsp:cNvPr id="0" name=""/>
        <dsp:cNvSpPr/>
      </dsp:nvSpPr>
      <dsp:spPr>
        <a:xfrm>
          <a:off x="3746631" y="1078712"/>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Minimizing Resources</a:t>
          </a:r>
        </a:p>
      </dsp:txBody>
      <dsp:txXfrm>
        <a:off x="3746631" y="1078712"/>
        <a:ext cx="619101" cy="309550"/>
      </dsp:txXfrm>
    </dsp:sp>
    <dsp:sp modelId="{A249B7C0-EEE7-4B17-ADE6-2EDE384D27FC}">
      <dsp:nvSpPr>
        <dsp:cNvPr id="0" name=""/>
        <dsp:cNvSpPr/>
      </dsp:nvSpPr>
      <dsp:spPr>
        <a:xfrm>
          <a:off x="3901406" y="1518274"/>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Wear and Tear</a:t>
          </a:r>
        </a:p>
      </dsp:txBody>
      <dsp:txXfrm>
        <a:off x="3901406" y="1518274"/>
        <a:ext cx="619101" cy="309550"/>
      </dsp:txXfrm>
    </dsp:sp>
    <dsp:sp modelId="{35E61991-A817-450C-9D5B-A8FA01D3A16C}">
      <dsp:nvSpPr>
        <dsp:cNvPr id="0" name=""/>
        <dsp:cNvSpPr/>
      </dsp:nvSpPr>
      <dsp:spPr>
        <a:xfrm>
          <a:off x="4495744" y="1078712"/>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Preventative Maintenance</a:t>
          </a:r>
        </a:p>
      </dsp:txBody>
      <dsp:txXfrm>
        <a:off x="4495744" y="1078712"/>
        <a:ext cx="619101" cy="309550"/>
      </dsp:txXfrm>
    </dsp:sp>
    <dsp:sp modelId="{D2299305-5B37-4966-BBC2-E9057D3C1FA4}">
      <dsp:nvSpPr>
        <dsp:cNvPr id="0" name=""/>
        <dsp:cNvSpPr/>
      </dsp:nvSpPr>
      <dsp:spPr>
        <a:xfrm>
          <a:off x="4650519" y="1518274"/>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Failure Detection</a:t>
          </a:r>
        </a:p>
      </dsp:txBody>
      <dsp:txXfrm>
        <a:off x="4650519" y="1518274"/>
        <a:ext cx="619101" cy="309550"/>
      </dsp:txXfrm>
    </dsp:sp>
    <dsp:sp modelId="{639D2286-0A2D-4085-AF2C-18023D5F5377}">
      <dsp:nvSpPr>
        <dsp:cNvPr id="0" name=""/>
        <dsp:cNvSpPr/>
      </dsp:nvSpPr>
      <dsp:spPr>
        <a:xfrm>
          <a:off x="5244857" y="639149"/>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Smart cities Integration</a:t>
          </a:r>
        </a:p>
      </dsp:txBody>
      <dsp:txXfrm>
        <a:off x="5244857" y="639149"/>
        <a:ext cx="619101" cy="309550"/>
      </dsp:txXfrm>
    </dsp:sp>
    <dsp:sp modelId="{6F7F768C-98FD-44C3-8E24-6562EF812ACB}">
      <dsp:nvSpPr>
        <dsp:cNvPr id="0" name=""/>
        <dsp:cNvSpPr/>
      </dsp:nvSpPr>
      <dsp:spPr>
        <a:xfrm>
          <a:off x="5399632" y="1078712"/>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Alternative Paths</a:t>
          </a:r>
        </a:p>
      </dsp:txBody>
      <dsp:txXfrm>
        <a:off x="5399632" y="1078712"/>
        <a:ext cx="619101" cy="309550"/>
      </dsp:txXfrm>
    </dsp:sp>
    <dsp:sp modelId="{F35B96F1-5063-4156-A772-325FEBA1CE11}">
      <dsp:nvSpPr>
        <dsp:cNvPr id="0" name=""/>
        <dsp:cNvSpPr/>
      </dsp:nvSpPr>
      <dsp:spPr>
        <a:xfrm>
          <a:off x="5399632" y="1518274"/>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V2X</a:t>
          </a:r>
        </a:p>
      </dsp:txBody>
      <dsp:txXfrm>
        <a:off x="5399632" y="1518274"/>
        <a:ext cx="619101" cy="309550"/>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1B9674F-09F9-43D8-A9F5-FFA047CE7D24}">
      <dsp:nvSpPr>
        <dsp:cNvPr id="0" name=""/>
        <dsp:cNvSpPr/>
      </dsp:nvSpPr>
      <dsp:spPr>
        <a:xfrm>
          <a:off x="1382" y="2545561"/>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Safety</a:t>
          </a:r>
        </a:p>
      </dsp:txBody>
      <dsp:txXfrm>
        <a:off x="17526" y="2561705"/>
        <a:ext cx="1070087" cy="518899"/>
      </dsp:txXfrm>
    </dsp:sp>
    <dsp:sp modelId="{C840567A-0548-4240-8C5C-E406D0BD9356}">
      <dsp:nvSpPr>
        <dsp:cNvPr id="0" name=""/>
        <dsp:cNvSpPr/>
      </dsp:nvSpPr>
      <dsp:spPr>
        <a:xfrm rot="17179538">
          <a:off x="539892" y="2058211"/>
          <a:ext cx="1568681" cy="20456"/>
        </a:xfrm>
        <a:custGeom>
          <a:avLst/>
          <a:gdLst/>
          <a:ahLst/>
          <a:cxnLst/>
          <a:rect l="0" t="0" r="0" b="0"/>
          <a:pathLst>
            <a:path>
              <a:moveTo>
                <a:pt x="0" y="10228"/>
              </a:moveTo>
              <a:lnTo>
                <a:pt x="1568681" y="10228"/>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1285015" y="2029222"/>
        <a:ext cx="78434" cy="78434"/>
      </dsp:txXfrm>
    </dsp:sp>
    <dsp:sp modelId="{1B0B01CF-39A1-4E63-A405-DFFADEDB10D8}">
      <dsp:nvSpPr>
        <dsp:cNvPr id="0" name=""/>
        <dsp:cNvSpPr/>
      </dsp:nvSpPr>
      <dsp:spPr>
        <a:xfrm>
          <a:off x="1544708" y="1040129"/>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Drivers &amp; Passengers</a:t>
          </a:r>
        </a:p>
      </dsp:txBody>
      <dsp:txXfrm>
        <a:off x="1560852" y="1056273"/>
        <a:ext cx="1070087" cy="518899"/>
      </dsp:txXfrm>
    </dsp:sp>
    <dsp:sp modelId="{49F80A44-C9A9-4532-B086-A9355EB9AE0F}">
      <dsp:nvSpPr>
        <dsp:cNvPr id="0" name=""/>
        <dsp:cNvSpPr/>
      </dsp:nvSpPr>
      <dsp:spPr>
        <a:xfrm rot="17945813">
          <a:off x="2414174" y="909329"/>
          <a:ext cx="906767" cy="20456"/>
        </a:xfrm>
        <a:custGeom>
          <a:avLst/>
          <a:gdLst/>
          <a:ahLst/>
          <a:cxnLst/>
          <a:rect l="0" t="0" r="0" b="0"/>
          <a:pathLst>
            <a:path>
              <a:moveTo>
                <a:pt x="0" y="10228"/>
              </a:moveTo>
              <a:lnTo>
                <a:pt x="906767" y="10228"/>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844889" y="896888"/>
        <a:ext cx="45338" cy="45338"/>
      </dsp:txXfrm>
    </dsp:sp>
    <dsp:sp modelId="{2BB7452C-A4F7-4137-A819-8B0EC78AA6C6}">
      <dsp:nvSpPr>
        <dsp:cNvPr id="0" name=""/>
        <dsp:cNvSpPr/>
      </dsp:nvSpPr>
      <dsp:spPr>
        <a:xfrm>
          <a:off x="3088033" y="247797"/>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Reactive Controls</a:t>
          </a:r>
        </a:p>
      </dsp:txBody>
      <dsp:txXfrm>
        <a:off x="3104177" y="263941"/>
        <a:ext cx="1070087" cy="518899"/>
      </dsp:txXfrm>
    </dsp:sp>
    <dsp:sp modelId="{9694CAB0-EC20-4778-8EE6-2CBD37958CA8}">
      <dsp:nvSpPr>
        <dsp:cNvPr id="0" name=""/>
        <dsp:cNvSpPr/>
      </dsp:nvSpPr>
      <dsp:spPr>
        <a:xfrm>
          <a:off x="4190408" y="513163"/>
          <a:ext cx="440950" cy="20456"/>
        </a:xfrm>
        <a:custGeom>
          <a:avLst/>
          <a:gdLst/>
          <a:ahLst/>
          <a:cxnLst/>
          <a:rect l="0" t="0" r="0" b="0"/>
          <a:pathLst>
            <a:path>
              <a:moveTo>
                <a:pt x="0" y="10228"/>
              </a:moveTo>
              <a:lnTo>
                <a:pt x="440950" y="10228"/>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4399860" y="512367"/>
        <a:ext cx="22047" cy="22047"/>
      </dsp:txXfrm>
    </dsp:sp>
    <dsp:sp modelId="{D883C3EC-3825-41E9-B1A2-D8093F412240}">
      <dsp:nvSpPr>
        <dsp:cNvPr id="0" name=""/>
        <dsp:cNvSpPr/>
      </dsp:nvSpPr>
      <dsp:spPr>
        <a:xfrm>
          <a:off x="4631359" y="247797"/>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All Wheel Drive</a:t>
          </a:r>
        </a:p>
      </dsp:txBody>
      <dsp:txXfrm>
        <a:off x="4647503" y="263941"/>
        <a:ext cx="1070087" cy="518899"/>
      </dsp:txXfrm>
    </dsp:sp>
    <dsp:sp modelId="{31314558-3DD8-4284-AFB7-FCB3310B31F9}">
      <dsp:nvSpPr>
        <dsp:cNvPr id="0" name=""/>
        <dsp:cNvSpPr/>
      </dsp:nvSpPr>
      <dsp:spPr>
        <a:xfrm rot="20413970">
          <a:off x="2633278" y="1226262"/>
          <a:ext cx="468560" cy="20456"/>
        </a:xfrm>
        <a:custGeom>
          <a:avLst/>
          <a:gdLst/>
          <a:ahLst/>
          <a:cxnLst/>
          <a:rect l="0" t="0" r="0" b="0"/>
          <a:pathLst>
            <a:path>
              <a:moveTo>
                <a:pt x="0" y="10228"/>
              </a:moveTo>
              <a:lnTo>
                <a:pt x="468560" y="10228"/>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855844" y="1224776"/>
        <a:ext cx="23428" cy="23428"/>
      </dsp:txXfrm>
    </dsp:sp>
    <dsp:sp modelId="{FFB095A6-8103-4424-B682-4C19721F62E1}">
      <dsp:nvSpPr>
        <dsp:cNvPr id="0" name=""/>
        <dsp:cNvSpPr/>
      </dsp:nvSpPr>
      <dsp:spPr>
        <a:xfrm>
          <a:off x="3088033" y="881663"/>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Proactive Controls</a:t>
          </a:r>
        </a:p>
      </dsp:txBody>
      <dsp:txXfrm>
        <a:off x="3104177" y="897807"/>
        <a:ext cx="1070087" cy="518899"/>
      </dsp:txXfrm>
    </dsp:sp>
    <dsp:sp modelId="{04E6F6FC-818A-4538-AC43-B3592CC77867}">
      <dsp:nvSpPr>
        <dsp:cNvPr id="0" name=""/>
        <dsp:cNvSpPr/>
      </dsp:nvSpPr>
      <dsp:spPr>
        <a:xfrm>
          <a:off x="4190408" y="1147029"/>
          <a:ext cx="440950" cy="20456"/>
        </a:xfrm>
        <a:custGeom>
          <a:avLst/>
          <a:gdLst/>
          <a:ahLst/>
          <a:cxnLst/>
          <a:rect l="0" t="0" r="0" b="0"/>
          <a:pathLst>
            <a:path>
              <a:moveTo>
                <a:pt x="0" y="10228"/>
              </a:moveTo>
              <a:lnTo>
                <a:pt x="440950" y="10228"/>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4399860" y="1146233"/>
        <a:ext cx="22047" cy="22047"/>
      </dsp:txXfrm>
    </dsp:sp>
    <dsp:sp modelId="{22DA1D6B-E47A-4EE5-8FE9-F97E134A9E24}">
      <dsp:nvSpPr>
        <dsp:cNvPr id="0" name=""/>
        <dsp:cNvSpPr/>
      </dsp:nvSpPr>
      <dsp:spPr>
        <a:xfrm>
          <a:off x="4631359" y="881663"/>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Seat belts</a:t>
          </a:r>
        </a:p>
      </dsp:txBody>
      <dsp:txXfrm>
        <a:off x="4647503" y="897807"/>
        <a:ext cx="1070087" cy="518899"/>
      </dsp:txXfrm>
    </dsp:sp>
    <dsp:sp modelId="{C17F9944-AD88-407A-8916-4CF81BA742F2}">
      <dsp:nvSpPr>
        <dsp:cNvPr id="0" name=""/>
        <dsp:cNvSpPr/>
      </dsp:nvSpPr>
      <dsp:spPr>
        <a:xfrm rot="3654187">
          <a:off x="2414174" y="1701661"/>
          <a:ext cx="906767" cy="20456"/>
        </a:xfrm>
        <a:custGeom>
          <a:avLst/>
          <a:gdLst/>
          <a:ahLst/>
          <a:cxnLst/>
          <a:rect l="0" t="0" r="0" b="0"/>
          <a:pathLst>
            <a:path>
              <a:moveTo>
                <a:pt x="0" y="10228"/>
              </a:moveTo>
              <a:lnTo>
                <a:pt x="906767" y="10228"/>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844889" y="1689220"/>
        <a:ext cx="45338" cy="45338"/>
      </dsp:txXfrm>
    </dsp:sp>
    <dsp:sp modelId="{91FB7637-3937-4B89-9AB8-09403DF3703B}">
      <dsp:nvSpPr>
        <dsp:cNvPr id="0" name=""/>
        <dsp:cNvSpPr/>
      </dsp:nvSpPr>
      <dsp:spPr>
        <a:xfrm>
          <a:off x="3088033" y="1832462"/>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Alertness</a:t>
          </a:r>
        </a:p>
      </dsp:txBody>
      <dsp:txXfrm>
        <a:off x="3104177" y="1848606"/>
        <a:ext cx="1070087" cy="518899"/>
      </dsp:txXfrm>
    </dsp:sp>
    <dsp:sp modelId="{60D88690-3F6A-4AFA-9F08-7C4D571A4D16}">
      <dsp:nvSpPr>
        <dsp:cNvPr id="0" name=""/>
        <dsp:cNvSpPr/>
      </dsp:nvSpPr>
      <dsp:spPr>
        <a:xfrm rot="19457599">
          <a:off x="4139368" y="1939361"/>
          <a:ext cx="543031" cy="20456"/>
        </a:xfrm>
        <a:custGeom>
          <a:avLst/>
          <a:gdLst/>
          <a:ahLst/>
          <a:cxnLst/>
          <a:rect l="0" t="0" r="0" b="0"/>
          <a:pathLst>
            <a:path>
              <a:moveTo>
                <a:pt x="0" y="10228"/>
              </a:moveTo>
              <a:lnTo>
                <a:pt x="543031" y="10228"/>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4397308" y="1936013"/>
        <a:ext cx="27151" cy="27151"/>
      </dsp:txXfrm>
    </dsp:sp>
    <dsp:sp modelId="{26F2A769-AE1A-40CF-B3D8-8955EAB7F19E}">
      <dsp:nvSpPr>
        <dsp:cNvPr id="0" name=""/>
        <dsp:cNvSpPr/>
      </dsp:nvSpPr>
      <dsp:spPr>
        <a:xfrm>
          <a:off x="4631359" y="1515529"/>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Intoxication</a:t>
          </a:r>
        </a:p>
      </dsp:txBody>
      <dsp:txXfrm>
        <a:off x="4647503" y="1531673"/>
        <a:ext cx="1070087" cy="518899"/>
      </dsp:txXfrm>
    </dsp:sp>
    <dsp:sp modelId="{81BDD6AA-EEB9-4E13-85FE-B13929E2DABB}">
      <dsp:nvSpPr>
        <dsp:cNvPr id="0" name=""/>
        <dsp:cNvSpPr/>
      </dsp:nvSpPr>
      <dsp:spPr>
        <a:xfrm rot="2142401">
          <a:off x="4139368" y="2256294"/>
          <a:ext cx="543031" cy="20456"/>
        </a:xfrm>
        <a:custGeom>
          <a:avLst/>
          <a:gdLst/>
          <a:ahLst/>
          <a:cxnLst/>
          <a:rect l="0" t="0" r="0" b="0"/>
          <a:pathLst>
            <a:path>
              <a:moveTo>
                <a:pt x="0" y="10228"/>
              </a:moveTo>
              <a:lnTo>
                <a:pt x="543031" y="10228"/>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4397308" y="2252946"/>
        <a:ext cx="27151" cy="27151"/>
      </dsp:txXfrm>
    </dsp:sp>
    <dsp:sp modelId="{5B4E3923-A0F6-4864-B43F-1FF44FE4B5DF}">
      <dsp:nvSpPr>
        <dsp:cNvPr id="0" name=""/>
        <dsp:cNvSpPr/>
      </dsp:nvSpPr>
      <dsp:spPr>
        <a:xfrm>
          <a:off x="4631359" y="2149395"/>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Tired</a:t>
          </a:r>
        </a:p>
      </dsp:txBody>
      <dsp:txXfrm>
        <a:off x="4647503" y="2165539"/>
        <a:ext cx="1070087" cy="518899"/>
      </dsp:txXfrm>
    </dsp:sp>
    <dsp:sp modelId="{57A3ABD1-BC5D-4138-A455-FC136A00975F}">
      <dsp:nvSpPr>
        <dsp:cNvPr id="0" name=""/>
        <dsp:cNvSpPr/>
      </dsp:nvSpPr>
      <dsp:spPr>
        <a:xfrm rot="3090853">
          <a:off x="969954" y="3088243"/>
          <a:ext cx="708557" cy="20456"/>
        </a:xfrm>
        <a:custGeom>
          <a:avLst/>
          <a:gdLst/>
          <a:ahLst/>
          <a:cxnLst/>
          <a:rect l="0" t="0" r="0" b="0"/>
          <a:pathLst>
            <a:path>
              <a:moveTo>
                <a:pt x="0" y="10228"/>
              </a:moveTo>
              <a:lnTo>
                <a:pt x="708557" y="10228"/>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1306519" y="3080757"/>
        <a:ext cx="35427" cy="35427"/>
      </dsp:txXfrm>
    </dsp:sp>
    <dsp:sp modelId="{07C152F0-1EDE-43B1-9E91-3A3F9D5DC65B}">
      <dsp:nvSpPr>
        <dsp:cNvPr id="0" name=""/>
        <dsp:cNvSpPr/>
      </dsp:nvSpPr>
      <dsp:spPr>
        <a:xfrm>
          <a:off x="1544708" y="3100193"/>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Road Design</a:t>
          </a:r>
        </a:p>
      </dsp:txBody>
      <dsp:txXfrm>
        <a:off x="1560852" y="3116337"/>
        <a:ext cx="1070087" cy="518899"/>
      </dsp:txXfrm>
    </dsp:sp>
    <dsp:sp modelId="{FC067A60-BD42-4295-AF88-AB759231CF8C}">
      <dsp:nvSpPr>
        <dsp:cNvPr id="0" name=""/>
        <dsp:cNvSpPr/>
      </dsp:nvSpPr>
      <dsp:spPr>
        <a:xfrm rot="19457599">
          <a:off x="2596042" y="3207093"/>
          <a:ext cx="543031" cy="20456"/>
        </a:xfrm>
        <a:custGeom>
          <a:avLst/>
          <a:gdLst/>
          <a:ahLst/>
          <a:cxnLst/>
          <a:rect l="0" t="0" r="0" b="0"/>
          <a:pathLst>
            <a:path>
              <a:moveTo>
                <a:pt x="0" y="10228"/>
              </a:moveTo>
              <a:lnTo>
                <a:pt x="543031" y="10228"/>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853982" y="3203745"/>
        <a:ext cx="27151" cy="27151"/>
      </dsp:txXfrm>
    </dsp:sp>
    <dsp:sp modelId="{BF8EE59A-12BD-42F1-96C8-FCDD259895D8}">
      <dsp:nvSpPr>
        <dsp:cNvPr id="0" name=""/>
        <dsp:cNvSpPr/>
      </dsp:nvSpPr>
      <dsp:spPr>
        <a:xfrm>
          <a:off x="3088033" y="2783260"/>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Low Tech</a:t>
          </a:r>
        </a:p>
      </dsp:txBody>
      <dsp:txXfrm>
        <a:off x="3104177" y="2799404"/>
        <a:ext cx="1070087" cy="518899"/>
      </dsp:txXfrm>
    </dsp:sp>
    <dsp:sp modelId="{4CEFF908-50F9-48F4-AAC0-CF371CE6305A}">
      <dsp:nvSpPr>
        <dsp:cNvPr id="0" name=""/>
        <dsp:cNvSpPr/>
      </dsp:nvSpPr>
      <dsp:spPr>
        <a:xfrm>
          <a:off x="4190408" y="3048626"/>
          <a:ext cx="440950" cy="20456"/>
        </a:xfrm>
        <a:custGeom>
          <a:avLst/>
          <a:gdLst/>
          <a:ahLst/>
          <a:cxnLst/>
          <a:rect l="0" t="0" r="0" b="0"/>
          <a:pathLst>
            <a:path>
              <a:moveTo>
                <a:pt x="0" y="10228"/>
              </a:moveTo>
              <a:lnTo>
                <a:pt x="440950" y="10228"/>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4399860" y="3047831"/>
        <a:ext cx="22047" cy="22047"/>
      </dsp:txXfrm>
    </dsp:sp>
    <dsp:sp modelId="{FCF2FF40-C71C-4F52-B563-16520BB200D6}">
      <dsp:nvSpPr>
        <dsp:cNvPr id="0" name=""/>
        <dsp:cNvSpPr/>
      </dsp:nvSpPr>
      <dsp:spPr>
        <a:xfrm>
          <a:off x="4631359" y="2783260"/>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Stop Signs</a:t>
          </a:r>
        </a:p>
      </dsp:txBody>
      <dsp:txXfrm>
        <a:off x="4647503" y="2799404"/>
        <a:ext cx="1070087" cy="518899"/>
      </dsp:txXfrm>
    </dsp:sp>
    <dsp:sp modelId="{9A883870-BEB8-4A68-ABCB-0C400F6C0BD3}">
      <dsp:nvSpPr>
        <dsp:cNvPr id="0" name=""/>
        <dsp:cNvSpPr/>
      </dsp:nvSpPr>
      <dsp:spPr>
        <a:xfrm rot="2142401">
          <a:off x="2596042" y="3524025"/>
          <a:ext cx="543031" cy="20456"/>
        </a:xfrm>
        <a:custGeom>
          <a:avLst/>
          <a:gdLst/>
          <a:ahLst/>
          <a:cxnLst/>
          <a:rect l="0" t="0" r="0" b="0"/>
          <a:pathLst>
            <a:path>
              <a:moveTo>
                <a:pt x="0" y="10228"/>
              </a:moveTo>
              <a:lnTo>
                <a:pt x="543031" y="10228"/>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853982" y="3520678"/>
        <a:ext cx="27151" cy="27151"/>
      </dsp:txXfrm>
    </dsp:sp>
    <dsp:sp modelId="{6422F808-7DFE-4E58-BC2F-34EB8A271DFD}">
      <dsp:nvSpPr>
        <dsp:cNvPr id="0" name=""/>
        <dsp:cNvSpPr/>
      </dsp:nvSpPr>
      <dsp:spPr>
        <a:xfrm>
          <a:off x="3088033" y="3417126"/>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Inherient Assumptions</a:t>
          </a:r>
        </a:p>
      </dsp:txBody>
      <dsp:txXfrm>
        <a:off x="3104177" y="3433270"/>
        <a:ext cx="1070087" cy="518899"/>
      </dsp:txXfrm>
    </dsp:sp>
    <dsp:sp modelId="{65CBDBA1-8F50-4B14-AC69-CADA50445705}">
      <dsp:nvSpPr>
        <dsp:cNvPr id="0" name=""/>
        <dsp:cNvSpPr/>
      </dsp:nvSpPr>
      <dsp:spPr>
        <a:xfrm>
          <a:off x="4190408" y="3682492"/>
          <a:ext cx="440950" cy="20456"/>
        </a:xfrm>
        <a:custGeom>
          <a:avLst/>
          <a:gdLst/>
          <a:ahLst/>
          <a:cxnLst/>
          <a:rect l="0" t="0" r="0" b="0"/>
          <a:pathLst>
            <a:path>
              <a:moveTo>
                <a:pt x="0" y="10228"/>
              </a:moveTo>
              <a:lnTo>
                <a:pt x="440950" y="10228"/>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4399860" y="3681696"/>
        <a:ext cx="22047" cy="22047"/>
      </dsp:txXfrm>
    </dsp:sp>
    <dsp:sp modelId="{570D8CBE-1A5D-4E0E-9CB8-28A251C2A412}">
      <dsp:nvSpPr>
        <dsp:cNvPr id="0" name=""/>
        <dsp:cNvSpPr/>
      </dsp:nvSpPr>
      <dsp:spPr>
        <a:xfrm>
          <a:off x="4631359" y="3417126"/>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Locale Specific Knowledge</a:t>
          </a:r>
        </a:p>
      </dsp:txBody>
      <dsp:txXfrm>
        <a:off x="4647503" y="3433270"/>
        <a:ext cx="1070087" cy="518899"/>
      </dsp:txXfrm>
    </dsp:sp>
    <dsp:sp modelId="{6D055C97-C1E1-4678-AE1B-8CDB7BAABC29}">
      <dsp:nvSpPr>
        <dsp:cNvPr id="0" name=""/>
        <dsp:cNvSpPr/>
      </dsp:nvSpPr>
      <dsp:spPr>
        <a:xfrm rot="4420462">
          <a:off x="539892" y="3563642"/>
          <a:ext cx="1568681" cy="20456"/>
        </a:xfrm>
        <a:custGeom>
          <a:avLst/>
          <a:gdLst/>
          <a:ahLst/>
          <a:cxnLst/>
          <a:rect l="0" t="0" r="0" b="0"/>
          <a:pathLst>
            <a:path>
              <a:moveTo>
                <a:pt x="0" y="10228"/>
              </a:moveTo>
              <a:lnTo>
                <a:pt x="1568681" y="10228"/>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1285015" y="3534653"/>
        <a:ext cx="78434" cy="78434"/>
      </dsp:txXfrm>
    </dsp:sp>
    <dsp:sp modelId="{4BC817F4-DDB9-46D1-87E3-C3323FA2C355}">
      <dsp:nvSpPr>
        <dsp:cNvPr id="0" name=""/>
        <dsp:cNvSpPr/>
      </dsp:nvSpPr>
      <dsp:spPr>
        <a:xfrm>
          <a:off x="1544708" y="4050992"/>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Pedestrians</a:t>
          </a:r>
        </a:p>
      </dsp:txBody>
      <dsp:txXfrm>
        <a:off x="1560852" y="4067136"/>
        <a:ext cx="1070087" cy="518899"/>
      </dsp:txXfrm>
    </dsp:sp>
    <dsp:sp modelId="{5070BEA0-AFCD-4DDC-98E5-6FF0F97C513A}">
      <dsp:nvSpPr>
        <dsp:cNvPr id="0" name=""/>
        <dsp:cNvSpPr/>
      </dsp:nvSpPr>
      <dsp:spPr>
        <a:xfrm>
          <a:off x="2647083" y="4316358"/>
          <a:ext cx="440950" cy="20456"/>
        </a:xfrm>
        <a:custGeom>
          <a:avLst/>
          <a:gdLst/>
          <a:ahLst/>
          <a:cxnLst/>
          <a:rect l="0" t="0" r="0" b="0"/>
          <a:pathLst>
            <a:path>
              <a:moveTo>
                <a:pt x="0" y="10228"/>
              </a:moveTo>
              <a:lnTo>
                <a:pt x="440950" y="10228"/>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856534" y="4315562"/>
        <a:ext cx="22047" cy="22047"/>
      </dsp:txXfrm>
    </dsp:sp>
    <dsp:sp modelId="{05965639-07EE-41CB-A0B5-E26E61E647EE}">
      <dsp:nvSpPr>
        <dsp:cNvPr id="0" name=""/>
        <dsp:cNvSpPr/>
      </dsp:nvSpPr>
      <dsp:spPr>
        <a:xfrm>
          <a:off x="3088033" y="4050992"/>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Oblivious</a:t>
          </a:r>
        </a:p>
      </dsp:txBody>
      <dsp:txXfrm>
        <a:off x="3104177" y="4067136"/>
        <a:ext cx="1070087" cy="518899"/>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23B48B6-D02F-47DB-A6A4-8E0F35AA77F9}">
      <dsp:nvSpPr>
        <dsp:cNvPr id="0" name=""/>
        <dsp:cNvSpPr/>
      </dsp:nvSpPr>
      <dsp:spPr>
        <a:xfrm>
          <a:off x="0" y="267250"/>
          <a:ext cx="730066" cy="438039"/>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a:t>Download Video</a:t>
          </a:r>
        </a:p>
      </dsp:txBody>
      <dsp:txXfrm>
        <a:off x="12830" y="280080"/>
        <a:ext cx="704406" cy="412379"/>
      </dsp:txXfrm>
    </dsp:sp>
    <dsp:sp modelId="{E01980EB-8049-4114-B86D-FBC79DEAA4E2}">
      <dsp:nvSpPr>
        <dsp:cNvPr id="0" name=""/>
        <dsp:cNvSpPr/>
      </dsp:nvSpPr>
      <dsp:spPr>
        <a:xfrm>
          <a:off x="803073" y="395742"/>
          <a:ext cx="154774" cy="181056"/>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US" sz="700" kern="1200"/>
        </a:p>
      </dsp:txBody>
      <dsp:txXfrm>
        <a:off x="803073" y="431953"/>
        <a:ext cx="108342" cy="108634"/>
      </dsp:txXfrm>
    </dsp:sp>
    <dsp:sp modelId="{C9DB48FB-0976-4189-8390-9ADAA24F8B12}">
      <dsp:nvSpPr>
        <dsp:cNvPr id="0" name=""/>
        <dsp:cNvSpPr/>
      </dsp:nvSpPr>
      <dsp:spPr>
        <a:xfrm>
          <a:off x="1022093" y="267250"/>
          <a:ext cx="730066" cy="438039"/>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a:t>Sample Frames</a:t>
          </a:r>
        </a:p>
      </dsp:txBody>
      <dsp:txXfrm>
        <a:off x="1034923" y="280080"/>
        <a:ext cx="704406" cy="412379"/>
      </dsp:txXfrm>
    </dsp:sp>
    <dsp:sp modelId="{35F44C8B-AB28-4EC4-B3ED-90DE52221FB9}">
      <dsp:nvSpPr>
        <dsp:cNvPr id="0" name=""/>
        <dsp:cNvSpPr/>
      </dsp:nvSpPr>
      <dsp:spPr>
        <a:xfrm>
          <a:off x="1825166" y="395742"/>
          <a:ext cx="154774" cy="181056"/>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US" sz="700" kern="1200"/>
        </a:p>
      </dsp:txBody>
      <dsp:txXfrm>
        <a:off x="1825166" y="431953"/>
        <a:ext cx="108342" cy="108634"/>
      </dsp:txXfrm>
    </dsp:sp>
    <dsp:sp modelId="{066995C1-D185-4DDC-8015-9CEF64CFF068}">
      <dsp:nvSpPr>
        <dsp:cNvPr id="0" name=""/>
        <dsp:cNvSpPr/>
      </dsp:nvSpPr>
      <dsp:spPr>
        <a:xfrm>
          <a:off x="2044186" y="267250"/>
          <a:ext cx="730066" cy="438039"/>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a:t>Detect Skeletons</a:t>
          </a:r>
        </a:p>
      </dsp:txBody>
      <dsp:txXfrm>
        <a:off x="2057016" y="280080"/>
        <a:ext cx="704406" cy="412379"/>
      </dsp:txXfrm>
    </dsp:sp>
    <dsp:sp modelId="{17944AD9-90F3-4A64-AB95-8EEF00DADBF9}">
      <dsp:nvSpPr>
        <dsp:cNvPr id="0" name=""/>
        <dsp:cNvSpPr/>
      </dsp:nvSpPr>
      <dsp:spPr>
        <a:xfrm>
          <a:off x="2847259" y="395742"/>
          <a:ext cx="154774" cy="181056"/>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US" sz="700" kern="1200"/>
        </a:p>
      </dsp:txBody>
      <dsp:txXfrm>
        <a:off x="2847259" y="431953"/>
        <a:ext cx="108342" cy="108634"/>
      </dsp:txXfrm>
    </dsp:sp>
    <dsp:sp modelId="{43DAEF3E-2E90-47E4-9AE8-AF4FDF6C91F0}">
      <dsp:nvSpPr>
        <dsp:cNvPr id="0" name=""/>
        <dsp:cNvSpPr/>
      </dsp:nvSpPr>
      <dsp:spPr>
        <a:xfrm>
          <a:off x="3066279" y="267250"/>
          <a:ext cx="730066" cy="438039"/>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a:t>Process Motion</a:t>
          </a:r>
        </a:p>
      </dsp:txBody>
      <dsp:txXfrm>
        <a:off x="3079109" y="280080"/>
        <a:ext cx="704406" cy="412379"/>
      </dsp:txXfrm>
    </dsp:sp>
    <dsp:sp modelId="{AE49541F-17AE-4F61-9054-9DB587A91631}">
      <dsp:nvSpPr>
        <dsp:cNvPr id="0" name=""/>
        <dsp:cNvSpPr/>
      </dsp:nvSpPr>
      <dsp:spPr>
        <a:xfrm>
          <a:off x="3869352" y="395742"/>
          <a:ext cx="154774" cy="181056"/>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US" sz="700" kern="1200"/>
        </a:p>
      </dsp:txBody>
      <dsp:txXfrm>
        <a:off x="3869352" y="431953"/>
        <a:ext cx="108342" cy="108634"/>
      </dsp:txXfrm>
    </dsp:sp>
    <dsp:sp modelId="{853CC948-6364-4037-8B59-806CAD40E1C7}">
      <dsp:nvSpPr>
        <dsp:cNvPr id="0" name=""/>
        <dsp:cNvSpPr/>
      </dsp:nvSpPr>
      <dsp:spPr>
        <a:xfrm>
          <a:off x="4088372" y="267250"/>
          <a:ext cx="730066" cy="438039"/>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a:t>Annotate</a:t>
          </a:r>
        </a:p>
      </dsp:txBody>
      <dsp:txXfrm>
        <a:off x="4101202" y="280080"/>
        <a:ext cx="704406" cy="412379"/>
      </dsp:txXfrm>
    </dsp:sp>
    <dsp:sp modelId="{888584DD-8AFE-4BBC-9A28-F349F986965A}">
      <dsp:nvSpPr>
        <dsp:cNvPr id="0" name=""/>
        <dsp:cNvSpPr/>
      </dsp:nvSpPr>
      <dsp:spPr>
        <a:xfrm>
          <a:off x="4891445" y="395742"/>
          <a:ext cx="154774" cy="181056"/>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US" sz="700" kern="1200"/>
        </a:p>
      </dsp:txBody>
      <dsp:txXfrm>
        <a:off x="4891445" y="431953"/>
        <a:ext cx="108342" cy="108634"/>
      </dsp:txXfrm>
    </dsp:sp>
    <dsp:sp modelId="{BBA132C9-C787-4468-9709-2C2907CA97E9}">
      <dsp:nvSpPr>
        <dsp:cNvPr id="0" name=""/>
        <dsp:cNvSpPr/>
      </dsp:nvSpPr>
      <dsp:spPr>
        <a:xfrm>
          <a:off x="5110465" y="267250"/>
          <a:ext cx="730066" cy="438039"/>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a:t>Aggregate</a:t>
          </a:r>
        </a:p>
      </dsp:txBody>
      <dsp:txXfrm>
        <a:off x="5123295" y="280080"/>
        <a:ext cx="704406" cy="412379"/>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08D9B617F03A5A4CA65E779579E6BE59" ma:contentTypeVersion="11" ma:contentTypeDescription="Create a new document." ma:contentTypeScope="" ma:versionID="da6a737d2535787cfb5b3502871b585a">
  <xsd:schema xmlns:xsd="http://www.w3.org/2001/XMLSchema" xmlns:xs="http://www.w3.org/2001/XMLSchema" xmlns:p="http://schemas.microsoft.com/office/2006/metadata/properties" xmlns:ns3="69436a5d-3b35-4581-b5b2-654f3cbed7de" xmlns:ns4="c4159787-686b-4752-b671-f6c418f34fb0" targetNamespace="http://schemas.microsoft.com/office/2006/metadata/properties" ma:root="true" ma:fieldsID="063629997b0bc13a261572eaa2b1ed6c" ns3:_="" ns4:_="">
    <xsd:import namespace="69436a5d-3b35-4581-b5b2-654f3cbed7de"/>
    <xsd:import namespace="c4159787-686b-4752-b671-f6c418f34fb0"/>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DateTaken" minOccurs="0"/>
                <xsd:element ref="ns3:MediaServiceAutoTags" minOccurs="0"/>
                <xsd:element ref="ns3:MediaServiceGenerationTime" minOccurs="0"/>
                <xsd:element ref="ns3:MediaServiceEventHashCode"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9436a5d-3b35-4581-b5b2-654f3cbed7d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AutoTags" ma:index="13" nillable="true" ma:displayName="Tags" ma:internalName="MediaServiceAutoTags" ma:readOnly="true">
      <xsd:simpleType>
        <xsd:restriction base="dms:Text"/>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c4159787-686b-4752-b671-f6c418f34fb0" elementFormDefault="qualified">
    <xsd:import namespace="http://schemas.microsoft.com/office/2006/documentManagement/types"/>
    <xsd:import namespace="http://schemas.microsoft.com/office/infopath/2007/PartnerControls"/>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element name="SharingHintHash" ma:index="18"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b:Source>
    <b:Tag>Mor08</b:Tag>
    <b:SourceType>Book</b:SourceType>
    <b:Guid>{3574B990-CE6F-4E14-8781-58A785217E26}</b:Guid>
    <b:Title>Disability research and policy: current perspectives</b:Title>
    <b:Year>2008</b:Year>
    <b:Author>
      <b:Author>
        <b:NameList>
          <b:Person>
            <b:Last>Morris</b:Last>
            <b:First>J</b:First>
          </b:Person>
        </b:NameList>
      </b:Author>
    </b:Author>
    <b:Publisher>Lawrence Erlbaum Associates</b:Publisher>
    <b:RefOrder>1</b:RefOrder>
  </b:Source>
  <b:Source>
    <b:Tag>Kim21</b:Tag>
    <b:SourceType>JournalArticle</b:SourceType>
    <b:Guid>{D2ADDC59-6617-4D55-AAB5-FD402DC8E420}</b:Guid>
    <b:Title>The determinants of caregiver use and its costs for elderly inpatients in Korea</b:Title>
    <b:Year>2021</b:Year>
    <b:Author>
      <b:Author>
        <b:NameList>
          <b:Person>
            <b:Last>Kim</b:Last>
            <b:First>J</b:First>
          </b:Person>
          <b:Person>
            <b:Last>Kim</b:Last>
            <b:First>S</b:First>
          </b:Person>
        </b:NameList>
      </b:Author>
    </b:Author>
    <b:JournalName>BMC Health Services Research</b:JournalName>
    <b:Pages>1-10</b:Pages>
    <b:Publisher>BMC</b:Publisher>
    <b:Volume>21</b:Volume>
    <b:Issue>631</b:Issue>
    <b:DOI>https://doi.org/10.1186/s12913-021-06677-w</b:DOI>
    <b:RefOrder>4</b:RefOrder>
  </b:Source>
  <b:Source>
    <b:Tag>Bes20</b:Tag>
    <b:SourceType>JournalArticle</b:SourceType>
    <b:Guid>{39C9970B-780B-4114-A45B-994C9CEFC81A}</b:Guid>
    <b:Author>
      <b:Author>
        <b:NameList>
          <b:Person>
            <b:Last>Besada</b:Last>
            <b:First>D.,</b:First>
            <b:Middle>Eagar, D., Rensburg, R., Shabangu, G., Hlahane, S., &amp; Daviaud, E.</b:Middle>
          </b:Person>
        </b:NameList>
      </b:Author>
    </b:Author>
    <b:Title>Resource requirements for community-based care in rural, deep-rural and peri-urban communities in South Africa</b:Title>
    <b:JournalName>PLoS ONE</b:JournalName>
    <b:Year>2020</b:Year>
    <b:Pages>1-19</b:Pages>
    <b:Volume>15</b:Volume>
    <b:Issue>1</b:Issue>
    <b:DOI>https://doi.org/10.1371/journal.pone.0218682</b:DOI>
    <b:RefOrder>5</b:RefOrder>
  </b:Source>
  <b:Source>
    <b:Tag>Phu21</b:Tag>
    <b:SourceType>JournalArticle</b:SourceType>
    <b:Guid>{1A3D48EB-D383-4400-BBF0-62DA3E61AEE4}</b:Guid>
    <b:Author>
      <b:Author>
        <b:NameList>
          <b:Person>
            <b:Last>Phua</b:Last>
            <b:First>K.</b:First>
            <b:Middle>H., Goh, L. G., &amp; Sharipova, D.</b:Middle>
          </b:Person>
        </b:NameList>
      </b:Author>
    </b:Author>
    <b:Title>Ageing in Asia: beyond the Astana declaration towards financing long-term care for all</b:Title>
    <b:JournalName>International Journal of Health Policy and Management</b:JournalName>
    <b:Year>2021</b:Year>
    <b:Pages>32-36</b:Pages>
    <b:Volume>10</b:Volume>
    <b:Issue>1</b:Issue>
    <b:DOI>https://doi.org/10.34172/ijhpm.2020.15</b:DOI>
    <b:RefOrder>6</b:RefOrder>
  </b:Source>
  <b:Source>
    <b:Tag>Shi21</b:Tag>
    <b:SourceType>JournalArticle</b:SourceType>
    <b:Guid>{84E0DA1A-A156-478F-B5E6-0055AC9B8504}</b:Guid>
    <b:Author>
      <b:Author>
        <b:NameList>
          <b:Person>
            <b:Last>Shirazi</b:Last>
            <b:First>B</b:First>
          </b:Person>
          <b:Person>
            <b:Last>Shekhani</b:Last>
            <b:First>S</b:First>
          </b:Person>
        </b:NameList>
      </b:Author>
    </b:Author>
    <b:Title>Patient’s expectations of privacy and confidentiality in Pakistan</b:Title>
    <b:JournalName>The Journal of the Pakistan Medical Association</b:JournalName>
    <b:Year>2021</b:Year>
    <b:Pages>537-539</b:Pages>
    <b:Volume>71</b:Volume>
    <b:Issue>2A</b:Issue>
    <b:DOI>https://doi.org/10.47391/JPMA.888</b:DOI>
    <b:RefOrder>3</b:RefOrder>
  </b:Source>
  <b:Source>
    <b:Tag>Bla21</b:Tag>
    <b:SourceType>JournalArticle</b:SourceType>
    <b:Guid>{3DD8475B-0286-4999-ADE3-8F38EF3D94C5}</b:Guid>
    <b:Author>
      <b:Author>
        <b:NameList>
          <b:Person>
            <b:Last>Blackhurn</b:Last>
            <b:First>B</b:First>
          </b:Person>
        </b:NameList>
      </b:Author>
    </b:Author>
    <b:Title>Sensitive situations in a nurse residency program: balancing confidentiality with meaningful solutions</b:Title>
    <b:JournalName>Journal for Nurses in Professional Development</b:JournalName>
    <b:Year>2021</b:Year>
    <b:Pages>185-187</b:Pages>
    <b:Volume>37</b:Volume>
    <b:Issue>3</b:Issue>
    <b:DOI>10.1097/NND.0000000000000694</b:DOI>
    <b:RefOrder>72</b:RefOrder>
  </b:Source>
  <b:Source>
    <b:Tag>Tun21</b:Tag>
    <b:SourceType>JournalArticle</b:SourceType>
    <b:Guid>{E7AC8864-1DA2-4E63-B144-02E442A0E918}</b:Guid>
    <b:Title>Internet of things (IoT) applications for elderly care: a reflective review</b:Title>
    <b:Pages>855-867</b:Pages>
    <b:Year>2021</b:Year>
    <b:Publisher>Springer Nature</b:Publisher>
    <b:Author>
      <b:Author>
        <b:NameList>
          <b:Person>
            <b:Last>Tun</b:Last>
            <b:First>S</b:First>
          </b:Person>
          <b:Person>
            <b:Last>Madanian</b:Last>
            <b:First>S</b:First>
          </b:Person>
          <b:Person>
            <b:Last>Mirza</b:Last>
            <b:First>F</b:First>
          </b:Person>
        </b:NameList>
      </b:Author>
    </b:Author>
    <b:JournalName>Aging Clinical &amp; Experimental Research</b:JournalName>
    <b:Volume>33</b:Volume>
    <b:Issue>4</b:Issue>
    <b:DOI>10.1007/s40520-020-01545-9</b:DOI>
    <b:RefOrder>73</b:RefOrder>
  </b:Source>
  <b:Source>
    <b:Tag>Shi201</b:Tag>
    <b:SourceType>InternetSite</b:SourceType>
    <b:Guid>{818EEFF8-1666-4F2A-AAB8-8F9DDDC52FED}</b:Guid>
    <b:Author>
      <b:Author>
        <b:NameList>
          <b:Person>
            <b:Last>Whitson</b:Last>
            <b:First>G</b:First>
          </b:Person>
        </b:NameList>
      </b:Author>
    </b:Author>
    <b:Title>Artificial Intelligence</b:Title>
    <b:Year>2020</b:Year>
    <b:BookTitle>Salem Press Encyclopedia of Science</b:BookTitle>
    <b:InternetSiteTitle>Salem Press Encyclopedia of Science</b:InternetSiteTitle>
    <b:URL>https://search.ebscohost.com/login.aspx?direct=true&amp;AuthType=ip,sso&amp;db=ers&amp;AN=89250362&amp;authtype=sso&amp;custid=s1229530&amp;site=eds-live&amp;scope=site</b:URL>
    <b:RefOrder>7</b:RefOrder>
  </b:Source>
  <b:Source>
    <b:Tag>Hor17</b:Tag>
    <b:SourceType>Book</b:SourceType>
    <b:Guid>{43D1D484-DB42-4803-9065-7CAA18A4AB7D}</b:Guid>
    <b:Title>Handbook of machine and computer vision</b:Title>
    <b:Year>2017</b:Year>
    <b:Author>
      <b:Author>
        <b:NameList>
          <b:Person>
            <b:Last>Hornberg</b:Last>
            <b:First>A</b:First>
          </b:Person>
        </b:NameList>
      </b:Author>
    </b:Author>
    <b:Publisher>John Wiley &amp; Sons, Incorporated</b:Publisher>
    <b:StandardNumber>9783527413393</b:StandardNumber>
    <b:RefOrder>8</b:RefOrder>
  </b:Source>
  <b:Source>
    <b:Tag>Ngu19</b:Tag>
    <b:SourceType>ConferenceProceedings</b:SourceType>
    <b:Guid>{16ABD93E-551A-4BB1-8751-A8DDBD85D860}</b:Guid>
    <b:Author>
      <b:Author>
        <b:NameList>
          <b:Person>
            <b:Last>Nguyen</b:Last>
            <b:First>M</b:First>
          </b:Person>
          <b:Person>
            <b:Last>Huynh</b:Last>
            <b:First>N</b:First>
          </b:Person>
          <b:Person>
            <b:Last>Tran</b:Last>
            <b:First>D</b:First>
          </b:Person>
          <b:Person>
            <b:Last>Ngo</b:Last>
            <b:First>H</b:First>
          </b:Person>
        </b:NameList>
      </b:Author>
    </b:Author>
    <b:Title>Face recognition applied for smarthome using SoC</b:Title>
    <b:Year>2019</b:Year>
    <b:Pages>165-170</b:Pages>
    <b:ConferenceName>Advanced Computing and Applications</b:ConferenceName>
    <b:City>Nha Trang, Vietnam</b:City>
    <b:Publisher>IEEE</b:Publisher>
    <b:DOI>https://doi-org.proxy1.ncu.edu/10.1109/ACOMP.2019.00033</b:DOI>
    <b:RefOrder>74</b:RefOrder>
  </b:Source>
  <b:Source>
    <b:Tag>Agu201</b:Tag>
    <b:SourceType>ConferenceProceedings</b:SourceType>
    <b:Guid>{F5A59CFD-8E96-41B4-B657-29558A3115A1}</b:Guid>
    <b:Author>
      <b:Author>
        <b:NameList>
          <b:Person>
            <b:Last>Aguida</b:Last>
            <b:First>M</b:First>
          </b:Person>
          <b:Person>
            <b:Last>Ouchani</b:Last>
            <b:First>S</b:First>
          </b:Person>
          <b:Person>
            <b:Last>Benmalek</b:Last>
            <b:First>M</b:First>
          </b:Person>
        </b:NameList>
      </b:Author>
    </b:Author>
    <b:Title>A review on cyber-physical systems</b:Title>
    <b:Pages>275-278</b:Pages>
    <b:Year>2020</b:Year>
    <b:ConferenceName>International Conference on Enabling Technologies</b:ConferenceName>
    <b:City>Basque Coast, Bayonne; France</b:City>
    <b:Publisher>IEEE</b:Publisher>
    <b:DOI>https://doi.org/10.1109/WETICE49692.2020.00060</b:DOI>
    <b:RefOrder>75</b:RefOrder>
  </b:Source>
  <b:Source>
    <b:Tag>Gor20</b:Tag>
    <b:SourceType>ConferenceProceedings</b:SourceType>
    <b:Guid>{F4454C3F-EEA2-4AE8-95ED-B2730A541A35}</b:Guid>
    <b:Title>Huamn activity recongition and temporal action localization based on depth sensor skeletal data</b:Title>
    <b:Year>2020</b:Year>
    <b:Pages>1-5</b:Pages>
    <b:Author>
      <b:Author>
        <b:NameList>
          <b:Person>
            <b:Last>Gorgulu</b:Last>
            <b:First>Y</b:First>
          </b:Person>
          <b:Person>
            <b:Last>Tasdelen</b:Last>
            <b:First>K</b:First>
          </b:Person>
        </b:NameList>
      </b:Author>
    </b:Author>
    <b:ConferenceName>Innovations in Intelligent Systems and Applications Conference</b:ConferenceName>
    <b:City>Istanbul, Turkey</b:City>
    <b:Publisher>IEEE</b:Publisher>
    <b:DOI>https://doi-org.proxy1.ncu.edu/10.1109/ASYU50717.2020.9259886</b:DOI>
    <b:RefOrder>9</b:RefOrder>
  </b:Source>
  <b:Source>
    <b:Tag>Gan20</b:Tag>
    <b:SourceType>ConferenceProceedings</b:SourceType>
    <b:Guid>{0A8F1C04-800F-4DC6-B9F2-C4D6542FD041}</b:Guid>
    <b:Title>Application research of optical tracking point layout in computer motion capture technology</b:Title>
    <b:Year>2020</b:Year>
    <b:Pages>548-552</b:Pages>
    <b:Author>
      <b:Author>
        <b:NameList>
          <b:Person>
            <b:Last>Gan</b:Last>
            <b:First>Q</b:First>
          </b:Person>
          <b:Person>
            <b:Last>Li</b:Last>
            <b:First>Y</b:First>
          </b:Person>
          <b:Person>
            <b:Last>Wang</b:Last>
            <b:First>G</b:First>
          </b:Person>
          <b:Person>
            <b:Last>Zhang</b:Last>
            <b:First>Y</b:First>
          </b:Person>
        </b:NameList>
      </b:Author>
    </b:Author>
    <b:ConferenceName>International Conference on Innovation Design and Digital Technology</b:ConferenceName>
    <b:City>Zhenjing, China</b:City>
    <b:Publisher>IEEE</b:Publisher>
    <b:DOI>10.1109/ICIDDT52279.2020.00109</b:DOI>
    <b:RefOrder>76</b:RefOrder>
  </b:Source>
  <b:Source>
    <b:Tag>Boo201</b:Tag>
    <b:SourceType>ConferenceProceedings</b:SourceType>
    <b:Guid>{453D84FA-0691-41F0-A2DA-BA3827805E2D}</b:Guid>
    <b:Author>
      <b:Author>
        <b:NameList>
          <b:Person>
            <b:Last>Boorugu</b:Last>
            <b:First>R</b:First>
          </b:Person>
          <b:Person>
            <b:Last>Ramesh</b:Last>
            <b:First>G</b:First>
          </b:Person>
        </b:NameList>
      </b:Author>
    </b:Author>
    <b:Title>A survey on NLP based text summarization for summarizing product reviews</b:Title>
    <b:Pages>352-356</b:Pages>
    <b:Year>2020</b:Year>
    <b:ConferenceName>International Conference on Inventive Research in Computing Applications</b:ConferenceName>
    <b:City>Coimbatore, India</b:City>
    <b:Publisher>IEEE</b:Publisher>
    <b:DOI>https://doi-org.proxy1.ncu.edu/10.1109/ICIRCA48905.2020.9183355</b:DOI>
    <b:RefOrder>11</b:RefOrder>
  </b:Source>
  <b:Source>
    <b:Tag>Ozi21</b:Tag>
    <b:SourceType>JournalArticle</b:SourceType>
    <b:Guid>{6181DBAB-A7AD-454B-8B28-4BEF7486FD0F}</b:Guid>
    <b:Title>Replication redux: the reproducibility crisis and the case of deworming</b:Title>
    <b:Year>2021</b:Year>
    <b:Publisher>Oxford Academic</b:Publisher>
    <b:Author>
      <b:Author>
        <b:NameList>
          <b:Person>
            <b:Last>Ozier</b:Last>
            <b:First>O</b:First>
          </b:Person>
        </b:NameList>
      </b:Author>
    </b:Author>
    <b:JournalName>World Bank Research Observer</b:JournalName>
    <b:Pages>101-130</b:Pages>
    <b:Volume>36</b:Volume>
    <b:Issue>1</b:Issue>
    <b:DOI>https://doi.org/10.1093/wbro/lkaa005</b:DOI>
    <b:RefOrder>77</b:RefOrder>
  </b:Source>
  <b:Source>
    <b:Tag>Dic18</b:Tag>
    <b:SourceType>JournalArticle</b:SourceType>
    <b:Guid>{418C9159-9B7F-4D3C-9AEE-93B068D7C312}</b:Guid>
    <b:Title>Theoetical and conceptual framework: mandatory ingredients of quality research</b:Title>
    <b:JournalName>International Journal of Scientific Research</b:JournalName>
    <b:Year>2018</b:Year>
    <b:Pages>438-441</b:Pages>
    <b:Author>
      <b:Author>
        <b:NameList>
          <b:Person>
            <b:Last>Dickson</b:Last>
            <b:First>A</b:First>
          </b:Person>
          <b:Person>
            <b:Last>Emad</b:Last>
            <b:First>H</b:First>
          </b:Person>
          <b:Person>
            <b:Last>Adu-Agyum</b:Last>
            <b:First>J</b:First>
          </b:Person>
        </b:NameList>
      </b:Author>
    </b:Author>
    <b:Volume>7</b:Volume>
    <b:URL>https://www.researchgate.net/publication/322204158_THEORETICAL_AND_CONCEPTUAL_FRAMEWORK_MANDATORY_INGREDIENTS_OF_A_QUALITY_RESEARCH</b:URL>
    <b:RefOrder>78</b:RefOrder>
  </b:Source>
  <b:Source>
    <b:Tag>Gir17</b:Tag>
    <b:SourceType>JournalArticle</b:SourceType>
    <b:Guid>{6F1291CD-F7F2-40CA-9233-A9EC7BB08D17}</b:Guid>
    <b:Author>
      <b:Author>
        <b:NameList>
          <b:Person>
            <b:Last>Mejia</b:Last>
            <b:First>J</b:First>
          </b:Person>
          <b:Person>
            <b:Last>Quintero</b:Last>
            <b:First>D</b:First>
          </b:Person>
          <b:Person>
            <b:Last>Builes</b:Last>
            <b:First>J</b:First>
          </b:Person>
        </b:NameList>
      </b:Author>
    </b:Author>
    <b:Title>Knowledge-based model to support decision-making when choosing between two association data mining techniques</b:Title>
    <b:JournalName>Revista Lasallista de Investigación</b:JournalName>
    <b:Year>2017</b:Year>
    <b:Pages>41-50</b:Pages>
    <b:Publisher>Universidad Nacional de Colombia</b:Publisher>
    <b:Volume>14</b:Volume>
    <b:Issue>2</b:Issue>
    <b:DOI>https://doi.org/10.22507/rli.v14n2a4</b:DOI>
    <b:RefOrder>79</b:RefOrder>
  </b:Source>
  <b:Source>
    <b:Tag>Luk18</b:Tag>
    <b:SourceType>ConferenceProceedings</b:SourceType>
    <b:Guid>{9413576A-7D73-4785-A00E-682E262EBC1F}</b:Guid>
    <b:Title>From artificial intelligence to augmented age an overview</b:Title>
    <b:Year>2018</b:Year>
    <b:Author>
      <b:Author>
        <b:NameList>
          <b:Person>
            <b:Last>Lukac</b:Last>
            <b:First>D</b:First>
          </b:Person>
          <b:Person>
            <b:Last>Milic</b:Last>
            <b:First>M</b:First>
          </b:Person>
          <b:Person>
            <b:Last>Nikolic</b:Last>
            <b:First>J</b:First>
          </b:Person>
        </b:NameList>
      </b:Author>
    </b:Author>
    <b:Pages>100-103</b:Pages>
    <b:ConferenceName>Zooming Innovation in Consumer Technologies Conference</b:ConferenceName>
    <b:DOI>https://doi-org.proxy1.ncu.edu/10.1109/ZINC.2018.8448793</b:DOI>
    <b:RefOrder>80</b:RefOrder>
  </b:Source>
  <b:Source>
    <b:Tag>Buc05</b:Tag>
    <b:SourceType>JournalArticle</b:SourceType>
    <b:Guid>{3962C4E2-AB09-47DD-AAB3-3C85E982A8CB}</b:Guid>
    <b:Author>
      <b:Author>
        <b:NameList>
          <b:Person>
            <b:Last>Buchanan</b:Last>
            <b:First>B</b:First>
          </b:Person>
        </b:NameList>
      </b:Author>
    </b:Author>
    <b:Title>A very brief history of artifical intelligence</b:Title>
    <b:JournalName>AI Magazine</b:JournalName>
    <b:Year>2005</b:Year>
    <b:Pages>53-60</b:Pages>
    <b:Volume>26</b:Volume>
    <b:Issue>4</b:Issue>
    <b:URL>ttps://search-ebscohost-com.proxy1.ncu.edu/login.aspx?direct=true&amp;db=ofs&amp;AN=501189619&amp;site=eds-live</b:URL>
    <b:RefOrder>18</b:RefOrder>
  </b:Source>
  <b:Source>
    <b:Tag>Hua19</b:Tag>
    <b:SourceType>JournalArticle</b:SourceType>
    <b:Guid>{DFAE499F-3C49-4F2D-B474-D7366183D805}</b:Guid>
    <b:Title>The feeling economy: managing in the next generation of artificial intelligence</b:Title>
    <b:Pages>43-65</b:Pages>
    <b:Year>2019</b:Year>
    <b:Author>
      <b:Author>
        <b:NameList>
          <b:Person>
            <b:Last>Huang</b:Last>
            <b:First>M</b:First>
          </b:Person>
          <b:Person>
            <b:Last>Rust</b:Last>
            <b:First>R</b:First>
          </b:Person>
          <b:Person>
            <b:Last>Maksimovic</b:Last>
            <b:First>V</b:First>
          </b:Person>
        </b:NameList>
      </b:Author>
    </b:Author>
    <b:JournalName>California Management Review</b:JournalName>
    <b:Volume>61</b:Volume>
    <b:Issue>4</b:Issue>
    <b:DOI>https://doi-org.proxy1.ncu.edu/10.1177/0008125619863436</b:DOI>
    <b:RefOrder>81</b:RefOrder>
  </b:Source>
  <b:Source>
    <b:Tag>AUT11</b:Tag>
    <b:SourceType>JournalArticle</b:SourceType>
    <b:Guid>{CC66B48A-BF30-40C1-B736-7A39748C5E80}</b:Guid>
    <b:Title>Automation of generalized additive neural networks for predictive data mining</b:Title>
    <b:JournalName>Applied Artificial Intelligence</b:JournalName>
    <b:Year>2011</b:Year>
    <b:Pages>380-425</b:Pages>
    <b:Author>
      <b:Author>
        <b:NameList>
          <b:Person>
            <b:Last>Waal</b:Last>
            <b:First>de</b:First>
          </b:Person>
          <b:Person>
            <b:Last>Toit</b:Last>
            <b:First>du</b:First>
          </b:Person>
        </b:NameList>
      </b:Author>
    </b:Author>
    <b:Month>May/June</b:Month>
    <b:Volume>25</b:Volume>
    <b:Issue>5</b:Issue>
    <b:DOI>10.1080/08839514.2011.570156</b:DOI>
    <b:RefOrder>19</b:RefOrder>
  </b:Source>
  <b:Source>
    <b:Tag>Bal21</b:Tag>
    <b:SourceType>JournalArticle</b:SourceType>
    <b:Guid>{85FC0DA5-D747-444F-BBCE-1AAA38F79FCD}</b:Guid>
    <b:Author>
      <b:Author>
        <b:NameList>
          <b:Person>
            <b:Last>Ballard</b:Last>
            <b:First>D</b:First>
          </b:Person>
          <b:Person>
            <b:Last>Zhang</b:Last>
            <b:First>R</b:First>
          </b:Person>
        </b:NameList>
      </b:Author>
    </b:Author>
    <b:Title>The hierarchial evolution in human vision modeling</b:Title>
    <b:JournalName>Topics in Cognitive Science</b:JournalName>
    <b:Year>2021</b:Year>
    <b:Pages>309-328</b:Pages>
    <b:Publisher>Wiley Online</b:Publisher>
    <b:Volume>13</b:Volume>
    <b:Issue>2</b:Issue>
    <b:DOI>https://doi.org/10.1111/tops.12527</b:DOI>
    <b:RefOrder>20</b:RefOrder>
  </b:Source>
  <b:Source>
    <b:Tag>Kah14</b:Tag>
    <b:SourceType>InternetSite</b:SourceType>
    <b:Guid>{C880B407-252F-431C-9A93-E7E5E45091AD}</b:Guid>
    <b:Title>Origin of Markov Chain</b:Title>
    <b:Year>2014</b:Year>
    <b:Author>
      <b:Author>
        <b:Corporate>Kahn Academy</b:Corporate>
      </b:Author>
    </b:Author>
    <b:InternetSiteTitle>Kahn Academy</b:InternetSiteTitle>
    <b:URL>https://www.khanacademy.org/computing/computer-science/informationtheory/moderninfotheory/v/markov_chains</b:URL>
    <b:RefOrder>21</b:RefOrder>
  </b:Source>
  <b:Source>
    <b:Tag>NgA16</b:Tag>
    <b:SourceType>InternetSite</b:SourceType>
    <b:Guid>{DC4C533C-57D6-45B9-8DF8-6AB645C409FE}</b:Guid>
    <b:Author>
      <b:Author>
        <b:NameList>
          <b:Person>
            <b:Last>Ng</b:Last>
            <b:First>A</b:First>
          </b:Person>
        </b:NameList>
      </b:Author>
    </b:Author>
    <b:Title>Machine Learning</b:Title>
    <b:InternetSiteTitle>Coursera</b:InternetSiteTitle>
    <b:Year>2016</b:Year>
    <b:URL>https://www.coursera.org/learn/machine-learning</b:URL>
    <b:RefOrder>22</b:RefOrder>
  </b:Source>
  <b:Source>
    <b:Tag>Placeholder1</b:Tag>
    <b:SourceType>JournalArticle</b:SourceType>
    <b:Guid>{8BB8EB5C-94D6-4C96-9B02-3BD4F2F65318}</b:Guid>
    <b:Title>Automation of generalized additive neural networks for predictive data mining</b:Title>
    <b:JournalName>Applied Artificial Intelligence</b:JournalName>
    <b:Year>2011</b:Year>
    <b:Pages>380-425</b:Pages>
    <b:Author>
      <b:Author>
        <b:NameList>
          <b:Person>
            <b:Last>de Waal</b:Last>
            <b:First>D</b:First>
          </b:Person>
          <b:Person>
            <b:Last>du Toit</b:Last>
            <b:First>J</b:First>
          </b:Person>
        </b:NameList>
      </b:Author>
    </b:Author>
    <b:Volume>25</b:Volume>
    <b:Issue>5</b:Issue>
    <b:DOI>10.1080/08839514.2011.570156</b:DOI>
    <b:RefOrder>82</b:RefOrder>
  </b:Source>
  <b:Source>
    <b:Tag>Üna21</b:Tag>
    <b:SourceType>JournalArticle</b:SourceType>
    <b:Guid>{BF5C7374-021F-4952-9F0B-F0087FD6E392}</b:Guid>
    <b:Author>
      <b:Author>
        <b:NameList>
          <b:Person>
            <b:Last>Ünal</b:Last>
            <b:First>H</b:First>
          </b:Person>
          <b:Person>
            <b:Last>Başçiftçi</b:Last>
            <b:First>F.</b:First>
          </b:Person>
        </b:NameList>
      </b:Author>
    </b:Author>
    <b:Title>Evolutionary design of neural network architectures: a review of three decades of research</b:Title>
    <b:JournalName>Artif Intell Rev</b:JournalName>
    <b:Year>2021</b:Year>
    <b:Pages>1723-1802</b:Pages>
    <b:Publisher>Springer Link</b:Publisher>
    <b:Volume>55</b:Volume>
    <b:DOI>https://doi.org/10.1007/s10462-021-10049-5</b:DOI>
    <b:RefOrder>23</b:RefOrder>
  </b:Source>
  <b:Source>
    <b:Tag>Metna</b:Tag>
    <b:SourceType>InternetSite</b:SourceType>
    <b:Guid>{79BB121A-F346-4F73-B7E5-672090EC9C49}</b:Guid>
    <b:Title>Tanh Activation</b:Title>
    <b:Year>n.a.</b:Year>
    <b:Author>
      <b:Author>
        <b:Corporate>Meta AI</b:Corporate>
      </b:Author>
    </b:Author>
    <b:InternetSiteTitle>Papers with Code</b:InternetSiteTitle>
    <b:URL>https://paperswithcode.com/method/tanh-activation</b:URL>
    <b:RefOrder>24</b:RefOrder>
  </b:Source>
  <b:Source>
    <b:Tag>Oxf22</b:Tag>
    <b:SourceType>InternetSite</b:SourceType>
    <b:Guid>{E2F440AC-4C4B-4D40-B1E9-6F7CBE1BB380}</b:Guid>
    <b:Author>
      <b:Author>
        <b:Corporate>Oxford</b:Corporate>
      </b:Author>
    </b:Author>
    <b:Title>Occam's razor</b:Title>
    <b:InternetSiteTitle>Lexico</b:InternetSiteTitle>
    <b:Year>2022</b:Year>
    <b:URL>https://www.lexico.com/en/definition/occam's_razor</b:URL>
    <b:RefOrder>25</b:RefOrder>
  </b:Source>
  <b:Source>
    <b:Tag>Kim08</b:Tag>
    <b:SourceType>JournalArticle</b:SourceType>
    <b:Guid>{7FB2A2C7-F903-4610-9F9D-DEA909D9F4FD}</b:Guid>
    <b:Title>Evolutionary ensemble of diverse artificial neural networks using speciation</b:Title>
    <b:Year>2008</b:Year>
    <b:JournalName>Neurocomputing</b:JournalName>
    <b:Pages>1604-1618</b:Pages>
    <b:Author>
      <b:Author>
        <b:NameList>
          <b:Person>
            <b:Last>Kim</b:Last>
            <b:First>K</b:First>
          </b:Person>
          <b:Person>
            <b:Last>Cho</b:Last>
            <b:First>S</b:First>
          </b:Person>
        </b:NameList>
      </b:Author>
    </b:Author>
    <b:Publisher>Science Direct</b:Publisher>
    <b:Volume>71</b:Volume>
    <b:Issue>7-9</b:Issue>
    <b:DOI>https://doi.org/10.1016/j.neucom.2007.04.008</b:DOI>
    <b:RefOrder>26</b:RefOrder>
  </b:Source>
  <b:Source>
    <b:Tag>Jai21</b:Tag>
    <b:SourceType>ConferenceProceedings</b:SourceType>
    <b:Guid>{F8E5A7BC-38BC-45AA-A188-3125CC35243C}</b:Guid>
    <b:Author>
      <b:Author>
        <b:NameList>
          <b:Person>
            <b:Last>Jaisswal</b:Last>
            <b:First>A</b:First>
          </b:Person>
          <b:Person>
            <b:Last>Naik</b:Last>
            <b:First>A</b:First>
          </b:Person>
        </b:NameList>
      </b:Author>
    </b:Author>
    <b:Title>Effect of Hyperparameters on Backpropagation</b:Title>
    <b:Year>2021</b:Year>
    <b:Pages>1-5</b:Pages>
    <b:ConferenceName>Pune Section International Conference</b:ConferenceName>
    <b:Publisher>IEEE</b:Publisher>
    <b:DOI>10.1109/PuneCon52575.2021.9686489</b:DOI>
    <b:RefOrder>27</b:RefOrder>
  </b:Source>
  <b:Source>
    <b:Tag>Wil14</b:Tag>
    <b:SourceType>InternetSite</b:SourceType>
    <b:Guid>{F776CB10-28F1-4F34-9ADA-853CF114EC35}</b:Guid>
    <b:Title>BeeSmart hive finding</b:Title>
    <b:Year>2014</b:Year>
    <b:Author>
      <b:Author>
        <b:NameList>
          <b:Person>
            <b:Last>Wilensky</b:Last>
            <b:First>U</b:First>
          </b:Person>
        </b:NameList>
      </b:Author>
    </b:Author>
    <b:InternetSiteTitle>Netlogo</b:InternetSiteTitle>
    <b:URL>https://ccl.northwestern.edu/netlogo/models/BeeSmartHiveFinding</b:URL>
    <b:RefOrder>28</b:RefOrder>
  </b:Source>
  <b:Source>
    <b:Tag>Dar59</b:Tag>
    <b:SourceType>Book</b:SourceType>
    <b:Guid>{FE2F6E73-E1E7-4442-8A85-8E7F1E38D5EC}</b:Guid>
    <b:Title>On the origin of species</b:Title>
    <b:Year>1859</b:Year>
    <b:Author>
      <b:Author>
        <b:NameList>
          <b:Person>
            <b:Last>Darwin</b:Last>
            <b:First>C</b:First>
          </b:Person>
        </b:NameList>
      </b:Author>
    </b:Author>
    <b:RefOrder>29</b:RefOrder>
  </b:Source>
  <b:Source>
    <b:Tag>Mak18</b:Tag>
    <b:SourceType>ConferenceProceedings</b:SourceType>
    <b:Guid>{2D5AE399-C67A-4755-8E2D-EEF721365A7F}</b:Guid>
    <b:Title>Application of cellular automates in some models of artificial intelligence</b:Title>
    <b:Year>2018</b:Year>
    <b:City>Kyiv, Kyiv City, Ukraine</b:City>
    <b:Publisher>Institute of Electrical and Electronics Engineers</b:Publisher>
    <b:Author>
      <b:Author>
        <b:NameList>
          <b:Person>
            <b:Last>Makarenko</b:Last>
            <b:First>O</b:First>
          </b:Person>
          <b:Person>
            <b:Last>Osaulenko</b:Last>
            <b:First>V</b:First>
          </b:Person>
        </b:NameList>
      </b:Author>
    </b:Author>
    <b:Pages>1-4</b:Pages>
    <b:DOI>10.1109/SAIC.2018.8516837</b:DOI>
    <b:ConferenceName>IEEE First International Conference on System Analysis &amp; Intelligent Computing</b:ConferenceName>
    <b:RefOrder>30</b:RefOrder>
  </b:Source>
  <b:Source>
    <b:Tag>Lui18</b:Tag>
    <b:SourceType>ConferenceProceedings</b:SourceType>
    <b:Guid>{014FF219-7C57-4F20-89FA-D171671C80F2}</b:Guid>
    <b:Title>Hierarchical representations for efficient architecture search</b:Title>
    <b:Pages>1-13</b:Pages>
    <b:Year>2018</b:Year>
    <b:ConferenceName>International Conference on Learning Representations</b:ConferenceName>
    <b:City>Vancouver, WA</b:City>
    <b:Publisher>Carnegie Mellon University</b:Publisher>
    <b:Author>
      <b:Author>
        <b:NameList>
          <b:Person>
            <b:Last>Lui</b:Last>
            <b:First>H</b:First>
          </b:Person>
          <b:Person>
            <b:Last>K</b:Last>
            <b:First>Simonyan</b:First>
          </b:Person>
          <b:Person>
            <b:Last>Fernando</b:Last>
            <b:First>C</b:First>
          </b:Person>
          <b:Person>
            <b:Last>Kavukcuoglu</b:Last>
            <b:First>K</b:First>
          </b:Person>
        </b:NameList>
      </b:Author>
    </b:Author>
    <b:JournalName>Cornell University arXiv</b:JournalName>
    <b:DOI>https://doi.org/10.48550/arXiv.1711.00436</b:DOI>
    <b:RefOrder>83</b:RefOrder>
  </b:Source>
  <b:Source>
    <b:Tag>Kri12</b:Tag>
    <b:SourceType>ConferenceProceedings</b:SourceType>
    <b:Guid>{C67B85D2-9B8A-40AF-9AFA-D5FD01FE8EB0}</b:Guid>
    <b:Title>ImageNet classification with deep convolutional neural networks</b:Title>
    <b:Year>2012</b:Year>
    <b:City>Red Hook, NY</b:City>
    <b:Publisher>ACM</b:Publisher>
    <b:Author>
      <b:Author>
        <b:NameList>
          <b:Person>
            <b:Last>Krizhevshy</b:Last>
            <b:First>A</b:First>
          </b:Person>
          <b:Person>
            <b:Last>Sutskever</b:Last>
            <b:First>I</b:First>
          </b:Person>
          <b:Person>
            <b:Last>Hinton</b:Last>
            <b:First>G</b:First>
          </b:Person>
        </b:NameList>
      </b:Author>
    </b:Author>
    <b:Pages>1097-1105</b:Pages>
    <b:ConferenceName>25th International Conference on Neural Information Processing Systems</b:ConferenceName>
    <b:DOI>https://dl.acm.org/doi/10.5555/2999134.2999257</b:DOI>
    <b:RefOrder>33</b:RefOrder>
  </b:Source>
  <b:Source>
    <b:Tag>Lan20</b:Tag>
    <b:SourceType>JournalArticle</b:SourceType>
    <b:Guid>{ED61124E-A49E-4BF9-9C81-A0C5C7EFD341}</b:Guid>
    <b:Author>
      <b:Author>
        <b:NameList>
          <b:Person>
            <b:Last>Langer</b:Last>
            <b:First>M</b:First>
          </b:Person>
          <b:Person>
            <b:Last>He</b:Last>
            <b:First>He,</b:First>
            <b:Middle>Z</b:Middle>
          </b:Person>
          <b:Person>
            <b:Last>Rahayu</b:Last>
            <b:First>W</b:First>
          </b:Person>
          <b:Person>
            <b:Last>Xue</b:Last>
            <b:First>Y</b:First>
          </b:Person>
        </b:NameList>
      </b:Author>
    </b:Author>
    <b:Title>Distributed training of deep learning models: a taxonomic perspective</b:Title>
    <b:JournalName>Transactions on Parallel and Distributed Systems</b:JournalName>
    <b:Year>2020</b:Year>
    <b:Pages>2802-2818</b:Pages>
    <b:Publisher>IEEE</b:Publisher>
    <b:Volume>31</b:Volume>
    <b:Issue>12</b:Issue>
    <b:DOI>https://doi.org/10.1109/TPDS.2020.3003307</b:DOI>
    <b:RefOrder>34</b:RefOrder>
  </b:Source>
  <b:Source>
    <b:Tag>Che17</b:Tag>
    <b:SourceType>JournalArticle</b:SourceType>
    <b:Guid>{245EC829-CA7E-4409-AD15-276F0AF3FE6D}</b:Guid>
    <b:Author>
      <b:Author>
        <b:NameList>
          <b:Person>
            <b:Last>Chen</b:Last>
            <b:First>B</b:First>
          </b:Person>
          <b:Person>
            <b:Last>Curtmola</b:Last>
            <b:First>R</b:First>
          </b:Person>
        </b:NameList>
      </b:Author>
    </b:Author>
    <b:Title>Remote data integrity checking with server-side repair</b:Title>
    <b:JournalName>Journal of Computer Security 25</b:JournalName>
    <b:Year>2017</b:Year>
    <b:Pages>537-584</b:Pages>
    <b:RefOrder>36</b:RefOrder>
  </b:Source>
  <b:Source>
    <b:Tag>Ati18</b:Tag>
    <b:SourceType>Book</b:SourceType>
    <b:Guid>{889BDF73-29B8-492D-8202-868360C03357}</b:Guid>
    <b:Title>Advanced deep learning with Tensorflow 2 and Keras</b:Title>
    <b:Year>2018</b:Year>
    <b:City>Birminghan, UK</b:City>
    <b:Publisher>Packt Publishing</b:Publisher>
    <b:Author>
      <b:Author>
        <b:NameList>
          <b:Person>
            <b:Last>Atienza</b:Last>
            <b:First>R</b:First>
          </b:Person>
        </b:NameList>
      </b:Author>
    </b:Author>
    <b:StandardNumber>978-1-83882-165-4</b:StandardNumber>
    <b:RefOrder>38</b:RefOrder>
  </b:Source>
  <b:Source>
    <b:Tag>Edu18</b:Tag>
    <b:SourceType>InternetSite</b:SourceType>
    <b:Guid>{7F912DF3-C101-4E1C-A602-0C7509B54C47}</b:Guid>
    <b:Title>Natural language processing in 10 minutes</b:Title>
    <b:Year>2018</b:Year>
    <b:Author>
      <b:Author>
        <b:Corporate>Edureka</b:Corporate>
      </b:Author>
    </b:Author>
    <b:InternetSiteTitle>YouTube</b:InternetSiteTitle>
    <b:Month>October</b:Month>
    <b:Day>16</b:Day>
    <b:URL>https://www.youtube.com/watch?v=5ctbvkAMQO4</b:URL>
    <b:RefOrder>39</b:RefOrder>
  </b:Source>
  <b:Source>
    <b:Tag>FuZ19</b:Tag>
    <b:SourceType>ConferenceProceedings</b:SourceType>
    <b:Guid>{9D1458E3-BB8D-4B3D-A303-9F1BBBE0198D}</b:Guid>
    <b:Title>An introduction of deep learning based word representation applied to natural language processing</b:Title>
    <b:Year>2019</b:Year>
    <b:Author>
      <b:Author>
        <b:NameList>
          <b:Person>
            <b:Last>Fu</b:Last>
            <b:First>Z</b:First>
          </b:Person>
        </b:NameList>
      </b:Author>
    </b:Author>
    <b:Pages>92-104</b:Pages>
    <b:DOI>https://doi-org.proxy1.ncu.edu/10.1109/MLBDBI48998.2019.00025</b:DOI>
    <b:ConferenceName>International Conference on Machine Learning, Big Data and Business Intelligence</b:ConferenceName>
    <b:RefOrder>40</b:RefOrder>
  </b:Source>
  <b:Source>
    <b:Tag>Sne15</b:Tag>
    <b:SourceType>JournalArticle</b:SourceType>
    <b:Guid>{793E7A7A-EAFE-42BF-9CDD-1C418027F4DC}</b:Guid>
    <b:Author>
      <b:Author>
        <b:NameList>
          <b:Person>
            <b:Last>Snee</b:Last>
            <b:First>R</b:First>
          </b:Person>
        </b:NameList>
      </b:Author>
    </b:Author>
    <b:Title>Practical approach to data mining</b:Title>
    <b:JournalName>Quality Engineering</b:JournalName>
    <b:Year>2015</b:Year>
    <b:Pages>477-487</b:Pages>
    <b:Volume>27</b:Volume>
    <b:DOI>10.1080/08982112.2015.1065322</b:DOI>
    <b:RefOrder>41</b:RefOrder>
  </b:Source>
  <b:Source>
    <b:Tag>Che18</b:Tag>
    <b:SourceType>JournalArticle</b:SourceType>
    <b:Guid>{E326D49F-B2EA-4705-BD0B-C0F06CE17C57}</b:Guid>
    <b:Title>Model compression and acceleration for deep neural networks</b:Title>
    <b:Year>2018</b:Year>
    <b:Author>
      <b:Author>
        <b:NameList>
          <b:Person>
            <b:Last>Cheng</b:Last>
            <b:First>Y</b:First>
          </b:Person>
          <b:Person>
            <b:Last>Wang</b:Last>
            <b:First>D</b:First>
          </b:Person>
          <b:Person>
            <b:Last>Zhou</b:Last>
            <b:First>P</b:First>
          </b:Person>
          <b:Person>
            <b:Last>Zhang</b:Last>
            <b:First>T</b:First>
          </b:Person>
        </b:NameList>
      </b:Author>
    </b:Author>
    <b:JournalName>IEEE Signal Processing Magazine</b:JournalName>
    <b:Pages>126-136</b:Pages>
    <b:Month>January</b:Month>
    <b:Volume>35</b:Volume>
    <b:Issue>1</b:Issue>
    <b:DOI>https://doi-org.proxy1.ncu.edu/10.1109/MSP.2017.2765695</b:DOI>
    <b:RefOrder>43</b:RefOrder>
  </b:Source>
  <b:Source>
    <b:Tag>Jac19</b:Tag>
    <b:SourceType>ConferenceProceedings</b:SourceType>
    <b:Guid>{FC24C5E0-7E96-4B56-AD9F-EB0C2623134F}</b:Guid>
    <b:Title>Machine learning for classification of economic recessions</b:Title>
    <b:Year>2019</b:Year>
    <b:Author>
      <b:Author>
        <b:NameList>
          <b:Person>
            <b:Last>Jackson</b:Last>
            <b:First>B</b:First>
          </b:Person>
          <b:Person>
            <b:Last>Rege</b:Last>
            <b:First>M</b:First>
          </b:Person>
        </b:NameList>
      </b:Author>
    </b:Author>
    <b:Pages>31-38</b:Pages>
    <b:ConferenceName>IEEE 20th International Conference on Information Reuse and Integration for Data Science</b:ConferenceName>
    <b:City>Los Angeles, CA, USA</b:City>
    <b:Publisher>Institute of Electrical and Electronics Engineers</b:Publisher>
    <b:DOI>10.1109/IRI.2019.00019</b:DOI>
    <b:RefOrder>47</b:RefOrder>
  </b:Source>
  <b:Source>
    <b:Tag>Coh13</b:Tag>
    <b:SourceType>InternetSite</b:SourceType>
    <b:Guid>{B0C801DF-0D1D-48C0-8BA8-FC4C7AFD59A9}</b:Guid>
    <b:Title>The 10 smartest cities In North America</b:Title>
    <b:Year>2013</b:Year>
    <b:Author>
      <b:Author>
        <b:NameList>
          <b:Person>
            <b:Last>Cohen</b:Last>
            <b:First>B</b:First>
          </b:Person>
        </b:NameList>
      </b:Author>
    </b:Author>
    <b:InternetSiteTitle>Fast Company</b:InternetSiteTitle>
    <b:Month>November</b:Month>
    <b:Day>14</b:Day>
    <b:URL>https://www.fastcompany.com/3021592/the-10-smartest-cities-in-north-america</b:URL>
    <b:RefOrder>48</b:RefOrder>
  </b:Source>
  <b:Source>
    <b:Tag>Riv21</b:Tag>
    <b:SourceType>ConferenceProceedings</b:SourceType>
    <b:Guid>{ECF2F948-4E3E-4021-9D6C-93B1C98B799D}</b:Guid>
    <b:Author>
      <b:Author>
        <b:NameList>
          <b:Person>
            <b:Last>Rivera-Landos</b:Last>
            <b:First>E</b:First>
          </b:Person>
          <b:Person>
            <b:Last>Khomh</b:Last>
            <b:First>F</b:First>
          </b:Person>
          <b:Person>
            <b:Last>Nikanjam</b:Last>
            <b:First>A</b:First>
          </b:Person>
        </b:NameList>
      </b:Author>
    </b:Author>
    <b:Title>The challenge of reproducible ML</b:Title>
    <b:Year>2021</b:Year>
    <b:Pages>1079-1088</b:Pages>
    <b:ConferenceName>International Conference on Software Quality, Reliability and Security (QRS)</b:ConferenceName>
    <b:City>Hainan Island, China</b:City>
    <b:Publisher>IEEE</b:Publisher>
    <b:Volume>21</b:Volume>
    <b:DOI>10.1109/QRS54544.2021.00116</b:DOI>
    <b:RefOrder>84</b:RefOrder>
  </b:Source>
  <b:Source>
    <b:Tag>Kil172</b:Tag>
    <b:SourceType>ConferenceProceedings</b:SourceType>
    <b:Guid>{A1BDACE7-B0ED-4B1A-93E0-2C4501C35F26}</b:Guid>
    <b:Author>
      <b:Author>
        <b:NameList>
          <b:Person>
            <b:Last>Kilgallon</b:Last>
            <b:First>S</b:First>
          </b:Person>
          <b:Person>
            <b:Last>De la Rosa</b:Last>
            <b:First>L</b:First>
          </b:Person>
          <b:Person>
            <b:Last>Cavazos</b:Last>
            <b:First>J</b:First>
          </b:Person>
        </b:NameList>
      </b:Author>
    </b:Author>
    <b:Title>Improving the effectiveness and efficiency of dynamic malware analysis with machine learning</b:Title>
    <b:Pages>30-36</b:Pages>
    <b:Year>2017</b:Year>
    <b:ConferenceName>Resilience Week</b:ConferenceName>
    <b:City>Wilmington, Delaware</b:City>
    <b:Publisher>IEEE</b:Publisher>
    <b:DOI>10.1109/RWEEK.2017.8088644</b:DOI>
    <b:RefOrder>85</b:RefOrder>
  </b:Source>
  <b:Source>
    <b:Tag>Lan22</b:Tag>
    <b:SourceType>InternetSite</b:SourceType>
    <b:Guid>{F4FC327E-66A1-4B4F-8C70-BD4E6EA59063}</b:Guid>
    <b:Title>In a historic milestone, Azure Quantum demonstrates formerly elusive physics needed to build scalable topological qubits</b:Title>
    <b:Year>2022</b:Year>
    <b:Author>
      <b:Author>
        <b:NameList>
          <b:Person>
            <b:Last>Langston</b:Last>
            <b:First>A</b:First>
          </b:Person>
        </b:NameList>
      </b:Author>
    </b:Author>
    <b:InternetSiteTitle>Microsoft Innovation Stories</b:InternetSiteTitle>
    <b:Month>March</b:Month>
    <b:Day>14</b:Day>
    <b:URL>https://news.microsoft.com/innovation-stories/azure-quantum-majorana-topological-qubit/</b:URL>
    <b:RefOrder>49</b:RefOrder>
  </b:Source>
  <b:Source>
    <b:Tag>Fro21</b:Tag>
    <b:SourceType>JournalArticle</b:SourceType>
    <b:Guid>{C01BDF2D-E43F-4D84-9BE6-53C3A7826FB8}</b:Guid>
    <b:Title>Quantum computing’s reproducibility crisis: Majorana fermions</b:Title>
    <b:Year>2021</b:Year>
    <b:Author>
      <b:Author>
        <b:NameList>
          <b:Person>
            <b:Last>Frolov</b:Last>
            <b:First>S</b:First>
          </b:Person>
        </b:NameList>
      </b:Author>
    </b:Author>
    <b:JournalName>Nature: International Weekly Journal of Science</b:JournalName>
    <b:Pages>350-352</b:Pages>
    <b:Publisher>Nature</b:Publisher>
    <b:Volume>592</b:Volume>
    <b:Issue>7854</b:Issue>
    <b:DOI>https://doi.org/10.1038/d41586-021-00954-8</b:DOI>
    <b:RefOrder>50</b:RefOrder>
  </b:Source>
  <b:Source>
    <b:Tag>Miy20</b:Tag>
    <b:SourceType>JournalArticle</b:SourceType>
    <b:Guid>{76743CB3-BF4A-4550-AC69-D6CA5720F612}</b:Guid>
    <b:Title>No raw data, no science: another possible source of the reproducibility crisis</b:Title>
    <b:JournalName>Molecular Brain</b:JournalName>
    <b:Year>2020</b:Year>
    <b:Publisher>Biomedical Central</b:Publisher>
    <b:Author>
      <b:Author>
        <b:NameList>
          <b:Person>
            <b:Last>Miyakawa</b:Last>
            <b:First>T</b:First>
          </b:Person>
        </b:NameList>
      </b:Author>
    </b:Author>
    <b:Volume>13</b:Volume>
    <b:Issue>1</b:Issue>
    <b:DOI>https://doi.org/10.1186/s13041-020-0552-2</b:DOI>
    <b:RefOrder>51</b:RefOrder>
  </b:Source>
  <b:Source>
    <b:Tag>Ari09</b:Tag>
    <b:SourceType>Book</b:SourceType>
    <b:Guid>{39011577-59D8-4C49-BAF2-2D3EBC2D80D8}</b:Guid>
    <b:Title>Predictably irrational: the hidden forces that shape our decisions</b:Title>
    <b:Year>2009</b:Year>
    <b:Author>
      <b:Author>
        <b:NameList>
          <b:Person>
            <b:Last>Ariely</b:Last>
            <b:First>D</b:First>
          </b:Person>
        </b:NameList>
      </b:Author>
    </b:Author>
    <b:Publisher>HarperCollins Publishers</b:Publisher>
    <b:StandardNumber>B007C2KGV2</b:StandardNumber>
    <b:RefOrder>52</b:RefOrder>
  </b:Source>
  <b:Source>
    <b:Tag>Par93</b:Tag>
    <b:SourceType>JournalArticle</b:SourceType>
    <b:Guid>{CB65CEBE-CAFF-45DD-B9FE-60C6A704C69B}</b:Guid>
    <b:Title>Threats to the validity of research</b:Title>
    <b:Year>1993</b:Year>
    <b:URL>https://search-ebscohost-com.proxy1.ncu.edu/login.aspx?direct=true&amp;db=eric&amp;AN=EJ458938&amp;site=eds-live</b:URL>
    <b:Author>
      <b:Author>
        <b:NameList>
          <b:Person>
            <b:Last>Parker</b:Last>
            <b:First>R</b:First>
          </b:Person>
        </b:NameList>
      </b:Author>
    </b:Author>
    <b:JournalName>Rehabilitation Counseling Bulletin</b:JournalName>
    <b:Pages>130-138</b:Pages>
    <b:Volume>36</b:Volume>
    <b:Issue>3</b:Issue>
    <b:RefOrder>56</b:RefOrder>
  </b:Source>
  <b:Source>
    <b:Tag>Gar12</b:Tag>
    <b:SourceType>JournalArticle</b:SourceType>
    <b:Guid>{2B7295C9-E203-4362-8F94-5CFDF6D6D465}</b:Guid>
    <b:Author>
      <b:Author>
        <b:NameList>
          <b:Person>
            <b:Last>García-Pérez</b:Last>
            <b:First>M.</b:First>
            <b:Middle>A.</b:Middle>
          </b:Person>
        </b:NameList>
      </b:Author>
    </b:Author>
    <b:Title>Statistical conclusion validity</b:Title>
    <b:JournalName>Frontiers in Psychology</b:JournalName>
    <b:Year>2012</b:Year>
    <b:Volume>3</b:Volume>
    <b:DOI>https://doi.org/10.3389/fpsyg.2012.00325</b:DOI>
    <b:RefOrder>57</b:RefOrder>
  </b:Source>
  <b:Source>
    <b:Tag>Hol19</b:Tag>
    <b:SourceType>JournalArticle</b:SourceType>
    <b:Guid>{7C56BE25-381F-45BF-BA98-6D9F8FA41B04}</b:Guid>
    <b:Title>Biologically driven artificial intelligence</b:Title>
    <b:Pages>72-75</b:Pages>
    <b:Year>2019</b:Year>
    <b:Author>
      <b:Author>
        <b:NameList>
          <b:Person>
            <b:Last>Hole</b:Last>
            <b:First>HK</b:First>
          </b:Person>
          <b:Person>
            <b:Last>Ahmad</b:Last>
            <b:First>S</b:First>
          </b:Person>
        </b:NameList>
      </b:Author>
    </b:Author>
    <b:JournalName>Computer</b:JournalName>
    <b:Volume>52</b:Volume>
    <b:Issue>8</b:Issue>
    <b:DOI>10.1109/MC.2019.2917455</b:DOI>
    <b:RefOrder>60</b:RefOrder>
  </b:Source>
  <b:Source>
    <b:Tag>Tho19</b:Tag>
    <b:SourceType>ConferenceProceedings</b:SourceType>
    <b:Guid>{80C3DBFD-7DA5-4148-811F-10AF32831771}</b:Guid>
    <b:Author>
      <b:Author>
        <b:NameList>
          <b:Person>
            <b:Last>Thomas</b:Last>
            <b:First>R</b:First>
          </b:Person>
        </b:NameList>
      </b:Author>
    </b:Author>
    <b:Title>The new era of NLP</b:Title>
    <b:Year>2019</b:Year>
    <b:ConferenceName>Scientific Computing with Python</b:ConferenceName>
    <b:City>Austin, Texas</b:City>
    <b:Publisher>SciPy</b:Publisher>
    <b:URL>https://youtu.be/KChtdexd5Jo</b:URL>
    <b:RefOrder>61</b:RefOrder>
  </b:Source>
  <b:Source>
    <b:Tag>Asi42</b:Tag>
    <b:SourceType>Book</b:SourceType>
    <b:Guid>{59191ABC-FD6E-4700-843D-79A39BE5ACD6}</b:Guid>
    <b:Title>Runaround</b:Title>
    <b:Year>1942</b:Year>
    <b:Author>
      <b:Author>
        <b:NameList>
          <b:Person>
            <b:Last>Asimov</b:Last>
            <b:First>I</b:First>
          </b:Person>
        </b:NameList>
      </b:Author>
    </b:Author>
    <b:RefOrder>63</b:RefOrder>
  </b:Source>
  <b:Source>
    <b:Tag>Upc18</b:Tag>
    <b:SourceType>JournalArticle</b:SourceType>
    <b:Guid>{1B024325-502B-41CF-B476-ADC3C653339B}</b:Guid>
    <b:Author>
      <b:Author>
        <b:NameList>
          <b:Person>
            <b:Last>Upchurch</b:Last>
            <b:First>M</b:First>
          </b:Person>
        </b:NameList>
      </b:Author>
    </b:Author>
    <b:Title>Robots and AI at work: the propects for singularity</b:Title>
    <b:JournalName>New Technology</b:JournalName>
    <b:Year>2018</b:Year>
    <b:Pages>205-218</b:Pages>
    <b:Volume>33</b:Volume>
    <b:Issue>3</b:Issue>
    <b:DOI>10.1111/ntwe.12124</b:DOI>
    <b:RefOrder>64</b:RefOrder>
  </b:Source>
  <b:Source>
    <b:Tag>Set18</b:Tag>
    <b:SourceType>JournalArticle</b:SourceType>
    <b:Guid>{7AF2CAC7-C3D6-4478-BE39-F62191E26573}</b:Guid>
    <b:Author>
      <b:Author>
        <b:NameList>
          <b:Person>
            <b:Last>Sethi</b:Last>
            <b:First>T</b:First>
          </b:Person>
          <b:Person>
            <b:Last>Kantardzic</b:Last>
            <b:First>M</b:First>
          </b:Person>
        </b:NameList>
      </b:Author>
    </b:Author>
    <b:Title>Data driven exploratory attacks on black box classifiers in adversarial</b:Title>
    <b:JournalName>Neurocomputing</b:JournalName>
    <b:Year>2018</b:Year>
    <b:Pages>129-143</b:Pages>
    <b:Publisher>Elsevier</b:Publisher>
    <b:Volume>289</b:Volume>
    <b:DOI>10.1016/j.neucom.2018.02.007</b:DOI>
    <b:RefOrder>65</b:RefOrder>
  </b:Source>
  <b:Source>
    <b:Tag>Jas16</b:Tag>
    <b:SourceType>Book</b:SourceType>
    <b:Guid>{806ABF70-8B0B-47BF-8722-4E9F47681761}</b:Guid>
    <b:Title>Handbook of methodological approaches to community-based research : qualitative, quantitative, and mixed methods </b:Title>
    <b:Year>2016</b:Year>
    <b:Author>
      <b:Author>
        <b:NameList>
          <b:Person>
            <b:Last>Jason</b:Last>
            <b:First>L</b:First>
          </b:Person>
          <b:Person>
            <b:Last>Glenwick</b:Last>
            <b:First>D</b:First>
          </b:Person>
        </b:NameList>
      </b:Author>
    </b:Author>
    <b:Publisher>Oxford University Press</b:Publisher>
    <b:RefOrder>86</b:RefOrder>
  </b:Source>
  <b:Source>
    <b:Tag>Don16</b:Tag>
    <b:SourceType>InternetSite</b:SourceType>
    <b:Guid>{2C01BA12-42B1-4FBD-AA6E-785D58227D8F}</b:Guid>
    <b:Title>Power and effect size</b:Title>
    <b:Year>2016</b:Year>
    <b:Author>
      <b:Author>
        <b:NameList>
          <b:Person>
            <b:Last>Donovan</b:Last>
            <b:First>C</b:First>
          </b:Person>
        </b:NameList>
      </b:Author>
    </b:Author>
    <b:InternetSiteTitle>YouTube</b:InternetSiteTitle>
    <b:Month>August</b:Month>
    <b:Day>30</b:Day>
    <b:URL>https://www.youtube.com/watch?v=9LVD9oLg1A0</b:URL>
    <b:RefOrder>87</b:RefOrder>
  </b:Source>
  <b:Source>
    <b:Tag>Bip18</b:Tag>
    <b:SourceType>Book</b:SourceType>
    <b:Guid>{8F410F1F-2A59-43C5-9D80-4519B490F3A9}</b:Guid>
    <b:Title>Robot Operating System Cookbook</b:Title>
    <b:Year>2018</b:Year>
    <b:Author>
      <b:Author>
        <b:NameList>
          <b:Person>
            <b:Last>Bipin</b:Last>
            <b:First>K</b:First>
          </b:Person>
        </b:NameList>
      </b:Author>
    </b:Author>
    <b:Publisher>Packet Publishing</b:Publisher>
    <b:RefOrder>88</b:RefOrder>
  </b:Source>
  <b:Source>
    <b:Tag>AWS21</b:Tag>
    <b:SourceType>InternetSite</b:SourceType>
    <b:Guid>{F2B616E3-F152-469D-8AF1-87E9D23D2347}</b:Guid>
    <b:Author>
      <b:Author>
        <b:Corporate>AWS</b:Corporate>
      </b:Author>
    </b:Author>
    <b:Title>AWS RoboMaker</b:Title>
    <b:InternetSiteTitle>Amazon Web Services</b:InternetSiteTitle>
    <b:Year>2021</b:Year>
    <b:URL>https://aws.amazon.com/robomaker/</b:URL>
    <b:RefOrder>67</b:RefOrder>
  </b:Source>
  <b:Source>
    <b:Tag>Gui22</b:Tag>
    <b:SourceType>InternetSite</b:SourceType>
    <b:Guid>{2C067C18-26F7-4E12-A882-1EC7E46C3531}</b:Guid>
    <b:Author>
      <b:Author>
        <b:Corporate>Guinness World Records</b:Corporate>
      </b:Author>
    </b:Author>
    <b:Title>Heaviest man ever</b:Title>
    <b:JournalName>Guinness World Records</b:JournalName>
    <b:Year>2022</b:Year>
    <b:URL>https://www.guinnessworldrecords.com/world-records/heaviest-man</b:URL>
    <b:RefOrder>89</b:RefOrder>
  </b:Source>
  <b:Source>
    <b:Tag>SAi21</b:Tag>
    <b:SourceType>JournalArticle</b:SourceType>
    <b:Guid>{DFCA0868-350A-4FD1-A63C-F3A0A2BC3072}</b:Guid>
    <b:Title>Patients’ thoughts on their falls in a rehabilitation hospital: a qualitative study of patients with stroke</b:Title>
    <b:Year>2021</b:Year>
    <b:URL>https://search.ebscohost.com/login.aspx?direct=true&amp;AuthType=sso&amp;db=edssjs&amp;AN=edssjs.7A908AA7&amp;site=eds-live&amp;scope=site</b:URL>
    <b:Author>
      <b:Author>
        <b:NameList>
          <b:Person>
            <b:Last>Aihara</b:Last>
            <b:First>S</b:First>
          </b:Person>
          <b:Person>
            <b:Last>Kitamura</b:Last>
            <b:First>S</b:First>
          </b:Person>
          <b:Person>
            <b:Last>Dogan</b:Last>
            <b:First>M</b:First>
          </b:Person>
          <b:Person>
            <b:Last>Sakata</b:Last>
            <b:First>S</b:First>
          </b:Person>
          <b:Person>
            <b:Last>Kondo</b:Last>
            <b:First>K</b:First>
          </b:Person>
          <b:Person>
            <b:Last>Otaka</b:Last>
            <b:First>Y</b:First>
          </b:Person>
        </b:NameList>
      </b:Author>
    </b:Author>
    <b:JournalName>BMC Geriatrics</b:JournalName>
    <b:Pages>1-14</b:Pages>
    <b:Publisher>BioMed Central</b:Publisher>
    <b:Volume>21</b:Volume>
    <b:Issue>1</b:Issue>
    <b:RefOrder>90</b:RefOrder>
  </b:Source>
  <b:Source>
    <b:Tag>Dee20</b:Tag>
    <b:SourceType>InternetSite</b:SourceType>
    <b:Guid>{B7A7F153-EFBA-4522-AAB5-61C906C1D327}</b:Guid>
    <b:Title>Kinetics</b:Title>
    <b:Year>2020</b:Year>
    <b:Author>
      <b:Author>
        <b:Corporate>DeepMind</b:Corporate>
      </b:Author>
    </b:Author>
    <b:InternetSiteTitle>DeepMind</b:InternetSiteTitle>
    <b:URL>https://www.deepmind.com/open-source/kinetics</b:URL>
    <b:YearAccessed>2023</b:YearAccessed>
    <b:MonthAccessed>February</b:MonthAccessed>
    <b:DayAccessed>11</b:DayAccessed>
    <b:RefOrder>66</b:RefOrder>
  </b:Source>
  <b:Source>
    <b:Tag>Orh21</b:Tag>
    <b:SourceType>JournalArticle</b:SourceType>
    <b:Guid>{B78237D9-3B9F-40B4-B8CC-EE066BD3C26C}</b:Guid>
    <b:Author>
      <b:Author>
        <b:NameList>
          <b:Person>
            <b:Last>Orhan</b:Last>
            <b:First>A</b:First>
          </b:Person>
        </b:NameList>
      </b:Author>
    </b:Author>
    <b:Title>How much human-like visual experience do current self-supervised learning algorithms need in order to achieve human-level object recognition?</b:Title>
    <b:JournalName>Neural and Evolutionary Computing</b:JournalName>
    <b:Year>2021</b:Year>
    <b:DOI>https://doi.org/10.48550/arXiv.2109.11523</b:DOI>
    <b:RefOrder>91</b:RefOrder>
  </b:Source>
  <b:Source>
    <b:Tag>Zha21</b:Tag>
    <b:SourceType>JournalArticle</b:SourceType>
    <b:Guid>{ED860B98-B1D1-4BA4-8CA2-4D23AD2747A6}</b:Guid>
    <b:Author>
      <b:Author>
        <b:NameList>
          <b:Person>
            <b:Last>Zhang</b:Last>
            <b:First>J</b:First>
          </b:Person>
          <b:Person>
            <b:Last>Johnstone</b:Last>
            <b:First>M</b:First>
          </b:Person>
          <b:Person>
            <b:Last>Le</b:Last>
            <b:First>V</b:First>
          </b:Person>
          <b:Person>
            <b:Last>Khan</b:Last>
            <b:First>B</b:First>
          </b:Person>
          <b:Person>
            <b:Last>Anwar Hosen</b:Last>
            <b:First>M</b:First>
          </b:Person>
          <b:Person>
            <b:Last>Creighton</b:Last>
            <b:First>D</b:First>
          </b:Person>
          <b:Person>
            <b:Last>Carney</b:Last>
            <b:First>J</b:First>
          </b:Person>
          <b:Person>
            <b:Last>Wilson</b:Last>
            <b:First>A</b:First>
          </b:Person>
          <b:Person>
            <b:Last>Lynch</b:Last>
            <b:First>M</b:First>
          </b:Person>
        </b:NameList>
      </b:Author>
    </b:Author>
    <b:Title>Dynamic time warp-based clustering: Application of machine learning algorithms to simulation input modelling</b:Title>
    <b:JournalName>Expert Systems with Applications</b:JournalName>
    <b:Year>2021</b:Year>
    <b:Publisher>Elsevier Ltd</b:Publisher>
    <b:Volume>186</b:Volume>
    <b:DOI>https://doi.org/10.1016/j.eswa.2021.115684</b:DOI>
    <b:RefOrder>92</b:RefOrder>
  </b:Source>
  <b:Source>
    <b:Tag>Bel07</b:Tag>
    <b:SourceType>DocumentFromInternetSite</b:SourceType>
    <b:Guid>{F9616A7B-DAC5-4DED-96CD-BBCF2208B3A0}</b:Guid>
    <b:Author>
      <b:Author>
        <b:NameList>
          <b:Person>
            <b:Last>Bell</b:Last>
          </b:Person>
          <b:Person>
            <b:Last>Koren</b:Last>
          </b:Person>
          <b:Person>
            <b:Last>Volinsky</b:Last>
          </b:Person>
        </b:NameList>
      </b:Author>
    </b:Author>
    <b:Title>The BellKor solution to the Netflix Prize</b:Title>
    <b:Year>2009</b:Year>
    <b:URL>https://netflixprize.com/assets/GrandPrize2009_BPC_BellKor.pdf</b:URL>
    <b:InternetSiteTitle>Netflix Prize</b:InternetSiteTitle>
    <b:RefOrder>93</b:RefOrder>
  </b:Source>
  <b:Source>
    <b:Tag>Tia18</b:Tag>
    <b:SourceType>JournalArticle</b:SourceType>
    <b:Guid>{2E2BEAEB-C287-4EE8-B25F-0C229DB71C81}</b:Guid>
    <b:Author>
      <b:Author>
        <b:NameList>
          <b:Person>
            <b:Last>Tian</b:Last>
            <b:First>Y</b:First>
          </b:Person>
          <b:Person>
            <b:Last>Schuemie</b:Last>
            <b:First>M</b:First>
          </b:Person>
          <b:Person>
            <b:Last>Suchard</b:Last>
            <b:First>M</b:First>
          </b:Person>
        </b:NameList>
      </b:Author>
    </b:Author>
    <b:Title>Evaluating large-scale propensity score performance through real-world and synthetic data experiments</b:Title>
    <b:JournalName>International Journal of Epidemiology</b:JournalName>
    <b:Year>2018</b:Year>
    <b:Pages>2005-2014</b:Pages>
    <b:Volume>47</b:Volume>
    <b:Issue>6</b:Issue>
    <b:DOI>https://doi.org/10.1093/ije/dyy120</b:DOI>
    <b:RefOrder>94</b:RefOrder>
  </b:Source>
  <b:Source>
    <b:Tag>Fri23</b:Tag>
    <b:SourceType>JournalArticle</b:SourceType>
    <b:Guid>{83B1CEA2-E6B0-4259-BE9C-2F77BD5B9E85}</b:Guid>
    <b:Author>
      <b:Author>
        <b:NameList>
          <b:Person>
            <b:Last>Friedman</b:Last>
            <b:First>L</b:First>
          </b:Person>
          <b:Person>
            <b:Last>Prokopenko</b:Last>
            <b:First>V</b:First>
          </b:Person>
          <b:Person>
            <b:Last>Katrychuk</b:Last>
            <b:First>D</b:First>
          </b:Person>
          <b:Person>
            <b:Last>Komogortsev</b:Last>
            <b:First>O</b:First>
          </b:Person>
        </b:NameList>
      </b:Author>
    </b:Author>
    <b:Title>Factors affecting inter-rater agreement in human classification of eye movements: a comparison of three datasets.</b:Title>
    <b:JournalName>Behavior Research Methods</b:JournalName>
    <b:Year>2023</b:Year>
    <b:Pages>417-427</b:Pages>
    <b:Volume>55</b:Volume>
    <b:Issue>1</b:Issue>
    <b:DOI>https://doi.org/10.3758/s13428-021-01782-4</b:DOI>
    <b:RefOrder>95</b:RefOrder>
  </b:Source>
  <b:Source>
    <b:Tag>AWS23</b:Tag>
    <b:SourceType>InternetSite</b:SourceType>
    <b:Guid>{FCD08867-E5A2-4234-AAB9-235D7E3CD519}</b:Guid>
    <b:Title>What is Amazon Simple Queue Service</b:Title>
    <b:Year>2023</b:Year>
    <b:Author>
      <b:Author>
        <b:Corporate>AWS</b:Corporate>
      </b:Author>
    </b:Author>
    <b:InternetSiteTitle>AWS Developer Guide</b:InternetSiteTitle>
    <b:URL>https://docs.aws.amazon.com/AWSSimpleQueueService/latest/SQSDeveloperGuide/welcome.html</b:URL>
    <b:RefOrder>96</b:RefOrder>
  </b:Source>
  <b:Source>
    <b:Tag>AWS</b:Tag>
    <b:SourceType>InternetSite</b:SourceType>
    <b:Guid>{52C6A2D2-54ED-45E3-A3DF-BB4B1262FB42}</b:Guid>
    <b:Author>
      <b:Author>
        <b:Corporate>AWS</b:Corporate>
      </b:Author>
    </b:Author>
    <b:Title>What is AWS Fargate</b:Title>
    <b:InternetSiteTitle>AWS Developer Documentation</b:InternetSiteTitle>
    <b:URL>https://docs.aws.amazon.com/AmazonECS/latest/userguide/what-is-fargate.html</b:URL>
    <b:RefOrder>97</b:RefOrder>
  </b:Source>
  <b:Source>
    <b:Tag>Mul23</b:Tag>
    <b:SourceType>Book</b:SourceType>
    <b:Guid>{492EF3F7-6F22-4FE0-8431-6E7D1F30E9C2}</b:Guid>
    <b:Title>Computer Vision on AWS</b:Title>
    <b:Year>2023</b:Year>
    <b:Author>
      <b:Author>
        <b:NameList>
          <b:Person>
            <b:Last>Mullennex</b:Last>
            <b:First>L</b:First>
          </b:Person>
          <b:Person>
            <b:Last>Bachmeier</b:Last>
            <b:First>N</b:First>
          </b:Person>
        </b:NameList>
      </b:Author>
    </b:Author>
    <b:Publisher>Packt Publishing</b:Publisher>
    <b:RefOrder>98</b:RefOrder>
  </b:Source>
  <b:Source>
    <b:Tag>Mul231</b:Tag>
    <b:SourceType>Book</b:SourceType>
    <b:Guid>{88AD888F-7F34-4D0C-90D5-454E3638989A}</b:Guid>
    <b:Author>
      <b:Author>
        <b:NameList>
          <b:Person>
            <b:Last>Mullennex</b:Last>
            <b:First>L</b:First>
          </b:Person>
          <b:Person>
            <b:Last>Bachmeier</b:Last>
            <b:First>N</b:First>
          </b:Person>
        </b:NameList>
      </b:Author>
    </b:Author>
    <b:Title>Computer Vision on AWS</b:Title>
    <b:Year>2023</b:Year>
    <b:Publisher>Packt Publishing</b:Publisher>
    <b:RefOrder>99</b:RefOrder>
  </b:Source>
  <b:Source>
    <b:Tag>Oxf23</b:Tag>
    <b:SourceType>InternetSite</b:SourceType>
    <b:Guid>{4AC33CEA-51C2-4774-9168-0D76F929612B}</b:Guid>
    <b:Author>
      <b:Author>
        <b:Corporate>Oxford</b:Corporate>
      </b:Author>
    </b:Author>
    <b:Title>Effectiveness</b:Title>
    <b:InternetSiteTitle>Oxford Dictionary</b:InternetSiteTitle>
    <b:Year>2023</b:Year>
    <b:URL>oxfordlearnersdictionaries.com</b:URL>
    <b:RefOrder>70</b:RefOrder>
  </b:Source>
  <b:Source>
    <b:Tag>Son18</b:Tag>
    <b:SourceType>JournalArticle</b:SourceType>
    <b:Guid>{76D54818-3D17-4480-B484-029981604533}</b:Guid>
    <b:Title>Anomaly detection using data mining methods in IT systems: a decision support application</b:Title>
    <b:Year>2018</b:Year>
    <b:Author>
      <b:Author>
        <b:Corporate>Sonmez et al.</b:Corporate>
      </b:Author>
    </b:Author>
    <b:JournalName>Sakarya University Journal of Science, 22(4)</b:JournalName>
    <b:Pages>1109-1123</b:Pages>
    <b:RefOrder>16</b:RefOrder>
  </b:Source>
  <b:Source>
    <b:Tag>Cen201</b:Tag>
    <b:SourceType>InternetSite</b:SourceType>
    <b:Guid>{9483308C-E705-4038-B539-27D92F472561}</b:Guid>
    <b:Author>
      <b:Author>
        <b:Corporate>Centers for Disease Control and Prevention</b:Corporate>
      </b:Author>
    </b:Author>
    <b:Title>Centers for disease control and prevention, National Center for Injury Prevention and Control. Web-Based Injury Statistics Query and</b:Title>
    <b:Year>2020</b:Year>
    <b:InternetSiteTitle>Centers for Disease Control and Prevention</b:InternetSiteTitle>
    <b:URL>http://www.cdc.gov/injury/wisqars</b:URL>
    <b:RefOrder>100</b:RefOrder>
  </b:Source>
  <b:Source>
    <b:Tag>CMU21</b:Tag>
    <b:SourceType>InternetSite</b:SourceType>
    <b:Guid>{DF65486C-9317-4FB3-A3CB-1009E062EA49}</b:Guid>
    <b:Author>
      <b:Author>
        <b:Corporate>CMU</b:Corporate>
      </b:Author>
    </b:Author>
    <b:Title>CMU graphics lab motion capture database</b:Title>
    <b:InternetSiteTitle>Carnegie Mellon University</b:InternetSiteTitle>
    <b:Year>2021</b:Year>
    <b:URL>http://mocap.cs.cmu.edu/</b:URL>
    <b:RefOrder>101</b:RefOrder>
  </b:Source>
  <b:Source>
    <b:Tag>Gra21</b:Tag>
    <b:SourceType>InternetSite</b:SourceType>
    <b:Guid>{A8E64D9B-8C61-4CDB-9056-CCDF8D956F05}</b:Guid>
    <b:Title>GraphQL specification</b:Title>
    <b:Year>2021</b:Year>
    <b:Author>
      <b:Author>
        <b:Corporate>GraphQL</b:Corporate>
      </b:Author>
    </b:Author>
    <b:InternetSiteTitle>GraphQL</b:InternetSiteTitle>
    <b:Month>October</b:Month>
    <b:URL>https://spec.graphql.org/October2021/</b:URL>
    <b:RefOrder>69</b:RefOrder>
  </b:Source>
  <b:Source>
    <b:Tag>Com09</b:Tag>
    <b:SourceType>InternetSite</b:SourceType>
    <b:Guid>{49F85646-F662-462E-93E3-6D108C030F8B}</b:Guid>
    <b:Author>
      <b:Author>
        <b:Corporate>Commission of the European Communities</b:Corporate>
      </b:Author>
    </b:Author>
    <b:Title>Internet of Things — an action plan for Europe.</b:Title>
    <b:Year>2009</b:Year>
    <b:URL>http://eurlex.europa.eu/LexUriServ/site/en/com/2009/com2009_0278en01.pdf</b:URL>
    <b:RefOrder>10</b:RefOrder>
  </b:Source>
  <b:Source>
    <b:Tag>CDC16</b:Tag>
    <b:SourceType>InternetSite</b:SourceType>
    <b:Guid>{5009470B-E142-4531-B816-09D508CD8FD6}</b:Guid>
    <b:Title>Motor vehicle crash deaths</b:Title>
    <b:Year>2016</b:Year>
    <b:Author>
      <b:Author>
        <b:Corporate>CDC</b:Corporate>
      </b:Author>
    </b:Author>
    <b:InternetSiteTitle>Centers for Disease Control and Prevention</b:InternetSiteTitle>
    <b:Month>July</b:Month>
    <b:Day>6</b:Day>
    <b:URL>https://www.cdc.gov/vitalsigns/motor-vehicle-safety/index.html</b:URL>
    <b:RefOrder>45</b:RefOrder>
  </b:Source>
  <b:Source>
    <b:Tag>BLS201</b:Tag>
    <b:SourceType>InternetSite</b:SourceType>
    <b:Guid>{4F42DC40-8D09-4B5F-9413-FBCAC7A64D79}</b:Guid>
    <b:Title>Registered nurses</b:Title>
    <b:Year>2020</b:Year>
    <b:Author>
      <b:Author>
        <b:Corporate>US Bureau of Labor Statistics</b:Corporate>
      </b:Author>
    </b:Author>
    <b:InternetSiteTitle>US Bureau of Labor Statistics</b:InternetSiteTitle>
    <b:Month>May</b:Month>
    <b:URL>https://www.bls.gov/ooh/healthcare/registered-nurses.htm</b:URL>
    <b:RefOrder>2</b:RefOrder>
  </b:Source>
  <b:Source>
    <b:Tag>Ame21</b:Tag>
    <b:SourceType>JournalArticle</b:SourceType>
    <b:Guid>{BC045886-9D60-44E7-9F6A-28C3E81FFED5}</b:Guid>
    <b:Author>
      <b:Author>
        <b:NameList>
          <b:Person>
            <b:Last>Amerineni</b:Last>
            <b:First>R</b:First>
          </b:Person>
          <b:Person>
            <b:Last>Gupta</b:Last>
            <b:First>L</b:First>
          </b:Person>
          <b:Person>
            <b:Last>Steadman</b:Last>
            <b:First>N</b:First>
          </b:Person>
          <b:Person>
            <b:Last>Annauth</b:Last>
            <b:First>K</b:First>
          </b:Person>
          <b:Person>
            <b:Last>Burr</b:Last>
            <b:First>C</b:First>
          </b:Person>
          <b:Person>
            <b:Last>Wilson</b:Last>
            <b:First>S</b:First>
          </b:Person>
          <b:Person>
            <b:Last>Barnaghi</b:Last>
            <b:First>P</b:First>
          </b:Person>
          <b:Person>
            <b:Last>Vaidyanathan</b:Last>
            <b:First>R</b:First>
          </b:Person>
        </b:NameList>
      </b:Author>
    </b:Author>
    <b:Title>Fusion models for generalized classification of multi-axial human movement: Validation in sport performance</b:Title>
    <b:JournalName>Sensors</b:JournalName>
    <b:Year>2021</b:Year>
    <b:Pages>1-10</b:Pages>
    <b:Publisher>21</b:Publisher>
    <b:Volume>24</b:Volume>
    <b:DOI>10.3390/s21248409</b:DOI>
    <b:RefOrder>102</b:RefOrder>
  </b:Source>
  <b:Source>
    <b:Tag>And22</b:Tag>
    <b:SourceType>JournalArticle</b:SourceType>
    <b:Guid>{35861D57-4733-4167-9CCD-91A857390303}</b:Guid>
    <b:Author>
      <b:Author>
        <b:NameList>
          <b:Person>
            <b:Last>Anderson</b:Last>
            <b:First>W</b:First>
          </b:Person>
          <b:Person>
            <b:Last>Choffin</b:Last>
            <b:First>Z</b:First>
          </b:Person>
          <b:Person>
            <b:Last>Jeong</b:Last>
            <b:First>N</b:First>
          </b:Person>
          <b:Person>
            <b:Last>Callibhan</b:Last>
            <b:First>M</b:First>
          </b:Person>
          <b:Person>
            <b:Last>Joeng</b:Last>
            <b:First>S</b:First>
          </b:Person>
          <b:Person>
            <b:Last>Sazonav</b:Last>
            <b:First>E</b:First>
          </b:Person>
        </b:NameList>
      </b:Author>
    </b:Author>
    <b:Title>Empirical study on human movement classification using insole footwear sensor system and machine learning</b:Title>
    <b:JournalName>Sensors</b:JournalName>
    <b:Year>2022</b:Year>
    <b:Pages>2743-2763</b:Pages>
    <b:Volume>22</b:Volume>
    <b:Issue>7</b:Issue>
    <b:DOI>10.3390/s22072743</b:DOI>
    <b:RefOrder>103</b:RefOrder>
  </b:Source>
  <b:Source>
    <b:Tag>Bar191</b:Tag>
    <b:SourceType>JournalArticle</b:SourceType>
    <b:Guid>{E913ADCD-DB8F-4C55-AA7B-6FDF56CA00C7}</b:Guid>
    <b:Author>
      <b:Author>
        <b:NameList>
          <b:Person>
            <b:Last>Barua</b:Last>
            <b:First>H</b:First>
          </b:Person>
          <b:Person>
            <b:Last>Mondal</b:Last>
            <b:First>K</b:First>
          </b:Person>
        </b:NameList>
      </b:Author>
    </b:Author>
    <b:Title>A comprehensive survey on cloud data mining (CDM) frameworks and algorithms</b:Title>
    <b:JournalName>CM Computing Surveys. Sep2019, Vol. 52 Issue 5, p1-62. 62p</b:JournalName>
    <b:Year>2019</b:Year>
    <b:Pages>1-62</b:Pages>
    <b:RefOrder>15</b:RefOrder>
  </b:Source>
  <b:Source>
    <b:Tag>Bro15</b:Tag>
    <b:SourceType>JournalArticle</b:SourceType>
    <b:Guid>{1DEB0A41-ABF6-42C5-B82F-5266162DA6E3}</b:Guid>
    <b:Title>A Primer on data security</b:Title>
    <b:Pages>58-62</b:Pages>
    <b:Year>2015</b:Year>
    <b:Author>
      <b:Author>
        <b:NameList>
          <b:Person>
            <b:Last>Brown</b:Last>
            <b:First>T</b:First>
          </b:Person>
        </b:NameList>
      </b:Author>
    </b:Author>
    <b:JournalName>CPA Journal May Volume 85, Issue 5</b:JournalName>
    <b:RefOrder>68</b:RefOrder>
  </b:Source>
  <b:Source>
    <b:Tag>Bry21</b:Tag>
    <b:SourceType>Book</b:SourceType>
    <b:Guid>{12DABA47-2DBD-4E4C-900B-CBC8E68746B8}</b:Guid>
    <b:Title>Working backwards: insights, stories, and secrets from inside Amazon</b:Title>
    <b:Year>2021</b:Year>
    <b:Author>
      <b:Author>
        <b:NameList>
          <b:Person>
            <b:Last>Bryar</b:Last>
            <b:First>C</b:First>
          </b:Person>
          <b:Person>
            <b:Last>Carr</b:Last>
            <b:First>B</b:First>
          </b:Person>
        </b:NameList>
      </b:Author>
    </b:Author>
    <b:RefOrder>14</b:RefOrder>
  </b:Source>
  <b:Source>
    <b:Tag>Bur15</b:Tag>
    <b:SourceType>Book</b:SourceType>
    <b:Guid>{32EEECB2-8004-44DF-AF19-41B8CFF7AECA}</b:Guid>
    <b:Title>Social constructionism</b:Title>
    <b:Year>2015</b:Year>
    <b:Author>
      <b:Author>
        <b:NameList>
          <b:Person>
            <b:Last>Burr</b:Last>
            <b:First>V</b:First>
          </b:Person>
        </b:NameList>
      </b:Author>
    </b:Author>
    <b:Publisher>Routledge</b:Publisher>
    <b:RefOrder>54</b:RefOrder>
  </b:Source>
  <b:Source>
    <b:Tag>Cao21</b:Tag>
    <b:SourceType>JournalArticle</b:SourceType>
    <b:Guid>{BBC1BC53-BABD-47DA-BD28-671018233E41}</b:Guid>
    <b:Author>
      <b:Author>
        <b:NameList>
          <b:Person>
            <b:Last>Cao</b:Last>
            <b:First>Z</b:First>
          </b:Person>
          <b:Person>
            <b:Last>Hidalgo</b:Last>
            <b:First>G</b:First>
          </b:Person>
          <b:Person>
            <b:Last>Simon</b:Last>
            <b:First>T</b:First>
          </b:Person>
          <b:Person>
            <b:Last>S</b:Last>
            <b:First>Wei</b:First>
          </b:Person>
          <b:Person>
            <b:Last>Sheikh</b:Last>
            <b:First>Y</b:First>
          </b:Person>
        </b:NameList>
      </b:Author>
    </b:Author>
    <b:Title>OpenPose: realtime multi-person 2D pose estimation using part affinity fields</b:Title>
    <b:JournalName>IEEE Transactions on Pattern Analysis and Machine Intelligence</b:JournalName>
    <b:Year>2021</b:Year>
    <b:Pages>172-186</b:Pages>
    <b:Publisher>IEEE</b:Publisher>
    <b:Volume>43</b:Volume>
    <b:Issue>1</b:Issue>
    <b:DOI>10.1109/TPAMI.2019.2929257</b:DOI>
    <b:RefOrder>104</b:RefOrder>
  </b:Source>
  <b:Source>
    <b:Tag>Den15</b:Tag>
    <b:SourceType>Book</b:SourceType>
    <b:Guid>{2B01273B-96F9-4DEC-A1FA-7BF8F84EF1E5}</b:Guid>
    <b:Title>Applied univariate, bivariate, and multivariate Statistics</b:Title>
    <b:Year>2015</b:Year>
    <b:Author>
      <b:Author>
        <b:NameList>
          <b:Person>
            <b:Last>Denis</b:Last>
            <b:First>D</b:First>
          </b:Person>
        </b:NameList>
      </b:Author>
    </b:Author>
    <b:Publisher>John Wiley &amp; Sons, Incorporated</b:Publisher>
    <b:Edition>1st</b:Edition>
    <b:RefOrder>53</b:RefOrder>
  </b:Source>
  <b:Source>
    <b:Tag>Fed22</b:Tag>
    <b:SourceType>JournalArticle</b:SourceType>
    <b:Guid>{6D2D169F-1762-461F-941A-1B6E7DB8B4DA}</b:Guid>
    <b:Title>Switch transformers: scaling to trillion parameter models</b:Title>
    <b:Year>2022</b:Year>
    <b:Author>
      <b:Author>
        <b:NameList>
          <b:Person>
            <b:Last>Fedus</b:Last>
            <b:First>W</b:First>
          </b:Person>
          <b:Person>
            <b:Last>Zoph</b:Last>
            <b:First>B</b:First>
          </b:Person>
          <b:Person>
            <b:Last>Shazeer</b:Last>
            <b:First>N</b:First>
          </b:Person>
        </b:NameList>
      </b:Author>
      <b:Editor>
        <b:NameList>
          <b:Person>
            <b:Last>Clark</b:Last>
            <b:First>A</b:First>
          </b:Person>
        </b:NameList>
      </b:Editor>
    </b:Author>
    <b:JournalName>Journal of Machine Learning</b:JournalName>
    <b:Pages>1-40</b:Pages>
    <b:Publisher>Google</b:Publisher>
    <b:Volume>23</b:Volume>
    <b:DOI>https://jmlr.org/papers/v23/21-0998.html</b:DOI>
    <b:RefOrder>105</b:RefOrder>
  </b:Source>
  <b:Source>
    <b:Tag>For12</b:Tag>
    <b:SourceType>InternetSite</b:SourceType>
    <b:Guid>{63DF286E-046C-4C1F-B9F1-1658CE894B33}</b:Guid>
    <b:Author>
      <b:Author>
        <b:NameList>
          <b:Person>
            <b:Last>Ford</b:Last>
            <b:First>D</b:First>
          </b:Person>
        </b:NameList>
      </b:Author>
    </b:Author>
    <b:Title>As cars are kept longer, 200,000 Is the new 100,000</b:Title>
    <b:InternetSiteTitle>The New York Times</b:InternetSiteTitle>
    <b:Year>2012</b:Year>
    <b:Month>March</b:Month>
    <b:Day>18</b:Day>
    <b:URL>https://www.nytimes.com/2012/03/18/automobiles/as-cars-are-kept-longer-200000-is-new-100000.html</b:URL>
    <b:RefOrder>46</b:RefOrder>
  </b:Source>
  <b:Source>
    <b:Tag>Fri20</b:Tag>
    <b:SourceType>InternetSite</b:SourceType>
    <b:Guid>{743A036A-7A30-4A0D-AE56-5E4C7A2A11B6}</b:Guid>
    <b:Author>
      <b:Author>
        <b:NameList>
          <b:Person>
            <b:Last>Fridman</b:Last>
            <b:First>L</b:First>
          </b:Person>
        </b:NameList>
      </b:Author>
    </b:Author>
    <b:Title>Deep Learning state of the art</b:Title>
    <b:InternetSiteTitle>YouTube</b:InternetSiteTitle>
    <b:Year>2020</b:Year>
    <b:Month>January</b:Month>
    <b:URL>https://youtu.be/0VH1Lim8gL8</b:URL>
    <b:ProductionCompany>Massachusetts Institute of Technology (MIT)</b:ProductionCompany>
    <b:RefOrder>31</b:RefOrder>
  </b:Source>
  <b:Source>
    <b:Tag>Fri17</b:Tag>
    <b:SourceType>InternetSite</b:SourceType>
    <b:Guid>{E20FF23B-1845-47F2-A78E-C61491F02050}</b:Guid>
    <b:Author>
      <b:Author>
        <b:NameList>
          <b:Person>
            <b:Last>Fridman</b:Last>
            <b:First>L</b:First>
          </b:Person>
        </b:NameList>
      </b:Author>
    </b:Author>
    <b:Title>MIT 6.S094: Introduction to deep learning and self-driving cars</b:Title>
    <b:InternetSiteTitle>YouTube</b:InternetSiteTitle>
    <b:Year>2017</b:Year>
    <b:Month>January</b:Month>
    <b:Day>16</b:Day>
    <b:URL>https://www.youtube.com/watch?v=1L0TKZQcUtA&amp;feature=youtu.be</b:URL>
    <b:RefOrder>42</b:RefOrder>
  </b:Source>
  <b:Source>
    <b:Tag>Ger10</b:Tag>
    <b:SourceType>InternetSite</b:SourceType>
    <b:Guid>{C2DF94B0-21B6-4E83-99FB-302438063DB6}</b:Guid>
    <b:Title>Social constructionist ideas: theory and practice</b:Title>
    <b:Year>2010</b:Year>
    <b:Author>
      <b:Author>
        <b:NameList>
          <b:Person>
            <b:Last>Gergen</b:Last>
            <b:First>K</b:First>
          </b:Person>
        </b:NameList>
      </b:Author>
    </b:Author>
    <b:InternetSiteTitle>Vimeo</b:InternetSiteTitle>
    <b:URL>https://vimeo.com/15676699</b:URL>
    <b:ProductionCompany>The Taos Institute</b:ProductionCompany>
    <b:RefOrder>55</b:RefOrder>
  </b:Source>
  <b:Source>
    <b:Tag>Kan19</b:Tag>
    <b:SourceType>JournalArticle</b:SourceType>
    <b:Guid>{A1A5D58A-EAF2-4CEE-A017-B4A4571D025D}</b:Guid>
    <b:Author>
      <b:Author>
        <b:NameList>
          <b:Person>
            <b:Last>Kane</b:Last>
            <b:First>T</b:First>
          </b:Person>
        </b:NameList>
      </b:Author>
    </b:Author>
    <b:Title>Artificial intelligence in politics: establishing ethics</b:Title>
    <b:Pages>72-80</b:Pages>
    <b:Year>2019</b:Year>
    <b:Publisher>Institute of Electrical and Electronics Engineers</b:Publisher>
    <b:JournalName>Technology and Society Magazine</b:JournalName>
    <b:Month>March</b:Month>
    <b:Volume>38</b:Volume>
    <b:Issue>1</b:Issue>
    <b:DOI>10.1109/MTS.2019.2894474</b:DOI>
    <b:RefOrder>62</b:RefOrder>
  </b:Source>
  <b:Source>
    <b:Tag>Kel16</b:Tag>
    <b:SourceType>Book</b:SourceType>
    <b:Guid>{574155B5-C192-4318-B495-8685AB33A513}</b:Guid>
    <b:Title>Fundamentals of computational intelligence</b:Title>
    <b:Year>2016</b:Year>
    <b:Author>
      <b:Author>
        <b:NameList>
          <b:Person>
            <b:Last>Keller</b:Last>
            <b:First>J</b:First>
          </b:Person>
          <b:Person>
            <b:Last>Liu</b:Last>
            <b:First>D</b:First>
          </b:Person>
          <b:Person>
            <b:Last>Fogel</b:Last>
            <b:First>D</b:First>
          </b:Person>
        </b:NameList>
      </b:Author>
    </b:Author>
    <b:Publisher>John Wiley &amp; Sons</b:Publisher>
    <b:RefOrder>106</b:RefOrder>
  </b:Source>
  <b:Source>
    <b:Tag>Sle22</b:Tag>
    <b:SourceType>JournalArticle</b:SourceType>
    <b:Guid>{10C2CB2F-34A5-45AE-8AF2-D36D5E3EBCA8}</b:Guid>
    <b:Author>
      <b:Author>
        <b:NameList>
          <b:Person>
            <b:Last>Klem</b:Last>
            <b:First>N</b:First>
          </b:Person>
          <b:Person>
            <b:Last>Bunzli</b:Last>
            <b:First>S</b:First>
          </b:Person>
          <b:Person>
            <b:Last>Smith</b:Last>
            <b:First>A</b:First>
          </b:Person>
          <b:Person>
            <b:Last>Shields</b:Last>
            <b:First>N</b:First>
          </b:Person>
        </b:NameList>
      </b:Author>
    </b:Author>
    <b:Title>Demystifying qualitative research for musculoskeletal practitioners Part 5: rigor in qualitative research</b:Title>
    <b:JournalName>Journal of Orthopaedic &amp; Sports Physical Therapy</b:JournalName>
    <b:Year>2022</b:Year>
    <b:Pages>60-62</b:Pages>
    <b:Volume>52</b:Volume>
    <b:Issue>2</b:Issue>
    <b:RefOrder>107</b:RefOrder>
  </b:Source>
  <b:Source>
    <b:Tag>Lee21</b:Tag>
    <b:SourceType>JournalArticle</b:SourceType>
    <b:Guid>{FEAD3A72-6B70-4B89-84F1-D18922E526BC}</b:Guid>
    <b:Author>
      <b:Author>
        <b:NameList>
          <b:Person>
            <b:Last>Lee</b:Last>
            <b:First>J</b:First>
          </b:Person>
          <b:Person>
            <b:Last>Yoo</b:Last>
            <b:First>H</b:First>
          </b:Person>
        </b:NameList>
      </b:Author>
    </b:Author>
    <b:Title>An overview of energy-efficient hardware accelerators for on-device deep-neural-network training</b:Title>
    <b:JournalName>Open Journal of the Solid-State Circuits Society</b:JournalName>
    <b:Year>2021</b:Year>
    <b:Pages>115-128</b:Pages>
    <b:Publisher>IEEE</b:Publisher>
    <b:Volume>1</b:Volume>
    <b:DOI>https://doi.org/10.1109/OJSSCS.2021.3119554</b:DOI>
    <b:RefOrder>32</b:RefOrder>
  </b:Source>
  <b:Source>
    <b:Tag>Lyt22</b:Tag>
    <b:SourceType>JournalArticle</b:SourceType>
    <b:Guid>{F5E49F09-7C05-435B-8932-E594EE68BBD6}</b:Guid>
    <b:Title>Recording of falls in elderly fallers in Northern Greece and evaluation of aging health-related factors and environmental safety associated with falls: a cross-sectional study</b:Title>
    <b:Year>2022</b:Year>
    <b:Author>
      <b:Author>
        <b:NameList>
          <b:Person>
            <b:Last>Lytras</b:Last>
            <b:First>D</b:First>
          </b:Person>
          <b:Person>
            <b:Last>Evaggelos</b:Last>
            <b:First>S</b:First>
          </b:Person>
          <b:Person>
            <b:Last>Paris</b:Last>
            <b:First>I</b:First>
          </b:Person>
          <b:Person>
            <b:Last>Konstantinos</b:Last>
            <b:First>K</b:First>
          </b:Person>
          <b:Person>
            <b:Last>Ioannis</b:Last>
            <b:First>M</b:First>
          </b:Person>
          <b:Person>
            <b:Last>Anastasios</b:Last>
            <b:First>K</b:First>
          </b:Person>
        </b:NameList>
      </b:Author>
    </b:Author>
    <b:JournalName>Occupational Therapy International</b:JournalName>
    <b:Pages>1-11</b:Pages>
    <b:Publisher>Wiley</b:Publisher>
    <b:DOI>10.1155/2022/9292673</b:DOI>
    <b:RefOrder>108</b:RefOrder>
  </b:Source>
  <b:Source>
    <b:Tag>Owe17</b:Tag>
    <b:SourceType>InternetSite</b:SourceType>
    <b:Guid>{663CB74B-8128-4C04-A9B9-1881E9F2693E}</b:Guid>
    <b:Author>
      <b:Author>
        <b:NameList>
          <b:Person>
            <b:Last>Owen</b:Last>
            <b:First>C</b:First>
          </b:Person>
        </b:NameList>
      </b:Author>
    </b:Author>
    <b:Title>A theorical hands-on introduction to fouculdian discourse analysis</b:Title>
    <b:InternetSiteTitle>YouTube</b:InternetSiteTitle>
    <b:Year>2017</b:Year>
    <b:Month>November</b:Month>
    <b:Day>8</b:Day>
    <b:URL>https://www.youtube.com/watch?v=6I6b3ePAZ5M</b:URL>
    <b:RefOrder>58</b:RefOrder>
  </b:Source>
  <b:Source>
    <b:Tag>Pii13</b:Tag>
    <b:SourceType>JournalArticle</b:SourceType>
    <b:Guid>{B1F00A5E-0344-464D-B5A7-E629ED7CD0DF}</b:Guid>
    <b:Author>
      <b:Author>
        <b:NameList>
          <b:Person>
            <b:Last>Piirainen</b:Last>
            <b:First>K</b:First>
          </b:Person>
          <b:Person>
            <b:Last>Gonzalez</b:Last>
            <b:First>R</b:First>
          </b:Person>
        </b:NameList>
      </b:Author>
    </b:Author>
    <b:Title>Constructive synergy in design science research: a comparative analysis of design science research and the constructive research approach</b:Title>
    <b:JournalName>Liiketaloudellinen Aikakauskirja</b:JournalName>
    <b:Year>2013</b:Year>
    <b:Pages>206-234</b:Pages>
    <b:Volume>3</b:Volume>
    <b:Issue>4</b:Issue>
    <b:URL>https://search.ebscohost.com/login.aspx?direct=true&amp;AuthType=ip,shib&amp;db=bth&amp;AN=95116694&amp;site=eds-live</b:URL>
    <b:RefOrder>13</b:RefOrder>
  </b:Source>
  <b:Source>
    <b:Tag>Placeholder2</b:Tag>
    <b:SourceType>JournalArticle</b:SourceType>
    <b:Guid>{83474700-0FFA-4B82-9160-8395CC09AB2B}</b:Guid>
    <b:Title>Analyzing the analyzers: FlowDroid/IccTA and AmanDroid,</b:Title>
    <b:Year>2018</b:Year>
    <b:Author>
      <b:Author>
        <b:NameList>
          <b:Person>
            <b:Last>Qiu</b:Last>
            <b:First>L</b:First>
          </b:Person>
          <b:Person>
            <b:Last>Wang</b:Last>
            <b:First>Y</b:First>
          </b:Person>
          <b:Person>
            <b:Last>Rubin</b:Last>
            <b:First>J</b:First>
          </b:Person>
        </b:NameList>
      </b:Author>
    </b:Author>
    <b:JournalName>ISSTA’18, July 16–21, 2018, Amsterdam, Netherlands</b:JournalName>
    <b:RefOrder>109</b:RefOrder>
  </b:Source>
  <b:Source>
    <b:Tag>Sil12</b:Tag>
    <b:SourceType>JournalArticle</b:SourceType>
    <b:Guid>{4DDC9522-475E-49DE-8E59-460BFADB629F}</b:Guid>
    <b:Author>
      <b:Author>
        <b:NameList>
          <b:Person>
            <b:Last>Silvestrini</b:Last>
            <b:First>R:</b:First>
            <b:Middle>Parker, W</b:Middle>
          </b:Person>
          <b:Person>
            <b:Last>Sammito</b:Last>
            <b:First>G</b:First>
          </b:Person>
        </b:NameList>
      </b:Author>
    </b:Author>
    <b:Title>Design of experiments for information technology systems</b:Title>
    <b:JournalName>Defense AT&amp;L</b:JournalName>
    <b:Year>2012</b:Year>
    <b:Pages>30-35</b:Pages>
    <b:Volume>41</b:Volume>
    <b:Issue>5</b:Issue>
    <b:URL>https://search-ebscohost-com.proxy1.ncu.edu/login.aspx?direct=true&amp;db=bth&amp;AN=80409129&amp;site=eds-live</b:URL>
    <b:RefOrder>12</b:RefOrder>
  </b:Source>
  <b:Source>
    <b:Tag>Sma20</b:Tag>
    <b:SourceType>JournalArticle</b:SourceType>
    <b:Guid>{3820657E-890E-4E5A-8370-35DBA54B9C6F}</b:Guid>
    <b:Title>A short note on the Kinetics-700-2020 human action dataset</b:Title>
    <b:Year>2020</b:Year>
    <b:Month>October</b:Month>
    <b:Day>21</b:Day>
    <b:Author>
      <b:Author>
        <b:NameList>
          <b:Person>
            <b:Last>Smaira</b:Last>
            <b:First>L</b:First>
          </b:Person>
          <b:Person>
            <b:Last>Carreira</b:Last>
            <b:First>J</b:First>
          </b:Person>
          <b:Person>
            <b:Last>Noland</b:Last>
            <b:First>E</b:First>
          </b:Person>
          <b:Person>
            <b:Last>Clancy</b:Last>
            <b:First>E</b:First>
          </b:Person>
          <b:Person>
            <b:Last>Wu</b:Last>
            <b:First>A</b:First>
          </b:Person>
          <b:Person>
            <b:Last>Zisserman</b:Last>
            <b:First>A</b:First>
          </b:Person>
        </b:NameList>
      </b:Author>
    </b:Author>
    <b:JournalName>Computer Vision and Pattern Recognition</b:JournalName>
    <b:Publisher>arXiv</b:Publisher>
    <b:DOI>https://doi.org/10.48550/arXiv.2010.10864</b:DOI>
    <b:RefOrder>110</b:RefOrder>
  </b:Source>
  <b:Source>
    <b:Tag>Sme19</b:Tag>
    <b:SourceType>InternetSite</b:SourceType>
    <b:Guid>{6E9433DA-7754-4839-8451-663A144BA0B7}</b:Guid>
    <b:Title>Rob Smedley from Formula 1 talks about using AWS to improve the fan experience</b:Title>
    <b:Year>2019</b:Year>
    <b:Author>
      <b:Author>
        <b:NameList>
          <b:Person>
            <b:Last>Smedley</b:Last>
            <b:First>R</b:First>
          </b:Person>
        </b:NameList>
      </b:Author>
    </b:Author>
    <b:InternetSiteTitle>YouTube</b:InternetSiteTitle>
    <b:Month>December</b:Month>
    <b:Day>4</b:Day>
    <b:URL>https://youtu.be/eBX7lPk5qmA</b:URL>
    <b:RefOrder>44</b:RefOrder>
  </b:Source>
  <b:Source>
    <b:Tag>Sta17</b:Tag>
    <b:SourceType>InternetSite</b:SourceType>
    <b:Guid>{E0992D53-8FF0-490A-AFD4-E882BC6D03C6}</b:Guid>
    <b:Title>What is principal component analysis</b:Title>
    <b:Year>2017</b:Year>
    <b:Author>
      <b:Author>
        <b:NameList>
          <b:Person>
            <b:Last>Starmer</b:Last>
            <b:First>J</b:First>
          </b:Person>
        </b:NameList>
      </b:Author>
    </b:Author>
    <b:InternetSiteTitle>YouTube</b:InternetSiteTitle>
    <b:URL>https://www.youtube.com/watch?v=HMOI_lkzW08</b:URL>
    <b:RefOrder>17</b:RefOrder>
  </b:Source>
  <b:Source>
    <b:Tag>Tan21</b:Tag>
    <b:SourceType>JournalArticle</b:SourceType>
    <b:Guid>{85B14A0E-A586-4AFF-ABB6-EDDA9E0E0EBF}</b:Guid>
    <b:Author>
      <b:Author>
        <b:NameList>
          <b:Person>
            <b:Last>Tan</b:Last>
            <b:First>Z</b:First>
          </b:Person>
        </b:NameList>
      </b:Author>
    </b:Author>
    <b:Title>Ethics events and conditions of possibility</b:Title>
    <b:JournalName>Business Ethics Quarterly</b:JournalName>
    <b:Year>2021</b:Year>
    <b:Pages>106-137</b:Pages>
    <b:Volume>31</b:Volume>
    <b:Issue>1</b:Issue>
    <b:URL>https://search-ebscohost-com.proxy1.ncu.edu/login.aspx?direct=true&amp;db=edb&amp;AN=147839336&amp;site=eds-live</b:URL>
    <b:RefOrder>59</b:RefOrder>
  </b:Source>
  <b:Source>
    <b:Tag>Tin14</b:Tag>
    <b:SourceType>JournalArticle</b:SourceType>
    <b:Guid>{73C78C49-1FBB-4F4C-A7F2-FD757A10B52F}</b:Guid>
    <b:Author>
      <b:Author>
        <b:NameList>
          <b:Person>
            <b:Last>Ting</b:Last>
            <b:First>W</b:First>
          </b:Person>
          <b:Person>
            <b:Last>Chun-Yang</b:Last>
            <b:First>C</b:First>
          </b:Person>
          <b:Person>
            <b:Last>Di</b:Last>
            <b:First>G</b:First>
          </b:Person>
          <b:Person>
            <b:Last>Xiao-ming</b:Last>
            <b:First>T</b:First>
          </b:Person>
          <b:Person>
            <b:Last>Heng</b:Last>
            <b:First>W</b:First>
          </b:Person>
        </b:NameList>
      </b:Author>
    </b:Author>
    <b:Title>Clock synchronization in wireless sensor networks: A new model and analysis approach based on networked control perspective</b:Title>
    <b:JournalName>Mathematical Problems in Engineering Volume 2014, Article ID 731980</b:JournalName>
    <b:Year>2014</b:Year>
    <b:Pages>1-19</b:Pages>
    <b:RefOrder>111</b:RefOrder>
  </b:Source>
  <b:Source>
    <b:Tag>Vos18</b:Tag>
    <b:SourceType>InternetSite</b:SourceType>
    <b:Guid>{236F72FA-5013-41DF-A721-F432CBD0FB54}</b:Guid>
    <b:Author>
      <b:Author>
        <b:NameList>
          <b:Person>
            <b:Last>Vosshall</b:Last>
            <b:First>P</b:First>
          </b:Person>
        </b:NameList>
      </b:Author>
    </b:Author>
    <b:Title>How AWS minimizes the blast radius of failures</b:Title>
    <b:InternetSiteTitle>YouTube</b:InternetSiteTitle>
    <b:Year>2018</b:Year>
    <b:Month>November</b:Month>
    <b:Day>27</b:Day>
    <b:URL>https://youtu.be/swQbA4zub20</b:URL>
    <b:RefOrder>35</b:RefOrder>
  </b:Source>
  <b:Source>
    <b:Tag>Zha14</b:Tag>
    <b:SourceType>Book</b:SourceType>
    <b:Guid>{EA0F3B36-8787-4D5E-844E-E69DD5AED604}</b:Guid>
    <b:Title>Building dependable distributed systems</b:Title>
    <b:Year>2014</b:Year>
    <b:Author>
      <b:Author>
        <b:NameList>
          <b:Person>
            <b:Last>Zhao</b:Last>
            <b:First>W</b:First>
          </b:Person>
        </b:NameList>
      </b:Author>
    </b:Author>
    <b:Publisher>John Wiley &amp; Sons, Incorporated</b:Publisher>
    <b:RefOrder>37</b:RefOrder>
  </b:Source>
  <b:Source>
    <b:Tag>Zhu21</b:Tag>
    <b:SourceType>JournalArticle</b:SourceType>
    <b:Guid>{8D1513BB-CBB3-4F14-A037-D4D2200BFE54}</b:Guid>
    <b:Author>
      <b:Author>
        <b:NameList>
          <b:Person>
            <b:Last>Zhu</b:Last>
            <b:First>X</b:First>
          </b:Person>
          <b:Person>
            <b:Last>Zhu</b:Last>
            <b:First>J.</b:First>
          </b:Person>
          <b:Person>
            <b:Last>Li</b:Last>
            <b:First>H</b:First>
          </b:Person>
          <b:Person>
            <b:Last>Wang</b:Last>
            <b:First>X</b:First>
          </b:Person>
          <b:Person>
            <b:Last>Li</b:Last>
            <b:First>H</b:First>
          </b:Person>
          <b:Person>
            <b:Last>Wang</b:Last>
            <b:First>X</b:First>
          </b:Person>
          <b:Person>
            <b:Last>Dai</b:Last>
            <b:First>J</b:First>
          </b:Person>
        </b:NameList>
      </b:Author>
    </b:Author>
    <b:Title>Uni-perceiver: pre-training unified architecture for generic perception for zero-shot and few-shot tasks</b:Title>
    <b:JournalName>Computer Vision and Pattern Recognition</b:JournalName>
    <b:Year>2021</b:Year>
    <b:Publisher>arXiv</b:Publisher>
    <b:DOI>https://doi.org/10.48550/arXiv.2112.01522</b:DOI>
    <b:RefOrder>112</b:RefOrder>
  </b:Source>
  <b:Source>
    <b:Tag>Mic18</b:Tag>
    <b:SourceType>InternetSite</b:SourceType>
    <b:Guid>{168F139D-74D4-4C99-879A-8E3210FF2B9A}</b:Guid>
    <b:Title>Why Do Keynote Speakers Keep Suggesting That Improving Security Is Possible?</b:Title>
    <b:Year>2018</b:Year>
    <b:Author>
      <b:Author>
        <b:NameList>
          <b:Person>
            <b:Last>Mickens</b:Last>
          </b:Person>
        </b:NameList>
      </b:Author>
    </b:Author>
    <b:ConferenceName>Usenix Security</b:ConferenceName>
    <b:InternetSiteTitle>YouTube</b:InternetSiteTitle>
    <b:Month>August</b:Month>
    <b:Day>16</b:Day>
    <b:URL>https://www.youtube.com/watch?v=ajGX7odA87k</b:URL>
    <b:RefOrder>71</b:RefOrder>
  </b:Source>
</b:Sourc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7EAD5FF3-A63E-4D3D-9198-4C041F498A8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9436a5d-3b35-4581-b5b2-654f3cbed7de"/>
    <ds:schemaRef ds:uri="c4159787-686b-4752-b671-f6c418f34fb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BF6E7ECC-D376-430F-BE2F-BF5FB577DEC9}">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BC907263-2DA6-4E96-99B1-920C7E3CD54A}">
  <ds:schemaRefs>
    <ds:schemaRef ds:uri="http://schemas.openxmlformats.org/officeDocument/2006/bibliography"/>
  </ds:schemaRefs>
</ds:datastoreItem>
</file>

<file path=customXml/itemProps4.xml><?xml version="1.0" encoding="utf-8"?>
<ds:datastoreItem xmlns:ds="http://schemas.openxmlformats.org/officeDocument/2006/customXml" ds:itemID="{DA815CB2-014F-4E50-BBCB-0B4059876695}">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162</TotalTime>
  <Pages>147</Pages>
  <Words>32217</Words>
  <Characters>183641</Characters>
  <Application>Microsoft Office Word</Application>
  <DocSecurity>0</DocSecurity>
  <Lines>1530</Lines>
  <Paragraphs>430</Paragraphs>
  <ScaleCrop>false</ScaleCrop>
  <HeadingPairs>
    <vt:vector size="2" baseType="variant">
      <vt:variant>
        <vt:lpstr>Title</vt:lpstr>
      </vt:variant>
      <vt:variant>
        <vt:i4>1</vt:i4>
      </vt:variant>
    </vt:vector>
  </HeadingPairs>
  <TitlesOfParts>
    <vt:vector size="1" baseType="lpstr">
      <vt:lpstr>Using computer vision to improve elderly care and special needs</vt:lpstr>
    </vt:vector>
  </TitlesOfParts>
  <Company/>
  <LinksUpToDate>false</LinksUpToDate>
  <CharactersWithSpaces>215428</CharactersWithSpaces>
  <SharedDoc>false</SharedDoc>
  <HLinks>
    <vt:vector size="426" baseType="variant">
      <vt:variant>
        <vt:i4>1114160</vt:i4>
      </vt:variant>
      <vt:variant>
        <vt:i4>245</vt:i4>
      </vt:variant>
      <vt:variant>
        <vt:i4>0</vt:i4>
      </vt:variant>
      <vt:variant>
        <vt:i4>5</vt:i4>
      </vt:variant>
      <vt:variant>
        <vt:lpwstr/>
      </vt:variant>
      <vt:variant>
        <vt:lpwstr>_Toc45630828</vt:lpwstr>
      </vt:variant>
      <vt:variant>
        <vt:i4>1966128</vt:i4>
      </vt:variant>
      <vt:variant>
        <vt:i4>239</vt:i4>
      </vt:variant>
      <vt:variant>
        <vt:i4>0</vt:i4>
      </vt:variant>
      <vt:variant>
        <vt:i4>5</vt:i4>
      </vt:variant>
      <vt:variant>
        <vt:lpwstr/>
      </vt:variant>
      <vt:variant>
        <vt:lpwstr>_Toc45630827</vt:lpwstr>
      </vt:variant>
      <vt:variant>
        <vt:i4>2031664</vt:i4>
      </vt:variant>
      <vt:variant>
        <vt:i4>233</vt:i4>
      </vt:variant>
      <vt:variant>
        <vt:i4>0</vt:i4>
      </vt:variant>
      <vt:variant>
        <vt:i4>5</vt:i4>
      </vt:variant>
      <vt:variant>
        <vt:lpwstr/>
      </vt:variant>
      <vt:variant>
        <vt:lpwstr>_Toc45630826</vt:lpwstr>
      </vt:variant>
      <vt:variant>
        <vt:i4>1835056</vt:i4>
      </vt:variant>
      <vt:variant>
        <vt:i4>227</vt:i4>
      </vt:variant>
      <vt:variant>
        <vt:i4>0</vt:i4>
      </vt:variant>
      <vt:variant>
        <vt:i4>5</vt:i4>
      </vt:variant>
      <vt:variant>
        <vt:lpwstr/>
      </vt:variant>
      <vt:variant>
        <vt:lpwstr>_Toc45630825</vt:lpwstr>
      </vt:variant>
      <vt:variant>
        <vt:i4>1900592</vt:i4>
      </vt:variant>
      <vt:variant>
        <vt:i4>221</vt:i4>
      </vt:variant>
      <vt:variant>
        <vt:i4>0</vt:i4>
      </vt:variant>
      <vt:variant>
        <vt:i4>5</vt:i4>
      </vt:variant>
      <vt:variant>
        <vt:lpwstr/>
      </vt:variant>
      <vt:variant>
        <vt:lpwstr>_Toc45630824</vt:lpwstr>
      </vt:variant>
      <vt:variant>
        <vt:i4>1703984</vt:i4>
      </vt:variant>
      <vt:variant>
        <vt:i4>215</vt:i4>
      </vt:variant>
      <vt:variant>
        <vt:i4>0</vt:i4>
      </vt:variant>
      <vt:variant>
        <vt:i4>5</vt:i4>
      </vt:variant>
      <vt:variant>
        <vt:lpwstr/>
      </vt:variant>
      <vt:variant>
        <vt:lpwstr>_Toc45630823</vt:lpwstr>
      </vt:variant>
      <vt:variant>
        <vt:i4>1769520</vt:i4>
      </vt:variant>
      <vt:variant>
        <vt:i4>209</vt:i4>
      </vt:variant>
      <vt:variant>
        <vt:i4>0</vt:i4>
      </vt:variant>
      <vt:variant>
        <vt:i4>5</vt:i4>
      </vt:variant>
      <vt:variant>
        <vt:lpwstr/>
      </vt:variant>
      <vt:variant>
        <vt:lpwstr>_Toc45630822</vt:lpwstr>
      </vt:variant>
      <vt:variant>
        <vt:i4>1572912</vt:i4>
      </vt:variant>
      <vt:variant>
        <vt:i4>203</vt:i4>
      </vt:variant>
      <vt:variant>
        <vt:i4>0</vt:i4>
      </vt:variant>
      <vt:variant>
        <vt:i4>5</vt:i4>
      </vt:variant>
      <vt:variant>
        <vt:lpwstr/>
      </vt:variant>
      <vt:variant>
        <vt:lpwstr>_Toc45630821</vt:lpwstr>
      </vt:variant>
      <vt:variant>
        <vt:i4>1638448</vt:i4>
      </vt:variant>
      <vt:variant>
        <vt:i4>197</vt:i4>
      </vt:variant>
      <vt:variant>
        <vt:i4>0</vt:i4>
      </vt:variant>
      <vt:variant>
        <vt:i4>5</vt:i4>
      </vt:variant>
      <vt:variant>
        <vt:lpwstr/>
      </vt:variant>
      <vt:variant>
        <vt:lpwstr>_Toc45630820</vt:lpwstr>
      </vt:variant>
      <vt:variant>
        <vt:i4>1048627</vt:i4>
      </vt:variant>
      <vt:variant>
        <vt:i4>191</vt:i4>
      </vt:variant>
      <vt:variant>
        <vt:i4>0</vt:i4>
      </vt:variant>
      <vt:variant>
        <vt:i4>5</vt:i4>
      </vt:variant>
      <vt:variant>
        <vt:lpwstr/>
      </vt:variant>
      <vt:variant>
        <vt:lpwstr>_Toc45630819</vt:lpwstr>
      </vt:variant>
      <vt:variant>
        <vt:i4>1114163</vt:i4>
      </vt:variant>
      <vt:variant>
        <vt:i4>185</vt:i4>
      </vt:variant>
      <vt:variant>
        <vt:i4>0</vt:i4>
      </vt:variant>
      <vt:variant>
        <vt:i4>5</vt:i4>
      </vt:variant>
      <vt:variant>
        <vt:lpwstr/>
      </vt:variant>
      <vt:variant>
        <vt:lpwstr>_Toc45630818</vt:lpwstr>
      </vt:variant>
      <vt:variant>
        <vt:i4>1966131</vt:i4>
      </vt:variant>
      <vt:variant>
        <vt:i4>179</vt:i4>
      </vt:variant>
      <vt:variant>
        <vt:i4>0</vt:i4>
      </vt:variant>
      <vt:variant>
        <vt:i4>5</vt:i4>
      </vt:variant>
      <vt:variant>
        <vt:lpwstr/>
      </vt:variant>
      <vt:variant>
        <vt:lpwstr>_Toc45630817</vt:lpwstr>
      </vt:variant>
      <vt:variant>
        <vt:i4>2031667</vt:i4>
      </vt:variant>
      <vt:variant>
        <vt:i4>173</vt:i4>
      </vt:variant>
      <vt:variant>
        <vt:i4>0</vt:i4>
      </vt:variant>
      <vt:variant>
        <vt:i4>5</vt:i4>
      </vt:variant>
      <vt:variant>
        <vt:lpwstr/>
      </vt:variant>
      <vt:variant>
        <vt:lpwstr>_Toc45630816</vt:lpwstr>
      </vt:variant>
      <vt:variant>
        <vt:i4>1835059</vt:i4>
      </vt:variant>
      <vt:variant>
        <vt:i4>167</vt:i4>
      </vt:variant>
      <vt:variant>
        <vt:i4>0</vt:i4>
      </vt:variant>
      <vt:variant>
        <vt:i4>5</vt:i4>
      </vt:variant>
      <vt:variant>
        <vt:lpwstr/>
      </vt:variant>
      <vt:variant>
        <vt:lpwstr>_Toc45630815</vt:lpwstr>
      </vt:variant>
      <vt:variant>
        <vt:i4>1900595</vt:i4>
      </vt:variant>
      <vt:variant>
        <vt:i4>161</vt:i4>
      </vt:variant>
      <vt:variant>
        <vt:i4>0</vt:i4>
      </vt:variant>
      <vt:variant>
        <vt:i4>5</vt:i4>
      </vt:variant>
      <vt:variant>
        <vt:lpwstr/>
      </vt:variant>
      <vt:variant>
        <vt:lpwstr>_Toc45630814</vt:lpwstr>
      </vt:variant>
      <vt:variant>
        <vt:i4>1703987</vt:i4>
      </vt:variant>
      <vt:variant>
        <vt:i4>155</vt:i4>
      </vt:variant>
      <vt:variant>
        <vt:i4>0</vt:i4>
      </vt:variant>
      <vt:variant>
        <vt:i4>5</vt:i4>
      </vt:variant>
      <vt:variant>
        <vt:lpwstr/>
      </vt:variant>
      <vt:variant>
        <vt:lpwstr>_Toc45630813</vt:lpwstr>
      </vt:variant>
      <vt:variant>
        <vt:i4>1769523</vt:i4>
      </vt:variant>
      <vt:variant>
        <vt:i4>149</vt:i4>
      </vt:variant>
      <vt:variant>
        <vt:i4>0</vt:i4>
      </vt:variant>
      <vt:variant>
        <vt:i4>5</vt:i4>
      </vt:variant>
      <vt:variant>
        <vt:lpwstr/>
      </vt:variant>
      <vt:variant>
        <vt:lpwstr>_Toc45630812</vt:lpwstr>
      </vt:variant>
      <vt:variant>
        <vt:i4>1572915</vt:i4>
      </vt:variant>
      <vt:variant>
        <vt:i4>143</vt:i4>
      </vt:variant>
      <vt:variant>
        <vt:i4>0</vt:i4>
      </vt:variant>
      <vt:variant>
        <vt:i4>5</vt:i4>
      </vt:variant>
      <vt:variant>
        <vt:lpwstr/>
      </vt:variant>
      <vt:variant>
        <vt:lpwstr>_Toc45630811</vt:lpwstr>
      </vt:variant>
      <vt:variant>
        <vt:i4>1638451</vt:i4>
      </vt:variant>
      <vt:variant>
        <vt:i4>137</vt:i4>
      </vt:variant>
      <vt:variant>
        <vt:i4>0</vt:i4>
      </vt:variant>
      <vt:variant>
        <vt:i4>5</vt:i4>
      </vt:variant>
      <vt:variant>
        <vt:lpwstr/>
      </vt:variant>
      <vt:variant>
        <vt:lpwstr>_Toc45630810</vt:lpwstr>
      </vt:variant>
      <vt:variant>
        <vt:i4>1048626</vt:i4>
      </vt:variant>
      <vt:variant>
        <vt:i4>131</vt:i4>
      </vt:variant>
      <vt:variant>
        <vt:i4>0</vt:i4>
      </vt:variant>
      <vt:variant>
        <vt:i4>5</vt:i4>
      </vt:variant>
      <vt:variant>
        <vt:lpwstr/>
      </vt:variant>
      <vt:variant>
        <vt:lpwstr>_Toc45630809</vt:lpwstr>
      </vt:variant>
      <vt:variant>
        <vt:i4>1114162</vt:i4>
      </vt:variant>
      <vt:variant>
        <vt:i4>125</vt:i4>
      </vt:variant>
      <vt:variant>
        <vt:i4>0</vt:i4>
      </vt:variant>
      <vt:variant>
        <vt:i4>5</vt:i4>
      </vt:variant>
      <vt:variant>
        <vt:lpwstr/>
      </vt:variant>
      <vt:variant>
        <vt:lpwstr>_Toc45630808</vt:lpwstr>
      </vt:variant>
      <vt:variant>
        <vt:i4>1966130</vt:i4>
      </vt:variant>
      <vt:variant>
        <vt:i4>119</vt:i4>
      </vt:variant>
      <vt:variant>
        <vt:i4>0</vt:i4>
      </vt:variant>
      <vt:variant>
        <vt:i4>5</vt:i4>
      </vt:variant>
      <vt:variant>
        <vt:lpwstr/>
      </vt:variant>
      <vt:variant>
        <vt:lpwstr>_Toc45630807</vt:lpwstr>
      </vt:variant>
      <vt:variant>
        <vt:i4>2031666</vt:i4>
      </vt:variant>
      <vt:variant>
        <vt:i4>113</vt:i4>
      </vt:variant>
      <vt:variant>
        <vt:i4>0</vt:i4>
      </vt:variant>
      <vt:variant>
        <vt:i4>5</vt:i4>
      </vt:variant>
      <vt:variant>
        <vt:lpwstr/>
      </vt:variant>
      <vt:variant>
        <vt:lpwstr>_Toc45630806</vt:lpwstr>
      </vt:variant>
      <vt:variant>
        <vt:i4>1835058</vt:i4>
      </vt:variant>
      <vt:variant>
        <vt:i4>107</vt:i4>
      </vt:variant>
      <vt:variant>
        <vt:i4>0</vt:i4>
      </vt:variant>
      <vt:variant>
        <vt:i4>5</vt:i4>
      </vt:variant>
      <vt:variant>
        <vt:lpwstr/>
      </vt:variant>
      <vt:variant>
        <vt:lpwstr>_Toc45630805</vt:lpwstr>
      </vt:variant>
      <vt:variant>
        <vt:i4>1900594</vt:i4>
      </vt:variant>
      <vt:variant>
        <vt:i4>101</vt:i4>
      </vt:variant>
      <vt:variant>
        <vt:i4>0</vt:i4>
      </vt:variant>
      <vt:variant>
        <vt:i4>5</vt:i4>
      </vt:variant>
      <vt:variant>
        <vt:lpwstr/>
      </vt:variant>
      <vt:variant>
        <vt:lpwstr>_Toc45630804</vt:lpwstr>
      </vt:variant>
      <vt:variant>
        <vt:i4>1703986</vt:i4>
      </vt:variant>
      <vt:variant>
        <vt:i4>95</vt:i4>
      </vt:variant>
      <vt:variant>
        <vt:i4>0</vt:i4>
      </vt:variant>
      <vt:variant>
        <vt:i4>5</vt:i4>
      </vt:variant>
      <vt:variant>
        <vt:lpwstr/>
      </vt:variant>
      <vt:variant>
        <vt:lpwstr>_Toc45630803</vt:lpwstr>
      </vt:variant>
      <vt:variant>
        <vt:i4>1769522</vt:i4>
      </vt:variant>
      <vt:variant>
        <vt:i4>89</vt:i4>
      </vt:variant>
      <vt:variant>
        <vt:i4>0</vt:i4>
      </vt:variant>
      <vt:variant>
        <vt:i4>5</vt:i4>
      </vt:variant>
      <vt:variant>
        <vt:lpwstr/>
      </vt:variant>
      <vt:variant>
        <vt:lpwstr>_Toc45630802</vt:lpwstr>
      </vt:variant>
      <vt:variant>
        <vt:i4>1572914</vt:i4>
      </vt:variant>
      <vt:variant>
        <vt:i4>83</vt:i4>
      </vt:variant>
      <vt:variant>
        <vt:i4>0</vt:i4>
      </vt:variant>
      <vt:variant>
        <vt:i4>5</vt:i4>
      </vt:variant>
      <vt:variant>
        <vt:lpwstr/>
      </vt:variant>
      <vt:variant>
        <vt:lpwstr>_Toc45630801</vt:lpwstr>
      </vt:variant>
      <vt:variant>
        <vt:i4>1638450</vt:i4>
      </vt:variant>
      <vt:variant>
        <vt:i4>77</vt:i4>
      </vt:variant>
      <vt:variant>
        <vt:i4>0</vt:i4>
      </vt:variant>
      <vt:variant>
        <vt:i4>5</vt:i4>
      </vt:variant>
      <vt:variant>
        <vt:lpwstr/>
      </vt:variant>
      <vt:variant>
        <vt:lpwstr>_Toc45630800</vt:lpwstr>
      </vt:variant>
      <vt:variant>
        <vt:i4>2031675</vt:i4>
      </vt:variant>
      <vt:variant>
        <vt:i4>71</vt:i4>
      </vt:variant>
      <vt:variant>
        <vt:i4>0</vt:i4>
      </vt:variant>
      <vt:variant>
        <vt:i4>5</vt:i4>
      </vt:variant>
      <vt:variant>
        <vt:lpwstr/>
      </vt:variant>
      <vt:variant>
        <vt:lpwstr>_Toc45630799</vt:lpwstr>
      </vt:variant>
      <vt:variant>
        <vt:i4>1966139</vt:i4>
      </vt:variant>
      <vt:variant>
        <vt:i4>65</vt:i4>
      </vt:variant>
      <vt:variant>
        <vt:i4>0</vt:i4>
      </vt:variant>
      <vt:variant>
        <vt:i4>5</vt:i4>
      </vt:variant>
      <vt:variant>
        <vt:lpwstr/>
      </vt:variant>
      <vt:variant>
        <vt:lpwstr>_Toc45630798</vt:lpwstr>
      </vt:variant>
      <vt:variant>
        <vt:i4>1114171</vt:i4>
      </vt:variant>
      <vt:variant>
        <vt:i4>59</vt:i4>
      </vt:variant>
      <vt:variant>
        <vt:i4>0</vt:i4>
      </vt:variant>
      <vt:variant>
        <vt:i4>5</vt:i4>
      </vt:variant>
      <vt:variant>
        <vt:lpwstr/>
      </vt:variant>
      <vt:variant>
        <vt:lpwstr>_Toc45630797</vt:lpwstr>
      </vt:variant>
      <vt:variant>
        <vt:i4>1048635</vt:i4>
      </vt:variant>
      <vt:variant>
        <vt:i4>53</vt:i4>
      </vt:variant>
      <vt:variant>
        <vt:i4>0</vt:i4>
      </vt:variant>
      <vt:variant>
        <vt:i4>5</vt:i4>
      </vt:variant>
      <vt:variant>
        <vt:lpwstr/>
      </vt:variant>
      <vt:variant>
        <vt:lpwstr>_Toc45630796</vt:lpwstr>
      </vt:variant>
      <vt:variant>
        <vt:i4>1245243</vt:i4>
      </vt:variant>
      <vt:variant>
        <vt:i4>47</vt:i4>
      </vt:variant>
      <vt:variant>
        <vt:i4>0</vt:i4>
      </vt:variant>
      <vt:variant>
        <vt:i4>5</vt:i4>
      </vt:variant>
      <vt:variant>
        <vt:lpwstr/>
      </vt:variant>
      <vt:variant>
        <vt:lpwstr>_Toc45630795</vt:lpwstr>
      </vt:variant>
      <vt:variant>
        <vt:i4>1179707</vt:i4>
      </vt:variant>
      <vt:variant>
        <vt:i4>41</vt:i4>
      </vt:variant>
      <vt:variant>
        <vt:i4>0</vt:i4>
      </vt:variant>
      <vt:variant>
        <vt:i4>5</vt:i4>
      </vt:variant>
      <vt:variant>
        <vt:lpwstr/>
      </vt:variant>
      <vt:variant>
        <vt:lpwstr>_Toc45630794</vt:lpwstr>
      </vt:variant>
      <vt:variant>
        <vt:i4>1376315</vt:i4>
      </vt:variant>
      <vt:variant>
        <vt:i4>35</vt:i4>
      </vt:variant>
      <vt:variant>
        <vt:i4>0</vt:i4>
      </vt:variant>
      <vt:variant>
        <vt:i4>5</vt:i4>
      </vt:variant>
      <vt:variant>
        <vt:lpwstr/>
      </vt:variant>
      <vt:variant>
        <vt:lpwstr>_Toc45630793</vt:lpwstr>
      </vt:variant>
      <vt:variant>
        <vt:i4>1310779</vt:i4>
      </vt:variant>
      <vt:variant>
        <vt:i4>29</vt:i4>
      </vt:variant>
      <vt:variant>
        <vt:i4>0</vt:i4>
      </vt:variant>
      <vt:variant>
        <vt:i4>5</vt:i4>
      </vt:variant>
      <vt:variant>
        <vt:lpwstr/>
      </vt:variant>
      <vt:variant>
        <vt:lpwstr>_Toc45630792</vt:lpwstr>
      </vt:variant>
      <vt:variant>
        <vt:i4>1507387</vt:i4>
      </vt:variant>
      <vt:variant>
        <vt:i4>23</vt:i4>
      </vt:variant>
      <vt:variant>
        <vt:i4>0</vt:i4>
      </vt:variant>
      <vt:variant>
        <vt:i4>5</vt:i4>
      </vt:variant>
      <vt:variant>
        <vt:lpwstr/>
      </vt:variant>
      <vt:variant>
        <vt:lpwstr>_Toc45630791</vt:lpwstr>
      </vt:variant>
      <vt:variant>
        <vt:i4>1441851</vt:i4>
      </vt:variant>
      <vt:variant>
        <vt:i4>17</vt:i4>
      </vt:variant>
      <vt:variant>
        <vt:i4>0</vt:i4>
      </vt:variant>
      <vt:variant>
        <vt:i4>5</vt:i4>
      </vt:variant>
      <vt:variant>
        <vt:lpwstr/>
      </vt:variant>
      <vt:variant>
        <vt:lpwstr>_Toc45630790</vt:lpwstr>
      </vt:variant>
      <vt:variant>
        <vt:i4>2031674</vt:i4>
      </vt:variant>
      <vt:variant>
        <vt:i4>11</vt:i4>
      </vt:variant>
      <vt:variant>
        <vt:i4>0</vt:i4>
      </vt:variant>
      <vt:variant>
        <vt:i4>5</vt:i4>
      </vt:variant>
      <vt:variant>
        <vt:lpwstr/>
      </vt:variant>
      <vt:variant>
        <vt:lpwstr>_Toc45630789</vt:lpwstr>
      </vt:variant>
      <vt:variant>
        <vt:i4>1966138</vt:i4>
      </vt:variant>
      <vt:variant>
        <vt:i4>5</vt:i4>
      </vt:variant>
      <vt:variant>
        <vt:i4>0</vt:i4>
      </vt:variant>
      <vt:variant>
        <vt:i4>5</vt:i4>
      </vt:variant>
      <vt:variant>
        <vt:lpwstr/>
      </vt:variant>
      <vt:variant>
        <vt:lpwstr>_Toc45630788</vt:lpwstr>
      </vt:variant>
      <vt:variant>
        <vt:i4>262237</vt:i4>
      </vt:variant>
      <vt:variant>
        <vt:i4>0</vt:i4>
      </vt:variant>
      <vt:variant>
        <vt:i4>0</vt:i4>
      </vt:variant>
      <vt:variant>
        <vt:i4>5</vt:i4>
      </vt:variant>
      <vt:variant>
        <vt:lpwstr>https://support.office.com/en-us/article/Remove-tracked-changes-and-comments-1D732141-D3EF-4210-8371-DC7D5B9DACC7</vt:lpwstr>
      </vt:variant>
      <vt:variant>
        <vt:lpwstr/>
      </vt:variant>
      <vt:variant>
        <vt:i4>3080225</vt:i4>
      </vt:variant>
      <vt:variant>
        <vt:i4>84</vt:i4>
      </vt:variant>
      <vt:variant>
        <vt:i4>0</vt:i4>
      </vt:variant>
      <vt:variant>
        <vt:i4>5</vt:i4>
      </vt:variant>
      <vt:variant>
        <vt:lpwstr>https://ncu.libguides.com/APAStyle</vt:lpwstr>
      </vt:variant>
      <vt:variant>
        <vt:lpwstr/>
      </vt:variant>
      <vt:variant>
        <vt:i4>2752555</vt:i4>
      </vt:variant>
      <vt:variant>
        <vt:i4>81</vt:i4>
      </vt:variant>
      <vt:variant>
        <vt:i4>0</vt:i4>
      </vt:variant>
      <vt:variant>
        <vt:i4>5</vt:i4>
      </vt:variant>
      <vt:variant>
        <vt:lpwstr>https://academicwriter-apa-org.proxy1.ncu.edu/</vt:lpwstr>
      </vt:variant>
      <vt:variant>
        <vt:lpwstr/>
      </vt:variant>
      <vt:variant>
        <vt:i4>5701638</vt:i4>
      </vt:variant>
      <vt:variant>
        <vt:i4>78</vt:i4>
      </vt:variant>
      <vt:variant>
        <vt:i4>0</vt:i4>
      </vt:variant>
      <vt:variant>
        <vt:i4>5</vt:i4>
      </vt:variant>
      <vt:variant>
        <vt:lpwstr>https://ncu.libguides.com/learnasc/groupsessions</vt:lpwstr>
      </vt:variant>
      <vt:variant>
        <vt:lpwstr/>
      </vt:variant>
      <vt:variant>
        <vt:i4>2556026</vt:i4>
      </vt:variant>
      <vt:variant>
        <vt:i4>75</vt:i4>
      </vt:variant>
      <vt:variant>
        <vt:i4>0</vt:i4>
      </vt:variant>
      <vt:variant>
        <vt:i4>5</vt:i4>
      </vt:variant>
      <vt:variant>
        <vt:lpwstr>https://www.hhs.gov/ohrp/regulations-and-policy/belmont-report/</vt:lpwstr>
      </vt:variant>
      <vt:variant>
        <vt:lpwstr/>
      </vt:variant>
      <vt:variant>
        <vt:i4>5505039</vt:i4>
      </vt:variant>
      <vt:variant>
        <vt:i4>72</vt:i4>
      </vt:variant>
      <vt:variant>
        <vt:i4>0</vt:i4>
      </vt:variant>
      <vt:variant>
        <vt:i4>5</vt:i4>
      </vt:variant>
      <vt:variant>
        <vt:lpwstr>http://iisit.org/Vol6/IISITv6p323-337Ellis663.pdf</vt:lpwstr>
      </vt:variant>
      <vt:variant>
        <vt:lpwstr/>
      </vt:variant>
      <vt:variant>
        <vt:i4>5701638</vt:i4>
      </vt:variant>
      <vt:variant>
        <vt:i4>69</vt:i4>
      </vt:variant>
      <vt:variant>
        <vt:i4>0</vt:i4>
      </vt:variant>
      <vt:variant>
        <vt:i4>5</vt:i4>
      </vt:variant>
      <vt:variant>
        <vt:lpwstr>https://ncu.libguides.com/learnasc/groupsessions</vt:lpwstr>
      </vt:variant>
      <vt:variant>
        <vt:lpwstr/>
      </vt:variant>
      <vt:variant>
        <vt:i4>6750263</vt:i4>
      </vt:variant>
      <vt:variant>
        <vt:i4>66</vt:i4>
      </vt:variant>
      <vt:variant>
        <vt:i4>0</vt:i4>
      </vt:variant>
      <vt:variant>
        <vt:i4>5</vt:i4>
      </vt:variant>
      <vt:variant>
        <vt:lpwstr>https://ncu.libguides.com/irb/home</vt:lpwstr>
      </vt:variant>
      <vt:variant>
        <vt:lpwstr/>
      </vt:variant>
      <vt:variant>
        <vt:i4>5701638</vt:i4>
      </vt:variant>
      <vt:variant>
        <vt:i4>63</vt:i4>
      </vt:variant>
      <vt:variant>
        <vt:i4>0</vt:i4>
      </vt:variant>
      <vt:variant>
        <vt:i4>5</vt:i4>
      </vt:variant>
      <vt:variant>
        <vt:lpwstr>https://ncu.libguides.com/learnasc/groupsessions</vt:lpwstr>
      </vt:variant>
      <vt:variant>
        <vt:lpwstr/>
      </vt:variant>
      <vt:variant>
        <vt:i4>4784154</vt:i4>
      </vt:variant>
      <vt:variant>
        <vt:i4>60</vt:i4>
      </vt:variant>
      <vt:variant>
        <vt:i4>0</vt:i4>
      </vt:variant>
      <vt:variant>
        <vt:i4>5</vt:i4>
      </vt:variant>
      <vt:variant>
        <vt:lpwstr>https://ncu.libguides.com/writingresources/synthesis</vt:lpwstr>
      </vt:variant>
      <vt:variant>
        <vt:lpwstr/>
      </vt:variant>
      <vt:variant>
        <vt:i4>6291508</vt:i4>
      </vt:variant>
      <vt:variant>
        <vt:i4>57</vt:i4>
      </vt:variant>
      <vt:variant>
        <vt:i4>0</vt:i4>
      </vt:variant>
      <vt:variant>
        <vt:i4>5</vt:i4>
      </vt:variant>
      <vt:variant>
        <vt:lpwstr>https://apastyle.apa.org/style-grammar-guidelines/paper-format/headings</vt:lpwstr>
      </vt:variant>
      <vt:variant>
        <vt:lpwstr/>
      </vt:variant>
      <vt:variant>
        <vt:i4>6291508</vt:i4>
      </vt:variant>
      <vt:variant>
        <vt:i4>54</vt:i4>
      </vt:variant>
      <vt:variant>
        <vt:i4>0</vt:i4>
      </vt:variant>
      <vt:variant>
        <vt:i4>5</vt:i4>
      </vt:variant>
      <vt:variant>
        <vt:lpwstr>https://apastyle.apa.org/style-grammar-guidelines/paper-format/headings</vt:lpwstr>
      </vt:variant>
      <vt:variant>
        <vt:lpwstr/>
      </vt:variant>
      <vt:variant>
        <vt:i4>5701638</vt:i4>
      </vt:variant>
      <vt:variant>
        <vt:i4>51</vt:i4>
      </vt:variant>
      <vt:variant>
        <vt:i4>0</vt:i4>
      </vt:variant>
      <vt:variant>
        <vt:i4>5</vt:i4>
      </vt:variant>
      <vt:variant>
        <vt:lpwstr>https://ncu.libguides.com/learnasc/groupsessions</vt:lpwstr>
      </vt:variant>
      <vt:variant>
        <vt:lpwstr/>
      </vt:variant>
      <vt:variant>
        <vt:i4>6291508</vt:i4>
      </vt:variant>
      <vt:variant>
        <vt:i4>48</vt:i4>
      </vt:variant>
      <vt:variant>
        <vt:i4>0</vt:i4>
      </vt:variant>
      <vt:variant>
        <vt:i4>5</vt:i4>
      </vt:variant>
      <vt:variant>
        <vt:lpwstr>https://apastyle.apa.org/style-grammar-guidelines/paper-format/headings</vt:lpwstr>
      </vt:variant>
      <vt:variant>
        <vt:lpwstr/>
      </vt:variant>
      <vt:variant>
        <vt:i4>5701638</vt:i4>
      </vt:variant>
      <vt:variant>
        <vt:i4>45</vt:i4>
      </vt:variant>
      <vt:variant>
        <vt:i4>0</vt:i4>
      </vt:variant>
      <vt:variant>
        <vt:i4>5</vt:i4>
      </vt:variant>
      <vt:variant>
        <vt:lpwstr>https://ncu.libguides.com/learnasc/groupsessions</vt:lpwstr>
      </vt:variant>
      <vt:variant>
        <vt:lpwstr/>
      </vt:variant>
      <vt:variant>
        <vt:i4>5701638</vt:i4>
      </vt:variant>
      <vt:variant>
        <vt:i4>42</vt:i4>
      </vt:variant>
      <vt:variant>
        <vt:i4>0</vt:i4>
      </vt:variant>
      <vt:variant>
        <vt:i4>5</vt:i4>
      </vt:variant>
      <vt:variant>
        <vt:lpwstr>https://ncu.libguides.com/learnasc/groupsessions</vt:lpwstr>
      </vt:variant>
      <vt:variant>
        <vt:lpwstr/>
      </vt:variant>
      <vt:variant>
        <vt:i4>6291576</vt:i4>
      </vt:variant>
      <vt:variant>
        <vt:i4>39</vt:i4>
      </vt:variant>
      <vt:variant>
        <vt:i4>0</vt:i4>
      </vt:variant>
      <vt:variant>
        <vt:i4>5</vt:i4>
      </vt:variant>
      <vt:variant>
        <vt:lpwstr>http://library.ncu.edu/dw/index/292</vt:lpwstr>
      </vt:variant>
      <vt:variant>
        <vt:lpwstr/>
      </vt:variant>
      <vt:variant>
        <vt:i4>5242946</vt:i4>
      </vt:variant>
      <vt:variant>
        <vt:i4>36</vt:i4>
      </vt:variant>
      <vt:variant>
        <vt:i4>0</vt:i4>
      </vt:variant>
      <vt:variant>
        <vt:i4>5</vt:i4>
      </vt:variant>
      <vt:variant>
        <vt:lpwstr>https://www.youtube.com/watch?v=w4bFesEvYPM&amp;feature=youtu.be</vt:lpwstr>
      </vt:variant>
      <vt:variant>
        <vt:lpwstr/>
      </vt:variant>
      <vt:variant>
        <vt:i4>5701638</vt:i4>
      </vt:variant>
      <vt:variant>
        <vt:i4>33</vt:i4>
      </vt:variant>
      <vt:variant>
        <vt:i4>0</vt:i4>
      </vt:variant>
      <vt:variant>
        <vt:i4>5</vt:i4>
      </vt:variant>
      <vt:variant>
        <vt:lpwstr>https://ncu.libguides.com/learnasc/groupsessions</vt:lpwstr>
      </vt:variant>
      <vt:variant>
        <vt:lpwstr/>
      </vt:variant>
      <vt:variant>
        <vt:i4>7274535</vt:i4>
      </vt:variant>
      <vt:variant>
        <vt:i4>30</vt:i4>
      </vt:variant>
      <vt:variant>
        <vt:i4>0</vt:i4>
      </vt:variant>
      <vt:variant>
        <vt:i4>5</vt:i4>
      </vt:variant>
      <vt:variant>
        <vt:lpwstr>https://ncu.libguides.com/editing/proofread</vt:lpwstr>
      </vt:variant>
      <vt:variant>
        <vt:lpwstr/>
      </vt:variant>
      <vt:variant>
        <vt:i4>2949239</vt:i4>
      </vt:variant>
      <vt:variant>
        <vt:i4>27</vt:i4>
      </vt:variant>
      <vt:variant>
        <vt:i4>0</vt:i4>
      </vt:variant>
      <vt:variant>
        <vt:i4>5</vt:i4>
      </vt:variant>
      <vt:variant>
        <vt:lpwstr>https://screencast-o-matic.com/u/hMXh/tablesandfigures</vt:lpwstr>
      </vt:variant>
      <vt:variant>
        <vt:lpwstr/>
      </vt:variant>
      <vt:variant>
        <vt:i4>6291578</vt:i4>
      </vt:variant>
      <vt:variant>
        <vt:i4>24</vt:i4>
      </vt:variant>
      <vt:variant>
        <vt:i4>0</vt:i4>
      </vt:variant>
      <vt:variant>
        <vt:i4>5</vt:i4>
      </vt:variant>
      <vt:variant>
        <vt:lpwstr>https://support.office.com/en-us/article/Create-a-table-of-figures-C5EA59C5-487C-4FB2-BD48-E34DD57F0EC1</vt:lpwstr>
      </vt:variant>
      <vt:variant>
        <vt:lpwstr/>
      </vt:variant>
      <vt:variant>
        <vt:i4>2949239</vt:i4>
      </vt:variant>
      <vt:variant>
        <vt:i4>21</vt:i4>
      </vt:variant>
      <vt:variant>
        <vt:i4>0</vt:i4>
      </vt:variant>
      <vt:variant>
        <vt:i4>5</vt:i4>
      </vt:variant>
      <vt:variant>
        <vt:lpwstr>https://screencast-o-matic.com/u/hMXh/tablesandfigures</vt:lpwstr>
      </vt:variant>
      <vt:variant>
        <vt:lpwstr/>
      </vt:variant>
      <vt:variant>
        <vt:i4>6291578</vt:i4>
      </vt:variant>
      <vt:variant>
        <vt:i4>18</vt:i4>
      </vt:variant>
      <vt:variant>
        <vt:i4>0</vt:i4>
      </vt:variant>
      <vt:variant>
        <vt:i4>5</vt:i4>
      </vt:variant>
      <vt:variant>
        <vt:lpwstr>https://support.office.com/en-us/article/Create-a-table-of-figures-C5EA59C5-487C-4FB2-BD48-E34DD57F0EC1</vt:lpwstr>
      </vt:variant>
      <vt:variant>
        <vt:lpwstr/>
      </vt:variant>
      <vt:variant>
        <vt:i4>7274535</vt:i4>
      </vt:variant>
      <vt:variant>
        <vt:i4>15</vt:i4>
      </vt:variant>
      <vt:variant>
        <vt:i4>0</vt:i4>
      </vt:variant>
      <vt:variant>
        <vt:i4>5</vt:i4>
      </vt:variant>
      <vt:variant>
        <vt:lpwstr>https://ncu.libguides.com/editing/proofread</vt:lpwstr>
      </vt:variant>
      <vt:variant>
        <vt:lpwstr/>
      </vt:variant>
      <vt:variant>
        <vt:i4>7274535</vt:i4>
      </vt:variant>
      <vt:variant>
        <vt:i4>12</vt:i4>
      </vt:variant>
      <vt:variant>
        <vt:i4>0</vt:i4>
      </vt:variant>
      <vt:variant>
        <vt:i4>5</vt:i4>
      </vt:variant>
      <vt:variant>
        <vt:lpwstr>https://ncu.libguides.com/editing/proofread</vt:lpwstr>
      </vt:variant>
      <vt:variant>
        <vt:lpwstr/>
      </vt:variant>
      <vt:variant>
        <vt:i4>4456513</vt:i4>
      </vt:variant>
      <vt:variant>
        <vt:i4>9</vt:i4>
      </vt:variant>
      <vt:variant>
        <vt:i4>0</vt:i4>
      </vt:variant>
      <vt:variant>
        <vt:i4>5</vt:i4>
      </vt:variant>
      <vt:variant>
        <vt:lpwstr>https://support.microsoft.com/en-us/office/update-a-table-of-contents-6c727329-d8fd-44fe-83b7-fa7fe3d8ac7a?redirectSourcePath=%252fen-us%252farticle%252fUpdate-a-table-of-contents-4d06493d-53da-4734-aea2-894b7f256bdc&amp;ui=en-US&amp;rs=en-001&amp;ad=US</vt:lpwstr>
      </vt:variant>
      <vt:variant>
        <vt:lpwstr/>
      </vt:variant>
      <vt:variant>
        <vt:i4>4325448</vt:i4>
      </vt:variant>
      <vt:variant>
        <vt:i4>6</vt:i4>
      </vt:variant>
      <vt:variant>
        <vt:i4>0</vt:i4>
      </vt:variant>
      <vt:variant>
        <vt:i4>5</vt:i4>
      </vt:variant>
      <vt:variant>
        <vt:lpwstr>https://support.office.com/en-us/article/Update-a-table-of-contents-4d06493d-53da-4734-aea2-894b7f256bdc</vt:lpwstr>
      </vt:variant>
      <vt:variant>
        <vt:lpwstr/>
      </vt:variant>
      <vt:variant>
        <vt:i4>4390918</vt:i4>
      </vt:variant>
      <vt:variant>
        <vt:i4>3</vt:i4>
      </vt:variant>
      <vt:variant>
        <vt:i4>0</vt:i4>
      </vt:variant>
      <vt:variant>
        <vt:i4>5</vt:i4>
      </vt:variant>
      <vt:variant>
        <vt:lpwstr>https://support.office.com/en-us/article/Create-a-table-of-contents-in-Word-882e8564-0edb-435e-84b5-1d8552ccf0c0</vt:lpwstr>
      </vt:variant>
      <vt:variant>
        <vt:lpwstr/>
      </vt:variant>
      <vt:variant>
        <vt:i4>8060979</vt:i4>
      </vt:variant>
      <vt:variant>
        <vt:i4>0</vt:i4>
      </vt:variant>
      <vt:variant>
        <vt:i4>0</vt:i4>
      </vt:variant>
      <vt:variant>
        <vt:i4>5</vt:i4>
      </vt:variant>
      <vt:variant>
        <vt:lpwstr>https://ncu.libguides.com/researchprocess/scholarlyjournals</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Using computer vision to improve elderly care and special needs</dc:title>
  <dc:subject>Ph.D. in C.S.</dc:subject>
  <dc:creator>Nate Bachmeier</dc:creator>
  <cp:keywords/>
  <dc:description/>
  <cp:lastModifiedBy>Nate Bachmeier [AWS-SA]</cp:lastModifiedBy>
  <cp:revision>5</cp:revision>
  <dcterms:created xsi:type="dcterms:W3CDTF">2023-06-12T19:22:00Z</dcterms:created>
  <dcterms:modified xsi:type="dcterms:W3CDTF">2023-06-22T01:56:00Z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0x01010008D9B617F03A5A4CA65E779579E6BE59</vt:lpwstr>
  </property>
  <property fmtid="{D5CDD505-2E9C-101B-9397-08002B2CF9AE}" pid="3" name="_dlc_DocIdItemGuid">
    <vt:lpwstr>2f84cdc9-fb73-49f0-af1e-0dfc4d83258b</vt:lpwstr>
  </property>
  <property fmtid="{D5CDD505-2E9C-101B-9397-08002B2CF9AE}" pid="4" name="GrammarlyDocumentId">
    <vt:lpwstr>ef8826a6f8de1bb426db6765c2007e6cc7ff3b28dae2567421d9dd25ebc56164</vt:lpwstr>
  </property>
</Properties>
</file>