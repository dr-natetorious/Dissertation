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r>
        <w:t xml:space="preserve">April  </w:t>
      </w:r>
      <w:r w:rsidR="00E72F1F">
        <w:t>202</w:t>
      </w:r>
      <w:r w:rsidR="00722C2E">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65ACC886" w14:textId="492569BD" w:rsidR="001825BE" w:rsidRDefault="0098329E">
          <w:pPr>
            <w:pStyle w:val="TOC1"/>
            <w:rPr>
              <w:ins w:id="0" w:author="Nate Bachmeier [AWS-SA]" w:date="2023-04-30T16:39:00Z"/>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ins w:id="1" w:author="Nate Bachmeier [AWS-SA]" w:date="2023-04-30T16:39:00Z">
            <w:r w:rsidR="001825BE" w:rsidRPr="003F0F37">
              <w:rPr>
                <w:rStyle w:val="Hyperlink"/>
                <w:noProof/>
              </w:rPr>
              <w:fldChar w:fldCharType="begin"/>
            </w:r>
            <w:r w:rsidR="001825BE" w:rsidRPr="003F0F37">
              <w:rPr>
                <w:rStyle w:val="Hyperlink"/>
                <w:noProof/>
              </w:rPr>
              <w:instrText xml:space="preserve"> </w:instrText>
            </w:r>
            <w:r w:rsidR="001825BE">
              <w:rPr>
                <w:noProof/>
              </w:rPr>
              <w:instrText>HYPERLINK \l "_Toc133765183"</w:instrText>
            </w:r>
            <w:r w:rsidR="001825BE" w:rsidRPr="003F0F37">
              <w:rPr>
                <w:rStyle w:val="Hyperlink"/>
                <w:noProof/>
              </w:rPr>
              <w:instrText xml:space="preserve"> </w:instrText>
            </w:r>
            <w:r w:rsidR="001825BE" w:rsidRPr="003F0F37">
              <w:rPr>
                <w:rStyle w:val="Hyperlink"/>
                <w:noProof/>
              </w:rPr>
            </w:r>
            <w:r w:rsidR="001825BE" w:rsidRPr="003F0F37">
              <w:rPr>
                <w:rStyle w:val="Hyperlink"/>
                <w:noProof/>
              </w:rPr>
              <w:fldChar w:fldCharType="separate"/>
            </w:r>
            <w:r w:rsidR="001825BE" w:rsidRPr="003F0F37">
              <w:rPr>
                <w:rStyle w:val="Hyperlink"/>
                <w:noProof/>
              </w:rPr>
              <w:t>Chapter 1: Introduction</w:t>
            </w:r>
            <w:r w:rsidR="001825BE">
              <w:rPr>
                <w:noProof/>
                <w:webHidden/>
              </w:rPr>
              <w:tab/>
            </w:r>
            <w:r w:rsidR="001825BE">
              <w:rPr>
                <w:noProof/>
                <w:webHidden/>
              </w:rPr>
              <w:fldChar w:fldCharType="begin"/>
            </w:r>
            <w:r w:rsidR="001825BE">
              <w:rPr>
                <w:noProof/>
                <w:webHidden/>
              </w:rPr>
              <w:instrText xml:space="preserve"> PAGEREF _Toc133765183 \h </w:instrText>
            </w:r>
            <w:r w:rsidR="001825BE">
              <w:rPr>
                <w:noProof/>
                <w:webHidden/>
              </w:rPr>
            </w:r>
          </w:ins>
          <w:r w:rsidR="001825BE">
            <w:rPr>
              <w:noProof/>
              <w:webHidden/>
            </w:rPr>
            <w:fldChar w:fldCharType="separate"/>
          </w:r>
          <w:ins w:id="2" w:author="Nate Bachmeier [AWS-SA]" w:date="2023-04-30T16:39:00Z">
            <w:r w:rsidR="001825BE">
              <w:rPr>
                <w:noProof/>
                <w:webHidden/>
              </w:rPr>
              <w:t>1</w:t>
            </w:r>
            <w:r w:rsidR="001825BE">
              <w:rPr>
                <w:noProof/>
                <w:webHidden/>
              </w:rPr>
              <w:fldChar w:fldCharType="end"/>
            </w:r>
            <w:r w:rsidR="001825BE" w:rsidRPr="003F0F37">
              <w:rPr>
                <w:rStyle w:val="Hyperlink"/>
                <w:noProof/>
              </w:rPr>
              <w:fldChar w:fldCharType="end"/>
            </w:r>
          </w:ins>
        </w:p>
        <w:p w14:paraId="3095A79B" w14:textId="4FEBFA17" w:rsidR="001825BE" w:rsidRDefault="001825BE">
          <w:pPr>
            <w:pStyle w:val="TOC2"/>
            <w:rPr>
              <w:ins w:id="3" w:author="Nate Bachmeier [AWS-SA]" w:date="2023-04-30T16:39:00Z"/>
              <w:rFonts w:asciiTheme="minorHAnsi" w:eastAsiaTheme="minorEastAsia" w:hAnsiTheme="minorHAnsi" w:cstheme="minorBidi"/>
              <w:noProof/>
              <w:kern w:val="2"/>
              <w:sz w:val="22"/>
              <w:szCs w:val="22"/>
              <w14:ligatures w14:val="standardContextual"/>
            </w:rPr>
          </w:pPr>
          <w:ins w:id="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Statement of the Problem</w:t>
            </w:r>
            <w:r>
              <w:rPr>
                <w:noProof/>
                <w:webHidden/>
              </w:rPr>
              <w:tab/>
            </w:r>
            <w:r>
              <w:rPr>
                <w:noProof/>
                <w:webHidden/>
              </w:rPr>
              <w:fldChar w:fldCharType="begin"/>
            </w:r>
            <w:r>
              <w:rPr>
                <w:noProof/>
                <w:webHidden/>
              </w:rPr>
              <w:instrText xml:space="preserve"> PAGEREF _Toc133765184 \h </w:instrText>
            </w:r>
            <w:r>
              <w:rPr>
                <w:noProof/>
                <w:webHidden/>
              </w:rPr>
            </w:r>
          </w:ins>
          <w:r>
            <w:rPr>
              <w:noProof/>
              <w:webHidden/>
            </w:rPr>
            <w:fldChar w:fldCharType="separate"/>
          </w:r>
          <w:ins w:id="5" w:author="Nate Bachmeier [AWS-SA]" w:date="2023-04-30T16:39:00Z">
            <w:r>
              <w:rPr>
                <w:noProof/>
                <w:webHidden/>
              </w:rPr>
              <w:t>2</w:t>
            </w:r>
            <w:r>
              <w:rPr>
                <w:noProof/>
                <w:webHidden/>
              </w:rPr>
              <w:fldChar w:fldCharType="end"/>
            </w:r>
            <w:r w:rsidRPr="003F0F37">
              <w:rPr>
                <w:rStyle w:val="Hyperlink"/>
                <w:noProof/>
              </w:rPr>
              <w:fldChar w:fldCharType="end"/>
            </w:r>
          </w:ins>
        </w:p>
        <w:p w14:paraId="784BA080" w14:textId="65D0EF93" w:rsidR="001825BE" w:rsidRDefault="001825BE">
          <w:pPr>
            <w:pStyle w:val="TOC2"/>
            <w:rPr>
              <w:ins w:id="6" w:author="Nate Bachmeier [AWS-SA]" w:date="2023-04-30T16:39:00Z"/>
              <w:rFonts w:asciiTheme="minorHAnsi" w:eastAsiaTheme="minorEastAsia" w:hAnsiTheme="minorHAnsi" w:cstheme="minorBidi"/>
              <w:noProof/>
              <w:kern w:val="2"/>
              <w:sz w:val="22"/>
              <w:szCs w:val="22"/>
              <w14:ligatures w14:val="standardContextual"/>
            </w:rPr>
          </w:pPr>
          <w:ins w:id="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Purpose of the Study</w:t>
            </w:r>
            <w:r>
              <w:rPr>
                <w:noProof/>
                <w:webHidden/>
              </w:rPr>
              <w:tab/>
            </w:r>
            <w:r>
              <w:rPr>
                <w:noProof/>
                <w:webHidden/>
              </w:rPr>
              <w:fldChar w:fldCharType="begin"/>
            </w:r>
            <w:r>
              <w:rPr>
                <w:noProof/>
                <w:webHidden/>
              </w:rPr>
              <w:instrText xml:space="preserve"> PAGEREF _Toc133765185 \h </w:instrText>
            </w:r>
            <w:r>
              <w:rPr>
                <w:noProof/>
                <w:webHidden/>
              </w:rPr>
            </w:r>
          </w:ins>
          <w:r>
            <w:rPr>
              <w:noProof/>
              <w:webHidden/>
            </w:rPr>
            <w:fldChar w:fldCharType="separate"/>
          </w:r>
          <w:ins w:id="8" w:author="Nate Bachmeier [AWS-SA]" w:date="2023-04-30T16:39:00Z">
            <w:r>
              <w:rPr>
                <w:noProof/>
                <w:webHidden/>
              </w:rPr>
              <w:t>3</w:t>
            </w:r>
            <w:r>
              <w:rPr>
                <w:noProof/>
                <w:webHidden/>
              </w:rPr>
              <w:fldChar w:fldCharType="end"/>
            </w:r>
            <w:r w:rsidRPr="003F0F37">
              <w:rPr>
                <w:rStyle w:val="Hyperlink"/>
                <w:noProof/>
              </w:rPr>
              <w:fldChar w:fldCharType="end"/>
            </w:r>
          </w:ins>
        </w:p>
        <w:p w14:paraId="08593B60" w14:textId="75A7C3B4" w:rsidR="001825BE" w:rsidRDefault="001825BE">
          <w:pPr>
            <w:pStyle w:val="TOC2"/>
            <w:rPr>
              <w:ins w:id="9" w:author="Nate Bachmeier [AWS-SA]" w:date="2023-04-30T16:39:00Z"/>
              <w:rFonts w:asciiTheme="minorHAnsi" w:eastAsiaTheme="minorEastAsia" w:hAnsiTheme="minorHAnsi" w:cstheme="minorBidi"/>
              <w:noProof/>
              <w:kern w:val="2"/>
              <w:sz w:val="22"/>
              <w:szCs w:val="22"/>
              <w14:ligatures w14:val="standardContextual"/>
            </w:rPr>
          </w:pPr>
          <w:ins w:id="1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Introduction to Theoretical Framework</w:t>
            </w:r>
            <w:r>
              <w:rPr>
                <w:noProof/>
                <w:webHidden/>
              </w:rPr>
              <w:tab/>
            </w:r>
            <w:r>
              <w:rPr>
                <w:noProof/>
                <w:webHidden/>
              </w:rPr>
              <w:fldChar w:fldCharType="begin"/>
            </w:r>
            <w:r>
              <w:rPr>
                <w:noProof/>
                <w:webHidden/>
              </w:rPr>
              <w:instrText xml:space="preserve"> PAGEREF _Toc133765186 \h </w:instrText>
            </w:r>
            <w:r>
              <w:rPr>
                <w:noProof/>
                <w:webHidden/>
              </w:rPr>
            </w:r>
          </w:ins>
          <w:r>
            <w:rPr>
              <w:noProof/>
              <w:webHidden/>
            </w:rPr>
            <w:fldChar w:fldCharType="separate"/>
          </w:r>
          <w:ins w:id="11" w:author="Nate Bachmeier [AWS-SA]" w:date="2023-04-30T16:39:00Z">
            <w:r>
              <w:rPr>
                <w:noProof/>
                <w:webHidden/>
              </w:rPr>
              <w:t>4</w:t>
            </w:r>
            <w:r>
              <w:rPr>
                <w:noProof/>
                <w:webHidden/>
              </w:rPr>
              <w:fldChar w:fldCharType="end"/>
            </w:r>
            <w:r w:rsidRPr="003F0F37">
              <w:rPr>
                <w:rStyle w:val="Hyperlink"/>
                <w:noProof/>
              </w:rPr>
              <w:fldChar w:fldCharType="end"/>
            </w:r>
          </w:ins>
        </w:p>
        <w:p w14:paraId="62478280" w14:textId="03DB93BC" w:rsidR="001825BE" w:rsidRDefault="001825BE">
          <w:pPr>
            <w:pStyle w:val="TOC2"/>
            <w:rPr>
              <w:ins w:id="12" w:author="Nate Bachmeier [AWS-SA]" w:date="2023-04-30T16:39:00Z"/>
              <w:rFonts w:asciiTheme="minorHAnsi" w:eastAsiaTheme="minorEastAsia" w:hAnsiTheme="minorHAnsi" w:cstheme="minorBidi"/>
              <w:noProof/>
              <w:kern w:val="2"/>
              <w:sz w:val="22"/>
              <w:szCs w:val="22"/>
              <w14:ligatures w14:val="standardContextual"/>
            </w:rPr>
          </w:pPr>
          <w:ins w:id="1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Research Questions</w:t>
            </w:r>
            <w:r>
              <w:rPr>
                <w:noProof/>
                <w:webHidden/>
              </w:rPr>
              <w:tab/>
            </w:r>
            <w:r>
              <w:rPr>
                <w:noProof/>
                <w:webHidden/>
              </w:rPr>
              <w:fldChar w:fldCharType="begin"/>
            </w:r>
            <w:r>
              <w:rPr>
                <w:noProof/>
                <w:webHidden/>
              </w:rPr>
              <w:instrText xml:space="preserve"> PAGEREF _Toc133765187 \h </w:instrText>
            </w:r>
            <w:r>
              <w:rPr>
                <w:noProof/>
                <w:webHidden/>
              </w:rPr>
            </w:r>
          </w:ins>
          <w:r>
            <w:rPr>
              <w:noProof/>
              <w:webHidden/>
            </w:rPr>
            <w:fldChar w:fldCharType="separate"/>
          </w:r>
          <w:ins w:id="14" w:author="Nate Bachmeier [AWS-SA]" w:date="2023-04-30T16:39:00Z">
            <w:r>
              <w:rPr>
                <w:noProof/>
                <w:webHidden/>
              </w:rPr>
              <w:t>6</w:t>
            </w:r>
            <w:r>
              <w:rPr>
                <w:noProof/>
                <w:webHidden/>
              </w:rPr>
              <w:fldChar w:fldCharType="end"/>
            </w:r>
            <w:r w:rsidRPr="003F0F37">
              <w:rPr>
                <w:rStyle w:val="Hyperlink"/>
                <w:noProof/>
              </w:rPr>
              <w:fldChar w:fldCharType="end"/>
            </w:r>
          </w:ins>
        </w:p>
        <w:p w14:paraId="6C666447" w14:textId="09335599" w:rsidR="001825BE" w:rsidRDefault="001825BE">
          <w:pPr>
            <w:pStyle w:val="TOC2"/>
            <w:rPr>
              <w:ins w:id="15" w:author="Nate Bachmeier [AWS-SA]" w:date="2023-04-30T16:39:00Z"/>
              <w:rFonts w:asciiTheme="minorHAnsi" w:eastAsiaTheme="minorEastAsia" w:hAnsiTheme="minorHAnsi" w:cstheme="minorBidi"/>
              <w:noProof/>
              <w:kern w:val="2"/>
              <w:sz w:val="22"/>
              <w:szCs w:val="22"/>
              <w14:ligatures w14:val="standardContextual"/>
            </w:rPr>
          </w:pPr>
          <w:ins w:id="1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Significance of the Study</w:t>
            </w:r>
            <w:r>
              <w:rPr>
                <w:noProof/>
                <w:webHidden/>
              </w:rPr>
              <w:tab/>
            </w:r>
            <w:r>
              <w:rPr>
                <w:noProof/>
                <w:webHidden/>
              </w:rPr>
              <w:fldChar w:fldCharType="begin"/>
            </w:r>
            <w:r>
              <w:rPr>
                <w:noProof/>
                <w:webHidden/>
              </w:rPr>
              <w:instrText xml:space="preserve"> PAGEREF _Toc133765188 \h </w:instrText>
            </w:r>
            <w:r>
              <w:rPr>
                <w:noProof/>
                <w:webHidden/>
              </w:rPr>
            </w:r>
          </w:ins>
          <w:r>
            <w:rPr>
              <w:noProof/>
              <w:webHidden/>
            </w:rPr>
            <w:fldChar w:fldCharType="separate"/>
          </w:r>
          <w:ins w:id="17" w:author="Nate Bachmeier [AWS-SA]" w:date="2023-04-30T16:39:00Z">
            <w:r>
              <w:rPr>
                <w:noProof/>
                <w:webHidden/>
              </w:rPr>
              <w:t>6</w:t>
            </w:r>
            <w:r>
              <w:rPr>
                <w:noProof/>
                <w:webHidden/>
              </w:rPr>
              <w:fldChar w:fldCharType="end"/>
            </w:r>
            <w:r w:rsidRPr="003F0F37">
              <w:rPr>
                <w:rStyle w:val="Hyperlink"/>
                <w:noProof/>
              </w:rPr>
              <w:fldChar w:fldCharType="end"/>
            </w:r>
          </w:ins>
        </w:p>
        <w:p w14:paraId="2F21FAB2" w14:textId="5F143ED9" w:rsidR="001825BE" w:rsidRDefault="001825BE">
          <w:pPr>
            <w:pStyle w:val="TOC2"/>
            <w:rPr>
              <w:ins w:id="18" w:author="Nate Bachmeier [AWS-SA]" w:date="2023-04-30T16:39:00Z"/>
              <w:rFonts w:asciiTheme="minorHAnsi" w:eastAsiaTheme="minorEastAsia" w:hAnsiTheme="minorHAnsi" w:cstheme="minorBidi"/>
              <w:noProof/>
              <w:kern w:val="2"/>
              <w:sz w:val="22"/>
              <w:szCs w:val="22"/>
              <w14:ligatures w14:val="standardContextual"/>
            </w:rPr>
          </w:pPr>
          <w:ins w:id="1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"_Toc133765189"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Definition of Key Terms</w:t>
            </w:r>
            <w:r>
              <w:rPr>
                <w:noProof/>
                <w:webHidden/>
              </w:rPr>
              <w:tab/>
            </w:r>
            <w:r>
              <w:rPr>
                <w:noProof/>
                <w:webHidden/>
              </w:rPr>
              <w:fldChar w:fldCharType="begin"/>
            </w:r>
            <w:r>
              <w:rPr>
                <w:noProof/>
                <w:webHidden/>
              </w:rPr>
              <w:instrText xml:space="preserve"> PAGEREF _Toc133765189 \h </w:instrText>
            </w:r>
            <w:r>
              <w:rPr>
                <w:noProof/>
                <w:webHidden/>
              </w:rPr>
            </w:r>
          </w:ins>
          <w:r>
            <w:rPr>
              <w:noProof/>
              <w:webHidden/>
            </w:rPr>
            <w:fldChar w:fldCharType="separate"/>
          </w:r>
          <w:ins w:id="20" w:author="Nate Bachmeier [AWS-SA]" w:date="2023-04-30T16:39:00Z">
            <w:r>
              <w:rPr>
                <w:noProof/>
                <w:webHidden/>
              </w:rPr>
              <w:t>7</w:t>
            </w:r>
            <w:r>
              <w:rPr>
                <w:noProof/>
                <w:webHidden/>
              </w:rPr>
              <w:fldChar w:fldCharType="end"/>
            </w:r>
            <w:r w:rsidRPr="003F0F37">
              <w:rPr>
                <w:rStyle w:val="Hyperlink"/>
                <w:noProof/>
              </w:rPr>
              <w:fldChar w:fldCharType="end"/>
            </w:r>
          </w:ins>
        </w:p>
        <w:p w14:paraId="459B3EBA" w14:textId="635E0CE5" w:rsidR="001825BE" w:rsidRDefault="001825BE">
          <w:pPr>
            <w:pStyle w:val="TOC2"/>
            <w:rPr>
              <w:ins w:id="21" w:author="Nate Bachmeier [AWS-SA]" w:date="2023-04-30T16:39:00Z"/>
              <w:rFonts w:asciiTheme="minorHAnsi" w:eastAsiaTheme="minorEastAsia" w:hAnsiTheme="minorHAnsi" w:cstheme="minorBidi"/>
              <w:noProof/>
              <w:kern w:val="2"/>
              <w:sz w:val="22"/>
              <w:szCs w:val="22"/>
              <w14:ligatures w14:val="standardContextual"/>
            </w:rPr>
          </w:pPr>
          <w:ins w:id="2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_Toc133765190 \h </w:instrText>
            </w:r>
            <w:r>
              <w:rPr>
                <w:noProof/>
                <w:webHidden/>
              </w:rPr>
            </w:r>
          </w:ins>
          <w:r>
            <w:rPr>
              <w:noProof/>
              <w:webHidden/>
            </w:rPr>
            <w:fldChar w:fldCharType="separate"/>
          </w:r>
          <w:ins w:id="23" w:author="Nate Bachmeier [AWS-SA]" w:date="2023-04-30T16:39:00Z">
            <w:r>
              <w:rPr>
                <w:noProof/>
                <w:webHidden/>
              </w:rPr>
              <w:t>9</w:t>
            </w:r>
            <w:r>
              <w:rPr>
                <w:noProof/>
                <w:webHidden/>
              </w:rPr>
              <w:fldChar w:fldCharType="end"/>
            </w:r>
            <w:r w:rsidRPr="003F0F37">
              <w:rPr>
                <w:rStyle w:val="Hyperlink"/>
                <w:noProof/>
              </w:rPr>
              <w:fldChar w:fldCharType="end"/>
            </w:r>
          </w:ins>
        </w:p>
        <w:p w14:paraId="6FC24B05" w14:textId="03A671F7" w:rsidR="001825BE" w:rsidRDefault="001825BE">
          <w:pPr>
            <w:pStyle w:val="TOC1"/>
            <w:rPr>
              <w:ins w:id="24" w:author="Nate Bachmeier [AWS-SA]" w:date="2023-04-30T16:39:00Z"/>
              <w:rFonts w:asciiTheme="minorHAnsi" w:eastAsiaTheme="minorEastAsia" w:hAnsiTheme="minorHAnsi" w:cstheme="minorBidi"/>
              <w:noProof/>
              <w:kern w:val="2"/>
              <w:sz w:val="22"/>
              <w14:ligatures w14:val="standardContextual"/>
            </w:rPr>
          </w:pPr>
          <w:ins w:id="2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2: Literature Review</w:t>
            </w:r>
            <w:r>
              <w:rPr>
                <w:noProof/>
                <w:webHidden/>
              </w:rPr>
              <w:tab/>
            </w:r>
            <w:r>
              <w:rPr>
                <w:noProof/>
                <w:webHidden/>
              </w:rPr>
              <w:fldChar w:fldCharType="begin"/>
            </w:r>
            <w:r>
              <w:rPr>
                <w:noProof/>
                <w:webHidden/>
              </w:rPr>
              <w:instrText xml:space="preserve"> PAGEREF _Toc133765191 \h </w:instrText>
            </w:r>
            <w:r>
              <w:rPr>
                <w:noProof/>
                <w:webHidden/>
              </w:rPr>
            </w:r>
          </w:ins>
          <w:r>
            <w:rPr>
              <w:noProof/>
              <w:webHidden/>
            </w:rPr>
            <w:fldChar w:fldCharType="separate"/>
          </w:r>
          <w:ins w:id="26" w:author="Nate Bachmeier [AWS-SA]" w:date="2023-04-30T16:39:00Z">
            <w:r>
              <w:rPr>
                <w:noProof/>
                <w:webHidden/>
              </w:rPr>
              <w:t>11</w:t>
            </w:r>
            <w:r>
              <w:rPr>
                <w:noProof/>
                <w:webHidden/>
              </w:rPr>
              <w:fldChar w:fldCharType="end"/>
            </w:r>
            <w:r w:rsidRPr="003F0F37">
              <w:rPr>
                <w:rStyle w:val="Hyperlink"/>
                <w:noProof/>
              </w:rPr>
              <w:fldChar w:fldCharType="end"/>
            </w:r>
          </w:ins>
        </w:p>
        <w:p w14:paraId="0BC4FCC6" w14:textId="3616E56B" w:rsidR="001825BE" w:rsidRDefault="001825BE">
          <w:pPr>
            <w:pStyle w:val="TOC2"/>
            <w:rPr>
              <w:ins w:id="27" w:author="Nate Bachmeier [AWS-SA]" w:date="2023-04-30T16:39:00Z"/>
              <w:rFonts w:asciiTheme="minorHAnsi" w:eastAsiaTheme="minorEastAsia" w:hAnsiTheme="minorHAnsi" w:cstheme="minorBidi"/>
              <w:noProof/>
              <w:kern w:val="2"/>
              <w:sz w:val="22"/>
              <w:szCs w:val="22"/>
              <w14:ligatures w14:val="standardContextual"/>
            </w:rPr>
          </w:pPr>
          <w:ins w:id="2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Literature Search Strategies</w:t>
            </w:r>
            <w:r>
              <w:rPr>
                <w:noProof/>
                <w:webHidden/>
              </w:rPr>
              <w:tab/>
            </w:r>
            <w:r>
              <w:rPr>
                <w:noProof/>
                <w:webHidden/>
              </w:rPr>
              <w:fldChar w:fldCharType="begin"/>
            </w:r>
            <w:r>
              <w:rPr>
                <w:noProof/>
                <w:webHidden/>
              </w:rPr>
              <w:instrText xml:space="preserve"> PAGEREF _Toc133765192 \h </w:instrText>
            </w:r>
            <w:r>
              <w:rPr>
                <w:noProof/>
                <w:webHidden/>
              </w:rPr>
            </w:r>
          </w:ins>
          <w:r>
            <w:rPr>
              <w:noProof/>
              <w:webHidden/>
            </w:rPr>
            <w:fldChar w:fldCharType="separate"/>
          </w:r>
          <w:ins w:id="29" w:author="Nate Bachmeier [AWS-SA]" w:date="2023-04-30T16:39:00Z">
            <w:r>
              <w:rPr>
                <w:noProof/>
                <w:webHidden/>
              </w:rPr>
              <w:t>11</w:t>
            </w:r>
            <w:r>
              <w:rPr>
                <w:noProof/>
                <w:webHidden/>
              </w:rPr>
              <w:fldChar w:fldCharType="end"/>
            </w:r>
            <w:r w:rsidRPr="003F0F37">
              <w:rPr>
                <w:rStyle w:val="Hyperlink"/>
                <w:noProof/>
              </w:rPr>
              <w:fldChar w:fldCharType="end"/>
            </w:r>
          </w:ins>
        </w:p>
        <w:p w14:paraId="1F21F872" w14:textId="7281A969" w:rsidR="001825BE" w:rsidRDefault="001825BE">
          <w:pPr>
            <w:pStyle w:val="TOC2"/>
            <w:rPr>
              <w:ins w:id="30" w:author="Nate Bachmeier [AWS-SA]" w:date="2023-04-30T16:39:00Z"/>
              <w:rFonts w:asciiTheme="minorHAnsi" w:eastAsiaTheme="minorEastAsia" w:hAnsiTheme="minorHAnsi" w:cstheme="minorBidi"/>
              <w:noProof/>
              <w:kern w:val="2"/>
              <w:sz w:val="22"/>
              <w:szCs w:val="22"/>
              <w14:ligatures w14:val="standardContextual"/>
            </w:rPr>
          </w:pPr>
          <w:ins w:id="3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Theoretical Framework</w:t>
            </w:r>
            <w:r>
              <w:rPr>
                <w:noProof/>
                <w:webHidden/>
              </w:rPr>
              <w:tab/>
            </w:r>
            <w:r>
              <w:rPr>
                <w:noProof/>
                <w:webHidden/>
              </w:rPr>
              <w:fldChar w:fldCharType="begin"/>
            </w:r>
            <w:r>
              <w:rPr>
                <w:noProof/>
                <w:webHidden/>
              </w:rPr>
              <w:instrText xml:space="preserve"> PAGEREF _Toc133765193 \h </w:instrText>
            </w:r>
            <w:r>
              <w:rPr>
                <w:noProof/>
                <w:webHidden/>
              </w:rPr>
            </w:r>
          </w:ins>
          <w:r>
            <w:rPr>
              <w:noProof/>
              <w:webHidden/>
            </w:rPr>
            <w:fldChar w:fldCharType="separate"/>
          </w:r>
          <w:ins w:id="32" w:author="Nate Bachmeier [AWS-SA]" w:date="2023-04-30T16:39:00Z">
            <w:r>
              <w:rPr>
                <w:noProof/>
                <w:webHidden/>
              </w:rPr>
              <w:t>13</w:t>
            </w:r>
            <w:r>
              <w:rPr>
                <w:noProof/>
                <w:webHidden/>
              </w:rPr>
              <w:fldChar w:fldCharType="end"/>
            </w:r>
            <w:r w:rsidRPr="003F0F37">
              <w:rPr>
                <w:rStyle w:val="Hyperlink"/>
                <w:noProof/>
              </w:rPr>
              <w:fldChar w:fldCharType="end"/>
            </w:r>
          </w:ins>
        </w:p>
        <w:p w14:paraId="7544EFF3" w14:textId="0EBA5EA5" w:rsidR="001825BE" w:rsidRDefault="001825BE">
          <w:pPr>
            <w:pStyle w:val="TOC2"/>
            <w:rPr>
              <w:ins w:id="33" w:author="Nate Bachmeier [AWS-SA]" w:date="2023-04-30T16:39:00Z"/>
              <w:rFonts w:asciiTheme="minorHAnsi" w:eastAsiaTheme="minorEastAsia" w:hAnsiTheme="minorHAnsi" w:cstheme="minorBidi"/>
              <w:noProof/>
              <w:kern w:val="2"/>
              <w:sz w:val="22"/>
              <w:szCs w:val="22"/>
              <w14:ligatures w14:val="standardContextual"/>
            </w:rPr>
          </w:pPr>
          <w:ins w:id="3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is the role of data mining</w:t>
            </w:r>
            <w:r>
              <w:rPr>
                <w:noProof/>
                <w:webHidden/>
              </w:rPr>
              <w:tab/>
            </w:r>
            <w:r>
              <w:rPr>
                <w:noProof/>
                <w:webHidden/>
              </w:rPr>
              <w:fldChar w:fldCharType="begin"/>
            </w:r>
            <w:r>
              <w:rPr>
                <w:noProof/>
                <w:webHidden/>
              </w:rPr>
              <w:instrText xml:space="preserve"> PAGEREF _Toc133765194 \h </w:instrText>
            </w:r>
            <w:r>
              <w:rPr>
                <w:noProof/>
                <w:webHidden/>
              </w:rPr>
            </w:r>
          </w:ins>
          <w:r>
            <w:rPr>
              <w:noProof/>
              <w:webHidden/>
            </w:rPr>
            <w:fldChar w:fldCharType="separate"/>
          </w:r>
          <w:ins w:id="35" w:author="Nate Bachmeier [AWS-SA]" w:date="2023-04-30T16:39:00Z">
            <w:r>
              <w:rPr>
                <w:noProof/>
                <w:webHidden/>
              </w:rPr>
              <w:t>17</w:t>
            </w:r>
            <w:r>
              <w:rPr>
                <w:noProof/>
                <w:webHidden/>
              </w:rPr>
              <w:fldChar w:fldCharType="end"/>
            </w:r>
            <w:r w:rsidRPr="003F0F37">
              <w:rPr>
                <w:rStyle w:val="Hyperlink"/>
                <w:noProof/>
              </w:rPr>
              <w:fldChar w:fldCharType="end"/>
            </w:r>
          </w:ins>
        </w:p>
        <w:p w14:paraId="70B62281" w14:textId="00B2CD42" w:rsidR="001825BE" w:rsidRDefault="001825BE">
          <w:pPr>
            <w:pStyle w:val="TOC2"/>
            <w:rPr>
              <w:ins w:id="36" w:author="Nate Bachmeier [AWS-SA]" w:date="2023-04-30T16:39:00Z"/>
              <w:rFonts w:asciiTheme="minorHAnsi" w:eastAsiaTheme="minorEastAsia" w:hAnsiTheme="minorHAnsi" w:cstheme="minorBidi"/>
              <w:noProof/>
              <w:kern w:val="2"/>
              <w:sz w:val="22"/>
              <w:szCs w:val="22"/>
              <w14:ligatures w14:val="standardContextual"/>
            </w:rPr>
          </w:pPr>
          <w:ins w:id="3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exactly is artificial intelligence</w:t>
            </w:r>
            <w:r>
              <w:rPr>
                <w:noProof/>
                <w:webHidden/>
              </w:rPr>
              <w:tab/>
            </w:r>
            <w:r>
              <w:rPr>
                <w:noProof/>
                <w:webHidden/>
              </w:rPr>
              <w:fldChar w:fldCharType="begin"/>
            </w:r>
            <w:r>
              <w:rPr>
                <w:noProof/>
                <w:webHidden/>
              </w:rPr>
              <w:instrText xml:space="preserve"> PAGEREF _Toc133765195 \h </w:instrText>
            </w:r>
            <w:r>
              <w:rPr>
                <w:noProof/>
                <w:webHidden/>
              </w:rPr>
            </w:r>
          </w:ins>
          <w:r>
            <w:rPr>
              <w:noProof/>
              <w:webHidden/>
            </w:rPr>
            <w:fldChar w:fldCharType="separate"/>
          </w:r>
          <w:ins w:id="38" w:author="Nate Bachmeier [AWS-SA]" w:date="2023-04-30T16:39:00Z">
            <w:r>
              <w:rPr>
                <w:noProof/>
                <w:webHidden/>
              </w:rPr>
              <w:t>20</w:t>
            </w:r>
            <w:r>
              <w:rPr>
                <w:noProof/>
                <w:webHidden/>
              </w:rPr>
              <w:fldChar w:fldCharType="end"/>
            </w:r>
            <w:r w:rsidRPr="003F0F37">
              <w:rPr>
                <w:rStyle w:val="Hyperlink"/>
                <w:noProof/>
              </w:rPr>
              <w:fldChar w:fldCharType="end"/>
            </w:r>
          </w:ins>
        </w:p>
        <w:p w14:paraId="165697FE" w14:textId="348E263F" w:rsidR="001825BE" w:rsidRDefault="001825BE">
          <w:pPr>
            <w:pStyle w:val="TOC2"/>
            <w:rPr>
              <w:ins w:id="39" w:author="Nate Bachmeier [AWS-SA]" w:date="2023-04-30T16:39:00Z"/>
              <w:rFonts w:asciiTheme="minorHAnsi" w:eastAsiaTheme="minorEastAsia" w:hAnsiTheme="minorHAnsi" w:cstheme="minorBidi"/>
              <w:noProof/>
              <w:kern w:val="2"/>
              <w:sz w:val="22"/>
              <w:szCs w:val="22"/>
              <w14:ligatures w14:val="standardContextual"/>
            </w:rPr>
          </w:pPr>
          <w:ins w:id="4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computer vision work</w:t>
            </w:r>
            <w:r>
              <w:rPr>
                <w:noProof/>
                <w:webHidden/>
              </w:rPr>
              <w:tab/>
            </w:r>
            <w:r>
              <w:rPr>
                <w:noProof/>
                <w:webHidden/>
              </w:rPr>
              <w:fldChar w:fldCharType="begin"/>
            </w:r>
            <w:r>
              <w:rPr>
                <w:noProof/>
                <w:webHidden/>
              </w:rPr>
              <w:instrText xml:space="preserve"> PAGEREF _Toc133765196 \h </w:instrText>
            </w:r>
            <w:r>
              <w:rPr>
                <w:noProof/>
                <w:webHidden/>
              </w:rPr>
            </w:r>
          </w:ins>
          <w:r>
            <w:rPr>
              <w:noProof/>
              <w:webHidden/>
            </w:rPr>
            <w:fldChar w:fldCharType="separate"/>
          </w:r>
          <w:ins w:id="41" w:author="Nate Bachmeier [AWS-SA]" w:date="2023-04-30T16:39:00Z">
            <w:r>
              <w:rPr>
                <w:noProof/>
                <w:webHidden/>
              </w:rPr>
              <w:t>22</w:t>
            </w:r>
            <w:r>
              <w:rPr>
                <w:noProof/>
                <w:webHidden/>
              </w:rPr>
              <w:fldChar w:fldCharType="end"/>
            </w:r>
            <w:r w:rsidRPr="003F0F37">
              <w:rPr>
                <w:rStyle w:val="Hyperlink"/>
                <w:noProof/>
              </w:rPr>
              <w:fldChar w:fldCharType="end"/>
            </w:r>
          </w:ins>
        </w:p>
        <w:p w14:paraId="131198C2" w14:textId="728EE3B4" w:rsidR="001825BE" w:rsidRDefault="001825BE">
          <w:pPr>
            <w:pStyle w:val="TOC2"/>
            <w:rPr>
              <w:ins w:id="42" w:author="Nate Bachmeier [AWS-SA]" w:date="2023-04-30T16:39:00Z"/>
              <w:rFonts w:asciiTheme="minorHAnsi" w:eastAsiaTheme="minorEastAsia" w:hAnsiTheme="minorHAnsi" w:cstheme="minorBidi"/>
              <w:noProof/>
              <w:kern w:val="2"/>
              <w:sz w:val="22"/>
              <w:szCs w:val="22"/>
              <w14:ligatures w14:val="standardContextual"/>
            </w:rPr>
          </w:pPr>
          <w:ins w:id="4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What’s the role of Markov chains</w:t>
            </w:r>
            <w:r>
              <w:rPr>
                <w:noProof/>
                <w:webHidden/>
              </w:rPr>
              <w:tab/>
            </w:r>
            <w:r>
              <w:rPr>
                <w:noProof/>
                <w:webHidden/>
              </w:rPr>
              <w:fldChar w:fldCharType="begin"/>
            </w:r>
            <w:r>
              <w:rPr>
                <w:noProof/>
                <w:webHidden/>
              </w:rPr>
              <w:instrText xml:space="preserve"> PAGEREF _Toc133765197 \h </w:instrText>
            </w:r>
            <w:r>
              <w:rPr>
                <w:noProof/>
                <w:webHidden/>
              </w:rPr>
            </w:r>
          </w:ins>
          <w:r>
            <w:rPr>
              <w:noProof/>
              <w:webHidden/>
            </w:rPr>
            <w:fldChar w:fldCharType="separate"/>
          </w:r>
          <w:ins w:id="44" w:author="Nate Bachmeier [AWS-SA]" w:date="2023-04-30T16:39:00Z">
            <w:r>
              <w:rPr>
                <w:noProof/>
                <w:webHidden/>
              </w:rPr>
              <w:t>24</w:t>
            </w:r>
            <w:r>
              <w:rPr>
                <w:noProof/>
                <w:webHidden/>
              </w:rPr>
              <w:fldChar w:fldCharType="end"/>
            </w:r>
            <w:r w:rsidRPr="003F0F37">
              <w:rPr>
                <w:rStyle w:val="Hyperlink"/>
                <w:noProof/>
              </w:rPr>
              <w:fldChar w:fldCharType="end"/>
            </w:r>
          </w:ins>
        </w:p>
        <w:p w14:paraId="251E07C5" w14:textId="1C53BD18" w:rsidR="001825BE" w:rsidRDefault="001825BE">
          <w:pPr>
            <w:pStyle w:val="TOC2"/>
            <w:rPr>
              <w:ins w:id="45" w:author="Nate Bachmeier [AWS-SA]" w:date="2023-04-30T16:39:00Z"/>
              <w:rFonts w:asciiTheme="minorHAnsi" w:eastAsiaTheme="minorEastAsia" w:hAnsiTheme="minorHAnsi" w:cstheme="minorBidi"/>
              <w:noProof/>
              <w:kern w:val="2"/>
              <w:sz w:val="22"/>
              <w:szCs w:val="22"/>
              <w14:ligatures w14:val="standardContextual"/>
            </w:rPr>
          </w:pPr>
          <w:ins w:id="4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are neural networks evolving</w:t>
            </w:r>
            <w:r>
              <w:rPr>
                <w:noProof/>
                <w:webHidden/>
              </w:rPr>
              <w:tab/>
            </w:r>
            <w:r>
              <w:rPr>
                <w:noProof/>
                <w:webHidden/>
              </w:rPr>
              <w:fldChar w:fldCharType="begin"/>
            </w:r>
            <w:r>
              <w:rPr>
                <w:noProof/>
                <w:webHidden/>
              </w:rPr>
              <w:instrText xml:space="preserve"> PAGEREF _Toc133765198 \h </w:instrText>
            </w:r>
            <w:r>
              <w:rPr>
                <w:noProof/>
                <w:webHidden/>
              </w:rPr>
            </w:r>
          </w:ins>
          <w:r>
            <w:rPr>
              <w:noProof/>
              <w:webHidden/>
            </w:rPr>
            <w:fldChar w:fldCharType="separate"/>
          </w:r>
          <w:ins w:id="47" w:author="Nate Bachmeier [AWS-SA]" w:date="2023-04-30T16:39:00Z">
            <w:r>
              <w:rPr>
                <w:noProof/>
                <w:webHidden/>
              </w:rPr>
              <w:t>30</w:t>
            </w:r>
            <w:r>
              <w:rPr>
                <w:noProof/>
                <w:webHidden/>
              </w:rPr>
              <w:fldChar w:fldCharType="end"/>
            </w:r>
            <w:r w:rsidRPr="003F0F37">
              <w:rPr>
                <w:rStyle w:val="Hyperlink"/>
                <w:noProof/>
              </w:rPr>
              <w:fldChar w:fldCharType="end"/>
            </w:r>
          </w:ins>
        </w:p>
        <w:p w14:paraId="0C1CDA60" w14:textId="603762A0" w:rsidR="001825BE" w:rsidRDefault="001825BE">
          <w:pPr>
            <w:pStyle w:val="TOC2"/>
            <w:rPr>
              <w:ins w:id="48" w:author="Nate Bachmeier [AWS-SA]" w:date="2023-04-30T16:39:00Z"/>
              <w:rFonts w:asciiTheme="minorHAnsi" w:eastAsiaTheme="minorEastAsia" w:hAnsiTheme="minorHAnsi" w:cstheme="minorBidi"/>
              <w:noProof/>
              <w:kern w:val="2"/>
              <w:sz w:val="22"/>
              <w:szCs w:val="22"/>
              <w14:ligatures w14:val="standardContextual"/>
            </w:rPr>
          </w:pPr>
          <w:ins w:id="4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"_Toc133765199"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intelligent agent modeling work</w:t>
            </w:r>
            <w:r>
              <w:rPr>
                <w:noProof/>
                <w:webHidden/>
              </w:rPr>
              <w:tab/>
            </w:r>
            <w:r>
              <w:rPr>
                <w:noProof/>
                <w:webHidden/>
              </w:rPr>
              <w:fldChar w:fldCharType="begin"/>
            </w:r>
            <w:r>
              <w:rPr>
                <w:noProof/>
                <w:webHidden/>
              </w:rPr>
              <w:instrText xml:space="preserve"> PAGEREF _Toc133765199 \h </w:instrText>
            </w:r>
            <w:r>
              <w:rPr>
                <w:noProof/>
                <w:webHidden/>
              </w:rPr>
            </w:r>
          </w:ins>
          <w:r>
            <w:rPr>
              <w:noProof/>
              <w:webHidden/>
            </w:rPr>
            <w:fldChar w:fldCharType="separate"/>
          </w:r>
          <w:ins w:id="50" w:author="Nate Bachmeier [AWS-SA]" w:date="2023-04-30T16:39:00Z">
            <w:r>
              <w:rPr>
                <w:noProof/>
                <w:webHidden/>
              </w:rPr>
              <w:t>33</w:t>
            </w:r>
            <w:r>
              <w:rPr>
                <w:noProof/>
                <w:webHidden/>
              </w:rPr>
              <w:fldChar w:fldCharType="end"/>
            </w:r>
            <w:r w:rsidRPr="003F0F37">
              <w:rPr>
                <w:rStyle w:val="Hyperlink"/>
                <w:noProof/>
              </w:rPr>
              <w:fldChar w:fldCharType="end"/>
            </w:r>
          </w:ins>
        </w:p>
        <w:p w14:paraId="49F24521" w14:textId="45939731" w:rsidR="001825BE" w:rsidRDefault="001825BE">
          <w:pPr>
            <w:pStyle w:val="TOC2"/>
            <w:rPr>
              <w:ins w:id="51" w:author="Nate Bachmeier [AWS-SA]" w:date="2023-04-30T16:39:00Z"/>
              <w:rFonts w:asciiTheme="minorHAnsi" w:eastAsiaTheme="minorEastAsia" w:hAnsiTheme="minorHAnsi" w:cstheme="minorBidi"/>
              <w:noProof/>
              <w:kern w:val="2"/>
              <w:sz w:val="22"/>
              <w:szCs w:val="22"/>
              <w14:ligatures w14:val="standardContextual"/>
            </w:rPr>
          </w:pPr>
          <w:ins w:id="5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neural network training work</w:t>
            </w:r>
            <w:r>
              <w:rPr>
                <w:noProof/>
                <w:webHidden/>
              </w:rPr>
              <w:tab/>
            </w:r>
            <w:r>
              <w:rPr>
                <w:noProof/>
                <w:webHidden/>
              </w:rPr>
              <w:fldChar w:fldCharType="begin"/>
            </w:r>
            <w:r>
              <w:rPr>
                <w:noProof/>
                <w:webHidden/>
              </w:rPr>
              <w:instrText xml:space="preserve"> PAGEREF _Toc133765200 \h </w:instrText>
            </w:r>
            <w:r>
              <w:rPr>
                <w:noProof/>
                <w:webHidden/>
              </w:rPr>
            </w:r>
          </w:ins>
          <w:r>
            <w:rPr>
              <w:noProof/>
              <w:webHidden/>
            </w:rPr>
            <w:fldChar w:fldCharType="separate"/>
          </w:r>
          <w:ins w:id="53" w:author="Nate Bachmeier [AWS-SA]" w:date="2023-04-30T16:39:00Z">
            <w:r>
              <w:rPr>
                <w:noProof/>
                <w:webHidden/>
              </w:rPr>
              <w:t>38</w:t>
            </w:r>
            <w:r>
              <w:rPr>
                <w:noProof/>
                <w:webHidden/>
              </w:rPr>
              <w:fldChar w:fldCharType="end"/>
            </w:r>
            <w:r w:rsidRPr="003F0F37">
              <w:rPr>
                <w:rStyle w:val="Hyperlink"/>
                <w:noProof/>
              </w:rPr>
              <w:fldChar w:fldCharType="end"/>
            </w:r>
          </w:ins>
        </w:p>
        <w:p w14:paraId="6E52DBED" w14:textId="2697045B" w:rsidR="001825BE" w:rsidRDefault="001825BE">
          <w:pPr>
            <w:pStyle w:val="TOC2"/>
            <w:rPr>
              <w:ins w:id="54" w:author="Nate Bachmeier [AWS-SA]" w:date="2023-04-30T16:39:00Z"/>
              <w:rFonts w:asciiTheme="minorHAnsi" w:eastAsiaTheme="minorEastAsia" w:hAnsiTheme="minorHAnsi" w:cstheme="minorBidi"/>
              <w:noProof/>
              <w:kern w:val="2"/>
              <w:sz w:val="22"/>
              <w:szCs w:val="22"/>
              <w14:ligatures w14:val="standardContextual"/>
            </w:rPr>
          </w:pPr>
          <w:ins w:id="5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What is autoencoding?</w:t>
            </w:r>
            <w:r>
              <w:rPr>
                <w:noProof/>
                <w:webHidden/>
              </w:rPr>
              <w:tab/>
            </w:r>
            <w:r>
              <w:rPr>
                <w:noProof/>
                <w:webHidden/>
              </w:rPr>
              <w:fldChar w:fldCharType="begin"/>
            </w:r>
            <w:r>
              <w:rPr>
                <w:noProof/>
                <w:webHidden/>
              </w:rPr>
              <w:instrText xml:space="preserve"> PAGEREF _Toc133765201 \h </w:instrText>
            </w:r>
            <w:r>
              <w:rPr>
                <w:noProof/>
                <w:webHidden/>
              </w:rPr>
            </w:r>
          </w:ins>
          <w:r>
            <w:rPr>
              <w:noProof/>
              <w:webHidden/>
            </w:rPr>
            <w:fldChar w:fldCharType="separate"/>
          </w:r>
          <w:ins w:id="56" w:author="Nate Bachmeier [AWS-SA]" w:date="2023-04-30T16:39:00Z">
            <w:r>
              <w:rPr>
                <w:noProof/>
                <w:webHidden/>
              </w:rPr>
              <w:t>47</w:t>
            </w:r>
            <w:r>
              <w:rPr>
                <w:noProof/>
                <w:webHidden/>
              </w:rPr>
              <w:fldChar w:fldCharType="end"/>
            </w:r>
            <w:r w:rsidRPr="003F0F37">
              <w:rPr>
                <w:rStyle w:val="Hyperlink"/>
                <w:noProof/>
              </w:rPr>
              <w:fldChar w:fldCharType="end"/>
            </w:r>
          </w:ins>
        </w:p>
        <w:p w14:paraId="7BCC043C" w14:textId="16EE7C01" w:rsidR="001825BE" w:rsidRDefault="001825BE">
          <w:pPr>
            <w:pStyle w:val="TOC2"/>
            <w:rPr>
              <w:ins w:id="57" w:author="Nate Bachmeier [AWS-SA]" w:date="2023-04-30T16:39:00Z"/>
              <w:rFonts w:asciiTheme="minorHAnsi" w:eastAsiaTheme="minorEastAsia" w:hAnsiTheme="minorHAnsi" w:cstheme="minorBidi"/>
              <w:noProof/>
              <w:kern w:val="2"/>
              <w:sz w:val="22"/>
              <w:szCs w:val="22"/>
              <w14:ligatures w14:val="standardContextual"/>
            </w:rPr>
          </w:pPr>
          <w:ins w:id="5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sequence analysis work</w:t>
            </w:r>
            <w:r>
              <w:rPr>
                <w:noProof/>
                <w:webHidden/>
              </w:rPr>
              <w:tab/>
            </w:r>
            <w:r>
              <w:rPr>
                <w:noProof/>
                <w:webHidden/>
              </w:rPr>
              <w:fldChar w:fldCharType="begin"/>
            </w:r>
            <w:r>
              <w:rPr>
                <w:noProof/>
                <w:webHidden/>
              </w:rPr>
              <w:instrText xml:space="preserve"> PAGEREF _Toc133765202 \h </w:instrText>
            </w:r>
            <w:r>
              <w:rPr>
                <w:noProof/>
                <w:webHidden/>
              </w:rPr>
            </w:r>
          </w:ins>
          <w:r>
            <w:rPr>
              <w:noProof/>
              <w:webHidden/>
            </w:rPr>
            <w:fldChar w:fldCharType="separate"/>
          </w:r>
          <w:ins w:id="59" w:author="Nate Bachmeier [AWS-SA]" w:date="2023-04-30T16:39:00Z">
            <w:r>
              <w:rPr>
                <w:noProof/>
                <w:webHidden/>
              </w:rPr>
              <w:t>48</w:t>
            </w:r>
            <w:r>
              <w:rPr>
                <w:noProof/>
                <w:webHidden/>
              </w:rPr>
              <w:fldChar w:fldCharType="end"/>
            </w:r>
            <w:r w:rsidRPr="003F0F37">
              <w:rPr>
                <w:rStyle w:val="Hyperlink"/>
                <w:noProof/>
              </w:rPr>
              <w:fldChar w:fldCharType="end"/>
            </w:r>
          </w:ins>
        </w:p>
        <w:p w14:paraId="5CCB7CCA" w14:textId="21CD1F61" w:rsidR="001825BE" w:rsidRDefault="001825BE">
          <w:pPr>
            <w:pStyle w:val="TOC2"/>
            <w:rPr>
              <w:ins w:id="60" w:author="Nate Bachmeier [AWS-SA]" w:date="2023-04-30T16:39:00Z"/>
              <w:rFonts w:asciiTheme="minorHAnsi" w:eastAsiaTheme="minorEastAsia" w:hAnsiTheme="minorHAnsi" w:cstheme="minorBidi"/>
              <w:noProof/>
              <w:kern w:val="2"/>
              <w:sz w:val="22"/>
              <w:szCs w:val="22"/>
              <w14:ligatures w14:val="standardContextual"/>
            </w:rPr>
          </w:pPr>
          <w:ins w:id="6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recognizing human activities work</w:t>
            </w:r>
            <w:r>
              <w:rPr>
                <w:noProof/>
                <w:webHidden/>
              </w:rPr>
              <w:tab/>
            </w:r>
            <w:r>
              <w:rPr>
                <w:noProof/>
                <w:webHidden/>
              </w:rPr>
              <w:fldChar w:fldCharType="begin"/>
            </w:r>
            <w:r>
              <w:rPr>
                <w:noProof/>
                <w:webHidden/>
              </w:rPr>
              <w:instrText xml:space="preserve"> PAGEREF _Toc133765203 \h </w:instrText>
            </w:r>
            <w:r>
              <w:rPr>
                <w:noProof/>
                <w:webHidden/>
              </w:rPr>
            </w:r>
          </w:ins>
          <w:r>
            <w:rPr>
              <w:noProof/>
              <w:webHidden/>
            </w:rPr>
            <w:fldChar w:fldCharType="separate"/>
          </w:r>
          <w:ins w:id="62" w:author="Nate Bachmeier [AWS-SA]" w:date="2023-04-30T16:39:00Z">
            <w:r>
              <w:rPr>
                <w:noProof/>
                <w:webHidden/>
              </w:rPr>
              <w:t>53</w:t>
            </w:r>
            <w:r>
              <w:rPr>
                <w:noProof/>
                <w:webHidden/>
              </w:rPr>
              <w:fldChar w:fldCharType="end"/>
            </w:r>
            <w:r w:rsidRPr="003F0F37">
              <w:rPr>
                <w:rStyle w:val="Hyperlink"/>
                <w:noProof/>
              </w:rPr>
              <w:fldChar w:fldCharType="end"/>
            </w:r>
          </w:ins>
        </w:p>
        <w:p w14:paraId="057F2921" w14:textId="0D2B5BDB" w:rsidR="001825BE" w:rsidRDefault="001825BE">
          <w:pPr>
            <w:pStyle w:val="TOC2"/>
            <w:rPr>
              <w:ins w:id="63" w:author="Nate Bachmeier [AWS-SA]" w:date="2023-04-30T16:39:00Z"/>
              <w:rFonts w:asciiTheme="minorHAnsi" w:eastAsiaTheme="minorEastAsia" w:hAnsiTheme="minorHAnsi" w:cstheme="minorBidi"/>
              <w:noProof/>
              <w:kern w:val="2"/>
              <w:sz w:val="22"/>
              <w:szCs w:val="22"/>
              <w14:ligatures w14:val="standardContextual"/>
            </w:rPr>
          </w:pPr>
          <w:ins w:id="6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Computer vision and autonomous driving</w:t>
            </w:r>
            <w:r>
              <w:rPr>
                <w:noProof/>
                <w:webHidden/>
              </w:rPr>
              <w:tab/>
            </w:r>
            <w:r>
              <w:rPr>
                <w:noProof/>
                <w:webHidden/>
              </w:rPr>
              <w:fldChar w:fldCharType="begin"/>
            </w:r>
            <w:r>
              <w:rPr>
                <w:noProof/>
                <w:webHidden/>
              </w:rPr>
              <w:instrText xml:space="preserve"> PAGEREF _Toc133765204 \h </w:instrText>
            </w:r>
            <w:r>
              <w:rPr>
                <w:noProof/>
                <w:webHidden/>
              </w:rPr>
            </w:r>
          </w:ins>
          <w:r>
            <w:rPr>
              <w:noProof/>
              <w:webHidden/>
            </w:rPr>
            <w:fldChar w:fldCharType="separate"/>
          </w:r>
          <w:ins w:id="65" w:author="Nate Bachmeier [AWS-SA]" w:date="2023-04-30T16:39:00Z">
            <w:r>
              <w:rPr>
                <w:noProof/>
                <w:webHidden/>
              </w:rPr>
              <w:t>55</w:t>
            </w:r>
            <w:r>
              <w:rPr>
                <w:noProof/>
                <w:webHidden/>
              </w:rPr>
              <w:fldChar w:fldCharType="end"/>
            </w:r>
            <w:r w:rsidRPr="003F0F37">
              <w:rPr>
                <w:rStyle w:val="Hyperlink"/>
                <w:noProof/>
              </w:rPr>
              <w:fldChar w:fldCharType="end"/>
            </w:r>
          </w:ins>
        </w:p>
        <w:p w14:paraId="7A597EFF" w14:textId="602C1A4D" w:rsidR="001825BE" w:rsidRDefault="001825BE">
          <w:pPr>
            <w:pStyle w:val="TOC2"/>
            <w:rPr>
              <w:ins w:id="66" w:author="Nate Bachmeier [AWS-SA]" w:date="2023-04-30T16:39:00Z"/>
              <w:rFonts w:asciiTheme="minorHAnsi" w:eastAsiaTheme="minorEastAsia" w:hAnsiTheme="minorHAnsi" w:cstheme="minorBidi"/>
              <w:noProof/>
              <w:kern w:val="2"/>
              <w:sz w:val="22"/>
              <w:szCs w:val="22"/>
              <w14:ligatures w14:val="standardContextual"/>
            </w:rPr>
          </w:pPr>
          <w:ins w:id="6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How does the reproducibility crisis impact ML design</w:t>
            </w:r>
            <w:r>
              <w:rPr>
                <w:noProof/>
                <w:webHidden/>
              </w:rPr>
              <w:tab/>
            </w:r>
            <w:r>
              <w:rPr>
                <w:noProof/>
                <w:webHidden/>
              </w:rPr>
              <w:fldChar w:fldCharType="begin"/>
            </w:r>
            <w:r>
              <w:rPr>
                <w:noProof/>
                <w:webHidden/>
              </w:rPr>
              <w:instrText xml:space="preserve"> PAGEREF _Toc133765205 \h </w:instrText>
            </w:r>
            <w:r>
              <w:rPr>
                <w:noProof/>
                <w:webHidden/>
              </w:rPr>
            </w:r>
          </w:ins>
          <w:r>
            <w:rPr>
              <w:noProof/>
              <w:webHidden/>
            </w:rPr>
            <w:fldChar w:fldCharType="separate"/>
          </w:r>
          <w:ins w:id="68" w:author="Nate Bachmeier [AWS-SA]" w:date="2023-04-30T16:39:00Z">
            <w:r>
              <w:rPr>
                <w:noProof/>
                <w:webHidden/>
              </w:rPr>
              <w:t>64</w:t>
            </w:r>
            <w:r>
              <w:rPr>
                <w:noProof/>
                <w:webHidden/>
              </w:rPr>
              <w:fldChar w:fldCharType="end"/>
            </w:r>
            <w:r w:rsidRPr="003F0F37">
              <w:rPr>
                <w:rStyle w:val="Hyperlink"/>
                <w:noProof/>
              </w:rPr>
              <w:fldChar w:fldCharType="end"/>
            </w:r>
          </w:ins>
        </w:p>
        <w:p w14:paraId="5669FCB0" w14:textId="4B0B42F2" w:rsidR="001825BE" w:rsidRDefault="001825BE">
          <w:pPr>
            <w:pStyle w:val="TOC2"/>
            <w:rPr>
              <w:ins w:id="69" w:author="Nate Bachmeier [AWS-SA]" w:date="2023-04-30T16:39:00Z"/>
              <w:rFonts w:asciiTheme="minorHAnsi" w:eastAsiaTheme="minorEastAsia" w:hAnsiTheme="minorHAnsi" w:cstheme="minorBidi"/>
              <w:noProof/>
              <w:kern w:val="2"/>
              <w:sz w:val="22"/>
              <w:szCs w:val="22"/>
              <w14:ligatures w14:val="standardContextual"/>
            </w:rPr>
          </w:pPr>
          <w:ins w:id="7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Ethical Considerations of AI</w:t>
            </w:r>
            <w:r>
              <w:rPr>
                <w:noProof/>
                <w:webHidden/>
              </w:rPr>
              <w:tab/>
            </w:r>
            <w:r>
              <w:rPr>
                <w:noProof/>
                <w:webHidden/>
              </w:rPr>
              <w:fldChar w:fldCharType="begin"/>
            </w:r>
            <w:r>
              <w:rPr>
                <w:noProof/>
                <w:webHidden/>
              </w:rPr>
              <w:instrText xml:space="preserve"> PAGEREF _Toc133765206 \h </w:instrText>
            </w:r>
            <w:r>
              <w:rPr>
                <w:noProof/>
                <w:webHidden/>
              </w:rPr>
            </w:r>
          </w:ins>
          <w:r>
            <w:rPr>
              <w:noProof/>
              <w:webHidden/>
            </w:rPr>
            <w:fldChar w:fldCharType="separate"/>
          </w:r>
          <w:ins w:id="71" w:author="Nate Bachmeier [AWS-SA]" w:date="2023-04-30T16:39:00Z">
            <w:r>
              <w:rPr>
                <w:noProof/>
                <w:webHidden/>
              </w:rPr>
              <w:t>70</w:t>
            </w:r>
            <w:r>
              <w:rPr>
                <w:noProof/>
                <w:webHidden/>
              </w:rPr>
              <w:fldChar w:fldCharType="end"/>
            </w:r>
            <w:r w:rsidRPr="003F0F37">
              <w:rPr>
                <w:rStyle w:val="Hyperlink"/>
                <w:noProof/>
              </w:rPr>
              <w:fldChar w:fldCharType="end"/>
            </w:r>
          </w:ins>
        </w:p>
        <w:p w14:paraId="3B0FD61D" w14:textId="1EEA601E" w:rsidR="001825BE" w:rsidRDefault="001825BE">
          <w:pPr>
            <w:pStyle w:val="TOC2"/>
            <w:rPr>
              <w:ins w:id="72" w:author="Nate Bachmeier [AWS-SA]" w:date="2023-04-30T16:39:00Z"/>
              <w:rFonts w:asciiTheme="minorHAnsi" w:eastAsiaTheme="minorEastAsia" w:hAnsiTheme="minorHAnsi" w:cstheme="minorBidi"/>
              <w:noProof/>
              <w:kern w:val="2"/>
              <w:sz w:val="22"/>
              <w:szCs w:val="22"/>
              <w14:ligatures w14:val="standardContextual"/>
            </w:rPr>
          </w:pPr>
          <w:ins w:id="7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_Toc133765207 \h </w:instrText>
            </w:r>
            <w:r>
              <w:rPr>
                <w:noProof/>
                <w:webHidden/>
              </w:rPr>
            </w:r>
          </w:ins>
          <w:r>
            <w:rPr>
              <w:noProof/>
              <w:webHidden/>
            </w:rPr>
            <w:fldChar w:fldCharType="separate"/>
          </w:r>
          <w:ins w:id="74" w:author="Nate Bachmeier [AWS-SA]" w:date="2023-04-30T16:39:00Z">
            <w:r>
              <w:rPr>
                <w:noProof/>
                <w:webHidden/>
              </w:rPr>
              <w:t>76</w:t>
            </w:r>
            <w:r>
              <w:rPr>
                <w:noProof/>
                <w:webHidden/>
              </w:rPr>
              <w:fldChar w:fldCharType="end"/>
            </w:r>
            <w:r w:rsidRPr="003F0F37">
              <w:rPr>
                <w:rStyle w:val="Hyperlink"/>
                <w:noProof/>
              </w:rPr>
              <w:fldChar w:fldCharType="end"/>
            </w:r>
          </w:ins>
        </w:p>
        <w:p w14:paraId="6995D8C5" w14:textId="09F92BB8" w:rsidR="001825BE" w:rsidRDefault="001825BE">
          <w:pPr>
            <w:pStyle w:val="TOC1"/>
            <w:rPr>
              <w:ins w:id="75" w:author="Nate Bachmeier [AWS-SA]" w:date="2023-04-30T16:39:00Z"/>
              <w:rFonts w:asciiTheme="minorHAnsi" w:eastAsiaTheme="minorEastAsia" w:hAnsiTheme="minorHAnsi" w:cstheme="minorBidi"/>
              <w:noProof/>
              <w:kern w:val="2"/>
              <w:sz w:val="22"/>
              <w14:ligatures w14:val="standardContextual"/>
            </w:rPr>
          </w:pPr>
          <w:ins w:id="7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3: Research Method</w:t>
            </w:r>
            <w:r>
              <w:rPr>
                <w:noProof/>
                <w:webHidden/>
              </w:rPr>
              <w:tab/>
            </w:r>
            <w:r>
              <w:rPr>
                <w:noProof/>
                <w:webHidden/>
              </w:rPr>
              <w:fldChar w:fldCharType="begin"/>
            </w:r>
            <w:r>
              <w:rPr>
                <w:noProof/>
                <w:webHidden/>
              </w:rPr>
              <w:instrText xml:space="preserve"> PAGEREF _Toc133765208 \h </w:instrText>
            </w:r>
            <w:r>
              <w:rPr>
                <w:noProof/>
                <w:webHidden/>
              </w:rPr>
            </w:r>
          </w:ins>
          <w:r>
            <w:rPr>
              <w:noProof/>
              <w:webHidden/>
            </w:rPr>
            <w:fldChar w:fldCharType="separate"/>
          </w:r>
          <w:ins w:id="77" w:author="Nate Bachmeier [AWS-SA]" w:date="2023-04-30T16:39:00Z">
            <w:r>
              <w:rPr>
                <w:noProof/>
                <w:webHidden/>
              </w:rPr>
              <w:t>78</w:t>
            </w:r>
            <w:r>
              <w:rPr>
                <w:noProof/>
                <w:webHidden/>
              </w:rPr>
              <w:fldChar w:fldCharType="end"/>
            </w:r>
            <w:r w:rsidRPr="003F0F37">
              <w:rPr>
                <w:rStyle w:val="Hyperlink"/>
                <w:noProof/>
              </w:rPr>
              <w:fldChar w:fldCharType="end"/>
            </w:r>
          </w:ins>
        </w:p>
        <w:p w14:paraId="34A9ED49" w14:textId="47B6D073" w:rsidR="001825BE" w:rsidRDefault="001825BE">
          <w:pPr>
            <w:pStyle w:val="TOC2"/>
            <w:rPr>
              <w:ins w:id="78" w:author="Nate Bachmeier [AWS-SA]" w:date="2023-04-30T16:39:00Z"/>
              <w:rFonts w:asciiTheme="minorHAnsi" w:eastAsiaTheme="minorEastAsia" w:hAnsiTheme="minorHAnsi" w:cstheme="minorBidi"/>
              <w:noProof/>
              <w:kern w:val="2"/>
              <w:sz w:val="22"/>
              <w:szCs w:val="22"/>
              <w14:ligatures w14:val="standardContextual"/>
            </w:rPr>
          </w:pPr>
          <w:ins w:id="7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"_Toc133765209"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Research Methodology and Design</w:t>
            </w:r>
            <w:r>
              <w:rPr>
                <w:noProof/>
                <w:webHidden/>
              </w:rPr>
              <w:tab/>
            </w:r>
            <w:r>
              <w:rPr>
                <w:noProof/>
                <w:webHidden/>
              </w:rPr>
              <w:fldChar w:fldCharType="begin"/>
            </w:r>
            <w:r>
              <w:rPr>
                <w:noProof/>
                <w:webHidden/>
              </w:rPr>
              <w:instrText xml:space="preserve"> PAGEREF _Toc133765209 \h </w:instrText>
            </w:r>
            <w:r>
              <w:rPr>
                <w:noProof/>
                <w:webHidden/>
              </w:rPr>
            </w:r>
          </w:ins>
          <w:r>
            <w:rPr>
              <w:noProof/>
              <w:webHidden/>
            </w:rPr>
            <w:fldChar w:fldCharType="separate"/>
          </w:r>
          <w:ins w:id="80" w:author="Nate Bachmeier [AWS-SA]" w:date="2023-04-30T16:39:00Z">
            <w:r>
              <w:rPr>
                <w:noProof/>
                <w:webHidden/>
              </w:rPr>
              <w:t>78</w:t>
            </w:r>
            <w:r>
              <w:rPr>
                <w:noProof/>
                <w:webHidden/>
              </w:rPr>
              <w:fldChar w:fldCharType="end"/>
            </w:r>
            <w:r w:rsidRPr="003F0F37">
              <w:rPr>
                <w:rStyle w:val="Hyperlink"/>
                <w:noProof/>
              </w:rPr>
              <w:fldChar w:fldCharType="end"/>
            </w:r>
          </w:ins>
        </w:p>
        <w:p w14:paraId="7600DCB0" w14:textId="016EB3D2" w:rsidR="001825BE" w:rsidRDefault="001825BE">
          <w:pPr>
            <w:pStyle w:val="TOC2"/>
            <w:rPr>
              <w:ins w:id="81" w:author="Nate Bachmeier [AWS-SA]" w:date="2023-04-30T16:39:00Z"/>
              <w:rFonts w:asciiTheme="minorHAnsi" w:eastAsiaTheme="minorEastAsia" w:hAnsiTheme="minorHAnsi" w:cstheme="minorBidi"/>
              <w:noProof/>
              <w:kern w:val="2"/>
              <w:sz w:val="22"/>
              <w:szCs w:val="22"/>
              <w14:ligatures w14:val="standardContextual"/>
            </w:rPr>
          </w:pPr>
          <w:ins w:id="8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Population and Sample</w:t>
            </w:r>
            <w:r>
              <w:rPr>
                <w:noProof/>
                <w:webHidden/>
              </w:rPr>
              <w:tab/>
            </w:r>
            <w:r>
              <w:rPr>
                <w:noProof/>
                <w:webHidden/>
              </w:rPr>
              <w:fldChar w:fldCharType="begin"/>
            </w:r>
            <w:r>
              <w:rPr>
                <w:noProof/>
                <w:webHidden/>
              </w:rPr>
              <w:instrText xml:space="preserve"> PAGEREF _Toc133765210 \h </w:instrText>
            </w:r>
            <w:r>
              <w:rPr>
                <w:noProof/>
                <w:webHidden/>
              </w:rPr>
            </w:r>
          </w:ins>
          <w:r>
            <w:rPr>
              <w:noProof/>
              <w:webHidden/>
            </w:rPr>
            <w:fldChar w:fldCharType="separate"/>
          </w:r>
          <w:ins w:id="83" w:author="Nate Bachmeier [AWS-SA]" w:date="2023-04-30T16:39:00Z">
            <w:r>
              <w:rPr>
                <w:noProof/>
                <w:webHidden/>
              </w:rPr>
              <w:t>79</w:t>
            </w:r>
            <w:r>
              <w:rPr>
                <w:noProof/>
                <w:webHidden/>
              </w:rPr>
              <w:fldChar w:fldCharType="end"/>
            </w:r>
            <w:r w:rsidRPr="003F0F37">
              <w:rPr>
                <w:rStyle w:val="Hyperlink"/>
                <w:noProof/>
              </w:rPr>
              <w:fldChar w:fldCharType="end"/>
            </w:r>
          </w:ins>
        </w:p>
        <w:p w14:paraId="1A1F3D9B" w14:textId="0E992AAA" w:rsidR="001825BE" w:rsidRDefault="001825BE">
          <w:pPr>
            <w:pStyle w:val="TOC2"/>
            <w:rPr>
              <w:ins w:id="84" w:author="Nate Bachmeier [AWS-SA]" w:date="2023-04-30T16:39:00Z"/>
              <w:rFonts w:asciiTheme="minorHAnsi" w:eastAsiaTheme="minorEastAsia" w:hAnsiTheme="minorHAnsi" w:cstheme="minorBidi"/>
              <w:noProof/>
              <w:kern w:val="2"/>
              <w:sz w:val="22"/>
              <w:szCs w:val="22"/>
              <w14:ligatures w14:val="standardContextual"/>
            </w:rPr>
          </w:pPr>
          <w:ins w:id="85"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Instrumentation</w:t>
            </w:r>
            <w:r>
              <w:rPr>
                <w:noProof/>
                <w:webHidden/>
              </w:rPr>
              <w:tab/>
            </w:r>
            <w:r>
              <w:rPr>
                <w:noProof/>
                <w:webHidden/>
              </w:rPr>
              <w:fldChar w:fldCharType="begin"/>
            </w:r>
            <w:r>
              <w:rPr>
                <w:noProof/>
                <w:webHidden/>
              </w:rPr>
              <w:instrText xml:space="preserve"> PAGEREF _Toc133765211 \h </w:instrText>
            </w:r>
            <w:r>
              <w:rPr>
                <w:noProof/>
                <w:webHidden/>
              </w:rPr>
            </w:r>
          </w:ins>
          <w:r>
            <w:rPr>
              <w:noProof/>
              <w:webHidden/>
            </w:rPr>
            <w:fldChar w:fldCharType="separate"/>
          </w:r>
          <w:ins w:id="86" w:author="Nate Bachmeier [AWS-SA]" w:date="2023-04-30T16:39:00Z">
            <w:r>
              <w:rPr>
                <w:noProof/>
                <w:webHidden/>
              </w:rPr>
              <w:t>80</w:t>
            </w:r>
            <w:r>
              <w:rPr>
                <w:noProof/>
                <w:webHidden/>
              </w:rPr>
              <w:fldChar w:fldCharType="end"/>
            </w:r>
            <w:r w:rsidRPr="003F0F37">
              <w:rPr>
                <w:rStyle w:val="Hyperlink"/>
                <w:noProof/>
              </w:rPr>
              <w:fldChar w:fldCharType="end"/>
            </w:r>
          </w:ins>
        </w:p>
        <w:p w14:paraId="3B8B2BEA" w14:textId="4D7AF26D" w:rsidR="001825BE" w:rsidRDefault="001825BE">
          <w:pPr>
            <w:pStyle w:val="TOC2"/>
            <w:rPr>
              <w:ins w:id="87" w:author="Nate Bachmeier [AWS-SA]" w:date="2023-04-30T16:39:00Z"/>
              <w:rFonts w:asciiTheme="minorHAnsi" w:eastAsiaTheme="minorEastAsia" w:hAnsiTheme="minorHAnsi" w:cstheme="minorBidi"/>
              <w:noProof/>
              <w:kern w:val="2"/>
              <w:sz w:val="22"/>
              <w:szCs w:val="22"/>
              <w14:ligatures w14:val="standardContextual"/>
            </w:rPr>
          </w:pPr>
          <w:ins w:id="8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Study Procedures</w:t>
            </w:r>
            <w:r>
              <w:rPr>
                <w:noProof/>
                <w:webHidden/>
              </w:rPr>
              <w:tab/>
            </w:r>
            <w:r>
              <w:rPr>
                <w:noProof/>
                <w:webHidden/>
              </w:rPr>
              <w:fldChar w:fldCharType="begin"/>
            </w:r>
            <w:r>
              <w:rPr>
                <w:noProof/>
                <w:webHidden/>
              </w:rPr>
              <w:instrText xml:space="preserve"> PAGEREF _Toc133765212 \h </w:instrText>
            </w:r>
            <w:r>
              <w:rPr>
                <w:noProof/>
                <w:webHidden/>
              </w:rPr>
            </w:r>
          </w:ins>
          <w:r>
            <w:rPr>
              <w:noProof/>
              <w:webHidden/>
            </w:rPr>
            <w:fldChar w:fldCharType="separate"/>
          </w:r>
          <w:ins w:id="89" w:author="Nate Bachmeier [AWS-SA]" w:date="2023-04-30T16:39:00Z">
            <w:r>
              <w:rPr>
                <w:noProof/>
                <w:webHidden/>
              </w:rPr>
              <w:t>80</w:t>
            </w:r>
            <w:r>
              <w:rPr>
                <w:noProof/>
                <w:webHidden/>
              </w:rPr>
              <w:fldChar w:fldCharType="end"/>
            </w:r>
            <w:r w:rsidRPr="003F0F37">
              <w:rPr>
                <w:rStyle w:val="Hyperlink"/>
                <w:noProof/>
              </w:rPr>
              <w:fldChar w:fldCharType="end"/>
            </w:r>
          </w:ins>
        </w:p>
        <w:p w14:paraId="65208A38" w14:textId="5FE221F6" w:rsidR="001825BE" w:rsidRDefault="001825BE">
          <w:pPr>
            <w:pStyle w:val="TOC2"/>
            <w:rPr>
              <w:ins w:id="90" w:author="Nate Bachmeier [AWS-SA]" w:date="2023-04-30T16:39:00Z"/>
              <w:rFonts w:asciiTheme="minorHAnsi" w:eastAsiaTheme="minorEastAsia" w:hAnsiTheme="minorHAnsi" w:cstheme="minorBidi"/>
              <w:noProof/>
              <w:kern w:val="2"/>
              <w:sz w:val="22"/>
              <w:szCs w:val="22"/>
              <w14:ligatures w14:val="standardContextual"/>
            </w:rPr>
          </w:pPr>
          <w:ins w:id="9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Data Analysis</w:t>
            </w:r>
            <w:r>
              <w:rPr>
                <w:noProof/>
                <w:webHidden/>
              </w:rPr>
              <w:tab/>
            </w:r>
            <w:r>
              <w:rPr>
                <w:noProof/>
                <w:webHidden/>
              </w:rPr>
              <w:fldChar w:fldCharType="begin"/>
            </w:r>
            <w:r>
              <w:rPr>
                <w:noProof/>
                <w:webHidden/>
              </w:rPr>
              <w:instrText xml:space="preserve"> PAGEREF _Toc133765213 \h </w:instrText>
            </w:r>
            <w:r>
              <w:rPr>
                <w:noProof/>
                <w:webHidden/>
              </w:rPr>
            </w:r>
          </w:ins>
          <w:r>
            <w:rPr>
              <w:noProof/>
              <w:webHidden/>
            </w:rPr>
            <w:fldChar w:fldCharType="separate"/>
          </w:r>
          <w:ins w:id="92" w:author="Nate Bachmeier [AWS-SA]" w:date="2023-04-30T16:39:00Z">
            <w:r>
              <w:rPr>
                <w:noProof/>
                <w:webHidden/>
              </w:rPr>
              <w:t>90</w:t>
            </w:r>
            <w:r>
              <w:rPr>
                <w:noProof/>
                <w:webHidden/>
              </w:rPr>
              <w:fldChar w:fldCharType="end"/>
            </w:r>
            <w:r w:rsidRPr="003F0F37">
              <w:rPr>
                <w:rStyle w:val="Hyperlink"/>
                <w:noProof/>
              </w:rPr>
              <w:fldChar w:fldCharType="end"/>
            </w:r>
          </w:ins>
        </w:p>
        <w:p w14:paraId="2C637ADC" w14:textId="4F61CE50" w:rsidR="001825BE" w:rsidRDefault="001825BE">
          <w:pPr>
            <w:pStyle w:val="TOC2"/>
            <w:rPr>
              <w:ins w:id="93" w:author="Nate Bachmeier [AWS-SA]" w:date="2023-04-30T16:39:00Z"/>
              <w:rFonts w:asciiTheme="minorHAnsi" w:eastAsiaTheme="minorEastAsia" w:hAnsiTheme="minorHAnsi" w:cstheme="minorBidi"/>
              <w:noProof/>
              <w:kern w:val="2"/>
              <w:sz w:val="22"/>
              <w:szCs w:val="22"/>
              <w14:ligatures w14:val="standardContextual"/>
            </w:rPr>
          </w:pPr>
          <w:ins w:id="9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Assumptions</w:t>
            </w:r>
            <w:r>
              <w:rPr>
                <w:noProof/>
                <w:webHidden/>
              </w:rPr>
              <w:tab/>
            </w:r>
            <w:r>
              <w:rPr>
                <w:noProof/>
                <w:webHidden/>
              </w:rPr>
              <w:fldChar w:fldCharType="begin"/>
            </w:r>
            <w:r>
              <w:rPr>
                <w:noProof/>
                <w:webHidden/>
              </w:rPr>
              <w:instrText xml:space="preserve"> PAGEREF _Toc133765214 \h </w:instrText>
            </w:r>
            <w:r>
              <w:rPr>
                <w:noProof/>
                <w:webHidden/>
              </w:rPr>
            </w:r>
          </w:ins>
          <w:r>
            <w:rPr>
              <w:noProof/>
              <w:webHidden/>
            </w:rPr>
            <w:fldChar w:fldCharType="separate"/>
          </w:r>
          <w:ins w:id="95" w:author="Nate Bachmeier [AWS-SA]" w:date="2023-04-30T16:39:00Z">
            <w:r>
              <w:rPr>
                <w:noProof/>
                <w:webHidden/>
              </w:rPr>
              <w:t>94</w:t>
            </w:r>
            <w:r>
              <w:rPr>
                <w:noProof/>
                <w:webHidden/>
              </w:rPr>
              <w:fldChar w:fldCharType="end"/>
            </w:r>
            <w:r w:rsidRPr="003F0F37">
              <w:rPr>
                <w:rStyle w:val="Hyperlink"/>
                <w:noProof/>
              </w:rPr>
              <w:fldChar w:fldCharType="end"/>
            </w:r>
          </w:ins>
        </w:p>
        <w:p w14:paraId="7F6D0EB4" w14:textId="54BEDB88" w:rsidR="001825BE" w:rsidRDefault="001825BE">
          <w:pPr>
            <w:pStyle w:val="TOC2"/>
            <w:rPr>
              <w:ins w:id="96" w:author="Nate Bachmeier [AWS-SA]" w:date="2023-04-30T16:39:00Z"/>
              <w:rFonts w:asciiTheme="minorHAnsi" w:eastAsiaTheme="minorEastAsia" w:hAnsiTheme="minorHAnsi" w:cstheme="minorBidi"/>
              <w:noProof/>
              <w:kern w:val="2"/>
              <w:sz w:val="22"/>
              <w:szCs w:val="22"/>
              <w14:ligatures w14:val="standardContextual"/>
            </w:rPr>
          </w:pPr>
          <w:ins w:id="9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Limitations</w:t>
            </w:r>
            <w:r>
              <w:rPr>
                <w:noProof/>
                <w:webHidden/>
              </w:rPr>
              <w:tab/>
            </w:r>
            <w:r>
              <w:rPr>
                <w:noProof/>
                <w:webHidden/>
              </w:rPr>
              <w:fldChar w:fldCharType="begin"/>
            </w:r>
            <w:r>
              <w:rPr>
                <w:noProof/>
                <w:webHidden/>
              </w:rPr>
              <w:instrText xml:space="preserve"> PAGEREF _Toc133765215 \h </w:instrText>
            </w:r>
            <w:r>
              <w:rPr>
                <w:noProof/>
                <w:webHidden/>
              </w:rPr>
            </w:r>
          </w:ins>
          <w:r>
            <w:rPr>
              <w:noProof/>
              <w:webHidden/>
            </w:rPr>
            <w:fldChar w:fldCharType="separate"/>
          </w:r>
          <w:ins w:id="98" w:author="Nate Bachmeier [AWS-SA]" w:date="2023-04-30T16:39:00Z">
            <w:r>
              <w:rPr>
                <w:noProof/>
                <w:webHidden/>
              </w:rPr>
              <w:t>95</w:t>
            </w:r>
            <w:r>
              <w:rPr>
                <w:noProof/>
                <w:webHidden/>
              </w:rPr>
              <w:fldChar w:fldCharType="end"/>
            </w:r>
            <w:r w:rsidRPr="003F0F37">
              <w:rPr>
                <w:rStyle w:val="Hyperlink"/>
                <w:noProof/>
              </w:rPr>
              <w:fldChar w:fldCharType="end"/>
            </w:r>
          </w:ins>
        </w:p>
        <w:p w14:paraId="15DA05DB" w14:textId="77D201B3" w:rsidR="001825BE" w:rsidRDefault="001825BE">
          <w:pPr>
            <w:pStyle w:val="TOC2"/>
            <w:rPr>
              <w:ins w:id="99" w:author="Nate Bachmeier [AWS-SA]" w:date="2023-04-30T16:39:00Z"/>
              <w:rFonts w:asciiTheme="minorHAnsi" w:eastAsiaTheme="minorEastAsia" w:hAnsiTheme="minorHAnsi" w:cstheme="minorBidi"/>
              <w:noProof/>
              <w:kern w:val="2"/>
              <w:sz w:val="22"/>
              <w:szCs w:val="22"/>
              <w14:ligatures w14:val="standardContextual"/>
            </w:rPr>
          </w:pPr>
          <w:ins w:id="10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Delimitations</w:t>
            </w:r>
            <w:r>
              <w:rPr>
                <w:noProof/>
                <w:webHidden/>
              </w:rPr>
              <w:tab/>
            </w:r>
            <w:r>
              <w:rPr>
                <w:noProof/>
                <w:webHidden/>
              </w:rPr>
              <w:fldChar w:fldCharType="begin"/>
            </w:r>
            <w:r>
              <w:rPr>
                <w:noProof/>
                <w:webHidden/>
              </w:rPr>
              <w:instrText xml:space="preserve"> PAGEREF _Toc133765216 \h </w:instrText>
            </w:r>
            <w:r>
              <w:rPr>
                <w:noProof/>
                <w:webHidden/>
              </w:rPr>
            </w:r>
          </w:ins>
          <w:r>
            <w:rPr>
              <w:noProof/>
              <w:webHidden/>
            </w:rPr>
            <w:fldChar w:fldCharType="separate"/>
          </w:r>
          <w:ins w:id="101" w:author="Nate Bachmeier [AWS-SA]" w:date="2023-04-30T16:39:00Z">
            <w:r>
              <w:rPr>
                <w:noProof/>
                <w:webHidden/>
              </w:rPr>
              <w:t>95</w:t>
            </w:r>
            <w:r>
              <w:rPr>
                <w:noProof/>
                <w:webHidden/>
              </w:rPr>
              <w:fldChar w:fldCharType="end"/>
            </w:r>
            <w:r w:rsidRPr="003F0F37">
              <w:rPr>
                <w:rStyle w:val="Hyperlink"/>
                <w:noProof/>
              </w:rPr>
              <w:fldChar w:fldCharType="end"/>
            </w:r>
          </w:ins>
        </w:p>
        <w:p w14:paraId="681F5CC7" w14:textId="3729B4D2" w:rsidR="001825BE" w:rsidRDefault="001825BE">
          <w:pPr>
            <w:pStyle w:val="TOC2"/>
            <w:rPr>
              <w:ins w:id="102" w:author="Nate Bachmeier [AWS-SA]" w:date="2023-04-30T16:39:00Z"/>
              <w:rFonts w:asciiTheme="minorHAnsi" w:eastAsiaTheme="minorEastAsia" w:hAnsiTheme="minorHAnsi" w:cstheme="minorBidi"/>
              <w:noProof/>
              <w:kern w:val="2"/>
              <w:sz w:val="22"/>
              <w:szCs w:val="22"/>
              <w14:ligatures w14:val="standardContextual"/>
            </w:rPr>
          </w:pPr>
          <w:ins w:id="10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Ethical Assurances</w:t>
            </w:r>
            <w:r>
              <w:rPr>
                <w:noProof/>
                <w:webHidden/>
              </w:rPr>
              <w:tab/>
            </w:r>
            <w:r>
              <w:rPr>
                <w:noProof/>
                <w:webHidden/>
              </w:rPr>
              <w:fldChar w:fldCharType="begin"/>
            </w:r>
            <w:r>
              <w:rPr>
                <w:noProof/>
                <w:webHidden/>
              </w:rPr>
              <w:instrText xml:space="preserve"> PAGEREF _Toc133765217 \h </w:instrText>
            </w:r>
            <w:r>
              <w:rPr>
                <w:noProof/>
                <w:webHidden/>
              </w:rPr>
            </w:r>
          </w:ins>
          <w:r>
            <w:rPr>
              <w:noProof/>
              <w:webHidden/>
            </w:rPr>
            <w:fldChar w:fldCharType="separate"/>
          </w:r>
          <w:ins w:id="104" w:author="Nate Bachmeier [AWS-SA]" w:date="2023-04-30T16:39:00Z">
            <w:r>
              <w:rPr>
                <w:noProof/>
                <w:webHidden/>
              </w:rPr>
              <w:t>96</w:t>
            </w:r>
            <w:r>
              <w:rPr>
                <w:noProof/>
                <w:webHidden/>
              </w:rPr>
              <w:fldChar w:fldCharType="end"/>
            </w:r>
            <w:r w:rsidRPr="003F0F37">
              <w:rPr>
                <w:rStyle w:val="Hyperlink"/>
                <w:noProof/>
              </w:rPr>
              <w:fldChar w:fldCharType="end"/>
            </w:r>
          </w:ins>
        </w:p>
        <w:p w14:paraId="16371D4E" w14:textId="40935281" w:rsidR="001825BE" w:rsidRDefault="001825BE">
          <w:pPr>
            <w:pStyle w:val="TOC2"/>
            <w:rPr>
              <w:ins w:id="105" w:author="Nate Bachmeier [AWS-SA]" w:date="2023-04-30T16:39:00Z"/>
              <w:rFonts w:asciiTheme="minorHAnsi" w:eastAsiaTheme="minorEastAsia" w:hAnsiTheme="minorHAnsi" w:cstheme="minorBidi"/>
              <w:noProof/>
              <w:kern w:val="2"/>
              <w:sz w:val="22"/>
              <w:szCs w:val="22"/>
              <w14:ligatures w14:val="standardContextual"/>
            </w:rPr>
          </w:pPr>
          <w:ins w:id="10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_Toc133765218 \h </w:instrText>
            </w:r>
            <w:r>
              <w:rPr>
                <w:noProof/>
                <w:webHidden/>
              </w:rPr>
            </w:r>
          </w:ins>
          <w:r>
            <w:rPr>
              <w:noProof/>
              <w:webHidden/>
            </w:rPr>
            <w:fldChar w:fldCharType="separate"/>
          </w:r>
          <w:ins w:id="107" w:author="Nate Bachmeier [AWS-SA]" w:date="2023-04-30T16:39:00Z">
            <w:r>
              <w:rPr>
                <w:noProof/>
                <w:webHidden/>
              </w:rPr>
              <w:t>98</w:t>
            </w:r>
            <w:r>
              <w:rPr>
                <w:noProof/>
                <w:webHidden/>
              </w:rPr>
              <w:fldChar w:fldCharType="end"/>
            </w:r>
            <w:r w:rsidRPr="003F0F37">
              <w:rPr>
                <w:rStyle w:val="Hyperlink"/>
                <w:noProof/>
              </w:rPr>
              <w:fldChar w:fldCharType="end"/>
            </w:r>
          </w:ins>
        </w:p>
        <w:p w14:paraId="5B6BF919" w14:textId="78B70EC9" w:rsidR="001825BE" w:rsidRDefault="001825BE">
          <w:pPr>
            <w:pStyle w:val="TOC1"/>
            <w:rPr>
              <w:ins w:id="108" w:author="Nate Bachmeier [AWS-SA]" w:date="2023-04-30T16:39:00Z"/>
              <w:rFonts w:asciiTheme="minorHAnsi" w:eastAsiaTheme="minorEastAsia" w:hAnsiTheme="minorHAnsi" w:cstheme="minorBidi"/>
              <w:noProof/>
              <w:kern w:val="2"/>
              <w:sz w:val="22"/>
              <w14:ligatures w14:val="standardContextual"/>
            </w:rPr>
          </w:pPr>
          <w:ins w:id="10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"_Toc133765219"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4: Findings</w:t>
            </w:r>
            <w:r>
              <w:rPr>
                <w:noProof/>
                <w:webHidden/>
              </w:rPr>
              <w:tab/>
            </w:r>
            <w:r>
              <w:rPr>
                <w:noProof/>
                <w:webHidden/>
              </w:rPr>
              <w:fldChar w:fldCharType="begin"/>
            </w:r>
            <w:r>
              <w:rPr>
                <w:noProof/>
                <w:webHidden/>
              </w:rPr>
              <w:instrText xml:space="preserve"> PAGEREF _Toc133765219 \h </w:instrText>
            </w:r>
            <w:r>
              <w:rPr>
                <w:noProof/>
                <w:webHidden/>
              </w:rPr>
            </w:r>
          </w:ins>
          <w:r>
            <w:rPr>
              <w:noProof/>
              <w:webHidden/>
            </w:rPr>
            <w:fldChar w:fldCharType="separate"/>
          </w:r>
          <w:ins w:id="110" w:author="Nate Bachmeier [AWS-SA]" w:date="2023-04-30T16:39:00Z">
            <w:r>
              <w:rPr>
                <w:noProof/>
                <w:webHidden/>
              </w:rPr>
              <w:t>100</w:t>
            </w:r>
            <w:r>
              <w:rPr>
                <w:noProof/>
                <w:webHidden/>
              </w:rPr>
              <w:fldChar w:fldCharType="end"/>
            </w:r>
            <w:r w:rsidRPr="003F0F37">
              <w:rPr>
                <w:rStyle w:val="Hyperlink"/>
                <w:noProof/>
              </w:rPr>
              <w:fldChar w:fldCharType="end"/>
            </w:r>
          </w:ins>
        </w:p>
        <w:p w14:paraId="58402406" w14:textId="0ED3B82B" w:rsidR="001825BE" w:rsidRDefault="001825BE">
          <w:pPr>
            <w:pStyle w:val="TOC2"/>
            <w:rPr>
              <w:ins w:id="111" w:author="Nate Bachmeier [AWS-SA]" w:date="2023-04-30T16:39:00Z"/>
              <w:rFonts w:asciiTheme="minorHAnsi" w:eastAsiaTheme="minorEastAsia" w:hAnsiTheme="minorHAnsi" w:cstheme="minorBidi"/>
              <w:noProof/>
              <w:kern w:val="2"/>
              <w:sz w:val="22"/>
              <w:szCs w:val="22"/>
              <w14:ligatures w14:val="standardContextual"/>
            </w:rPr>
          </w:pPr>
          <w:ins w:id="11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Validity and Reliability of the Data</w:t>
            </w:r>
            <w:r>
              <w:rPr>
                <w:noProof/>
                <w:webHidden/>
              </w:rPr>
              <w:tab/>
            </w:r>
            <w:r>
              <w:rPr>
                <w:noProof/>
                <w:webHidden/>
              </w:rPr>
              <w:fldChar w:fldCharType="begin"/>
            </w:r>
            <w:r>
              <w:rPr>
                <w:noProof/>
                <w:webHidden/>
              </w:rPr>
              <w:instrText xml:space="preserve"> PAGEREF _Toc133765220 \h </w:instrText>
            </w:r>
            <w:r>
              <w:rPr>
                <w:noProof/>
                <w:webHidden/>
              </w:rPr>
            </w:r>
          </w:ins>
          <w:r>
            <w:rPr>
              <w:noProof/>
              <w:webHidden/>
            </w:rPr>
            <w:fldChar w:fldCharType="separate"/>
          </w:r>
          <w:ins w:id="113" w:author="Nate Bachmeier [AWS-SA]" w:date="2023-04-30T16:39:00Z">
            <w:r>
              <w:rPr>
                <w:noProof/>
                <w:webHidden/>
              </w:rPr>
              <w:t>100</w:t>
            </w:r>
            <w:r>
              <w:rPr>
                <w:noProof/>
                <w:webHidden/>
              </w:rPr>
              <w:fldChar w:fldCharType="end"/>
            </w:r>
            <w:r w:rsidRPr="003F0F37">
              <w:rPr>
                <w:rStyle w:val="Hyperlink"/>
                <w:noProof/>
              </w:rPr>
              <w:fldChar w:fldCharType="end"/>
            </w:r>
          </w:ins>
        </w:p>
        <w:p w14:paraId="2FB2E242" w14:textId="55DAA57B" w:rsidR="001825BE" w:rsidRDefault="001825BE">
          <w:pPr>
            <w:pStyle w:val="TOC2"/>
            <w:rPr>
              <w:ins w:id="114" w:author="Nate Bachmeier [AWS-SA]" w:date="2023-04-30T16:39:00Z"/>
              <w:rFonts w:asciiTheme="minorHAnsi" w:eastAsiaTheme="minorEastAsia" w:hAnsiTheme="minorHAnsi" w:cstheme="minorBidi"/>
              <w:noProof/>
              <w:kern w:val="2"/>
              <w:sz w:val="22"/>
              <w:szCs w:val="22"/>
              <w14:ligatures w14:val="standardContextual"/>
            </w:rPr>
          </w:pPr>
          <w:ins w:id="115" w:author="Nate Bachmeier [AWS-SA]" w:date="2023-04-30T16:39:00Z">
            <w:r w:rsidRPr="003F0F37">
              <w:rPr>
                <w:rStyle w:val="Hyperlink"/>
                <w:noProof/>
              </w:rPr>
              <w:lastRenderedPageBreak/>
              <w:fldChar w:fldCharType="begin"/>
            </w:r>
            <w:r w:rsidRPr="003F0F37">
              <w:rPr>
                <w:rStyle w:val="Hyperlink"/>
                <w:noProof/>
              </w:rPr>
              <w:instrText xml:space="preserve"> </w:instrText>
            </w:r>
            <w:r>
              <w:rPr>
                <w:noProof/>
              </w:rPr>
              <w:instrText>HYPERLINK \l "_Toc133765221"</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Results</w:t>
            </w:r>
            <w:r>
              <w:rPr>
                <w:noProof/>
                <w:webHidden/>
              </w:rPr>
              <w:tab/>
            </w:r>
            <w:r>
              <w:rPr>
                <w:noProof/>
                <w:webHidden/>
              </w:rPr>
              <w:fldChar w:fldCharType="begin"/>
            </w:r>
            <w:r>
              <w:rPr>
                <w:noProof/>
                <w:webHidden/>
              </w:rPr>
              <w:instrText xml:space="preserve"> PAGEREF _Toc133765221 \h </w:instrText>
            </w:r>
            <w:r>
              <w:rPr>
                <w:noProof/>
                <w:webHidden/>
              </w:rPr>
            </w:r>
          </w:ins>
          <w:r>
            <w:rPr>
              <w:noProof/>
              <w:webHidden/>
            </w:rPr>
            <w:fldChar w:fldCharType="separate"/>
          </w:r>
          <w:ins w:id="116" w:author="Nate Bachmeier [AWS-SA]" w:date="2023-04-30T16:39:00Z">
            <w:r>
              <w:rPr>
                <w:noProof/>
                <w:webHidden/>
              </w:rPr>
              <w:t>101</w:t>
            </w:r>
            <w:r>
              <w:rPr>
                <w:noProof/>
                <w:webHidden/>
              </w:rPr>
              <w:fldChar w:fldCharType="end"/>
            </w:r>
            <w:r w:rsidRPr="003F0F37">
              <w:rPr>
                <w:rStyle w:val="Hyperlink"/>
                <w:noProof/>
              </w:rPr>
              <w:fldChar w:fldCharType="end"/>
            </w:r>
          </w:ins>
        </w:p>
        <w:p w14:paraId="7C9EBCEA" w14:textId="06218EE6" w:rsidR="001825BE" w:rsidRDefault="001825BE">
          <w:pPr>
            <w:pStyle w:val="TOC2"/>
            <w:rPr>
              <w:ins w:id="117" w:author="Nate Bachmeier [AWS-SA]" w:date="2023-04-30T16:39:00Z"/>
              <w:rFonts w:asciiTheme="minorHAnsi" w:eastAsiaTheme="minorEastAsia" w:hAnsiTheme="minorHAnsi" w:cstheme="minorBidi"/>
              <w:noProof/>
              <w:kern w:val="2"/>
              <w:sz w:val="22"/>
              <w:szCs w:val="22"/>
              <w14:ligatures w14:val="standardContextual"/>
            </w:rPr>
          </w:pPr>
          <w:ins w:id="118"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"_Toc133765222"</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Evaluation of the Findings</w:t>
            </w:r>
            <w:r>
              <w:rPr>
                <w:noProof/>
                <w:webHidden/>
              </w:rPr>
              <w:tab/>
            </w:r>
            <w:r>
              <w:rPr>
                <w:noProof/>
                <w:webHidden/>
              </w:rPr>
              <w:fldChar w:fldCharType="begin"/>
            </w:r>
            <w:r>
              <w:rPr>
                <w:noProof/>
                <w:webHidden/>
              </w:rPr>
              <w:instrText xml:space="preserve"> PAGEREF _Toc133765222 \h </w:instrText>
            </w:r>
            <w:r>
              <w:rPr>
                <w:noProof/>
                <w:webHidden/>
              </w:rPr>
            </w:r>
          </w:ins>
          <w:r>
            <w:rPr>
              <w:noProof/>
              <w:webHidden/>
            </w:rPr>
            <w:fldChar w:fldCharType="separate"/>
          </w:r>
          <w:ins w:id="119" w:author="Nate Bachmeier [AWS-SA]" w:date="2023-04-30T16:39:00Z">
            <w:r>
              <w:rPr>
                <w:noProof/>
                <w:webHidden/>
              </w:rPr>
              <w:t>113</w:t>
            </w:r>
            <w:r>
              <w:rPr>
                <w:noProof/>
                <w:webHidden/>
              </w:rPr>
              <w:fldChar w:fldCharType="end"/>
            </w:r>
            <w:r w:rsidRPr="003F0F37">
              <w:rPr>
                <w:rStyle w:val="Hyperlink"/>
                <w:noProof/>
              </w:rPr>
              <w:fldChar w:fldCharType="end"/>
            </w:r>
          </w:ins>
        </w:p>
        <w:p w14:paraId="70C24D06" w14:textId="214B2018" w:rsidR="001825BE" w:rsidRDefault="001825BE">
          <w:pPr>
            <w:pStyle w:val="TOC2"/>
            <w:rPr>
              <w:ins w:id="120" w:author="Nate Bachmeier [AWS-SA]" w:date="2023-04-30T16:39:00Z"/>
              <w:rFonts w:asciiTheme="minorHAnsi" w:eastAsiaTheme="minorEastAsia" w:hAnsiTheme="minorHAnsi" w:cstheme="minorBidi"/>
              <w:noProof/>
              <w:kern w:val="2"/>
              <w:sz w:val="22"/>
              <w:szCs w:val="22"/>
              <w14:ligatures w14:val="standardContextual"/>
            </w:rPr>
          </w:pPr>
          <w:ins w:id="121"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"_Toc133765223"</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Summary</w:t>
            </w:r>
            <w:r>
              <w:rPr>
                <w:noProof/>
                <w:webHidden/>
              </w:rPr>
              <w:tab/>
            </w:r>
            <w:r>
              <w:rPr>
                <w:noProof/>
                <w:webHidden/>
              </w:rPr>
              <w:fldChar w:fldCharType="begin"/>
            </w:r>
            <w:r>
              <w:rPr>
                <w:noProof/>
                <w:webHidden/>
              </w:rPr>
              <w:instrText xml:space="preserve"> PAGEREF _Toc133765223 \h </w:instrText>
            </w:r>
            <w:r>
              <w:rPr>
                <w:noProof/>
                <w:webHidden/>
              </w:rPr>
            </w:r>
          </w:ins>
          <w:r>
            <w:rPr>
              <w:noProof/>
              <w:webHidden/>
            </w:rPr>
            <w:fldChar w:fldCharType="separate"/>
          </w:r>
          <w:ins w:id="122" w:author="Nate Bachmeier [AWS-SA]" w:date="2023-04-30T16:39:00Z">
            <w:r>
              <w:rPr>
                <w:noProof/>
                <w:webHidden/>
              </w:rPr>
              <w:t>116</w:t>
            </w:r>
            <w:r>
              <w:rPr>
                <w:noProof/>
                <w:webHidden/>
              </w:rPr>
              <w:fldChar w:fldCharType="end"/>
            </w:r>
            <w:r w:rsidRPr="003F0F37">
              <w:rPr>
                <w:rStyle w:val="Hyperlink"/>
                <w:noProof/>
              </w:rPr>
              <w:fldChar w:fldCharType="end"/>
            </w:r>
          </w:ins>
        </w:p>
        <w:p w14:paraId="6911CE4C" w14:textId="675620C7" w:rsidR="001825BE" w:rsidRDefault="001825BE">
          <w:pPr>
            <w:pStyle w:val="TOC1"/>
            <w:rPr>
              <w:ins w:id="123" w:author="Nate Bachmeier [AWS-SA]" w:date="2023-04-30T16:39:00Z"/>
              <w:rFonts w:asciiTheme="minorHAnsi" w:eastAsiaTheme="minorEastAsia" w:hAnsiTheme="minorHAnsi" w:cstheme="minorBidi"/>
              <w:noProof/>
              <w:kern w:val="2"/>
              <w:sz w:val="22"/>
              <w14:ligatures w14:val="standardContextual"/>
            </w:rPr>
          </w:pPr>
          <w:ins w:id="124"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"_Toc133765224"</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Chapter 5: Implications, Recommendations, and Conclusions</w:t>
            </w:r>
            <w:r>
              <w:rPr>
                <w:noProof/>
                <w:webHidden/>
              </w:rPr>
              <w:tab/>
            </w:r>
            <w:r>
              <w:rPr>
                <w:noProof/>
                <w:webHidden/>
              </w:rPr>
              <w:fldChar w:fldCharType="begin"/>
            </w:r>
            <w:r>
              <w:rPr>
                <w:noProof/>
                <w:webHidden/>
              </w:rPr>
              <w:instrText xml:space="preserve"> PAGEREF _Toc133765224 \h </w:instrText>
            </w:r>
            <w:r>
              <w:rPr>
                <w:noProof/>
                <w:webHidden/>
              </w:rPr>
            </w:r>
          </w:ins>
          <w:r>
            <w:rPr>
              <w:noProof/>
              <w:webHidden/>
            </w:rPr>
            <w:fldChar w:fldCharType="separate"/>
          </w:r>
          <w:ins w:id="125" w:author="Nate Bachmeier [AWS-SA]" w:date="2023-04-30T16:39:00Z">
            <w:r>
              <w:rPr>
                <w:noProof/>
                <w:webHidden/>
              </w:rPr>
              <w:t>117</w:t>
            </w:r>
            <w:r>
              <w:rPr>
                <w:noProof/>
                <w:webHidden/>
              </w:rPr>
              <w:fldChar w:fldCharType="end"/>
            </w:r>
            <w:r w:rsidRPr="003F0F37">
              <w:rPr>
                <w:rStyle w:val="Hyperlink"/>
                <w:noProof/>
              </w:rPr>
              <w:fldChar w:fldCharType="end"/>
            </w:r>
          </w:ins>
        </w:p>
        <w:p w14:paraId="6B2421D5" w14:textId="586D99BC" w:rsidR="001825BE" w:rsidRDefault="001825BE">
          <w:pPr>
            <w:pStyle w:val="TOC2"/>
            <w:rPr>
              <w:ins w:id="126" w:author="Nate Bachmeier [AWS-SA]" w:date="2023-04-30T16:39:00Z"/>
              <w:rFonts w:asciiTheme="minorHAnsi" w:eastAsiaTheme="minorEastAsia" w:hAnsiTheme="minorHAnsi" w:cstheme="minorBidi"/>
              <w:noProof/>
              <w:kern w:val="2"/>
              <w:sz w:val="22"/>
              <w:szCs w:val="22"/>
              <w14:ligatures w14:val="standardContextual"/>
            </w:rPr>
          </w:pPr>
          <w:ins w:id="127"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"_Toc133765225"</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Implications</w:t>
            </w:r>
            <w:r>
              <w:rPr>
                <w:noProof/>
                <w:webHidden/>
              </w:rPr>
              <w:tab/>
            </w:r>
            <w:r>
              <w:rPr>
                <w:noProof/>
                <w:webHidden/>
              </w:rPr>
              <w:fldChar w:fldCharType="begin"/>
            </w:r>
            <w:r>
              <w:rPr>
                <w:noProof/>
                <w:webHidden/>
              </w:rPr>
              <w:instrText xml:space="preserve"> PAGEREF _Toc133765225 \h </w:instrText>
            </w:r>
            <w:r>
              <w:rPr>
                <w:noProof/>
                <w:webHidden/>
              </w:rPr>
            </w:r>
          </w:ins>
          <w:r>
            <w:rPr>
              <w:noProof/>
              <w:webHidden/>
            </w:rPr>
            <w:fldChar w:fldCharType="separate"/>
          </w:r>
          <w:ins w:id="128" w:author="Nate Bachmeier [AWS-SA]" w:date="2023-04-30T16:39:00Z">
            <w:r>
              <w:rPr>
                <w:noProof/>
                <w:webHidden/>
              </w:rPr>
              <w:t>118</w:t>
            </w:r>
            <w:r>
              <w:rPr>
                <w:noProof/>
                <w:webHidden/>
              </w:rPr>
              <w:fldChar w:fldCharType="end"/>
            </w:r>
            <w:r w:rsidRPr="003F0F37">
              <w:rPr>
                <w:rStyle w:val="Hyperlink"/>
                <w:noProof/>
              </w:rPr>
              <w:fldChar w:fldCharType="end"/>
            </w:r>
          </w:ins>
        </w:p>
        <w:p w14:paraId="6432DB9E" w14:textId="53E06229" w:rsidR="001825BE" w:rsidRDefault="001825BE">
          <w:pPr>
            <w:pStyle w:val="TOC2"/>
            <w:rPr>
              <w:ins w:id="129" w:author="Nate Bachmeier [AWS-SA]" w:date="2023-04-30T16:39:00Z"/>
              <w:rFonts w:asciiTheme="minorHAnsi" w:eastAsiaTheme="minorEastAsia" w:hAnsiTheme="minorHAnsi" w:cstheme="minorBidi"/>
              <w:noProof/>
              <w:kern w:val="2"/>
              <w:sz w:val="22"/>
              <w:szCs w:val="22"/>
              <w14:ligatures w14:val="standardContextual"/>
            </w:rPr>
          </w:pPr>
          <w:ins w:id="130"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"_Toc133765226"</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Recommendations for Practice</w:t>
            </w:r>
            <w:r>
              <w:rPr>
                <w:noProof/>
                <w:webHidden/>
              </w:rPr>
              <w:tab/>
            </w:r>
            <w:r>
              <w:rPr>
                <w:noProof/>
                <w:webHidden/>
              </w:rPr>
              <w:fldChar w:fldCharType="begin"/>
            </w:r>
            <w:r>
              <w:rPr>
                <w:noProof/>
                <w:webHidden/>
              </w:rPr>
              <w:instrText xml:space="preserve"> PAGEREF _Toc133765226 \h </w:instrText>
            </w:r>
            <w:r>
              <w:rPr>
                <w:noProof/>
                <w:webHidden/>
              </w:rPr>
            </w:r>
          </w:ins>
          <w:r>
            <w:rPr>
              <w:noProof/>
              <w:webHidden/>
            </w:rPr>
            <w:fldChar w:fldCharType="separate"/>
          </w:r>
          <w:ins w:id="131" w:author="Nate Bachmeier [AWS-SA]" w:date="2023-04-30T16:39:00Z">
            <w:r>
              <w:rPr>
                <w:noProof/>
                <w:webHidden/>
              </w:rPr>
              <w:t>120</w:t>
            </w:r>
            <w:r>
              <w:rPr>
                <w:noProof/>
                <w:webHidden/>
              </w:rPr>
              <w:fldChar w:fldCharType="end"/>
            </w:r>
            <w:r w:rsidRPr="003F0F37">
              <w:rPr>
                <w:rStyle w:val="Hyperlink"/>
                <w:noProof/>
              </w:rPr>
              <w:fldChar w:fldCharType="end"/>
            </w:r>
          </w:ins>
        </w:p>
        <w:p w14:paraId="0E202454" w14:textId="356555F0" w:rsidR="001825BE" w:rsidRDefault="001825BE">
          <w:pPr>
            <w:pStyle w:val="TOC2"/>
            <w:rPr>
              <w:ins w:id="132" w:author="Nate Bachmeier [AWS-SA]" w:date="2023-04-30T16:39:00Z"/>
              <w:rFonts w:asciiTheme="minorHAnsi" w:eastAsiaTheme="minorEastAsia" w:hAnsiTheme="minorHAnsi" w:cstheme="minorBidi"/>
              <w:noProof/>
              <w:kern w:val="2"/>
              <w:sz w:val="22"/>
              <w:szCs w:val="22"/>
              <w14:ligatures w14:val="standardContextual"/>
            </w:rPr>
          </w:pPr>
          <w:ins w:id="133"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"_Toc133765227"</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Recommendations for Future Research</w:t>
            </w:r>
            <w:r>
              <w:rPr>
                <w:noProof/>
                <w:webHidden/>
              </w:rPr>
              <w:tab/>
            </w:r>
            <w:r>
              <w:rPr>
                <w:noProof/>
                <w:webHidden/>
              </w:rPr>
              <w:fldChar w:fldCharType="begin"/>
            </w:r>
            <w:r>
              <w:rPr>
                <w:noProof/>
                <w:webHidden/>
              </w:rPr>
              <w:instrText xml:space="preserve"> PAGEREF _Toc133765227 \h </w:instrText>
            </w:r>
            <w:r>
              <w:rPr>
                <w:noProof/>
                <w:webHidden/>
              </w:rPr>
            </w:r>
          </w:ins>
          <w:r>
            <w:rPr>
              <w:noProof/>
              <w:webHidden/>
            </w:rPr>
            <w:fldChar w:fldCharType="separate"/>
          </w:r>
          <w:ins w:id="134" w:author="Nate Bachmeier [AWS-SA]" w:date="2023-04-30T16:39:00Z">
            <w:r>
              <w:rPr>
                <w:noProof/>
                <w:webHidden/>
              </w:rPr>
              <w:t>121</w:t>
            </w:r>
            <w:r>
              <w:rPr>
                <w:noProof/>
                <w:webHidden/>
              </w:rPr>
              <w:fldChar w:fldCharType="end"/>
            </w:r>
            <w:r w:rsidRPr="003F0F37">
              <w:rPr>
                <w:rStyle w:val="Hyperlink"/>
                <w:noProof/>
              </w:rPr>
              <w:fldChar w:fldCharType="end"/>
            </w:r>
          </w:ins>
        </w:p>
        <w:p w14:paraId="021E5B86" w14:textId="1554B996" w:rsidR="001825BE" w:rsidRDefault="001825BE">
          <w:pPr>
            <w:pStyle w:val="TOC2"/>
            <w:rPr>
              <w:ins w:id="135" w:author="Nate Bachmeier [AWS-SA]" w:date="2023-04-30T16:39:00Z"/>
              <w:rFonts w:asciiTheme="minorHAnsi" w:eastAsiaTheme="minorEastAsia" w:hAnsiTheme="minorHAnsi" w:cstheme="minorBidi"/>
              <w:noProof/>
              <w:kern w:val="2"/>
              <w:sz w:val="22"/>
              <w:szCs w:val="22"/>
              <w14:ligatures w14:val="standardContextual"/>
            </w:rPr>
          </w:pPr>
          <w:ins w:id="136"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"_Toc133765228"</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Conclusions</w:t>
            </w:r>
            <w:r>
              <w:rPr>
                <w:noProof/>
                <w:webHidden/>
              </w:rPr>
              <w:tab/>
            </w:r>
            <w:r>
              <w:rPr>
                <w:noProof/>
                <w:webHidden/>
              </w:rPr>
              <w:fldChar w:fldCharType="begin"/>
            </w:r>
            <w:r>
              <w:rPr>
                <w:noProof/>
                <w:webHidden/>
              </w:rPr>
              <w:instrText xml:space="preserve"> PAGEREF _Toc133765228 \h </w:instrText>
            </w:r>
            <w:r>
              <w:rPr>
                <w:noProof/>
                <w:webHidden/>
              </w:rPr>
            </w:r>
          </w:ins>
          <w:r>
            <w:rPr>
              <w:noProof/>
              <w:webHidden/>
            </w:rPr>
            <w:fldChar w:fldCharType="separate"/>
          </w:r>
          <w:ins w:id="137" w:author="Nate Bachmeier [AWS-SA]" w:date="2023-04-30T16:39:00Z">
            <w:r>
              <w:rPr>
                <w:noProof/>
                <w:webHidden/>
              </w:rPr>
              <w:t>122</w:t>
            </w:r>
            <w:r>
              <w:rPr>
                <w:noProof/>
                <w:webHidden/>
              </w:rPr>
              <w:fldChar w:fldCharType="end"/>
            </w:r>
            <w:r w:rsidRPr="003F0F37">
              <w:rPr>
                <w:rStyle w:val="Hyperlink"/>
                <w:noProof/>
              </w:rPr>
              <w:fldChar w:fldCharType="end"/>
            </w:r>
          </w:ins>
        </w:p>
        <w:p w14:paraId="61A9CF36" w14:textId="2DD7EFB9" w:rsidR="001825BE" w:rsidRDefault="001825BE">
          <w:pPr>
            <w:pStyle w:val="TOC1"/>
            <w:rPr>
              <w:ins w:id="138" w:author="Nate Bachmeier [AWS-SA]" w:date="2023-04-30T16:39:00Z"/>
              <w:rFonts w:asciiTheme="minorHAnsi" w:eastAsiaTheme="minorEastAsia" w:hAnsiTheme="minorHAnsi" w:cstheme="minorBidi"/>
              <w:noProof/>
              <w:kern w:val="2"/>
              <w:sz w:val="22"/>
              <w14:ligatures w14:val="standardContextual"/>
            </w:rPr>
          </w:pPr>
          <w:ins w:id="139"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"_Toc133765229"</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Appendix: Categories</w:t>
            </w:r>
            <w:r>
              <w:rPr>
                <w:noProof/>
                <w:webHidden/>
              </w:rPr>
              <w:tab/>
            </w:r>
            <w:r>
              <w:rPr>
                <w:noProof/>
                <w:webHidden/>
              </w:rPr>
              <w:fldChar w:fldCharType="begin"/>
            </w:r>
            <w:r>
              <w:rPr>
                <w:noProof/>
                <w:webHidden/>
              </w:rPr>
              <w:instrText xml:space="preserve"> PAGEREF _Toc133765229 \h </w:instrText>
            </w:r>
            <w:r>
              <w:rPr>
                <w:noProof/>
                <w:webHidden/>
              </w:rPr>
            </w:r>
          </w:ins>
          <w:r>
            <w:rPr>
              <w:noProof/>
              <w:webHidden/>
            </w:rPr>
            <w:fldChar w:fldCharType="separate"/>
          </w:r>
          <w:ins w:id="140" w:author="Nate Bachmeier [AWS-SA]" w:date="2023-04-30T16:39:00Z">
            <w:r>
              <w:rPr>
                <w:noProof/>
                <w:webHidden/>
              </w:rPr>
              <w:t>124</w:t>
            </w:r>
            <w:r>
              <w:rPr>
                <w:noProof/>
                <w:webHidden/>
              </w:rPr>
              <w:fldChar w:fldCharType="end"/>
            </w:r>
            <w:r w:rsidRPr="003F0F37">
              <w:rPr>
                <w:rStyle w:val="Hyperlink"/>
                <w:noProof/>
              </w:rPr>
              <w:fldChar w:fldCharType="end"/>
            </w:r>
          </w:ins>
        </w:p>
        <w:p w14:paraId="4A7F38EA" w14:textId="049D4151" w:rsidR="001825BE" w:rsidRDefault="001825BE">
          <w:pPr>
            <w:pStyle w:val="TOC1"/>
            <w:rPr>
              <w:ins w:id="141" w:author="Nate Bachmeier [AWS-SA]" w:date="2023-04-30T16:39:00Z"/>
              <w:rFonts w:asciiTheme="minorHAnsi" w:eastAsiaTheme="minorEastAsia" w:hAnsiTheme="minorHAnsi" w:cstheme="minorBidi"/>
              <w:noProof/>
              <w:kern w:val="2"/>
              <w:sz w:val="22"/>
              <w14:ligatures w14:val="standardContextual"/>
            </w:rPr>
          </w:pPr>
          <w:ins w:id="142" w:author="Nate Bachmeier [AWS-SA]" w:date="2023-04-30T16:39:00Z">
            <w:r w:rsidRPr="003F0F37">
              <w:rPr>
                <w:rStyle w:val="Hyperlink"/>
                <w:noProof/>
              </w:rPr>
              <w:fldChar w:fldCharType="begin"/>
            </w:r>
            <w:r w:rsidRPr="003F0F37">
              <w:rPr>
                <w:rStyle w:val="Hyperlink"/>
                <w:noProof/>
              </w:rPr>
              <w:instrText xml:space="preserve"> </w:instrText>
            </w:r>
            <w:r>
              <w:rPr>
                <w:noProof/>
              </w:rPr>
              <w:instrText>HYPERLINK \l "_Toc133765230"</w:instrText>
            </w:r>
            <w:r w:rsidRPr="003F0F37">
              <w:rPr>
                <w:rStyle w:val="Hyperlink"/>
                <w:noProof/>
              </w:rPr>
              <w:instrText xml:space="preserve"> </w:instrText>
            </w:r>
            <w:r w:rsidRPr="003F0F37">
              <w:rPr>
                <w:rStyle w:val="Hyperlink"/>
                <w:noProof/>
              </w:rPr>
            </w:r>
            <w:r w:rsidRPr="003F0F37">
              <w:rPr>
                <w:rStyle w:val="Hyperlink"/>
                <w:noProof/>
              </w:rPr>
              <w:fldChar w:fldCharType="separate"/>
            </w:r>
            <w:r w:rsidRPr="003F0F37">
              <w:rPr>
                <w:rStyle w:val="Hyperlink"/>
                <w:noProof/>
              </w:rPr>
              <w:t>References</w:t>
            </w:r>
            <w:r>
              <w:rPr>
                <w:noProof/>
                <w:webHidden/>
              </w:rPr>
              <w:tab/>
            </w:r>
            <w:r>
              <w:rPr>
                <w:noProof/>
                <w:webHidden/>
              </w:rPr>
              <w:fldChar w:fldCharType="begin"/>
            </w:r>
            <w:r>
              <w:rPr>
                <w:noProof/>
                <w:webHidden/>
              </w:rPr>
              <w:instrText xml:space="preserve"> PAGEREF _Toc133765230 \h </w:instrText>
            </w:r>
            <w:r>
              <w:rPr>
                <w:noProof/>
                <w:webHidden/>
              </w:rPr>
            </w:r>
          </w:ins>
          <w:r>
            <w:rPr>
              <w:noProof/>
              <w:webHidden/>
            </w:rPr>
            <w:fldChar w:fldCharType="separate"/>
          </w:r>
          <w:ins w:id="143" w:author="Nate Bachmeier [AWS-SA]" w:date="2023-04-30T16:39:00Z">
            <w:r>
              <w:rPr>
                <w:noProof/>
                <w:webHidden/>
              </w:rPr>
              <w:t>142</w:t>
            </w:r>
            <w:r>
              <w:rPr>
                <w:noProof/>
                <w:webHidden/>
              </w:rPr>
              <w:fldChar w:fldCharType="end"/>
            </w:r>
            <w:r w:rsidRPr="003F0F37">
              <w:rPr>
                <w:rStyle w:val="Hyperlink"/>
                <w:noProof/>
              </w:rPr>
              <w:fldChar w:fldCharType="end"/>
            </w:r>
          </w:ins>
        </w:p>
        <w:p w14:paraId="3396E776" w14:textId="0DB741E0" w:rsidR="002A6836" w:rsidDel="001825BE" w:rsidRDefault="002A6836">
          <w:pPr>
            <w:pStyle w:val="TOC1"/>
            <w:rPr>
              <w:del w:id="144" w:author="Nate Bachmeier [AWS-SA]" w:date="2023-04-30T16:39:00Z"/>
              <w:rFonts w:asciiTheme="minorHAnsi" w:eastAsiaTheme="minorEastAsia" w:hAnsiTheme="minorHAnsi" w:cstheme="minorBidi"/>
              <w:noProof/>
              <w:sz w:val="22"/>
            </w:rPr>
          </w:pPr>
          <w:del w:id="145" w:author="Nate Bachmeier [AWS-SA]" w:date="2023-04-30T16:39:00Z">
            <w:r w:rsidRPr="001825BE" w:rsidDel="001825BE">
              <w:rPr>
                <w:noProof/>
                <w:rPrChange w:id="146" w:author="Nate Bachmeier [AWS-SA]" w:date="2023-04-30T16:39:00Z">
                  <w:rPr>
                    <w:rStyle w:val="Hyperlink"/>
                    <w:noProof/>
                  </w:rPr>
                </w:rPrChange>
              </w:rPr>
              <w:delText>Chapter 1: Introduction</w:delText>
            </w:r>
            <w:r w:rsidDel="001825BE">
              <w:rPr>
                <w:noProof/>
                <w:webHidden/>
              </w:rPr>
              <w:tab/>
              <w:delText>1</w:delText>
            </w:r>
          </w:del>
        </w:p>
        <w:p w14:paraId="3F3A60AD" w14:textId="67C87534" w:rsidR="002A6836" w:rsidDel="001825BE" w:rsidRDefault="002A6836">
          <w:pPr>
            <w:pStyle w:val="TOC2"/>
            <w:rPr>
              <w:del w:id="147" w:author="Nate Bachmeier [AWS-SA]" w:date="2023-04-30T16:39:00Z"/>
              <w:rFonts w:asciiTheme="minorHAnsi" w:eastAsiaTheme="minorEastAsia" w:hAnsiTheme="minorHAnsi" w:cstheme="minorBidi"/>
              <w:noProof/>
              <w:sz w:val="22"/>
              <w:szCs w:val="22"/>
            </w:rPr>
          </w:pPr>
          <w:del w:id="148" w:author="Nate Bachmeier [AWS-SA]" w:date="2023-04-30T16:39:00Z">
            <w:r w:rsidRPr="001825BE" w:rsidDel="001825BE">
              <w:rPr>
                <w:noProof/>
                <w:rPrChange w:id="149" w:author="Nate Bachmeier [AWS-SA]" w:date="2023-04-30T16:39:00Z">
                  <w:rPr>
                    <w:rStyle w:val="Hyperlink"/>
                    <w:noProof/>
                  </w:rPr>
                </w:rPrChange>
              </w:rPr>
              <w:delText>Statement of the Problem</w:delText>
            </w:r>
            <w:r w:rsidDel="001825BE">
              <w:rPr>
                <w:noProof/>
                <w:webHidden/>
              </w:rPr>
              <w:tab/>
              <w:delText>2</w:delText>
            </w:r>
          </w:del>
        </w:p>
        <w:p w14:paraId="3D9B9946" w14:textId="3005C68B" w:rsidR="002A6836" w:rsidDel="001825BE" w:rsidRDefault="002A6836">
          <w:pPr>
            <w:pStyle w:val="TOC2"/>
            <w:rPr>
              <w:del w:id="150" w:author="Nate Bachmeier [AWS-SA]" w:date="2023-04-30T16:39:00Z"/>
              <w:rFonts w:asciiTheme="minorHAnsi" w:eastAsiaTheme="minorEastAsia" w:hAnsiTheme="minorHAnsi" w:cstheme="minorBidi"/>
              <w:noProof/>
              <w:sz w:val="22"/>
              <w:szCs w:val="22"/>
            </w:rPr>
          </w:pPr>
          <w:del w:id="151" w:author="Nate Bachmeier [AWS-SA]" w:date="2023-04-30T16:39:00Z">
            <w:r w:rsidRPr="001825BE" w:rsidDel="001825BE">
              <w:rPr>
                <w:noProof/>
                <w:rPrChange w:id="152" w:author="Nate Bachmeier [AWS-SA]" w:date="2023-04-30T16:39:00Z">
                  <w:rPr>
                    <w:rStyle w:val="Hyperlink"/>
                    <w:noProof/>
                  </w:rPr>
                </w:rPrChange>
              </w:rPr>
              <w:delText>Purpose of the Study</w:delText>
            </w:r>
            <w:r w:rsidDel="001825BE">
              <w:rPr>
                <w:noProof/>
                <w:webHidden/>
              </w:rPr>
              <w:tab/>
              <w:delText>3</w:delText>
            </w:r>
          </w:del>
        </w:p>
        <w:p w14:paraId="1553F6C3" w14:textId="5CA8B618" w:rsidR="002A6836" w:rsidDel="001825BE" w:rsidRDefault="002A6836">
          <w:pPr>
            <w:pStyle w:val="TOC2"/>
            <w:rPr>
              <w:del w:id="153" w:author="Nate Bachmeier [AWS-SA]" w:date="2023-04-30T16:39:00Z"/>
              <w:rFonts w:asciiTheme="minorHAnsi" w:eastAsiaTheme="minorEastAsia" w:hAnsiTheme="minorHAnsi" w:cstheme="minorBidi"/>
              <w:noProof/>
              <w:sz w:val="22"/>
              <w:szCs w:val="22"/>
            </w:rPr>
          </w:pPr>
          <w:del w:id="154" w:author="Nate Bachmeier [AWS-SA]" w:date="2023-04-30T16:39:00Z">
            <w:r w:rsidRPr="001825BE" w:rsidDel="001825BE">
              <w:rPr>
                <w:noProof/>
                <w:rPrChange w:id="155" w:author="Nate Bachmeier [AWS-SA]" w:date="2023-04-30T16:39:00Z">
                  <w:rPr>
                    <w:rStyle w:val="Hyperlink"/>
                    <w:noProof/>
                  </w:rPr>
                </w:rPrChange>
              </w:rPr>
              <w:delText>Introduction to Theoretical Framework</w:delText>
            </w:r>
            <w:r w:rsidDel="001825BE">
              <w:rPr>
                <w:noProof/>
                <w:webHidden/>
              </w:rPr>
              <w:tab/>
              <w:delText>4</w:delText>
            </w:r>
          </w:del>
        </w:p>
        <w:p w14:paraId="512E52A2" w14:textId="338B7E48" w:rsidR="002A6836" w:rsidDel="001825BE" w:rsidRDefault="002A6836">
          <w:pPr>
            <w:pStyle w:val="TOC2"/>
            <w:rPr>
              <w:del w:id="156" w:author="Nate Bachmeier [AWS-SA]" w:date="2023-04-30T16:39:00Z"/>
              <w:rFonts w:asciiTheme="minorHAnsi" w:eastAsiaTheme="minorEastAsia" w:hAnsiTheme="minorHAnsi" w:cstheme="minorBidi"/>
              <w:noProof/>
              <w:sz w:val="22"/>
              <w:szCs w:val="22"/>
            </w:rPr>
          </w:pPr>
          <w:del w:id="157" w:author="Nate Bachmeier [AWS-SA]" w:date="2023-04-30T16:39:00Z">
            <w:r w:rsidRPr="001825BE" w:rsidDel="001825BE">
              <w:rPr>
                <w:noProof/>
                <w:rPrChange w:id="158" w:author="Nate Bachmeier [AWS-SA]" w:date="2023-04-30T16:39:00Z">
                  <w:rPr>
                    <w:rStyle w:val="Hyperlink"/>
                    <w:noProof/>
                  </w:rPr>
                </w:rPrChange>
              </w:rPr>
              <w:delText>Research Questions</w:delText>
            </w:r>
            <w:r w:rsidDel="001825BE">
              <w:rPr>
                <w:noProof/>
                <w:webHidden/>
              </w:rPr>
              <w:tab/>
              <w:delText>6</w:delText>
            </w:r>
          </w:del>
        </w:p>
        <w:p w14:paraId="7924E8BD" w14:textId="2105C6A7" w:rsidR="002A6836" w:rsidDel="001825BE" w:rsidRDefault="002A6836">
          <w:pPr>
            <w:pStyle w:val="TOC2"/>
            <w:rPr>
              <w:del w:id="159" w:author="Nate Bachmeier [AWS-SA]" w:date="2023-04-30T16:39:00Z"/>
              <w:rFonts w:asciiTheme="minorHAnsi" w:eastAsiaTheme="minorEastAsia" w:hAnsiTheme="minorHAnsi" w:cstheme="minorBidi"/>
              <w:noProof/>
              <w:sz w:val="22"/>
              <w:szCs w:val="22"/>
            </w:rPr>
          </w:pPr>
          <w:del w:id="160" w:author="Nate Bachmeier [AWS-SA]" w:date="2023-04-30T16:39:00Z">
            <w:r w:rsidRPr="001825BE" w:rsidDel="001825BE">
              <w:rPr>
                <w:noProof/>
                <w:rPrChange w:id="161" w:author="Nate Bachmeier [AWS-SA]" w:date="2023-04-30T16:39:00Z">
                  <w:rPr>
                    <w:rStyle w:val="Hyperlink"/>
                    <w:noProof/>
                  </w:rPr>
                </w:rPrChange>
              </w:rPr>
              <w:delText>Significance of the Study</w:delText>
            </w:r>
            <w:r w:rsidDel="001825BE">
              <w:rPr>
                <w:noProof/>
                <w:webHidden/>
              </w:rPr>
              <w:tab/>
              <w:delText>6</w:delText>
            </w:r>
          </w:del>
        </w:p>
        <w:p w14:paraId="18019D56" w14:textId="501F235B" w:rsidR="002A6836" w:rsidDel="001825BE" w:rsidRDefault="002A6836">
          <w:pPr>
            <w:pStyle w:val="TOC2"/>
            <w:rPr>
              <w:del w:id="162" w:author="Nate Bachmeier [AWS-SA]" w:date="2023-04-30T16:39:00Z"/>
              <w:rFonts w:asciiTheme="minorHAnsi" w:eastAsiaTheme="minorEastAsia" w:hAnsiTheme="minorHAnsi" w:cstheme="minorBidi"/>
              <w:noProof/>
              <w:sz w:val="22"/>
              <w:szCs w:val="22"/>
            </w:rPr>
          </w:pPr>
          <w:del w:id="163" w:author="Nate Bachmeier [AWS-SA]" w:date="2023-04-30T16:39:00Z">
            <w:r w:rsidRPr="001825BE" w:rsidDel="001825BE">
              <w:rPr>
                <w:noProof/>
                <w:rPrChange w:id="164" w:author="Nate Bachmeier [AWS-SA]" w:date="2023-04-30T16:39:00Z">
                  <w:rPr>
                    <w:rStyle w:val="Hyperlink"/>
                    <w:noProof/>
                  </w:rPr>
                </w:rPrChange>
              </w:rPr>
              <w:delText>Definition of Key Terms</w:delText>
            </w:r>
            <w:r w:rsidDel="001825BE">
              <w:rPr>
                <w:noProof/>
                <w:webHidden/>
              </w:rPr>
              <w:tab/>
              <w:delText>7</w:delText>
            </w:r>
          </w:del>
        </w:p>
        <w:p w14:paraId="10FDBDB1" w14:textId="73D1E2D9" w:rsidR="002A6836" w:rsidDel="001825BE" w:rsidRDefault="002A6836">
          <w:pPr>
            <w:pStyle w:val="TOC2"/>
            <w:rPr>
              <w:del w:id="165" w:author="Nate Bachmeier [AWS-SA]" w:date="2023-04-30T16:39:00Z"/>
              <w:rFonts w:asciiTheme="minorHAnsi" w:eastAsiaTheme="minorEastAsia" w:hAnsiTheme="minorHAnsi" w:cstheme="minorBidi"/>
              <w:noProof/>
              <w:sz w:val="22"/>
              <w:szCs w:val="22"/>
            </w:rPr>
          </w:pPr>
          <w:del w:id="166" w:author="Nate Bachmeier [AWS-SA]" w:date="2023-04-30T16:39:00Z">
            <w:r w:rsidRPr="001825BE" w:rsidDel="001825BE">
              <w:rPr>
                <w:noProof/>
                <w:rPrChange w:id="167" w:author="Nate Bachmeier [AWS-SA]" w:date="2023-04-30T16:39:00Z">
                  <w:rPr>
                    <w:rStyle w:val="Hyperlink"/>
                    <w:noProof/>
                  </w:rPr>
                </w:rPrChange>
              </w:rPr>
              <w:delText>Summary</w:delText>
            </w:r>
            <w:r w:rsidDel="001825BE">
              <w:rPr>
                <w:noProof/>
                <w:webHidden/>
              </w:rPr>
              <w:tab/>
              <w:delText>9</w:delText>
            </w:r>
          </w:del>
        </w:p>
        <w:p w14:paraId="7162F3C8" w14:textId="06DF3420" w:rsidR="002A6836" w:rsidDel="001825BE" w:rsidRDefault="002A6836">
          <w:pPr>
            <w:pStyle w:val="TOC1"/>
            <w:rPr>
              <w:del w:id="168" w:author="Nate Bachmeier [AWS-SA]" w:date="2023-04-30T16:39:00Z"/>
              <w:rFonts w:asciiTheme="minorHAnsi" w:eastAsiaTheme="minorEastAsia" w:hAnsiTheme="minorHAnsi" w:cstheme="minorBidi"/>
              <w:noProof/>
              <w:sz w:val="22"/>
            </w:rPr>
          </w:pPr>
          <w:del w:id="169" w:author="Nate Bachmeier [AWS-SA]" w:date="2023-04-30T16:39:00Z">
            <w:r w:rsidRPr="001825BE" w:rsidDel="001825BE">
              <w:rPr>
                <w:noProof/>
                <w:rPrChange w:id="170" w:author="Nate Bachmeier [AWS-SA]" w:date="2023-04-30T16:39:00Z">
                  <w:rPr>
                    <w:rStyle w:val="Hyperlink"/>
                    <w:noProof/>
                  </w:rPr>
                </w:rPrChange>
              </w:rPr>
              <w:delText>Chapter 2: Literature Review</w:delText>
            </w:r>
            <w:r w:rsidDel="001825BE">
              <w:rPr>
                <w:noProof/>
                <w:webHidden/>
              </w:rPr>
              <w:tab/>
              <w:delText>11</w:delText>
            </w:r>
          </w:del>
        </w:p>
        <w:p w14:paraId="7C2F409B" w14:textId="2AB20D97" w:rsidR="002A6836" w:rsidDel="001825BE" w:rsidRDefault="002A6836">
          <w:pPr>
            <w:pStyle w:val="TOC2"/>
            <w:rPr>
              <w:del w:id="171" w:author="Nate Bachmeier [AWS-SA]" w:date="2023-04-30T16:39:00Z"/>
              <w:rFonts w:asciiTheme="minorHAnsi" w:eastAsiaTheme="minorEastAsia" w:hAnsiTheme="minorHAnsi" w:cstheme="minorBidi"/>
              <w:noProof/>
              <w:sz w:val="22"/>
              <w:szCs w:val="22"/>
            </w:rPr>
          </w:pPr>
          <w:del w:id="172" w:author="Nate Bachmeier [AWS-SA]" w:date="2023-04-30T16:39:00Z">
            <w:r w:rsidRPr="001825BE" w:rsidDel="001825BE">
              <w:rPr>
                <w:noProof/>
                <w:rPrChange w:id="173" w:author="Nate Bachmeier [AWS-SA]" w:date="2023-04-30T16:39:00Z">
                  <w:rPr>
                    <w:rStyle w:val="Hyperlink"/>
                    <w:noProof/>
                  </w:rPr>
                </w:rPrChange>
              </w:rPr>
              <w:delText>Literature Search Strategies</w:delText>
            </w:r>
            <w:r w:rsidDel="001825BE">
              <w:rPr>
                <w:noProof/>
                <w:webHidden/>
              </w:rPr>
              <w:tab/>
              <w:delText>11</w:delText>
            </w:r>
          </w:del>
        </w:p>
        <w:p w14:paraId="3BCE6B60" w14:textId="159F88DD" w:rsidR="002A6836" w:rsidDel="001825BE" w:rsidRDefault="002A6836">
          <w:pPr>
            <w:pStyle w:val="TOC2"/>
            <w:rPr>
              <w:del w:id="174" w:author="Nate Bachmeier [AWS-SA]" w:date="2023-04-30T16:39:00Z"/>
              <w:rFonts w:asciiTheme="minorHAnsi" w:eastAsiaTheme="minorEastAsia" w:hAnsiTheme="minorHAnsi" w:cstheme="minorBidi"/>
              <w:noProof/>
              <w:sz w:val="22"/>
              <w:szCs w:val="22"/>
            </w:rPr>
          </w:pPr>
          <w:del w:id="175" w:author="Nate Bachmeier [AWS-SA]" w:date="2023-04-30T16:39:00Z">
            <w:r w:rsidRPr="001825BE" w:rsidDel="001825BE">
              <w:rPr>
                <w:noProof/>
                <w:rPrChange w:id="176" w:author="Nate Bachmeier [AWS-SA]" w:date="2023-04-30T16:39:00Z">
                  <w:rPr>
                    <w:rStyle w:val="Hyperlink"/>
                    <w:noProof/>
                  </w:rPr>
                </w:rPrChange>
              </w:rPr>
              <w:delText>Theoretical Framework</w:delText>
            </w:r>
            <w:r w:rsidDel="001825BE">
              <w:rPr>
                <w:noProof/>
                <w:webHidden/>
              </w:rPr>
              <w:tab/>
              <w:delText>13</w:delText>
            </w:r>
          </w:del>
        </w:p>
        <w:p w14:paraId="78FA1F75" w14:textId="06B4A168" w:rsidR="002A6836" w:rsidDel="001825BE" w:rsidRDefault="002A6836">
          <w:pPr>
            <w:pStyle w:val="TOC2"/>
            <w:rPr>
              <w:del w:id="177" w:author="Nate Bachmeier [AWS-SA]" w:date="2023-04-30T16:39:00Z"/>
              <w:rFonts w:asciiTheme="minorHAnsi" w:eastAsiaTheme="minorEastAsia" w:hAnsiTheme="minorHAnsi" w:cstheme="minorBidi"/>
              <w:noProof/>
              <w:sz w:val="22"/>
              <w:szCs w:val="22"/>
            </w:rPr>
          </w:pPr>
          <w:del w:id="178" w:author="Nate Bachmeier [AWS-SA]" w:date="2023-04-30T16:39:00Z">
            <w:r w:rsidRPr="001825BE" w:rsidDel="001825BE">
              <w:rPr>
                <w:noProof/>
                <w:rPrChange w:id="179" w:author="Nate Bachmeier [AWS-SA]" w:date="2023-04-30T16:39:00Z">
                  <w:rPr>
                    <w:rStyle w:val="Hyperlink"/>
                    <w:noProof/>
                  </w:rPr>
                </w:rPrChange>
              </w:rPr>
              <w:delText>What is the role of data mining</w:delText>
            </w:r>
            <w:r w:rsidDel="001825BE">
              <w:rPr>
                <w:noProof/>
                <w:webHidden/>
              </w:rPr>
              <w:tab/>
              <w:delText>17</w:delText>
            </w:r>
          </w:del>
        </w:p>
        <w:p w14:paraId="2E95C6B0" w14:textId="6A8F6AB3" w:rsidR="002A6836" w:rsidDel="001825BE" w:rsidRDefault="002A6836">
          <w:pPr>
            <w:pStyle w:val="TOC2"/>
            <w:rPr>
              <w:del w:id="180" w:author="Nate Bachmeier [AWS-SA]" w:date="2023-04-30T16:39:00Z"/>
              <w:rFonts w:asciiTheme="minorHAnsi" w:eastAsiaTheme="minorEastAsia" w:hAnsiTheme="minorHAnsi" w:cstheme="minorBidi"/>
              <w:noProof/>
              <w:sz w:val="22"/>
              <w:szCs w:val="22"/>
            </w:rPr>
          </w:pPr>
          <w:del w:id="181" w:author="Nate Bachmeier [AWS-SA]" w:date="2023-04-30T16:39:00Z">
            <w:r w:rsidRPr="001825BE" w:rsidDel="001825BE">
              <w:rPr>
                <w:noProof/>
                <w:rPrChange w:id="182" w:author="Nate Bachmeier [AWS-SA]" w:date="2023-04-30T16:39:00Z">
                  <w:rPr>
                    <w:rStyle w:val="Hyperlink"/>
                    <w:noProof/>
                  </w:rPr>
                </w:rPrChange>
              </w:rPr>
              <w:delText>What exactly is artificial intelligence</w:delText>
            </w:r>
            <w:r w:rsidDel="001825BE">
              <w:rPr>
                <w:noProof/>
                <w:webHidden/>
              </w:rPr>
              <w:tab/>
              <w:delText>20</w:delText>
            </w:r>
          </w:del>
        </w:p>
        <w:p w14:paraId="42F41917" w14:textId="2FB2F06C" w:rsidR="002A6836" w:rsidDel="001825BE" w:rsidRDefault="002A6836">
          <w:pPr>
            <w:pStyle w:val="TOC2"/>
            <w:rPr>
              <w:del w:id="183" w:author="Nate Bachmeier [AWS-SA]" w:date="2023-04-30T16:39:00Z"/>
              <w:rFonts w:asciiTheme="minorHAnsi" w:eastAsiaTheme="minorEastAsia" w:hAnsiTheme="minorHAnsi" w:cstheme="minorBidi"/>
              <w:noProof/>
              <w:sz w:val="22"/>
              <w:szCs w:val="22"/>
            </w:rPr>
          </w:pPr>
          <w:del w:id="184" w:author="Nate Bachmeier [AWS-SA]" w:date="2023-04-30T16:39:00Z">
            <w:r w:rsidRPr="001825BE" w:rsidDel="001825BE">
              <w:rPr>
                <w:noProof/>
                <w:rPrChange w:id="185" w:author="Nate Bachmeier [AWS-SA]" w:date="2023-04-30T16:39:00Z">
                  <w:rPr>
                    <w:rStyle w:val="Hyperlink"/>
                    <w:noProof/>
                  </w:rPr>
                </w:rPrChange>
              </w:rPr>
              <w:delText>How does computer vision work</w:delText>
            </w:r>
            <w:r w:rsidDel="001825BE">
              <w:rPr>
                <w:noProof/>
                <w:webHidden/>
              </w:rPr>
              <w:tab/>
              <w:delText>22</w:delText>
            </w:r>
          </w:del>
        </w:p>
        <w:p w14:paraId="29736850" w14:textId="78F61389" w:rsidR="002A6836" w:rsidDel="001825BE" w:rsidRDefault="002A6836">
          <w:pPr>
            <w:pStyle w:val="TOC2"/>
            <w:rPr>
              <w:del w:id="186" w:author="Nate Bachmeier [AWS-SA]" w:date="2023-04-30T16:39:00Z"/>
              <w:rFonts w:asciiTheme="minorHAnsi" w:eastAsiaTheme="minorEastAsia" w:hAnsiTheme="minorHAnsi" w:cstheme="minorBidi"/>
              <w:noProof/>
              <w:sz w:val="22"/>
              <w:szCs w:val="22"/>
            </w:rPr>
          </w:pPr>
          <w:del w:id="187" w:author="Nate Bachmeier [AWS-SA]" w:date="2023-04-30T16:39:00Z">
            <w:r w:rsidRPr="001825BE" w:rsidDel="001825BE">
              <w:rPr>
                <w:noProof/>
                <w:rPrChange w:id="188" w:author="Nate Bachmeier [AWS-SA]" w:date="2023-04-30T16:39:00Z">
                  <w:rPr>
                    <w:rStyle w:val="Hyperlink"/>
                    <w:noProof/>
                  </w:rPr>
                </w:rPrChange>
              </w:rPr>
              <w:delText>What’s the role of Markov chains</w:delText>
            </w:r>
            <w:r w:rsidDel="001825BE">
              <w:rPr>
                <w:noProof/>
                <w:webHidden/>
              </w:rPr>
              <w:tab/>
              <w:delText>24</w:delText>
            </w:r>
          </w:del>
        </w:p>
        <w:p w14:paraId="4B75A08D" w14:textId="641CD80F" w:rsidR="002A6836" w:rsidDel="001825BE" w:rsidRDefault="002A6836">
          <w:pPr>
            <w:pStyle w:val="TOC2"/>
            <w:rPr>
              <w:del w:id="189" w:author="Nate Bachmeier [AWS-SA]" w:date="2023-04-30T16:39:00Z"/>
              <w:rFonts w:asciiTheme="minorHAnsi" w:eastAsiaTheme="minorEastAsia" w:hAnsiTheme="minorHAnsi" w:cstheme="minorBidi"/>
              <w:noProof/>
              <w:sz w:val="22"/>
              <w:szCs w:val="22"/>
            </w:rPr>
          </w:pPr>
          <w:del w:id="190" w:author="Nate Bachmeier [AWS-SA]" w:date="2023-04-30T16:39:00Z">
            <w:r w:rsidRPr="001825BE" w:rsidDel="001825BE">
              <w:rPr>
                <w:noProof/>
                <w:rPrChange w:id="191" w:author="Nate Bachmeier [AWS-SA]" w:date="2023-04-30T16:39:00Z">
                  <w:rPr>
                    <w:rStyle w:val="Hyperlink"/>
                    <w:noProof/>
                  </w:rPr>
                </w:rPrChange>
              </w:rPr>
              <w:delText>How are neural networks evolving</w:delText>
            </w:r>
            <w:r w:rsidDel="001825BE">
              <w:rPr>
                <w:noProof/>
                <w:webHidden/>
              </w:rPr>
              <w:tab/>
              <w:delText>30</w:delText>
            </w:r>
          </w:del>
        </w:p>
        <w:p w14:paraId="7A9D12BE" w14:textId="35FF9048" w:rsidR="002A6836" w:rsidDel="001825BE" w:rsidRDefault="002A6836">
          <w:pPr>
            <w:pStyle w:val="TOC2"/>
            <w:rPr>
              <w:del w:id="192" w:author="Nate Bachmeier [AWS-SA]" w:date="2023-04-30T16:39:00Z"/>
              <w:rFonts w:asciiTheme="minorHAnsi" w:eastAsiaTheme="minorEastAsia" w:hAnsiTheme="minorHAnsi" w:cstheme="minorBidi"/>
              <w:noProof/>
              <w:sz w:val="22"/>
              <w:szCs w:val="22"/>
            </w:rPr>
          </w:pPr>
          <w:del w:id="193" w:author="Nate Bachmeier [AWS-SA]" w:date="2023-04-30T16:39:00Z">
            <w:r w:rsidRPr="001825BE" w:rsidDel="001825BE">
              <w:rPr>
                <w:noProof/>
                <w:rPrChange w:id="194" w:author="Nate Bachmeier [AWS-SA]" w:date="2023-04-30T16:39:00Z">
                  <w:rPr>
                    <w:rStyle w:val="Hyperlink"/>
                    <w:noProof/>
                  </w:rPr>
                </w:rPrChange>
              </w:rPr>
              <w:delText>How does intelligent agent modeling work</w:delText>
            </w:r>
            <w:r w:rsidDel="001825BE">
              <w:rPr>
                <w:noProof/>
                <w:webHidden/>
              </w:rPr>
              <w:tab/>
              <w:delText>33</w:delText>
            </w:r>
          </w:del>
        </w:p>
        <w:p w14:paraId="76E4F4D6" w14:textId="405E4DC0" w:rsidR="002A6836" w:rsidDel="001825BE" w:rsidRDefault="002A6836">
          <w:pPr>
            <w:pStyle w:val="TOC2"/>
            <w:rPr>
              <w:del w:id="195" w:author="Nate Bachmeier [AWS-SA]" w:date="2023-04-30T16:39:00Z"/>
              <w:rFonts w:asciiTheme="minorHAnsi" w:eastAsiaTheme="minorEastAsia" w:hAnsiTheme="minorHAnsi" w:cstheme="minorBidi"/>
              <w:noProof/>
              <w:sz w:val="22"/>
              <w:szCs w:val="22"/>
            </w:rPr>
          </w:pPr>
          <w:del w:id="196" w:author="Nate Bachmeier [AWS-SA]" w:date="2023-04-30T16:39:00Z">
            <w:r w:rsidRPr="001825BE" w:rsidDel="001825BE">
              <w:rPr>
                <w:noProof/>
                <w:rPrChange w:id="197" w:author="Nate Bachmeier [AWS-SA]" w:date="2023-04-30T16:39:00Z">
                  <w:rPr>
                    <w:rStyle w:val="Hyperlink"/>
                    <w:noProof/>
                  </w:rPr>
                </w:rPrChange>
              </w:rPr>
              <w:delText>How does neural network training work</w:delText>
            </w:r>
            <w:r w:rsidDel="001825BE">
              <w:rPr>
                <w:noProof/>
                <w:webHidden/>
              </w:rPr>
              <w:tab/>
              <w:delText>38</w:delText>
            </w:r>
          </w:del>
        </w:p>
        <w:p w14:paraId="4891B2A6" w14:textId="19E80951" w:rsidR="002A6836" w:rsidDel="001825BE" w:rsidRDefault="002A6836">
          <w:pPr>
            <w:pStyle w:val="TOC2"/>
            <w:rPr>
              <w:del w:id="198" w:author="Nate Bachmeier [AWS-SA]" w:date="2023-04-30T16:39:00Z"/>
              <w:rFonts w:asciiTheme="minorHAnsi" w:eastAsiaTheme="minorEastAsia" w:hAnsiTheme="minorHAnsi" w:cstheme="minorBidi"/>
              <w:noProof/>
              <w:sz w:val="22"/>
              <w:szCs w:val="22"/>
            </w:rPr>
          </w:pPr>
          <w:del w:id="199" w:author="Nate Bachmeier [AWS-SA]" w:date="2023-04-30T16:39:00Z">
            <w:r w:rsidRPr="001825BE" w:rsidDel="001825BE">
              <w:rPr>
                <w:noProof/>
                <w:rPrChange w:id="200" w:author="Nate Bachmeier [AWS-SA]" w:date="2023-04-30T16:39:00Z">
                  <w:rPr>
                    <w:rStyle w:val="Hyperlink"/>
                    <w:noProof/>
                  </w:rPr>
                </w:rPrChange>
              </w:rPr>
              <w:delText>What is autoencoding</w:delText>
            </w:r>
            <w:r w:rsidDel="001825BE">
              <w:rPr>
                <w:noProof/>
                <w:webHidden/>
              </w:rPr>
              <w:tab/>
              <w:delText>47</w:delText>
            </w:r>
          </w:del>
        </w:p>
        <w:p w14:paraId="187F5C5B" w14:textId="2D77FBCA" w:rsidR="002A6836" w:rsidDel="001825BE" w:rsidRDefault="002A6836">
          <w:pPr>
            <w:pStyle w:val="TOC2"/>
            <w:rPr>
              <w:del w:id="201" w:author="Nate Bachmeier [AWS-SA]" w:date="2023-04-30T16:39:00Z"/>
              <w:rFonts w:asciiTheme="minorHAnsi" w:eastAsiaTheme="minorEastAsia" w:hAnsiTheme="minorHAnsi" w:cstheme="minorBidi"/>
              <w:noProof/>
              <w:sz w:val="22"/>
              <w:szCs w:val="22"/>
            </w:rPr>
          </w:pPr>
          <w:del w:id="202" w:author="Nate Bachmeier [AWS-SA]" w:date="2023-04-30T16:39:00Z">
            <w:r w:rsidRPr="001825BE" w:rsidDel="001825BE">
              <w:rPr>
                <w:noProof/>
                <w:rPrChange w:id="203" w:author="Nate Bachmeier [AWS-SA]" w:date="2023-04-30T16:39:00Z">
                  <w:rPr>
                    <w:rStyle w:val="Hyperlink"/>
                    <w:noProof/>
                  </w:rPr>
                </w:rPrChange>
              </w:rPr>
              <w:delText>How does recognizing human activities work</w:delText>
            </w:r>
            <w:r w:rsidDel="001825BE">
              <w:rPr>
                <w:noProof/>
                <w:webHidden/>
              </w:rPr>
              <w:tab/>
              <w:delText>52</w:delText>
            </w:r>
          </w:del>
        </w:p>
        <w:p w14:paraId="6906BE90" w14:textId="56C00834" w:rsidR="002A6836" w:rsidDel="001825BE" w:rsidRDefault="002A6836">
          <w:pPr>
            <w:pStyle w:val="TOC2"/>
            <w:rPr>
              <w:del w:id="204" w:author="Nate Bachmeier [AWS-SA]" w:date="2023-04-30T16:39:00Z"/>
              <w:rFonts w:asciiTheme="minorHAnsi" w:eastAsiaTheme="minorEastAsia" w:hAnsiTheme="minorHAnsi" w:cstheme="minorBidi"/>
              <w:noProof/>
              <w:sz w:val="22"/>
              <w:szCs w:val="22"/>
            </w:rPr>
          </w:pPr>
          <w:del w:id="205" w:author="Nate Bachmeier [AWS-SA]" w:date="2023-04-30T16:39:00Z">
            <w:r w:rsidRPr="001825BE" w:rsidDel="001825BE">
              <w:rPr>
                <w:noProof/>
                <w:rPrChange w:id="206" w:author="Nate Bachmeier [AWS-SA]" w:date="2023-04-30T16:39:00Z">
                  <w:rPr>
                    <w:rStyle w:val="Hyperlink"/>
                    <w:noProof/>
                  </w:rPr>
                </w:rPrChange>
              </w:rPr>
              <w:delText>Computer vision and autonomous driving</w:delText>
            </w:r>
            <w:r w:rsidDel="001825BE">
              <w:rPr>
                <w:noProof/>
                <w:webHidden/>
              </w:rPr>
              <w:tab/>
              <w:delText>54</w:delText>
            </w:r>
          </w:del>
        </w:p>
        <w:p w14:paraId="42C97A4C" w14:textId="5F6E4E37" w:rsidR="002A6836" w:rsidDel="001825BE" w:rsidRDefault="002A6836">
          <w:pPr>
            <w:pStyle w:val="TOC2"/>
            <w:rPr>
              <w:del w:id="207" w:author="Nate Bachmeier [AWS-SA]" w:date="2023-04-30T16:39:00Z"/>
              <w:rFonts w:asciiTheme="minorHAnsi" w:eastAsiaTheme="minorEastAsia" w:hAnsiTheme="minorHAnsi" w:cstheme="minorBidi"/>
              <w:noProof/>
              <w:sz w:val="22"/>
              <w:szCs w:val="22"/>
            </w:rPr>
          </w:pPr>
          <w:del w:id="208" w:author="Nate Bachmeier [AWS-SA]" w:date="2023-04-30T16:39:00Z">
            <w:r w:rsidRPr="001825BE" w:rsidDel="001825BE">
              <w:rPr>
                <w:noProof/>
                <w:rPrChange w:id="209" w:author="Nate Bachmeier [AWS-SA]" w:date="2023-04-30T16:39:00Z">
                  <w:rPr>
                    <w:rStyle w:val="Hyperlink"/>
                    <w:noProof/>
                  </w:rPr>
                </w:rPrChange>
              </w:rPr>
              <w:delText>How does the reproducibility crisis impact ML design</w:delText>
            </w:r>
            <w:r w:rsidDel="001825BE">
              <w:rPr>
                <w:noProof/>
                <w:webHidden/>
              </w:rPr>
              <w:tab/>
              <w:delText>63</w:delText>
            </w:r>
          </w:del>
        </w:p>
        <w:p w14:paraId="4665833C" w14:textId="67CF1C77" w:rsidR="002A6836" w:rsidDel="001825BE" w:rsidRDefault="002A6836">
          <w:pPr>
            <w:pStyle w:val="TOC2"/>
            <w:rPr>
              <w:del w:id="210" w:author="Nate Bachmeier [AWS-SA]" w:date="2023-04-30T16:39:00Z"/>
              <w:rFonts w:asciiTheme="minorHAnsi" w:eastAsiaTheme="minorEastAsia" w:hAnsiTheme="minorHAnsi" w:cstheme="minorBidi"/>
              <w:noProof/>
              <w:sz w:val="22"/>
              <w:szCs w:val="22"/>
            </w:rPr>
          </w:pPr>
          <w:del w:id="211" w:author="Nate Bachmeier [AWS-SA]" w:date="2023-04-30T16:39:00Z">
            <w:r w:rsidRPr="001825BE" w:rsidDel="001825BE">
              <w:rPr>
                <w:noProof/>
                <w:rPrChange w:id="212" w:author="Nate Bachmeier [AWS-SA]" w:date="2023-04-30T16:39:00Z">
                  <w:rPr>
                    <w:rStyle w:val="Hyperlink"/>
                    <w:noProof/>
                  </w:rPr>
                </w:rPrChange>
              </w:rPr>
              <w:delText>Ethical Considerations of AI</w:delText>
            </w:r>
            <w:r w:rsidDel="001825BE">
              <w:rPr>
                <w:noProof/>
                <w:webHidden/>
              </w:rPr>
              <w:tab/>
              <w:delText>69</w:delText>
            </w:r>
          </w:del>
        </w:p>
        <w:p w14:paraId="3F687588" w14:textId="5763E5DA" w:rsidR="002A6836" w:rsidDel="001825BE" w:rsidRDefault="002A6836">
          <w:pPr>
            <w:pStyle w:val="TOC2"/>
            <w:rPr>
              <w:del w:id="213" w:author="Nate Bachmeier [AWS-SA]" w:date="2023-04-30T16:39:00Z"/>
              <w:rFonts w:asciiTheme="minorHAnsi" w:eastAsiaTheme="minorEastAsia" w:hAnsiTheme="minorHAnsi" w:cstheme="minorBidi"/>
              <w:noProof/>
              <w:sz w:val="22"/>
              <w:szCs w:val="22"/>
            </w:rPr>
          </w:pPr>
          <w:del w:id="214" w:author="Nate Bachmeier [AWS-SA]" w:date="2023-04-30T16:39:00Z">
            <w:r w:rsidRPr="001825BE" w:rsidDel="001825BE">
              <w:rPr>
                <w:noProof/>
                <w:rPrChange w:id="215" w:author="Nate Bachmeier [AWS-SA]" w:date="2023-04-30T16:39:00Z">
                  <w:rPr>
                    <w:rStyle w:val="Hyperlink"/>
                    <w:noProof/>
                  </w:rPr>
                </w:rPrChange>
              </w:rPr>
              <w:delText>Summary</w:delText>
            </w:r>
            <w:r w:rsidDel="001825BE">
              <w:rPr>
                <w:noProof/>
                <w:webHidden/>
              </w:rPr>
              <w:tab/>
              <w:delText>75</w:delText>
            </w:r>
          </w:del>
        </w:p>
        <w:p w14:paraId="2571A8FE" w14:textId="46DC5AA8" w:rsidR="002A6836" w:rsidDel="001825BE" w:rsidRDefault="002A6836">
          <w:pPr>
            <w:pStyle w:val="TOC1"/>
            <w:rPr>
              <w:del w:id="216" w:author="Nate Bachmeier [AWS-SA]" w:date="2023-04-30T16:39:00Z"/>
              <w:rFonts w:asciiTheme="minorHAnsi" w:eastAsiaTheme="minorEastAsia" w:hAnsiTheme="minorHAnsi" w:cstheme="minorBidi"/>
              <w:noProof/>
              <w:sz w:val="22"/>
            </w:rPr>
          </w:pPr>
          <w:del w:id="217" w:author="Nate Bachmeier [AWS-SA]" w:date="2023-04-30T16:39:00Z">
            <w:r w:rsidRPr="001825BE" w:rsidDel="001825BE">
              <w:rPr>
                <w:noProof/>
                <w:rPrChange w:id="218" w:author="Nate Bachmeier [AWS-SA]" w:date="2023-04-30T16:39:00Z">
                  <w:rPr>
                    <w:rStyle w:val="Hyperlink"/>
                    <w:noProof/>
                  </w:rPr>
                </w:rPrChange>
              </w:rPr>
              <w:delText>Chapter 3: Research Method</w:delText>
            </w:r>
            <w:r w:rsidDel="001825BE">
              <w:rPr>
                <w:noProof/>
                <w:webHidden/>
              </w:rPr>
              <w:tab/>
              <w:delText>77</w:delText>
            </w:r>
          </w:del>
        </w:p>
        <w:p w14:paraId="146CCFCC" w14:textId="33C634DC" w:rsidR="002A6836" w:rsidDel="001825BE" w:rsidRDefault="002A6836">
          <w:pPr>
            <w:pStyle w:val="TOC2"/>
            <w:rPr>
              <w:del w:id="219" w:author="Nate Bachmeier [AWS-SA]" w:date="2023-04-30T16:39:00Z"/>
              <w:rFonts w:asciiTheme="minorHAnsi" w:eastAsiaTheme="minorEastAsia" w:hAnsiTheme="minorHAnsi" w:cstheme="minorBidi"/>
              <w:noProof/>
              <w:sz w:val="22"/>
              <w:szCs w:val="22"/>
            </w:rPr>
          </w:pPr>
          <w:del w:id="220" w:author="Nate Bachmeier [AWS-SA]" w:date="2023-04-30T16:39:00Z">
            <w:r w:rsidRPr="001825BE" w:rsidDel="001825BE">
              <w:rPr>
                <w:noProof/>
                <w:rPrChange w:id="221" w:author="Nate Bachmeier [AWS-SA]" w:date="2023-04-30T16:39:00Z">
                  <w:rPr>
                    <w:rStyle w:val="Hyperlink"/>
                    <w:noProof/>
                  </w:rPr>
                </w:rPrChange>
              </w:rPr>
              <w:delText>Research Methodology and Design</w:delText>
            </w:r>
            <w:r w:rsidDel="001825BE">
              <w:rPr>
                <w:noProof/>
                <w:webHidden/>
              </w:rPr>
              <w:tab/>
              <w:delText>77</w:delText>
            </w:r>
          </w:del>
        </w:p>
        <w:p w14:paraId="2D6C8F71" w14:textId="3A4A7F22" w:rsidR="002A6836" w:rsidDel="001825BE" w:rsidRDefault="002A6836">
          <w:pPr>
            <w:pStyle w:val="TOC2"/>
            <w:rPr>
              <w:del w:id="222" w:author="Nate Bachmeier [AWS-SA]" w:date="2023-04-30T16:39:00Z"/>
              <w:rFonts w:asciiTheme="minorHAnsi" w:eastAsiaTheme="minorEastAsia" w:hAnsiTheme="minorHAnsi" w:cstheme="minorBidi"/>
              <w:noProof/>
              <w:sz w:val="22"/>
              <w:szCs w:val="22"/>
            </w:rPr>
          </w:pPr>
          <w:del w:id="223" w:author="Nate Bachmeier [AWS-SA]" w:date="2023-04-30T16:39:00Z">
            <w:r w:rsidRPr="001825BE" w:rsidDel="001825BE">
              <w:rPr>
                <w:noProof/>
                <w:rPrChange w:id="224" w:author="Nate Bachmeier [AWS-SA]" w:date="2023-04-30T16:39:00Z">
                  <w:rPr>
                    <w:rStyle w:val="Hyperlink"/>
                    <w:noProof/>
                  </w:rPr>
                </w:rPrChange>
              </w:rPr>
              <w:delText>Population and Sample</w:delText>
            </w:r>
            <w:r w:rsidDel="001825BE">
              <w:rPr>
                <w:noProof/>
                <w:webHidden/>
              </w:rPr>
              <w:tab/>
              <w:delText>78</w:delText>
            </w:r>
          </w:del>
        </w:p>
        <w:p w14:paraId="38C79CB8" w14:textId="1C2ED122" w:rsidR="002A6836" w:rsidDel="001825BE" w:rsidRDefault="002A6836">
          <w:pPr>
            <w:pStyle w:val="TOC2"/>
            <w:rPr>
              <w:del w:id="225" w:author="Nate Bachmeier [AWS-SA]" w:date="2023-04-30T16:39:00Z"/>
              <w:rFonts w:asciiTheme="minorHAnsi" w:eastAsiaTheme="minorEastAsia" w:hAnsiTheme="minorHAnsi" w:cstheme="minorBidi"/>
              <w:noProof/>
              <w:sz w:val="22"/>
              <w:szCs w:val="22"/>
            </w:rPr>
          </w:pPr>
          <w:del w:id="226" w:author="Nate Bachmeier [AWS-SA]" w:date="2023-04-30T16:39:00Z">
            <w:r w:rsidRPr="001825BE" w:rsidDel="001825BE">
              <w:rPr>
                <w:noProof/>
                <w:rPrChange w:id="227" w:author="Nate Bachmeier [AWS-SA]" w:date="2023-04-30T16:39:00Z">
                  <w:rPr>
                    <w:rStyle w:val="Hyperlink"/>
                    <w:noProof/>
                  </w:rPr>
                </w:rPrChange>
              </w:rPr>
              <w:delText>Instrumentation</w:delText>
            </w:r>
            <w:r w:rsidDel="001825BE">
              <w:rPr>
                <w:noProof/>
                <w:webHidden/>
              </w:rPr>
              <w:tab/>
              <w:delText>79</w:delText>
            </w:r>
          </w:del>
        </w:p>
        <w:p w14:paraId="5CD4214C" w14:textId="447E458E" w:rsidR="002A6836" w:rsidDel="001825BE" w:rsidRDefault="002A6836">
          <w:pPr>
            <w:pStyle w:val="TOC2"/>
            <w:rPr>
              <w:del w:id="228" w:author="Nate Bachmeier [AWS-SA]" w:date="2023-04-30T16:39:00Z"/>
              <w:rFonts w:asciiTheme="minorHAnsi" w:eastAsiaTheme="minorEastAsia" w:hAnsiTheme="minorHAnsi" w:cstheme="minorBidi"/>
              <w:noProof/>
              <w:sz w:val="22"/>
              <w:szCs w:val="22"/>
            </w:rPr>
          </w:pPr>
          <w:del w:id="229" w:author="Nate Bachmeier [AWS-SA]" w:date="2023-04-30T16:39:00Z">
            <w:r w:rsidRPr="001825BE" w:rsidDel="001825BE">
              <w:rPr>
                <w:noProof/>
                <w:rPrChange w:id="230" w:author="Nate Bachmeier [AWS-SA]" w:date="2023-04-30T16:39:00Z">
                  <w:rPr>
                    <w:rStyle w:val="Hyperlink"/>
                    <w:noProof/>
                  </w:rPr>
                </w:rPrChange>
              </w:rPr>
              <w:delText>Study Procedures</w:delText>
            </w:r>
            <w:r w:rsidDel="001825BE">
              <w:rPr>
                <w:noProof/>
                <w:webHidden/>
              </w:rPr>
              <w:tab/>
              <w:delText>79</w:delText>
            </w:r>
          </w:del>
        </w:p>
        <w:p w14:paraId="510E545F" w14:textId="576DC656" w:rsidR="002A6836" w:rsidDel="001825BE" w:rsidRDefault="002A6836">
          <w:pPr>
            <w:pStyle w:val="TOC2"/>
            <w:rPr>
              <w:del w:id="231" w:author="Nate Bachmeier [AWS-SA]" w:date="2023-04-30T16:39:00Z"/>
              <w:rFonts w:asciiTheme="minorHAnsi" w:eastAsiaTheme="minorEastAsia" w:hAnsiTheme="minorHAnsi" w:cstheme="minorBidi"/>
              <w:noProof/>
              <w:sz w:val="22"/>
              <w:szCs w:val="22"/>
            </w:rPr>
          </w:pPr>
          <w:del w:id="232" w:author="Nate Bachmeier [AWS-SA]" w:date="2023-04-30T16:39:00Z">
            <w:r w:rsidRPr="001825BE" w:rsidDel="001825BE">
              <w:rPr>
                <w:noProof/>
                <w:rPrChange w:id="233" w:author="Nate Bachmeier [AWS-SA]" w:date="2023-04-30T16:39:00Z">
                  <w:rPr>
                    <w:rStyle w:val="Hyperlink"/>
                    <w:noProof/>
                  </w:rPr>
                </w:rPrChange>
              </w:rPr>
              <w:delText>Data Analysis</w:delText>
            </w:r>
            <w:r w:rsidDel="001825BE">
              <w:rPr>
                <w:noProof/>
                <w:webHidden/>
              </w:rPr>
              <w:tab/>
              <w:delText>90</w:delText>
            </w:r>
          </w:del>
        </w:p>
        <w:p w14:paraId="2DC7B2B4" w14:textId="2B1B00A0" w:rsidR="002A6836" w:rsidDel="001825BE" w:rsidRDefault="002A6836">
          <w:pPr>
            <w:pStyle w:val="TOC2"/>
            <w:rPr>
              <w:del w:id="234" w:author="Nate Bachmeier [AWS-SA]" w:date="2023-04-30T16:39:00Z"/>
              <w:rFonts w:asciiTheme="minorHAnsi" w:eastAsiaTheme="minorEastAsia" w:hAnsiTheme="minorHAnsi" w:cstheme="minorBidi"/>
              <w:noProof/>
              <w:sz w:val="22"/>
              <w:szCs w:val="22"/>
            </w:rPr>
          </w:pPr>
          <w:del w:id="235" w:author="Nate Bachmeier [AWS-SA]" w:date="2023-04-30T16:39:00Z">
            <w:r w:rsidRPr="001825BE" w:rsidDel="001825BE">
              <w:rPr>
                <w:noProof/>
                <w:rPrChange w:id="236" w:author="Nate Bachmeier [AWS-SA]" w:date="2023-04-30T16:39:00Z">
                  <w:rPr>
                    <w:rStyle w:val="Hyperlink"/>
                    <w:noProof/>
                  </w:rPr>
                </w:rPrChange>
              </w:rPr>
              <w:delText>Assumptions</w:delText>
            </w:r>
            <w:r w:rsidDel="001825BE">
              <w:rPr>
                <w:noProof/>
                <w:webHidden/>
              </w:rPr>
              <w:tab/>
              <w:delText>93</w:delText>
            </w:r>
          </w:del>
        </w:p>
        <w:p w14:paraId="611F7656" w14:textId="4CD629CC" w:rsidR="002A6836" w:rsidDel="001825BE" w:rsidRDefault="002A6836">
          <w:pPr>
            <w:pStyle w:val="TOC2"/>
            <w:rPr>
              <w:del w:id="237" w:author="Nate Bachmeier [AWS-SA]" w:date="2023-04-30T16:39:00Z"/>
              <w:rFonts w:asciiTheme="minorHAnsi" w:eastAsiaTheme="minorEastAsia" w:hAnsiTheme="minorHAnsi" w:cstheme="minorBidi"/>
              <w:noProof/>
              <w:sz w:val="22"/>
              <w:szCs w:val="22"/>
            </w:rPr>
          </w:pPr>
          <w:del w:id="238" w:author="Nate Bachmeier [AWS-SA]" w:date="2023-04-30T16:39:00Z">
            <w:r w:rsidRPr="001825BE" w:rsidDel="001825BE">
              <w:rPr>
                <w:noProof/>
                <w:rPrChange w:id="239" w:author="Nate Bachmeier [AWS-SA]" w:date="2023-04-30T16:39:00Z">
                  <w:rPr>
                    <w:rStyle w:val="Hyperlink"/>
                    <w:noProof/>
                  </w:rPr>
                </w:rPrChange>
              </w:rPr>
              <w:delText>Limitations</w:delText>
            </w:r>
            <w:r w:rsidDel="001825BE">
              <w:rPr>
                <w:noProof/>
                <w:webHidden/>
              </w:rPr>
              <w:tab/>
              <w:delText>94</w:delText>
            </w:r>
          </w:del>
        </w:p>
        <w:p w14:paraId="0F0B9E02" w14:textId="179B4992" w:rsidR="002A6836" w:rsidDel="001825BE" w:rsidRDefault="002A6836">
          <w:pPr>
            <w:pStyle w:val="TOC2"/>
            <w:rPr>
              <w:del w:id="240" w:author="Nate Bachmeier [AWS-SA]" w:date="2023-04-30T16:39:00Z"/>
              <w:rFonts w:asciiTheme="minorHAnsi" w:eastAsiaTheme="minorEastAsia" w:hAnsiTheme="minorHAnsi" w:cstheme="minorBidi"/>
              <w:noProof/>
              <w:sz w:val="22"/>
              <w:szCs w:val="22"/>
            </w:rPr>
          </w:pPr>
          <w:del w:id="241" w:author="Nate Bachmeier [AWS-SA]" w:date="2023-04-30T16:39:00Z">
            <w:r w:rsidRPr="001825BE" w:rsidDel="001825BE">
              <w:rPr>
                <w:noProof/>
                <w:rPrChange w:id="242" w:author="Nate Bachmeier [AWS-SA]" w:date="2023-04-30T16:39:00Z">
                  <w:rPr>
                    <w:rStyle w:val="Hyperlink"/>
                    <w:noProof/>
                  </w:rPr>
                </w:rPrChange>
              </w:rPr>
              <w:delText>Delimitations</w:delText>
            </w:r>
            <w:r w:rsidDel="001825BE">
              <w:rPr>
                <w:noProof/>
                <w:webHidden/>
              </w:rPr>
              <w:tab/>
              <w:delText>95</w:delText>
            </w:r>
          </w:del>
        </w:p>
        <w:p w14:paraId="4BB96142" w14:textId="055E2E02" w:rsidR="002A6836" w:rsidDel="001825BE" w:rsidRDefault="002A6836">
          <w:pPr>
            <w:pStyle w:val="TOC2"/>
            <w:rPr>
              <w:del w:id="243" w:author="Nate Bachmeier [AWS-SA]" w:date="2023-04-30T16:39:00Z"/>
              <w:rFonts w:asciiTheme="minorHAnsi" w:eastAsiaTheme="minorEastAsia" w:hAnsiTheme="minorHAnsi" w:cstheme="minorBidi"/>
              <w:noProof/>
              <w:sz w:val="22"/>
              <w:szCs w:val="22"/>
            </w:rPr>
          </w:pPr>
          <w:del w:id="244" w:author="Nate Bachmeier [AWS-SA]" w:date="2023-04-30T16:39:00Z">
            <w:r w:rsidRPr="001825BE" w:rsidDel="001825BE">
              <w:rPr>
                <w:noProof/>
                <w:rPrChange w:id="245" w:author="Nate Bachmeier [AWS-SA]" w:date="2023-04-30T16:39:00Z">
                  <w:rPr>
                    <w:rStyle w:val="Hyperlink"/>
                    <w:noProof/>
                  </w:rPr>
                </w:rPrChange>
              </w:rPr>
              <w:delText>Ethical Assurances</w:delText>
            </w:r>
            <w:r w:rsidDel="001825BE">
              <w:rPr>
                <w:noProof/>
                <w:webHidden/>
              </w:rPr>
              <w:tab/>
              <w:delText>95</w:delText>
            </w:r>
          </w:del>
        </w:p>
        <w:p w14:paraId="21D4F31A" w14:textId="3E09F6F5" w:rsidR="002A6836" w:rsidDel="001825BE" w:rsidRDefault="002A6836">
          <w:pPr>
            <w:pStyle w:val="TOC2"/>
            <w:rPr>
              <w:del w:id="246" w:author="Nate Bachmeier [AWS-SA]" w:date="2023-04-30T16:39:00Z"/>
              <w:rFonts w:asciiTheme="minorHAnsi" w:eastAsiaTheme="minorEastAsia" w:hAnsiTheme="minorHAnsi" w:cstheme="minorBidi"/>
              <w:noProof/>
              <w:sz w:val="22"/>
              <w:szCs w:val="22"/>
            </w:rPr>
          </w:pPr>
          <w:del w:id="247" w:author="Nate Bachmeier [AWS-SA]" w:date="2023-04-30T16:39:00Z">
            <w:r w:rsidRPr="001825BE" w:rsidDel="001825BE">
              <w:rPr>
                <w:noProof/>
                <w:rPrChange w:id="248" w:author="Nate Bachmeier [AWS-SA]" w:date="2023-04-30T16:39:00Z">
                  <w:rPr>
                    <w:rStyle w:val="Hyperlink"/>
                    <w:noProof/>
                  </w:rPr>
                </w:rPrChange>
              </w:rPr>
              <w:delText>Summary</w:delText>
            </w:r>
            <w:r w:rsidDel="001825BE">
              <w:rPr>
                <w:noProof/>
                <w:webHidden/>
              </w:rPr>
              <w:tab/>
              <w:delText>97</w:delText>
            </w:r>
          </w:del>
        </w:p>
        <w:p w14:paraId="017EE2EC" w14:textId="29567E5A" w:rsidR="002A6836" w:rsidDel="001825BE" w:rsidRDefault="002A6836">
          <w:pPr>
            <w:pStyle w:val="TOC1"/>
            <w:rPr>
              <w:del w:id="249" w:author="Nate Bachmeier [AWS-SA]" w:date="2023-04-30T16:39:00Z"/>
              <w:rFonts w:asciiTheme="minorHAnsi" w:eastAsiaTheme="minorEastAsia" w:hAnsiTheme="minorHAnsi" w:cstheme="minorBidi"/>
              <w:noProof/>
              <w:sz w:val="22"/>
            </w:rPr>
          </w:pPr>
          <w:del w:id="250" w:author="Nate Bachmeier [AWS-SA]" w:date="2023-04-30T16:39:00Z">
            <w:r w:rsidRPr="001825BE" w:rsidDel="001825BE">
              <w:rPr>
                <w:noProof/>
                <w:rPrChange w:id="251" w:author="Nate Bachmeier [AWS-SA]" w:date="2023-04-30T16:39:00Z">
                  <w:rPr>
                    <w:rStyle w:val="Hyperlink"/>
                    <w:noProof/>
                  </w:rPr>
                </w:rPrChange>
              </w:rPr>
              <w:delText>Chapter 4: Findings</w:delText>
            </w:r>
            <w:r w:rsidDel="001825BE">
              <w:rPr>
                <w:noProof/>
                <w:webHidden/>
              </w:rPr>
              <w:tab/>
              <w:delText>99</w:delText>
            </w:r>
          </w:del>
        </w:p>
        <w:p w14:paraId="7BD42D3B" w14:textId="4265C786" w:rsidR="002A6836" w:rsidDel="001825BE" w:rsidRDefault="002A6836">
          <w:pPr>
            <w:pStyle w:val="TOC2"/>
            <w:rPr>
              <w:del w:id="252" w:author="Nate Bachmeier [AWS-SA]" w:date="2023-04-30T16:39:00Z"/>
              <w:rFonts w:asciiTheme="minorHAnsi" w:eastAsiaTheme="minorEastAsia" w:hAnsiTheme="minorHAnsi" w:cstheme="minorBidi"/>
              <w:noProof/>
              <w:sz w:val="22"/>
              <w:szCs w:val="22"/>
            </w:rPr>
          </w:pPr>
          <w:del w:id="253" w:author="Nate Bachmeier [AWS-SA]" w:date="2023-04-30T16:39:00Z">
            <w:r w:rsidRPr="001825BE" w:rsidDel="001825BE">
              <w:rPr>
                <w:noProof/>
                <w:rPrChange w:id="254" w:author="Nate Bachmeier [AWS-SA]" w:date="2023-04-30T16:39:00Z">
                  <w:rPr>
                    <w:rStyle w:val="Hyperlink"/>
                    <w:noProof/>
                  </w:rPr>
                </w:rPrChange>
              </w:rPr>
              <w:delText>Validity and Reliability of the Data</w:delText>
            </w:r>
            <w:r w:rsidDel="001825BE">
              <w:rPr>
                <w:noProof/>
                <w:webHidden/>
              </w:rPr>
              <w:tab/>
              <w:delText>100</w:delText>
            </w:r>
          </w:del>
        </w:p>
        <w:p w14:paraId="15D824CD" w14:textId="06A92FAE" w:rsidR="002A6836" w:rsidDel="001825BE" w:rsidRDefault="002A6836">
          <w:pPr>
            <w:pStyle w:val="TOC2"/>
            <w:rPr>
              <w:del w:id="255" w:author="Nate Bachmeier [AWS-SA]" w:date="2023-04-30T16:39:00Z"/>
              <w:rFonts w:asciiTheme="minorHAnsi" w:eastAsiaTheme="minorEastAsia" w:hAnsiTheme="minorHAnsi" w:cstheme="minorBidi"/>
              <w:noProof/>
              <w:sz w:val="22"/>
              <w:szCs w:val="22"/>
            </w:rPr>
          </w:pPr>
          <w:del w:id="256" w:author="Nate Bachmeier [AWS-SA]" w:date="2023-04-30T16:39:00Z">
            <w:r w:rsidRPr="001825BE" w:rsidDel="001825BE">
              <w:rPr>
                <w:noProof/>
                <w:rPrChange w:id="257" w:author="Nate Bachmeier [AWS-SA]" w:date="2023-04-30T16:39:00Z">
                  <w:rPr>
                    <w:rStyle w:val="Hyperlink"/>
                    <w:noProof/>
                  </w:rPr>
                </w:rPrChange>
              </w:rPr>
              <w:delText>Results</w:delText>
            </w:r>
            <w:r w:rsidDel="001825BE">
              <w:rPr>
                <w:noProof/>
                <w:webHidden/>
              </w:rPr>
              <w:tab/>
              <w:delText>100</w:delText>
            </w:r>
          </w:del>
        </w:p>
        <w:p w14:paraId="20088EF0" w14:textId="215C8832" w:rsidR="002A6836" w:rsidDel="001825BE" w:rsidRDefault="002A6836">
          <w:pPr>
            <w:pStyle w:val="TOC2"/>
            <w:rPr>
              <w:del w:id="258" w:author="Nate Bachmeier [AWS-SA]" w:date="2023-04-30T16:39:00Z"/>
              <w:rFonts w:asciiTheme="minorHAnsi" w:eastAsiaTheme="minorEastAsia" w:hAnsiTheme="minorHAnsi" w:cstheme="minorBidi"/>
              <w:noProof/>
              <w:sz w:val="22"/>
              <w:szCs w:val="22"/>
            </w:rPr>
          </w:pPr>
          <w:del w:id="259" w:author="Nate Bachmeier [AWS-SA]" w:date="2023-04-30T16:39:00Z">
            <w:r w:rsidRPr="001825BE" w:rsidDel="001825BE">
              <w:rPr>
                <w:noProof/>
                <w:rPrChange w:id="260" w:author="Nate Bachmeier [AWS-SA]" w:date="2023-04-30T16:39:00Z">
                  <w:rPr>
                    <w:rStyle w:val="Hyperlink"/>
                    <w:noProof/>
                  </w:rPr>
                </w:rPrChange>
              </w:rPr>
              <w:delText>Evaluation of the Findings</w:delText>
            </w:r>
            <w:r w:rsidDel="001825BE">
              <w:rPr>
                <w:noProof/>
                <w:webHidden/>
              </w:rPr>
              <w:tab/>
              <w:delText>107</w:delText>
            </w:r>
          </w:del>
        </w:p>
        <w:p w14:paraId="03604517" w14:textId="6068FBCE" w:rsidR="002A6836" w:rsidDel="001825BE" w:rsidRDefault="002A6836">
          <w:pPr>
            <w:pStyle w:val="TOC2"/>
            <w:rPr>
              <w:del w:id="261" w:author="Nate Bachmeier [AWS-SA]" w:date="2023-04-30T16:39:00Z"/>
              <w:rFonts w:asciiTheme="minorHAnsi" w:eastAsiaTheme="minorEastAsia" w:hAnsiTheme="minorHAnsi" w:cstheme="minorBidi"/>
              <w:noProof/>
              <w:sz w:val="22"/>
              <w:szCs w:val="22"/>
            </w:rPr>
          </w:pPr>
          <w:del w:id="262" w:author="Nate Bachmeier [AWS-SA]" w:date="2023-04-30T16:39:00Z">
            <w:r w:rsidRPr="001825BE" w:rsidDel="001825BE">
              <w:rPr>
                <w:noProof/>
                <w:rPrChange w:id="263" w:author="Nate Bachmeier [AWS-SA]" w:date="2023-04-30T16:39:00Z">
                  <w:rPr>
                    <w:rStyle w:val="Hyperlink"/>
                    <w:noProof/>
                  </w:rPr>
                </w:rPrChange>
              </w:rPr>
              <w:delText>Summary</w:delText>
            </w:r>
            <w:r w:rsidDel="001825BE">
              <w:rPr>
                <w:noProof/>
                <w:webHidden/>
              </w:rPr>
              <w:tab/>
              <w:delText>109</w:delText>
            </w:r>
          </w:del>
        </w:p>
        <w:p w14:paraId="1F4723CD" w14:textId="072C5E8F" w:rsidR="002A6836" w:rsidDel="001825BE" w:rsidRDefault="002A6836">
          <w:pPr>
            <w:pStyle w:val="TOC1"/>
            <w:rPr>
              <w:del w:id="264" w:author="Nate Bachmeier [AWS-SA]" w:date="2023-04-30T16:39:00Z"/>
              <w:rFonts w:asciiTheme="minorHAnsi" w:eastAsiaTheme="minorEastAsia" w:hAnsiTheme="minorHAnsi" w:cstheme="minorBidi"/>
              <w:noProof/>
              <w:sz w:val="22"/>
            </w:rPr>
          </w:pPr>
          <w:del w:id="265" w:author="Nate Bachmeier [AWS-SA]" w:date="2023-04-30T16:39:00Z">
            <w:r w:rsidRPr="001825BE" w:rsidDel="001825BE">
              <w:rPr>
                <w:noProof/>
                <w:rPrChange w:id="266" w:author="Nate Bachmeier [AWS-SA]" w:date="2023-04-30T16:39:00Z">
                  <w:rPr>
                    <w:rStyle w:val="Hyperlink"/>
                    <w:noProof/>
                  </w:rPr>
                </w:rPrChange>
              </w:rPr>
              <w:delText>Chapter 5: Implications, Recommendations, and Conclusions</w:delText>
            </w:r>
            <w:r w:rsidDel="001825BE">
              <w:rPr>
                <w:noProof/>
                <w:webHidden/>
              </w:rPr>
              <w:tab/>
              <w:delText>111</w:delText>
            </w:r>
          </w:del>
        </w:p>
        <w:p w14:paraId="07353BE7" w14:textId="52A5A5B0" w:rsidR="002A6836" w:rsidDel="001825BE" w:rsidRDefault="002A6836">
          <w:pPr>
            <w:pStyle w:val="TOC2"/>
            <w:rPr>
              <w:del w:id="267" w:author="Nate Bachmeier [AWS-SA]" w:date="2023-04-30T16:39:00Z"/>
              <w:rFonts w:asciiTheme="minorHAnsi" w:eastAsiaTheme="minorEastAsia" w:hAnsiTheme="minorHAnsi" w:cstheme="minorBidi"/>
              <w:noProof/>
              <w:sz w:val="22"/>
              <w:szCs w:val="22"/>
            </w:rPr>
          </w:pPr>
          <w:del w:id="268" w:author="Nate Bachmeier [AWS-SA]" w:date="2023-04-30T16:39:00Z">
            <w:r w:rsidRPr="001825BE" w:rsidDel="001825BE">
              <w:rPr>
                <w:noProof/>
                <w:rPrChange w:id="269" w:author="Nate Bachmeier [AWS-SA]" w:date="2023-04-30T16:39:00Z">
                  <w:rPr>
                    <w:rStyle w:val="Hyperlink"/>
                    <w:noProof/>
                  </w:rPr>
                </w:rPrChange>
              </w:rPr>
              <w:delText>Implications</w:delText>
            </w:r>
            <w:r w:rsidDel="001825BE">
              <w:rPr>
                <w:noProof/>
                <w:webHidden/>
              </w:rPr>
              <w:tab/>
              <w:delText>112</w:delText>
            </w:r>
          </w:del>
        </w:p>
        <w:p w14:paraId="2047CAE3" w14:textId="638AEED7" w:rsidR="002A6836" w:rsidDel="001825BE" w:rsidRDefault="002A6836">
          <w:pPr>
            <w:pStyle w:val="TOC2"/>
            <w:rPr>
              <w:del w:id="270" w:author="Nate Bachmeier [AWS-SA]" w:date="2023-04-30T16:39:00Z"/>
              <w:rFonts w:asciiTheme="minorHAnsi" w:eastAsiaTheme="minorEastAsia" w:hAnsiTheme="minorHAnsi" w:cstheme="minorBidi"/>
              <w:noProof/>
              <w:sz w:val="22"/>
              <w:szCs w:val="22"/>
            </w:rPr>
          </w:pPr>
          <w:del w:id="271" w:author="Nate Bachmeier [AWS-SA]" w:date="2023-04-30T16:39:00Z">
            <w:r w:rsidRPr="001825BE" w:rsidDel="001825BE">
              <w:rPr>
                <w:noProof/>
                <w:rPrChange w:id="272" w:author="Nate Bachmeier [AWS-SA]" w:date="2023-04-30T16:39:00Z">
                  <w:rPr>
                    <w:rStyle w:val="Hyperlink"/>
                    <w:noProof/>
                  </w:rPr>
                </w:rPrChange>
              </w:rPr>
              <w:delText>Recommendations for Practice</w:delText>
            </w:r>
            <w:r w:rsidDel="001825BE">
              <w:rPr>
                <w:noProof/>
                <w:webHidden/>
              </w:rPr>
              <w:tab/>
              <w:delText>114</w:delText>
            </w:r>
          </w:del>
        </w:p>
        <w:p w14:paraId="7D3F2241" w14:textId="687B4E33" w:rsidR="002A6836" w:rsidDel="001825BE" w:rsidRDefault="002A6836">
          <w:pPr>
            <w:pStyle w:val="TOC2"/>
            <w:rPr>
              <w:del w:id="273" w:author="Nate Bachmeier [AWS-SA]" w:date="2023-04-30T16:39:00Z"/>
              <w:rFonts w:asciiTheme="minorHAnsi" w:eastAsiaTheme="minorEastAsia" w:hAnsiTheme="minorHAnsi" w:cstheme="minorBidi"/>
              <w:noProof/>
              <w:sz w:val="22"/>
              <w:szCs w:val="22"/>
            </w:rPr>
          </w:pPr>
          <w:del w:id="274" w:author="Nate Bachmeier [AWS-SA]" w:date="2023-04-30T16:39:00Z">
            <w:r w:rsidRPr="001825BE" w:rsidDel="001825BE">
              <w:rPr>
                <w:noProof/>
                <w:rPrChange w:id="275" w:author="Nate Bachmeier [AWS-SA]" w:date="2023-04-30T16:39:00Z">
                  <w:rPr>
                    <w:rStyle w:val="Hyperlink"/>
                    <w:noProof/>
                  </w:rPr>
                </w:rPrChange>
              </w:rPr>
              <w:delText>Recommendations for Future Research</w:delText>
            </w:r>
            <w:r w:rsidDel="001825BE">
              <w:rPr>
                <w:noProof/>
                <w:webHidden/>
              </w:rPr>
              <w:tab/>
              <w:delText>115</w:delText>
            </w:r>
          </w:del>
        </w:p>
        <w:p w14:paraId="7A1215DD" w14:textId="58AD0882" w:rsidR="002A6836" w:rsidDel="001825BE" w:rsidRDefault="002A6836">
          <w:pPr>
            <w:pStyle w:val="TOC2"/>
            <w:rPr>
              <w:del w:id="276" w:author="Nate Bachmeier [AWS-SA]" w:date="2023-04-30T16:39:00Z"/>
              <w:rFonts w:asciiTheme="minorHAnsi" w:eastAsiaTheme="minorEastAsia" w:hAnsiTheme="minorHAnsi" w:cstheme="minorBidi"/>
              <w:noProof/>
              <w:sz w:val="22"/>
              <w:szCs w:val="22"/>
            </w:rPr>
          </w:pPr>
          <w:del w:id="277" w:author="Nate Bachmeier [AWS-SA]" w:date="2023-04-30T16:39:00Z">
            <w:r w:rsidRPr="001825BE" w:rsidDel="001825BE">
              <w:rPr>
                <w:noProof/>
                <w:rPrChange w:id="278" w:author="Nate Bachmeier [AWS-SA]" w:date="2023-04-30T16:39:00Z">
                  <w:rPr>
                    <w:rStyle w:val="Hyperlink"/>
                    <w:noProof/>
                  </w:rPr>
                </w:rPrChange>
              </w:rPr>
              <w:delText>Conclusions</w:delText>
            </w:r>
            <w:r w:rsidDel="001825BE">
              <w:rPr>
                <w:noProof/>
                <w:webHidden/>
              </w:rPr>
              <w:tab/>
              <w:delText>116</w:delText>
            </w:r>
          </w:del>
        </w:p>
        <w:p w14:paraId="22DDC20A" w14:textId="178B3037" w:rsidR="002A6836" w:rsidDel="001825BE" w:rsidRDefault="002A6836">
          <w:pPr>
            <w:pStyle w:val="TOC1"/>
            <w:rPr>
              <w:del w:id="279" w:author="Nate Bachmeier [AWS-SA]" w:date="2023-04-30T16:39:00Z"/>
              <w:rFonts w:asciiTheme="minorHAnsi" w:eastAsiaTheme="minorEastAsia" w:hAnsiTheme="minorHAnsi" w:cstheme="minorBidi"/>
              <w:noProof/>
              <w:sz w:val="22"/>
            </w:rPr>
          </w:pPr>
          <w:del w:id="280" w:author="Nate Bachmeier [AWS-SA]" w:date="2023-04-30T16:39:00Z">
            <w:r w:rsidRPr="001825BE" w:rsidDel="001825BE">
              <w:rPr>
                <w:noProof/>
                <w:rPrChange w:id="281" w:author="Nate Bachmeier [AWS-SA]" w:date="2023-04-30T16:39:00Z">
                  <w:rPr>
                    <w:rStyle w:val="Hyperlink"/>
                    <w:noProof/>
                  </w:rPr>
                </w:rPrChange>
              </w:rPr>
              <w:delText>Appendix: Categories</w:delText>
            </w:r>
            <w:r w:rsidDel="001825BE">
              <w:rPr>
                <w:noProof/>
                <w:webHidden/>
              </w:rPr>
              <w:tab/>
              <w:delText>118</w:delText>
            </w:r>
          </w:del>
        </w:p>
        <w:p w14:paraId="3069ABC3" w14:textId="1E462435" w:rsidR="002A6836" w:rsidDel="001825BE" w:rsidRDefault="002A6836">
          <w:pPr>
            <w:pStyle w:val="TOC1"/>
            <w:rPr>
              <w:del w:id="282" w:author="Nate Bachmeier [AWS-SA]" w:date="2023-04-30T16:39:00Z"/>
              <w:rFonts w:asciiTheme="minorHAnsi" w:eastAsiaTheme="minorEastAsia" w:hAnsiTheme="minorHAnsi" w:cstheme="minorBidi"/>
              <w:noProof/>
              <w:sz w:val="22"/>
            </w:rPr>
          </w:pPr>
          <w:del w:id="283" w:author="Nate Bachmeier [AWS-SA]" w:date="2023-04-30T16:39:00Z">
            <w:r w:rsidRPr="001825BE" w:rsidDel="001825BE">
              <w:rPr>
                <w:noProof/>
                <w:rPrChange w:id="284" w:author="Nate Bachmeier [AWS-SA]" w:date="2023-04-30T16:39:00Z">
                  <w:rPr>
                    <w:rStyle w:val="Hyperlink"/>
                    <w:noProof/>
                  </w:rPr>
                </w:rPrChange>
              </w:rPr>
              <w:delText>References</w:delText>
            </w:r>
            <w:r w:rsidDel="001825BE">
              <w:rPr>
                <w:noProof/>
                <w:webHidden/>
              </w:rPr>
              <w:tab/>
              <w:delText>136</w:delText>
            </w:r>
          </w:del>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285" w:name="_Toc251423627" w:displacedByCustomXml="prev"/>
    <w:p w14:paraId="0C39B1B1" w14:textId="77777777" w:rsidR="00F53DD4" w:rsidRDefault="00F53DD4">
      <w:pPr>
        <w:pStyle w:val="TableofFigures"/>
        <w:tabs>
          <w:tab w:val="right" w:leader="dot" w:pos="9350"/>
        </w:tabs>
        <w:rPr>
          <w:rFonts w:cs="Arial"/>
        </w:rPr>
      </w:pPr>
      <w:bookmarkStart w:id="286" w:name="_Toc251423628"/>
      <w:bookmarkEnd w:id="285"/>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286"/>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87" w:name="_Toc145748762"/>
    </w:p>
    <w:p w14:paraId="3AD0FC62" w14:textId="77777777" w:rsidR="00CC3790" w:rsidRDefault="00CC3790" w:rsidP="00DA5CF7">
      <w:pPr>
        <w:pStyle w:val="Heading1"/>
      </w:pPr>
      <w:bookmarkStart w:id="288" w:name="_Toc133765183"/>
      <w:bookmarkEnd w:id="287"/>
      <w:r>
        <w:lastRenderedPageBreak/>
        <w:t>Chapter 1: Introduction</w:t>
      </w:r>
      <w:bookmarkEnd w:id="288"/>
    </w:p>
    <w:p w14:paraId="7E6F1E21" w14:textId="2306F39B"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(Mushsin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25BE">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(Koreshoff</w:t>
      </w:r>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 xml:space="preserve">Technology within special needs and elderly care settings has unique challenges and requirements (Ferati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4C1C48C"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1825BE">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798605BF"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25BE">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289" w:name="_Toc133765184"/>
      <w:r>
        <w:t>Statement of the Problem</w:t>
      </w:r>
      <w:bookmarkEnd w:id="289"/>
    </w:p>
    <w:p w14:paraId="4875B0EF" w14:textId="5625984B"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r w:rsidR="00DA5CF7">
        <w:t xml:space="preserve">Blackhurn,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25BE">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25BE">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25BE">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290" w:name="_Toc133765185"/>
      <w:r>
        <w:t>Purpose of the Study</w:t>
      </w:r>
      <w:bookmarkEnd w:id="290"/>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291"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291"/>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292" w:name="_Hlk101685010"/>
      <w:r w:rsidR="00CC3790">
        <w:t xml:space="preserve">. </w:t>
      </w:r>
      <w:r w:rsidR="00AD0CA9">
        <w:t>Additionally, content moderators have painstakingly annotated the videos, enabling this study to focus on recognizing human behavior instead of bulk data labeling.</w:t>
      </w:r>
      <w:bookmarkEnd w:id="292"/>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293" w:name="_Toc133765186"/>
      <w:r>
        <w:t>Introduction to Theoretical Framework</w:t>
      </w:r>
      <w:bookmarkEnd w:id="293"/>
    </w:p>
    <w:p w14:paraId="7A3BE748" w14:textId="76388C2C" w:rsidR="00CC3790" w:rsidRDefault="0044671E" w:rsidP="00DA5CF7">
      <w:r>
        <w:t>The d</w:t>
      </w:r>
      <w:r w:rsidR="00CC3790">
        <w:t>esign of experiments research creates purposeful artifacts and applies them to study a phenomenon (Hevner et al., 2004). Academic and business communities employ this method as a standard approach to Information Technology and Communication (IT&amp;C) problems (</w:t>
      </w:r>
      <w:r w:rsidR="00DA5CF7" w:rsidRPr="00DA5CF7">
        <w:t xml:space="preserve">Bryar &amp; Carr, 2021; </w:t>
      </w:r>
      <w:r w:rsidR="00CC3790" w:rsidRPr="00DA5CF7">
        <w:t>Peffers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294"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(Hevner et al. 2004)</w:t>
      </w:r>
      <w:bookmarkEnd w:id="294"/>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95" w:name="_Toc133765187"/>
      <w:r>
        <w:lastRenderedPageBreak/>
        <w:t>Research Questions</w:t>
      </w:r>
      <w:bookmarkEnd w:id="295"/>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96" w:name="_Toc133765188"/>
      <w:r>
        <w:t>Significance of the Study</w:t>
      </w:r>
      <w:bookmarkEnd w:id="296"/>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97" w:name="_Toc133765189"/>
      <w:r>
        <w:t>Definition of Key Terms</w:t>
      </w:r>
      <w:bookmarkEnd w:id="297"/>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5B64F1A"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25BE">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21832BBE"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25BE">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(Aguida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64079D70"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25BE">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59064C78"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1825BE">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(MoCap)</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066157DC"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25BE">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298" w:name="_Toc133765190"/>
      <w:r>
        <w:t>Summary</w:t>
      </w:r>
      <w:bookmarkEnd w:id="298"/>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sufficient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299" w:name="_Toc133765191"/>
      <w:r>
        <w:lastRenderedPageBreak/>
        <w:t>Chapter 2: Literature Review</w:t>
      </w:r>
      <w:bookmarkEnd w:id="299"/>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r w:rsidR="003F23AB">
        <w:t xml:space="preserve">Blackhurn,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300" w:name="_Toc133765192"/>
      <w:r>
        <w:t>Literature Search Strategies</w:t>
      </w:r>
      <w:bookmarkEnd w:id="300"/>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Prapas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301"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301"/>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(elderly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(global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(human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(dynamic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defacto solution.</w:t>
      </w:r>
    </w:p>
    <w:p w14:paraId="31C2211E" w14:textId="54BFA663" w:rsidR="00E72F1F" w:rsidRDefault="00BC7214" w:rsidP="00DA5CF7">
      <w:pPr>
        <w:pStyle w:val="Heading2"/>
        <w:ind w:firstLine="0"/>
      </w:pPr>
      <w:bookmarkStart w:id="302" w:name="_Toc133765193"/>
      <w:r>
        <w:t xml:space="preserve">Theoretical </w:t>
      </w:r>
      <w:r w:rsidR="00E72F1F">
        <w:t>Framework</w:t>
      </w:r>
      <w:bookmarkEnd w:id="302"/>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25B1A4AF"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1825BE">
            <w:rPr>
              <w:noProof/>
            </w:rPr>
            <w:t>(Silvestrini &amp; Sammito, 2012)</w:t>
          </w:r>
          <w:r>
            <w:fldChar w:fldCharType="end"/>
          </w:r>
        </w:sdtContent>
      </w:sdt>
      <w:r>
        <w:t>. These studies identify a problem, build artifacts, and communicate the implementation’s unique value (Hevner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303"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303"/>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304" w:name="_Toc79709053"/>
      <w:r>
        <w:br/>
      </w:r>
      <w:r w:rsidR="00E72F1F">
        <w:t>Fundamental Approach</w:t>
      </w:r>
      <w:bookmarkEnd w:id="304"/>
    </w:p>
    <w:p w14:paraId="0E612479" w14:textId="158AC795"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1825BE">
            <w:rPr>
              <w:noProof/>
            </w:rPr>
            <w:t xml:space="preserve"> (Piirainen &amp; Gonzalez, 2013)</w:t>
          </w:r>
          <w:r>
            <w:fldChar w:fldCharType="end"/>
          </w:r>
        </w:sdtContent>
      </w:sdt>
      <w:r>
        <w:t>. More recently, Iivari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0F6F6D8D"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1825BE">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r w:rsidR="00736019">
        <w:t xml:space="preserve">Banjarey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305" w:name="_Toc133765194"/>
      <w:r>
        <w:t>What is the role of data mining</w:t>
      </w:r>
      <w:bookmarkEnd w:id="305"/>
    </w:p>
    <w:p w14:paraId="0202DA56" w14:textId="66416E31"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1825BE">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6B2A61DE" w:rsidR="00E72F1F" w:rsidRDefault="00E72F1F" w:rsidP="00DA5CF7">
      <w:r>
        <w:t>Across these high-level categories, numerous scenario-specific algorithms are available for different data sets. For instance, Apriori-based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1825BE">
            <w:rPr>
              <w:noProof/>
            </w:rPr>
            <w:t xml:space="preserve"> (Sonmez et al., 2018)</w:t>
          </w:r>
          <w:r>
            <w:fldChar w:fldCharType="end"/>
          </w:r>
        </w:sdtContent>
      </w:sdt>
      <w:r>
        <w:t>. Then consider Ant Colony Optimization and Genetic Algorithms, which combine random guessing and regression modeling to iterate toward optimal solutions (</w:t>
      </w:r>
      <w:r w:rsidR="007B483B">
        <w:t xml:space="preserve">Leios, 2017; </w:t>
      </w:r>
      <w:r>
        <w:t>Mirjaili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1825BE">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Fonskea </w:t>
      </w:r>
      <w:r w:rsidR="007B483B">
        <w:t>and</w:t>
      </w:r>
      <w:r w:rsidR="00736019">
        <w:t xml:space="preserve"> </w:t>
      </w:r>
      <w:r>
        <w:t>Liyange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Bhoopathi and Rama (2017) propose an Apriori-like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Explain challenges experienced using data mining</w:t>
      </w:r>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Snee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r>
        <w:t>Changat</w:t>
      </w:r>
      <w:r w:rsidR="0011677D">
        <w:t xml:space="preserve"> (</w:t>
      </w:r>
      <w:r w:rsidR="00081F2B">
        <w:t>2017</w:t>
      </w:r>
      <w:r w:rsidR="0011677D">
        <w:t>)</w:t>
      </w:r>
      <w:r>
        <w:t xml:space="preserve"> did not account for the contextually sensitive results of the Great Recession occurring in parallel. Bhoopathi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George &amp; Changat</w:t>
      </w:r>
      <w:r w:rsidR="00081F2B" w:rsidRPr="00081F2B">
        <w:t xml:space="preserve"> (2017)</w:t>
      </w:r>
      <w:r>
        <w:t xml:space="preserve"> determined that banks were the most critical aspect of their network but did not investigate interest rates, GDP, or consumer credit statistics. Bhoopathi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306" w:name="_Toc133765195"/>
      <w:r>
        <w:lastRenderedPageBreak/>
        <w:t>What exactly is artificial intelligence</w:t>
      </w:r>
      <w:bookmarkEnd w:id="306"/>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(Lukac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6A19647"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25BE">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(Lukac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r w:rsidR="00AF4D58" w:rsidRPr="00104C3A">
        <w:rPr>
          <w:i/>
          <w:iCs/>
        </w:rPr>
        <w:t xml:space="preserve">Does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7AB5349"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25BE">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307" w:name="_Toc133765196"/>
      <w:r>
        <w:t>How does computer vision work</w:t>
      </w:r>
      <w:bookmarkEnd w:id="307"/>
    </w:p>
    <w:p w14:paraId="0E13C786" w14:textId="0434F5DE"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r>
        <w:t xml:space="preserve">Bajcsy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1F85FD4"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25BE">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Kaelbling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308" w:name="_Toc133765197"/>
      <w:r>
        <w:lastRenderedPageBreak/>
        <w:t>What’s the role of Markov chains</w:t>
      </w:r>
      <w:bookmarkEnd w:id="308"/>
    </w:p>
    <w:p w14:paraId="40351EFA" w14:textId="200076B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25BE">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delta-neutral (directionless) options trader. This trait is similar to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3419402" w:rsidR="008A7C72" w:rsidRPr="008A7C72" w:rsidRDefault="008A7C72" w:rsidP="009A4BD4">
      <w:pPr>
        <w:ind w:firstLine="0"/>
      </w:pPr>
      <w:bookmarkStart w:id="309" w:name="_Toc128255034"/>
      <w:bookmarkStart w:id="310"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more stocks model</w:t>
      </w:r>
      <w:bookmarkEnd w:id="309"/>
      <w:bookmarkEnd w:id="310"/>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word_dictionary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6251027A" w:rsidR="00E72F1F" w:rsidRPr="009A4BD4" w:rsidRDefault="006D08A6" w:rsidP="009A4BD4">
      <w:pPr>
        <w:ind w:firstLine="0"/>
        <w:rPr>
          <w:i/>
        </w:rPr>
      </w:pPr>
      <w:bookmarkStart w:id="311" w:name="_Toc128255035"/>
      <w:bookmarkStart w:id="312"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C726B5">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311"/>
      <w:bookmarkEnd w:id="312"/>
    </w:p>
    <w:p w14:paraId="3B7B5A04" w14:textId="77777777" w:rsidR="00E72F1F" w:rsidRDefault="00E72F1F" w:rsidP="009A4BD4">
      <w:pPr>
        <w:pStyle w:val="Heading3"/>
        <w:ind w:firstLine="0"/>
      </w:pPr>
      <w:r>
        <w:t>Neural Networks</w:t>
      </w:r>
    </w:p>
    <w:p w14:paraId="06391F3A" w14:textId="6D29669C"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25BE">
            <w:rPr>
              <w:noProof/>
            </w:rPr>
            <w:t xml:space="preserve"> (Ng, 2016)</w:t>
          </w:r>
          <w:r>
            <w:fldChar w:fldCharType="end"/>
          </w:r>
        </w:sdtContent>
      </w:sdt>
      <w:r>
        <w:t xml:space="preserve">. </w:t>
      </w:r>
    </w:p>
    <w:p w14:paraId="586FAA64" w14:textId="11D70A0A" w:rsidR="00E72F1F" w:rsidRDefault="00E72F1F" w:rsidP="00DA5CF7">
      <w:r>
        <w:lastRenderedPageBreak/>
        <w:t>According to Fridman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BellKor (2007) and Li et al. (2019) suggest that this assumption is generally accurate.</w:t>
      </w:r>
    </w:p>
    <w:p w14:paraId="67AF8AA8" w14:textId="5F691FD4" w:rsidR="00E72F1F" w:rsidRDefault="006D08A6" w:rsidP="009A4BD4">
      <w:pPr>
        <w:ind w:firstLine="0"/>
        <w:rPr>
          <w:i/>
          <w:iCs/>
        </w:rPr>
      </w:pPr>
      <w:bookmarkStart w:id="313" w:name="_Toc128255036"/>
      <w:bookmarkStart w:id="314"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3</w:t>
      </w:r>
      <w:r w:rsidRPr="00310DC2">
        <w:rPr>
          <w:b/>
          <w:bCs/>
          <w:noProof/>
        </w:rPr>
        <w:fldChar w:fldCharType="end"/>
      </w:r>
      <w:r w:rsidR="00AD3A74">
        <w:br/>
      </w:r>
      <w:r w:rsidRPr="009A4BD4">
        <w:rPr>
          <w:i/>
          <w:iCs/>
        </w:rPr>
        <w:t>3 GANN Architecture (de Waal &amp; du Toit, 2011, p. 399)</w:t>
      </w:r>
      <w:bookmarkEnd w:id="313"/>
      <w:bookmarkEnd w:id="314"/>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Rosebrock (2019) provides an example solution (see Figure 4) to Fashion MNIST that begins with feature reduction through two max-pooling hidden layers and batch normalization. After cleaning, the solution uses a single 512-neuron hidden layer to predict one of ten output categories (with softmax). Reducing the hidden layer's size to 128 or 256 has minimal impact on the cross-validation scores, though </w:t>
      </w:r>
      <w:r w:rsidR="00383CF5">
        <w:t>shal</w:t>
      </w:r>
      <w:r>
        <w:t xml:space="preserve">low values of 5 to 16 negatively impact accuracy. In this example, changing the activation functions (e.g., softmax to tan-h) creates more performance fluctuation than any other knob, with model accuracy ranging from 20 to 85%. </w:t>
      </w:r>
    </w:p>
    <w:p w14:paraId="479E6066" w14:textId="27A896DA" w:rsidR="00E72F1F" w:rsidRDefault="006D08A6" w:rsidP="009A4BD4">
      <w:pPr>
        <w:pStyle w:val="Caption"/>
        <w:ind w:firstLine="0"/>
      </w:pPr>
      <w:bookmarkStart w:id="315" w:name="_Toc128255037"/>
      <w:bookmarkStart w:id="316"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15"/>
      <w:bookmarkEnd w:id="316"/>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17" w:name="_Toc133765198"/>
      <w:r>
        <w:lastRenderedPageBreak/>
        <w:t>How are neural networks evolving</w:t>
      </w:r>
      <w:bookmarkEnd w:id="317"/>
    </w:p>
    <w:p w14:paraId="7DFE4052" w14:textId="34DE5525"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C4036D0"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similar to Sigmoid</w:t>
      </w:r>
      <w:sdt>
        <w:sdtPr>
          <w:id w:val="636923342"/>
          <w:citation/>
        </w:sdtPr>
        <w:sdtContent>
          <w:r>
            <w:fldChar w:fldCharType="begin"/>
          </w:r>
          <w:r>
            <w:instrText xml:space="preserve"> CITATION Metna \l 1033 </w:instrText>
          </w:r>
          <w:r>
            <w:fldChar w:fldCharType="separate"/>
          </w:r>
          <w:r w:rsidR="001825BE">
            <w:rPr>
              <w:noProof/>
            </w:rPr>
            <w:t xml:space="preserve"> (Meta AI, n.a.)</w:t>
          </w:r>
          <w:r>
            <w:fldChar w:fldCharType="end"/>
          </w:r>
        </w:sdtContent>
      </w:sdt>
      <w:r>
        <w:t xml:space="preserve">. Now, researchers </w:t>
      </w:r>
      <w:r w:rsidR="000C381D">
        <w:t>have chosen</w:t>
      </w:r>
      <w:r>
        <w:t xml:space="preserve"> Rectified Linear Unit (ReLU) as the most preferred industry-standard algorithm</w:t>
      </w:r>
      <w:sdt>
        <w:sdtPr>
          <w:id w:val="-294834486"/>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Several scenario-specific variations like Leaky ReLU aim to scale and retain negative values versus truncating them entirely.</w:t>
      </w:r>
    </w:p>
    <w:p w14:paraId="2A01EA07" w14:textId="55F97D06" w:rsidR="00551E59" w:rsidRPr="00551E59" w:rsidRDefault="00551E59" w:rsidP="009A4BD4">
      <w:pPr>
        <w:pStyle w:val="Caption"/>
        <w:ind w:firstLine="0"/>
        <w:rPr>
          <w:i/>
        </w:rPr>
      </w:pPr>
      <w:bookmarkStart w:id="318"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18"/>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 hyperbolic function that’s a ratio of sinh and cosh</w:t>
            </w:r>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r>
              <w:t>ReLU</w:t>
            </w:r>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Leaky ReLU</w:t>
            </w:r>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An enhanced ReLU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663F5147"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25BE">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25BE">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0B84C55A"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25BE">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6101C75" w:rsidR="00981175" w:rsidRPr="00F8617E" w:rsidRDefault="00981175" w:rsidP="00F8617E">
      <w:pPr>
        <w:pStyle w:val="Caption"/>
        <w:ind w:firstLine="0"/>
        <w:rPr>
          <w:i/>
          <w:iCs w:val="0"/>
        </w:rPr>
      </w:pPr>
      <w:bookmarkStart w:id="319" w:name="_Toc128255038"/>
      <w:bookmarkStart w:id="320"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5</w:t>
      </w:r>
      <w:r w:rsidRPr="00310DC2">
        <w:rPr>
          <w:b/>
          <w:bCs/>
          <w:noProof/>
        </w:rPr>
        <w:fldChar w:fldCharType="end"/>
      </w:r>
      <w:r>
        <w:br/>
      </w:r>
      <w:r w:rsidRPr="00F8617E">
        <w:rPr>
          <w:i/>
          <w:iCs w:val="0"/>
        </w:rPr>
        <w:t>Multi-dimensional convergence (Kim &amp; Cho, 2008, p. 1605)</w:t>
      </w:r>
      <w:bookmarkEnd w:id="319"/>
      <w:bookmarkEnd w:id="320"/>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23683A01"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In 2012, AlexNet incorporated graphic processing units (GPUs), reducing the error rate by 50% over previous CV architectures. Today, using GPUs over CPUs is table stakes and has opened the door to training across big data sets.</w:t>
      </w:r>
    </w:p>
    <w:p w14:paraId="7F085701" w14:textId="04E98E68"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25BE">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78A057B9"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21" w:name="_Toc133765199"/>
      <w:r>
        <w:t>How does intelligent agent modeling work</w:t>
      </w:r>
      <w:bookmarkEnd w:id="321"/>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22"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22"/>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026EBDF5" w:rsidR="0005446B" w:rsidRDefault="00E72F1F" w:rsidP="00DA5CF7">
      <w:r>
        <w:t>A simulation experiment first identifies the environment, participants, and one or more objectives. Each participant, called an agent, attempts to complete their aim under guiding rules and principles. For instance, NetLogo’s BeeSmart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25BE">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013D89AF" w:rsidR="00E72F1F" w:rsidRPr="00F8617E" w:rsidRDefault="0005446B" w:rsidP="00F8617E">
      <w:pPr>
        <w:pStyle w:val="Caption"/>
        <w:ind w:firstLine="0"/>
        <w:rPr>
          <w:i/>
          <w:iCs w:val="0"/>
        </w:rPr>
      </w:pPr>
      <w:bookmarkStart w:id="323" w:name="_Toc128255039"/>
      <w:bookmarkStart w:id="324"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6</w:t>
      </w:r>
      <w:r w:rsidRPr="00310DC2">
        <w:rPr>
          <w:b/>
          <w:bCs/>
          <w:noProof/>
        </w:rPr>
        <w:fldChar w:fldCharType="end"/>
      </w:r>
      <w:r>
        <w:br/>
      </w:r>
      <w:r w:rsidRPr="00F8617E">
        <w:rPr>
          <w:i/>
          <w:iCs w:val="0"/>
        </w:rPr>
        <w:t>BeeSmart Simulation (Wilensky, 2014)</w:t>
      </w:r>
      <w:bookmarkEnd w:id="323"/>
      <w:bookmarkEnd w:id="324"/>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76CDE8F4"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25BE">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4E74E557" w:rsidR="000B5810" w:rsidRPr="000B5810" w:rsidRDefault="000B5810" w:rsidP="00F8617E">
      <w:pPr>
        <w:pStyle w:val="Caption"/>
        <w:ind w:firstLine="0"/>
      </w:pPr>
      <w:bookmarkStart w:id="325" w:name="_Toc128255040"/>
      <w:bookmarkStart w:id="326"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C726B5">
        <w:rPr>
          <w:b/>
          <w:bCs/>
          <w:noProof/>
        </w:rPr>
        <w:t>7</w:t>
      </w:r>
      <w:r w:rsidRPr="00F8617E">
        <w:rPr>
          <w:b/>
          <w:bCs/>
          <w:noProof/>
        </w:rPr>
        <w:fldChar w:fldCharType="end"/>
      </w:r>
      <w:r>
        <w:br/>
      </w:r>
      <w:r w:rsidRPr="000B5810">
        <w:rPr>
          <w:i/>
        </w:rPr>
        <w:t>Genetic Algorithm Process</w:t>
      </w:r>
      <w:bookmarkEnd w:id="325"/>
      <w:bookmarkEnd w:id="326"/>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1EE4F0BD" w:rsidR="00E72F1F" w:rsidRDefault="00E72F1F" w:rsidP="00F8617E">
      <w:r>
        <w:t>After decomposing complex models into individual agents, a mechanism must aggregate the independent decisions into more macro observations.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25BE">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 xml:space="preserve">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(Hijorth et al., 2020). </w:t>
      </w:r>
    </w:p>
    <w:p w14:paraId="4E932E7D" w14:textId="77777777" w:rsidR="00E72F1F" w:rsidRDefault="00E72F1F" w:rsidP="00F8617E">
      <w:pPr>
        <w:pStyle w:val="Heading2"/>
        <w:ind w:firstLine="0"/>
      </w:pPr>
      <w:bookmarkStart w:id="327" w:name="_Toc133765200"/>
      <w:r>
        <w:lastRenderedPageBreak/>
        <w:t>How does neural network training work</w:t>
      </w:r>
      <w:bookmarkEnd w:id="327"/>
    </w:p>
    <w:p w14:paraId="7F6B507E" w14:textId="70264D29" w:rsidR="00E72F1F" w:rsidRDefault="00E72F1F" w:rsidP="00DA5CF7">
      <w:r>
        <w:t xml:space="preserve">Model training aims to estimate the weights and connectivity structure for mapping a set of inputs to </w:t>
      </w:r>
      <w:del w:id="328" w:author="Nate Bachmeier [AWS-SA]" w:date="2023-04-20T13:30:00Z">
        <w:r w:rsidDel="000E43A1">
          <w:delText>prediction</w:delText>
        </w:r>
      </w:del>
      <w:ins w:id="329"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How are they scaling to millions of parameters</w:t>
      </w:r>
    </w:p>
    <w:p w14:paraId="23A1D679" w14:textId="6141D66D" w:rsidR="00E72F1F" w:rsidRDefault="00E72F1F" w:rsidP="00DA5CF7">
      <w:r>
        <w:t xml:space="preserve">Recently, titans of the industry like Google Brain Team, </w:t>
      </w:r>
      <w:del w:id="330" w:author="Nate Bachmeier [AWS-SA]" w:date="2023-04-20T13:30:00Z">
        <w:r w:rsidDel="000E43A1">
          <w:delText>OpenAI</w:delText>
        </w:r>
      </w:del>
      <w:ins w:id="331"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N-th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211B333B"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25BE">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25BE">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(Fedus et al., 2022)</w:t>
      </w:r>
      <w:r>
        <w:t>. This exponential parameter growth is likely to continue into the foreseeable future.</w:t>
      </w:r>
    </w:p>
    <w:p w14:paraId="0A5DEC50" w14:textId="3C933713"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25BE">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332" w:author="Nate Bachmeier [AWS-SA]" w:date="2023-04-20T13:30:00Z">
        <w:r w:rsidDel="000E43A1">
          <w:delText>execute</w:delText>
        </w:r>
      </w:del>
      <w:ins w:id="333"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r>
        <w:t>Generally speaking, t</w:t>
      </w:r>
      <w:r w:rsidR="009F5716">
        <w:t>wo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read and write operations can be </w:t>
      </w:r>
      <w:r w:rsidRPr="002E1953">
        <w:rPr>
          <w:i/>
        </w:rPr>
        <w:t>localized</w:t>
      </w:r>
      <w:r>
        <w:t>.</w:t>
      </w:r>
    </w:p>
    <w:p w14:paraId="1E1D3E85" w14:textId="00F56DD5"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1825BE">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027D7AEC"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25BE">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334"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334"/>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335" w:author="Nate Bachmeier [AWS-SA]" w:date="2023-04-20T13:30:00Z">
        <w:r w:rsidDel="000E43A1">
          <w:delText>Canolical</w:delText>
        </w:r>
      </w:del>
      <w:ins w:id="336" w:author="Nate Bachmeier [AWS-SA]" w:date="2023-04-20T13:30:00Z">
        <w:r w:rsidR="000E43A1">
          <w:t>Canonical</w:t>
        </w:r>
      </w:ins>
      <w:r>
        <w:t xml:space="preserve"> Naming Service (CNAME). That system can consider latency and other metrics, like the proposed Fail-Over Group solution.</w:t>
      </w:r>
    </w:p>
    <w:p w14:paraId="5D1574D3" w14:textId="571FDC8E" w:rsidR="00E72F1F" w:rsidRDefault="00E431EF" w:rsidP="003A4285">
      <w:pPr>
        <w:pStyle w:val="Caption"/>
        <w:ind w:firstLine="0"/>
      </w:pPr>
      <w:bookmarkStart w:id="337" w:name="_Toc128255041"/>
      <w:bookmarkStart w:id="338"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337"/>
      <w:bookmarkEnd w:id="338"/>
      <w:r w:rsidR="003B60BE">
        <w:rPr>
          <w:i/>
        </w:rPr>
        <w:t>G</w:t>
      </w:r>
    </w:p>
    <w:p w14:paraId="1B2FBCB7" w14:textId="5ECA1397" w:rsidR="00E72F1F" w:rsidRDefault="00E72F1F" w:rsidP="00DA5CF7">
      <w:r w:rsidRPr="00F3396D">
        <w:rPr>
          <w:b/>
          <w:bCs/>
        </w:rPr>
        <w:t>Influence of Consensus</w:t>
      </w:r>
      <w:r>
        <w:rPr>
          <w:b/>
          <w:bCs/>
        </w:rPr>
        <w:t xml:space="preserve">. </w:t>
      </w:r>
      <w:r>
        <w:t>The physical distance between the sites forces the need for eventual consistency protocols that range in complexity from (a) the latest timestamp wins, (b) Paxos algorithms, and (c) Byzantine General’s solutions</w:t>
      </w:r>
      <w:sdt>
        <w:sdtPr>
          <w:id w:val="-1045056126"/>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problem </w:t>
      </w:r>
      <w:r w:rsidR="003A4285">
        <w:t xml:space="preserve"> (Ting et al., 2014)</w:t>
      </w:r>
      <w:r>
        <w:t xml:space="preserve">. Under Paxos (see Figure </w:t>
      </w:r>
      <w:r w:rsidR="00081F2B">
        <w:t>9</w:t>
      </w:r>
      <w:r>
        <w:t>),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1825BE">
            <w:rPr>
              <w:noProof/>
            </w:rPr>
            <w:t xml:space="preserve"> (Zhao, 2014)</w:t>
          </w:r>
          <w:r>
            <w:fldChar w:fldCharType="end"/>
          </w:r>
        </w:sdtContent>
      </w:sdt>
      <w:r>
        <w:t>.</w:t>
      </w:r>
    </w:p>
    <w:p w14:paraId="3B13843C" w14:textId="5AC3C244" w:rsidR="00E72F1F" w:rsidRDefault="00161877" w:rsidP="003A4285">
      <w:pPr>
        <w:pStyle w:val="Caption"/>
        <w:ind w:firstLine="0"/>
      </w:pPr>
      <w:bookmarkStart w:id="339" w:name="_Toc128255042"/>
      <w:bookmarkStart w:id="340"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9</w:t>
      </w:r>
      <w:r w:rsidRPr="00310DC2">
        <w:rPr>
          <w:b/>
          <w:bCs/>
          <w:noProof/>
        </w:rPr>
        <w:fldChar w:fldCharType="end"/>
      </w:r>
      <w:r w:rsidR="00BD4565" w:rsidRPr="00310DC2">
        <w:rPr>
          <w:b/>
          <w:bCs/>
        </w:rPr>
        <w:br/>
      </w:r>
      <w:r w:rsidRPr="003A4285">
        <w:rPr>
          <w:i/>
          <w:iCs w:val="0"/>
        </w:rPr>
        <w:t>Paxos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339"/>
      <w:bookmarkEnd w:id="340"/>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341" w:author="Nate Bachmeier [AWS-SA]" w:date="2023-04-20T13:30:00Z">
        <w:r w:rsidDel="000E43A1">
          <w:delText>handoff</w:delText>
        </w:r>
      </w:del>
      <w:ins w:id="342" w:author="Nate Bachmeier [AWS-SA]" w:date="2023-04-20T13:30:00Z">
        <w:r w:rsidR="000E43A1">
          <w:t>handoffs</w:t>
        </w:r>
      </w:ins>
      <w:r>
        <w:t xml:space="preserve"> can be helpful for best-effort or performance-critical systems, such as real-time video or sampled telemetry reporting. </w:t>
      </w:r>
      <w:del w:id="343" w:author="Nate Bachmeier [AWS-SA]" w:date="2023-04-20T13:30:00Z">
        <w:r w:rsidDel="000E43A1">
          <w:delText>Reliable</w:delText>
        </w:r>
      </w:del>
      <w:ins w:id="344"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7CDE0E09" w:rsidR="00E81D0D" w:rsidRPr="00E81D0D" w:rsidRDefault="00E81D0D" w:rsidP="003A4285">
      <w:pPr>
        <w:pStyle w:val="Caption"/>
        <w:ind w:firstLine="0"/>
        <w:rPr>
          <w:i/>
        </w:rPr>
      </w:pPr>
      <w:bookmarkStart w:id="345" w:name="_Toc128255043"/>
      <w:bookmarkStart w:id="346"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C726B5">
        <w:rPr>
          <w:b/>
          <w:bCs/>
          <w:noProof/>
        </w:rPr>
        <w:t>10</w:t>
      </w:r>
      <w:r w:rsidRPr="003A4285">
        <w:rPr>
          <w:b/>
          <w:bCs/>
          <w:noProof/>
        </w:rPr>
        <w:fldChar w:fldCharType="end"/>
      </w:r>
      <w:r>
        <w:br/>
      </w:r>
      <w:r w:rsidRPr="00E81D0D">
        <w:rPr>
          <w:i/>
        </w:rPr>
        <w:t xml:space="preserve">Durable Command Queue </w:t>
      </w:r>
      <w:r w:rsidRPr="00E81D0D">
        <w:rPr>
          <w:i/>
          <w:noProof/>
        </w:rPr>
        <w:t>Pattern</w:t>
      </w:r>
      <w:bookmarkEnd w:id="345"/>
      <w:bookmarkEnd w:id="346"/>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70B27C60" w:rsidR="00E72F1F" w:rsidRDefault="00E72F1F" w:rsidP="00DA5CF7">
      <w:r w:rsidRPr="00F3396D">
        <w:rPr>
          <w:b/>
          <w:bCs/>
        </w:rPr>
        <w:t xml:space="preserve">On-device training </w:t>
      </w:r>
      <w:del w:id="347" w:author="Nate Bachmeier [AWS-SA]" w:date="2023-04-20T13:31:00Z">
        <w:r w:rsidRPr="00F3396D" w:rsidDel="000E43A1">
          <w:rPr>
            <w:b/>
            <w:bCs/>
          </w:rPr>
          <w:delText>architectures</w:delText>
        </w:r>
      </w:del>
      <w:ins w:id="348"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1825BE">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471ED7F6" w:rsidR="00E72F1F" w:rsidRDefault="001703B6" w:rsidP="00B955FE">
      <w:pPr>
        <w:pStyle w:val="Caption"/>
        <w:ind w:firstLine="0"/>
      </w:pPr>
      <w:bookmarkStart w:id="349" w:name="_Toc128255044"/>
      <w:bookmarkStart w:id="350"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349"/>
      <w:bookmarkEnd w:id="350"/>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351" w:name="_Toc133765201"/>
      <w:r>
        <w:t xml:space="preserve">What is </w:t>
      </w:r>
      <w:del w:id="352" w:author="Nate Bachmeier [AWS-SA]" w:date="2023-04-20T13:31:00Z">
        <w:r w:rsidDel="000E43A1">
          <w:delText>autoencoding</w:delText>
        </w:r>
      </w:del>
      <w:ins w:id="353" w:author="Nate Bachmeier [AWS-SA]" w:date="2023-04-20T13:31:00Z">
        <w:r w:rsidR="000E43A1">
          <w:t>autoencoding?</w:t>
        </w:r>
      </w:ins>
      <w:bookmarkEnd w:id="351"/>
    </w:p>
    <w:p w14:paraId="2C50749C" w14:textId="3D3FDA8E"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25BE">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0DF10ED7" w:rsidR="00A306F2" w:rsidRPr="00A306F2" w:rsidRDefault="00A306F2" w:rsidP="00B955FE">
      <w:pPr>
        <w:pStyle w:val="Caption"/>
        <w:ind w:firstLine="0"/>
        <w:rPr>
          <w:i/>
        </w:rPr>
      </w:pPr>
      <w:bookmarkStart w:id="354" w:name="_Toc128255045"/>
      <w:bookmarkStart w:id="355"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12</w:t>
      </w:r>
      <w:r w:rsidRPr="00B955FE">
        <w:rPr>
          <w:b/>
          <w:bCs/>
          <w:noProof/>
        </w:rPr>
        <w:fldChar w:fldCharType="end"/>
      </w:r>
      <w:r w:rsidRPr="00B955FE">
        <w:rPr>
          <w:b/>
          <w:bCs/>
        </w:rPr>
        <w:br/>
      </w:r>
      <w:r w:rsidRPr="00A306F2">
        <w:rPr>
          <w:i/>
        </w:rPr>
        <w:t>Autoencoding architecture</w:t>
      </w:r>
      <w:bookmarkEnd w:id="354"/>
      <w:bookmarkEnd w:id="355"/>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356" w:name="_Toc133765202"/>
      <w:r>
        <w:t>How does sequence analysis work</w:t>
      </w:r>
      <w:bookmarkEnd w:id="356"/>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902FBA7"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25BE">
            <w:rPr>
              <w:noProof/>
            </w:rPr>
            <w:t xml:space="preserve"> (Edureka, 2018)</w:t>
          </w:r>
          <w:r>
            <w:fldChar w:fldCharType="end"/>
          </w:r>
        </w:sdtContent>
      </w:sdt>
      <w:r>
        <w:t xml:space="preserve">. Using </w:t>
      </w:r>
      <w:r>
        <w:lastRenderedPageBreak/>
        <w:t xml:space="preserve">Lemmatiziation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4DED538C" w:rsidR="00E72F1F" w:rsidRPr="00B955FE" w:rsidRDefault="001236EF" w:rsidP="00B955FE">
      <w:pPr>
        <w:pStyle w:val="Caption"/>
        <w:ind w:firstLine="0"/>
        <w:rPr>
          <w:i/>
        </w:rPr>
      </w:pPr>
      <w:bookmarkStart w:id="357" w:name="_Toc128255046"/>
      <w:bookmarkStart w:id="358"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C726B5">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357"/>
      <w:bookmarkEnd w:id="358"/>
    </w:p>
    <w:p w14:paraId="1C2F06E5" w14:textId="77777777" w:rsidR="00E72F1F" w:rsidRDefault="00E72F1F" w:rsidP="00B955FE">
      <w:pPr>
        <w:pStyle w:val="Heading3"/>
        <w:ind w:firstLine="0"/>
      </w:pPr>
      <w:r>
        <w:t>Deep Learning</w:t>
      </w:r>
    </w:p>
    <w:p w14:paraId="53283537" w14:textId="1A291C25"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25BE">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359"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35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360" w:name="_Toc128255047"/>
      <w:bookmarkStart w:id="361" w:name="_Toc128302233"/>
    </w:p>
    <w:p w14:paraId="3D66127B" w14:textId="77777777" w:rsidR="00CD1874" w:rsidRDefault="00CD1874">
      <w:pPr>
        <w:spacing w:after="160" w:line="259" w:lineRule="auto"/>
        <w:ind w:firstLine="0"/>
        <w:rPr>
          <w:b/>
          <w:bCs/>
          <w:iCs/>
          <w:szCs w:val="18"/>
        </w:rPr>
      </w:pPr>
      <w:r>
        <w:rPr>
          <w:b/>
          <w:bCs/>
        </w:rPr>
        <w:br w:type="page"/>
      </w:r>
    </w:p>
    <w:p w14:paraId="2D34E0E0" w14:textId="263148A4"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360"/>
      <w:bookmarkEnd w:id="36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91FCF8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xml:space="preserve">. When researchers ignore this preparation, it produces garbage-in/garbage-out results. For instance, Alsudias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3FC3E33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362" w:author="Nate Bachmeier [AWS-SA]" w:date="2023-04-20T13:31:00Z">
        <w:r w:rsidDel="000E43A1">
          <w:delText>Fridman</w:delText>
        </w:r>
      </w:del>
      <w:ins w:id="363"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63523017" w:rsidR="00E72F1F" w:rsidRDefault="003A421E" w:rsidP="007D626A">
      <w:pPr>
        <w:pStyle w:val="Caption"/>
        <w:ind w:firstLine="0"/>
      </w:pPr>
      <w:bookmarkStart w:id="364" w:name="_Toc128255048"/>
      <w:bookmarkStart w:id="365"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C726B5">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364"/>
      <w:bookmarkEnd w:id="365"/>
    </w:p>
    <w:p w14:paraId="64C2161F" w14:textId="77777777" w:rsidR="00E72F1F" w:rsidRDefault="00E72F1F" w:rsidP="007D626A">
      <w:pPr>
        <w:pStyle w:val="Heading2"/>
        <w:ind w:firstLine="0"/>
      </w:pPr>
      <w:bookmarkStart w:id="366" w:name="_Toc133765203"/>
      <w:r>
        <w:t>How does recognizing human activities work</w:t>
      </w:r>
      <w:bookmarkEnd w:id="366"/>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r w:rsidR="00EF1470">
        <w:t xml:space="preserve">Banjarey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68D47F81"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similar to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1825BE">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73F3713C"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25BE">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25BE">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367" w:name="_Toc128255049"/>
      <w:bookmarkStart w:id="368" w:name="_Toc128302235"/>
      <w:r>
        <w:rPr>
          <w:b/>
          <w:bCs/>
        </w:rPr>
        <w:br w:type="page"/>
      </w:r>
    </w:p>
    <w:p w14:paraId="7A0ED468" w14:textId="7E9BD1B7"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16</w:t>
      </w:r>
      <w:r w:rsidRPr="00097912">
        <w:rPr>
          <w:b/>
          <w:bCs/>
          <w:noProof/>
        </w:rPr>
        <w:fldChar w:fldCharType="end"/>
      </w:r>
      <w:r w:rsidRPr="00097912">
        <w:rPr>
          <w:b/>
          <w:bCs/>
        </w:rPr>
        <w:br/>
      </w:r>
      <w:r w:rsidRPr="005B0D64">
        <w:rPr>
          <w:i/>
        </w:rPr>
        <w:t>Network Structure</w:t>
      </w:r>
      <w:bookmarkEnd w:id="367"/>
      <w:bookmarkEnd w:id="368"/>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369" w:name="_Toc133765204"/>
      <w:r>
        <w:t>Computer vision and autonomous driving</w:t>
      </w:r>
      <w:bookmarkEnd w:id="369"/>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7DD837DC" w:rsidR="00541718" w:rsidRPr="00541718" w:rsidRDefault="00541718" w:rsidP="00097912">
      <w:pPr>
        <w:pStyle w:val="Caption"/>
        <w:ind w:firstLine="0"/>
        <w:rPr>
          <w:i/>
        </w:rPr>
      </w:pPr>
      <w:bookmarkStart w:id="370" w:name="_Toc128255050"/>
      <w:bookmarkStart w:id="371"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C726B5">
        <w:rPr>
          <w:b/>
          <w:bCs/>
          <w:noProof/>
        </w:rPr>
        <w:t>17</w:t>
      </w:r>
      <w:r w:rsidRPr="00097912">
        <w:rPr>
          <w:b/>
          <w:bCs/>
          <w:noProof/>
        </w:rPr>
        <w:fldChar w:fldCharType="end"/>
      </w:r>
      <w:r>
        <w:br/>
      </w:r>
      <w:r w:rsidRPr="00541718">
        <w:rPr>
          <w:i/>
        </w:rPr>
        <w:t>Taxonomy of Example Use-Cases</w:t>
      </w:r>
      <w:bookmarkEnd w:id="370"/>
      <w:bookmarkEnd w:id="371"/>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308F9FF2" w:rsidR="004A7CE6" w:rsidRPr="004A7CE6" w:rsidRDefault="004A7CE6" w:rsidP="00D400F7">
      <w:pPr>
        <w:pStyle w:val="Caption"/>
        <w:ind w:firstLine="0"/>
        <w:rPr>
          <w:i/>
        </w:rPr>
      </w:pPr>
      <w:bookmarkStart w:id="372" w:name="_Toc128255051"/>
      <w:bookmarkStart w:id="373"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18</w:t>
      </w:r>
      <w:r w:rsidRPr="00D400F7">
        <w:rPr>
          <w:b/>
          <w:bCs/>
          <w:noProof/>
        </w:rPr>
        <w:fldChar w:fldCharType="end"/>
      </w:r>
      <w:r w:rsidRPr="00D400F7">
        <w:rPr>
          <w:b/>
          <w:bCs/>
        </w:rPr>
        <w:br/>
      </w:r>
      <w:r w:rsidRPr="004A7CE6">
        <w:rPr>
          <w:i/>
        </w:rPr>
        <w:t>System Design</w:t>
      </w:r>
      <w:bookmarkEnd w:id="372"/>
      <w:bookmarkEnd w:id="373"/>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061F43E0"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1825BE">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374" w:name="_Toc128255052"/>
      <w:bookmarkStart w:id="375" w:name="_Toc128302238"/>
      <w:r>
        <w:rPr>
          <w:b/>
          <w:bCs/>
        </w:rPr>
        <w:br w:type="page"/>
      </w:r>
    </w:p>
    <w:p w14:paraId="2360B212" w14:textId="4EB21B2B"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C726B5">
        <w:rPr>
          <w:b/>
          <w:bCs/>
          <w:noProof/>
        </w:rPr>
        <w:t>19</w:t>
      </w:r>
      <w:r w:rsidRPr="00D400F7">
        <w:rPr>
          <w:b/>
          <w:bCs/>
          <w:noProof/>
        </w:rPr>
        <w:fldChar w:fldCharType="end"/>
      </w:r>
      <w:r w:rsidR="00BD4565" w:rsidRPr="00310DC2">
        <w:br/>
      </w:r>
      <w:r w:rsidRPr="0049778A">
        <w:rPr>
          <w:i/>
        </w:rPr>
        <w:t>Training Configuration</w:t>
      </w:r>
      <w:bookmarkEnd w:id="374"/>
      <w:bookmarkEnd w:id="375"/>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6222749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1825BE">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330BD92F"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1825BE">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1AC7EB01" w:rsidR="00B92EC6" w:rsidRPr="000C1B34" w:rsidRDefault="00B92EC6" w:rsidP="000C1B34">
      <w:pPr>
        <w:pStyle w:val="Caption"/>
        <w:ind w:firstLine="0"/>
        <w:rPr>
          <w:i/>
          <w:iCs w:val="0"/>
        </w:rPr>
      </w:pPr>
      <w:bookmarkStart w:id="376" w:name="_Toc128255053"/>
      <w:bookmarkStart w:id="377"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20</w:t>
      </w:r>
      <w:r w:rsidRPr="00310DC2">
        <w:rPr>
          <w:b/>
          <w:bCs/>
          <w:noProof/>
        </w:rPr>
        <w:fldChar w:fldCharType="end"/>
      </w:r>
      <w:r>
        <w:br/>
      </w:r>
      <w:r w:rsidRPr="000C1B34">
        <w:rPr>
          <w:i/>
          <w:iCs w:val="0"/>
        </w:rPr>
        <w:t>Taxonomy of Participants and Example Challenges</w:t>
      </w:r>
      <w:bookmarkEnd w:id="376"/>
      <w:bookmarkEnd w:id="377"/>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(Fridman, 2020). However, continuing to scale these monolithic expert systems is challenging.</w:t>
      </w:r>
    </w:p>
    <w:p w14:paraId="2A67EF23" w14:textId="790D8A7C" w:rsidR="000079EB" w:rsidRPr="000079EB" w:rsidRDefault="000079EB" w:rsidP="00590F0E">
      <w:pPr>
        <w:spacing w:after="160" w:line="259" w:lineRule="auto"/>
        <w:ind w:firstLine="0"/>
        <w:rPr>
          <w:i/>
        </w:rPr>
      </w:pPr>
      <w:bookmarkStart w:id="378" w:name="_Toc128255054"/>
      <w:bookmarkStart w:id="379"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21</w:t>
      </w:r>
      <w:r w:rsidRPr="00310DC2">
        <w:rPr>
          <w:b/>
          <w:bCs/>
          <w:noProof/>
        </w:rPr>
        <w:fldChar w:fldCharType="end"/>
      </w:r>
      <w:r>
        <w:br/>
      </w:r>
      <w:r w:rsidRPr="000079EB">
        <w:rPr>
          <w:i/>
        </w:rPr>
        <w:t>Example Microservice Architecture</w:t>
      </w:r>
      <w:bookmarkEnd w:id="378"/>
      <w:bookmarkEnd w:id="379"/>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EA05EF3"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1825BE">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380"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380"/>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677FC91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25BE">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00BF0BF5" w:rsidR="00E72F1F" w:rsidRDefault="00251EDA" w:rsidP="00DB15A3">
      <w:pPr>
        <w:pStyle w:val="Caption"/>
        <w:ind w:firstLine="0"/>
      </w:pPr>
      <w:bookmarkStart w:id="381" w:name="_Toc128255055"/>
      <w:bookmarkStart w:id="382"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C726B5">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381"/>
      <w:bookmarkEnd w:id="382"/>
    </w:p>
    <w:p w14:paraId="25F8F339" w14:textId="77777777" w:rsidR="00E72F1F" w:rsidRDefault="00E72F1F" w:rsidP="00DB15A3">
      <w:pPr>
        <w:pStyle w:val="Heading3"/>
        <w:ind w:firstLine="0"/>
      </w:pPr>
      <w:r>
        <w:t>Smart City Integration</w:t>
      </w:r>
    </w:p>
    <w:p w14:paraId="5A97887A" w14:textId="7192098A" w:rsidR="00E72F1F" w:rsidRDefault="00E72F1F" w:rsidP="00DA5CF7">
      <w:r>
        <w:t>The future evolution of city planning makes urban areas highly connected with fast wireless networking and intelligent machines emitting enormous telemetry data volumes (Balduccini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25BE">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383" w:name="_Toc133765205"/>
      <w:r>
        <w:t>How does the reproducibility crisis impact ML design</w:t>
      </w:r>
      <w:bookmarkEnd w:id="383"/>
    </w:p>
    <w:p w14:paraId="6B68BDB2" w14:textId="661B4320" w:rsidR="00E72F1F" w:rsidRDefault="00E72F1F" w:rsidP="00DA5CF7">
      <w:r>
        <w:t>There is an abundance of non-reproducible experiments because researchers do not account for nuances in the data collection</w:t>
      </w:r>
      <w:r w:rsidR="00DB15A3">
        <w:t xml:space="preserve"> (Rivera-Landos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(Kilgallon et al., 2017)</w:t>
      </w:r>
      <w:r>
        <w:t xml:space="preserve">. Researchers publish new techniques and present their findings </w:t>
      </w:r>
      <w:r w:rsidR="00A549E3">
        <w:t>using</w:t>
      </w:r>
      <w:r>
        <w:t xml:space="preserve"> open-source products like FlowDroid, AmanDroid, and DroidSafe. However, the detection rate for those tools is highly dependent on configuration-specific settings</w:t>
      </w:r>
      <w:r w:rsidR="005422DF">
        <w:t xml:space="preserve"> (Qiu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228038A3" w:rsidR="00E72F1F" w:rsidRDefault="006F7F25" w:rsidP="00DA5CF7">
      <w:r>
        <w:t>Recreating many foundational experiments is challenging and expensive</w:t>
      </w:r>
      <w:r w:rsidR="00E72F1F">
        <w:t>, so researchers must assume that previous authors are correct. Unverified facts present a significant risk that can have cascading ramifications. Consider Majoranas,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25BE">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25BE">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3B78987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25BE">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25BE">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384" w:author="Nate Bachmeier [AWS-SA]" w:date="2023-04-20T13:31:00Z">
        <w:r w:rsidDel="000E43A1">
          <w:delText>an</w:delText>
        </w:r>
      </w:del>
      <w:ins w:id="385"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157B6EE4"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value-ladenness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1825BE">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7CF49DBD"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1825BE">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1825BE">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051D1CB7"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25BE">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25BE">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386"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386"/>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1CFADA06"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25BE">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82CEBC"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1825BE">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387DFC3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1825BE">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After forty years, the ethical code requires modernization to align with evolving worldviews. Adashi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r w:rsidR="00BD0461">
        <w:t xml:space="preserve">Adashi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387" w:name="_Toc133765206"/>
      <w:r>
        <w:t xml:space="preserve">Ethical </w:t>
      </w:r>
      <w:r w:rsidR="00AF4D58">
        <w:t xml:space="preserve">Considerations </w:t>
      </w:r>
      <w:r>
        <w:t>of A</w:t>
      </w:r>
      <w:r w:rsidR="004A68E9">
        <w:t>I</w:t>
      </w:r>
      <w:bookmarkEnd w:id="387"/>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Wildberger,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r w:rsidR="004A68E9">
        <w:t xml:space="preserve">Boire,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388" w:author="Nate Bachmeier [AWS-SA]" w:date="2023-04-20T13:32:00Z">
        <w:r w:rsidDel="000E43A1">
          <w:delText>becomes</w:delText>
        </w:r>
      </w:del>
      <w:ins w:id="389"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390" w:author="Nate Bachmeier [AWS-SA]" w:date="2023-04-20T13:32:00Z">
        <w:r w:rsidDel="000E43A1">
          <w:delText>people</w:delText>
        </w:r>
      </w:del>
      <w:ins w:id="391" w:author="Nate Bachmeier [AWS-SA]" w:date="2023-04-20T13:32:00Z">
        <w:r w:rsidR="000E43A1">
          <w:t>people for</w:t>
        </w:r>
      </w:ins>
      <w:r>
        <w:t xml:space="preserve"> unjustifiably long.  </w:t>
      </w:r>
    </w:p>
    <w:p w14:paraId="302B04A8" w14:textId="3435476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25BE">
            <w:rPr>
              <w:noProof/>
            </w:rPr>
            <w:t xml:space="preserve"> (Hole &amp; Ahmad, 2019)</w:t>
          </w:r>
          <w:r>
            <w:fldChar w:fldCharType="end"/>
          </w:r>
        </w:sdtContent>
      </w:sdt>
      <w:r>
        <w:t>. Until artificial brains can rationalize abstract thought, humans must perform this task.</w:t>
      </w:r>
    </w:p>
    <w:p w14:paraId="7D5E5BFF" w14:textId="05569DF1"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25BE">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1825BE">
            <w:rPr>
              <w:noProof/>
            </w:rPr>
            <w:t>(Kane, 2019)</w:t>
          </w:r>
          <w:r>
            <w:fldChar w:fldCharType="end"/>
          </w:r>
        </w:sdtContent>
      </w:sdt>
      <w:r>
        <w:t xml:space="preserve">. </w:t>
      </w:r>
      <w:del w:id="392" w:author="Nate Bachmeier [AWS-SA]" w:date="2023-04-20T13:32:00Z">
        <w:r w:rsidDel="000E43A1">
          <w:delText>Delivering on</w:delText>
        </w:r>
      </w:del>
      <w:ins w:id="393"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(Guiffrida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47EDFD71" w:rsidR="00E72F1F" w:rsidRPr="00AC30AE" w:rsidRDefault="00E72F1F" w:rsidP="00DA5CF7">
      <w:r>
        <w:t>Robotics’s Three Law</w:t>
      </w:r>
      <w:r w:rsidR="00BD0461">
        <w:t>s</w:t>
      </w:r>
      <w:r>
        <w:t xml:space="preserve"> state that automation should not injure humans ignore people’s </w:t>
      </w:r>
      <w:del w:id="394" w:author="Nate Bachmeier [AWS-SA]" w:date="2023-04-20T13:32:00Z">
        <w:r w:rsidDel="000E43A1">
          <w:delText>commands, and</w:delText>
        </w:r>
      </w:del>
      <w:ins w:id="395"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1825BE">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11071675"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25BE">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17A330BA"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Kantardzic,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25BE">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technologies. Implementing transparency and explainability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396" w:name="_Toc133765207"/>
      <w:r>
        <w:t>Summary</w:t>
      </w:r>
      <w:bookmarkEnd w:id="396"/>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397" w:author="Nate Bachmeier [AWS-SA]" w:date="2023-04-20T13:32:00Z">
        <w:r w:rsidDel="000E43A1">
          <w:delText>cross-breed</w:delText>
        </w:r>
      </w:del>
      <w:ins w:id="398"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399" w:author="Nate Bachmeier [AWS-SA]" w:date="2023-04-20T13:32:00Z">
        <w:r w:rsidDel="000E43A1">
          <w:delText>fill</w:delText>
        </w:r>
      </w:del>
      <w:ins w:id="400"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401" w:name="_Toc133765208"/>
      <w:r>
        <w:lastRenderedPageBreak/>
        <w:t>Chapter 3: Research Method</w:t>
      </w:r>
      <w:bookmarkEnd w:id="401"/>
    </w:p>
    <w:p w14:paraId="2337D06A" w14:textId="3A5FB15B" w:rsidR="00E72F1F" w:rsidRPr="00C94085" w:rsidRDefault="00C7163D" w:rsidP="00DA5CF7">
      <w:r w:rsidRPr="005C1EEB">
        <w:t xml:space="preserve">The problem to be addressed in this study is the inability of elderly and special needs care organizations to </w:t>
      </w:r>
      <w:r>
        <w:t xml:space="preserve">capitalize on the effectiveness and efficiency of autonomous assistants through human activity recognition (Blackhurn,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402" w:name="_Toc133765209"/>
      <w:r>
        <w:t>Research Methodology and Design</w:t>
      </w:r>
      <w:bookmarkEnd w:id="402"/>
    </w:p>
    <w:p w14:paraId="538D0F60" w14:textId="079DCF0E" w:rsidR="00646C44" w:rsidRDefault="00E72F1F" w:rsidP="00DA5CF7">
      <w:r>
        <w:t xml:space="preserve">Design science is a research methodology that creates and uses purposeful artifacts to study a phenomenon (Hevner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r w:rsidR="00BD0461" w:rsidRPr="00BD0461">
        <w:t xml:space="preserve">Bryar &amp; Carr, 2021; </w:t>
      </w:r>
      <w:r w:rsidRPr="00BD0461">
        <w:t>Peffers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Creswell, 2014; Jason &amp; Glenwick, 2016</w:t>
      </w:r>
      <w:r w:rsidR="00BD0461" w:rsidRPr="00BD0461">
        <w:t>; McCusker &amp; Gunaydin,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respectably, quantitative and qualitative methods</w:t>
      </w:r>
      <w:r w:rsidR="00646C44">
        <w:t xml:space="preserve"> are a better fit</w:t>
      </w:r>
      <w:r>
        <w:t>.</w:t>
      </w:r>
    </w:p>
    <w:p w14:paraId="28DFFA52" w14:textId="69842D3B" w:rsidR="00396DFB" w:rsidRPr="00421FD7" w:rsidRDefault="00421FD7" w:rsidP="00E62F67">
      <w:pPr>
        <w:ind w:firstLine="0"/>
        <w:rPr>
          <w:i/>
        </w:rPr>
      </w:pPr>
      <w:bookmarkStart w:id="403"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403"/>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Estimate the probability of an event</w:t>
            </w:r>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404" w:name="_Toc133765210"/>
      <w:r>
        <w:t>Population and Sample</w:t>
      </w:r>
      <w:bookmarkEnd w:id="404"/>
    </w:p>
    <w:p w14:paraId="131818DE" w14:textId="3E5F8B37"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25BE">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405" w:name="_Toc133765211"/>
      <w:r>
        <w:t>Instrumentation</w:t>
      </w:r>
      <w:bookmarkEnd w:id="405"/>
    </w:p>
    <w:p w14:paraId="4EA4237F" w14:textId="1EBD7873" w:rsidR="00EB2D05" w:rsidRDefault="00EB2D05" w:rsidP="00DA5CF7">
      <w:r>
        <w:t>The study has three aspects that require data collection: ML training performance, model accuracy, and inference performance. This information originates from the Amazon SageMaker services</w:t>
      </w:r>
      <w:sdt>
        <w:sdtPr>
          <w:id w:val="-1124008319"/>
          <w:citation/>
        </w:sdtPr>
        <w:sdtContent>
          <w:r w:rsidR="006F2026">
            <w:fldChar w:fldCharType="begin"/>
          </w:r>
          <w:r w:rsidR="006F2026">
            <w:instrText xml:space="preserve"> CITATION AWS21 \l 1033 </w:instrText>
          </w:r>
          <w:r w:rsidR="006F2026">
            <w:fldChar w:fldCharType="separate"/>
          </w:r>
          <w:r w:rsidR="001825BE">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Researchers essentially bundle custom automation and open-source tooling into a virtualized process. SageMaker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TensorBoard</w:t>
      </w:r>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406" w:name="_Toc133765212"/>
      <w:r w:rsidRPr="00887A22">
        <w:t>Study Procedures</w:t>
      </w:r>
      <w:bookmarkEnd w:id="406"/>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57456F32"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C726B5">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similar to Das et al. (2019), the research will use the OpenPose library to identify the character’s joint positions in a given frame. Those matrix-encoded positions represent the input sequence to </w:t>
      </w:r>
      <w:r>
        <w:lastRenderedPageBreak/>
        <w:t>the model. According to the literature review, these matrices should be relative delta updates, not literal coordinates. Third, the matrices feed into an RNN-based algorithm (e.g., LTSM) for sequence analysis. This portion will use the standard Keras libraries for generating TensorFlow, a neural network. Lastly, a fully-connected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Download the video from YouTube</w:t>
      </w:r>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Perform object detection within the skeletal bounding boxes</w:t>
      </w:r>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5D0F6941"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24</w:t>
      </w:r>
      <w:r w:rsidRPr="00104C3A">
        <w:rPr>
          <w:b/>
          <w:bCs/>
        </w:rPr>
        <w:fldChar w:fldCharType="end"/>
      </w:r>
      <w:r>
        <w:rPr>
          <w:b/>
          <w:bCs/>
        </w:rPr>
        <w:br/>
      </w:r>
      <w:r w:rsidRPr="00104C3A">
        <w:rPr>
          <w:i/>
          <w:iCs w:val="0"/>
        </w:rPr>
        <w:t xml:space="preserve">kinetic-700 video </w:t>
      </w:r>
      <w:r>
        <w:rPr>
          <w:i/>
          <w:iCs w:val="0"/>
        </w:rPr>
        <w:t>entry</w:t>
      </w:r>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"url":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caching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2ABDFCE"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AWS Fargate</w:t>
            </w:r>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 technology that you can use to run containers without having to manage servers or clusters of Amazon EC2 instances (AWS, Fargate,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407" w:name="_Toc128255056"/>
      <w:bookmarkStart w:id="408" w:name="_Toc128302242"/>
      <w:r>
        <w:t>Video Processor</w:t>
      </w:r>
    </w:p>
    <w:p w14:paraId="6A808F2E" w14:textId="3A0B0F01" w:rsidR="006A0C2B" w:rsidRDefault="00533343" w:rsidP="001E0515">
      <w:pPr>
        <w:ind w:firstLine="0"/>
      </w:pPr>
      <w:r>
        <w:tab/>
        <w:t xml:space="preserve">When videos arrive within the network file system (Amazon S3), an event triggers and enqueues into the OpenPose task queue. </w:t>
      </w:r>
      <w:bookmarkEnd w:id="407"/>
      <w:bookmarkEnd w:id="408"/>
      <w:r w:rsidR="000D29D8">
        <w:t>OpenPose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38C94C3"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OpenPose processing tasks (see Figure 27). </w:t>
      </w:r>
      <w:r w:rsidR="00092BE3">
        <w:t>The container fetches the associated video from the Video Store, extracts frames using OpenCV, processes them using OpenPose, and builds an analysis report.</w:t>
      </w:r>
    </w:p>
    <w:p w14:paraId="2F0E32A3" w14:textId="4B47A6C9"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C726B5">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r>
        <w:rPr>
          <w:i/>
          <w:iCs/>
        </w:rPr>
        <w:t>SkeletalExtractor</w:t>
      </w:r>
      <w:r>
        <w:t xml:space="preserve"> downloads the video file and uses the OpenCV </w:t>
      </w:r>
      <w:r w:rsidRPr="00104C3A">
        <w:rPr>
          <w:i/>
          <w:iCs/>
        </w:rPr>
        <w:t>VideoCapture</w:t>
      </w:r>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VideoCapture class to the downloaded temporary file. Next, the caller generates the </w:t>
      </w:r>
      <w:r w:rsidR="00450464">
        <w:rPr>
          <w:i/>
          <w:iCs/>
        </w:rPr>
        <w:t>Report</w:t>
      </w:r>
      <w:r w:rsidR="00450464">
        <w:t xml:space="preserve"> object by invoking the process_frames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OpenPose opWrapper construct for processing via the GPU-based hardware.</w:t>
      </w:r>
    </w:p>
    <w:p w14:paraId="15538E2F" w14:textId="65BB9D7B" w:rsidR="00C334F5" w:rsidDel="000E43A1" w:rsidRDefault="00C334F5">
      <w:pPr>
        <w:spacing w:after="160" w:line="259" w:lineRule="auto"/>
        <w:ind w:firstLine="0"/>
        <w:rPr>
          <w:del w:id="409" w:author="Nate Bachmeier [AWS-SA]" w:date="2023-04-20T13:33:00Z"/>
        </w:rPr>
      </w:pPr>
      <w:del w:id="410" w:author="Nate Bachmeier [AWS-SA]" w:date="2023-04-20T13:33:00Z">
        <w:r w:rsidDel="000E43A1">
          <w:br w:type="page"/>
        </w:r>
      </w:del>
    </w:p>
    <w:p w14:paraId="4DA61B2C" w14:textId="73901E9F" w:rsidR="001E0515" w:rsidDel="000E43A1" w:rsidRDefault="001E0515">
      <w:pPr>
        <w:spacing w:after="160" w:line="259" w:lineRule="auto"/>
        <w:ind w:firstLine="0"/>
        <w:rPr>
          <w:del w:id="411" w:author="Nate Bachmeier [AWS-SA]" w:date="2023-04-20T13:33:00Z"/>
        </w:rPr>
        <w:pPrChange w:id="412" w:author="Nate Bachmeier [AWS-SA]" w:date="2023-04-20T13:33:00Z">
          <w:pPr/>
        </w:pPrChange>
      </w:pPr>
    </w:p>
    <w:p w14:paraId="14727974" w14:textId="01E3FEC5"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r w:rsidRPr="00092BE3">
        <w:t>SkeletonExtractor</w:t>
      </w:r>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self.capture = </w:t>
      </w:r>
      <w:r w:rsidRPr="00092BE3">
        <w:t>cv2</w:t>
      </w:r>
      <w:r w:rsidRPr="00104C3A">
        <w:t>.VideoCapture(self.local_file)</w:t>
      </w:r>
    </w:p>
    <w:p w14:paraId="6A301762" w14:textId="2D9EB8C7" w:rsidR="00092BE3" w:rsidRPr="00104C3A" w:rsidRDefault="00092BE3" w:rsidP="00C334F5">
      <w:pPr>
        <w:pStyle w:val="SC-Source"/>
      </w:pPr>
      <w:r w:rsidRPr="00104C3A">
        <w:t>   </w:t>
      </w:r>
      <w:r w:rsidRPr="00104C3A">
        <w:br/>
        <w:t>  def frames(self, step_size_sec=0.5):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offset = self.payload.start_sec</w:t>
      </w:r>
    </w:p>
    <w:p w14:paraId="375DBE25" w14:textId="77777777" w:rsidR="00092BE3" w:rsidRPr="00104C3A" w:rsidRDefault="00092BE3" w:rsidP="00104C3A">
      <w:pPr>
        <w:pStyle w:val="SC-Source"/>
      </w:pPr>
      <w:r w:rsidRPr="00104C3A">
        <w:t>    while offset &lt; self.payload.end_sec:</w:t>
      </w:r>
    </w:p>
    <w:p w14:paraId="1D36E8BA" w14:textId="135AC303" w:rsidR="00092BE3" w:rsidRPr="00104C3A" w:rsidRDefault="00092BE3" w:rsidP="00104C3A">
      <w:pPr>
        <w:pStyle w:val="SC-Source"/>
      </w:pPr>
      <w:r w:rsidRPr="00104C3A">
        <w:t>      self.capture.set(</w:t>
      </w:r>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_, frame = self.capture.read()</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results.append((frame,offset))</w:t>
      </w:r>
    </w:p>
    <w:p w14:paraId="708AC39E" w14:textId="17DDC647" w:rsidR="00092BE3" w:rsidRPr="00104C3A" w:rsidRDefault="00092BE3" w:rsidP="00104C3A">
      <w:pPr>
        <w:pStyle w:val="SC-Source"/>
      </w:pPr>
      <w:r w:rsidRPr="00104C3A">
        <w:t>      offset += step_size_sec</w:t>
      </w:r>
    </w:p>
    <w:p w14:paraId="167F8846" w14:textId="77777777" w:rsidR="00092BE3" w:rsidRPr="00104C3A" w:rsidRDefault="00092BE3" w:rsidP="00104C3A">
      <w:pPr>
        <w:pStyle w:val="SC-Source"/>
      </w:pPr>
      <w:r w:rsidRPr="00104C3A">
        <w:t>    return results</w:t>
      </w:r>
    </w:p>
    <w:p w14:paraId="359BB348" w14:textId="78650B95" w:rsidR="00092BE3" w:rsidRPr="00104C3A" w:rsidDel="000E43A1" w:rsidRDefault="00092BE3" w:rsidP="00104C3A">
      <w:pPr>
        <w:pStyle w:val="SC-Source"/>
        <w:rPr>
          <w:del w:id="413" w:author="Nate Bachmeier [AWS-SA]" w:date="2023-04-20T13:33:00Z"/>
        </w:rPr>
      </w:pPr>
    </w:p>
    <w:p w14:paraId="0ACC7C8C" w14:textId="2623550C" w:rsidR="00092BE3" w:rsidRPr="00104C3A" w:rsidDel="000E43A1" w:rsidRDefault="00092BE3" w:rsidP="00104C3A">
      <w:pPr>
        <w:pStyle w:val="SC-Source"/>
        <w:rPr>
          <w:del w:id="414" w:author="Nate Bachmeier [AWS-SA]" w:date="2023-04-20T13:33:00Z"/>
        </w:rPr>
      </w:pPr>
      <w:del w:id="415"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416" w:author="Nate Bachmeier [AWS-SA]" w:date="2023-04-20T13:33:00Z"/>
        </w:rPr>
      </w:pPr>
      <w:del w:id="417"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418" w:author="Nate Bachmeier [AWS-SA]" w:date="2023-04-20T13:33:00Z"/>
        </w:rPr>
      </w:pPr>
      <w:del w:id="419"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420" w:author="Nate Bachmeier [AWS-SA]" w:date="2023-04-20T13:33:00Z"/>
        </w:rPr>
      </w:pPr>
      <w:del w:id="421"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422" w:author="Nate Bachmeier [AWS-SA]" w:date="2023-04-20T13:33:00Z"/>
        </w:rPr>
      </w:pPr>
      <w:del w:id="423"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424" w:author="Nate Bachmeier [AWS-SA]" w:date="2023-04-20T13:33:00Z"/>
        </w:rPr>
      </w:pPr>
      <w:del w:id="425"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426" w:author="Nate Bachmeier [AWS-SA]" w:date="2023-04-20T13:33:00Z"/>
        </w:rPr>
      </w:pPr>
      <w:del w:id="427"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428" w:author="Nate Bachmeier [AWS-SA]" w:date="2023-04-20T13:33:00Z"/>
        </w:rPr>
      </w:pPr>
      <w:del w:id="429"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430" w:author="Nate Bachmeier [AWS-SA]" w:date="2023-04-20T13:33:00Z"/>
        </w:rPr>
      </w:pPr>
      <w:del w:id="431" w:author="Nate Bachmeier [AWS-SA]" w:date="2023-04-20T13:33:00Z">
        <w:r w:rsidRPr="00104C3A" w:rsidDel="000E43A1">
          <w:delText>    return report</w:delText>
        </w:r>
      </w:del>
    </w:p>
    <w:p w14:paraId="4C99B9ED" w14:textId="456D5881" w:rsidR="00092BE3" w:rsidRPr="00092BE3" w:rsidRDefault="00F52AAA" w:rsidP="00104C3A">
      <w:r>
        <w:t xml:space="preserve">OpenPose reports skeletons as </w:t>
      </w:r>
      <w:r w:rsidRPr="00104C3A">
        <w:rPr>
          <w:i/>
          <w:iCs/>
        </w:rPr>
        <w:t>poseKeyPoints</w:t>
      </w:r>
      <w:r>
        <w:t xml:space="preserve"> 25x3 </w:t>
      </w:r>
      <w:del w:id="432" w:author="Nate Bachmeier [AWS-SA]" w:date="2023-04-20T13:34:00Z">
        <w:r w:rsidDel="000E43A1">
          <w:delText>matrics</w:delText>
        </w:r>
      </w:del>
      <w:ins w:id="433" w:author="Nate Bachmeier [AWS-SA]" w:date="2023-04-20T13:34:00Z">
        <w:r w:rsidR="000E43A1">
          <w:t>matrices</w:t>
        </w:r>
      </w:ins>
      <w:r>
        <w:t xml:space="preserve"> that represent 25-body parts with respect to X-axis, Y-axis, and confidence score. The SkeletalExtractor consolidates these </w:t>
      </w:r>
      <w:r w:rsidR="00F609C6">
        <w:t xml:space="preserve">poseKeyPoints into the reports.json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33E2746C"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29</w:t>
      </w:r>
      <w:r w:rsidRPr="00104C3A">
        <w:rPr>
          <w:b/>
          <w:bCs/>
        </w:rPr>
        <w:fldChar w:fldCharType="end"/>
      </w:r>
      <w:r>
        <w:br/>
      </w:r>
      <w:r>
        <w:rPr>
          <w:i/>
          <w:iCs w:val="0"/>
        </w:rPr>
        <w:t>Report.json schema</w:t>
      </w:r>
    </w:p>
    <w:p w14:paraId="0D11F746" w14:textId="17A414BC" w:rsidR="00F52AAA" w:rsidRDefault="00F52AAA" w:rsidP="00F52AAA">
      <w:pPr>
        <w:pStyle w:val="SC-Source"/>
      </w:pPr>
      <w:r>
        <w:t>{</w:t>
      </w:r>
      <w:r>
        <w:br/>
        <w:t xml:space="preserve">  </w:t>
      </w:r>
      <w:r w:rsidRPr="00F52AAA">
        <w:t>'</w:t>
      </w:r>
      <w:r>
        <w:t>VideoId</w:t>
      </w:r>
      <w:r w:rsidRPr="00F52AAA">
        <w:t>'</w:t>
      </w:r>
      <w:r>
        <w:t>: string,</w:t>
      </w:r>
    </w:p>
    <w:p w14:paraId="4B10962B" w14:textId="08E07849" w:rsidR="00F52AAA" w:rsidRDefault="00F52AAA" w:rsidP="00F52AAA">
      <w:pPr>
        <w:pStyle w:val="SC-Source"/>
      </w:pPr>
      <w:r>
        <w:t xml:space="preserve">  </w:t>
      </w:r>
      <w:r w:rsidRPr="00F52AAA">
        <w:t>'</w:t>
      </w:r>
      <w:r>
        <w:t>TarFile</w:t>
      </w:r>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frames/tarfiles/videoid/frames.tar.gz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r>
        <w:br/>
        <w:t xml:space="preserve">      </w:t>
      </w:r>
      <w:r w:rsidRPr="00F52AAA">
        <w:t>'</w:t>
      </w:r>
      <w:r>
        <w:t>Offset</w:t>
      </w:r>
      <w:r w:rsidRPr="00F52AAA">
        <w:t>'</w:t>
      </w:r>
      <w:r>
        <w:t>: float,</w:t>
      </w:r>
      <w:r>
        <w:br/>
        <w:t xml:space="preserve">      </w:t>
      </w:r>
      <w:r w:rsidRPr="00F52AAA">
        <w:t>'</w:t>
      </w:r>
      <w:r>
        <w:t>PeopleCount</w:t>
      </w:r>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[poseKeyPoints],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434" w:author="Nate Bachmeier [AWS-SA]" w:date="2023-04-20T13:34:00Z"/>
        </w:rPr>
      </w:pPr>
      <w:r>
        <w:tab/>
        <w:t>When the video processor uploads the frames.tar.gz into the Frame Store (Amazon S3), the service raises an event triggering the Frame Analysis. This operation identifies and processes keyframes using Amazon Rekognition, a computer vision service</w:t>
      </w:r>
      <w:r w:rsidR="00007A7B">
        <w:t xml:space="preserve"> (see Figure 30)</w:t>
      </w:r>
      <w:r>
        <w:t xml:space="preserve">. Amazon Rekogniton can detect 25,000 objects, draw bounding boxes around people, and discover facial metadata (Mullennex &amp; Bachmeier, 2023). </w:t>
      </w:r>
      <w:r w:rsidR="00663C73">
        <w:t xml:space="preserve">The Frame Analyzer generates </w:t>
      </w:r>
      <w:r>
        <w:t xml:space="preserve">a second analysis report that overlays the OpenPose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435" w:author="Nate Bachmeier [AWS-SA]" w:date="2023-04-20T13:34:00Z"/>
        </w:rPr>
      </w:pPr>
      <w:ins w:id="436" w:author="Nate Bachmeier [AWS-SA]" w:date="2023-04-20T13:34:00Z">
        <w:r>
          <w:br w:type="page"/>
        </w:r>
      </w:ins>
    </w:p>
    <w:p w14:paraId="5880039D" w14:textId="60B44BBA" w:rsidR="00A96C30" w:rsidRPr="00663C73" w:rsidDel="000E43A1" w:rsidRDefault="00A96C30" w:rsidP="00A96C30">
      <w:pPr>
        <w:ind w:firstLine="0"/>
        <w:rPr>
          <w:del w:id="437" w:author="Nate Bachmeier [AWS-SA]" w:date="2023-04-20T13:34:00Z"/>
        </w:rPr>
      </w:pPr>
    </w:p>
    <w:p w14:paraId="79182EC6" w14:textId="49D3AC03"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30</w:t>
      </w:r>
      <w:r w:rsidRPr="00104C3A">
        <w:rPr>
          <w:b/>
          <w:bCs/>
        </w:rPr>
        <w:fldChar w:fldCharType="end"/>
      </w:r>
      <w:r>
        <w:br/>
      </w:r>
      <w:r>
        <w:rPr>
          <w:i/>
          <w:iCs w:val="0"/>
        </w:rPr>
        <w:t>KeyFrame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__init__(self, parent:</w:t>
      </w:r>
      <w:r w:rsidRPr="00663C73">
        <w:t>ISkeletonManifest</w:t>
      </w:r>
      <w:r w:rsidRPr="00104C3A">
        <w:t>, bucket:</w:t>
      </w:r>
      <w:r w:rsidRPr="00663C73">
        <w:t>str</w:t>
      </w:r>
      <w:r w:rsidRPr="00104C3A">
        <w:t>, object_key:</w:t>
      </w:r>
      <w:r w:rsidRPr="00663C73">
        <w:t>str</w:t>
      </w:r>
      <w:r w:rsidRPr="00104C3A">
        <w:t>) -&gt; None:</w:t>
      </w:r>
      <w:r>
        <w:br/>
        <w:t xml:space="preserve">    ...</w:t>
      </w:r>
    </w:p>
    <w:p w14:paraId="239B8FC8" w14:textId="3C21E364" w:rsidR="00663C73" w:rsidRPr="00104C3A" w:rsidRDefault="00663C73" w:rsidP="00104C3A">
      <w:pPr>
        <w:pStyle w:val="SC-Source"/>
      </w:pPr>
      <w:r w:rsidRPr="00104C3A">
        <w:t>    response = s3.get_object(</w:t>
      </w:r>
    </w:p>
    <w:p w14:paraId="21E7B3E4" w14:textId="77777777" w:rsidR="00663C73" w:rsidRPr="00104C3A" w:rsidRDefault="00663C73" w:rsidP="00104C3A">
      <w:pPr>
        <w:pStyle w:val="SC-Source"/>
      </w:pPr>
      <w:r w:rsidRPr="00104C3A">
        <w:t>        Bucket=self.bucket,</w:t>
      </w:r>
    </w:p>
    <w:p w14:paraId="2E0A4BC0" w14:textId="196B2B6C" w:rsidR="00663C73" w:rsidRPr="00104C3A" w:rsidRDefault="00663C73" w:rsidP="00096B27">
      <w:pPr>
        <w:pStyle w:val="SC-Source"/>
      </w:pPr>
      <w:r w:rsidRPr="00104C3A">
        <w:t>        Key = self.object_key)</w:t>
      </w:r>
      <w:r w:rsidR="00096B27">
        <w:br/>
        <w:t xml:space="preserve">    ...</w:t>
      </w:r>
      <w:r w:rsidRPr="00104C3A">
        <w:t xml:space="preserve">    </w:t>
      </w:r>
    </w:p>
    <w:p w14:paraId="5C08C4F6" w14:textId="77777777" w:rsidR="00663C73" w:rsidRPr="00104C3A" w:rsidRDefault="00663C73" w:rsidP="00104C3A">
      <w:pPr>
        <w:pStyle w:val="SC-Source"/>
      </w:pPr>
      <w:r w:rsidRPr="00104C3A">
        <w:t>    self.object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def key_frames(self)-&gt;List[</w:t>
      </w:r>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self.frames </w:t>
      </w:r>
    </w:p>
    <w:p w14:paraId="4FD5D99B" w14:textId="6A043308" w:rsidR="00FE3EEF" w:rsidRDefault="00663C73" w:rsidP="000E43A1">
      <w:pPr>
        <w:pStyle w:val="SC-Source"/>
      </w:pPr>
      <w:r w:rsidRPr="00104C3A">
        <w:t>      if len(x.json['Bodies'])&gt;0 and not x.has_error]</w:t>
      </w:r>
    </w:p>
    <w:p w14:paraId="6417D8E6" w14:textId="2F81688B" w:rsidR="00E72F1F" w:rsidRDefault="00756489" w:rsidP="00B75049">
      <w:pPr>
        <w:pStyle w:val="Heading2"/>
        <w:ind w:firstLine="0"/>
      </w:pPr>
      <w:bookmarkStart w:id="438" w:name="_Toc133765213"/>
      <w:r>
        <w:t>D</w:t>
      </w:r>
      <w:r w:rsidR="00E72F1F">
        <w:t>ata Analysis</w:t>
      </w:r>
      <w:bookmarkEnd w:id="438"/>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report.json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OpenPose and Amazon Rekognition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r w:rsidRPr="00104C3A">
        <w:rPr>
          <w:i/>
          <w:iCs/>
        </w:rPr>
        <w:t>MovementTracker</w:t>
      </w:r>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r>
        <w:t xml:space="preserve">The business logic accomplishes this task through a two-step process. First, the extract_people method returns each person and their associated metadata. This metadata includes information such as frame offsets and bounding boxes. Next, the find_dups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439" w:author="Nate Bachmeier [AWS-SA]" w:date="2023-04-20T13:34:00Z"/>
        </w:rPr>
      </w:pPr>
      <w:del w:id="440" w:author="Nate Bachmeier [AWS-SA]" w:date="2023-04-20T13:34:00Z">
        <w:r w:rsidDel="000E43A1">
          <w:br w:type="page"/>
        </w:r>
      </w:del>
    </w:p>
    <w:p w14:paraId="56D26E9F" w14:textId="6A8B4A92"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31</w:t>
      </w:r>
      <w:r w:rsidRPr="00104C3A">
        <w:rPr>
          <w:b/>
          <w:bCs/>
        </w:rPr>
        <w:fldChar w:fldCharType="end"/>
      </w:r>
      <w:r>
        <w:rPr>
          <w:b/>
          <w:bCs/>
        </w:rPr>
        <w:br/>
      </w:r>
      <w:r w:rsidRPr="00104C3A">
        <w:rPr>
          <w:i/>
        </w:rPr>
        <w:t>Movement</w:t>
      </w:r>
      <w:r>
        <w:rPr>
          <w:i/>
        </w:rPr>
        <w:t>Tracker Logic</w:t>
      </w:r>
    </w:p>
    <w:p w14:paraId="03D53723" w14:textId="77777777" w:rsidR="004A39F1" w:rsidRPr="00104C3A" w:rsidRDefault="004A39F1" w:rsidP="00104C3A">
      <w:pPr>
        <w:pStyle w:val="SC-Source"/>
      </w:pPr>
      <w:r w:rsidRPr="00104C3A">
        <w:t xml:space="preserve">class </w:t>
      </w:r>
      <w:r w:rsidRPr="004A39F1">
        <w:t>MovementTracker</w:t>
      </w:r>
      <w:r w:rsidRPr="00104C3A">
        <w:t>:</w:t>
      </w:r>
    </w:p>
    <w:p w14:paraId="25B0E22E" w14:textId="77777777" w:rsidR="004A39F1" w:rsidRPr="00104C3A" w:rsidRDefault="004A39F1" w:rsidP="00104C3A">
      <w:pPr>
        <w:pStyle w:val="SC-Source"/>
      </w:pPr>
      <w:r w:rsidRPr="00104C3A">
        <w:t>  def __init__(self, report:</w:t>
      </w:r>
      <w:r w:rsidRPr="004A39F1">
        <w:t>Report</w:t>
      </w:r>
      <w:r w:rsidRPr="00104C3A">
        <w:t>) -&gt; None:</w:t>
      </w:r>
    </w:p>
    <w:p w14:paraId="0DE1B57D" w14:textId="11806AEE" w:rsidR="004A39F1" w:rsidRPr="00104C3A" w:rsidDel="000E43A1" w:rsidRDefault="000E43A1" w:rsidP="00104C3A">
      <w:pPr>
        <w:pStyle w:val="SC-Source"/>
        <w:rPr>
          <w:del w:id="441" w:author="Nate Bachmeier [AWS-SA]" w:date="2023-04-20T13:35:00Z"/>
        </w:rPr>
      </w:pPr>
      <w:ins w:id="442" w:author="Nate Bachmeier [AWS-SA]" w:date="2023-04-20T13:35:00Z">
        <w:r>
          <w:t xml:space="preserve">     ...</w:t>
        </w:r>
      </w:ins>
      <w:del w:id="443"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444" w:author="Nate Bachmeier [AWS-SA]" w:date="2023-04-20T13:35:00Z"/>
        </w:rPr>
      </w:pPr>
      <w:del w:id="445"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446" w:author="Nate Bachmeier [AWS-SA]" w:date="2023-04-20T13:34:00Z"/>
        </w:rPr>
      </w:pPr>
      <w:r w:rsidRPr="00104C3A">
        <w:br/>
      </w:r>
      <w:del w:id="447"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def process_report(self):</w:t>
      </w:r>
    </w:p>
    <w:p w14:paraId="7BB0D5F8" w14:textId="77777777" w:rsidR="004A39F1" w:rsidRPr="00104C3A" w:rsidRDefault="004A39F1" w:rsidP="00104C3A">
      <w:pPr>
        <w:pStyle w:val="SC-Source"/>
      </w:pPr>
      <w:r w:rsidRPr="00104C3A">
        <w:t>    people, metadata = self.extract_people()</w:t>
      </w:r>
    </w:p>
    <w:p w14:paraId="4A0D84B4" w14:textId="77777777" w:rsidR="004A39F1" w:rsidRPr="00104C3A" w:rsidDel="000E43A1" w:rsidRDefault="004A39F1" w:rsidP="00104C3A">
      <w:pPr>
        <w:pStyle w:val="SC-Source"/>
        <w:rPr>
          <w:del w:id="448" w:author="Nate Bachmeier [AWS-SA]" w:date="2023-04-20T13:35:00Z"/>
        </w:rPr>
      </w:pPr>
      <w:r w:rsidRPr="00104C3A">
        <w:t xml:space="preserve">    duplicates = </w:t>
      </w:r>
      <w:r w:rsidRPr="004A39F1">
        <w:t>MovementTracker</w:t>
      </w:r>
      <w:r w:rsidRPr="00104C3A">
        <w:t>.find_dups(people)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unique_people</w:t>
      </w:r>
      <w:ins w:id="449" w:author="Nate Bachmeier [AWS-SA]" w:date="2023-04-20T13:34:00Z">
        <w:r w:rsidR="000E43A1">
          <w:t>,</w:t>
        </w:r>
        <w:r w:rsidR="000E43A1" w:rsidRPr="000E43A1">
          <w:t xml:space="preserve"> </w:t>
        </w:r>
        <w:r w:rsidR="000E43A1" w:rsidRPr="00104C3A">
          <w:t>unique_meta</w:t>
        </w:r>
        <w:r w:rsidR="000E43A1">
          <w:t xml:space="preserve"> </w:t>
        </w:r>
      </w:ins>
      <w:r w:rsidRPr="00104C3A">
        <w:t>=</w:t>
      </w:r>
      <w:r w:rsidRPr="004A39F1">
        <w:t>list</w:t>
      </w:r>
      <w:r w:rsidRPr="00104C3A">
        <w:t>()</w:t>
      </w:r>
      <w:ins w:id="450" w:author="Nate Bachmeier [AWS-SA]" w:date="2023-04-20T13:34:00Z">
        <w:r w:rsidR="000E43A1">
          <w:t>,</w:t>
        </w:r>
      </w:ins>
      <w:ins w:id="451" w:author="Nate Bachmeier [AWS-SA]" w:date="2023-04-20T13:35:00Z">
        <w:r w:rsidR="000E43A1">
          <w:t xml:space="preserve"> list()</w:t>
        </w:r>
      </w:ins>
    </w:p>
    <w:p w14:paraId="08F32C23" w14:textId="7F7EAFCD" w:rsidR="004A39F1" w:rsidRPr="00104C3A" w:rsidDel="000E43A1" w:rsidRDefault="004A39F1" w:rsidP="00104C3A">
      <w:pPr>
        <w:pStyle w:val="SC-Source"/>
        <w:rPr>
          <w:del w:id="452" w:author="Nate Bachmeier [AWS-SA]" w:date="2023-04-20T13:35:00Z"/>
        </w:rPr>
      </w:pPr>
      <w:del w:id="453" w:author="Nate Bachmeier [AWS-SA]" w:date="2023-04-20T13:35:00Z">
        <w:r w:rsidRPr="00104C3A" w:rsidDel="000E43A1">
          <w:delText>   </w:delText>
        </w:r>
      </w:del>
      <w:del w:id="454" w:author="Nate Bachmeier [AWS-SA]" w:date="2023-04-20T13:34:00Z">
        <w:r w:rsidRPr="00104C3A" w:rsidDel="000E43A1">
          <w:delText xml:space="preserve"> unique_meta </w:delText>
        </w:r>
      </w:del>
      <w:del w:id="455"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456"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(0,len(people)):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unique_people.append(people[ix])</w:t>
      </w:r>
    </w:p>
    <w:p w14:paraId="0147E52E" w14:textId="77777777" w:rsidR="004A39F1" w:rsidRPr="00104C3A" w:rsidRDefault="004A39F1" w:rsidP="00104C3A">
      <w:pPr>
        <w:pStyle w:val="SC-Source"/>
      </w:pPr>
      <w:r w:rsidRPr="00104C3A">
        <w:t>        unique_meta.append(metadata[ix])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return unique_people, unique_meta</w:t>
      </w:r>
    </w:p>
    <w:p w14:paraId="20D647FC" w14:textId="495EF82B" w:rsidR="004A39F1" w:rsidDel="000E43A1" w:rsidRDefault="004A39F1" w:rsidP="00104C3A">
      <w:pPr>
        <w:ind w:firstLine="0"/>
        <w:rPr>
          <w:del w:id="457" w:author="Nate Bachmeier [AWS-SA]" w:date="2023-04-20T13:35:00Z"/>
        </w:rPr>
      </w:pPr>
      <w:r>
        <w:lastRenderedPageBreak/>
        <w:tab/>
        <w:t>The MovementTracker extracts people by iterating through each frame and body to recursively link the most likely bodies</w:t>
      </w:r>
      <w:r w:rsidR="00007A7B">
        <w:t xml:space="preserve"> (see Figure 32)</w:t>
      </w:r>
      <w:r>
        <w:t>. This operation predicts the best choice by evaluating the distance between two poseKeyPoints matrics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7F2A9D3F"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C726B5">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norm_bodies(</w:t>
      </w:r>
      <w:r w:rsidRPr="004A39F1">
        <w:t>self</w:t>
      </w:r>
      <w:r w:rsidRPr="00104C3A">
        <w:t xml:space="preserve">, </w:t>
      </w:r>
      <w:r w:rsidRPr="004A39F1">
        <w:t>frame_id</w:t>
      </w:r>
      <w:r w:rsidRPr="00104C3A">
        <w:t>:int):</w:t>
      </w:r>
    </w:p>
    <w:p w14:paraId="0C1791A7" w14:textId="77777777" w:rsidR="004A39F1" w:rsidRPr="00104C3A" w:rsidRDefault="004A39F1" w:rsidP="00104C3A">
      <w:pPr>
        <w:pStyle w:val="SC-Source"/>
      </w:pPr>
      <w:r w:rsidRPr="00104C3A">
        <w:t xml:space="preserve">    if </w:t>
      </w:r>
      <w:r w:rsidRPr="004A39F1">
        <w:t>frame_id</w:t>
      </w:r>
      <w:r w:rsidRPr="00104C3A">
        <w:t xml:space="preserve"> &gt;= </w:t>
      </w:r>
      <w:r w:rsidRPr="004A39F1">
        <w:t>self</w:t>
      </w:r>
      <w:r w:rsidRPr="00104C3A">
        <w:t>.total_frames():</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np.array(MovementTracker.drop_low_conf(</w:t>
      </w:r>
      <w:r w:rsidRPr="004A39F1">
        <w:t>b</w:t>
      </w:r>
      <w:r w:rsidRPr="00104C3A">
        <w:t>))* (1,1,0) / (</w:t>
      </w:r>
      <w:r w:rsidRPr="004A39F1">
        <w:t>self</w:t>
      </w:r>
      <w:r w:rsidRPr="00104C3A">
        <w:t>.</w:t>
      </w:r>
      <w:r w:rsidRPr="004A39F1">
        <w:t>image</w:t>
      </w:r>
      <w:r w:rsidRPr="00104C3A">
        <w:t>.</w:t>
      </w:r>
      <w:r w:rsidRPr="004A39F1">
        <w:t>size</w:t>
      </w:r>
      <w:r w:rsidRPr="00104C3A">
        <w:t xml:space="preserve">[0], </w:t>
      </w:r>
      <w:r w:rsidRPr="004A39F1">
        <w:t>self</w:t>
      </w:r>
      <w:r w:rsidRPr="00104C3A">
        <w:t>.</w:t>
      </w:r>
      <w:r w:rsidRPr="004A39F1">
        <w:t>image</w:t>
      </w:r>
      <w:r w:rsidRPr="00104C3A">
        <w:t>.</w:t>
      </w:r>
      <w:r w:rsidRPr="004A39F1">
        <w:t>size</w:t>
      </w:r>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r w:rsidRPr="004A39F1">
        <w:t>self</w:t>
      </w:r>
      <w:r w:rsidRPr="00104C3A">
        <w:t>.</w:t>
      </w:r>
      <w:r w:rsidRPr="004A39F1">
        <w:t>report</w:t>
      </w:r>
      <w:r w:rsidRPr="00104C3A">
        <w:t>.</w:t>
      </w:r>
      <w:r w:rsidRPr="004A39F1">
        <w:t>json</w:t>
      </w:r>
      <w:r w:rsidRPr="00104C3A">
        <w:t>['Frames'][</w:t>
      </w:r>
      <w:r w:rsidRPr="004A39F1">
        <w:t>frame_id</w:t>
      </w:r>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def closest_match(</w:t>
      </w:r>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r w:rsidRPr="004A39F1">
        <w:t>best_dist</w:t>
      </w:r>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is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r w:rsidRPr="004A39F1">
        <w:t>dist</w:t>
      </w:r>
      <w:r w:rsidRPr="00104C3A">
        <w:t xml:space="preserve"> = np.linalg.norm(</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r w:rsidRPr="004A39F1">
        <w:t>dist</w:t>
      </w:r>
      <w:r w:rsidRPr="00104C3A">
        <w:t xml:space="preserve"> &lt; </w:t>
      </w:r>
      <w:r w:rsidRPr="004A39F1">
        <w:t>best_dist</w:t>
      </w:r>
      <w:r w:rsidRPr="00104C3A">
        <w:t>:</w:t>
      </w:r>
    </w:p>
    <w:p w14:paraId="46D137E5" w14:textId="77777777" w:rsidR="004A39F1" w:rsidRPr="00104C3A" w:rsidRDefault="004A39F1" w:rsidP="00104C3A">
      <w:pPr>
        <w:pStyle w:val="SC-Source"/>
      </w:pPr>
      <w:r w:rsidRPr="00104C3A">
        <w:t xml:space="preserve">            </w:t>
      </w:r>
      <w:r w:rsidRPr="004A39F1">
        <w:t>best_dist</w:t>
      </w:r>
      <w:r w:rsidRPr="00104C3A">
        <w:t xml:space="preserve"> = </w:t>
      </w:r>
      <w:r w:rsidRPr="004A39F1">
        <w:t>dist</w:t>
      </w:r>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r w:rsidRPr="004A39F1">
        <w:t>match</w:t>
      </w:r>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458" w:author="Nate Bachmeier [AWS-SA]" w:date="2023-04-20T13:35:00Z"/>
        </w:rPr>
      </w:pPr>
      <w:del w:id="459"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def track_person(</w:t>
      </w:r>
      <w:r w:rsidRPr="004A39F1">
        <w:t>self</w:t>
      </w:r>
      <w:r w:rsidRPr="00104C3A">
        <w:t xml:space="preserve">, </w:t>
      </w:r>
      <w:r w:rsidRPr="004A39F1">
        <w:t>frame_id</w:t>
      </w:r>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r w:rsidRPr="004A39F1">
        <w:t>frame_id</w:t>
      </w:r>
      <w:r w:rsidRPr="00104C3A">
        <w:t xml:space="preserve"> == </w:t>
      </w:r>
      <w:r w:rsidRPr="004A39F1">
        <w:t>self</w:t>
      </w:r>
      <w:r w:rsidRPr="00104C3A">
        <w:t>.total_frames():</w:t>
      </w:r>
    </w:p>
    <w:p w14:paraId="74443758" w14:textId="77777777" w:rsidR="004A39F1" w:rsidRPr="00104C3A" w:rsidRDefault="004A39F1" w:rsidP="00104C3A">
      <w:pPr>
        <w:pStyle w:val="SC-Source"/>
      </w:pPr>
      <w:r w:rsidRPr="00104C3A">
        <w:t xml:space="preserve">        return </w:t>
      </w:r>
      <w:r w:rsidRPr="004A39F1">
        <w:t>sequence</w:t>
      </w:r>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r w:rsidRPr="004A39F1">
        <w:t>self</w:t>
      </w:r>
      <w:r w:rsidRPr="00104C3A">
        <w:t>.norm_bodies(</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is None:</w:t>
      </w:r>
    </w:p>
    <w:p w14:paraId="10839B20" w14:textId="77777777" w:rsidR="004A39F1" w:rsidRPr="00104C3A" w:rsidRDefault="004A39F1" w:rsidP="00104C3A">
      <w:pPr>
        <w:pStyle w:val="SC-Source"/>
      </w:pPr>
      <w:r w:rsidRPr="00104C3A">
        <w:t xml:space="preserve">       return </w:t>
      </w:r>
      <w:r w:rsidRPr="004A39F1">
        <w:t>sequence</w:t>
      </w:r>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MovementTracker.closest_match(</w:t>
      </w:r>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r w:rsidRPr="004A39F1">
        <w:t>sequence</w:t>
      </w:r>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r w:rsidRPr="004A39F1">
        <w:t>sequence</w:t>
      </w:r>
      <w:r w:rsidRPr="00104C3A">
        <w:t>.extend(</w:t>
      </w:r>
      <w:r w:rsidRPr="004A39F1">
        <w:t>self</w:t>
      </w:r>
      <w:r w:rsidRPr="00104C3A">
        <w:t>.track_person(</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r w:rsidRPr="004A39F1">
        <w:t>sequence</w:t>
      </w:r>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SageMaker).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460" w:name="_Toc133765214"/>
      <w:r w:rsidRPr="00887A22">
        <w:t>Assumptions</w:t>
      </w:r>
      <w:bookmarkEnd w:id="460"/>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SageMaker,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461" w:name="_Toc133765215"/>
      <w:r w:rsidRPr="00887A22">
        <w:t>Limitations</w:t>
      </w:r>
      <w:bookmarkEnd w:id="461"/>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462" w:name="_Toc133765216"/>
      <w:r w:rsidRPr="00887A22">
        <w:t>Delimitations</w:t>
      </w:r>
      <w:bookmarkEnd w:id="462"/>
    </w:p>
    <w:p w14:paraId="5E9A4B7D" w14:textId="02847FA3" w:rsidR="005D24F5" w:rsidRPr="001D619A" w:rsidRDefault="00E72F1F" w:rsidP="00DA5CF7">
      <w:r>
        <w:t xml:space="preserve">Deliminiations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463" w:name="_Toc133765217"/>
      <w:r w:rsidRPr="00887A22">
        <w:t>Ethical Assurances</w:t>
      </w:r>
      <w:bookmarkEnd w:id="463"/>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6FE91935"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Zovi,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Not all decisions originate from the leadership and often from internal department requests. For instance, a data science team might require a Juypter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1825BE">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work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464" w:name="_Toc133765218"/>
      <w:r>
        <w:t>Summary</w:t>
      </w:r>
      <w:bookmarkEnd w:id="464"/>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SageMaker)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465" w:name="_Toc133765219"/>
      <w:r>
        <w:lastRenderedPageBreak/>
        <w:t>Chapter 4: Findings</w:t>
      </w:r>
      <w:bookmarkEnd w:id="465"/>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(Blackhurn,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466" w:name="_Toc133765220"/>
      <w:r>
        <w:t xml:space="preserve">Validity and Reliability </w:t>
      </w:r>
      <w:r w:rsidR="0021511C">
        <w:t>of the Data</w:t>
      </w:r>
      <w:bookmarkEnd w:id="466"/>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(Smaria et al., 2020). </w:t>
      </w:r>
      <w:r w:rsidR="0001709F">
        <w:t xml:space="preserve">The </w:t>
      </w:r>
      <w:r w:rsidR="003F00CE">
        <w:t>NCU Library</w:t>
      </w:r>
      <w:r w:rsidR="0001709F">
        <w:t xml:space="preserve"> </w:t>
      </w:r>
      <w:del w:id="467" w:author="Nate Bachmeier [AWS-SA]" w:date="2023-04-20T13:36:00Z">
        <w:r w:rsidR="0001709F" w:rsidDel="000E43A1">
          <w:delText>identified</w:delText>
        </w:r>
        <w:r w:rsidR="003F00CE" w:rsidDel="000E43A1">
          <w:delText xml:space="preserve"> </w:delText>
        </w:r>
      </w:del>
      <w:ins w:id="468" w:author="Nate Bachmeier [AWS-SA]" w:date="2023-04-20T13:36:00Z">
        <w:r w:rsidR="000E43A1">
          <w:t xml:space="preserve">search engine </w:t>
        </w:r>
      </w:ins>
      <w:ins w:id="469" w:author="Nate Bachmeier [AWS-SA]" w:date="2023-04-20T13:37:00Z">
        <w:r w:rsidR="000E43A1">
          <w:t>results contain</w:t>
        </w:r>
      </w:ins>
      <w:ins w:id="470"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471" w:author="Nate Bachmeier [AWS-SA]" w:date="2023-04-20T13:37:00Z">
        <w:r w:rsidR="000A0D1F" w:rsidDel="00F75FDE">
          <w:delText xml:space="preserve">), </w:delText>
        </w:r>
        <w:r w:rsidDel="00F75FDE">
          <w:delText>or</w:delText>
        </w:r>
      </w:del>
      <w:ins w:id="472" w:author="Nate Bachmeier [AWS-SA]" w:date="2023-04-20T13:37:00Z">
        <w:r w:rsidR="00F75FDE">
          <w:t>)</w:t>
        </w:r>
      </w:ins>
      <w:ins w:id="473" w:author="Nate Bachmeier [AWS-SA]" w:date="2023-04-20T15:05:00Z">
        <w:r w:rsidR="005A2518">
          <w:t>,</w:t>
        </w:r>
      </w:ins>
      <w:ins w:id="474" w:author="Nate Bachmeier [AWS-SA]" w:date="2023-04-20T13:37:00Z">
        <w:r w:rsidR="00F75FDE">
          <w:t xml:space="preserve"> or</w:t>
        </w:r>
      </w:ins>
      <w:r>
        <w:t xml:space="preserve"> have a strong justification. The dataset also </w:t>
      </w:r>
      <w:r w:rsidR="000A0D1F">
        <w:t xml:space="preserve">has the potential to </w:t>
      </w:r>
      <w:r>
        <w:t>gain transferability due to its usage of real-world people</w:t>
      </w:r>
      <w:r w:rsidR="000A0D1F">
        <w:t xml:space="preserve"> in </w:t>
      </w:r>
      <w:del w:id="475" w:author="Nate Bachmeier [AWS-SA]" w:date="2023-04-20T15:05:00Z">
        <w:r w:rsidR="000A0D1F" w:rsidDel="005A2518">
          <w:delText xml:space="preserve">natural </w:delText>
        </w:r>
      </w:del>
      <w:ins w:id="476" w:author="Nate Bachmeier [AWS-SA]" w:date="2023-04-20T15:05:00Z">
        <w:r w:rsidR="005A2518">
          <w:t xml:space="preserve">realistic </w:t>
        </w:r>
      </w:ins>
      <w:r w:rsidR="000A0D1F">
        <w:t>scenarios</w:t>
      </w:r>
      <w:r>
        <w:t>.</w:t>
      </w:r>
      <w:r w:rsidR="000A0D1F">
        <w:t xml:space="preserve"> Synthetic data must statistically model </w:t>
      </w:r>
      <w:del w:id="477" w:author="Nate Bachmeier [AWS-SA]" w:date="2023-04-20T15:05:00Z">
        <w:r w:rsidR="000A0D1F" w:rsidDel="005A2518">
          <w:delText xml:space="preserve">realistic </w:delText>
        </w:r>
      </w:del>
      <w:ins w:id="478" w:author="Nate Bachmeier [AWS-SA]" w:date="2023-04-20T15:05:00Z">
        <w:r w:rsidR="005A2518">
          <w:t xml:space="preserve">natural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479" w:name="_Toc133765221"/>
      <w:r>
        <w:t>Results</w:t>
      </w:r>
      <w:bookmarkEnd w:id="479"/>
    </w:p>
    <w:p w14:paraId="1D8229B2" w14:textId="3BEE7B84" w:rsidR="000E43A1" w:rsidRDefault="00E16572" w:rsidP="00104C3A">
      <w:pPr>
        <w:ind w:firstLine="0"/>
      </w:pPr>
      <w:r>
        <w:tab/>
        <w:t xml:space="preserve">The kinetics-700 training dataset contains 530,510 YouTube videos that third-party users have uploaded. </w:t>
      </w:r>
      <w:ins w:id="480" w:author="Nate Bachmeier [AWS-SA]" w:date="2023-04-20T14:03:00Z">
        <w:r w:rsidR="007D28A5">
          <w:t>This analytics</w:t>
        </w:r>
      </w:ins>
      <w:ins w:id="481" w:author="Nate Bachmeier [AWS-SA]" w:date="2023-04-20T15:03:00Z">
        <w:r w:rsidR="005A2518">
          <w:t xml:space="preserve"> pipeline successfully downloaded </w:t>
        </w:r>
      </w:ins>
      <w:ins w:id="482" w:author="Nate Bachmeier [AWS-SA]" w:date="2023-04-20T15:05:00Z">
        <w:r w:rsidR="005A2518">
          <w:t xml:space="preserve">this data </w:t>
        </w:r>
      </w:ins>
      <w:ins w:id="483" w:author="Nate Bachmeier [AWS-SA]" w:date="2023-04-20T15:03:00Z">
        <w:r w:rsidR="005A2518">
          <w:t>set into an Amazon S3 bucket (9.9TB</w:t>
        </w:r>
      </w:ins>
      <w:ins w:id="484" w:author="Nate Bachmeier [AWS-SA]" w:date="2023-04-20T15:04:00Z">
        <w:r w:rsidR="005A2518">
          <w:t>)</w:t>
        </w:r>
      </w:ins>
      <w:ins w:id="485" w:author="Nate Bachmeier [AWS-SA]" w:date="2023-04-20T15:03:00Z">
        <w:r w:rsidR="005A2518">
          <w:t>.</w:t>
        </w:r>
      </w:ins>
      <w:ins w:id="486" w:author="Nate Bachmeier [AWS-SA]" w:date="2023-04-20T15:05:00Z">
        <w:r w:rsidR="005A2518">
          <w:t xml:space="preserve"> </w:t>
        </w:r>
      </w:ins>
      <w:ins w:id="487" w:author="Nate Bachmeier [AWS-SA]" w:date="2023-04-20T15:07:00Z">
        <w:r w:rsidR="005A2518">
          <w:t xml:space="preserve">The first attempt </w:t>
        </w:r>
      </w:ins>
      <w:ins w:id="488" w:author="Nate Bachmeier [AWS-SA]" w:date="2023-04-20T15:06:00Z">
        <w:r w:rsidR="005A2518">
          <w:t>retriev</w:t>
        </w:r>
      </w:ins>
      <w:ins w:id="489" w:author="Nate Bachmeier [AWS-SA]" w:date="2023-04-20T15:07:00Z">
        <w:r w:rsidR="005A2518">
          <w:t>ed</w:t>
        </w:r>
      </w:ins>
      <w:ins w:id="490" w:author="Nate Bachmeier [AWS-SA]" w:date="2023-04-20T15:06:00Z">
        <w:r w:rsidR="005A2518">
          <w:t xml:space="preserve"> 424,613 videos (80%)</w:t>
        </w:r>
      </w:ins>
      <w:ins w:id="491" w:author="Nate Bachmeier [AWS-SA]" w:date="2023-04-20T15:07:00Z">
        <w:r w:rsidR="005A2518">
          <w:t>,</w:t>
        </w:r>
      </w:ins>
      <w:ins w:id="492" w:author="Nate Bachmeier [AWS-SA]" w:date="2023-04-20T15:06:00Z">
        <w:r w:rsidR="005A2518">
          <w:t xml:space="preserve"> </w:t>
        </w:r>
      </w:ins>
      <w:ins w:id="493" w:author="Nate Bachmeier [AWS-SA]" w:date="2023-04-20T15:07:00Z">
        <w:r w:rsidR="005A2518">
          <w:t xml:space="preserve">with </w:t>
        </w:r>
      </w:ins>
      <w:ins w:id="494" w:author="Nate Bachmeier [AWS-SA]" w:date="2023-04-20T15:08:00Z">
        <w:r w:rsidR="005A2518">
          <w:t xml:space="preserve">most failures </w:t>
        </w:r>
      </w:ins>
      <w:ins w:id="495" w:author="Nate Bachmeier [AWS-SA]" w:date="2023-04-20T15:07:00Z">
        <w:r w:rsidR="005A2518">
          <w:t xml:space="preserve">due to YouTube service throttling. </w:t>
        </w:r>
      </w:ins>
      <w:ins w:id="496" w:author="Nate Bachmeier [AWS-SA]" w:date="2023-04-20T15:08:00Z">
        <w:r w:rsidR="005A2518">
          <w:t xml:space="preserve">Since the architecture implements checkpointing scheme, the </w:t>
        </w:r>
      </w:ins>
      <w:ins w:id="497" w:author="Nate Bachmeier [AWS-SA]" w:date="2023-04-20T15:09:00Z">
        <w:r w:rsidR="005A2518">
          <w:t xml:space="preserve">subsequent retrieval requests skip completed download tasks. </w:t>
        </w:r>
      </w:ins>
      <w:ins w:id="498" w:author="Nate Bachmeier [AWS-SA]" w:date="2023-04-20T15:10:00Z">
        <w:r w:rsidR="005A2518">
          <w:t xml:space="preserve">This effective strategy </w:t>
        </w:r>
      </w:ins>
      <w:ins w:id="499" w:author="Nate Bachmeier [AWS-SA]" w:date="2023-04-20T15:11:00Z">
        <w:r w:rsidR="005A2518">
          <w:t xml:space="preserve">helped cache the data set locally and minimized the network I/O requirements. </w:t>
        </w:r>
      </w:ins>
      <w:ins w:id="500" w:author="Nate Bachmeier [AWS-SA]" w:date="2023-04-20T15:12:00Z">
        <w:r w:rsidR="005A2518">
          <w:t xml:space="preserve">A set of </w:t>
        </w:r>
      </w:ins>
      <w:ins w:id="501" w:author="Nate Bachmeier [AWS-SA]" w:date="2023-04-20T15:13:00Z">
        <w:r w:rsidR="005A2518">
          <w:t xml:space="preserve">descriptive </w:t>
        </w:r>
      </w:ins>
      <w:ins w:id="502" w:author="Nate Bachmeier [AWS-SA]" w:date="2023-04-20T15:12:00Z">
        <w:r w:rsidR="005A2518">
          <w:t xml:space="preserve">statistics </w:t>
        </w:r>
      </w:ins>
      <w:ins w:id="503" w:author="Nate Bachmeier [AWS-SA]" w:date="2023-04-20T15:13:00Z">
        <w:r w:rsidR="005A2518">
          <w:t>that map the videos to labels is available in the following t</w:t>
        </w:r>
      </w:ins>
      <w:ins w:id="504" w:author="Nate Bachmeier [AWS-SA]" w:date="2023-04-20T15:14:00Z">
        <w:r w:rsidR="005A2518">
          <w:t xml:space="preserve">able (see </w:t>
        </w:r>
      </w:ins>
      <w:ins w:id="505" w:author="Nate Bachmeier [AWS-SA]" w:date="2023-04-20T15:13:00Z">
        <w:r w:rsidR="005A2518">
          <w:t>Table 12</w:t>
        </w:r>
      </w:ins>
      <w:del w:id="506"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507"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508"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50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509" w:name="_Toc128255059"/>
      <w:bookmarkStart w:id="510" w:name="_Toc128302245"/>
    </w:p>
    <w:bookmarkEnd w:id="509"/>
    <w:bookmarkEnd w:id="510"/>
    <w:p w14:paraId="11538B30" w14:textId="37FF50E6" w:rsidR="00485715" w:rsidRPr="00B21582" w:rsidRDefault="00485715" w:rsidP="00485715">
      <w:pPr>
        <w:pStyle w:val="Caption"/>
        <w:ind w:firstLine="0"/>
        <w:rPr>
          <w:moveTo w:id="511" w:author="Nate Bachmeier [AWS-SA]" w:date="2023-04-20T15:47:00Z"/>
          <w:b/>
          <w:bCs/>
        </w:rPr>
      </w:pPr>
      <w:moveToRangeStart w:id="512" w:author="Nate Bachmeier [AWS-SA]" w:date="2023-04-20T15:47:00Z" w:name="move132898058"/>
      <w:moveTo w:id="513"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514" w:author="Nate Bachmeier [AWS-SA]" w:date="2023-04-30T13:55:00Z">
        <w:r w:rsidR="00C726B5">
          <w:rPr>
            <w:b/>
            <w:bCs/>
            <w:noProof/>
          </w:rPr>
          <w:t>33</w:t>
        </w:r>
      </w:ins>
      <w:moveTo w:id="515"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516" w:author="Nate Bachmeier [AWS-SA]" w:date="2023-04-20T15:47:00Z"/>
          <w:moveTo w:id="517" w:author="Nate Bachmeier [AWS-SA]" w:date="2023-04-20T15:47:00Z"/>
        </w:rPr>
      </w:pPr>
      <w:moveTo w:id="518" w:author="Nate Bachmeier [AWS-SA]" w:date="2023-04-20T15:47:00Z">
        <w:r>
          <w:rPr>
            <w:noProof/>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512"/>
    <w:p w14:paraId="5089A43D" w14:textId="77777777" w:rsidR="00485715" w:rsidRDefault="00485715">
      <w:pPr>
        <w:ind w:firstLine="0"/>
        <w:rPr>
          <w:ins w:id="519" w:author="Nate Bachmeier [AWS-SA]" w:date="2023-04-20T15:47:00Z"/>
        </w:rPr>
        <w:pPrChange w:id="520" w:author="Nate Bachmeier [AWS-SA]" w:date="2023-04-20T15:47:00Z">
          <w:pPr/>
        </w:pPrChange>
      </w:pPr>
    </w:p>
    <w:p w14:paraId="0CB1C9CD" w14:textId="590A1F40" w:rsidR="00485715" w:rsidRDefault="00485715" w:rsidP="00485715">
      <w:pPr>
        <w:rPr>
          <w:ins w:id="521" w:author="Nate Bachmeier [AWS-SA]" w:date="2023-04-20T15:28:00Z"/>
        </w:rPr>
      </w:pPr>
      <w:ins w:id="522" w:author="Nate Bachmeier [AWS-SA]" w:date="2023-04-20T15:20:00Z">
        <w:r>
          <w:t xml:space="preserve">The kinetic-700 dataset’s annotations specify the label, time offset, and duration of the target action. </w:t>
        </w:r>
      </w:ins>
      <w:ins w:id="523" w:author="Nate Bachmeier [AWS-SA]" w:date="2023-04-20T15:19:00Z">
        <w:r>
          <w:t xml:space="preserve">A custom video </w:t>
        </w:r>
      </w:ins>
      <w:ins w:id="524" w:author="Nate Bachmeier [AWS-SA]" w:date="2023-04-20T15:47:00Z">
        <w:r>
          <w:t>pipeline</w:t>
        </w:r>
      </w:ins>
      <w:ins w:id="525" w:author="Nate Bachmeier [AWS-SA]" w:date="2023-04-20T15:19:00Z">
        <w:r>
          <w:t xml:space="preserve"> used the OpenCV library to sample one frame every half-second </w:t>
        </w:r>
      </w:ins>
      <w:ins w:id="526" w:author="Nate Bachmeier [AWS-SA]" w:date="2023-04-20T15:48:00Z">
        <w:r>
          <w:t>of each clip (see Chapter 3: Study Procedure section;</w:t>
        </w:r>
      </w:ins>
      <w:ins w:id="527" w:author="Nate Bachmeier [AWS-SA]" w:date="2023-04-20T15:47:00Z">
        <w:r>
          <w:t xml:space="preserve"> Figure 33</w:t>
        </w:r>
      </w:ins>
      <w:ins w:id="528" w:author="Nate Bachmeier [AWS-SA]" w:date="2023-04-20T15:20:00Z">
        <w:r>
          <w:t>)</w:t>
        </w:r>
      </w:ins>
      <w:ins w:id="529" w:author="Nate Bachmeier [AWS-SA]" w:date="2023-04-20T15:19:00Z">
        <w:r>
          <w:t xml:space="preserve">. </w:t>
        </w:r>
      </w:ins>
      <w:ins w:id="530" w:author="Nate Bachmeier [AWS-SA]" w:date="2023-04-20T15:21:00Z">
        <w:r>
          <w:t xml:space="preserve">Labeled segments are at most ten seconds resulting in up to 20 frames/video. </w:t>
        </w:r>
      </w:ins>
      <w:ins w:id="531" w:author="Nate Bachmeier [AWS-SA]" w:date="2023-04-20T15:23:00Z">
        <w:r>
          <w:t xml:space="preserve">Amazon Elastic Container Service (ECS) scheduled the library operations across 38 x </w:t>
        </w:r>
      </w:ins>
      <w:ins w:id="532" w:author="Nate Bachmeier [AWS-SA]" w:date="2023-04-20T15:24:00Z">
        <w:r>
          <w:t xml:space="preserve">Amazon EC2 </w:t>
        </w:r>
      </w:ins>
      <w:ins w:id="533" w:author="Nate Bachmeier [AWS-SA]" w:date="2023-04-20T15:23:00Z">
        <w:r>
          <w:t>p4gdn.xlarge instances for 49 hours (152 VCPU, 608GiB RAM, and 38 NVIDIA T4 GPUs).</w:t>
        </w:r>
      </w:ins>
      <w:ins w:id="534" w:author="Nate Bachmeier [AWS-SA]" w:date="2023-04-20T15:24:00Z">
        <w:r>
          <w:t xml:space="preserve"> </w:t>
        </w:r>
      </w:ins>
      <w:ins w:id="535" w:author="Nate Bachmeier [AWS-SA]" w:date="2023-04-20T15:25:00Z">
        <w:r>
          <w:t>This research project selected Amazon EC2 Spot instances</w:t>
        </w:r>
      </w:ins>
      <w:ins w:id="536" w:author="Nate Bachmeier [AWS-SA]" w:date="2023-04-20T15:26:00Z">
        <w:r>
          <w:t xml:space="preserve">, </w:t>
        </w:r>
      </w:ins>
      <w:ins w:id="537" w:author="Nate Bachmeier [AWS-SA]" w:date="2023-04-20T15:42:00Z">
        <w:r>
          <w:t xml:space="preserve">ephemeral </w:t>
        </w:r>
      </w:ins>
      <w:ins w:id="538" w:author="Nate Bachmeier [AWS-SA]" w:date="2023-04-20T15:26:00Z">
        <w:r>
          <w:t>cloud</w:t>
        </w:r>
      </w:ins>
      <w:ins w:id="539" w:author="Nate Bachmeier [AWS-SA]" w:date="2023-04-20T15:25:00Z">
        <w:r>
          <w:t xml:space="preserve"> </w:t>
        </w:r>
      </w:ins>
      <w:ins w:id="540" w:author="Nate Bachmeier [AWS-SA]" w:date="2023-04-20T15:43:00Z">
        <w:r>
          <w:t xml:space="preserve">computing </w:t>
        </w:r>
      </w:ins>
      <w:ins w:id="541" w:author="Nate Bachmeier [AWS-SA]" w:date="2023-04-20T15:26:00Z">
        <w:r>
          <w:t>resources</w:t>
        </w:r>
      </w:ins>
      <w:ins w:id="542" w:author="Nate Bachmeier [AWS-SA]" w:date="2023-04-20T15:42:00Z">
        <w:r>
          <w:t xml:space="preserve"> with up to 90% cost savings</w:t>
        </w:r>
      </w:ins>
      <w:ins w:id="543" w:author="Nate Bachmeier [AWS-SA]" w:date="2023-04-20T15:26:00Z">
        <w:r>
          <w:t xml:space="preserve">. </w:t>
        </w:r>
      </w:ins>
    </w:p>
    <w:p w14:paraId="06940E01" w14:textId="7FE66EE1" w:rsidR="00485715" w:rsidRPr="00B21582" w:rsidRDefault="00485715" w:rsidP="00485715">
      <w:pPr>
        <w:rPr>
          <w:ins w:id="544" w:author="Nate Bachmeier [AWS-SA]" w:date="2023-04-20T15:28:00Z"/>
        </w:rPr>
      </w:pPr>
      <w:ins w:id="545"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w:t>
        </w:r>
      </w:ins>
      <w:ins w:id="546" w:author="Nate Bachmeier [AWS-SA]" w:date="2023-04-20T15:31:00Z">
        <w:r>
          <w:t xml:space="preserve"> </w:t>
        </w:r>
      </w:ins>
      <w:ins w:id="547" w:author="Nate Bachmeier [AWS-SA]" w:date="2023-04-20T15:37:00Z">
        <w:r>
          <w:t>Optimizing the checkpoint logi</w:t>
        </w:r>
      </w:ins>
      <w:ins w:id="548" w:author="Nate Bachmeier [AWS-SA]" w:date="2023-04-20T15:38:00Z">
        <w:r>
          <w:t xml:space="preserve">c reduced the </w:t>
        </w:r>
      </w:ins>
      <w:ins w:id="549" w:author="Nate Bachmeier [AWS-SA]" w:date="2023-04-20T15:39:00Z">
        <w:r>
          <w:t>average per-video processing time to 1.94 seconds</w:t>
        </w:r>
      </w:ins>
      <w:ins w:id="550" w:author="Nate Bachmeier [AWS-SA]" w:date="2023-04-20T15:38:00Z">
        <w:r>
          <w:t>.</w:t>
        </w:r>
      </w:ins>
      <w:ins w:id="551" w:author="Nate Bachmeier [AWS-SA]" w:date="2023-04-20T15:39:00Z">
        <w:r>
          <w:t xml:space="preserve"> The entire data set could reprocess in 0.94 million total computation seconds.</w:t>
        </w:r>
      </w:ins>
      <w:ins w:id="552" w:author="Nate Bachmeier [AWS-SA]" w:date="2023-04-20T15:28:00Z">
        <w:r>
          <w:t xml:space="preserve"> </w:t>
        </w:r>
      </w:ins>
      <w:ins w:id="553" w:author="Nate Bachmeier [AWS-SA]" w:date="2023-04-20T15:40:00Z">
        <w:r>
          <w:t xml:space="preserve">Suppose the </w:t>
        </w:r>
      </w:ins>
      <w:ins w:id="554" w:author="Nate Bachmeier [AWS-SA]" w:date="2023-04-20T15:41:00Z">
        <w:r>
          <w:t xml:space="preserve">video processor supported multi-threading. In that case, the </w:t>
        </w:r>
      </w:ins>
      <w:ins w:id="555" w:author="Nate Bachmeier [AWS-SA]" w:date="2023-04-20T15:43:00Z">
        <w:r>
          <w:t xml:space="preserve">cluster size </w:t>
        </w:r>
      </w:ins>
      <w:ins w:id="556" w:author="Nate Bachmeier [AWS-SA]" w:date="2023-04-20T15:45:00Z">
        <w:r>
          <w:t xml:space="preserve">could process one video per core and complete the extraction in </w:t>
        </w:r>
      </w:ins>
      <w:ins w:id="557" w:author="Nate Bachmeier [AWS-SA]" w:date="2023-04-20T15:46:00Z">
        <w:r>
          <w:t>1.72 hours.</w:t>
        </w:r>
      </w:ins>
    </w:p>
    <w:p w14:paraId="3A3A6418" w14:textId="2F372B4F" w:rsidR="00104B25" w:rsidDel="00485715" w:rsidRDefault="008555BA" w:rsidP="00DF58F5">
      <w:pPr>
        <w:rPr>
          <w:del w:id="558" w:author="Nate Bachmeier [AWS-SA]" w:date="2023-04-20T15:46:00Z"/>
        </w:rPr>
      </w:pPr>
      <w:del w:id="559"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560" w:author="Nate Bachmeier [AWS-SA]" w:date="2023-04-20T15:48:00Z"/>
        </w:rPr>
      </w:pPr>
      <w:r>
        <w:t xml:space="preserve">The OpenPose framework inferred millions of potential human poses within the frame as lists of 25x3 </w:t>
      </w:r>
      <w:del w:id="561" w:author="Nate Bachmeier [AWS-SA]" w:date="2023-04-20T13:38:00Z">
        <w:r w:rsidDel="00F75FDE">
          <w:delText>matrics</w:delText>
        </w:r>
      </w:del>
      <w:ins w:id="562"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563" w:author="Nate Bachmeier [AWS-SA]" w:date="2023-04-20T16:00:00Z">
        <w:r w:rsidR="003F00CE" w:rsidDel="00213AB2">
          <w:delText>3</w:delText>
        </w:r>
      </w:del>
      <w:ins w:id="564" w:author="Nate Bachmeier [AWS-SA]" w:date="2023-04-20T16:00:00Z">
        <w:r w:rsidR="00213AB2">
          <w:t>4</w:t>
        </w:r>
      </w:ins>
      <w:r w:rsidR="00C714B9">
        <w:t>).</w:t>
      </w:r>
      <w:r>
        <w:t xml:space="preserve"> </w:t>
      </w:r>
      <w:r w:rsidR="00C714B9">
        <w:t xml:space="preserve">The framework reports body part locations as the three-part tuple X, Y, and confidence score. OpenPose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565" w:author="Nate Bachmeier [AWS-SA]" w:date="2023-04-20T15:48:00Z">
        <w:r w:rsidR="00485715">
          <w:t xml:space="preserve"> </w:t>
        </w:r>
      </w:ins>
    </w:p>
    <w:p w14:paraId="6AD685EB" w14:textId="77777777" w:rsidR="00213AB2" w:rsidRDefault="00213AB2" w:rsidP="00C714B9">
      <w:pPr>
        <w:rPr>
          <w:ins w:id="566" w:author="Nate Bachmeier [AWS-SA]" w:date="2023-04-20T16:01:00Z"/>
        </w:rPr>
      </w:pPr>
    </w:p>
    <w:p w14:paraId="63299D5F" w14:textId="5F527051" w:rsidR="003F00CE" w:rsidRPr="00B21582" w:rsidDel="00485715" w:rsidRDefault="003F00CE" w:rsidP="003F00CE">
      <w:pPr>
        <w:pStyle w:val="Caption"/>
        <w:ind w:firstLine="0"/>
        <w:rPr>
          <w:moveFrom w:id="567" w:author="Nate Bachmeier [AWS-SA]" w:date="2023-04-20T15:47:00Z"/>
          <w:b/>
          <w:bCs/>
        </w:rPr>
      </w:pPr>
      <w:moveFromRangeStart w:id="568" w:author="Nate Bachmeier [AWS-SA]" w:date="2023-04-20T15:47:00Z" w:name="move132898058"/>
      <w:moveFrom w:id="569" w:author="Nate Bachmeier [AWS-SA]" w:date="2023-04-20T15:47:00Z">
        <w:r w:rsidRPr="00462221" w:rsidDel="00485715">
          <w:rPr>
            <w:b/>
            <w:bCs/>
          </w:rPr>
          <w:t xml:space="preserve">Figure </w:t>
        </w:r>
        <w:r w:rsidRPr="00462221" w:rsidDel="00485715">
          <w:rPr>
            <w:b/>
            <w:bCs/>
            <w:iCs w:val="0"/>
          </w:rPr>
          <w:fldChar w:fldCharType="begin"/>
        </w:r>
        <w:r w:rsidRPr="00462221" w:rsidDel="00485715">
          <w:rPr>
            <w:b/>
            <w:bCs/>
          </w:rPr>
          <w:instrText xml:space="preserve"> SEQ Figure \* ARABIC </w:instrText>
        </w:r>
        <w:r w:rsidRPr="00462221" w:rsidDel="00485715">
          <w:rPr>
            <w:b/>
            <w:bCs/>
            <w:iCs w:val="0"/>
          </w:rPr>
          <w:fldChar w:fldCharType="separate"/>
        </w:r>
        <w:r w:rsidDel="00485715">
          <w:rPr>
            <w:b/>
            <w:bCs/>
            <w:noProof/>
          </w:rPr>
          <w:t>33</w:t>
        </w:r>
        <w:r w:rsidRPr="00462221" w:rsidDel="00485715">
          <w:rPr>
            <w:b/>
            <w:bCs/>
            <w:iCs w:val="0"/>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570" w:author="Nate Bachmeier [AWS-SA]" w:date="2023-04-20T15:47:00Z"/>
        </w:rPr>
      </w:pPr>
      <w:moveFrom w:id="571"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568"/>
    <w:p w14:paraId="7CDD6653" w14:textId="77777777" w:rsidR="00485715" w:rsidRDefault="00C714B9" w:rsidP="00485715">
      <w:pPr>
        <w:rPr>
          <w:ins w:id="572" w:author="Nate Bachmeier [AWS-SA]" w:date="2023-04-20T16:00:00Z"/>
        </w:rPr>
      </w:pPr>
      <w:r>
        <w:t xml:space="preserve">Next, a normalization and annotation process assessed the motion sequences. This process began with encoding the motion sequences into Nx25x3 matrics,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573" w:author="Nate Bachmeier [AWS-SA]" w:date="2023-04-20T16:00:00Z"/>
          <w:b/>
          <w:bCs/>
          <w:i/>
        </w:rPr>
      </w:pPr>
      <w:ins w:id="574"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pPr>
        <w:ind w:firstLine="0"/>
        <w:rPr>
          <w:ins w:id="575" w:author="Nate Bachmeier [AWS-SA]" w:date="2023-04-20T15:48:00Z"/>
        </w:rPr>
        <w:pPrChange w:id="576" w:author="Nate Bachmeier [AWS-SA]" w:date="2023-04-20T16:01:00Z">
          <w:pPr/>
        </w:pPrChange>
      </w:pPr>
      <w:ins w:id="577"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578" w:author="Nate Bachmeier [AWS-SA]" w:date="2023-04-20T16:01:00Z"/>
        </w:rPr>
      </w:pPr>
      <w:r>
        <w:t>Amazon Rekognition, a computer vision service, further annotated the frames with object, activity, and facial detection metadata.</w:t>
      </w:r>
      <w:ins w:id="579" w:author="Nate Bachmeier [AWS-SA]" w:date="2023-04-20T15:49:00Z">
        <w:r w:rsidR="00485715">
          <w:t xml:space="preserve"> </w:t>
        </w:r>
      </w:ins>
      <w:ins w:id="580" w:author="Nate Bachmeier [AWS-SA]" w:date="2023-04-20T15:55:00Z">
        <w:r w:rsidR="00213AB2">
          <w:t xml:space="preserve">This information came from a post-processing Amazon S3 Batch Job that iterates across the Frame Store and passes metadata to a custom Amazon Lambda function. </w:t>
        </w:r>
      </w:ins>
      <w:ins w:id="581" w:author="Nate Bachmeier [AWS-SA]" w:date="2023-04-20T15:56:00Z">
        <w:r w:rsidR="00213AB2">
          <w:t xml:space="preserve">Initially, the </w:t>
        </w:r>
      </w:ins>
      <w:ins w:id="582" w:author="Nate Bachmeier [AWS-SA]" w:date="2023-04-20T15:57:00Z">
        <w:r w:rsidR="00213AB2">
          <w:t xml:space="preserve">Amazon Rekognition request rate limits caused the batch jobs to terminate unsuccessfully. </w:t>
        </w:r>
      </w:ins>
      <w:ins w:id="583" w:author="Nate Bachmeier [AWS-SA]" w:date="2023-04-20T15:59:00Z">
        <w:r w:rsidR="00213AB2">
          <w:t xml:space="preserve">Geo-distributing the function’s traffic across the AWS cloud mitigated these issues </w:t>
        </w:r>
      </w:ins>
      <w:ins w:id="584" w:author="Nate Bachmeier [AWS-SA]" w:date="2023-04-20T16:00:00Z">
        <w:r w:rsidR="00213AB2">
          <w:t>by increasing the service quota 12x (see Figure</w:t>
        </w:r>
      </w:ins>
      <w:ins w:id="585" w:author="Nate Bachmeier [AWS-SA]" w:date="2023-04-20T16:01:00Z">
        <w:r w:rsidR="00213AB2">
          <w:t xml:space="preserve"> 35).</w:t>
        </w:r>
      </w:ins>
      <w:ins w:id="586" w:author="Nate Bachmeier [AWS-SA]" w:date="2023-04-20T16:06:00Z">
        <w:r w:rsidR="00213AB2">
          <w:t xml:space="preserve"> </w:t>
        </w:r>
      </w:ins>
      <w:ins w:id="587" w:author="Nate Bachmeier [AWS-SA]" w:date="2023-04-20T16:07:00Z">
        <w:r w:rsidR="00213AB2">
          <w:t xml:space="preserve">A copy of the Amazon Rekognition service responses </w:t>
        </w:r>
      </w:ins>
      <w:ins w:id="588" w:author="Nate Bachmeier [AWS-SA]" w:date="2023-04-20T16:08:00Z">
        <w:r w:rsidR="00213AB2">
          <w:t xml:space="preserve">exists in </w:t>
        </w:r>
      </w:ins>
      <w:ins w:id="589" w:author="Nate Bachmeier [AWS-SA]" w:date="2023-04-20T16:07:00Z">
        <w:r w:rsidR="00213AB2">
          <w:t>Amazon S3</w:t>
        </w:r>
      </w:ins>
      <w:ins w:id="590"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591" w:author="Nate Bachmeier [AWS-SA]" w:date="2023-04-20T16:02:00Z"/>
          <w:i/>
          <w:iCs w:val="0"/>
        </w:rPr>
      </w:pPr>
      <w:ins w:id="592" w:author="Nate Bachmeier [AWS-SA]" w:date="2023-04-20T16:01:00Z">
        <w:r w:rsidRPr="00213AB2">
          <w:rPr>
            <w:b/>
            <w:bCs/>
            <w:rPrChange w:id="593" w:author="Nate Bachmeier [AWS-SA]" w:date="2023-04-20T16:01:00Z">
              <w:rPr/>
            </w:rPrChange>
          </w:rPr>
          <w:lastRenderedPageBreak/>
          <w:t xml:space="preserve">Figure </w:t>
        </w:r>
        <w:r w:rsidRPr="00213AB2">
          <w:rPr>
            <w:b/>
            <w:bCs/>
            <w:rPrChange w:id="594" w:author="Nate Bachmeier [AWS-SA]" w:date="2023-04-20T16:01:00Z">
              <w:rPr/>
            </w:rPrChange>
          </w:rPr>
          <w:fldChar w:fldCharType="begin"/>
        </w:r>
        <w:r w:rsidRPr="00213AB2">
          <w:rPr>
            <w:b/>
            <w:bCs/>
            <w:rPrChange w:id="595" w:author="Nate Bachmeier [AWS-SA]" w:date="2023-04-20T16:01:00Z">
              <w:rPr/>
            </w:rPrChange>
          </w:rPr>
          <w:instrText xml:space="preserve"> SEQ Figure \* ARABIC </w:instrText>
        </w:r>
      </w:ins>
      <w:r w:rsidRPr="00213AB2">
        <w:rPr>
          <w:b/>
          <w:bCs/>
          <w:rPrChange w:id="596" w:author="Nate Bachmeier [AWS-SA]" w:date="2023-04-20T16:01:00Z">
            <w:rPr/>
          </w:rPrChange>
        </w:rPr>
        <w:fldChar w:fldCharType="separate"/>
      </w:r>
      <w:ins w:id="597" w:author="Nate Bachmeier [AWS-SA]" w:date="2023-04-20T16:01:00Z">
        <w:r w:rsidRPr="00213AB2">
          <w:rPr>
            <w:b/>
            <w:bCs/>
            <w:noProof/>
            <w:rPrChange w:id="598" w:author="Nate Bachmeier [AWS-SA]" w:date="2023-04-20T16:01:00Z">
              <w:rPr>
                <w:noProof/>
              </w:rPr>
            </w:rPrChange>
          </w:rPr>
          <w:t>34</w:t>
        </w:r>
        <w:r w:rsidRPr="00213AB2">
          <w:rPr>
            <w:b/>
            <w:bCs/>
            <w:rPrChange w:id="599"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600" w:author="Nate Bachmeier [AWS-SA]" w:date="2023-04-20T16:03:00Z"/>
        </w:rPr>
      </w:pPr>
      <w:ins w:id="601" w:author="Nate Bachmeier [AWS-SA]" w:date="2023-04-20T16:02:00Z">
        <w:r w:rsidRPr="00213AB2">
          <w:t>valid_regions = [</w:t>
        </w:r>
      </w:ins>
    </w:p>
    <w:p w14:paraId="45F30944" w14:textId="55B88448" w:rsidR="00213AB2" w:rsidRPr="00213AB2" w:rsidRDefault="00213AB2">
      <w:pPr>
        <w:pStyle w:val="SC-Source"/>
        <w:rPr>
          <w:ins w:id="602" w:author="Nate Bachmeier [AWS-SA]" w:date="2023-04-20T16:02:00Z"/>
        </w:rPr>
        <w:pPrChange w:id="603"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604" w:author="Nate Bachmeier [AWS-SA]" w:date="2023-04-20T16:03:00Z">
        <w:r>
          <w:t xml:space="preserve">  </w:t>
        </w:r>
      </w:ins>
      <w:ins w:id="605" w:author="Nate Bachmeier [AWS-SA]" w:date="2023-04-20T16:02:00Z">
        <w:r w:rsidRPr="00213AB2">
          <w:t>'us-east-1', 'us-east-2', 'us-west-1','us-west-2',</w:t>
        </w:r>
      </w:ins>
      <w:ins w:id="606" w:author="Nate Bachmeier [AWS-SA]" w:date="2023-04-20T16:04:00Z">
        <w:r>
          <w:br/>
          <w:t xml:space="preserve">  </w:t>
        </w:r>
      </w:ins>
      <w:ins w:id="607" w:author="Nate Bachmeier [AWS-SA]" w:date="2023-04-20T16:02:00Z">
        <w:r w:rsidRPr="00213AB2">
          <w:t>'eu-central-1','eu-west-1','eu-west-2', 'ap-south-1',</w:t>
        </w:r>
      </w:ins>
      <w:ins w:id="608" w:author="Nate Bachmeier [AWS-SA]" w:date="2023-04-20T16:04:00Z">
        <w:r>
          <w:br/>
          <w:t xml:space="preserve">  </w:t>
        </w:r>
      </w:ins>
      <w:ins w:id="609" w:author="Nate Bachmeier [AWS-SA]" w:date="2023-04-20T16:02:00Z">
        <w:r w:rsidRPr="00213AB2">
          <w:t xml:space="preserve">'ap-northeast-2','ap-southeast-1', 'ap-southeast-2', </w:t>
        </w:r>
      </w:ins>
      <w:ins w:id="610" w:author="Nate Bachmeier [AWS-SA]" w:date="2023-04-20T16:04:00Z">
        <w:r>
          <w:br/>
          <w:t xml:space="preserve">  </w:t>
        </w:r>
      </w:ins>
      <w:ins w:id="611" w:author="Nate Bachmeier [AWS-SA]" w:date="2023-04-20T16:02:00Z">
        <w:r w:rsidRPr="00213AB2">
          <w:t>'ap-northeast-1']</w:t>
        </w:r>
        <w:r>
          <w:br/>
        </w:r>
      </w:ins>
    </w:p>
    <w:p w14:paraId="47C14F69" w14:textId="6581224A" w:rsidR="00213AB2" w:rsidRDefault="00C82666">
      <w:pPr>
        <w:pStyle w:val="SC-Source"/>
        <w:rPr>
          <w:ins w:id="612" w:author="Nate Bachmeier [AWS-SA]" w:date="2023-04-20T16:02:00Z"/>
        </w:rPr>
        <w:pPrChange w:id="613" w:author="Nate Bachmeier [AWS-SA]" w:date="2023-04-20T16:03:00Z">
          <w:pPr>
            <w:pStyle w:val="HTMLPreformatted"/>
          </w:pPr>
        </w:pPrChange>
      </w:pPr>
      <w:ins w:id="614" w:author="Nate Bachmeier [AWS-SA]" w:date="2023-04-20T16:15:00Z">
        <w:r>
          <w:t xml:space="preserve">  </w:t>
        </w:r>
      </w:ins>
      <w:ins w:id="615" w:author="Nate Bachmeier [AWS-SA]" w:date="2023-04-20T16:02:00Z">
        <w:r w:rsidR="00213AB2">
          <w:t>def __detect_labels_with_retry(self, **kwargs)-&gt;dict:</w:t>
        </w:r>
      </w:ins>
    </w:p>
    <w:p w14:paraId="5E104516" w14:textId="77777777" w:rsidR="00213AB2" w:rsidRDefault="00213AB2">
      <w:pPr>
        <w:pStyle w:val="SC-Source"/>
        <w:rPr>
          <w:ins w:id="616" w:author="Nate Bachmeier [AWS-SA]" w:date="2023-04-20T16:02:00Z"/>
        </w:rPr>
        <w:pPrChange w:id="617" w:author="Nate Bachmeier [AWS-SA]" w:date="2023-04-20T16:03:00Z">
          <w:pPr>
            <w:pStyle w:val="HTMLPreformatted"/>
          </w:pPr>
        </w:pPrChange>
      </w:pPr>
      <w:ins w:id="618" w:author="Nate Bachmeier [AWS-SA]" w:date="2023-04-20T16:02:00Z">
        <w:r>
          <w:t xml:space="preserve">    for _ in range(0, 5):</w:t>
        </w:r>
      </w:ins>
    </w:p>
    <w:p w14:paraId="313743F2" w14:textId="77777777" w:rsidR="00213AB2" w:rsidRDefault="00213AB2">
      <w:pPr>
        <w:pStyle w:val="SC-Source"/>
        <w:rPr>
          <w:ins w:id="619" w:author="Nate Bachmeier [AWS-SA]" w:date="2023-04-20T16:02:00Z"/>
        </w:rPr>
        <w:pPrChange w:id="620" w:author="Nate Bachmeier [AWS-SA]" w:date="2023-04-20T16:03:00Z">
          <w:pPr>
            <w:pStyle w:val="HTMLPreformatted"/>
          </w:pPr>
        </w:pPrChange>
      </w:pPr>
      <w:ins w:id="621" w:author="Nate Bachmeier [AWS-SA]" w:date="2023-04-20T16:02:00Z">
        <w:r>
          <w:t xml:space="preserve">      try:</w:t>
        </w:r>
      </w:ins>
    </w:p>
    <w:p w14:paraId="3036646C" w14:textId="77777777" w:rsidR="00213AB2" w:rsidRDefault="00213AB2">
      <w:pPr>
        <w:pStyle w:val="SC-Source"/>
        <w:rPr>
          <w:ins w:id="622" w:author="Nate Bachmeier [AWS-SA]" w:date="2023-04-20T16:02:00Z"/>
        </w:rPr>
        <w:pPrChange w:id="623" w:author="Nate Bachmeier [AWS-SA]" w:date="2023-04-20T16:03:00Z">
          <w:pPr>
            <w:pStyle w:val="HTMLPreformatted"/>
          </w:pPr>
        </w:pPrChange>
      </w:pPr>
      <w:ins w:id="624" w:author="Nate Bachmeier [AWS-SA]" w:date="2023-04-20T16:02:00Z">
        <w:r>
          <w:t xml:space="preserve">        region = valid_regions[randint(0,len(valid_regions)-1)]</w:t>
        </w:r>
      </w:ins>
    </w:p>
    <w:p w14:paraId="31B73DFB" w14:textId="77777777" w:rsidR="00213AB2" w:rsidRDefault="00213AB2">
      <w:pPr>
        <w:pStyle w:val="SC-Source"/>
        <w:rPr>
          <w:ins w:id="625" w:author="Nate Bachmeier [AWS-SA]" w:date="2023-04-20T16:02:00Z"/>
        </w:rPr>
        <w:pPrChange w:id="626" w:author="Nate Bachmeier [AWS-SA]" w:date="2023-04-20T16:03:00Z">
          <w:pPr>
            <w:pStyle w:val="HTMLPreformatted"/>
          </w:pPr>
        </w:pPrChange>
      </w:pPr>
      <w:ins w:id="627" w:author="Nate Bachmeier [AWS-SA]" w:date="2023-04-20T16:02:00Z">
        <w:r>
          <w:t xml:space="preserve">        rekognition = boto3.client('rekognition', region_name=region)</w:t>
        </w:r>
      </w:ins>
    </w:p>
    <w:p w14:paraId="5DD1893E" w14:textId="77777777" w:rsidR="00213AB2" w:rsidRDefault="00213AB2">
      <w:pPr>
        <w:pStyle w:val="SC-Source"/>
        <w:rPr>
          <w:ins w:id="628" w:author="Nate Bachmeier [AWS-SA]" w:date="2023-04-20T16:02:00Z"/>
        </w:rPr>
        <w:pPrChange w:id="629" w:author="Nate Bachmeier [AWS-SA]" w:date="2023-04-20T16:03:00Z">
          <w:pPr>
            <w:pStyle w:val="HTMLPreformatted"/>
          </w:pPr>
        </w:pPrChange>
      </w:pPr>
    </w:p>
    <w:p w14:paraId="4A8AFF2B" w14:textId="77777777" w:rsidR="00213AB2" w:rsidRDefault="00213AB2">
      <w:pPr>
        <w:pStyle w:val="SC-Source"/>
        <w:rPr>
          <w:ins w:id="630" w:author="Nate Bachmeier [AWS-SA]" w:date="2023-04-20T16:02:00Z"/>
        </w:rPr>
        <w:pPrChange w:id="631" w:author="Nate Bachmeier [AWS-SA]" w:date="2023-04-20T16:03:00Z">
          <w:pPr>
            <w:pStyle w:val="HTMLPreformatted"/>
          </w:pPr>
        </w:pPrChange>
      </w:pPr>
      <w:ins w:id="632" w:author="Nate Bachmeier [AWS-SA]" w:date="2023-04-20T16:02:00Z">
        <w:r>
          <w:t xml:space="preserve">        print('DetectLabels(%s) - s3://%s -&gt; %s' % (</w:t>
        </w:r>
      </w:ins>
    </w:p>
    <w:p w14:paraId="516BE0D3" w14:textId="77777777" w:rsidR="00213AB2" w:rsidRDefault="00213AB2">
      <w:pPr>
        <w:pStyle w:val="SC-Source"/>
        <w:rPr>
          <w:ins w:id="633" w:author="Nate Bachmeier [AWS-SA]" w:date="2023-04-20T16:02:00Z"/>
        </w:rPr>
        <w:pPrChange w:id="634" w:author="Nate Bachmeier [AWS-SA]" w:date="2023-04-20T16:03:00Z">
          <w:pPr>
            <w:pStyle w:val="HTMLPreformatted"/>
          </w:pPr>
        </w:pPrChange>
      </w:pPr>
      <w:ins w:id="635" w:author="Nate Bachmeier [AWS-SA]" w:date="2023-04-20T16:02:00Z">
        <w:r>
          <w:t xml:space="preserve">          region,</w:t>
        </w:r>
      </w:ins>
    </w:p>
    <w:p w14:paraId="329CCE14" w14:textId="77777777" w:rsidR="00213AB2" w:rsidRDefault="00213AB2">
      <w:pPr>
        <w:pStyle w:val="SC-Source"/>
        <w:rPr>
          <w:ins w:id="636" w:author="Nate Bachmeier [AWS-SA]" w:date="2023-04-20T16:02:00Z"/>
        </w:rPr>
        <w:pPrChange w:id="637" w:author="Nate Bachmeier [AWS-SA]" w:date="2023-04-20T16:03:00Z">
          <w:pPr>
            <w:pStyle w:val="HTMLPreformatted"/>
          </w:pPr>
        </w:pPrChange>
      </w:pPr>
      <w:ins w:id="638" w:author="Nate Bachmeier [AWS-SA]" w:date="2023-04-20T16:02:00Z">
        <w:r>
          <w:t xml:space="preserve">          self.manifest.report.frame_bucket,</w:t>
        </w:r>
      </w:ins>
    </w:p>
    <w:p w14:paraId="449A9D6C" w14:textId="77777777" w:rsidR="00213AB2" w:rsidRDefault="00213AB2">
      <w:pPr>
        <w:pStyle w:val="SC-Source"/>
        <w:rPr>
          <w:ins w:id="639" w:author="Nate Bachmeier [AWS-SA]" w:date="2023-04-20T16:02:00Z"/>
        </w:rPr>
        <w:pPrChange w:id="640" w:author="Nate Bachmeier [AWS-SA]" w:date="2023-04-20T16:03:00Z">
          <w:pPr>
            <w:pStyle w:val="HTMLPreformatted"/>
          </w:pPr>
        </w:pPrChange>
      </w:pPr>
      <w:ins w:id="641" w:author="Nate Bachmeier [AWS-SA]" w:date="2023-04-20T16:02:00Z">
        <w:r>
          <w:t xml:space="preserve">          self.manifest.video_id</w:t>
        </w:r>
      </w:ins>
    </w:p>
    <w:p w14:paraId="7A960F00" w14:textId="77777777" w:rsidR="00213AB2" w:rsidRDefault="00213AB2">
      <w:pPr>
        <w:pStyle w:val="SC-Source"/>
        <w:rPr>
          <w:ins w:id="642" w:author="Nate Bachmeier [AWS-SA]" w:date="2023-04-20T16:02:00Z"/>
        </w:rPr>
        <w:pPrChange w:id="643" w:author="Nate Bachmeier [AWS-SA]" w:date="2023-04-20T16:03:00Z">
          <w:pPr>
            <w:pStyle w:val="HTMLPreformatted"/>
          </w:pPr>
        </w:pPrChange>
      </w:pPr>
      <w:ins w:id="644" w:author="Nate Bachmeier [AWS-SA]" w:date="2023-04-20T16:02:00Z">
        <w:r>
          <w:t xml:space="preserve">        ))</w:t>
        </w:r>
      </w:ins>
    </w:p>
    <w:p w14:paraId="69CA59E0" w14:textId="77777777" w:rsidR="00213AB2" w:rsidRDefault="00213AB2">
      <w:pPr>
        <w:pStyle w:val="SC-Source"/>
        <w:rPr>
          <w:ins w:id="645" w:author="Nate Bachmeier [AWS-SA]" w:date="2023-04-20T16:02:00Z"/>
        </w:rPr>
        <w:pPrChange w:id="646" w:author="Nate Bachmeier [AWS-SA]" w:date="2023-04-20T16:03:00Z">
          <w:pPr>
            <w:pStyle w:val="HTMLPreformatted"/>
          </w:pPr>
        </w:pPrChange>
      </w:pPr>
      <w:ins w:id="647" w:author="Nate Bachmeier [AWS-SA]" w:date="2023-04-20T16:02:00Z">
        <w:r>
          <w:t xml:space="preserve">    </w:t>
        </w:r>
      </w:ins>
    </w:p>
    <w:p w14:paraId="12E6CF5A" w14:textId="77777777" w:rsidR="00213AB2" w:rsidRDefault="00213AB2">
      <w:pPr>
        <w:pStyle w:val="SC-Source"/>
        <w:rPr>
          <w:ins w:id="648" w:author="Nate Bachmeier [AWS-SA]" w:date="2023-04-20T16:02:00Z"/>
        </w:rPr>
        <w:pPrChange w:id="649" w:author="Nate Bachmeier [AWS-SA]" w:date="2023-04-20T16:03:00Z">
          <w:pPr>
            <w:pStyle w:val="HTMLPreformatted"/>
          </w:pPr>
        </w:pPrChange>
      </w:pPr>
      <w:ins w:id="650" w:author="Nate Bachmeier [AWS-SA]" w:date="2023-04-20T16:02:00Z">
        <w:r>
          <w:t xml:space="preserve">        return rekognition.detect_labels(**kwargs)</w:t>
        </w:r>
      </w:ins>
    </w:p>
    <w:p w14:paraId="3BAD7587" w14:textId="60063AE3" w:rsidR="00213AB2" w:rsidRDefault="00213AB2">
      <w:pPr>
        <w:pStyle w:val="SC-Source"/>
        <w:rPr>
          <w:ins w:id="651" w:author="Nate Bachmeier [AWS-SA]" w:date="2023-04-20T16:02:00Z"/>
        </w:rPr>
        <w:pPrChange w:id="652" w:author="Nate Bachmeier [AWS-SA]" w:date="2023-04-20T16:03:00Z">
          <w:pPr>
            <w:pStyle w:val="HTMLPreformatted"/>
          </w:pPr>
        </w:pPrChange>
      </w:pPr>
      <w:ins w:id="653" w:author="Nate Bachmeier [AWS-SA]" w:date="2023-04-20T16:02:00Z">
        <w:r>
          <w:t xml:space="preserve">      except ProvisionedThroughputExceededException as error:</w:t>
        </w:r>
      </w:ins>
    </w:p>
    <w:p w14:paraId="0BF618B9" w14:textId="77777777" w:rsidR="00213AB2" w:rsidRDefault="00213AB2" w:rsidP="00213AB2">
      <w:pPr>
        <w:pStyle w:val="SC-Source"/>
        <w:rPr>
          <w:ins w:id="654" w:author="Nate Bachmeier [AWS-SA]" w:date="2023-04-20T16:04:00Z"/>
        </w:rPr>
      </w:pPr>
      <w:ins w:id="655" w:author="Nate Bachmeier [AWS-SA]" w:date="2023-04-20T16:02:00Z">
        <w:r>
          <w:t xml:space="preserve">        print('ProvisionedThroughputExceededException -- %s' % </w:t>
        </w:r>
      </w:ins>
      <w:ins w:id="656" w:author="Nate Bachmeier [AWS-SA]" w:date="2023-04-20T16:04:00Z">
        <w:r>
          <w:t xml:space="preserve">  </w:t>
        </w:r>
      </w:ins>
    </w:p>
    <w:p w14:paraId="0882A0FA" w14:textId="1AF9530C" w:rsidR="00213AB2" w:rsidRDefault="00213AB2">
      <w:pPr>
        <w:pStyle w:val="SC-Source"/>
        <w:rPr>
          <w:ins w:id="657" w:author="Nate Bachmeier [AWS-SA]" w:date="2023-04-20T16:02:00Z"/>
        </w:rPr>
        <w:pPrChange w:id="658" w:author="Nate Bachmeier [AWS-SA]" w:date="2023-04-20T16:03:00Z">
          <w:pPr>
            <w:pStyle w:val="HTMLPreformatted"/>
          </w:pPr>
        </w:pPrChange>
      </w:pPr>
      <w:ins w:id="659" w:author="Nate Bachmeier [AWS-SA]" w:date="2023-04-20T16:04:00Z">
        <w:r>
          <w:t xml:space="preserve">            </w:t>
        </w:r>
      </w:ins>
      <w:ins w:id="660" w:author="Nate Bachmeier [AWS-SA]" w:date="2023-04-20T16:02:00Z">
        <w:r>
          <w:t>str(error))</w:t>
        </w:r>
      </w:ins>
    </w:p>
    <w:p w14:paraId="16663DA3" w14:textId="77777777" w:rsidR="00213AB2" w:rsidRDefault="00213AB2">
      <w:pPr>
        <w:pStyle w:val="SC-Source"/>
        <w:rPr>
          <w:ins w:id="661" w:author="Nate Bachmeier [AWS-SA]" w:date="2023-04-20T16:02:00Z"/>
        </w:rPr>
        <w:pPrChange w:id="662" w:author="Nate Bachmeier [AWS-SA]" w:date="2023-04-20T16:03:00Z">
          <w:pPr>
            <w:pStyle w:val="HTMLPreformatted"/>
          </w:pPr>
        </w:pPrChange>
      </w:pPr>
      <w:ins w:id="663" w:author="Nate Bachmeier [AWS-SA]" w:date="2023-04-20T16:02:00Z">
        <w:r>
          <w:t xml:space="preserve">        sleep(randint(10,50)/10)</w:t>
        </w:r>
      </w:ins>
    </w:p>
    <w:p w14:paraId="6B574D23" w14:textId="337FB648" w:rsidR="00213AB2" w:rsidRDefault="00213AB2">
      <w:pPr>
        <w:pStyle w:val="SC-Source"/>
        <w:rPr>
          <w:ins w:id="664" w:author="Nate Bachmeier [AWS-SA]" w:date="2023-04-20T16:02:00Z"/>
        </w:rPr>
        <w:pPrChange w:id="665" w:author="Nate Bachmeier [AWS-SA]" w:date="2023-04-20T16:03:00Z">
          <w:pPr>
            <w:pStyle w:val="HTMLPreformatted"/>
          </w:pPr>
        </w:pPrChange>
      </w:pPr>
      <w:ins w:id="666" w:author="Nate Bachmeier [AWS-SA]" w:date="2023-04-20T16:02:00Z">
        <w:r>
          <w:t xml:space="preserve">    raise Exception('Unable to detect_labels - %s' % </w:t>
        </w:r>
      </w:ins>
      <w:ins w:id="667" w:author="Nate Bachmeier [AWS-SA]" w:date="2023-04-20T16:04:00Z">
        <w:r>
          <w:br/>
          <w:t xml:space="preserve">            s</w:t>
        </w:r>
      </w:ins>
      <w:ins w:id="668" w:author="Nate Bachmeier [AWS-SA]" w:date="2023-04-20T16:02:00Z">
        <w:r>
          <w:t>elf.manifest.video_id)</w:t>
        </w:r>
      </w:ins>
    </w:p>
    <w:p w14:paraId="47AEF80B" w14:textId="4538CEAE" w:rsidR="00213AB2" w:rsidDel="00714D69" w:rsidRDefault="00C82666" w:rsidP="00714D69">
      <w:pPr>
        <w:ind w:firstLine="0"/>
        <w:rPr>
          <w:del w:id="669" w:author="Nate Bachmeier [AWS-SA]" w:date="2023-04-23T12:30:00Z"/>
        </w:rPr>
        <w:pPrChange w:id="670" w:author="Nate Bachmeier [AWS-SA]" w:date="2023-04-30T13:01:00Z">
          <w:pPr>
            <w:ind w:firstLine="0"/>
          </w:pPr>
        </w:pPrChange>
      </w:pPr>
      <w:ins w:id="671" w:author="Nate Bachmeier [AWS-SA]" w:date="2023-04-20T16:15:00Z">
        <w:r>
          <w:tab/>
        </w:r>
      </w:ins>
      <w:ins w:id="672" w:author="Nate Bachmeier [AWS-SA]" w:date="2023-04-30T12:59:00Z">
        <w:r w:rsidR="00714D69">
          <w:t>D</w:t>
        </w:r>
      </w:ins>
      <w:ins w:id="673" w:author="Nate Bachmeier [AWS-SA]" w:date="2023-04-20T16:16:00Z">
        <w:r>
          <w:t>ownloading and extracting metadata from the videos</w:t>
        </w:r>
      </w:ins>
      <w:ins w:id="674" w:author="Nate Bachmeier [AWS-SA]" w:date="2023-04-30T12:59:00Z">
        <w:r w:rsidR="00714D69">
          <w:t xml:space="preserve"> produced </w:t>
        </w:r>
      </w:ins>
      <w:ins w:id="675" w:author="Nate Bachmeier [AWS-SA]" w:date="2023-04-30T12:58:00Z">
        <w:r w:rsidR="00714D69">
          <w:t xml:space="preserve">three manifest reports </w:t>
        </w:r>
      </w:ins>
      <w:ins w:id="676" w:author="Nate Bachmeier [AWS-SA]" w:date="2023-04-20T16:17:00Z">
        <w:r>
          <w:t xml:space="preserve">per </w:t>
        </w:r>
      </w:ins>
      <w:ins w:id="677" w:author="Nate Bachmeier [AWS-SA]" w:date="2023-04-30T12:59:00Z">
        <w:r w:rsidR="00714D69">
          <w:t xml:space="preserve">video </w:t>
        </w:r>
      </w:ins>
      <w:ins w:id="678" w:author="Nate Bachmeier [AWS-SA]" w:date="2023-04-20T16:18:00Z">
        <w:r>
          <w:t>(</w:t>
        </w:r>
      </w:ins>
      <w:ins w:id="679" w:author="Nate Bachmeier [AWS-SA]" w:date="2023-04-30T12:58:00Z">
        <w:r w:rsidR="00714D69" w:rsidRPr="00714D69">
          <w:t>1</w:t>
        </w:r>
        <w:r w:rsidR="00714D69">
          <w:t>,</w:t>
        </w:r>
        <w:r w:rsidR="00714D69" w:rsidRPr="00714D69">
          <w:t>591</w:t>
        </w:r>
        <w:r w:rsidR="00714D69">
          <w:t>,</w:t>
        </w:r>
        <w:r w:rsidR="00714D69" w:rsidRPr="00714D69">
          <w:t>530</w:t>
        </w:r>
      </w:ins>
      <w:ins w:id="680" w:author="Nate Bachmeier [AWS-SA]" w:date="2023-04-20T16:18:00Z">
        <w:r>
          <w:t xml:space="preserve"> files)</w:t>
        </w:r>
      </w:ins>
      <w:ins w:id="681" w:author="Nate Bachmeier [AWS-SA]" w:date="2023-04-20T16:17:00Z">
        <w:r>
          <w:t xml:space="preserve">. </w:t>
        </w:r>
      </w:ins>
      <w:ins w:id="682" w:author="Nate Bachmeier [AWS-SA]" w:date="2023-04-20T16:19:00Z">
        <w:r>
          <w:t xml:space="preserve">This corpus represents the facts and evidence to address this dissertation’s </w:t>
        </w:r>
      </w:ins>
      <w:ins w:id="683" w:author="Nate Bachmeier [AWS-SA]" w:date="2023-04-20T16:20:00Z">
        <w:r>
          <w:t xml:space="preserve">research questions. Specifically, what are </w:t>
        </w:r>
      </w:ins>
      <w:ins w:id="684" w:author="Nate Bachmeier [AWS-SA]" w:date="2023-04-20T16:21:00Z">
        <w:r>
          <w:t xml:space="preserve">autonomous agents' effectiveness (RQ1) </w:t>
        </w:r>
        <w:r>
          <w:lastRenderedPageBreak/>
          <w:t>and efficiency (RQ2)</w:t>
        </w:r>
      </w:ins>
      <w:ins w:id="685" w:author="Nate Bachmeier [AWS-SA]" w:date="2023-04-20T16:20:00Z">
        <w:r>
          <w:t xml:space="preserve"> in assisting elderly and special needs care facilities?</w:t>
        </w:r>
      </w:ins>
      <w:ins w:id="686" w:author="Nate Bachmeier [AWS-SA]" w:date="2023-04-30T12:58:00Z">
        <w:r w:rsidR="00714D69">
          <w:t xml:space="preserve"> </w:t>
        </w:r>
      </w:ins>
      <w:ins w:id="687" w:author="Nate Bachmeier [AWS-SA]" w:date="2023-04-30T13:00:00Z">
        <w:r w:rsidR="00714D69">
          <w:t xml:space="preserve">Before transforming these facts into </w:t>
        </w:r>
      </w:ins>
      <w:ins w:id="688" w:author="Nate Bachmeier [AWS-SA]" w:date="2023-04-30T13:07:00Z">
        <w:r w:rsidR="00714D69">
          <w:t>answers</w:t>
        </w:r>
      </w:ins>
      <w:ins w:id="689" w:author="Nate Bachmeier [AWS-SA]" w:date="2023-04-30T13:00:00Z">
        <w:r w:rsidR="00714D69">
          <w:t xml:space="preserve">, this research project needed to overcome a big data problem. </w:t>
        </w:r>
      </w:ins>
      <w:ins w:id="690" w:author="Nate Bachmeier [AWS-SA]" w:date="2023-04-30T13:02:00Z">
        <w:r w:rsidR="00714D69">
          <w:t>Each manifest file references</w:t>
        </w:r>
      </w:ins>
      <w:ins w:id="691" w:author="Nate Bachmeier [AWS-SA]" w:date="2023-04-30T13:00:00Z">
        <w:r w:rsidR="00714D69">
          <w:t xml:space="preserve"> </w:t>
        </w:r>
      </w:ins>
      <w:ins w:id="692" w:author="Nate Bachmeier [AWS-SA]" w:date="2023-04-30T13:01:00Z">
        <w:r w:rsidR="00714D69">
          <w:t>annotated</w:t>
        </w:r>
      </w:ins>
    </w:p>
    <w:p w14:paraId="7B1DE573" w14:textId="14710758" w:rsidR="00714D69" w:rsidRDefault="00714D69" w:rsidP="00714D69">
      <w:pPr>
        <w:ind w:firstLine="0"/>
        <w:rPr>
          <w:ins w:id="693" w:author="Nate Bachmeier [AWS-SA]" w:date="2023-04-30T13:00:00Z"/>
        </w:rPr>
      </w:pPr>
      <w:ins w:id="694" w:author="Nate Bachmeier [AWS-SA]" w:date="2023-04-30T13:01:00Z">
        <w:r>
          <w:t xml:space="preserve"> frames, skeletal positioning, prediction confidence vectors, </w:t>
        </w:r>
      </w:ins>
      <w:ins w:id="695" w:author="Nate Bachmeier [AWS-SA]" w:date="2023-04-30T13:02:00Z">
        <w:r>
          <w:t>and object detection labels.</w:t>
        </w:r>
      </w:ins>
      <w:ins w:id="696" w:author="Nate Bachmeier [AWS-SA]" w:date="2023-04-30T13:08:00Z">
        <w:r>
          <w:t xml:space="preserve"> These 21.7 million semi-structured </w:t>
        </w:r>
      </w:ins>
      <w:ins w:id="697" w:author="Nate Bachmeier [AWS-SA]" w:date="2023-04-30T13:09:00Z">
        <w:r>
          <w:t>documents span Amazon S3 buckets, DynamoDB tables</w:t>
        </w:r>
      </w:ins>
      <w:ins w:id="698" w:author="Nate Bachmeier [AWS-SA]" w:date="2023-04-30T13:10:00Z">
        <w:r>
          <w:t>, and Elastic FileSystem network storage.</w:t>
        </w:r>
      </w:ins>
    </w:p>
    <w:p w14:paraId="6898CB41" w14:textId="7CFFBF2B" w:rsidR="00FB2946" w:rsidRDefault="00714D69">
      <w:pPr>
        <w:ind w:firstLine="0"/>
        <w:rPr>
          <w:ins w:id="699" w:author="Nate Bachmeier [AWS-SA]" w:date="2023-04-30T13:46:00Z"/>
        </w:rPr>
      </w:pPr>
      <w:ins w:id="700" w:author="Nate Bachmeier [AWS-SA]" w:date="2023-04-30T13:10:00Z">
        <w:r>
          <w:tab/>
        </w:r>
      </w:ins>
      <w:ins w:id="701" w:author="Nate Bachmeier [AWS-SA]" w:date="2023-04-30T13:12:00Z">
        <w:r>
          <w:t xml:space="preserve">GraphQL is </w:t>
        </w:r>
      </w:ins>
      <w:ins w:id="702" w:author="Nate Bachmeier [AWS-SA]" w:date="2023-04-30T13:13:00Z">
        <w:r>
          <w:t>a declar</w:t>
        </w:r>
      </w:ins>
      <w:ins w:id="703" w:author="Nate Bachmeier [AWS-SA]" w:date="2023-04-30T13:14:00Z">
        <w:r>
          <w:t xml:space="preserve">ative data-fetching method that </w:t>
        </w:r>
      </w:ins>
      <w:ins w:id="704" w:author="Nate Bachmeier [AWS-SA]" w:date="2023-04-30T13:15:00Z">
        <w:r>
          <w:t xml:space="preserve">enables web clients </w:t>
        </w:r>
      </w:ins>
      <w:ins w:id="705" w:author="Nate Bachmeier [AWS-SA]" w:date="2023-04-30T13:17:00Z">
        <w:r>
          <w:t xml:space="preserve">to </w:t>
        </w:r>
      </w:ins>
      <w:ins w:id="706" w:author="Nate Bachmeier [AWS-SA]" w:date="2023-04-30T13:21:00Z">
        <w:r>
          <w:t>describe the capabilities and requirements of data models</w:t>
        </w:r>
      </w:ins>
      <w:customXmlInsRangeStart w:id="707" w:author="Nate Bachmeier [AWS-SA]" w:date="2023-04-30T13:22:00Z"/>
      <w:sdt>
        <w:sdtPr>
          <w:id w:val="-1652907880"/>
          <w:citation/>
        </w:sdtPr>
        <w:sdtContent>
          <w:customXmlInsRangeEnd w:id="707"/>
          <w:ins w:id="708" w:author="Nate Bachmeier [AWS-SA]" w:date="2023-04-30T13:22:00Z">
            <w:r>
              <w:fldChar w:fldCharType="begin"/>
            </w:r>
            <w:r>
              <w:instrText xml:space="preserve"> CITATION Gra21 \l 1033 </w:instrText>
            </w:r>
          </w:ins>
          <w:r>
            <w:fldChar w:fldCharType="separate"/>
          </w:r>
          <w:r w:rsidR="001825BE">
            <w:rPr>
              <w:noProof/>
            </w:rPr>
            <w:t xml:space="preserve"> (GraphQL, 2021)</w:t>
          </w:r>
          <w:ins w:id="709" w:author="Nate Bachmeier [AWS-SA]" w:date="2023-04-30T13:22:00Z">
            <w:r>
              <w:fldChar w:fldCharType="end"/>
            </w:r>
          </w:ins>
          <w:customXmlInsRangeStart w:id="710" w:author="Nate Bachmeier [AWS-SA]" w:date="2023-04-30T13:22:00Z"/>
        </w:sdtContent>
      </w:sdt>
      <w:customXmlInsRangeEnd w:id="710"/>
      <w:ins w:id="711" w:author="Nate Bachmeier [AWS-SA]" w:date="2023-04-30T13:17:00Z">
        <w:r>
          <w:t xml:space="preserve">. </w:t>
        </w:r>
      </w:ins>
      <w:ins w:id="712" w:author="Nate Bachmeier [AWS-SA]" w:date="2023-04-30T13:23:00Z">
        <w:r>
          <w:t>A server</w:t>
        </w:r>
      </w:ins>
      <w:ins w:id="713" w:author="Nate Bachmeier [AWS-SA]" w:date="2023-04-30T13:17:00Z">
        <w:r>
          <w:t xml:space="preserve"> endpoint </w:t>
        </w:r>
      </w:ins>
      <w:ins w:id="714" w:author="Nate Bachmeier [AWS-SA]" w:date="2023-04-30T13:18:00Z">
        <w:r>
          <w:t xml:space="preserve">fulfills the request </w:t>
        </w:r>
      </w:ins>
      <w:ins w:id="715" w:author="Nate Bachmeier [AWS-SA]" w:date="2023-04-30T13:23:00Z">
        <w:r>
          <w:t xml:space="preserve">using </w:t>
        </w:r>
      </w:ins>
      <w:ins w:id="716" w:author="Nate Bachmeier [AWS-SA]" w:date="2023-04-30T13:18:00Z">
        <w:r w:rsidRPr="00714D69">
          <w:rPr>
            <w:i/>
            <w:iCs/>
            <w:rPrChange w:id="717" w:author="Nate Bachmeier [AWS-SA]" w:date="2023-04-30T13:19:00Z">
              <w:rPr/>
            </w:rPrChange>
          </w:rPr>
          <w:t>resolvers</w:t>
        </w:r>
      </w:ins>
      <w:ins w:id="718" w:author="Nate Bachmeier [AWS-SA]" w:date="2023-04-30T13:19:00Z">
        <w:r>
          <w:t xml:space="preserve"> that retri</w:t>
        </w:r>
      </w:ins>
      <w:ins w:id="719" w:author="Nate Bachmeier [AWS-SA]" w:date="2023-04-30T13:20:00Z">
        <w:r>
          <w:t>eve entity definitions from arbitrary data stores.</w:t>
        </w:r>
      </w:ins>
      <w:ins w:id="720" w:author="Nate Bachmeier [AWS-SA]" w:date="2023-04-30T13:23:00Z">
        <w:r>
          <w:t xml:space="preserve"> </w:t>
        </w:r>
      </w:ins>
      <w:ins w:id="721" w:author="Nate Bachmeier [AWS-SA]" w:date="2023-04-30T13:24:00Z">
        <w:r>
          <w:t xml:space="preserve">For instance, a client </w:t>
        </w:r>
      </w:ins>
      <w:ins w:id="722" w:author="Nate Bachmeier [AWS-SA]" w:date="2023-04-30T13:26:00Z">
        <w:r>
          <w:t>issue a single request for the total number of people in each video frame</w:t>
        </w:r>
      </w:ins>
      <w:ins w:id="723" w:author="Nate Bachmeier [AWS-SA]" w:date="2023-04-30T13:27:00Z">
        <w:r>
          <w:t xml:space="preserve">, </w:t>
        </w:r>
      </w:ins>
      <w:ins w:id="724" w:author="Nate Bachmeier [AWS-SA]" w:date="2023-04-30T13:26:00Z">
        <w:r>
          <w:t xml:space="preserve">the </w:t>
        </w:r>
      </w:ins>
      <w:ins w:id="725" w:author="Nate Bachmeier [AWS-SA]" w:date="2023-04-30T13:27:00Z">
        <w:r>
          <w:t xml:space="preserve">annotation metadata, </w:t>
        </w:r>
      </w:ins>
      <w:ins w:id="726" w:author="Nate Bachmeier [AWS-SA]" w:date="2023-04-30T13:29:00Z">
        <w:r>
          <w:t>visible body positions, and people identifiers (</w:t>
        </w:r>
      </w:ins>
      <w:ins w:id="727" w:author="Nate Bachmeier [AWS-SA]" w:date="2023-04-30T13:30:00Z">
        <w:r>
          <w:t>see Figure 35)</w:t>
        </w:r>
      </w:ins>
      <w:ins w:id="728" w:author="Nate Bachmeier [AWS-SA]" w:date="2023-04-30T13:29:00Z">
        <w:r>
          <w:t>.</w:t>
        </w:r>
      </w:ins>
      <w:ins w:id="729" w:author="Nate Bachmeier [AWS-SA]" w:date="2023-04-30T13:27:00Z">
        <w:r>
          <w:t xml:space="preserve"> </w:t>
        </w:r>
      </w:ins>
      <w:ins w:id="730" w:author="Nate Bachmeier [AWS-SA]" w:date="2023-04-30T13:30:00Z">
        <w:r>
          <w:t xml:space="preserve">Internally, </w:t>
        </w:r>
      </w:ins>
      <w:ins w:id="731" w:author="Nate Bachmeier [AWS-SA]" w:date="2023-04-30T13:31:00Z">
        <w:r>
          <w:t xml:space="preserve">the GraphQL service determines the response requires the resolver for </w:t>
        </w:r>
        <w:r w:rsidRPr="00FB2946">
          <w:rPr>
            <w:i/>
            <w:iCs/>
            <w:rPrChange w:id="732" w:author="Nate Bachmeier [AWS-SA]" w:date="2023-04-30T13:32:00Z">
              <w:rPr/>
            </w:rPrChange>
          </w:rPr>
          <w:t>annotation</w:t>
        </w:r>
      </w:ins>
      <w:ins w:id="733" w:author="Nate Bachmeier [AWS-SA]" w:date="2023-04-30T13:32:00Z">
        <w:r>
          <w:t xml:space="preserve"> and </w:t>
        </w:r>
        <w:r w:rsidRPr="00FB2946">
          <w:rPr>
            <w:i/>
            <w:iCs/>
            <w:rPrChange w:id="734" w:author="Nate Bachmeier [AWS-SA]" w:date="2023-04-30T13:32:00Z">
              <w:rPr/>
            </w:rPrChange>
          </w:rPr>
          <w:t>analysis</w:t>
        </w:r>
        <w:r>
          <w:t xml:space="preserve"> base entities.</w:t>
        </w:r>
        <w:r w:rsidR="00FB2946">
          <w:t xml:space="preserve"> </w:t>
        </w:r>
      </w:ins>
      <w:ins w:id="735" w:author="Nate Bachmeier [AWS-SA]" w:date="2023-04-30T13:33:00Z">
        <w:r w:rsidR="00FB2946">
          <w:t xml:space="preserve">After binding these entities, the child resolvers execute to fetch </w:t>
        </w:r>
        <w:r w:rsidR="00FB2946">
          <w:rPr>
            <w:i/>
            <w:iCs/>
          </w:rPr>
          <w:t>frames</w:t>
        </w:r>
        <w:r w:rsidR="00FB2946">
          <w:t xml:space="preserve"> metadata</w:t>
        </w:r>
      </w:ins>
      <w:ins w:id="736" w:author="Nate Bachmeier [AWS-SA]" w:date="2023-04-30T13:34:00Z">
        <w:r w:rsidR="00FB2946">
          <w:t xml:space="preserve"> </w:t>
        </w:r>
      </w:ins>
      <w:ins w:id="737" w:author="Nate Bachmeier [AWS-SA]" w:date="2023-04-30T13:38:00Z">
        <w:r w:rsidR="00FB2946">
          <w:t xml:space="preserve">and </w:t>
        </w:r>
      </w:ins>
      <w:ins w:id="738" w:author="Nate Bachmeier [AWS-SA]" w:date="2023-04-30T13:34:00Z">
        <w:r w:rsidR="00FB2946">
          <w:t>recursively acquir</w:t>
        </w:r>
      </w:ins>
      <w:ins w:id="739" w:author="Nate Bachmeier [AWS-SA]" w:date="2023-04-30T13:38:00Z">
        <w:r w:rsidR="00FB2946">
          <w:t>e</w:t>
        </w:r>
      </w:ins>
      <w:ins w:id="740" w:author="Nate Bachmeier [AWS-SA]" w:date="2023-04-30T13:34:00Z">
        <w:r w:rsidR="00FB2946">
          <w:t xml:space="preserve"> </w:t>
        </w:r>
      </w:ins>
      <w:ins w:id="741" w:author="Nate Bachmeier [AWS-SA]" w:date="2023-04-30T13:35:00Z">
        <w:r w:rsidR="00FB2946">
          <w:t xml:space="preserve">the frame’s </w:t>
        </w:r>
      </w:ins>
      <w:ins w:id="742" w:author="Nate Bachmeier [AWS-SA]" w:date="2023-04-30T13:34:00Z">
        <w:r w:rsidR="00FB2946">
          <w:rPr>
            <w:i/>
            <w:iCs/>
          </w:rPr>
          <w:t>bodies</w:t>
        </w:r>
        <w:r w:rsidR="00FB2946">
          <w:t xml:space="preserve"> </w:t>
        </w:r>
      </w:ins>
      <w:ins w:id="743" w:author="Nate Bachmeier [AWS-SA]" w:date="2023-04-30T13:35:00Z">
        <w:r w:rsidR="00FB2946">
          <w:t>results</w:t>
        </w:r>
      </w:ins>
      <w:ins w:id="744" w:author="Nate Bachmeier [AWS-SA]" w:date="2023-04-30T13:34:00Z">
        <w:r w:rsidR="00FB2946">
          <w:t>.</w:t>
        </w:r>
      </w:ins>
    </w:p>
    <w:p w14:paraId="6556B4D5" w14:textId="10E8521F" w:rsidR="00FB2946" w:rsidRDefault="00FB2946" w:rsidP="00FB2946">
      <w:pPr>
        <w:rPr>
          <w:ins w:id="745" w:author="Nate Bachmeier [AWS-SA]" w:date="2023-04-30T13:44:00Z"/>
        </w:rPr>
        <w:pPrChange w:id="746" w:author="Nate Bachmeier [AWS-SA]" w:date="2023-04-30T13:51:00Z">
          <w:pPr>
            <w:ind w:firstLine="0"/>
          </w:pPr>
        </w:pPrChange>
      </w:pPr>
      <w:ins w:id="747" w:author="Nate Bachmeier [AWS-SA]" w:date="2023-04-30T13:46:00Z">
        <w:r>
          <w:t>This constructive research project built the GraphQL service using Amazon AppSync and Amazon Lambda functions. AppSync is responsible for processing the queries and orchestrating the business logic to fetch information from the various data stores (e.g., DynamoDB and S3).</w:t>
        </w:r>
      </w:ins>
      <w:ins w:id="748" w:author="Nate Bachmeier [AWS-SA]" w:date="2023-04-30T13:47:00Z">
        <w:r>
          <w:t xml:space="preserve"> </w:t>
        </w:r>
      </w:ins>
      <w:ins w:id="749" w:author="Nate Bachmeier [AWS-SA]" w:date="2023-04-30T13:50:00Z">
        <w:r>
          <w:t>This capability surfaced consistency issues, accelerated development, and streamlined data retrieval</w:t>
        </w:r>
        <w:r>
          <w:t xml:space="preserve"> because of t</w:t>
        </w:r>
      </w:ins>
      <w:ins w:id="750" w:author="Nate Bachmeier [AWS-SA]" w:date="2023-04-30T13:51:00Z">
        <w:r>
          <w:t xml:space="preserve">he </w:t>
        </w:r>
      </w:ins>
      <w:ins w:id="751" w:author="Nate Bachmeier [AWS-SA]" w:date="2023-04-30T13:48:00Z">
        <w:r>
          <w:t>uniform access to information without exposing internal serialization, partitioning, and d</w:t>
        </w:r>
      </w:ins>
      <w:ins w:id="752" w:author="Nate Bachmeier [AWS-SA]" w:date="2023-04-30T13:49:00Z">
        <w:r>
          <w:t xml:space="preserve">atabase technology. </w:t>
        </w:r>
      </w:ins>
      <w:ins w:id="753" w:author="Nate Bachmeier [AWS-SA]" w:date="2023-04-30T13:51:00Z">
        <w:r>
          <w:t xml:space="preserve">Without these features, significant investments are necessary to clean, catalog, and consolidate the data ahead of time. That </w:t>
        </w:r>
      </w:ins>
      <w:ins w:id="754" w:author="Nate Bachmeier [AWS-SA]" w:date="2023-04-30T13:52:00Z">
        <w:r>
          <w:t xml:space="preserve">would introduce risk to the project and its finite timeline </w:t>
        </w:r>
      </w:ins>
    </w:p>
    <w:p w14:paraId="66E177F2" w14:textId="52B9F14F" w:rsidR="00FB2946" w:rsidRPr="00FB2946" w:rsidRDefault="00FB2946">
      <w:pPr>
        <w:ind w:firstLine="0"/>
        <w:rPr>
          <w:ins w:id="755" w:author="Nate Bachmeier [AWS-SA]" w:date="2023-04-30T13:23:00Z"/>
        </w:rPr>
      </w:pPr>
      <w:ins w:id="756" w:author="Nate Bachmeier [AWS-SA]" w:date="2023-04-30T13:39:00Z">
        <w:r>
          <w:tab/>
        </w:r>
      </w:ins>
      <w:ins w:id="757" w:author="Nate Bachmeier [AWS-SA]" w:date="2023-04-30T13:42:00Z">
        <w:r>
          <w:t xml:space="preserve"> </w:t>
        </w:r>
      </w:ins>
    </w:p>
    <w:p w14:paraId="26CA6B8D" w14:textId="488DA5AF" w:rsidR="00714D69" w:rsidRDefault="00714D69" w:rsidP="00714D69">
      <w:pPr>
        <w:pStyle w:val="Caption"/>
        <w:ind w:firstLine="0"/>
        <w:rPr>
          <w:ins w:id="758" w:author="Nate Bachmeier [AWS-SA]" w:date="2023-04-30T13:30:00Z"/>
          <w:i/>
          <w:iCs w:val="0"/>
        </w:rPr>
      </w:pPr>
      <w:ins w:id="759" w:author="Nate Bachmeier [AWS-SA]" w:date="2023-04-30T13:29:00Z">
        <w:r w:rsidRPr="00714D69">
          <w:rPr>
            <w:b/>
            <w:bCs/>
            <w:rPrChange w:id="760" w:author="Nate Bachmeier [AWS-SA]" w:date="2023-04-30T13:30:00Z">
              <w:rPr/>
            </w:rPrChange>
          </w:rPr>
          <w:lastRenderedPageBreak/>
          <w:t xml:space="preserve">Figure </w:t>
        </w:r>
        <w:r w:rsidRPr="00714D69">
          <w:rPr>
            <w:b/>
            <w:bCs/>
            <w:rPrChange w:id="761" w:author="Nate Bachmeier [AWS-SA]" w:date="2023-04-30T13:30:00Z">
              <w:rPr/>
            </w:rPrChange>
          </w:rPr>
          <w:fldChar w:fldCharType="begin"/>
        </w:r>
        <w:r w:rsidRPr="00714D69">
          <w:rPr>
            <w:b/>
            <w:bCs/>
            <w:rPrChange w:id="762" w:author="Nate Bachmeier [AWS-SA]" w:date="2023-04-30T13:30:00Z">
              <w:rPr/>
            </w:rPrChange>
          </w:rPr>
          <w:instrText xml:space="preserve"> SEQ Figure \* ARABIC </w:instrText>
        </w:r>
      </w:ins>
      <w:r w:rsidRPr="00714D69">
        <w:rPr>
          <w:b/>
          <w:bCs/>
          <w:rPrChange w:id="763" w:author="Nate Bachmeier [AWS-SA]" w:date="2023-04-30T13:30:00Z">
            <w:rPr/>
          </w:rPrChange>
        </w:rPr>
        <w:fldChar w:fldCharType="separate"/>
      </w:r>
      <w:ins w:id="764" w:author="Nate Bachmeier [AWS-SA]" w:date="2023-04-30T13:29:00Z">
        <w:r w:rsidRPr="00714D69">
          <w:rPr>
            <w:b/>
            <w:bCs/>
            <w:noProof/>
            <w:rPrChange w:id="765" w:author="Nate Bachmeier [AWS-SA]" w:date="2023-04-30T13:30:00Z">
              <w:rPr>
                <w:noProof/>
              </w:rPr>
            </w:rPrChange>
          </w:rPr>
          <w:t>35</w:t>
        </w:r>
        <w:r w:rsidRPr="00714D69">
          <w:rPr>
            <w:b/>
            <w:bCs/>
            <w:rPrChange w:id="766" w:author="Nate Bachmeier [AWS-SA]" w:date="2023-04-30T13:30:00Z">
              <w:rPr/>
            </w:rPrChange>
          </w:rPr>
          <w:fldChar w:fldCharType="end"/>
        </w:r>
        <w:r>
          <w:br/>
        </w:r>
        <w:r>
          <w:rPr>
            <w:i/>
            <w:iCs w:val="0"/>
          </w:rPr>
          <w:t>Example GraphQL Query</w:t>
        </w:r>
      </w:ins>
    </w:p>
    <w:p w14:paraId="16206BF9" w14:textId="77777777" w:rsidR="00714D69" w:rsidRDefault="00714D69" w:rsidP="00714D69">
      <w:pPr>
        <w:pStyle w:val="SC-Source"/>
        <w:rPr>
          <w:ins w:id="767" w:author="Nate Bachmeier [AWS-SA]" w:date="2023-04-30T13:30:00Z"/>
        </w:rPr>
      </w:pPr>
      <w:ins w:id="768" w:author="Nate Bachmeier [AWS-SA]" w:date="2023-04-30T13:30:00Z">
        <w:r>
          <w:t>{</w:t>
        </w:r>
      </w:ins>
    </w:p>
    <w:p w14:paraId="74DAEB66" w14:textId="1262831A" w:rsidR="00714D69" w:rsidRDefault="00714D69" w:rsidP="00714D69">
      <w:pPr>
        <w:pStyle w:val="SC-Source"/>
        <w:rPr>
          <w:ins w:id="769" w:author="Nate Bachmeier [AWS-SA]" w:date="2023-04-30T13:30:00Z"/>
        </w:rPr>
      </w:pPr>
      <w:ins w:id="770" w:author="Nate Bachmeier [AWS-SA]" w:date="2023-04-30T13:30:00Z">
        <w:r>
          <w:t xml:space="preserve">  get_video(video_id: </w:t>
        </w:r>
      </w:ins>
      <w:ins w:id="771" w:author="Nate Bachmeier [AWS-SA]" w:date="2023-04-30T13:52:00Z">
        <w:r w:rsidR="00C726B5">
          <w:t>“</w:t>
        </w:r>
      </w:ins>
      <w:ins w:id="772" w:author="Nate Bachmeier [AWS-SA]" w:date="2023-04-30T13:30:00Z">
        <w:r>
          <w:t>---0dWlqevI</w:t>
        </w:r>
      </w:ins>
      <w:ins w:id="773" w:author="Nate Bachmeier [AWS-SA]" w:date="2023-04-30T13:52:00Z">
        <w:r w:rsidR="00C726B5">
          <w:t>”</w:t>
        </w:r>
      </w:ins>
      <w:ins w:id="774" w:author="Nate Bachmeier [AWS-SA]" w:date="2023-04-30T13:30:00Z">
        <w:r>
          <w:t>) {</w:t>
        </w:r>
      </w:ins>
    </w:p>
    <w:p w14:paraId="0D858DE3" w14:textId="77777777" w:rsidR="00714D69" w:rsidRDefault="00714D69" w:rsidP="00714D69">
      <w:pPr>
        <w:pStyle w:val="SC-Source"/>
        <w:rPr>
          <w:ins w:id="775" w:author="Nate Bachmeier [AWS-SA]" w:date="2023-04-30T13:30:00Z"/>
        </w:rPr>
      </w:pPr>
      <w:ins w:id="776" w:author="Nate Bachmeier [AWS-SA]" w:date="2023-04-30T13:30:00Z">
        <w:r>
          <w:t xml:space="preserve">    annotation {</w:t>
        </w:r>
      </w:ins>
    </w:p>
    <w:p w14:paraId="228A0A69" w14:textId="4C993028" w:rsidR="00714D69" w:rsidRDefault="00714D69" w:rsidP="00714D69">
      <w:pPr>
        <w:pStyle w:val="SC-Source"/>
        <w:rPr>
          <w:ins w:id="777" w:author="Nate Bachmeier [AWS-SA]" w:date="2023-04-30T13:30:00Z"/>
        </w:rPr>
      </w:pPr>
      <w:ins w:id="778" w:author="Nate Bachmeier [AWS-SA]" w:date="2023-04-30T13:30:00Z">
        <w:r>
          <w:t xml:space="preserve">      label      </w:t>
        </w:r>
      </w:ins>
    </w:p>
    <w:p w14:paraId="24BE233B" w14:textId="77777777" w:rsidR="00714D69" w:rsidRDefault="00714D69" w:rsidP="00714D69">
      <w:pPr>
        <w:pStyle w:val="SC-Source"/>
        <w:rPr>
          <w:ins w:id="779" w:author="Nate Bachmeier [AWS-SA]" w:date="2023-04-30T13:30:00Z"/>
        </w:rPr>
      </w:pPr>
      <w:ins w:id="780" w:author="Nate Bachmeier [AWS-SA]" w:date="2023-04-30T13:30:00Z">
        <w:r>
          <w:t xml:space="preserve">    }</w:t>
        </w:r>
      </w:ins>
    </w:p>
    <w:p w14:paraId="2D5A540B" w14:textId="77777777" w:rsidR="00714D69" w:rsidRDefault="00714D69" w:rsidP="00714D69">
      <w:pPr>
        <w:pStyle w:val="SC-Source"/>
        <w:rPr>
          <w:ins w:id="781" w:author="Nate Bachmeier [AWS-SA]" w:date="2023-04-30T13:30:00Z"/>
        </w:rPr>
      </w:pPr>
      <w:ins w:id="782" w:author="Nate Bachmeier [AWS-SA]" w:date="2023-04-30T13:30:00Z">
        <w:r>
          <w:t xml:space="preserve">    analysis {</w:t>
        </w:r>
      </w:ins>
    </w:p>
    <w:p w14:paraId="7D56FA04" w14:textId="77777777" w:rsidR="00714D69" w:rsidRDefault="00714D69" w:rsidP="00714D69">
      <w:pPr>
        <w:pStyle w:val="SC-Source"/>
        <w:rPr>
          <w:ins w:id="783" w:author="Nate Bachmeier [AWS-SA]" w:date="2023-04-30T13:30:00Z"/>
        </w:rPr>
      </w:pPr>
      <w:ins w:id="784" w:author="Nate Bachmeier [AWS-SA]" w:date="2023-04-30T13:30:00Z">
        <w:r>
          <w:t xml:space="preserve">      frames {</w:t>
        </w:r>
      </w:ins>
    </w:p>
    <w:p w14:paraId="0CC26B5C" w14:textId="77777777" w:rsidR="00714D69" w:rsidRDefault="00714D69" w:rsidP="00714D69">
      <w:pPr>
        <w:pStyle w:val="SC-Source"/>
        <w:rPr>
          <w:ins w:id="785" w:author="Nate Bachmeier [AWS-SA]" w:date="2023-04-30T13:30:00Z"/>
        </w:rPr>
      </w:pPr>
      <w:ins w:id="786" w:author="Nate Bachmeier [AWS-SA]" w:date="2023-04-30T13:30:00Z">
        <w:r>
          <w:t xml:space="preserve">        offset</w:t>
        </w:r>
      </w:ins>
    </w:p>
    <w:p w14:paraId="199D5E4C" w14:textId="77777777" w:rsidR="00714D69" w:rsidRDefault="00714D69" w:rsidP="00714D69">
      <w:pPr>
        <w:pStyle w:val="SC-Source"/>
        <w:rPr>
          <w:ins w:id="787" w:author="Nate Bachmeier [AWS-SA]" w:date="2023-04-30T13:30:00Z"/>
        </w:rPr>
      </w:pPr>
      <w:ins w:id="788" w:author="Nate Bachmeier [AWS-SA]" w:date="2023-04-30T13:30:00Z">
        <w:r>
          <w:t xml:space="preserve">        people_count</w:t>
        </w:r>
      </w:ins>
    </w:p>
    <w:p w14:paraId="45375417" w14:textId="77777777" w:rsidR="00714D69" w:rsidRDefault="00714D69" w:rsidP="00714D69">
      <w:pPr>
        <w:pStyle w:val="SC-Source"/>
        <w:rPr>
          <w:ins w:id="789" w:author="Nate Bachmeier [AWS-SA]" w:date="2023-04-30T13:30:00Z"/>
        </w:rPr>
      </w:pPr>
      <w:ins w:id="790" w:author="Nate Bachmeier [AWS-SA]" w:date="2023-04-30T13:30:00Z">
        <w:r>
          <w:t xml:space="preserve">        bodies {</w:t>
        </w:r>
      </w:ins>
    </w:p>
    <w:p w14:paraId="76A1BEF5" w14:textId="77777777" w:rsidR="00714D69" w:rsidRDefault="00714D69" w:rsidP="00714D69">
      <w:pPr>
        <w:pStyle w:val="SC-Source"/>
        <w:rPr>
          <w:ins w:id="791" w:author="Nate Bachmeier [AWS-SA]" w:date="2023-04-30T13:30:00Z"/>
        </w:rPr>
      </w:pPr>
      <w:ins w:id="792" w:author="Nate Bachmeier [AWS-SA]" w:date="2023-04-30T13:30:00Z">
        <w:r>
          <w:t xml:space="preserve">          rshoulder {</w:t>
        </w:r>
      </w:ins>
    </w:p>
    <w:p w14:paraId="3627BD95" w14:textId="77777777" w:rsidR="00714D69" w:rsidRDefault="00714D69" w:rsidP="00714D69">
      <w:pPr>
        <w:pStyle w:val="SC-Source"/>
        <w:rPr>
          <w:ins w:id="793" w:author="Nate Bachmeier [AWS-SA]" w:date="2023-04-30T13:30:00Z"/>
        </w:rPr>
      </w:pPr>
      <w:ins w:id="794" w:author="Nate Bachmeier [AWS-SA]" w:date="2023-04-30T13:30:00Z">
        <w:r>
          <w:t xml:space="preserve">            visible</w:t>
        </w:r>
      </w:ins>
    </w:p>
    <w:p w14:paraId="2DA0CB48" w14:textId="77777777" w:rsidR="00714D69" w:rsidRDefault="00714D69" w:rsidP="00714D69">
      <w:pPr>
        <w:pStyle w:val="SC-Source"/>
        <w:rPr>
          <w:ins w:id="795" w:author="Nate Bachmeier [AWS-SA]" w:date="2023-04-30T13:30:00Z"/>
        </w:rPr>
      </w:pPr>
      <w:ins w:id="796" w:author="Nate Bachmeier [AWS-SA]" w:date="2023-04-30T13:30:00Z">
        <w:r>
          <w:t xml:space="preserve">          }</w:t>
        </w:r>
      </w:ins>
    </w:p>
    <w:p w14:paraId="0CA34DF2" w14:textId="77777777" w:rsidR="00714D69" w:rsidRDefault="00714D69" w:rsidP="00714D69">
      <w:pPr>
        <w:pStyle w:val="SC-Source"/>
        <w:rPr>
          <w:ins w:id="797" w:author="Nate Bachmeier [AWS-SA]" w:date="2023-04-30T13:30:00Z"/>
        </w:rPr>
      </w:pPr>
      <w:ins w:id="798" w:author="Nate Bachmeier [AWS-SA]" w:date="2023-04-30T13:30:00Z">
        <w:r>
          <w:t xml:space="preserve">          identity {</w:t>
        </w:r>
      </w:ins>
    </w:p>
    <w:p w14:paraId="6FF1E6A6" w14:textId="77777777" w:rsidR="00714D69" w:rsidRDefault="00714D69" w:rsidP="00714D69">
      <w:pPr>
        <w:pStyle w:val="SC-Source"/>
        <w:rPr>
          <w:ins w:id="799" w:author="Nate Bachmeier [AWS-SA]" w:date="2023-04-30T13:30:00Z"/>
        </w:rPr>
      </w:pPr>
      <w:ins w:id="800" w:author="Nate Bachmeier [AWS-SA]" w:date="2023-04-30T13:30:00Z">
        <w:r>
          <w:t xml:space="preserve">            person_id</w:t>
        </w:r>
      </w:ins>
    </w:p>
    <w:p w14:paraId="2E2A4ED0" w14:textId="77777777" w:rsidR="00714D69" w:rsidRDefault="00714D69" w:rsidP="00714D69">
      <w:pPr>
        <w:pStyle w:val="SC-Source"/>
        <w:rPr>
          <w:ins w:id="801" w:author="Nate Bachmeier [AWS-SA]" w:date="2023-04-30T13:30:00Z"/>
        </w:rPr>
      </w:pPr>
      <w:ins w:id="802" w:author="Nate Bachmeier [AWS-SA]" w:date="2023-04-30T13:30:00Z">
        <w:r>
          <w:t xml:space="preserve">          }</w:t>
        </w:r>
      </w:ins>
    </w:p>
    <w:p w14:paraId="281E599B" w14:textId="77777777" w:rsidR="00714D69" w:rsidRDefault="00714D69" w:rsidP="00714D69">
      <w:pPr>
        <w:pStyle w:val="SC-Source"/>
        <w:rPr>
          <w:ins w:id="803" w:author="Nate Bachmeier [AWS-SA]" w:date="2023-04-30T13:30:00Z"/>
        </w:rPr>
      </w:pPr>
      <w:ins w:id="804" w:author="Nate Bachmeier [AWS-SA]" w:date="2023-04-30T13:30:00Z">
        <w:r>
          <w:t xml:space="preserve">        }</w:t>
        </w:r>
      </w:ins>
    </w:p>
    <w:p w14:paraId="2F605332" w14:textId="77777777" w:rsidR="00714D69" w:rsidRDefault="00714D69" w:rsidP="00714D69">
      <w:pPr>
        <w:pStyle w:val="SC-Source"/>
        <w:rPr>
          <w:ins w:id="805" w:author="Nate Bachmeier [AWS-SA]" w:date="2023-04-30T13:30:00Z"/>
        </w:rPr>
      </w:pPr>
      <w:ins w:id="806" w:author="Nate Bachmeier [AWS-SA]" w:date="2023-04-30T13:30:00Z">
        <w:r>
          <w:t xml:space="preserve">      }</w:t>
        </w:r>
      </w:ins>
    </w:p>
    <w:p w14:paraId="1D646E5F" w14:textId="77777777" w:rsidR="00714D69" w:rsidRDefault="00714D69" w:rsidP="00714D69">
      <w:pPr>
        <w:pStyle w:val="SC-Source"/>
        <w:rPr>
          <w:ins w:id="807" w:author="Nate Bachmeier [AWS-SA]" w:date="2023-04-30T13:30:00Z"/>
        </w:rPr>
      </w:pPr>
      <w:ins w:id="808" w:author="Nate Bachmeier [AWS-SA]" w:date="2023-04-30T13:30:00Z">
        <w:r>
          <w:t xml:space="preserve">    }</w:t>
        </w:r>
      </w:ins>
    </w:p>
    <w:p w14:paraId="30EAF7BF" w14:textId="77777777" w:rsidR="00714D69" w:rsidRDefault="00714D69" w:rsidP="00714D69">
      <w:pPr>
        <w:pStyle w:val="SC-Source"/>
        <w:rPr>
          <w:ins w:id="809" w:author="Nate Bachmeier [AWS-SA]" w:date="2023-04-30T13:30:00Z"/>
        </w:rPr>
      </w:pPr>
      <w:ins w:id="810" w:author="Nate Bachmeier [AWS-SA]" w:date="2023-04-30T13:30:00Z">
        <w:r>
          <w:t xml:space="preserve">  }</w:t>
        </w:r>
      </w:ins>
    </w:p>
    <w:p w14:paraId="3AAA7C88" w14:textId="412F2DEF" w:rsidR="00714D69" w:rsidRPr="00714D69" w:rsidRDefault="00714D69" w:rsidP="00714D69">
      <w:pPr>
        <w:pStyle w:val="SC-Source"/>
        <w:rPr>
          <w:ins w:id="811" w:author="Nate Bachmeier [AWS-SA]" w:date="2023-04-30T12:57:00Z"/>
        </w:rPr>
        <w:pPrChange w:id="812" w:author="Nate Bachmeier [AWS-SA]" w:date="2023-04-30T13:30:00Z">
          <w:pPr/>
        </w:pPrChange>
      </w:pPr>
      <w:ins w:id="813" w:author="Nate Bachmeier [AWS-SA]" w:date="2023-04-30T13:30:00Z">
        <w:r>
          <w:t>}</w:t>
        </w:r>
      </w:ins>
    </w:p>
    <w:p w14:paraId="131C5300" w14:textId="045A122B" w:rsidR="00C726B5" w:rsidRDefault="00C726B5" w:rsidP="00C726B5">
      <w:pPr>
        <w:rPr>
          <w:ins w:id="814" w:author="Nate Bachmeier [AWS-SA]" w:date="2023-04-30T13:54:00Z"/>
        </w:rPr>
      </w:pPr>
      <w:ins w:id="815" w:author="Nate Bachmeier [AWS-SA]" w:date="2023-04-30T13:55:00Z">
        <w:r>
          <w:t xml:space="preserve">An </w:t>
        </w:r>
      </w:ins>
      <w:ins w:id="816" w:author="Nate Bachmeier [AWS-SA]" w:date="2023-04-30T13:56:00Z">
        <w:r>
          <w:t xml:space="preserve">excerpt </w:t>
        </w:r>
      </w:ins>
      <w:ins w:id="817" w:author="Nate Bachmeier [AWS-SA]" w:date="2023-04-30T13:55:00Z">
        <w:r>
          <w:t>of the previ</w:t>
        </w:r>
      </w:ins>
      <w:ins w:id="818" w:author="Nate Bachmeier [AWS-SA]" w:date="2023-04-30T13:56:00Z">
        <w:r>
          <w:t xml:space="preserve">ous query is available in the following figure. It’s worth noting how the response aligns with the data model request and </w:t>
        </w:r>
      </w:ins>
      <w:ins w:id="819" w:author="Nate Bachmeier [AWS-SA]" w:date="2023-04-30T13:57:00Z">
        <w:r>
          <w:t>gives the consumer a single combined document. Using similar technologies like REST (</w:t>
        </w:r>
      </w:ins>
      <w:ins w:id="820" w:author="Nate Bachmeier [AWS-SA]" w:date="2023-04-30T13:58:00Z">
        <w:r>
          <w:t>REpresentational State Transfer) requires the caller to parse multiple re</w:t>
        </w:r>
      </w:ins>
      <w:ins w:id="821" w:author="Nate Bachmeier [AWS-SA]" w:date="2023-04-30T13:59:00Z">
        <w:r>
          <w:t xml:space="preserve">sponses and combine them. </w:t>
        </w:r>
      </w:ins>
    </w:p>
    <w:p w14:paraId="05D49F72" w14:textId="79BCA471" w:rsidR="00C726B5" w:rsidRPr="00C726B5" w:rsidRDefault="00C726B5" w:rsidP="00C726B5">
      <w:pPr>
        <w:pStyle w:val="Caption"/>
        <w:ind w:firstLine="0"/>
        <w:rPr>
          <w:ins w:id="822" w:author="Nate Bachmeier [AWS-SA]" w:date="2023-04-30T13:53:00Z"/>
          <w:i/>
          <w:iCs w:val="0"/>
          <w:rPrChange w:id="823" w:author="Nate Bachmeier [AWS-SA]" w:date="2023-04-30T13:55:00Z">
            <w:rPr>
              <w:ins w:id="824" w:author="Nate Bachmeier [AWS-SA]" w:date="2023-04-30T13:53:00Z"/>
            </w:rPr>
          </w:rPrChange>
        </w:rPr>
        <w:pPrChange w:id="825" w:author="Nate Bachmeier [AWS-SA]" w:date="2023-04-30T13:55:00Z">
          <w:pPr/>
        </w:pPrChange>
      </w:pPr>
      <w:ins w:id="826" w:author="Nate Bachmeier [AWS-SA]" w:date="2023-04-30T13:55:00Z">
        <w:r w:rsidRPr="00C726B5">
          <w:rPr>
            <w:b/>
            <w:bCs/>
            <w:rPrChange w:id="827" w:author="Nate Bachmeier [AWS-SA]" w:date="2023-04-30T13:55:00Z">
              <w:rPr/>
            </w:rPrChange>
          </w:rPr>
          <w:lastRenderedPageBreak/>
          <w:t xml:space="preserve">Figure </w:t>
        </w:r>
        <w:r w:rsidRPr="00C726B5">
          <w:rPr>
            <w:b/>
            <w:bCs/>
            <w:rPrChange w:id="828" w:author="Nate Bachmeier [AWS-SA]" w:date="2023-04-30T13:55:00Z">
              <w:rPr/>
            </w:rPrChange>
          </w:rPr>
          <w:fldChar w:fldCharType="begin"/>
        </w:r>
        <w:r w:rsidRPr="00C726B5">
          <w:rPr>
            <w:b/>
            <w:bCs/>
            <w:rPrChange w:id="829" w:author="Nate Bachmeier [AWS-SA]" w:date="2023-04-30T13:55:00Z">
              <w:rPr/>
            </w:rPrChange>
          </w:rPr>
          <w:instrText xml:space="preserve"> SEQ Figure \* ARABIC </w:instrText>
        </w:r>
      </w:ins>
      <w:r w:rsidRPr="00C726B5">
        <w:rPr>
          <w:b/>
          <w:bCs/>
          <w:rPrChange w:id="830" w:author="Nate Bachmeier [AWS-SA]" w:date="2023-04-30T13:55:00Z">
            <w:rPr/>
          </w:rPrChange>
        </w:rPr>
        <w:fldChar w:fldCharType="separate"/>
      </w:r>
      <w:ins w:id="831" w:author="Nate Bachmeier [AWS-SA]" w:date="2023-04-30T13:55:00Z">
        <w:r w:rsidRPr="00C726B5">
          <w:rPr>
            <w:b/>
            <w:bCs/>
            <w:noProof/>
            <w:rPrChange w:id="832" w:author="Nate Bachmeier [AWS-SA]" w:date="2023-04-30T13:55:00Z">
              <w:rPr>
                <w:noProof/>
              </w:rPr>
            </w:rPrChange>
          </w:rPr>
          <w:t>36</w:t>
        </w:r>
        <w:r w:rsidRPr="00C726B5">
          <w:rPr>
            <w:b/>
            <w:bCs/>
            <w:rPrChange w:id="833" w:author="Nate Bachmeier [AWS-SA]" w:date="2023-04-30T13:55:00Z">
              <w:rPr/>
            </w:rPrChange>
          </w:rPr>
          <w:fldChar w:fldCharType="end"/>
        </w:r>
        <w:r>
          <w:br/>
        </w:r>
        <w:r>
          <w:rPr>
            <w:i/>
            <w:iCs w:val="0"/>
          </w:rPr>
          <w:t>GraphQL Response</w:t>
        </w:r>
      </w:ins>
    </w:p>
    <w:p w14:paraId="617D9557" w14:textId="77777777" w:rsidR="00C726B5" w:rsidRDefault="00C726B5" w:rsidP="00C726B5">
      <w:pPr>
        <w:pStyle w:val="SC-Source"/>
        <w:rPr>
          <w:ins w:id="834" w:author="Nate Bachmeier [AWS-SA]" w:date="2023-04-30T13:53:00Z"/>
        </w:rPr>
      </w:pPr>
      <w:ins w:id="835" w:author="Nate Bachmeier [AWS-SA]" w:date="2023-04-30T13:53:00Z">
        <w:r>
          <w:t>{</w:t>
        </w:r>
      </w:ins>
    </w:p>
    <w:p w14:paraId="29D723FE" w14:textId="77777777" w:rsidR="00C726B5" w:rsidRDefault="00C726B5" w:rsidP="00C726B5">
      <w:pPr>
        <w:pStyle w:val="SC-Source"/>
        <w:rPr>
          <w:ins w:id="836" w:author="Nate Bachmeier [AWS-SA]" w:date="2023-04-30T13:53:00Z"/>
        </w:rPr>
      </w:pPr>
      <w:ins w:id="837" w:author="Nate Bachmeier [AWS-SA]" w:date="2023-04-30T13:53:00Z">
        <w:r>
          <w:t xml:space="preserve">  "data": {</w:t>
        </w:r>
      </w:ins>
    </w:p>
    <w:p w14:paraId="3D8C84A4" w14:textId="77777777" w:rsidR="00C726B5" w:rsidRDefault="00C726B5" w:rsidP="00C726B5">
      <w:pPr>
        <w:pStyle w:val="SC-Source"/>
        <w:rPr>
          <w:ins w:id="838" w:author="Nate Bachmeier [AWS-SA]" w:date="2023-04-30T13:53:00Z"/>
        </w:rPr>
      </w:pPr>
      <w:ins w:id="839" w:author="Nate Bachmeier [AWS-SA]" w:date="2023-04-30T13:53:00Z">
        <w:r>
          <w:t xml:space="preserve">    "get_video": {</w:t>
        </w:r>
      </w:ins>
    </w:p>
    <w:p w14:paraId="52C9585A" w14:textId="77777777" w:rsidR="00C726B5" w:rsidRDefault="00C726B5" w:rsidP="00C726B5">
      <w:pPr>
        <w:pStyle w:val="SC-Source"/>
        <w:rPr>
          <w:ins w:id="840" w:author="Nate Bachmeier [AWS-SA]" w:date="2023-04-30T13:53:00Z"/>
        </w:rPr>
      </w:pPr>
      <w:ins w:id="841" w:author="Nate Bachmeier [AWS-SA]" w:date="2023-04-30T13:53:00Z">
        <w:r>
          <w:t xml:space="preserve">      "annotation": {</w:t>
        </w:r>
      </w:ins>
    </w:p>
    <w:p w14:paraId="114F4732" w14:textId="77777777" w:rsidR="00C726B5" w:rsidRDefault="00C726B5" w:rsidP="00C726B5">
      <w:pPr>
        <w:pStyle w:val="SC-Source"/>
        <w:rPr>
          <w:ins w:id="842" w:author="Nate Bachmeier [AWS-SA]" w:date="2023-04-30T13:53:00Z"/>
        </w:rPr>
      </w:pPr>
      <w:ins w:id="843" w:author="Nate Bachmeier [AWS-SA]" w:date="2023-04-30T13:53:00Z">
        <w:r>
          <w:t xml:space="preserve">        "label": "clay pottery making"</w:t>
        </w:r>
      </w:ins>
    </w:p>
    <w:p w14:paraId="296AFC1E" w14:textId="77777777" w:rsidR="00C726B5" w:rsidRDefault="00C726B5" w:rsidP="00C726B5">
      <w:pPr>
        <w:pStyle w:val="SC-Source"/>
        <w:rPr>
          <w:ins w:id="844" w:author="Nate Bachmeier [AWS-SA]" w:date="2023-04-30T13:53:00Z"/>
        </w:rPr>
      </w:pPr>
      <w:ins w:id="845" w:author="Nate Bachmeier [AWS-SA]" w:date="2023-04-30T13:53:00Z">
        <w:r>
          <w:t xml:space="preserve">      },</w:t>
        </w:r>
      </w:ins>
    </w:p>
    <w:p w14:paraId="0856D229" w14:textId="77777777" w:rsidR="00C726B5" w:rsidRDefault="00C726B5" w:rsidP="00C726B5">
      <w:pPr>
        <w:pStyle w:val="SC-Source"/>
        <w:rPr>
          <w:ins w:id="846" w:author="Nate Bachmeier [AWS-SA]" w:date="2023-04-30T13:53:00Z"/>
        </w:rPr>
      </w:pPr>
      <w:ins w:id="847" w:author="Nate Bachmeier [AWS-SA]" w:date="2023-04-30T13:53:00Z">
        <w:r>
          <w:t xml:space="preserve">      "analysis": {</w:t>
        </w:r>
      </w:ins>
    </w:p>
    <w:p w14:paraId="05C91869" w14:textId="77777777" w:rsidR="00C726B5" w:rsidRDefault="00C726B5" w:rsidP="00C726B5">
      <w:pPr>
        <w:pStyle w:val="SC-Source"/>
        <w:rPr>
          <w:ins w:id="848" w:author="Nate Bachmeier [AWS-SA]" w:date="2023-04-30T13:53:00Z"/>
        </w:rPr>
      </w:pPr>
      <w:ins w:id="849" w:author="Nate Bachmeier [AWS-SA]" w:date="2023-04-30T13:53:00Z">
        <w:r>
          <w:t xml:space="preserve">        "frames": [</w:t>
        </w:r>
      </w:ins>
    </w:p>
    <w:p w14:paraId="0EBA1963" w14:textId="77777777" w:rsidR="00C726B5" w:rsidRDefault="00C726B5" w:rsidP="00C726B5">
      <w:pPr>
        <w:pStyle w:val="SC-Source"/>
        <w:rPr>
          <w:ins w:id="850" w:author="Nate Bachmeier [AWS-SA]" w:date="2023-04-30T13:53:00Z"/>
        </w:rPr>
      </w:pPr>
      <w:ins w:id="851" w:author="Nate Bachmeier [AWS-SA]" w:date="2023-04-30T13:53:00Z">
        <w:r>
          <w:t xml:space="preserve">          {</w:t>
        </w:r>
      </w:ins>
    </w:p>
    <w:p w14:paraId="146CA902" w14:textId="77777777" w:rsidR="00C726B5" w:rsidRDefault="00C726B5" w:rsidP="00C726B5">
      <w:pPr>
        <w:pStyle w:val="SC-Source"/>
        <w:rPr>
          <w:ins w:id="852" w:author="Nate Bachmeier [AWS-SA]" w:date="2023-04-30T13:53:00Z"/>
        </w:rPr>
      </w:pPr>
      <w:ins w:id="853" w:author="Nate Bachmeier [AWS-SA]" w:date="2023-04-30T13:53:00Z">
        <w:r>
          <w:t xml:space="preserve">            "offset": 19,</w:t>
        </w:r>
      </w:ins>
    </w:p>
    <w:p w14:paraId="279C747D" w14:textId="08BEAC6D" w:rsidR="00C726B5" w:rsidRDefault="00C726B5" w:rsidP="00C726B5">
      <w:pPr>
        <w:pStyle w:val="SC-Source"/>
        <w:rPr>
          <w:ins w:id="854" w:author="Nate Bachmeier [AWS-SA]" w:date="2023-04-30T13:53:00Z"/>
        </w:rPr>
      </w:pPr>
      <w:ins w:id="855" w:author="Nate Bachmeier [AWS-SA]" w:date="2023-04-30T13:53:00Z">
        <w:r>
          <w:t xml:space="preserve">            "people_count": </w:t>
        </w:r>
      </w:ins>
      <w:ins w:id="856" w:author="Nate Bachmeier [AWS-SA]" w:date="2023-04-30T13:54:00Z">
        <w:r>
          <w:t>1</w:t>
        </w:r>
      </w:ins>
      <w:ins w:id="857" w:author="Nate Bachmeier [AWS-SA]" w:date="2023-04-30T13:53:00Z">
        <w:r>
          <w:t>,</w:t>
        </w:r>
      </w:ins>
    </w:p>
    <w:p w14:paraId="382DB32E" w14:textId="77777777" w:rsidR="00C726B5" w:rsidRDefault="00C726B5" w:rsidP="00C726B5">
      <w:pPr>
        <w:pStyle w:val="SC-Source"/>
        <w:rPr>
          <w:ins w:id="858" w:author="Nate Bachmeier [AWS-SA]" w:date="2023-04-30T13:53:00Z"/>
        </w:rPr>
      </w:pPr>
      <w:ins w:id="859" w:author="Nate Bachmeier [AWS-SA]" w:date="2023-04-30T13:53:00Z">
        <w:r>
          <w:t xml:space="preserve">            "bodies": [</w:t>
        </w:r>
      </w:ins>
    </w:p>
    <w:p w14:paraId="4C3FC866" w14:textId="77777777" w:rsidR="00C726B5" w:rsidRDefault="00C726B5" w:rsidP="00C726B5">
      <w:pPr>
        <w:pStyle w:val="SC-Source"/>
        <w:rPr>
          <w:ins w:id="860" w:author="Nate Bachmeier [AWS-SA]" w:date="2023-04-30T13:53:00Z"/>
        </w:rPr>
      </w:pPr>
      <w:ins w:id="861" w:author="Nate Bachmeier [AWS-SA]" w:date="2023-04-30T13:53:00Z">
        <w:r>
          <w:t xml:space="preserve">              {</w:t>
        </w:r>
      </w:ins>
    </w:p>
    <w:p w14:paraId="45F7BEFB" w14:textId="77777777" w:rsidR="00C726B5" w:rsidRDefault="00C726B5" w:rsidP="00C726B5">
      <w:pPr>
        <w:pStyle w:val="SC-Source"/>
        <w:rPr>
          <w:ins w:id="862" w:author="Nate Bachmeier [AWS-SA]" w:date="2023-04-30T13:53:00Z"/>
        </w:rPr>
      </w:pPr>
      <w:ins w:id="863" w:author="Nate Bachmeier [AWS-SA]" w:date="2023-04-30T13:53:00Z">
        <w:r>
          <w:t xml:space="preserve">                "rshoulder": {</w:t>
        </w:r>
      </w:ins>
    </w:p>
    <w:p w14:paraId="4C66796D" w14:textId="66688378" w:rsidR="00C726B5" w:rsidRDefault="00C726B5" w:rsidP="00C726B5">
      <w:pPr>
        <w:pStyle w:val="SC-Source"/>
        <w:rPr>
          <w:ins w:id="864" w:author="Nate Bachmeier [AWS-SA]" w:date="2023-04-30T13:53:00Z"/>
        </w:rPr>
      </w:pPr>
      <w:ins w:id="865" w:author="Nate Bachmeier [AWS-SA]" w:date="2023-04-30T13:53:00Z">
        <w:r>
          <w:t xml:space="preserve">                  "visible": </w:t>
        </w:r>
      </w:ins>
      <w:ins w:id="866" w:author="Nate Bachmeier [AWS-SA]" w:date="2023-04-30T13:54:00Z">
        <w:r>
          <w:t>true</w:t>
        </w:r>
      </w:ins>
    </w:p>
    <w:p w14:paraId="124D2710" w14:textId="77777777" w:rsidR="00C726B5" w:rsidRDefault="00C726B5" w:rsidP="00C726B5">
      <w:pPr>
        <w:pStyle w:val="SC-Source"/>
        <w:rPr>
          <w:ins w:id="867" w:author="Nate Bachmeier [AWS-SA]" w:date="2023-04-30T13:53:00Z"/>
        </w:rPr>
      </w:pPr>
      <w:ins w:id="868" w:author="Nate Bachmeier [AWS-SA]" w:date="2023-04-30T13:53:00Z">
        <w:r>
          <w:t xml:space="preserve">                },</w:t>
        </w:r>
      </w:ins>
    </w:p>
    <w:p w14:paraId="1C3446EC" w14:textId="77777777" w:rsidR="00C726B5" w:rsidRDefault="00C726B5" w:rsidP="00C726B5">
      <w:pPr>
        <w:pStyle w:val="SC-Source"/>
        <w:rPr>
          <w:ins w:id="869" w:author="Nate Bachmeier [AWS-SA]" w:date="2023-04-30T13:54:00Z"/>
        </w:rPr>
      </w:pPr>
      <w:ins w:id="870" w:author="Nate Bachmeier [AWS-SA]" w:date="2023-04-30T13:53:00Z">
        <w:r>
          <w:t xml:space="preserve">                </w:t>
        </w:r>
      </w:ins>
      <w:ins w:id="871" w:author="Nate Bachmeier [AWS-SA]" w:date="2023-04-30T13:54:00Z">
        <w:r>
          <w:t>"identity": {</w:t>
        </w:r>
      </w:ins>
    </w:p>
    <w:p w14:paraId="1C91820F" w14:textId="2FE36439" w:rsidR="00C726B5" w:rsidRDefault="00C726B5" w:rsidP="00C726B5">
      <w:pPr>
        <w:pStyle w:val="SC-Source"/>
        <w:rPr>
          <w:ins w:id="872" w:author="Nate Bachmeier [AWS-SA]" w:date="2023-04-30T13:54:00Z"/>
        </w:rPr>
      </w:pPr>
      <w:ins w:id="873" w:author="Nate Bachmeier [AWS-SA]" w:date="2023-04-30T13:54:00Z">
        <w:r>
          <w:t xml:space="preserve">                  "person_id": </w:t>
        </w:r>
      </w:ins>
      <w:ins w:id="874" w:author="Nate Bachmeier [AWS-SA]" w:date="2023-04-30T14:03:00Z">
        <w:r w:rsidR="00430B4C">
          <w:t>0</w:t>
        </w:r>
      </w:ins>
    </w:p>
    <w:p w14:paraId="0EC80C8E" w14:textId="77777777" w:rsidR="00EC45C9" w:rsidRDefault="00EC45C9" w:rsidP="00EC45C9">
      <w:pPr>
        <w:pStyle w:val="SC-Source"/>
        <w:rPr>
          <w:ins w:id="875" w:author="Nate Bachmeier [AWS-SA]" w:date="2023-04-30T14:13:00Z"/>
        </w:rPr>
      </w:pPr>
      <w:ins w:id="876" w:author="Nate Bachmeier [AWS-SA]" w:date="2023-04-30T14:13:00Z">
        <w:r>
          <w:t xml:space="preserve">             }</w:t>
        </w:r>
      </w:ins>
    </w:p>
    <w:p w14:paraId="2B965CFC" w14:textId="77777777" w:rsidR="00EC45C9" w:rsidRDefault="00EC45C9" w:rsidP="00EC45C9">
      <w:pPr>
        <w:pStyle w:val="SC-Source"/>
        <w:rPr>
          <w:ins w:id="877" w:author="Nate Bachmeier [AWS-SA]" w:date="2023-04-30T14:13:00Z"/>
        </w:rPr>
      </w:pPr>
      <w:ins w:id="878" w:author="Nate Bachmeier [AWS-SA]" w:date="2023-04-30T14:13:00Z">
        <w:r>
          <w:t xml:space="preserve">            ]</w:t>
        </w:r>
      </w:ins>
    </w:p>
    <w:p w14:paraId="4279E845" w14:textId="77777777" w:rsidR="00EC45C9" w:rsidRDefault="00EC45C9" w:rsidP="00EC45C9">
      <w:pPr>
        <w:pStyle w:val="SC-Source"/>
        <w:rPr>
          <w:ins w:id="879" w:author="Nate Bachmeier [AWS-SA]" w:date="2023-04-30T14:13:00Z"/>
        </w:rPr>
      </w:pPr>
      <w:ins w:id="880" w:author="Nate Bachmeier [AWS-SA]" w:date="2023-04-30T14:13:00Z">
        <w:r>
          <w:t xml:space="preserve">          }</w:t>
        </w:r>
      </w:ins>
    </w:p>
    <w:p w14:paraId="59D065CC" w14:textId="77777777" w:rsidR="00EC45C9" w:rsidRDefault="00EC45C9" w:rsidP="00EC45C9">
      <w:pPr>
        <w:pStyle w:val="SC-Source"/>
        <w:rPr>
          <w:ins w:id="881" w:author="Nate Bachmeier [AWS-SA]" w:date="2023-04-30T14:13:00Z"/>
        </w:rPr>
      </w:pPr>
      <w:ins w:id="882" w:author="Nate Bachmeier [AWS-SA]" w:date="2023-04-30T14:13:00Z">
        <w:r>
          <w:t xml:space="preserve">        ]</w:t>
        </w:r>
      </w:ins>
    </w:p>
    <w:p w14:paraId="2ADE2EEF" w14:textId="77777777" w:rsidR="00EC45C9" w:rsidRDefault="00EC45C9" w:rsidP="00EC45C9">
      <w:pPr>
        <w:pStyle w:val="SC-Source"/>
        <w:rPr>
          <w:ins w:id="883" w:author="Nate Bachmeier [AWS-SA]" w:date="2023-04-30T14:13:00Z"/>
        </w:rPr>
      </w:pPr>
      <w:ins w:id="884" w:author="Nate Bachmeier [AWS-SA]" w:date="2023-04-30T14:13:00Z">
        <w:r>
          <w:t xml:space="preserve">      }</w:t>
        </w:r>
      </w:ins>
    </w:p>
    <w:p w14:paraId="28BB48EA" w14:textId="77777777" w:rsidR="00EC45C9" w:rsidRDefault="00EC45C9" w:rsidP="00EC45C9">
      <w:pPr>
        <w:pStyle w:val="SC-Source"/>
        <w:rPr>
          <w:ins w:id="885" w:author="Nate Bachmeier [AWS-SA]" w:date="2023-04-30T14:13:00Z"/>
        </w:rPr>
      </w:pPr>
      <w:ins w:id="886" w:author="Nate Bachmeier [AWS-SA]" w:date="2023-04-30T14:13:00Z">
        <w:r>
          <w:t xml:space="preserve">    }</w:t>
        </w:r>
      </w:ins>
    </w:p>
    <w:p w14:paraId="33E8F46D" w14:textId="77777777" w:rsidR="00EC45C9" w:rsidRDefault="00EC45C9" w:rsidP="00EC45C9">
      <w:pPr>
        <w:pStyle w:val="SC-Source"/>
        <w:rPr>
          <w:ins w:id="887" w:author="Nate Bachmeier [AWS-SA]" w:date="2023-04-30T14:13:00Z"/>
        </w:rPr>
      </w:pPr>
      <w:ins w:id="888" w:author="Nate Bachmeier [AWS-SA]" w:date="2023-04-30T14:13:00Z">
        <w:r>
          <w:t xml:space="preserve">  }</w:t>
        </w:r>
      </w:ins>
    </w:p>
    <w:p w14:paraId="3FC939EB" w14:textId="71F6E865" w:rsidR="00E64BB3" w:rsidDel="00C726B5" w:rsidRDefault="00E64BB3" w:rsidP="00EC45C9">
      <w:pPr>
        <w:ind w:firstLine="0"/>
        <w:rPr>
          <w:del w:id="889" w:author="Nate Bachmeier [AWS-SA]" w:date="2023-04-30T14:00:00Z"/>
        </w:rPr>
        <w:pPrChange w:id="890" w:author="Nate Bachmeier [AWS-SA]" w:date="2023-04-23T12:30:00Z">
          <w:pPr/>
        </w:pPrChange>
      </w:pPr>
      <w:del w:id="891" w:author="Nate Bachmeier [AWS-SA]" w:date="2023-04-23T12:30:00Z">
        <w:r w:rsidDel="002E682D">
          <w:lastRenderedPageBreak/>
          <w:delText>Lastly, a</w:delText>
        </w:r>
      </w:del>
      <w:del w:id="892" w:author="Nate Bachmeier [AWS-SA]" w:date="2023-04-30T14:00:00Z">
        <w:r w:rsidDel="00C726B5">
          <w:delText>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delText>
        </w:r>
      </w:del>
    </w:p>
    <w:p w14:paraId="667E8C59" w14:textId="22AFD5BA" w:rsidR="00104B25" w:rsidRPr="00B21582" w:rsidDel="00213AB2" w:rsidRDefault="00104B25" w:rsidP="00B21582">
      <w:pPr>
        <w:pStyle w:val="Caption"/>
        <w:ind w:firstLine="0"/>
        <w:rPr>
          <w:del w:id="893" w:author="Nate Bachmeier [AWS-SA]" w:date="2023-04-20T16:00:00Z"/>
          <w:b/>
          <w:bCs/>
          <w:i/>
        </w:rPr>
      </w:pPr>
      <w:bookmarkStart w:id="894" w:name="_Toc128255060"/>
      <w:bookmarkStart w:id="895" w:name="_Toc128302246"/>
      <w:del w:id="896"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894"/>
        <w:bookmarkEnd w:id="895"/>
      </w:del>
    </w:p>
    <w:p w14:paraId="07802253" w14:textId="21EEFAE5" w:rsidR="00104B25" w:rsidDel="00213AB2" w:rsidRDefault="00104B25" w:rsidP="00E16572">
      <w:pPr>
        <w:ind w:firstLine="0"/>
        <w:rPr>
          <w:del w:id="897" w:author="Nate Bachmeier [AWS-SA]" w:date="2023-04-20T16:00:00Z"/>
        </w:rPr>
      </w:pPr>
      <w:del w:id="898"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Default="001B38B1" w:rsidP="001B38B1">
      <w:pPr>
        <w:rPr>
          <w:ins w:id="899" w:author="Nate Bachmeier [AWS-SA]" w:date="2023-04-30T14:07:00Z"/>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002DEE43" w:rsidR="00D428D4" w:rsidRDefault="00EC45C9" w:rsidP="0021289B">
      <w:pPr>
        <w:rPr>
          <w:ins w:id="900" w:author="Nate Bachmeier [AWS-SA]" w:date="2023-04-30T15:25:00Z"/>
        </w:rPr>
      </w:pPr>
      <w:ins w:id="901" w:author="Nate Bachmeier [AWS-SA]" w:date="2023-04-30T14:07:00Z">
        <w:r>
          <w:t xml:space="preserve">Effectiveness is the degree to which something </w:t>
        </w:r>
      </w:ins>
      <w:ins w:id="902" w:author="Nate Bachmeier [AWS-SA]" w:date="2023-04-30T14:09:00Z">
        <w:r>
          <w:t>successfully produces</w:t>
        </w:r>
      </w:ins>
      <w:ins w:id="903" w:author="Nate Bachmeier [AWS-SA]" w:date="2023-04-30T14:07:00Z">
        <w:r>
          <w:t xml:space="preserve"> a</w:t>
        </w:r>
      </w:ins>
      <w:ins w:id="904" w:author="Nate Bachmeier [AWS-SA]" w:date="2023-04-30T14:08:00Z">
        <w:r>
          <w:t xml:space="preserve"> desired</w:t>
        </w:r>
      </w:ins>
      <w:customXmlInsRangeStart w:id="905" w:author="Nate Bachmeier [AWS-SA]" w:date="2023-04-30T14:09:00Z"/>
      <w:sdt>
        <w:sdtPr>
          <w:id w:val="336431202"/>
          <w:citation/>
        </w:sdtPr>
        <w:sdtContent>
          <w:customXmlInsRangeEnd w:id="905"/>
          <w:ins w:id="906" w:author="Nate Bachmeier [AWS-SA]" w:date="2023-04-30T14:09:00Z">
            <w:r>
              <w:fldChar w:fldCharType="begin"/>
            </w:r>
            <w:r>
              <w:instrText xml:space="preserve"> CITATION Oxf23 \l 1033 </w:instrText>
            </w:r>
          </w:ins>
          <w:r>
            <w:fldChar w:fldCharType="separate"/>
          </w:r>
          <w:r w:rsidR="001825BE">
            <w:rPr>
              <w:noProof/>
            </w:rPr>
            <w:t xml:space="preserve"> (Oxford, 2023)</w:t>
          </w:r>
          <w:ins w:id="907" w:author="Nate Bachmeier [AWS-SA]" w:date="2023-04-30T14:09:00Z">
            <w:r>
              <w:fldChar w:fldCharType="end"/>
            </w:r>
          </w:ins>
          <w:customXmlInsRangeStart w:id="908" w:author="Nate Bachmeier [AWS-SA]" w:date="2023-04-30T14:09:00Z"/>
        </w:sdtContent>
      </w:sdt>
      <w:customXmlInsRangeEnd w:id="908"/>
      <w:ins w:id="909" w:author="Nate Bachmeier [AWS-SA]" w:date="2023-04-30T14:08:00Z">
        <w:r>
          <w:t>.</w:t>
        </w:r>
      </w:ins>
      <w:ins w:id="910" w:author="Nate Bachmeier [AWS-SA]" w:date="2023-04-30T14:09:00Z">
        <w:r>
          <w:t xml:space="preserve"> This constructive research project </w:t>
        </w:r>
      </w:ins>
      <w:ins w:id="911" w:author="Nate Bachmeier [AWS-SA]" w:date="2023-04-30T14:10:00Z">
        <w:r>
          <w:t xml:space="preserve">can reliably extract metadata from video sequences and </w:t>
        </w:r>
      </w:ins>
      <w:ins w:id="912" w:author="Nate Bachmeier [AWS-SA]" w:date="2023-04-30T14:11:00Z">
        <w:r>
          <w:t>surface that information into a</w:t>
        </w:r>
      </w:ins>
      <w:ins w:id="913" w:author="Nate Bachmeier [AWS-SA]" w:date="2023-04-30T14:12:00Z">
        <w:r>
          <w:t>n</w:t>
        </w:r>
      </w:ins>
      <w:ins w:id="914" w:author="Nate Bachmeier [AWS-SA]" w:date="2023-04-30T14:11:00Z">
        <w:r>
          <w:t xml:space="preserve"> </w:t>
        </w:r>
      </w:ins>
      <w:ins w:id="915" w:author="Nate Bachmeier [AWS-SA]" w:date="2023-04-30T14:12:00Z">
        <w:r>
          <w:t xml:space="preserve">extensive </w:t>
        </w:r>
      </w:ins>
      <w:ins w:id="916" w:author="Nate Bachmeier [AWS-SA]" w:date="2023-04-30T14:11:00Z">
        <w:r>
          <w:t>schema.</w:t>
        </w:r>
      </w:ins>
      <w:ins w:id="917" w:author="Nate Bachmeier [AWS-SA]" w:date="2023-04-30T15:24:00Z">
        <w:r w:rsidR="00D428D4">
          <w:t xml:space="preserve"> </w:t>
        </w:r>
      </w:ins>
      <w:ins w:id="918" w:author="Nate Bachmeier [AWS-SA]" w:date="2023-04-30T15:27:00Z">
        <w:r w:rsidR="00D428D4">
          <w:t xml:space="preserve">The initial implementation scope focuses on </w:t>
        </w:r>
      </w:ins>
      <w:ins w:id="919" w:author="Nate Bachmeier [AWS-SA]" w:date="2023-04-30T15:28:00Z">
        <w:r w:rsidR="00D428D4">
          <w:t>human identification, tracking, and annotating capab</w:t>
        </w:r>
      </w:ins>
      <w:ins w:id="920" w:author="Nate Bachmeier [AWS-SA]" w:date="2023-04-30T15:29:00Z">
        <w:r w:rsidR="00D428D4">
          <w:t>ilities. Future research efforts can quickly extend the feature set to add do</w:t>
        </w:r>
      </w:ins>
      <w:ins w:id="921" w:author="Nate Bachmeier [AWS-SA]" w:date="2023-04-30T15:30:00Z">
        <w:r w:rsidR="00D428D4">
          <w:t>main-specific classification labels. For instance, an elderly care facility could include a fall</w:t>
        </w:r>
      </w:ins>
      <w:ins w:id="922" w:author="Nate Bachmeier [AWS-SA]" w:date="2023-04-30T15:31:00Z">
        <w:r w:rsidR="00D428D4">
          <w:t xml:space="preserve"> </w:t>
        </w:r>
      </w:ins>
      <w:ins w:id="923" w:author="Nate Bachmeier [AWS-SA]" w:date="2023-04-30T15:30:00Z">
        <w:r w:rsidR="00D428D4">
          <w:t>detection</w:t>
        </w:r>
      </w:ins>
      <w:ins w:id="924" w:author="Nate Bachmeier [AWS-SA]" w:date="2023-04-30T15:31:00Z">
        <w:r w:rsidR="00D428D4">
          <w:t xml:space="preserve"> algorithm powered by these foundational properties.</w:t>
        </w:r>
      </w:ins>
    </w:p>
    <w:p w14:paraId="679FC555" w14:textId="6B432F18" w:rsidR="00D428D4" w:rsidRPr="00D428D4" w:rsidRDefault="00D428D4" w:rsidP="0021289B">
      <w:pPr>
        <w:rPr>
          <w:rPrChange w:id="925" w:author="Nate Bachmeier [AWS-SA]" w:date="2023-04-30T15:20:00Z">
            <w:rPr>
              <w:i/>
              <w:iCs/>
            </w:rPr>
          </w:rPrChange>
        </w:rPr>
      </w:pPr>
      <w:ins w:id="926" w:author="Nate Bachmeier [AWS-SA]" w:date="2023-04-30T15:09:00Z">
        <w:r>
          <w:t xml:space="preserve">It utilizes a loosely coupled </w:t>
        </w:r>
      </w:ins>
      <w:ins w:id="927" w:author="Nate Bachmeier [AWS-SA]" w:date="2023-04-30T14:12:00Z">
        <w:r w:rsidR="00EC45C9">
          <w:t xml:space="preserve">analytics pipeline </w:t>
        </w:r>
      </w:ins>
      <w:ins w:id="928" w:author="Nate Bachmeier [AWS-SA]" w:date="2023-04-30T15:09:00Z">
        <w:r>
          <w:t xml:space="preserve">that first identifies the </w:t>
        </w:r>
      </w:ins>
      <w:ins w:id="929" w:author="Nate Bachmeier [AWS-SA]" w:date="2023-04-30T15:10:00Z">
        <w:r>
          <w:t xml:space="preserve">humans and their skeletal positions within frames using </w:t>
        </w:r>
      </w:ins>
      <w:ins w:id="930" w:author="Nate Bachmeier [AWS-SA]" w:date="2023-04-30T14:12:00Z">
        <w:r w:rsidR="00EC45C9">
          <w:t>the Open</w:t>
        </w:r>
      </w:ins>
      <w:ins w:id="931" w:author="Nate Bachmeier [AWS-SA]" w:date="2023-04-30T14:13:00Z">
        <w:r w:rsidR="00EC45C9">
          <w:t xml:space="preserve">Pose </w:t>
        </w:r>
      </w:ins>
      <w:ins w:id="932" w:author="Nate Bachmeier [AWS-SA]" w:date="2023-04-30T14:14:00Z">
        <w:r w:rsidR="00EC45C9">
          <w:t>framework</w:t>
        </w:r>
      </w:ins>
      <w:ins w:id="933" w:author="Nate Bachmeier [AWS-SA]" w:date="2023-04-30T14:15:00Z">
        <w:r w:rsidR="00EC45C9">
          <w:t xml:space="preserve">. Next, a custom Movement Tracker </w:t>
        </w:r>
      </w:ins>
      <w:ins w:id="934" w:author="Nate Bachmeier [AWS-SA]" w:date="2023-04-30T14:16:00Z">
        <w:r w:rsidR="00EC45C9">
          <w:t xml:space="preserve">reliably </w:t>
        </w:r>
      </w:ins>
      <w:ins w:id="935" w:author="Nate Bachmeier [AWS-SA]" w:date="2023-04-30T14:17:00Z">
        <w:r w:rsidR="00EC45C9">
          <w:t xml:space="preserve">determines the motion sequence for each person across the sampled clip. Third, </w:t>
        </w:r>
      </w:ins>
      <w:ins w:id="936" w:author="Nate Bachmeier [AWS-SA]" w:date="2023-04-30T14:18:00Z">
        <w:r w:rsidR="00EC45C9">
          <w:t>Amazon Rekognition further annotates those frames and e</w:t>
        </w:r>
      </w:ins>
      <w:ins w:id="937" w:author="Nate Bachmeier [AWS-SA]" w:date="2023-04-30T14:19:00Z">
        <w:r w:rsidR="00EC45C9">
          <w:t xml:space="preserve">ach person’s </w:t>
        </w:r>
      </w:ins>
      <w:ins w:id="938" w:author="Nate Bachmeier [AWS-SA]" w:date="2023-04-30T14:18:00Z">
        <w:r w:rsidR="00EC45C9">
          <w:t>bounding boxes with object detection.</w:t>
        </w:r>
      </w:ins>
      <w:ins w:id="939" w:author="Nate Bachmeier [AWS-SA]" w:date="2023-04-30T15:24:00Z">
        <w:r>
          <w:t xml:space="preserve"> </w:t>
        </w:r>
      </w:ins>
      <w:ins w:id="940" w:author="Nate Bachmeier [AWS-SA]" w:date="2023-04-30T15:23:00Z">
        <w:r>
          <w:t xml:space="preserve"> </w:t>
        </w:r>
      </w:ins>
      <w:ins w:id="941" w:author="Nate Bachmeier [AWS-SA]" w:date="2023-04-30T15:11:00Z">
        <w:r>
          <w:t xml:space="preserve">The amalgamation of these </w:t>
        </w:r>
      </w:ins>
      <w:ins w:id="942" w:author="Nate Bachmeier [AWS-SA]" w:date="2023-04-30T15:10:00Z">
        <w:r>
          <w:t xml:space="preserve">capabilities </w:t>
        </w:r>
      </w:ins>
      <w:ins w:id="943" w:author="Nate Bachmeier [AWS-SA]" w:date="2023-04-30T15:11:00Z">
        <w:r>
          <w:t>provide</w:t>
        </w:r>
      </w:ins>
      <w:ins w:id="944" w:author="Nate Bachmeier [AWS-SA]" w:date="2023-04-30T15:12:00Z">
        <w:r>
          <w:t>s greater predictive power than any single component.</w:t>
        </w:r>
      </w:ins>
      <w:ins w:id="945" w:author="Nate Bachmeier [AWS-SA]" w:date="2023-04-30T15:14:00Z">
        <w:r>
          <w:t xml:space="preserve"> </w:t>
        </w:r>
      </w:ins>
      <w:ins w:id="946" w:author="Nate Bachmeier [AWS-SA]" w:date="2023-04-30T15:13:00Z">
        <w:r>
          <w:t xml:space="preserve">For example, </w:t>
        </w:r>
        <w:r>
          <w:t>the OpenPose framework offers a foundational ability to extract skeletal positions from a 2-D frame.</w:t>
        </w:r>
        <w:r>
          <w:t xml:space="preserve"> This information is sufficient for differentiating core movements</w:t>
        </w:r>
      </w:ins>
      <w:ins w:id="947" w:author="Nate Bachmeier [AWS-SA]" w:date="2023-04-30T15:14:00Z">
        <w:r>
          <w:t xml:space="preserve"> such as walking, throwing, sitting, and eating. However, </w:t>
        </w:r>
      </w:ins>
      <w:ins w:id="948" w:author="Nate Bachmeier [AWS-SA]" w:date="2023-04-30T15:15:00Z">
        <w:r>
          <w:t xml:space="preserve">predicting many derived activities from only skeletal movements is challenging. For instance, </w:t>
        </w:r>
        <w:r>
          <w:rPr>
            <w:i/>
            <w:iCs/>
          </w:rPr>
          <w:t>playing cello</w:t>
        </w:r>
        <w:r>
          <w:t xml:space="preserve"> and </w:t>
        </w:r>
        <w:r>
          <w:rPr>
            <w:i/>
            <w:iCs/>
          </w:rPr>
          <w:t xml:space="preserve">playing clarinet </w:t>
        </w:r>
      </w:ins>
      <w:ins w:id="949" w:author="Nate Bachmeier [AWS-SA]" w:date="2023-04-30T15:16:00Z">
        <w:r>
          <w:t>have similar action sequences due to sharing a</w:t>
        </w:r>
      </w:ins>
      <w:ins w:id="950" w:author="Nate Bachmeier [AWS-SA]" w:date="2023-04-30T15:17:00Z">
        <w:r>
          <w:t xml:space="preserve"> parent activity (</w:t>
        </w:r>
        <w:r>
          <w:rPr>
            <w:i/>
            <w:iCs/>
          </w:rPr>
          <w:t>playing an instrument</w:t>
        </w:r>
        <w:r>
          <w:t xml:space="preserve">). Similarly, object detection can predict </w:t>
        </w:r>
      </w:ins>
      <w:ins w:id="951" w:author="Nate Bachmeier [AWS-SA]" w:date="2023-04-30T15:18:00Z">
        <w:r>
          <w:t xml:space="preserve">that a cello is within the player’s bounding box but </w:t>
        </w:r>
      </w:ins>
      <w:ins w:id="952" w:author="Nate Bachmeier [AWS-SA]" w:date="2023-04-30T15:19:00Z">
        <w:r>
          <w:t xml:space="preserve">cannot decern if it’s in use. This analytic pipeline successfully </w:t>
        </w:r>
      </w:ins>
      <w:ins w:id="953" w:author="Nate Bachmeier [AWS-SA]" w:date="2023-04-30T15:21:00Z">
        <w:r>
          <w:t xml:space="preserve">composites </w:t>
        </w:r>
      </w:ins>
      <w:ins w:id="954" w:author="Nate Bachmeier [AWS-SA]" w:date="2023-04-30T15:20:00Z">
        <w:r>
          <w:t xml:space="preserve">that the person is </w:t>
        </w:r>
        <w:r w:rsidRPr="00D428D4">
          <w:rPr>
            <w:i/>
            <w:iCs/>
            <w:rPrChange w:id="955" w:author="Nate Bachmeier [AWS-SA]" w:date="2023-04-30T15:20:00Z">
              <w:rPr/>
            </w:rPrChange>
          </w:rPr>
          <w:t>playing an instrument</w:t>
        </w:r>
        <w:r>
          <w:t xml:space="preserve"> </w:t>
        </w:r>
      </w:ins>
      <w:ins w:id="956" w:author="Nate Bachmeier [AWS-SA]" w:date="2023-04-30T15:36:00Z">
        <w:r>
          <w:t>(see Figure 35)</w:t>
        </w:r>
        <w:r>
          <w:t xml:space="preserve"> </w:t>
        </w:r>
      </w:ins>
      <w:ins w:id="957" w:author="Nate Bachmeier [AWS-SA]" w:date="2023-04-30T15:20:00Z">
        <w:r w:rsidRPr="00D428D4">
          <w:rPr>
            <w:rPrChange w:id="958" w:author="Nate Bachmeier [AWS-SA]" w:date="2023-04-30T15:20:00Z">
              <w:rPr>
                <w:i/>
                <w:iCs/>
              </w:rPr>
            </w:rPrChange>
          </w:rPr>
          <w:t>and</w:t>
        </w:r>
        <w:r>
          <w:rPr>
            <w:i/>
            <w:iCs/>
          </w:rPr>
          <w:t xml:space="preserve"> the instrument is a cello</w:t>
        </w:r>
      </w:ins>
      <w:ins w:id="959" w:author="Nate Bachmeier [AWS-SA]" w:date="2023-04-30T15:36:00Z">
        <w:r>
          <w:rPr>
            <w:i/>
            <w:iCs/>
          </w:rPr>
          <w:t xml:space="preserve"> </w:t>
        </w:r>
        <w:r w:rsidRPr="00D428D4">
          <w:rPr>
            <w:rPrChange w:id="960" w:author="Nate Bachmeier [AWS-SA]" w:date="2023-04-30T15:36:00Z">
              <w:rPr>
                <w:i/>
                <w:iCs/>
              </w:rPr>
            </w:rPrChange>
          </w:rPr>
          <w:t>(</w:t>
        </w:r>
        <w:r>
          <w:t>see Figure 36)</w:t>
        </w:r>
      </w:ins>
      <w:ins w:id="961" w:author="Nate Bachmeier [AWS-SA]" w:date="2023-04-30T15:21:00Z">
        <w:r>
          <w:t>.</w:t>
        </w:r>
      </w:ins>
    </w:p>
    <w:p w14:paraId="3AC7BFA7" w14:textId="60E83171" w:rsidR="00FD62B7" w:rsidDel="00D428D4" w:rsidRDefault="00FD62B7" w:rsidP="001B38B1">
      <w:pPr>
        <w:rPr>
          <w:del w:id="962" w:author="Nate Bachmeier [AWS-SA]" w:date="2023-04-30T15:21:00Z"/>
        </w:rPr>
      </w:pPr>
      <w:del w:id="963" w:author="Nate Bachmeier [AWS-SA]" w:date="2023-04-30T15:12:00Z">
        <w:r w:rsidDel="00D428D4">
          <w:lastRenderedPageBreak/>
          <w:delText>T</w:delText>
        </w:r>
      </w:del>
      <w:del w:id="964" w:author="Nate Bachmeier [AWS-SA]" w:date="2023-04-30T15:21:00Z">
        <w:r w:rsidDel="00D428D4">
          <w:delText xml:space="preserve">he OpenPose framework offers a foundational capability to extract skeletal positions from a 2-D frame. This constructive design research project </w:delText>
        </w:r>
        <w:r w:rsidR="00D25DC1" w:rsidDel="00D428D4">
          <w:delText xml:space="preserve">leveraged this library’s output to differentiate core movements like walking, throwing, sitting, and eating. It also integrates an object detection service to provide a rich context overlay of derived information. These features enable automation </w:delText>
        </w:r>
        <w:r w:rsidDel="00D428D4">
          <w:delText xml:space="preserve">to </w:delText>
        </w:r>
        <w:r w:rsidR="00D25DC1" w:rsidDel="00D428D4">
          <w:delText xml:space="preserve">monitor and predict </w:delText>
        </w:r>
        <w:r w:rsidDel="00D428D4">
          <w:delText xml:space="preserve">human activity movements across multiple subsequent images. It can classify those sequences into coarse behavioral categories, not necessarily </w:delText>
        </w:r>
        <w:r w:rsidR="00DF503B" w:rsidDel="00D428D4">
          <w:delText xml:space="preserve">kinetic </w:delText>
        </w:r>
        <w:r w:rsidDel="00D428D4">
          <w:delText xml:space="preserve">seven hundred labels. For instance, </w:delText>
        </w:r>
        <w:r w:rsidRPr="00B21582" w:rsidDel="00D428D4">
          <w:rPr>
            <w:i/>
            <w:iCs/>
          </w:rPr>
          <w:delText>playing cello</w:delText>
        </w:r>
        <w:r w:rsidDel="00D428D4">
          <w:delText xml:space="preserve"> and </w:delText>
        </w:r>
        <w:r w:rsidRPr="00B21582" w:rsidDel="00D428D4">
          <w:rPr>
            <w:i/>
            <w:iCs/>
          </w:rPr>
          <w:delText>playing clarinet</w:delText>
        </w:r>
        <w:r w:rsidDel="00D428D4">
          <w:delText xml:space="preserve"> are distinct labels. However, the actor is typically sitting in a chair and only moving their hands slightly. Likewise, the movement similarity score for </w:delText>
        </w:r>
        <w:r w:rsidRPr="00B21582" w:rsidDel="00D428D4">
          <w:rPr>
            <w:i/>
            <w:iCs/>
          </w:rPr>
          <w:delText>eating donuts</w:delText>
        </w:r>
        <w:r w:rsidDel="00D428D4">
          <w:delText xml:space="preserve"> and </w:delText>
        </w:r>
        <w:r w:rsidRPr="00B21582" w:rsidDel="00D428D4">
          <w:rPr>
            <w:i/>
            <w:iCs/>
          </w:rPr>
          <w:delText>playing the flute</w:delText>
        </w:r>
        <w:r w:rsidDel="00D428D4">
          <w:delText xml:space="preserve"> was too close to distinguish for many videos.</w:delText>
        </w:r>
      </w:del>
    </w:p>
    <w:p w14:paraId="615A42F8" w14:textId="35800F26" w:rsidR="00BC12DE" w:rsidRDefault="00BC12DE" w:rsidP="00BC12DE">
      <w:pPr>
        <w:pStyle w:val="Caption"/>
        <w:ind w:firstLine="0"/>
        <w:rPr>
          <w:i/>
          <w:iCs w:val="0"/>
        </w:rPr>
      </w:pPr>
      <w:bookmarkStart w:id="965" w:name="_Toc128255061"/>
      <w:bookmarkStart w:id="966"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965"/>
      <w:bookmarkEnd w:id="966"/>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3CAC4D84" w14:textId="78B8E24F" w:rsidR="00D428D4" w:rsidRDefault="00D428D4" w:rsidP="001B38B1">
      <w:pPr>
        <w:rPr>
          <w:ins w:id="967" w:author="Nate Bachmeier [AWS-SA]" w:date="2023-04-30T15:35:00Z"/>
        </w:rPr>
      </w:pPr>
      <w:ins w:id="968" w:author="Nate Bachmeier [AWS-SA]" w:date="2023-04-30T15:37:00Z">
        <w:r>
          <w:t xml:space="preserve">The previous figure </w:t>
        </w:r>
      </w:ins>
      <w:ins w:id="969" w:author="Nate Bachmeier [AWS-SA]" w:date="2023-04-30T15:34:00Z">
        <w:r>
          <w:t>i</w:t>
        </w:r>
      </w:ins>
      <w:ins w:id="970" w:author="Nate Bachmeier [AWS-SA]" w:date="2023-04-30T15:35:00Z">
        <w:r>
          <w:t>llustrates</w:t>
        </w:r>
      </w:ins>
      <w:ins w:id="971" w:author="Nate Bachmeier [AWS-SA]" w:date="2023-04-30T15:34:00Z">
        <w:r>
          <w:t xml:space="preserve"> the results from OpenPose and contains the predicted skeleton of the cello player. </w:t>
        </w:r>
      </w:ins>
      <w:ins w:id="972" w:author="Nate Bachmeier [AWS-SA]" w:date="2023-04-30T15:37:00Z">
        <w:r>
          <w:t>Similarly, the predictive labels from Amazon Rekognition are available in the proceeding figure</w:t>
        </w:r>
      </w:ins>
      <w:ins w:id="973" w:author="Nate Bachmeier [AWS-SA]" w:date="2023-04-30T15:40:00Z">
        <w:r>
          <w:t xml:space="preserve"> with clues that this is an Adult, Performer, Musical instrument, Cello, </w:t>
        </w:r>
      </w:ins>
      <w:ins w:id="974" w:author="Nate Bachmeier [AWS-SA]" w:date="2023-04-30T15:41:00Z">
        <w:r>
          <w:t xml:space="preserve">Person, and Solo Performance. </w:t>
        </w:r>
      </w:ins>
      <w:ins w:id="975" w:author="Nate Bachmeier [AWS-SA]" w:date="2023-04-30T15:43:00Z">
        <w:r>
          <w:t xml:space="preserve">Policy </w:t>
        </w:r>
      </w:ins>
      <w:ins w:id="976" w:author="Nate Bachmeier [AWS-SA]" w:date="2023-04-30T15:42:00Z">
        <w:r>
          <w:t xml:space="preserve">engineers can quickly and consistently </w:t>
        </w:r>
      </w:ins>
      <w:ins w:id="977" w:author="Nate Bachmeier [AWS-SA]" w:date="2023-04-30T15:43:00Z">
        <w:r>
          <w:t>utilize this information for automated reasoning syste</w:t>
        </w:r>
      </w:ins>
      <w:ins w:id="978" w:author="Nate Bachmeier [AWS-SA]" w:date="2023-04-30T15:44:00Z">
        <w:r>
          <w:t xml:space="preserve">ms. Suppose </w:t>
        </w:r>
      </w:ins>
      <w:ins w:id="979" w:author="Nate Bachmeier [AWS-SA]" w:date="2023-04-30T15:45:00Z">
        <w:r>
          <w:t>a</w:t>
        </w:r>
      </w:ins>
      <w:ins w:id="980" w:author="Nate Bachmeier [AWS-SA]" w:date="2023-04-30T15:44:00Z">
        <w:r>
          <w:t xml:space="preserve"> special needs </w:t>
        </w:r>
      </w:ins>
      <w:ins w:id="981" w:author="Nate Bachmeier [AWS-SA]" w:date="2023-04-30T15:45:00Z">
        <w:r>
          <w:t xml:space="preserve">facility has children and adult patients. In that case, policies could exist to </w:t>
        </w:r>
      </w:ins>
      <w:ins w:id="982" w:author="Nate Bachmeier [AWS-SA]" w:date="2023-04-30T15:46:00Z">
        <w:r>
          <w:t xml:space="preserve">flag children drinking beer as requiring remediation but permit the adults. </w:t>
        </w:r>
      </w:ins>
      <w:ins w:id="983" w:author="Nate Bachmeier [AWS-SA]" w:date="2023-04-30T15:53:00Z">
        <w:r>
          <w:t>S</w:t>
        </w:r>
      </w:ins>
      <w:ins w:id="984" w:author="Nate Bachmeier [AWS-SA]" w:date="2023-04-30T15:48:00Z">
        <w:r>
          <w:t xml:space="preserve">ystems engineers </w:t>
        </w:r>
      </w:ins>
      <w:ins w:id="985" w:author="Nate Bachmeier [AWS-SA]" w:date="2023-04-30T15:49:00Z">
        <w:r>
          <w:t xml:space="preserve">could </w:t>
        </w:r>
      </w:ins>
      <w:ins w:id="986" w:author="Nate Bachmeier [AWS-SA]" w:date="2023-04-30T15:48:00Z">
        <w:r>
          <w:t xml:space="preserve">codify </w:t>
        </w:r>
      </w:ins>
      <w:ins w:id="987" w:author="Nate Bachmeier [AWS-SA]" w:date="2023-04-30T15:50:00Z">
        <w:r>
          <w:t xml:space="preserve">the </w:t>
        </w:r>
      </w:ins>
      <w:ins w:id="988" w:author="Nate Bachmeier [AWS-SA]" w:date="2023-04-30T15:49:00Z">
        <w:r>
          <w:t>policy</w:t>
        </w:r>
      </w:ins>
      <w:ins w:id="989" w:author="Nate Bachmeier [AWS-SA]" w:date="2023-04-30T15:48:00Z">
        <w:r>
          <w:t xml:space="preserve"> requirements</w:t>
        </w:r>
      </w:ins>
      <w:ins w:id="990" w:author="Nate Bachmeier [AWS-SA]" w:date="2023-04-30T15:49:00Z">
        <w:r>
          <w:t xml:space="preserve"> into the GraphQL analysis schema</w:t>
        </w:r>
      </w:ins>
      <w:ins w:id="991" w:author="Nate Bachmeier [AWS-SA]" w:date="2023-04-30T15:51:00Z">
        <w:r>
          <w:t xml:space="preserve"> as the</w:t>
        </w:r>
      </w:ins>
      <w:ins w:id="992" w:author="Nate Bachmeier [AWS-SA]" w:date="2023-04-30T15:49:00Z">
        <w:r>
          <w:t xml:space="preserve"> </w:t>
        </w:r>
        <w:r>
          <w:rPr>
            <w:i/>
            <w:iCs/>
          </w:rPr>
          <w:t>underage_drinking</w:t>
        </w:r>
        <w:r>
          <w:t xml:space="preserve"> flag.</w:t>
        </w:r>
      </w:ins>
      <w:ins w:id="993" w:author="Nate Bachmeier [AWS-SA]" w:date="2023-04-30T15:50:00Z">
        <w:r>
          <w:t xml:space="preserve"> </w:t>
        </w:r>
      </w:ins>
      <w:ins w:id="994" w:author="Nate Bachmeier [AWS-SA]" w:date="2023-04-30T15:51:00Z">
        <w:r>
          <w:t xml:space="preserve">Recursively, </w:t>
        </w:r>
      </w:ins>
      <w:ins w:id="995" w:author="Nate Bachmeier [AWS-SA]" w:date="2023-04-30T15:52:00Z">
        <w:r>
          <w:t>the drinking flag can integrate into more sophisticated policies</w:t>
        </w:r>
      </w:ins>
      <w:ins w:id="996" w:author="Nate Bachmeier [AWS-SA]" w:date="2023-04-30T15:53:00Z">
        <w:r>
          <w:t xml:space="preserve">. Ultimately, this means that the system can inherently </w:t>
        </w:r>
      </w:ins>
      <w:ins w:id="997" w:author="Nate Bachmeier [AWS-SA]" w:date="2023-04-30T15:54:00Z">
        <w:r>
          <w:t>predict many characteristics of video</w:t>
        </w:r>
      </w:ins>
      <w:ins w:id="998" w:author="Nate Bachmeier [AWS-SA]" w:date="2023-04-30T15:56:00Z">
        <w:r w:rsidR="002C0C81">
          <w:t xml:space="preserve"> clips</w:t>
        </w:r>
      </w:ins>
      <w:ins w:id="999" w:author="Nate Bachmeier [AWS-SA]" w:date="2023-04-30T15:54:00Z">
        <w:r>
          <w:t xml:space="preserve">, and it’s a straightforward process to </w:t>
        </w:r>
      </w:ins>
      <w:ins w:id="1000" w:author="Nate Bachmeier [AWS-SA]" w:date="2023-04-30T15:55:00Z">
        <w:r>
          <w:t>extend the schema to incorporate additional domain-specific detections.</w:t>
        </w:r>
      </w:ins>
    </w:p>
    <w:p w14:paraId="33050E43" w14:textId="100D64D6" w:rsidR="00D428D4" w:rsidRDefault="00D428D4" w:rsidP="00D428D4">
      <w:pPr>
        <w:pStyle w:val="Caption"/>
        <w:ind w:firstLine="0"/>
        <w:rPr>
          <w:moveTo w:id="1001" w:author="Nate Bachmeier [AWS-SA]" w:date="2023-04-30T15:35:00Z"/>
          <w:i/>
          <w:iCs w:val="0"/>
        </w:rPr>
      </w:pPr>
      <w:moveToRangeStart w:id="1002" w:author="Nate Bachmeier [AWS-SA]" w:date="2023-04-30T15:35:00Z" w:name="move133761340"/>
      <w:moveTo w:id="1003" w:author="Nate Bachmeier [AWS-SA]" w:date="2023-04-30T15:35:00Z">
        <w:r w:rsidRPr="00462221">
          <w:rPr>
            <w:b/>
            <w:bCs/>
          </w:rPr>
          <w:lastRenderedPageBreak/>
          <w:t xml:space="preserve">Figure </w:t>
        </w:r>
        <w:r>
          <w:rPr>
            <w:b/>
            <w:bCs/>
          </w:rPr>
          <w:t>3</w:t>
        </w:r>
        <w:del w:id="1004" w:author="Nate Bachmeier [AWS-SA]" w:date="2023-04-30T15:35:00Z">
          <w:r w:rsidDel="00D428D4">
            <w:rPr>
              <w:b/>
              <w:bCs/>
            </w:rPr>
            <w:delText>7</w:delText>
          </w:r>
        </w:del>
      </w:moveTo>
      <w:ins w:id="1005" w:author="Nate Bachmeier [AWS-SA]" w:date="2023-04-30T15:35:00Z">
        <w:r>
          <w:rPr>
            <w:b/>
            <w:bCs/>
          </w:rPr>
          <w:t>6</w:t>
        </w:r>
      </w:ins>
      <w:moveTo w:id="1006" w:author="Nate Bachmeier [AWS-SA]" w:date="2023-04-30T15:35:00Z">
        <w:r>
          <w:rPr>
            <w:b/>
            <w:bCs/>
          </w:rPr>
          <w:br/>
        </w:r>
        <w:r>
          <w:rPr>
            <w:i/>
            <w:iCs w:val="0"/>
          </w:rPr>
          <w:t>Cello with l</w:t>
        </w:r>
        <w:r w:rsidRPr="00462221">
          <w:rPr>
            <w:i/>
            <w:iCs w:val="0"/>
          </w:rPr>
          <w:t>abel annotations</w:t>
        </w:r>
      </w:moveTo>
    </w:p>
    <w:p w14:paraId="6400F515" w14:textId="77777777" w:rsidR="00D428D4" w:rsidRPr="00FD62B7" w:rsidDel="00D428D4" w:rsidRDefault="00D428D4" w:rsidP="00D428D4">
      <w:pPr>
        <w:ind w:firstLine="0"/>
        <w:rPr>
          <w:del w:id="1007" w:author="Nate Bachmeier [AWS-SA]" w:date="2023-04-30T15:44:00Z"/>
          <w:moveTo w:id="1008" w:author="Nate Bachmeier [AWS-SA]" w:date="2023-04-30T15:35:00Z"/>
        </w:rPr>
      </w:pPr>
      <w:moveTo w:id="1009" w:author="Nate Bachmeier [AWS-SA]" w:date="2023-04-30T15:35:00Z">
        <w:r w:rsidRPr="00DE5599">
          <w:rPr>
            <w:noProof/>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3"/>
                      <a:stretch>
                        <a:fillRect/>
                      </a:stretch>
                    </pic:blipFill>
                    <pic:spPr>
                      <a:xfrm>
                        <a:off x="0" y="0"/>
                        <a:ext cx="5943600" cy="3006090"/>
                      </a:xfrm>
                      <a:prstGeom prst="rect">
                        <a:avLst/>
                      </a:prstGeom>
                    </pic:spPr>
                  </pic:pic>
                </a:graphicData>
              </a:graphic>
            </wp:inline>
          </w:drawing>
        </w:r>
      </w:moveTo>
    </w:p>
    <w:moveToRangeEnd w:id="1002"/>
    <w:p w14:paraId="4376C8D8" w14:textId="77777777" w:rsidR="00D428D4" w:rsidRDefault="00D428D4" w:rsidP="00D428D4">
      <w:pPr>
        <w:ind w:firstLine="0"/>
        <w:rPr>
          <w:ins w:id="1010" w:author="Nate Bachmeier [AWS-SA]" w:date="2023-04-30T15:32:00Z"/>
        </w:rPr>
        <w:pPrChange w:id="1011" w:author="Nate Bachmeier [AWS-SA]" w:date="2023-04-30T15:44:00Z">
          <w:pPr/>
        </w:pPrChange>
      </w:pPr>
    </w:p>
    <w:p w14:paraId="5F873B18" w14:textId="6DF5FC67" w:rsidR="00303605" w:rsidRDefault="00FD62B7" w:rsidP="001B38B1">
      <w:pPr>
        <w:rPr>
          <w:ins w:id="1012" w:author="Nate Bachmeier [AWS-SA]" w:date="2023-04-30T16:32:00Z"/>
        </w:rPr>
      </w:pPr>
      <w:r>
        <w:t xml:space="preserve">Using full-body skeletal monitoring is also insufficient for several kinetic-700 action types. For instance, </w:t>
      </w:r>
      <w:ins w:id="1013" w:author="Nate Bachmeier [AWS-SA]" w:date="2023-04-30T16:29:00Z">
        <w:r w:rsidR="00303605">
          <w:t xml:space="preserve">numerous </w:t>
        </w:r>
      </w:ins>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OpenPose not to detect other body parts and return a </w:t>
      </w:r>
      <w:del w:id="1014" w:author="Nate Bachmeier [AWS-SA]" w:date="2023-04-20T13:38:00Z">
        <w:r w:rsidR="003F00CE" w:rsidDel="00F75FDE">
          <w:delText>low-</w:delText>
        </w:r>
        <w:r w:rsidR="00F948E5" w:rsidDel="00F75FDE">
          <w:delText>confidence</w:delText>
        </w:r>
      </w:del>
      <w:ins w:id="1015" w:author="Nate Bachmeier [AWS-SA]" w:date="2023-04-20T13:38:00Z">
        <w:r w:rsidR="00F75FDE">
          <w:t>low</w:t>
        </w:r>
      </w:ins>
      <w:ins w:id="1016" w:author="Nate Bachmeier [AWS-SA]" w:date="2023-04-30T16:27:00Z">
        <w:r w:rsidR="00303605">
          <w:t>-</w:t>
        </w:r>
      </w:ins>
      <w:ins w:id="1017" w:author="Nate Bachmeier [AWS-SA]" w:date="2023-04-20T13:38:00Z">
        <w:r w:rsidR="00F75FDE">
          <w:t>confidence</w:t>
        </w:r>
      </w:ins>
      <w:r>
        <w:t xml:space="preserve"> 25x3 position matrix. Carnegie Mellon’s team has addressed this situation with two purpose-built models for faces and hands</w:t>
      </w:r>
      <w:r w:rsidR="003F00CE">
        <w:t xml:space="preserve"> (Hidalgo et al., 2019)</w:t>
      </w:r>
      <w:r>
        <w:t xml:space="preserve">. </w:t>
      </w:r>
      <w:ins w:id="1018" w:author="Nate Bachmeier [AWS-SA]" w:date="2023-04-30T16:31:00Z">
        <w:r w:rsidR="00303605">
          <w:t xml:space="preserve">The analytics pipeline could introduce a classification step to visible body type (e.g., whole body, hands-only, face-only) based on preliminary investigations. This detection could inform the system how to </w:t>
        </w:r>
      </w:ins>
      <w:ins w:id="1019" w:author="Nate Bachmeier [AWS-SA]" w:date="2023-04-30T16:32:00Z">
        <w:r w:rsidR="00303605">
          <w:t>parse skeletal metadata correctly. However, a detailed analysis of this property is outside the research’s scope.</w:t>
        </w:r>
      </w:ins>
    </w:p>
    <w:p w14:paraId="09A53591" w14:textId="1489302B" w:rsidR="00FD62B7" w:rsidRDefault="00303605" w:rsidP="00303605">
      <w:ins w:id="1020" w:author="Nate Bachmeier [AWS-SA]" w:date="2023-04-30T16:32:00Z">
        <w:r>
          <w:t>Another set of challenges arise</w:t>
        </w:r>
      </w:ins>
      <w:ins w:id="1021" w:author="Nate Bachmeier [AWS-SA]" w:date="2023-04-30T16:33:00Z">
        <w:r>
          <w:t>s</w:t>
        </w:r>
      </w:ins>
      <w:ins w:id="1022" w:author="Nate Bachmeier [AWS-SA]" w:date="2023-04-30T16:32:00Z">
        <w:r>
          <w:t xml:space="preserve"> with </w:t>
        </w:r>
      </w:ins>
      <w:del w:id="1023" w:author="Nate Bachmeier [AWS-SA]" w:date="2023-04-30T16:33:00Z">
        <w:r w:rsidR="00FD62B7" w:rsidDel="00303605">
          <w:delText xml:space="preserve">The research examined these features briefly and found them inconsistent with arbitrary video feeds. These challenges were more pronounced in </w:delText>
        </w:r>
      </w:del>
      <w:r w:rsidR="00FD62B7">
        <w:t xml:space="preserve">low-resolution </w:t>
      </w:r>
      <w:del w:id="1024" w:author="Nate Bachmeier [AWS-SA]" w:date="2023-04-30T16:33:00Z">
        <w:r w:rsidR="00FD62B7" w:rsidDel="00303605">
          <w:delText xml:space="preserve">cellphone </w:delText>
        </w:r>
      </w:del>
      <w:ins w:id="1025" w:author="Nate Bachmeier [AWS-SA]" w:date="2023-04-30T16:33:00Z">
        <w:r>
          <w:t>mobile phone</w:t>
        </w:r>
        <w:r>
          <w:t xml:space="preserve"> </w:t>
        </w:r>
      </w:ins>
      <w:r w:rsidR="00FD62B7">
        <w:t xml:space="preserve">recordings </w:t>
      </w:r>
      <w:del w:id="1026" w:author="Nate Bachmeier [AWS-SA]" w:date="2023-04-30T16:33:00Z">
        <w:r w:rsidR="00FD62B7" w:rsidDel="00303605">
          <w:delText xml:space="preserve">due to </w:delText>
        </w:r>
      </w:del>
      <w:ins w:id="1027" w:author="Nate Bachmeier [AWS-SA]" w:date="2023-04-30T16:33:00Z">
        <w:r>
          <w:t xml:space="preserve">and other </w:t>
        </w:r>
      </w:ins>
      <w:r w:rsidR="00FD62B7">
        <w:t>blurry motion</w:t>
      </w:r>
      <w:ins w:id="1028" w:author="Nate Bachmeier [AWS-SA]" w:date="2023-04-30T16:33:00Z">
        <w:r>
          <w:t xml:space="preserve"> captures</w:t>
        </w:r>
      </w:ins>
      <w:r w:rsidR="00FD62B7">
        <w:t xml:space="preserve">. </w:t>
      </w:r>
      <w:ins w:id="1029" w:author="Nate Bachmeier [AWS-SA]" w:date="2023-04-30T16:36:00Z">
        <w:r>
          <w:t xml:space="preserve">These situations cause the </w:t>
        </w:r>
      </w:ins>
      <w:ins w:id="1030" w:author="Nate Bachmeier [AWS-SA]" w:date="2023-04-30T16:35:00Z">
        <w:r>
          <w:t xml:space="preserve">OpenPose framework </w:t>
        </w:r>
      </w:ins>
      <w:ins w:id="1031" w:author="Nate Bachmeier [AWS-SA]" w:date="2023-04-30T16:36:00Z">
        <w:r>
          <w:t xml:space="preserve">to </w:t>
        </w:r>
      </w:ins>
      <w:ins w:id="1032" w:author="Nate Bachmeier [AWS-SA]" w:date="2023-04-30T16:35:00Z">
        <w:r>
          <w:t xml:space="preserve">predict phantom limbs </w:t>
        </w:r>
      </w:ins>
      <w:ins w:id="1033" w:author="Nate Bachmeier [AWS-SA]" w:date="2023-04-30T16:36:00Z">
        <w:r>
          <w:t xml:space="preserve">and predict </w:t>
        </w:r>
      </w:ins>
      <w:ins w:id="1034" w:author="Nate Bachmeier [AWS-SA]" w:date="2023-04-30T16:35:00Z">
        <w:r>
          <w:t xml:space="preserve">bogus skeletal matrics </w:t>
        </w:r>
      </w:ins>
      <w:ins w:id="1035" w:author="Nate Bachmeier [AWS-SA]" w:date="2023-04-30T16:36:00Z">
        <w:r>
          <w:t xml:space="preserve">which </w:t>
        </w:r>
      </w:ins>
      <w:ins w:id="1036" w:author="Nate Bachmeier [AWS-SA]" w:date="2023-04-30T16:35:00Z">
        <w:r>
          <w:t>impact</w:t>
        </w:r>
      </w:ins>
      <w:ins w:id="1037" w:author="Nate Bachmeier [AWS-SA]" w:date="2023-04-30T16:36:00Z">
        <w:r>
          <w:t>s</w:t>
        </w:r>
      </w:ins>
      <w:ins w:id="1038" w:author="Nate Bachmeier [AWS-SA]" w:date="2023-04-30T16:35:00Z">
        <w:r>
          <w:t xml:space="preserve"> automated analysis (see Figure 37).</w:t>
        </w:r>
      </w:ins>
      <w:del w:id="1039" w:author="Nate Bachmeier [AWS-SA]" w:date="2023-04-30T16:34:00Z">
        <w:r w:rsidR="00FD62B7" w:rsidDel="00303605">
          <w:delText xml:space="preserve">Actors routinely rotate their orientation relative to the camera, which causes the </w:delText>
        </w:r>
      </w:del>
      <w:del w:id="1040" w:author="Nate Bachmeier [AWS-SA]" w:date="2023-04-30T16:35:00Z">
        <w:r w:rsidR="00FD62B7" w:rsidDel="00303605">
          <w:delText xml:space="preserve">OpenPose framework </w:delText>
        </w:r>
      </w:del>
      <w:del w:id="1041" w:author="Nate Bachmeier [AWS-SA]" w:date="2023-04-30T16:34:00Z">
        <w:r w:rsidR="00FD62B7" w:rsidDel="00303605">
          <w:delText xml:space="preserve">to </w:delText>
        </w:r>
      </w:del>
      <w:del w:id="1042" w:author="Nate Bachmeier [AWS-SA]" w:date="2023-04-30T16:35:00Z">
        <w:r w:rsidR="00FD62B7" w:rsidDel="00303605">
          <w:delText>predict phantom limbs.</w:delText>
        </w:r>
      </w:del>
    </w:p>
    <w:p w14:paraId="69BD9138" w14:textId="660F09FD" w:rsidR="00A4437A" w:rsidRDefault="00A4437A" w:rsidP="00A4437A">
      <w:pPr>
        <w:pStyle w:val="Caption"/>
        <w:ind w:firstLine="0"/>
        <w:rPr>
          <w:i/>
          <w:iCs w:val="0"/>
        </w:rPr>
      </w:pPr>
      <w:bookmarkStart w:id="1043" w:name="_Toc128255062"/>
      <w:bookmarkStart w:id="1044" w:name="_Toc128302248"/>
      <w:r w:rsidRPr="00B21582">
        <w:rPr>
          <w:b/>
          <w:bCs/>
        </w:rPr>
        <w:lastRenderedPageBreak/>
        <w:t xml:space="preserve">Figure </w:t>
      </w:r>
      <w:r w:rsidR="003F00CE">
        <w:rPr>
          <w:b/>
          <w:bCs/>
        </w:rPr>
        <w:t>3</w:t>
      </w:r>
      <w:ins w:id="1045" w:author="Nate Bachmeier [AWS-SA]" w:date="2023-04-30T15:35:00Z">
        <w:r w:rsidR="00D428D4">
          <w:rPr>
            <w:b/>
            <w:bCs/>
          </w:rPr>
          <w:t>7</w:t>
        </w:r>
      </w:ins>
      <w:del w:id="1046" w:author="Nate Bachmeier [AWS-SA]" w:date="2023-04-30T15:35:00Z">
        <w:r w:rsidR="003F00CE" w:rsidDel="00D428D4">
          <w:rPr>
            <w:b/>
            <w:bCs/>
          </w:rPr>
          <w:delText>6</w:delText>
        </w:r>
      </w:del>
      <w:r>
        <w:rPr>
          <w:b/>
          <w:bCs/>
          <w:i/>
          <w:iCs w:val="0"/>
        </w:rPr>
        <w:br/>
      </w:r>
      <w:r w:rsidRPr="00B21582">
        <w:rPr>
          <w:i/>
          <w:iCs w:val="0"/>
        </w:rPr>
        <w:t>Playing</w:t>
      </w:r>
      <w:r>
        <w:rPr>
          <w:i/>
          <w:iCs w:val="0"/>
        </w:rPr>
        <w:t xml:space="preserve"> hand-clapping games</w:t>
      </w:r>
      <w:bookmarkEnd w:id="1043"/>
      <w:bookmarkEnd w:id="1044"/>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Rekognition</w:t>
      </w:r>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39209CFF" w:rsidR="00A4437A" w:rsidDel="00D428D4" w:rsidRDefault="00A4437A" w:rsidP="00A4437A">
      <w:pPr>
        <w:pStyle w:val="Caption"/>
        <w:ind w:firstLine="0"/>
        <w:rPr>
          <w:moveFrom w:id="1047" w:author="Nate Bachmeier [AWS-SA]" w:date="2023-04-30T15:35:00Z"/>
          <w:i/>
          <w:iCs w:val="0"/>
        </w:rPr>
      </w:pPr>
      <w:bookmarkStart w:id="1048" w:name="_Toc128255063"/>
      <w:bookmarkStart w:id="1049" w:name="_Toc128302249"/>
      <w:moveFromRangeStart w:id="1050" w:author="Nate Bachmeier [AWS-SA]" w:date="2023-04-30T15:35:00Z" w:name="move133761340"/>
      <w:moveFrom w:id="1051" w:author="Nate Bachmeier [AWS-SA]" w:date="2023-04-30T15:35:00Z">
        <w:r w:rsidRPr="00462221" w:rsidDel="00D428D4">
          <w:rPr>
            <w:b/>
            <w:bCs/>
          </w:rPr>
          <w:lastRenderedPageBreak/>
          <w:t xml:space="preserve">Figure </w:t>
        </w:r>
        <w:r w:rsidR="003F00CE" w:rsidDel="00D428D4">
          <w:rPr>
            <w:b/>
            <w:bCs/>
          </w:rPr>
          <w:t>37</w:t>
        </w:r>
        <w:r w:rsidDel="00D428D4">
          <w:rPr>
            <w:b/>
            <w:bCs/>
          </w:rPr>
          <w:br/>
        </w:r>
        <w:r w:rsidDel="00D428D4">
          <w:rPr>
            <w:i/>
            <w:iCs w:val="0"/>
          </w:rPr>
          <w:t>Cello with l</w:t>
        </w:r>
        <w:r w:rsidRPr="00462221" w:rsidDel="00D428D4">
          <w:rPr>
            <w:i/>
            <w:iCs w:val="0"/>
          </w:rPr>
          <w:t>abel annotations</w:t>
        </w:r>
        <w:bookmarkEnd w:id="1048"/>
        <w:bookmarkEnd w:id="1049"/>
      </w:moveFrom>
    </w:p>
    <w:p w14:paraId="41F7A6C2" w14:textId="50BCCA2B" w:rsidR="00A4437A" w:rsidRPr="00FD62B7" w:rsidDel="00D428D4" w:rsidRDefault="00DE5599" w:rsidP="00B21582">
      <w:pPr>
        <w:ind w:firstLine="0"/>
        <w:rPr>
          <w:moveFrom w:id="1052" w:author="Nate Bachmeier [AWS-SA]" w:date="2023-04-30T15:35:00Z"/>
        </w:rPr>
      </w:pPr>
      <w:moveFrom w:id="1053" w:author="Nate Bachmeier [AWS-SA]" w:date="2023-04-30T15:35:00Z">
        <w:r w:rsidRPr="00DE5599" w:rsidDel="00D428D4">
          <w:rPr>
            <w:noProof/>
          </w:rPr>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090"/>
                      </a:xfrm>
                      <a:prstGeom prst="rect">
                        <a:avLst/>
                      </a:prstGeom>
                    </pic:spPr>
                  </pic:pic>
                </a:graphicData>
              </a:graphic>
            </wp:inline>
          </w:drawing>
        </w:r>
      </w:moveFrom>
    </w:p>
    <w:moveFromRangeEnd w:id="1050"/>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2FA8D442" w:rsidR="00B15984" w:rsidRDefault="001825BE" w:rsidP="001B38B1">
      <w:ins w:id="1054" w:author="Nate Bachmeier [AWS-SA]" w:date="2023-04-30T16:40:00Z">
        <w:r>
          <w:t>Efficiency is the quality of doing something well with</w:t>
        </w:r>
      </w:ins>
      <w:ins w:id="1055" w:author="Nate Bachmeier [AWS-SA]" w:date="2023-04-30T16:41:00Z">
        <w:r>
          <w:t>out wasting</w:t>
        </w:r>
      </w:ins>
      <w:ins w:id="1056" w:author="Nate Bachmeier [AWS-SA]" w:date="2023-04-30T16:40:00Z">
        <w:r>
          <w:t xml:space="preserve"> time or resources</w:t>
        </w:r>
      </w:ins>
      <w:customXmlInsRangeStart w:id="1057" w:author="Nate Bachmeier [AWS-SA]" w:date="2023-04-30T16:41:00Z"/>
      <w:sdt>
        <w:sdtPr>
          <w:id w:val="-61026137"/>
          <w:citation/>
        </w:sdtPr>
        <w:sdtContent>
          <w:customXmlInsRangeEnd w:id="1057"/>
          <w:ins w:id="1058" w:author="Nate Bachmeier [AWS-SA]" w:date="2023-04-30T16:41:00Z">
            <w:r>
              <w:fldChar w:fldCharType="begin"/>
            </w:r>
            <w:r>
              <w:instrText xml:space="preserve"> CITATION Oxf23 \l 1033 </w:instrText>
            </w:r>
          </w:ins>
          <w:r>
            <w:fldChar w:fldCharType="separate"/>
          </w:r>
          <w:ins w:id="1059" w:author="Nate Bachmeier [AWS-SA]" w:date="2023-04-30T16:41:00Z">
            <w:r>
              <w:rPr>
                <w:noProof/>
              </w:rPr>
              <w:t xml:space="preserve"> </w:t>
            </w:r>
            <w:r>
              <w:rPr>
                <w:noProof/>
              </w:rPr>
              <w:t>(Oxford, 2023)</w:t>
            </w:r>
            <w:r>
              <w:fldChar w:fldCharType="end"/>
            </w:r>
          </w:ins>
          <w:customXmlInsRangeStart w:id="1060" w:author="Nate Bachmeier [AWS-SA]" w:date="2023-04-30T16:41:00Z"/>
        </w:sdtContent>
      </w:sdt>
      <w:customXmlInsRangeEnd w:id="1060"/>
      <w:ins w:id="1061" w:author="Nate Bachmeier [AWS-SA]" w:date="2023-04-30T16:41:00Z">
        <w:r>
          <w:t xml:space="preserve">. </w:t>
        </w:r>
      </w:ins>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Default="009B2C56" w:rsidP="001B38B1">
      <w:pPr>
        <w:rPr>
          <w:ins w:id="1062" w:author="Nate Bachmeier [AWS-SA]" w:date="2023-04-30T16:42:00Z"/>
        </w:rPr>
      </w:pPr>
      <w:r>
        <w:t xml:space="preserve">The Amazon ECS cluster processed 4.2 million seconds of video during the experiment using </w:t>
      </w:r>
      <w:r w:rsidRPr="009B2C56">
        <w:t>6</w:t>
      </w:r>
      <w:r>
        <w:t xml:space="preserve">.7 million </w:t>
      </w:r>
      <w:del w:id="1063" w:author="Nate Bachmeier [AWS-SA]" w:date="2023-04-20T13:39:00Z">
        <w:r w:rsidDel="00E7411D">
          <w:delText>comput</w:delText>
        </w:r>
      </w:del>
      <w:ins w:id="1064" w:author="Nate Bachmeier [AWS-SA]" w:date="2023-04-20T13:39:00Z">
        <w:r w:rsidR="00E7411D">
          <w:t>computations</w:t>
        </w:r>
      </w:ins>
      <w:del w:id="1065"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del w:id="1066" w:author="Nate Bachmeier [AWS-SA]" w:date="2023-04-20T13:39:00Z">
        <w:r w:rsidDel="00E7411D">
          <w:delText xml:space="preserve">compute </w:delText>
        </w:r>
      </w:del>
      <w:ins w:id="1067"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pPr>
        <w:rPr>
          <w:ins w:id="1068" w:author="Nate Bachmeier [AWS-SA]" w:date="2023-04-30T17:16:00Z"/>
        </w:rPr>
      </w:pPr>
      <w:ins w:id="1069" w:author="Nate Bachmeier [AWS-SA]" w:date="2023-04-30T16:43:00Z">
        <w:r>
          <w:t>Th</w:t>
        </w:r>
      </w:ins>
      <w:ins w:id="1070" w:author="Nate Bachmeier [AWS-SA]" w:date="2023-04-30T16:45:00Z">
        <w:r>
          <w:t>e complete dataset ballooned to 21.7 million documents across 9.9TB of storage through an unintentional side-effect of this research project</w:t>
        </w:r>
      </w:ins>
      <w:ins w:id="1071" w:author="Nate Bachmeier [AWS-SA]" w:date="2023-04-30T16:44:00Z">
        <w:r>
          <w:t>.</w:t>
        </w:r>
      </w:ins>
      <w:ins w:id="1072" w:author="Nate Bachmeier [AWS-SA]" w:date="2023-04-30T16:45:00Z">
        <w:r>
          <w:t xml:space="preserve"> However, the GraphQL interface can efficiently </w:t>
        </w:r>
      </w:ins>
      <w:ins w:id="1073" w:author="Nate Bachmeier [AWS-SA]" w:date="2023-04-30T16:46:00Z">
        <w:r>
          <w:t xml:space="preserve">fetch </w:t>
        </w:r>
      </w:ins>
      <w:ins w:id="1074" w:author="Nate Bachmeier [AWS-SA]" w:date="2023-04-30T16:48:00Z">
        <w:r>
          <w:t>and map frame-level results</w:t>
        </w:r>
      </w:ins>
      <w:ins w:id="1075" w:author="Nate Bachmeier [AWS-SA]" w:date="2023-04-30T16:47:00Z">
        <w:r>
          <w:t xml:space="preserve"> into </w:t>
        </w:r>
      </w:ins>
      <w:ins w:id="1076" w:author="Nate Bachmeier [AWS-SA]" w:date="2023-04-30T16:48:00Z">
        <w:r>
          <w:t>arbitrary data models within single-digit seconds. This construct utili</w:t>
        </w:r>
      </w:ins>
      <w:ins w:id="1077" w:author="Nate Bachmeier [AWS-SA]" w:date="2023-04-30T16:49:00Z">
        <w:r>
          <w:t xml:space="preserve">zes a </w:t>
        </w:r>
      </w:ins>
      <w:ins w:id="1078" w:author="Nate Bachmeier [AWS-SA]" w:date="2023-04-30T16:50:00Z">
        <w:r>
          <w:t>fully</w:t>
        </w:r>
      </w:ins>
      <w:ins w:id="1079" w:author="Nate Bachmeier [AWS-SA]" w:date="2023-04-30T16:49:00Z">
        <w:r>
          <w:t xml:space="preserve"> serverless design pattern that can scale elastically to any </w:t>
        </w:r>
        <w:r>
          <w:lastRenderedPageBreak/>
          <w:t xml:space="preserve">traffic size and provide </w:t>
        </w:r>
      </w:ins>
      <w:ins w:id="1080" w:author="Nate Bachmeier [AWS-SA]" w:date="2023-04-30T16:50:00Z">
        <w:r>
          <w:t xml:space="preserve">consistent performance. These characteristics are ideal for </w:t>
        </w:r>
      </w:ins>
      <w:ins w:id="1081" w:author="Nate Bachmeier [AWS-SA]" w:date="2023-04-30T16:51:00Z">
        <w:r>
          <w:t>expanding</w:t>
        </w:r>
      </w:ins>
      <w:ins w:id="1082" w:author="Nate Bachmeier [AWS-SA]" w:date="2023-04-30T16:50:00Z">
        <w:r>
          <w:t xml:space="preserve"> the project into multi</w:t>
        </w:r>
      </w:ins>
      <w:ins w:id="1083" w:author="Nate Bachmeier [AWS-SA]" w:date="2023-04-30T16:54:00Z">
        <w:r w:rsidR="00562CBB">
          <w:t>-</w:t>
        </w:r>
      </w:ins>
      <w:ins w:id="1084" w:author="Nate Bachmeier [AWS-SA]" w:date="2023-04-30T16:50:00Z">
        <w:r>
          <w:t xml:space="preserve">tenant </w:t>
        </w:r>
      </w:ins>
      <w:ins w:id="1085" w:author="Nate Bachmeier [AWS-SA]" w:date="2023-04-30T16:51:00Z">
        <w:r>
          <w:t>use</w:t>
        </w:r>
      </w:ins>
      <w:ins w:id="1086" w:author="Nate Bachmeier [AWS-SA]" w:date="2023-04-30T16:54:00Z">
        <w:r w:rsidR="00562CBB">
          <w:t xml:space="preserve"> </w:t>
        </w:r>
      </w:ins>
      <w:ins w:id="1087" w:author="Nate Bachmeier [AWS-SA]" w:date="2023-04-30T16:51:00Z">
        <w:r>
          <w:t>cases.</w:t>
        </w:r>
      </w:ins>
      <w:ins w:id="1088" w:author="Nate Bachmeier [AWS-SA]" w:date="2023-04-30T17:13:00Z">
        <w:r w:rsidR="007F444F">
          <w:t xml:space="preserve"> </w:t>
        </w:r>
      </w:ins>
    </w:p>
    <w:p w14:paraId="691DD6F6" w14:textId="758A5CE2" w:rsidR="009D690E" w:rsidRPr="00B21582" w:rsidRDefault="007F444F" w:rsidP="001B38B1">
      <w:ins w:id="1089" w:author="Nate Bachmeier [AWS-SA]" w:date="2023-04-30T17:13:00Z">
        <w:r>
          <w:t>Simi</w:t>
        </w:r>
      </w:ins>
      <w:ins w:id="1090" w:author="Nate Bachmeier [AWS-SA]" w:date="2023-04-30T17:14:00Z">
        <w:r>
          <w:t>l</w:t>
        </w:r>
      </w:ins>
      <w:ins w:id="1091" w:author="Nate Bachmeier [AWS-SA]" w:date="2023-04-30T17:13:00Z">
        <w:r>
          <w:t xml:space="preserve">arly, the </w:t>
        </w:r>
      </w:ins>
      <w:ins w:id="1092" w:author="Nate Bachmeier [AWS-SA]" w:date="2023-04-30T17:14:00Z">
        <w:r>
          <w:t xml:space="preserve">loosely coupled analytics pipeline components </w:t>
        </w:r>
      </w:ins>
      <w:ins w:id="1093" w:author="Nate Bachmeier [AWS-SA]" w:date="2023-04-30T17:16:00Z">
        <w:r>
          <w:t xml:space="preserve">implement autoscaling policies </w:t>
        </w:r>
      </w:ins>
      <w:ins w:id="1094" w:author="Nate Bachmeier [AWS-SA]" w:date="2023-04-30T17:14:00Z">
        <w:r>
          <w:t>based on usage patterns. For instance</w:t>
        </w:r>
      </w:ins>
      <w:ins w:id="1095" w:author="Nate Bachmeier [AWS-SA]" w:date="2023-04-30T17:15:00Z">
        <w:r>
          <w:t xml:space="preserve">, the OpenPose framework </w:t>
        </w:r>
      </w:ins>
      <w:ins w:id="1096" w:author="Nate Bachmeier [AWS-SA]" w:date="2023-04-30T17:17:00Z">
        <w:r>
          <w:t>performs</w:t>
        </w:r>
      </w:ins>
      <w:ins w:id="1097" w:author="Nate Bachmeier [AWS-SA]" w:date="2023-04-30T17:15:00Z">
        <w:r>
          <w:t xml:space="preserve"> best on compute instances with GPU</w:t>
        </w:r>
      </w:ins>
      <w:ins w:id="1098" w:author="Nate Bachmeier [AWS-SA]" w:date="2023-04-30T17:17:00Z">
        <w:r>
          <w:t xml:space="preserve"> </w:t>
        </w:r>
      </w:ins>
      <w:ins w:id="1099" w:author="Nate Bachmeier [AWS-SA]" w:date="2023-04-30T17:16:00Z">
        <w:r>
          <w:t>acceleration cards.</w:t>
        </w:r>
      </w:ins>
      <w:ins w:id="1100" w:author="Nate Bachmeier [AWS-SA]" w:date="2023-04-30T17:17:00Z">
        <w:r>
          <w:t xml:space="preserve"> The system minimizes costs by queuing requests to those instances until </w:t>
        </w:r>
      </w:ins>
      <w:ins w:id="1101" w:author="Nate Bachmeier [AWS-SA]" w:date="2023-04-30T17:18:00Z">
        <w:r>
          <w:t xml:space="preserve">Amazon EC2 Spot instances become available (up to 90% savings). When the frame analysis is complete, </w:t>
        </w:r>
      </w:ins>
      <w:ins w:id="1102" w:author="Nate Bachmeier [AWS-SA]" w:date="2023-04-30T17:19:00Z">
        <w:r>
          <w:t>the report is JSON-encoded and written to Amazon S3, triggering downstream processors</w:t>
        </w:r>
      </w:ins>
      <w:ins w:id="1103" w:author="Nate Bachmeier [AWS-SA]" w:date="2023-04-30T17:20:00Z">
        <w:r>
          <w:t xml:space="preserve"> to reach an eventual consistency state. Suppose a caller</w:t>
        </w:r>
      </w:ins>
      <w:ins w:id="1104" w:author="Nate Bachmeier [AWS-SA]" w:date="2023-04-30T17:21:00Z">
        <w:r>
          <w:t xml:space="preserve"> requests details that aren’t yet available. In that case, the GraphQL interface returns a partial response and flags denoting to reattempt </w:t>
        </w:r>
      </w:ins>
      <w:ins w:id="1105" w:author="Nate Bachmeier [AWS-SA]" w:date="2023-04-30T17:22:00Z">
        <w:r>
          <w:t>later.</w:t>
        </w:r>
      </w:ins>
      <w:ins w:id="1106" w:author="Nate Bachmeier [AWS-SA]" w:date="2023-04-30T17:21:00Z">
        <w:r>
          <w:t xml:space="preserve">  </w:t>
        </w:r>
      </w:ins>
    </w:p>
    <w:p w14:paraId="43F8DF29" w14:textId="4ACDFE4B" w:rsidR="00E72F1F" w:rsidRDefault="006C7178" w:rsidP="006C7178">
      <w:pPr>
        <w:pStyle w:val="Heading2"/>
        <w:ind w:firstLine="0"/>
      </w:pPr>
      <w:bookmarkStart w:id="1107" w:name="_Toc133765222"/>
      <w:r>
        <w:t>Evaluation of the Findings</w:t>
      </w:r>
      <w:bookmarkEnd w:id="1107"/>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xml:space="preserve">, </w:t>
      </w:r>
      <w:r>
        <w:lastRenderedPageBreak/>
        <w:t>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1108" w:name="_Toc128255064"/>
      <w:bookmarkStart w:id="1109"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r w:rsidRPr="00BC12DE">
        <w:rPr>
          <w:i/>
          <w:iCs w:val="0"/>
        </w:rPr>
        <w:t>zVlBFLFkUNk)</w:t>
      </w:r>
      <w:bookmarkEnd w:id="1108"/>
      <w:bookmarkEnd w:id="1109"/>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Javelin Throwing Action (Video: zVlBFLFkUNk)</w:t>
      </w:r>
    </w:p>
    <w:p w14:paraId="4A3D2D3D" w14:textId="0E23F939" w:rsidR="00BC12DE" w:rsidRDefault="00BB265F" w:rsidP="00BB265F">
      <w:pPr>
        <w:ind w:firstLine="0"/>
      </w:pPr>
      <w:r w:rsidRPr="00BB265F">
        <w:rPr>
          <w:noProof/>
        </w:rPr>
        <w:lastRenderedPageBreak/>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Amerineni et al. (2021) recommended a similar mechanism that utilizes 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1110" w:name="_Toc133765223"/>
      <w:r>
        <w:t>Summary</w:t>
      </w:r>
      <w:bookmarkEnd w:id="1110"/>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1111"/>
      <w:r>
        <w:t xml:space="preserve">image annotation </w:t>
      </w:r>
      <w:commentRangeEnd w:id="1111"/>
      <w:r w:rsidR="004C15C9">
        <w:rPr>
          <w:rStyle w:val="CommentReference"/>
          <w:rFonts w:eastAsia="Times New Roman" w:cs="Arial"/>
          <w:szCs w:val="20"/>
        </w:rPr>
        <w:commentReference w:id="1111"/>
      </w:r>
      <w:r>
        <w:t xml:space="preserve">can provide sufficient </w:t>
      </w:r>
      <w:r>
        <w:lastRenderedPageBreak/>
        <w:t>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apriori algorithms. Let’s examine the future </w:t>
      </w:r>
      <w:del w:id="1112" w:author="Nate Bachmeier [AWS-SA]" w:date="2023-04-20T13:50:00Z">
        <w:r w:rsidR="00B25108" w:rsidDel="00E7411D">
          <w:delText>implication</w:delText>
        </w:r>
      </w:del>
      <w:ins w:id="1113"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1114" w:name="_Toc133765224"/>
      <w:commentRangeStart w:id="1115"/>
      <w:commentRangeStart w:id="1116"/>
      <w:r>
        <w:lastRenderedPageBreak/>
        <w:t>Chapter 5: Implications, Recommendations, and Conclusions</w:t>
      </w:r>
      <w:commentRangeEnd w:id="1115"/>
      <w:r w:rsidR="004C15C9">
        <w:rPr>
          <w:rStyle w:val="CommentReference"/>
          <w:b w:val="0"/>
          <w:bCs w:val="0"/>
          <w:szCs w:val="20"/>
        </w:rPr>
        <w:commentReference w:id="1115"/>
      </w:r>
      <w:commentRangeEnd w:id="1116"/>
      <w:r w:rsidR="00A96DFD">
        <w:rPr>
          <w:rStyle w:val="CommentReference"/>
          <w:b w:val="0"/>
          <w:bCs w:val="0"/>
          <w:szCs w:val="20"/>
        </w:rPr>
        <w:commentReference w:id="1116"/>
      </w:r>
      <w:bookmarkEnd w:id="1114"/>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(Blackhurn,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 xml:space="preserve">Design science is a research methodology that creates and uses purposeful artifacts to study a phenomenon (Hevner et al., 2004). Academic and business communities employ this method as a standard approach to information technology and communication (IT&amp;C) problems </w:t>
      </w:r>
      <w:r w:rsidRPr="00BD0461">
        <w:t>(Bryar &amp; Carr, 2021; Peffers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1117"/>
      <w:r>
        <w:t xml:space="preserve">this text examines </w:t>
      </w:r>
      <w:commentRangeEnd w:id="1117"/>
      <w:r w:rsidR="005E187E">
        <w:rPr>
          <w:rStyle w:val="CommentReference"/>
          <w:rFonts w:eastAsia="Times New Roman" w:cs="Arial"/>
          <w:szCs w:val="20"/>
        </w:rPr>
        <w:commentReference w:id="1117"/>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1118" w:name="_Toc51929242"/>
      <w:bookmarkStart w:id="1119" w:name="_Toc133765225"/>
      <w:r>
        <w:t>Implications</w:t>
      </w:r>
      <w:bookmarkEnd w:id="1118"/>
      <w:bookmarkEnd w:id="1119"/>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1120"/>
      <w:r w:rsidR="005B6535">
        <w:t xml:space="preserve">was achievable </w:t>
      </w:r>
      <w:commentRangeEnd w:id="1120"/>
      <w:r w:rsidR="00E82EA6">
        <w:rPr>
          <w:rStyle w:val="CommentReference"/>
          <w:rFonts w:eastAsia="Times New Roman" w:cs="Arial"/>
          <w:szCs w:val="20"/>
        </w:rPr>
        <w:commentReference w:id="1120"/>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1121"/>
      <w:r w:rsidR="0021614C">
        <w:t xml:space="preserve">Bell, Koren, and Volinsky’s </w:t>
      </w:r>
      <w:commentRangeEnd w:id="1121"/>
      <w:r w:rsidR="00E82EA6">
        <w:rPr>
          <w:rStyle w:val="CommentReference"/>
          <w:rFonts w:eastAsia="Times New Roman" w:cs="Arial"/>
          <w:szCs w:val="20"/>
        </w:rPr>
        <w:commentReference w:id="1121"/>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Preactions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1122"/>
      <w:r>
        <w:rPr>
          <w:i/>
          <w:iCs/>
        </w:rPr>
        <w:t xml:space="preserve">efficiency </w:t>
      </w:r>
      <w:commentRangeEnd w:id="1122"/>
      <w:r w:rsidR="00E82EA6">
        <w:rPr>
          <w:rStyle w:val="CommentReference"/>
          <w:rFonts w:eastAsia="Times New Roman" w:cs="Arial"/>
          <w:szCs w:val="20"/>
        </w:rPr>
        <w:commentReference w:id="1122"/>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1123" w:name="_Toc128255065"/>
      <w:bookmarkStart w:id="1124"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1123"/>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1124"/>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1125"/>
      <w:r w:rsidR="0033517C">
        <w:t>32 &amp; 33</w:t>
      </w:r>
      <w:commentRangeEnd w:id="1125"/>
      <w:r w:rsidR="00E82EA6">
        <w:rPr>
          <w:rStyle w:val="CommentReference"/>
          <w:rFonts w:eastAsia="Times New Roman" w:cs="Arial"/>
          <w:szCs w:val="20"/>
        </w:rPr>
        <w:commentReference w:id="1125"/>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1126" w:name="_Toc128255066"/>
      <w:bookmarkStart w:id="1127"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1126"/>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1127"/>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1128" w:name="_Toc222132559"/>
      <w:bookmarkStart w:id="1129" w:name="_Toc251424093"/>
      <w:bookmarkStart w:id="1130" w:name="_Toc464831679"/>
      <w:bookmarkStart w:id="1131" w:name="_Toc465328411"/>
      <w:bookmarkStart w:id="1132" w:name="_Toc51929243"/>
      <w:bookmarkStart w:id="1133" w:name="_Toc133765226"/>
      <w:r>
        <w:t>Recommendations</w:t>
      </w:r>
      <w:bookmarkEnd w:id="1128"/>
      <w:bookmarkEnd w:id="1129"/>
      <w:r>
        <w:t xml:space="preserve"> for </w:t>
      </w:r>
      <w:bookmarkEnd w:id="1130"/>
      <w:bookmarkEnd w:id="1131"/>
      <w:r>
        <w:t>Practice</w:t>
      </w:r>
      <w:bookmarkEnd w:id="1132"/>
      <w:bookmarkEnd w:id="1133"/>
    </w:p>
    <w:p w14:paraId="1A1A24D1" w14:textId="40305E51" w:rsidR="005D1C4A" w:rsidRPr="005D1C4A" w:rsidRDefault="005D1C4A" w:rsidP="00B21582">
      <w:commentRangeStart w:id="1134"/>
      <w:r>
        <w:t>This dissertation examines human activity recognition within indoor settings for elderly and special needs care.</w:t>
      </w:r>
      <w:commentRangeEnd w:id="1134"/>
      <w:r w:rsidR="004C15C9">
        <w:rPr>
          <w:rStyle w:val="CommentReference"/>
          <w:rFonts w:eastAsia="Times New Roman" w:cs="Arial"/>
          <w:szCs w:val="20"/>
        </w:rPr>
        <w:commentReference w:id="1134"/>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1135"/>
      <w:r>
        <w:t>tracking the defendant's actions and producing a secure log of behaviors is possible</w:t>
      </w:r>
      <w:commentRangeEnd w:id="1135"/>
      <w:r w:rsidR="00082EF8">
        <w:rPr>
          <w:rStyle w:val="CommentReference"/>
          <w:rFonts w:eastAsia="Times New Roman" w:cs="Arial"/>
          <w:szCs w:val="20"/>
        </w:rPr>
        <w:commentReference w:id="1135"/>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1136" w:name="_Toc464831680"/>
      <w:bookmarkStart w:id="1137" w:name="_Toc465328412"/>
      <w:bookmarkStart w:id="1138" w:name="_Toc51929244"/>
      <w:bookmarkStart w:id="1139" w:name="_Toc133765227"/>
      <w:r>
        <w:t>Recommendations for Future Research</w:t>
      </w:r>
      <w:bookmarkEnd w:id="1136"/>
      <w:bookmarkEnd w:id="1137"/>
      <w:bookmarkEnd w:id="1138"/>
      <w:bookmarkEnd w:id="1139"/>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The OpenPose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OpenPose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1140"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1140"/>
    </w:p>
    <w:p w14:paraId="163F550E" w14:textId="77777777" w:rsidR="006514D0" w:rsidRDefault="006514D0" w:rsidP="00B21582">
      <w:pPr>
        <w:pStyle w:val="Heading2"/>
        <w:ind w:firstLine="0"/>
      </w:pPr>
      <w:bookmarkStart w:id="1141" w:name="_Toc222132560"/>
      <w:bookmarkStart w:id="1142" w:name="_Toc251424094"/>
      <w:bookmarkStart w:id="1143" w:name="_Toc464831681"/>
      <w:bookmarkStart w:id="1144" w:name="_Toc465328413"/>
      <w:bookmarkStart w:id="1145" w:name="_Toc51929245"/>
      <w:bookmarkStart w:id="1146" w:name="_Toc133765228"/>
      <w:r>
        <w:lastRenderedPageBreak/>
        <w:t>Conclusions</w:t>
      </w:r>
      <w:bookmarkEnd w:id="1141"/>
      <w:bookmarkEnd w:id="1142"/>
      <w:bookmarkEnd w:id="1143"/>
      <w:bookmarkEnd w:id="1144"/>
      <w:bookmarkEnd w:id="1145"/>
      <w:bookmarkEnd w:id="1146"/>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1147"/>
      <w:r>
        <w:lastRenderedPageBreak/>
        <w:t>This study defined success criteria regarding the effectiveness (R1) and efficiency (R2) of identifying human behaviors for medical facilities</w:t>
      </w:r>
      <w:commentRangeEnd w:id="1147"/>
      <w:r w:rsidR="00082EF8">
        <w:rPr>
          <w:rStyle w:val="CommentReference"/>
          <w:rFonts w:eastAsia="Times New Roman" w:cs="Arial"/>
          <w:szCs w:val="20"/>
        </w:rPr>
        <w:commentReference w:id="1147"/>
      </w:r>
      <w:r>
        <w:t>.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ensembling results in a highly-efficient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1148"/>
      <w:r>
        <w:t>constructs</w:t>
      </w:r>
      <w:commentRangeEnd w:id="1148"/>
      <w:r w:rsidR="00082EF8">
        <w:rPr>
          <w:rStyle w:val="CommentReference"/>
          <w:rFonts w:eastAsia="Times New Roman" w:cs="Arial"/>
          <w:szCs w:val="20"/>
        </w:rPr>
        <w:commentReference w:id="1148"/>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1149" w:name="_Toc133765229"/>
      <w:commentRangeStart w:id="1150"/>
      <w:commentRangeStart w:id="1151"/>
      <w:commentRangeStart w:id="1152"/>
      <w:commentRangeStart w:id="1153"/>
      <w:r>
        <w:lastRenderedPageBreak/>
        <w:t>Appendix</w:t>
      </w:r>
      <w:r w:rsidR="009A114F">
        <w:t xml:space="preserve">: </w:t>
      </w:r>
      <w:r w:rsidR="008555BA">
        <w:t>Categories</w:t>
      </w:r>
      <w:commentRangeEnd w:id="1150"/>
      <w:r w:rsidR="009A114F">
        <w:rPr>
          <w:rStyle w:val="CommentReference"/>
          <w:b w:val="0"/>
          <w:bCs w:val="0"/>
          <w:szCs w:val="20"/>
        </w:rPr>
        <w:commentReference w:id="1150"/>
      </w:r>
      <w:commentRangeEnd w:id="1151"/>
      <w:r w:rsidR="009A114F">
        <w:rPr>
          <w:rStyle w:val="CommentReference"/>
          <w:b w:val="0"/>
          <w:bCs w:val="0"/>
          <w:szCs w:val="20"/>
        </w:rPr>
        <w:commentReference w:id="1151"/>
      </w:r>
      <w:commentRangeEnd w:id="1152"/>
      <w:r w:rsidR="009A114F">
        <w:rPr>
          <w:rStyle w:val="CommentReference"/>
          <w:b w:val="0"/>
          <w:bCs w:val="0"/>
          <w:szCs w:val="20"/>
        </w:rPr>
        <w:commentReference w:id="1152"/>
      </w:r>
      <w:commentRangeEnd w:id="1153"/>
      <w:r w:rsidR="00082EF8">
        <w:rPr>
          <w:rStyle w:val="CommentReference"/>
          <w:b w:val="0"/>
          <w:bCs w:val="0"/>
          <w:szCs w:val="20"/>
        </w:rPr>
        <w:commentReference w:id="1153"/>
      </w:r>
      <w:bookmarkEnd w:id="1149"/>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blowdrying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lego</w:t>
            </w:r>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charleston</w:t>
            </w:r>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gangnam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decorating the christmas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hockey stop</w:t>
            </w:r>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jetskiing</w:t>
            </w:r>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jumpstyle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paper aeroplanes</w:t>
            </w:r>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mixing colours</w:t>
            </w:r>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planing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american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rubiks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situp</w:t>
            </w:r>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crosscountry</w:t>
            </w:r>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snatch weight lifting</w:t>
            </w:r>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snowkiting</w:t>
            </w:r>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sucking lolly</w:t>
            </w:r>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breast stroke</w:t>
            </w:r>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shoe laces</w:t>
            </w:r>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sledge hammer</w:t>
            </w:r>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zumba</w:t>
            </w:r>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1154" w:name="_Toc465328388" w:displacedByCustomXml="next"/>
    <w:bookmarkEnd w:id="1154" w:displacedByCustomXml="next"/>
    <w:bookmarkStart w:id="1155" w:name="_Toc464831651" w:displacedByCustomXml="next"/>
    <w:bookmarkEnd w:id="1155"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1156" w:name="_Toc133765230"/>
          <w:r w:rsidRPr="00FE3EEF">
            <w:rPr>
              <w:b w:val="0"/>
              <w:bCs w:val="0"/>
            </w:rPr>
            <w:lastRenderedPageBreak/>
            <w:t>References</w:t>
          </w:r>
          <w:bookmarkEnd w:id="1156"/>
        </w:p>
        <w:sdt>
          <w:sdtPr>
            <w:rPr>
              <w:rFonts w:cstheme="minorBidi"/>
              <w:szCs w:val="22"/>
            </w:rPr>
            <w:id w:val="-573587230"/>
            <w:bibliography/>
          </w:sdtPr>
          <w:sdtContent>
            <w:p w14:paraId="6AAC478B" w14:textId="77777777" w:rsidR="001825BE" w:rsidRDefault="00E72F1F" w:rsidP="001825BE">
              <w:pPr>
                <w:pStyle w:val="Bibliography"/>
                <w:ind w:left="720" w:hanging="720"/>
                <w:rPr>
                  <w:noProof/>
                </w:rPr>
              </w:pPr>
              <w:r>
                <w:fldChar w:fldCharType="begin"/>
              </w:r>
              <w:r>
                <w:instrText xml:space="preserve"> BIBLIOGRAPHY </w:instrText>
              </w:r>
              <w:r>
                <w:fldChar w:fldCharType="separate"/>
              </w:r>
              <w:r w:rsidR="001825BE">
                <w:rPr>
                  <w:noProof/>
                </w:rPr>
                <w:t xml:space="preserve">Aguida, M., Ouchani, S., &amp; Benmalek, M. (2020). A review on cyber-physical systems. </w:t>
              </w:r>
              <w:r w:rsidR="001825BE">
                <w:rPr>
                  <w:i/>
                  <w:iCs/>
                  <w:noProof/>
                </w:rPr>
                <w:t>International Conference on Enabling Technologies</w:t>
              </w:r>
              <w:r w:rsidR="001825BE">
                <w:rPr>
                  <w:noProof/>
                </w:rPr>
                <w:t xml:space="preserve"> (pp. 275-278). Basque Coast, Bayonne; France: IEEE. doi:https://doi.org/10.1109/WETICE49692.2020.00060</w:t>
              </w:r>
            </w:p>
            <w:p w14:paraId="6E417E5A" w14:textId="77777777" w:rsidR="001825BE" w:rsidRDefault="001825BE" w:rsidP="001825BE">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6199413F" w14:textId="77777777" w:rsidR="001825BE" w:rsidRDefault="001825BE" w:rsidP="001825BE">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4F690625" w14:textId="77777777" w:rsidR="001825BE" w:rsidRDefault="001825BE" w:rsidP="001825BE">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0B1DA7BD" w14:textId="77777777" w:rsidR="001825BE" w:rsidRDefault="001825BE" w:rsidP="001825BE">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0BB8BF87" w14:textId="77777777" w:rsidR="001825BE" w:rsidRDefault="001825BE" w:rsidP="001825BE">
              <w:pPr>
                <w:pStyle w:val="Bibliography"/>
                <w:ind w:left="720" w:hanging="720"/>
                <w:rPr>
                  <w:noProof/>
                </w:rPr>
              </w:pPr>
              <w:r>
                <w:rPr>
                  <w:noProof/>
                </w:rPr>
                <w:t xml:space="preserve">Asimov, I. (1942). </w:t>
              </w:r>
              <w:r>
                <w:rPr>
                  <w:i/>
                  <w:iCs/>
                  <w:noProof/>
                </w:rPr>
                <w:t>Runaround.</w:t>
              </w:r>
              <w:r>
                <w:rPr>
                  <w:noProof/>
                </w:rPr>
                <w:t xml:space="preserve"> </w:t>
              </w:r>
            </w:p>
            <w:p w14:paraId="4998448E" w14:textId="77777777" w:rsidR="001825BE" w:rsidRDefault="001825BE" w:rsidP="001825BE">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718AE35C" w14:textId="77777777" w:rsidR="001825BE" w:rsidRDefault="001825BE" w:rsidP="001825BE">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78413036" w14:textId="77777777" w:rsidR="001825BE" w:rsidRDefault="001825BE" w:rsidP="001825BE">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77E3881E" w14:textId="77777777" w:rsidR="001825BE" w:rsidRDefault="001825BE" w:rsidP="001825BE">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6EE9D484" w14:textId="77777777" w:rsidR="001825BE" w:rsidRDefault="001825BE" w:rsidP="001825BE">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1B8AC244" w14:textId="77777777" w:rsidR="001825BE" w:rsidRDefault="001825BE" w:rsidP="001825BE">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354B7D5A" w14:textId="77777777" w:rsidR="001825BE" w:rsidRDefault="001825BE" w:rsidP="001825BE">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2C14A696" w14:textId="77777777" w:rsidR="001825BE" w:rsidRDefault="001825BE" w:rsidP="001825BE">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2F478782" w14:textId="77777777" w:rsidR="001825BE" w:rsidRDefault="001825BE" w:rsidP="001825BE">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662656D9" w14:textId="77777777" w:rsidR="001825BE" w:rsidRDefault="001825BE" w:rsidP="001825BE">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67DEADC1" w14:textId="77777777" w:rsidR="001825BE" w:rsidRDefault="001825BE" w:rsidP="001825BE">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4BCA6AB" w14:textId="77777777" w:rsidR="001825BE" w:rsidRDefault="001825BE" w:rsidP="001825BE">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3452DAFE" w14:textId="77777777" w:rsidR="001825BE" w:rsidRDefault="001825BE" w:rsidP="001825BE">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9A81930" w14:textId="77777777" w:rsidR="001825BE" w:rsidRDefault="001825BE" w:rsidP="001825BE">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0DB3B40" w14:textId="77777777" w:rsidR="001825BE" w:rsidRDefault="001825BE" w:rsidP="001825BE">
              <w:pPr>
                <w:pStyle w:val="Bibliography"/>
                <w:ind w:left="720" w:hanging="720"/>
                <w:rPr>
                  <w:noProof/>
                </w:rPr>
              </w:pPr>
              <w:r>
                <w:rPr>
                  <w:noProof/>
                </w:rPr>
                <w:t xml:space="preserve">Burr, V. (2015). </w:t>
              </w:r>
              <w:r>
                <w:rPr>
                  <w:i/>
                  <w:iCs/>
                  <w:noProof/>
                </w:rPr>
                <w:t>Social Constructionism.</w:t>
              </w:r>
              <w:r>
                <w:rPr>
                  <w:noProof/>
                </w:rPr>
                <w:t xml:space="preserve"> Routledge.</w:t>
              </w:r>
            </w:p>
            <w:p w14:paraId="257CE6E9" w14:textId="77777777" w:rsidR="001825BE" w:rsidRDefault="001825BE" w:rsidP="001825BE">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43B33869" w14:textId="77777777" w:rsidR="001825BE" w:rsidRDefault="001825BE" w:rsidP="001825BE">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4D87DDB9" w14:textId="77777777" w:rsidR="001825BE" w:rsidRDefault="001825BE" w:rsidP="001825BE">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7051EA48" w14:textId="77777777" w:rsidR="001825BE" w:rsidRDefault="001825BE" w:rsidP="001825BE">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195B176" w14:textId="77777777" w:rsidR="001825BE" w:rsidRDefault="001825BE" w:rsidP="001825BE">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6C5C586" w14:textId="77777777" w:rsidR="001825BE" w:rsidRDefault="001825BE" w:rsidP="001825BE">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5C376E5C" w14:textId="77777777" w:rsidR="001825BE" w:rsidRDefault="001825BE" w:rsidP="001825BE">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5591A09A" w14:textId="77777777" w:rsidR="001825BE" w:rsidRDefault="001825BE" w:rsidP="001825BE">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ECB2456" w14:textId="77777777" w:rsidR="001825BE" w:rsidRDefault="001825BE" w:rsidP="001825BE">
              <w:pPr>
                <w:pStyle w:val="Bibliography"/>
                <w:ind w:left="720" w:hanging="720"/>
                <w:rPr>
                  <w:noProof/>
                </w:rPr>
              </w:pPr>
              <w:r>
                <w:rPr>
                  <w:noProof/>
                </w:rPr>
                <w:t xml:space="preserve">Darwin, C. (1859). </w:t>
              </w:r>
              <w:r>
                <w:rPr>
                  <w:i/>
                  <w:iCs/>
                  <w:noProof/>
                </w:rPr>
                <w:t>On the origin of species.</w:t>
              </w:r>
              <w:r>
                <w:rPr>
                  <w:noProof/>
                </w:rPr>
                <w:t xml:space="preserve"> </w:t>
              </w:r>
            </w:p>
            <w:p w14:paraId="623DE2C3" w14:textId="77777777" w:rsidR="001825BE" w:rsidRDefault="001825BE" w:rsidP="001825BE">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7B3145C7" w14:textId="77777777" w:rsidR="001825BE" w:rsidRDefault="001825BE" w:rsidP="001825BE">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2C4ED58F" w14:textId="77777777" w:rsidR="001825BE" w:rsidRDefault="001825BE" w:rsidP="001825BE">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6763A8F0" w14:textId="77777777" w:rsidR="001825BE" w:rsidRDefault="001825BE" w:rsidP="001825BE">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554DECB" w14:textId="77777777" w:rsidR="001825BE" w:rsidRDefault="001825BE" w:rsidP="001825BE">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53F40941" w14:textId="77777777" w:rsidR="001825BE" w:rsidRDefault="001825BE" w:rsidP="001825BE">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413F806" w14:textId="77777777" w:rsidR="001825BE" w:rsidRDefault="001825BE" w:rsidP="001825BE">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D1EF039" w14:textId="77777777" w:rsidR="001825BE" w:rsidRDefault="001825BE" w:rsidP="001825BE">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6F27FB7" w14:textId="77777777" w:rsidR="001825BE" w:rsidRDefault="001825BE" w:rsidP="001825BE">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601A747B" w14:textId="77777777" w:rsidR="001825BE" w:rsidRDefault="001825BE" w:rsidP="001825BE">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1F38D30" w14:textId="77777777" w:rsidR="001825BE" w:rsidRDefault="001825BE" w:rsidP="001825BE">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277C69F8" w14:textId="77777777" w:rsidR="001825BE" w:rsidRDefault="001825BE" w:rsidP="001825BE">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6AFA0890" w14:textId="77777777" w:rsidR="001825BE" w:rsidRDefault="001825BE" w:rsidP="001825BE">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1527625E" w14:textId="77777777" w:rsidR="001825BE" w:rsidRDefault="001825BE" w:rsidP="001825BE">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2F572E9" w14:textId="77777777" w:rsidR="001825BE" w:rsidRDefault="001825BE" w:rsidP="001825BE">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3D46286A" w14:textId="77777777" w:rsidR="001825BE" w:rsidRDefault="001825BE" w:rsidP="001825BE">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47894732" w14:textId="77777777" w:rsidR="001825BE" w:rsidRDefault="001825BE" w:rsidP="001825BE">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787D1716" w14:textId="77777777" w:rsidR="001825BE" w:rsidRDefault="001825BE" w:rsidP="001825BE">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71EBA398" w14:textId="77777777" w:rsidR="001825BE" w:rsidRDefault="001825BE" w:rsidP="001825BE">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77F0011E" w14:textId="77777777" w:rsidR="001825BE" w:rsidRDefault="001825BE" w:rsidP="001825BE">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4D67C253" w14:textId="77777777" w:rsidR="001825BE" w:rsidRDefault="001825BE" w:rsidP="001825BE">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2096CFAF" w14:textId="77777777" w:rsidR="001825BE" w:rsidRDefault="001825BE" w:rsidP="001825BE">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54AA24C5" w14:textId="77777777" w:rsidR="001825BE" w:rsidRDefault="001825BE" w:rsidP="001825BE">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1E517C40" w14:textId="77777777" w:rsidR="001825BE" w:rsidRDefault="001825BE" w:rsidP="001825BE">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37185F32" w14:textId="77777777" w:rsidR="001825BE" w:rsidRDefault="001825BE" w:rsidP="001825BE">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D08C0A1" w14:textId="77777777" w:rsidR="001825BE" w:rsidRDefault="001825BE" w:rsidP="001825BE">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13D2B490" w14:textId="77777777" w:rsidR="001825BE" w:rsidRDefault="001825BE" w:rsidP="001825BE">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565A426" w14:textId="77777777" w:rsidR="001825BE" w:rsidRDefault="001825BE" w:rsidP="001825BE">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7757033E" w14:textId="77777777" w:rsidR="001825BE" w:rsidRDefault="001825BE" w:rsidP="001825BE">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60245FA0" w14:textId="77777777" w:rsidR="001825BE" w:rsidRDefault="001825BE" w:rsidP="001825BE">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6E7571F0" w14:textId="77777777" w:rsidR="001825BE" w:rsidRDefault="001825BE" w:rsidP="001825BE">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2AA0E4D9" w14:textId="77777777" w:rsidR="001825BE" w:rsidRDefault="001825BE" w:rsidP="001825BE">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79781898" w14:textId="77777777" w:rsidR="001825BE" w:rsidRDefault="001825BE" w:rsidP="001825BE">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0F546F2A" w14:textId="77777777" w:rsidR="001825BE" w:rsidRDefault="001825BE" w:rsidP="001825BE">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539601F" w14:textId="77777777" w:rsidR="001825BE" w:rsidRDefault="001825BE" w:rsidP="001825BE">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5295223" w14:textId="77777777" w:rsidR="001825BE" w:rsidRDefault="001825BE" w:rsidP="001825BE">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4D40F07D" w14:textId="77777777" w:rsidR="001825BE" w:rsidRDefault="001825BE" w:rsidP="001825BE">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4F56DB47" w14:textId="77777777" w:rsidR="001825BE" w:rsidRDefault="001825BE" w:rsidP="001825BE">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22713E6" w14:textId="77777777" w:rsidR="001825BE" w:rsidRDefault="001825BE" w:rsidP="001825BE">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03347FB" w14:textId="77777777" w:rsidR="001825BE" w:rsidRDefault="001825BE" w:rsidP="001825BE">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0A5D3178" w14:textId="77777777" w:rsidR="001825BE" w:rsidRDefault="001825BE" w:rsidP="001825BE">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343F6E6F" w14:textId="77777777" w:rsidR="001825BE" w:rsidRDefault="001825BE" w:rsidP="001825BE">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007C67C1" w14:textId="77777777" w:rsidR="001825BE" w:rsidRDefault="001825BE" w:rsidP="001825BE">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3FA4F8E8" w14:textId="77777777" w:rsidR="001825BE" w:rsidRDefault="001825BE" w:rsidP="001825BE">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36EDB30D"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57FAC5B3" w14:textId="77777777" w:rsidR="001825BE" w:rsidRDefault="001825BE" w:rsidP="001825BE">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A7F44E9" w14:textId="77777777" w:rsidR="001825BE" w:rsidRDefault="001825BE" w:rsidP="001825BE">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0F83732B" w14:textId="77777777" w:rsidR="001825BE" w:rsidRDefault="001825BE" w:rsidP="001825BE">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0E5E7E7" w14:textId="77777777" w:rsidR="001825BE" w:rsidRDefault="001825BE" w:rsidP="001825BE">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4EFE53FF" w14:textId="77777777" w:rsidR="001825BE" w:rsidRDefault="001825BE" w:rsidP="001825BE">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0DE937A1" w14:textId="77777777" w:rsidR="001825BE" w:rsidRDefault="001825BE" w:rsidP="001825BE">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4707D4BC" w14:textId="77777777" w:rsidR="001825BE" w:rsidRDefault="001825BE" w:rsidP="001825BE">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90173" w14:textId="77777777" w:rsidR="001825BE" w:rsidRDefault="001825BE" w:rsidP="001825BE">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47394163" w14:textId="77777777" w:rsidR="001825BE" w:rsidRDefault="001825BE" w:rsidP="001825BE">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7A8E5E09" w14:textId="77777777" w:rsidR="001825BE" w:rsidRDefault="001825BE" w:rsidP="001825BE">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42BA6EC3" w14:textId="77777777" w:rsidR="001825BE" w:rsidRDefault="001825BE" w:rsidP="001825BE">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05381379" w14:textId="77777777" w:rsidR="001825BE" w:rsidRDefault="001825BE" w:rsidP="001825BE">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534FBA42" w14:textId="77777777" w:rsidR="001825BE" w:rsidRDefault="001825BE" w:rsidP="001825BE">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4A963BF" w14:textId="77777777" w:rsidR="001825BE" w:rsidRDefault="001825BE" w:rsidP="001825BE">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61647432" w14:textId="77777777" w:rsidR="001825BE" w:rsidRDefault="001825BE" w:rsidP="001825BE">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65CA8BE3" w14:textId="77777777" w:rsidR="001825BE" w:rsidRDefault="001825BE" w:rsidP="001825BE">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665689F" w14:textId="77777777" w:rsidR="001825BE" w:rsidRDefault="001825BE" w:rsidP="001825BE">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1B6B577B" w14:textId="77777777" w:rsidR="001825BE" w:rsidRDefault="001825BE" w:rsidP="001825BE">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0007DA9C" w14:textId="77777777" w:rsidR="001825BE" w:rsidRDefault="001825BE" w:rsidP="001825BE">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485A4CBE" w14:textId="77777777" w:rsidR="001825BE" w:rsidRDefault="001825BE" w:rsidP="001825BE">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4B3EE619" w14:textId="77777777" w:rsidR="001825BE" w:rsidRDefault="001825BE" w:rsidP="001825BE">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470E22BA" w14:textId="77777777" w:rsidR="001825BE" w:rsidRDefault="001825BE" w:rsidP="001825BE">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45704A7" w14:textId="77777777" w:rsidR="001825BE" w:rsidRDefault="001825BE" w:rsidP="001825BE">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195A2E4C" w14:textId="77777777" w:rsidR="001825BE" w:rsidRDefault="001825BE" w:rsidP="001825BE">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33AED2DB" w14:textId="77777777" w:rsidR="001825BE" w:rsidRDefault="001825BE" w:rsidP="001825BE">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4DBECB4" w14:textId="77777777" w:rsidR="001825BE" w:rsidRDefault="001825BE" w:rsidP="001825BE">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1414AABB" w14:textId="77777777" w:rsidR="001825BE" w:rsidRDefault="001825BE" w:rsidP="001825BE">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77E68CA4" w14:textId="77777777" w:rsidR="001825BE" w:rsidRDefault="001825BE" w:rsidP="001825BE">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62AE5F12" w14:textId="77777777" w:rsidR="001825BE" w:rsidRDefault="001825BE" w:rsidP="001825BE">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56821A2B" w14:textId="77777777" w:rsidR="001825BE" w:rsidRDefault="001825BE" w:rsidP="001825BE">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5832BB49" w14:textId="77777777" w:rsidR="001825BE" w:rsidRDefault="001825BE" w:rsidP="001825BE">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2D47CD4A" w14:textId="77777777" w:rsidR="001825BE" w:rsidRDefault="001825BE" w:rsidP="001825BE">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369B6DB2" w14:textId="77777777" w:rsidR="001825BE" w:rsidRDefault="001825BE" w:rsidP="001825BE">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03CC0907" w14:textId="77777777" w:rsidR="001825BE" w:rsidRDefault="001825BE" w:rsidP="001825BE">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45831055" w14:textId="77777777" w:rsidR="001825BE" w:rsidRDefault="001825BE" w:rsidP="001825BE">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50166EF6" w14:textId="77777777" w:rsidR="001825BE" w:rsidRDefault="001825BE" w:rsidP="001825BE">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1825BE">
              <w:r>
                <w:rPr>
                  <w:b/>
                  <w:bCs/>
                  <w:noProof/>
                </w:rPr>
                <w:fldChar w:fldCharType="end"/>
              </w:r>
            </w:p>
          </w:sdtContent>
        </w:sdt>
      </w:sdtContent>
    </w:sdt>
    <w:bookmarkStart w:id="1157" w:name="_Toc231285448" w:displacedByCustomXml="prev"/>
    <w:bookmarkEnd w:id="1157"/>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11"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1115"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1116"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1117"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1120"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1121"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1122"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1125"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1134"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1135"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1147"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1148"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1150"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1151"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1152"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1153"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F238B" w14:textId="77777777" w:rsidR="00987569" w:rsidRDefault="00987569" w:rsidP="00DA5CF7">
      <w:r>
        <w:separator/>
      </w:r>
    </w:p>
  </w:endnote>
  <w:endnote w:type="continuationSeparator" w:id="0">
    <w:p w14:paraId="1A00713E" w14:textId="77777777" w:rsidR="00987569" w:rsidRDefault="00987569" w:rsidP="00DA5CF7">
      <w:r>
        <w:continuationSeparator/>
      </w:r>
    </w:p>
  </w:endnote>
  <w:endnote w:type="continuationNotice" w:id="1">
    <w:p w14:paraId="425E725A" w14:textId="77777777" w:rsidR="00987569" w:rsidRDefault="00987569"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CD17A" w14:textId="77777777" w:rsidR="00987569" w:rsidRDefault="00987569" w:rsidP="00DA5CF7">
      <w:r>
        <w:separator/>
      </w:r>
    </w:p>
  </w:footnote>
  <w:footnote w:type="continuationSeparator" w:id="0">
    <w:p w14:paraId="5248FBAC" w14:textId="77777777" w:rsidR="00987569" w:rsidRDefault="00987569" w:rsidP="00DA5CF7">
      <w:r>
        <w:continuationSeparator/>
      </w:r>
    </w:p>
  </w:footnote>
  <w:footnote w:type="continuationNotice" w:id="1">
    <w:p w14:paraId="75AB72C1" w14:textId="77777777" w:rsidR="00987569" w:rsidRDefault="00987569"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oFAOY+zLU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25B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289B"/>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0B4C"/>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2CBB"/>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4D69"/>
    <w:rsid w:val="00715B8D"/>
    <w:rsid w:val="007161BA"/>
    <w:rsid w:val="00716C58"/>
    <w:rsid w:val="00720125"/>
    <w:rsid w:val="00720D2E"/>
    <w:rsid w:val="007224B3"/>
    <w:rsid w:val="00722651"/>
    <w:rsid w:val="00722C2E"/>
    <w:rsid w:val="00730BAE"/>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545"/>
    <w:rsid w:val="00985B0B"/>
    <w:rsid w:val="00986937"/>
    <w:rsid w:val="00987569"/>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690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5CD6"/>
    <w:rsid w:val="00C56C3C"/>
    <w:rsid w:val="00C5763B"/>
    <w:rsid w:val="00C64BC0"/>
    <w:rsid w:val="00C65F8E"/>
    <w:rsid w:val="00C70842"/>
    <w:rsid w:val="00C714B9"/>
    <w:rsid w:val="00C7163D"/>
    <w:rsid w:val="00C71B24"/>
    <w:rsid w:val="00C726B5"/>
    <w:rsid w:val="00C726FF"/>
    <w:rsid w:val="00C75C41"/>
    <w:rsid w:val="00C8042F"/>
    <w:rsid w:val="00C80A00"/>
    <w:rsid w:val="00C82343"/>
    <w:rsid w:val="00C82666"/>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26397"/>
    <w:rsid w:val="00D320EA"/>
    <w:rsid w:val="00D320FF"/>
    <w:rsid w:val="00D3228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45C9"/>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B00CC"/>
    <w:rsid w:val="00FB2946"/>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71</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72</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73</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74</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75</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76</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77</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78</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79</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80</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81</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84</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85</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86</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87</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88</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89</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90</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91</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92</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93</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68</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94</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95</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96</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97</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98</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99</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100</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101</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102</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105</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106</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107</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108</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109</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110</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111</b:RefOrder>
  </b:Source>
  <b:Source>
    <b:Tag>Gra21</b:Tag>
    <b:SourceType>InternetSite</b:SourceType>
    <b:Guid>{54F79875-AA19-4678-9F98-3AF653FBA782}</b:Guid>
    <b:Title>GraphQL Specification</b:Title>
    <b:Year>2021</b:Year>
    <b:Author>
      <b:Author>
        <b:Corporate>GraphQL</b:Corporate>
      </b:Author>
    </b:Author>
    <b:InternetSiteTitle>GraphQL</b:InternetSiteTitle>
    <b:Month>October</b:Month>
    <b:URL>https://spec.graphql.org/October2021/</b:URL>
    <b:RefOrder>69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EE6B9E-F0DA-4BF5-8A8E-EF50DF1D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7598</TotalTime>
  <Pages>162</Pages>
  <Words>33888</Words>
  <Characters>193166</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226601</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27</cp:revision>
  <dcterms:created xsi:type="dcterms:W3CDTF">2023-04-20T17:29:00Z</dcterms:created>
  <dcterms:modified xsi:type="dcterms:W3CDTF">2023-04-30T21:22:00Z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