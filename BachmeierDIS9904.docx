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3CAB6984" w:rsidR="00992F06" w:rsidRPr="00B43C8C" w:rsidRDefault="00992F06" w:rsidP="00B43C8C">
      <w:pPr>
        <w:ind w:firstLine="0"/>
        <w:jc w:val="center"/>
        <w:rPr>
          <w:b/>
          <w:bCs/>
        </w:rPr>
      </w:pPr>
      <w:r w:rsidRPr="00B43C8C">
        <w:rPr>
          <w:b/>
          <w:bCs/>
        </w:rPr>
        <w:t xml:space="preserve">Using </w:t>
      </w:r>
      <w:del w:id="0" w:author="Bachmeier, Nate" w:date="2023-04-04T15:56:00Z">
        <w:r w:rsidRPr="00B43C8C" w:rsidDel="00DF58F5">
          <w:rPr>
            <w:b/>
            <w:bCs/>
          </w:rPr>
          <w:delText>Artific</w:delText>
        </w:r>
        <w:r w:rsidR="0098329E" w:rsidRPr="00B43C8C" w:rsidDel="00DF58F5">
          <w:rPr>
            <w:b/>
            <w:bCs/>
          </w:rPr>
          <w:delText>i</w:delText>
        </w:r>
        <w:r w:rsidRPr="00B43C8C" w:rsidDel="00DF58F5">
          <w:rPr>
            <w:b/>
            <w:bCs/>
          </w:rPr>
          <w:delText xml:space="preserve">al Intelligence/Machine Learning </w:delText>
        </w:r>
      </w:del>
      <w:ins w:id="1" w:author="Bachmeier, Nate" w:date="2023-04-04T15:56:00Z">
        <w:del w:id="2" w:author="Nate Bachmeier [AWS-SA]" w:date="2023-04-09T14:13:00Z">
          <w:r w:rsidR="00DF58F5" w:rsidDel="008A08BD">
            <w:rPr>
              <w:b/>
              <w:bCs/>
            </w:rPr>
            <w:delText>H</w:delText>
          </w:r>
        </w:del>
      </w:ins>
      <w:ins w:id="3" w:author="Nate Bachmeier [AWS-SA]" w:date="2023-04-09T14:13:00Z">
        <w:r w:rsidR="008A08BD">
          <w:rPr>
            <w:b/>
            <w:bCs/>
          </w:rPr>
          <w:t>h</w:t>
        </w:r>
      </w:ins>
      <w:ins w:id="4" w:author="Bachmeier, Nate" w:date="2023-04-04T15:56:00Z">
        <w:r w:rsidR="00DF58F5">
          <w:rPr>
            <w:b/>
            <w:bCs/>
          </w:rPr>
          <w:t xml:space="preserve">uman </w:t>
        </w:r>
        <w:del w:id="5" w:author="Nate Bachmeier [AWS-SA]" w:date="2023-04-09T14:13:00Z">
          <w:r w:rsidR="00DF58F5" w:rsidDel="008A08BD">
            <w:rPr>
              <w:b/>
              <w:bCs/>
            </w:rPr>
            <w:delText>A</w:delText>
          </w:r>
        </w:del>
      </w:ins>
      <w:ins w:id="6" w:author="Nate Bachmeier [AWS-SA]" w:date="2023-04-09T14:13:00Z">
        <w:r w:rsidR="008A08BD">
          <w:rPr>
            <w:b/>
            <w:bCs/>
          </w:rPr>
          <w:t>a</w:t>
        </w:r>
      </w:ins>
      <w:ins w:id="7" w:author="Bachmeier, Nate" w:date="2023-04-04T15:56:00Z">
        <w:r w:rsidR="00DF58F5">
          <w:rPr>
            <w:b/>
            <w:bCs/>
          </w:rPr>
          <w:t xml:space="preserve">ctivity </w:t>
        </w:r>
        <w:del w:id="8" w:author="Nate Bachmeier [AWS-SA]" w:date="2023-04-09T14:13:00Z">
          <w:r w:rsidR="00DF58F5" w:rsidDel="008A08BD">
            <w:rPr>
              <w:b/>
              <w:bCs/>
            </w:rPr>
            <w:delText>R</w:delText>
          </w:r>
        </w:del>
      </w:ins>
      <w:ins w:id="9" w:author="Nate Bachmeier [AWS-SA]" w:date="2023-04-09T14:13:00Z">
        <w:r w:rsidR="008A08BD">
          <w:rPr>
            <w:b/>
            <w:bCs/>
          </w:rPr>
          <w:t>r</w:t>
        </w:r>
      </w:ins>
      <w:ins w:id="10" w:author="Bachmeier, Nate" w:date="2023-04-04T15:56:00Z">
        <w:r w:rsidR="00DF58F5">
          <w:rPr>
            <w:b/>
            <w:bCs/>
          </w:rPr>
          <w:t xml:space="preserve">ecognition </w:t>
        </w:r>
      </w:ins>
      <w:ins w:id="11" w:author="Nate Bachmeier [AWS-SA]" w:date="2023-04-09T14:13:00Z">
        <w:r w:rsidR="008A08BD">
          <w:rPr>
            <w:b/>
            <w:bCs/>
          </w:rPr>
          <w:t xml:space="preserve">for improving </w:t>
        </w:r>
      </w:ins>
      <w:del w:id="12" w:author="Nate Bachmeier [AWS-SA]" w:date="2023-04-09T14:13:00Z">
        <w:r w:rsidRPr="00B43C8C" w:rsidDel="008A08BD">
          <w:rPr>
            <w:b/>
            <w:bCs/>
          </w:rPr>
          <w:delText xml:space="preserve">to improve </w:delText>
        </w:r>
      </w:del>
      <w:r w:rsidRPr="00B43C8C">
        <w:rPr>
          <w:b/>
          <w:bCs/>
        </w:rPr>
        <w:t>elderly an</w:t>
      </w:r>
      <w:del w:id="13" w:author="Nate Bachmeier [AWS-SA]" w:date="2023-04-09T14:13:00Z">
        <w:r w:rsidR="00DF58F5" w:rsidDel="008A08BD">
          <w:rPr>
            <w:b/>
            <w:bCs/>
          </w:rPr>
          <w:delText>s</w:delText>
        </w:r>
      </w:del>
      <w:r w:rsidRPr="00B43C8C">
        <w:rPr>
          <w:b/>
          <w:bCs/>
        </w:rPr>
        <w:t>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0758FD5B" w:rsidR="00887A22" w:rsidRPr="00887A22" w:rsidRDefault="00D245BE" w:rsidP="00B43C8C">
      <w:pPr>
        <w:ind w:firstLine="0"/>
        <w:jc w:val="center"/>
      </w:pPr>
      <w:r>
        <w:t>San Diego</w:t>
      </w:r>
      <w:del w:id="14" w:author="Nate Bachmeier [AWS-SA]" w:date="2023-04-09T14:13:00Z">
        <w:r w:rsidDel="008A08BD">
          <w:delText>,</w:delText>
        </w:r>
      </w:del>
      <w:r w:rsidR="00887A22" w:rsidRPr="00887A22">
        <w:t>, California</w:t>
      </w:r>
    </w:p>
    <w:p w14:paraId="5D760441" w14:textId="77777777" w:rsidR="00887A22" w:rsidRPr="00887A22" w:rsidRDefault="00887A22" w:rsidP="00B43C8C">
      <w:pPr>
        <w:jc w:val="center"/>
      </w:pPr>
    </w:p>
    <w:p w14:paraId="138E0A42" w14:textId="4129A560" w:rsidR="00887A22" w:rsidRDefault="00722C2E">
      <w:pPr>
        <w:ind w:firstLine="0"/>
        <w:jc w:val="center"/>
      </w:pPr>
      <w:del w:id="15" w:author="Bachmeier, Nate" w:date="2023-04-04T15:56:00Z">
        <w:r w:rsidDel="00DF58F5">
          <w:delText>March</w:delText>
        </w:r>
        <w:r w:rsidR="00E72F1F" w:rsidDel="00DF58F5">
          <w:delText xml:space="preserve"> </w:delText>
        </w:r>
      </w:del>
      <w:ins w:id="16" w:author="Bachmeier, Nate" w:date="2023-04-04T15:56:00Z">
        <w:r w:rsidR="00DF58F5">
          <w:t xml:space="preserve">April  </w:t>
        </w:r>
      </w:ins>
      <w:r w:rsidR="00E72F1F">
        <w:t>202</w:t>
      </w:r>
      <w:r>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ins w:id="17" w:author="Nate Bachmeier [AWS-SA]" w:date="2023-04-09T22:07:00Z"/>
              <w:rFonts w:asciiTheme="minorHAnsi" w:eastAsiaTheme="minorEastAsia" w:hAnsiTheme="minorHAnsi" w:cstheme="minorBidi"/>
              <w:noProof/>
              <w:sz w:val="22"/>
            </w:rPr>
          </w:pPr>
          <w:r>
            <w:fldChar w:fldCharType="begin"/>
          </w:r>
          <w:r>
            <w:instrText xml:space="preserve"> TOC \o "1-2" \h \z \u </w:instrText>
          </w:r>
          <w:r>
            <w:fldChar w:fldCharType="separate"/>
          </w:r>
          <w:ins w:id="18" w:author="Nate Bachmeier [AWS-SA]" w:date="2023-04-09T22:07:00Z">
            <w:r w:rsidR="002A6836" w:rsidRPr="00BB4462">
              <w:rPr>
                <w:rStyle w:val="Hyperlink"/>
                <w:noProof/>
              </w:rPr>
              <w:fldChar w:fldCharType="begin"/>
            </w:r>
            <w:r w:rsidR="002A6836" w:rsidRPr="00BB4462">
              <w:rPr>
                <w:rStyle w:val="Hyperlink"/>
                <w:noProof/>
              </w:rPr>
              <w:instrText xml:space="preserve"> </w:instrText>
            </w:r>
            <w:r w:rsidR="002A6836">
              <w:rPr>
                <w:noProof/>
              </w:rPr>
              <w:instrText>HYPERLINK \l "_Toc131970479"</w:instrText>
            </w:r>
            <w:r w:rsidR="002A6836" w:rsidRPr="00BB4462">
              <w:rPr>
                <w:rStyle w:val="Hyperlink"/>
                <w:noProof/>
              </w:rPr>
              <w:instrText xml:space="preserve"> </w:instrText>
            </w:r>
            <w:r w:rsidR="002A6836" w:rsidRPr="00BB4462">
              <w:rPr>
                <w:rStyle w:val="Hyperlink"/>
                <w:noProof/>
              </w:rPr>
            </w:r>
            <w:r w:rsidR="002A6836" w:rsidRPr="00BB4462">
              <w:rPr>
                <w:rStyle w:val="Hyperlink"/>
                <w:noProof/>
              </w:rPr>
              <w:fldChar w:fldCharType="separate"/>
            </w:r>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ins>
          <w:r w:rsidR="002A6836">
            <w:rPr>
              <w:noProof/>
              <w:webHidden/>
            </w:rPr>
            <w:fldChar w:fldCharType="separate"/>
          </w:r>
          <w:ins w:id="19" w:author="Nate Bachmeier [AWS-SA]" w:date="2023-04-09T22:07:00Z">
            <w:r w:rsidR="002A6836">
              <w:rPr>
                <w:noProof/>
                <w:webHidden/>
              </w:rPr>
              <w:t>1</w:t>
            </w:r>
            <w:r w:rsidR="002A6836">
              <w:rPr>
                <w:noProof/>
                <w:webHidden/>
              </w:rPr>
              <w:fldChar w:fldCharType="end"/>
            </w:r>
            <w:r w:rsidR="002A6836" w:rsidRPr="00BB4462">
              <w:rPr>
                <w:rStyle w:val="Hyperlink"/>
                <w:noProof/>
              </w:rPr>
              <w:fldChar w:fldCharType="end"/>
            </w:r>
          </w:ins>
        </w:p>
        <w:p w14:paraId="3F3A60AD" w14:textId="4ABEA0CA" w:rsidR="002A6836" w:rsidRDefault="002A6836">
          <w:pPr>
            <w:pStyle w:val="TOC2"/>
            <w:rPr>
              <w:ins w:id="20" w:author="Nate Bachmeier [AWS-SA]" w:date="2023-04-09T22:07:00Z"/>
              <w:rFonts w:asciiTheme="minorHAnsi" w:eastAsiaTheme="minorEastAsia" w:hAnsiTheme="minorHAnsi" w:cstheme="minorBidi"/>
              <w:noProof/>
              <w:sz w:val="22"/>
              <w:szCs w:val="22"/>
            </w:rPr>
          </w:pPr>
          <w:ins w:id="21"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"_Toc131970480"</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Statement of the Problem</w:t>
            </w:r>
            <w:r>
              <w:rPr>
                <w:noProof/>
                <w:webHidden/>
              </w:rPr>
              <w:tab/>
            </w:r>
            <w:r>
              <w:rPr>
                <w:noProof/>
                <w:webHidden/>
              </w:rPr>
              <w:fldChar w:fldCharType="begin"/>
            </w:r>
            <w:r>
              <w:rPr>
                <w:noProof/>
                <w:webHidden/>
              </w:rPr>
              <w:instrText xml:space="preserve"> PAGEREF _Toc131970480 \h </w:instrText>
            </w:r>
            <w:r>
              <w:rPr>
                <w:noProof/>
                <w:webHidden/>
              </w:rPr>
            </w:r>
          </w:ins>
          <w:r>
            <w:rPr>
              <w:noProof/>
              <w:webHidden/>
            </w:rPr>
            <w:fldChar w:fldCharType="separate"/>
          </w:r>
          <w:ins w:id="22" w:author="Nate Bachmeier [AWS-SA]" w:date="2023-04-09T22:07:00Z">
            <w:r>
              <w:rPr>
                <w:noProof/>
                <w:webHidden/>
              </w:rPr>
              <w:t>2</w:t>
            </w:r>
            <w:r>
              <w:rPr>
                <w:noProof/>
                <w:webHidden/>
              </w:rPr>
              <w:fldChar w:fldCharType="end"/>
            </w:r>
            <w:r w:rsidRPr="00BB4462">
              <w:rPr>
                <w:rStyle w:val="Hyperlink"/>
                <w:noProof/>
              </w:rPr>
              <w:fldChar w:fldCharType="end"/>
            </w:r>
          </w:ins>
        </w:p>
        <w:p w14:paraId="3D9B9946" w14:textId="4FAEAC0F" w:rsidR="002A6836" w:rsidRDefault="002A6836">
          <w:pPr>
            <w:pStyle w:val="TOC2"/>
            <w:rPr>
              <w:ins w:id="23" w:author="Nate Bachmeier [AWS-SA]" w:date="2023-04-09T22:07:00Z"/>
              <w:rFonts w:asciiTheme="minorHAnsi" w:eastAsiaTheme="minorEastAsia" w:hAnsiTheme="minorHAnsi" w:cstheme="minorBidi"/>
              <w:noProof/>
              <w:sz w:val="22"/>
              <w:szCs w:val="22"/>
            </w:rPr>
          </w:pPr>
          <w:ins w:id="24"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"_Toc131970481"</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Purpose of the Study</w:t>
            </w:r>
            <w:r>
              <w:rPr>
                <w:noProof/>
                <w:webHidden/>
              </w:rPr>
              <w:tab/>
            </w:r>
            <w:r>
              <w:rPr>
                <w:noProof/>
                <w:webHidden/>
              </w:rPr>
              <w:fldChar w:fldCharType="begin"/>
            </w:r>
            <w:r>
              <w:rPr>
                <w:noProof/>
                <w:webHidden/>
              </w:rPr>
              <w:instrText xml:space="preserve"> PAGEREF _Toc131970481 \h </w:instrText>
            </w:r>
            <w:r>
              <w:rPr>
                <w:noProof/>
                <w:webHidden/>
              </w:rPr>
            </w:r>
          </w:ins>
          <w:r>
            <w:rPr>
              <w:noProof/>
              <w:webHidden/>
            </w:rPr>
            <w:fldChar w:fldCharType="separate"/>
          </w:r>
          <w:ins w:id="25" w:author="Nate Bachmeier [AWS-SA]" w:date="2023-04-09T22:07:00Z">
            <w:r>
              <w:rPr>
                <w:noProof/>
                <w:webHidden/>
              </w:rPr>
              <w:t>3</w:t>
            </w:r>
            <w:r>
              <w:rPr>
                <w:noProof/>
                <w:webHidden/>
              </w:rPr>
              <w:fldChar w:fldCharType="end"/>
            </w:r>
            <w:r w:rsidRPr="00BB4462">
              <w:rPr>
                <w:rStyle w:val="Hyperlink"/>
                <w:noProof/>
              </w:rPr>
              <w:fldChar w:fldCharType="end"/>
            </w:r>
          </w:ins>
        </w:p>
        <w:p w14:paraId="1553F6C3" w14:textId="5AD6D933" w:rsidR="002A6836" w:rsidRDefault="002A6836">
          <w:pPr>
            <w:pStyle w:val="TOC2"/>
            <w:rPr>
              <w:ins w:id="26" w:author="Nate Bachmeier [AWS-SA]" w:date="2023-04-09T22:07:00Z"/>
              <w:rFonts w:asciiTheme="minorHAnsi" w:eastAsiaTheme="minorEastAsia" w:hAnsiTheme="minorHAnsi" w:cstheme="minorBidi"/>
              <w:noProof/>
              <w:sz w:val="22"/>
              <w:szCs w:val="22"/>
            </w:rPr>
          </w:pPr>
          <w:ins w:id="27"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"_Toc131970482"</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Introduction to Theoretical Framework</w:t>
            </w:r>
            <w:r>
              <w:rPr>
                <w:noProof/>
                <w:webHidden/>
              </w:rPr>
              <w:tab/>
            </w:r>
            <w:r>
              <w:rPr>
                <w:noProof/>
                <w:webHidden/>
              </w:rPr>
              <w:fldChar w:fldCharType="begin"/>
            </w:r>
            <w:r>
              <w:rPr>
                <w:noProof/>
                <w:webHidden/>
              </w:rPr>
              <w:instrText xml:space="preserve"> PAGEREF _Toc131970482 \h </w:instrText>
            </w:r>
            <w:r>
              <w:rPr>
                <w:noProof/>
                <w:webHidden/>
              </w:rPr>
            </w:r>
          </w:ins>
          <w:r>
            <w:rPr>
              <w:noProof/>
              <w:webHidden/>
            </w:rPr>
            <w:fldChar w:fldCharType="separate"/>
          </w:r>
          <w:ins w:id="28" w:author="Nate Bachmeier [AWS-SA]" w:date="2023-04-09T22:07:00Z">
            <w:r>
              <w:rPr>
                <w:noProof/>
                <w:webHidden/>
              </w:rPr>
              <w:t>4</w:t>
            </w:r>
            <w:r>
              <w:rPr>
                <w:noProof/>
                <w:webHidden/>
              </w:rPr>
              <w:fldChar w:fldCharType="end"/>
            </w:r>
            <w:r w:rsidRPr="00BB4462">
              <w:rPr>
                <w:rStyle w:val="Hyperlink"/>
                <w:noProof/>
              </w:rPr>
              <w:fldChar w:fldCharType="end"/>
            </w:r>
          </w:ins>
        </w:p>
        <w:p w14:paraId="512E52A2" w14:textId="29CC723D" w:rsidR="002A6836" w:rsidRDefault="002A6836">
          <w:pPr>
            <w:pStyle w:val="TOC2"/>
            <w:rPr>
              <w:ins w:id="29" w:author="Nate Bachmeier [AWS-SA]" w:date="2023-04-09T22:07:00Z"/>
              <w:rFonts w:asciiTheme="minorHAnsi" w:eastAsiaTheme="minorEastAsia" w:hAnsiTheme="minorHAnsi" w:cstheme="minorBidi"/>
              <w:noProof/>
              <w:sz w:val="22"/>
              <w:szCs w:val="22"/>
            </w:rPr>
          </w:pPr>
          <w:ins w:id="30"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"_Toc131970483"</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Research Questions</w:t>
            </w:r>
            <w:r>
              <w:rPr>
                <w:noProof/>
                <w:webHidden/>
              </w:rPr>
              <w:tab/>
            </w:r>
            <w:r>
              <w:rPr>
                <w:noProof/>
                <w:webHidden/>
              </w:rPr>
              <w:fldChar w:fldCharType="begin"/>
            </w:r>
            <w:r>
              <w:rPr>
                <w:noProof/>
                <w:webHidden/>
              </w:rPr>
              <w:instrText xml:space="preserve"> PAGEREF _Toc131970483 \h </w:instrText>
            </w:r>
            <w:r>
              <w:rPr>
                <w:noProof/>
                <w:webHidden/>
              </w:rPr>
            </w:r>
          </w:ins>
          <w:r>
            <w:rPr>
              <w:noProof/>
              <w:webHidden/>
            </w:rPr>
            <w:fldChar w:fldCharType="separate"/>
          </w:r>
          <w:ins w:id="31" w:author="Nate Bachmeier [AWS-SA]" w:date="2023-04-09T22:07:00Z">
            <w:r>
              <w:rPr>
                <w:noProof/>
                <w:webHidden/>
              </w:rPr>
              <w:t>6</w:t>
            </w:r>
            <w:r>
              <w:rPr>
                <w:noProof/>
                <w:webHidden/>
              </w:rPr>
              <w:fldChar w:fldCharType="end"/>
            </w:r>
            <w:r w:rsidRPr="00BB4462">
              <w:rPr>
                <w:rStyle w:val="Hyperlink"/>
                <w:noProof/>
              </w:rPr>
              <w:fldChar w:fldCharType="end"/>
            </w:r>
          </w:ins>
        </w:p>
        <w:p w14:paraId="7924E8BD" w14:textId="553CC411" w:rsidR="002A6836" w:rsidRDefault="002A6836">
          <w:pPr>
            <w:pStyle w:val="TOC2"/>
            <w:rPr>
              <w:ins w:id="32" w:author="Nate Bachmeier [AWS-SA]" w:date="2023-04-09T22:07:00Z"/>
              <w:rFonts w:asciiTheme="minorHAnsi" w:eastAsiaTheme="minorEastAsia" w:hAnsiTheme="minorHAnsi" w:cstheme="minorBidi"/>
              <w:noProof/>
              <w:sz w:val="22"/>
              <w:szCs w:val="22"/>
            </w:rPr>
          </w:pPr>
          <w:ins w:id="33"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"_Toc131970484"</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Significance of the Study</w:t>
            </w:r>
            <w:r>
              <w:rPr>
                <w:noProof/>
                <w:webHidden/>
              </w:rPr>
              <w:tab/>
            </w:r>
            <w:r>
              <w:rPr>
                <w:noProof/>
                <w:webHidden/>
              </w:rPr>
              <w:fldChar w:fldCharType="begin"/>
            </w:r>
            <w:r>
              <w:rPr>
                <w:noProof/>
                <w:webHidden/>
              </w:rPr>
              <w:instrText xml:space="preserve"> PAGEREF _Toc131970484 \h </w:instrText>
            </w:r>
            <w:r>
              <w:rPr>
                <w:noProof/>
                <w:webHidden/>
              </w:rPr>
            </w:r>
          </w:ins>
          <w:r>
            <w:rPr>
              <w:noProof/>
              <w:webHidden/>
            </w:rPr>
            <w:fldChar w:fldCharType="separate"/>
          </w:r>
          <w:ins w:id="34" w:author="Nate Bachmeier [AWS-SA]" w:date="2023-04-09T22:07:00Z">
            <w:r>
              <w:rPr>
                <w:noProof/>
                <w:webHidden/>
              </w:rPr>
              <w:t>6</w:t>
            </w:r>
            <w:r>
              <w:rPr>
                <w:noProof/>
                <w:webHidden/>
              </w:rPr>
              <w:fldChar w:fldCharType="end"/>
            </w:r>
            <w:r w:rsidRPr="00BB4462">
              <w:rPr>
                <w:rStyle w:val="Hyperlink"/>
                <w:noProof/>
              </w:rPr>
              <w:fldChar w:fldCharType="end"/>
            </w:r>
          </w:ins>
        </w:p>
        <w:p w14:paraId="18019D56" w14:textId="27A1ED49" w:rsidR="002A6836" w:rsidRDefault="002A6836">
          <w:pPr>
            <w:pStyle w:val="TOC2"/>
            <w:rPr>
              <w:ins w:id="35" w:author="Nate Bachmeier [AWS-SA]" w:date="2023-04-09T22:07:00Z"/>
              <w:rFonts w:asciiTheme="minorHAnsi" w:eastAsiaTheme="minorEastAsia" w:hAnsiTheme="minorHAnsi" w:cstheme="minorBidi"/>
              <w:noProof/>
              <w:sz w:val="22"/>
              <w:szCs w:val="22"/>
            </w:rPr>
          </w:pPr>
          <w:ins w:id="36"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"_Toc131970485"</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Definition of Key Terms</w:t>
            </w:r>
            <w:r>
              <w:rPr>
                <w:noProof/>
                <w:webHidden/>
              </w:rPr>
              <w:tab/>
            </w:r>
            <w:r>
              <w:rPr>
                <w:noProof/>
                <w:webHidden/>
              </w:rPr>
              <w:fldChar w:fldCharType="begin"/>
            </w:r>
            <w:r>
              <w:rPr>
                <w:noProof/>
                <w:webHidden/>
              </w:rPr>
              <w:instrText xml:space="preserve"> PAGEREF _Toc131970485 \h </w:instrText>
            </w:r>
            <w:r>
              <w:rPr>
                <w:noProof/>
                <w:webHidden/>
              </w:rPr>
            </w:r>
          </w:ins>
          <w:r>
            <w:rPr>
              <w:noProof/>
              <w:webHidden/>
            </w:rPr>
            <w:fldChar w:fldCharType="separate"/>
          </w:r>
          <w:ins w:id="37" w:author="Nate Bachmeier [AWS-SA]" w:date="2023-04-09T22:07:00Z">
            <w:r>
              <w:rPr>
                <w:noProof/>
                <w:webHidden/>
              </w:rPr>
              <w:t>7</w:t>
            </w:r>
            <w:r>
              <w:rPr>
                <w:noProof/>
                <w:webHidden/>
              </w:rPr>
              <w:fldChar w:fldCharType="end"/>
            </w:r>
            <w:r w:rsidRPr="00BB4462">
              <w:rPr>
                <w:rStyle w:val="Hyperlink"/>
                <w:noProof/>
              </w:rPr>
              <w:fldChar w:fldCharType="end"/>
            </w:r>
          </w:ins>
        </w:p>
        <w:p w14:paraId="10FDBDB1" w14:textId="0FB1C6B0" w:rsidR="002A6836" w:rsidRDefault="002A6836">
          <w:pPr>
            <w:pStyle w:val="TOC2"/>
            <w:rPr>
              <w:ins w:id="38" w:author="Nate Bachmeier [AWS-SA]" w:date="2023-04-09T22:07:00Z"/>
              <w:rFonts w:asciiTheme="minorHAnsi" w:eastAsiaTheme="minorEastAsia" w:hAnsiTheme="minorHAnsi" w:cstheme="minorBidi"/>
              <w:noProof/>
              <w:sz w:val="22"/>
              <w:szCs w:val="22"/>
            </w:rPr>
          </w:pPr>
          <w:ins w:id="39"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"_Toc131970486"</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Summary</w:t>
            </w:r>
            <w:r>
              <w:rPr>
                <w:noProof/>
                <w:webHidden/>
              </w:rPr>
              <w:tab/>
            </w:r>
            <w:r>
              <w:rPr>
                <w:noProof/>
                <w:webHidden/>
              </w:rPr>
              <w:fldChar w:fldCharType="begin"/>
            </w:r>
            <w:r>
              <w:rPr>
                <w:noProof/>
                <w:webHidden/>
              </w:rPr>
              <w:instrText xml:space="preserve"> PAGEREF _Toc131970486 \h </w:instrText>
            </w:r>
            <w:r>
              <w:rPr>
                <w:noProof/>
                <w:webHidden/>
              </w:rPr>
            </w:r>
          </w:ins>
          <w:r>
            <w:rPr>
              <w:noProof/>
              <w:webHidden/>
            </w:rPr>
            <w:fldChar w:fldCharType="separate"/>
          </w:r>
          <w:ins w:id="40" w:author="Nate Bachmeier [AWS-SA]" w:date="2023-04-09T22:07:00Z">
            <w:r>
              <w:rPr>
                <w:noProof/>
                <w:webHidden/>
              </w:rPr>
              <w:t>9</w:t>
            </w:r>
            <w:r>
              <w:rPr>
                <w:noProof/>
                <w:webHidden/>
              </w:rPr>
              <w:fldChar w:fldCharType="end"/>
            </w:r>
            <w:r w:rsidRPr="00BB4462">
              <w:rPr>
                <w:rStyle w:val="Hyperlink"/>
                <w:noProof/>
              </w:rPr>
              <w:fldChar w:fldCharType="end"/>
            </w:r>
          </w:ins>
        </w:p>
        <w:p w14:paraId="7162F3C8" w14:textId="560114EC" w:rsidR="002A6836" w:rsidRDefault="002A6836">
          <w:pPr>
            <w:pStyle w:val="TOC1"/>
            <w:rPr>
              <w:ins w:id="41" w:author="Nate Bachmeier [AWS-SA]" w:date="2023-04-09T22:07:00Z"/>
              <w:rFonts w:asciiTheme="minorHAnsi" w:eastAsiaTheme="minorEastAsia" w:hAnsiTheme="minorHAnsi" w:cstheme="minorBidi"/>
              <w:noProof/>
              <w:sz w:val="22"/>
            </w:rPr>
          </w:pPr>
          <w:ins w:id="42"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"_Toc131970487"</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Chapter 2: Literature Review</w:t>
            </w:r>
            <w:r>
              <w:rPr>
                <w:noProof/>
                <w:webHidden/>
              </w:rPr>
              <w:tab/>
            </w:r>
            <w:r>
              <w:rPr>
                <w:noProof/>
                <w:webHidden/>
              </w:rPr>
              <w:fldChar w:fldCharType="begin"/>
            </w:r>
            <w:r>
              <w:rPr>
                <w:noProof/>
                <w:webHidden/>
              </w:rPr>
              <w:instrText xml:space="preserve"> PAGEREF _Toc131970487 \h </w:instrText>
            </w:r>
            <w:r>
              <w:rPr>
                <w:noProof/>
                <w:webHidden/>
              </w:rPr>
            </w:r>
          </w:ins>
          <w:r>
            <w:rPr>
              <w:noProof/>
              <w:webHidden/>
            </w:rPr>
            <w:fldChar w:fldCharType="separate"/>
          </w:r>
          <w:ins w:id="43" w:author="Nate Bachmeier [AWS-SA]" w:date="2023-04-09T22:07:00Z">
            <w:r>
              <w:rPr>
                <w:noProof/>
                <w:webHidden/>
              </w:rPr>
              <w:t>11</w:t>
            </w:r>
            <w:r>
              <w:rPr>
                <w:noProof/>
                <w:webHidden/>
              </w:rPr>
              <w:fldChar w:fldCharType="end"/>
            </w:r>
            <w:r w:rsidRPr="00BB4462">
              <w:rPr>
                <w:rStyle w:val="Hyperlink"/>
                <w:noProof/>
              </w:rPr>
              <w:fldChar w:fldCharType="end"/>
            </w:r>
          </w:ins>
        </w:p>
        <w:p w14:paraId="7C2F409B" w14:textId="34533E52" w:rsidR="002A6836" w:rsidRDefault="002A6836">
          <w:pPr>
            <w:pStyle w:val="TOC2"/>
            <w:rPr>
              <w:ins w:id="44" w:author="Nate Bachmeier [AWS-SA]" w:date="2023-04-09T22:07:00Z"/>
              <w:rFonts w:asciiTheme="minorHAnsi" w:eastAsiaTheme="minorEastAsia" w:hAnsiTheme="minorHAnsi" w:cstheme="minorBidi"/>
              <w:noProof/>
              <w:sz w:val="22"/>
              <w:szCs w:val="22"/>
            </w:rPr>
          </w:pPr>
          <w:ins w:id="45"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"_Toc131970488"</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Literature Search Strategies</w:t>
            </w:r>
            <w:r>
              <w:rPr>
                <w:noProof/>
                <w:webHidden/>
              </w:rPr>
              <w:tab/>
            </w:r>
            <w:r>
              <w:rPr>
                <w:noProof/>
                <w:webHidden/>
              </w:rPr>
              <w:fldChar w:fldCharType="begin"/>
            </w:r>
            <w:r>
              <w:rPr>
                <w:noProof/>
                <w:webHidden/>
              </w:rPr>
              <w:instrText xml:space="preserve"> PAGEREF _Toc131970488 \h </w:instrText>
            </w:r>
            <w:r>
              <w:rPr>
                <w:noProof/>
                <w:webHidden/>
              </w:rPr>
            </w:r>
          </w:ins>
          <w:r>
            <w:rPr>
              <w:noProof/>
              <w:webHidden/>
            </w:rPr>
            <w:fldChar w:fldCharType="separate"/>
          </w:r>
          <w:ins w:id="46" w:author="Nate Bachmeier [AWS-SA]" w:date="2023-04-09T22:07:00Z">
            <w:r>
              <w:rPr>
                <w:noProof/>
                <w:webHidden/>
              </w:rPr>
              <w:t>11</w:t>
            </w:r>
            <w:r>
              <w:rPr>
                <w:noProof/>
                <w:webHidden/>
              </w:rPr>
              <w:fldChar w:fldCharType="end"/>
            </w:r>
            <w:r w:rsidRPr="00BB4462">
              <w:rPr>
                <w:rStyle w:val="Hyperlink"/>
                <w:noProof/>
              </w:rPr>
              <w:fldChar w:fldCharType="end"/>
            </w:r>
          </w:ins>
        </w:p>
        <w:p w14:paraId="3BCE6B60" w14:textId="4BCFD4CC" w:rsidR="002A6836" w:rsidRDefault="002A6836">
          <w:pPr>
            <w:pStyle w:val="TOC2"/>
            <w:rPr>
              <w:ins w:id="47" w:author="Nate Bachmeier [AWS-SA]" w:date="2023-04-09T22:07:00Z"/>
              <w:rFonts w:asciiTheme="minorHAnsi" w:eastAsiaTheme="minorEastAsia" w:hAnsiTheme="minorHAnsi" w:cstheme="minorBidi"/>
              <w:noProof/>
              <w:sz w:val="22"/>
              <w:szCs w:val="22"/>
            </w:rPr>
          </w:pPr>
          <w:ins w:id="48"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"_Toc131970489"</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Theoretical Framework</w:t>
            </w:r>
            <w:r>
              <w:rPr>
                <w:noProof/>
                <w:webHidden/>
              </w:rPr>
              <w:tab/>
            </w:r>
            <w:r>
              <w:rPr>
                <w:noProof/>
                <w:webHidden/>
              </w:rPr>
              <w:fldChar w:fldCharType="begin"/>
            </w:r>
            <w:r>
              <w:rPr>
                <w:noProof/>
                <w:webHidden/>
              </w:rPr>
              <w:instrText xml:space="preserve"> PAGEREF _Toc131970489 \h </w:instrText>
            </w:r>
            <w:r>
              <w:rPr>
                <w:noProof/>
                <w:webHidden/>
              </w:rPr>
            </w:r>
          </w:ins>
          <w:r>
            <w:rPr>
              <w:noProof/>
              <w:webHidden/>
            </w:rPr>
            <w:fldChar w:fldCharType="separate"/>
          </w:r>
          <w:ins w:id="49" w:author="Nate Bachmeier [AWS-SA]" w:date="2023-04-09T22:07:00Z">
            <w:r>
              <w:rPr>
                <w:noProof/>
                <w:webHidden/>
              </w:rPr>
              <w:t>13</w:t>
            </w:r>
            <w:r>
              <w:rPr>
                <w:noProof/>
                <w:webHidden/>
              </w:rPr>
              <w:fldChar w:fldCharType="end"/>
            </w:r>
            <w:r w:rsidRPr="00BB4462">
              <w:rPr>
                <w:rStyle w:val="Hyperlink"/>
                <w:noProof/>
              </w:rPr>
              <w:fldChar w:fldCharType="end"/>
            </w:r>
          </w:ins>
        </w:p>
        <w:p w14:paraId="78FA1F75" w14:textId="38E8E7C2" w:rsidR="002A6836" w:rsidRDefault="002A6836">
          <w:pPr>
            <w:pStyle w:val="TOC2"/>
            <w:rPr>
              <w:ins w:id="50" w:author="Nate Bachmeier [AWS-SA]" w:date="2023-04-09T22:07:00Z"/>
              <w:rFonts w:asciiTheme="minorHAnsi" w:eastAsiaTheme="minorEastAsia" w:hAnsiTheme="minorHAnsi" w:cstheme="minorBidi"/>
              <w:noProof/>
              <w:sz w:val="22"/>
              <w:szCs w:val="22"/>
            </w:rPr>
          </w:pPr>
          <w:ins w:id="51"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"_Toc131970490"</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What is the role of data mining</w:t>
            </w:r>
            <w:r>
              <w:rPr>
                <w:noProof/>
                <w:webHidden/>
              </w:rPr>
              <w:tab/>
            </w:r>
            <w:r>
              <w:rPr>
                <w:noProof/>
                <w:webHidden/>
              </w:rPr>
              <w:fldChar w:fldCharType="begin"/>
            </w:r>
            <w:r>
              <w:rPr>
                <w:noProof/>
                <w:webHidden/>
              </w:rPr>
              <w:instrText xml:space="preserve"> PAGEREF _Toc131970490 \h </w:instrText>
            </w:r>
            <w:r>
              <w:rPr>
                <w:noProof/>
                <w:webHidden/>
              </w:rPr>
            </w:r>
          </w:ins>
          <w:r>
            <w:rPr>
              <w:noProof/>
              <w:webHidden/>
            </w:rPr>
            <w:fldChar w:fldCharType="separate"/>
          </w:r>
          <w:ins w:id="52" w:author="Nate Bachmeier [AWS-SA]" w:date="2023-04-09T22:07:00Z">
            <w:r>
              <w:rPr>
                <w:noProof/>
                <w:webHidden/>
              </w:rPr>
              <w:t>17</w:t>
            </w:r>
            <w:r>
              <w:rPr>
                <w:noProof/>
                <w:webHidden/>
              </w:rPr>
              <w:fldChar w:fldCharType="end"/>
            </w:r>
            <w:r w:rsidRPr="00BB4462">
              <w:rPr>
                <w:rStyle w:val="Hyperlink"/>
                <w:noProof/>
              </w:rPr>
              <w:fldChar w:fldCharType="end"/>
            </w:r>
          </w:ins>
        </w:p>
        <w:p w14:paraId="2E95C6B0" w14:textId="6CE3B8C4" w:rsidR="002A6836" w:rsidRDefault="002A6836">
          <w:pPr>
            <w:pStyle w:val="TOC2"/>
            <w:rPr>
              <w:ins w:id="53" w:author="Nate Bachmeier [AWS-SA]" w:date="2023-04-09T22:07:00Z"/>
              <w:rFonts w:asciiTheme="minorHAnsi" w:eastAsiaTheme="minorEastAsia" w:hAnsiTheme="minorHAnsi" w:cstheme="minorBidi"/>
              <w:noProof/>
              <w:sz w:val="22"/>
              <w:szCs w:val="22"/>
            </w:rPr>
          </w:pPr>
          <w:ins w:id="54"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"_Toc131970491"</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What exactly is artificial intelligence</w:t>
            </w:r>
            <w:r>
              <w:rPr>
                <w:noProof/>
                <w:webHidden/>
              </w:rPr>
              <w:tab/>
            </w:r>
            <w:r>
              <w:rPr>
                <w:noProof/>
                <w:webHidden/>
              </w:rPr>
              <w:fldChar w:fldCharType="begin"/>
            </w:r>
            <w:r>
              <w:rPr>
                <w:noProof/>
                <w:webHidden/>
              </w:rPr>
              <w:instrText xml:space="preserve"> PAGEREF _Toc131970491 \h </w:instrText>
            </w:r>
            <w:r>
              <w:rPr>
                <w:noProof/>
                <w:webHidden/>
              </w:rPr>
            </w:r>
          </w:ins>
          <w:r>
            <w:rPr>
              <w:noProof/>
              <w:webHidden/>
            </w:rPr>
            <w:fldChar w:fldCharType="separate"/>
          </w:r>
          <w:ins w:id="55" w:author="Nate Bachmeier [AWS-SA]" w:date="2023-04-09T22:07:00Z">
            <w:r>
              <w:rPr>
                <w:noProof/>
                <w:webHidden/>
              </w:rPr>
              <w:t>20</w:t>
            </w:r>
            <w:r>
              <w:rPr>
                <w:noProof/>
                <w:webHidden/>
              </w:rPr>
              <w:fldChar w:fldCharType="end"/>
            </w:r>
            <w:r w:rsidRPr="00BB4462">
              <w:rPr>
                <w:rStyle w:val="Hyperlink"/>
                <w:noProof/>
              </w:rPr>
              <w:fldChar w:fldCharType="end"/>
            </w:r>
          </w:ins>
        </w:p>
        <w:p w14:paraId="42F41917" w14:textId="59D329E7" w:rsidR="002A6836" w:rsidRDefault="002A6836">
          <w:pPr>
            <w:pStyle w:val="TOC2"/>
            <w:rPr>
              <w:ins w:id="56" w:author="Nate Bachmeier [AWS-SA]" w:date="2023-04-09T22:07:00Z"/>
              <w:rFonts w:asciiTheme="minorHAnsi" w:eastAsiaTheme="minorEastAsia" w:hAnsiTheme="minorHAnsi" w:cstheme="minorBidi"/>
              <w:noProof/>
              <w:sz w:val="22"/>
              <w:szCs w:val="22"/>
            </w:rPr>
          </w:pPr>
          <w:ins w:id="57"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"_Toc131970492"</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How does computer vision work</w:t>
            </w:r>
            <w:r>
              <w:rPr>
                <w:noProof/>
                <w:webHidden/>
              </w:rPr>
              <w:tab/>
            </w:r>
            <w:r>
              <w:rPr>
                <w:noProof/>
                <w:webHidden/>
              </w:rPr>
              <w:fldChar w:fldCharType="begin"/>
            </w:r>
            <w:r>
              <w:rPr>
                <w:noProof/>
                <w:webHidden/>
              </w:rPr>
              <w:instrText xml:space="preserve"> PAGEREF _Toc131970492 \h </w:instrText>
            </w:r>
            <w:r>
              <w:rPr>
                <w:noProof/>
                <w:webHidden/>
              </w:rPr>
            </w:r>
          </w:ins>
          <w:r>
            <w:rPr>
              <w:noProof/>
              <w:webHidden/>
            </w:rPr>
            <w:fldChar w:fldCharType="separate"/>
          </w:r>
          <w:ins w:id="58" w:author="Nate Bachmeier [AWS-SA]" w:date="2023-04-09T22:07:00Z">
            <w:r>
              <w:rPr>
                <w:noProof/>
                <w:webHidden/>
              </w:rPr>
              <w:t>22</w:t>
            </w:r>
            <w:r>
              <w:rPr>
                <w:noProof/>
                <w:webHidden/>
              </w:rPr>
              <w:fldChar w:fldCharType="end"/>
            </w:r>
            <w:r w:rsidRPr="00BB4462">
              <w:rPr>
                <w:rStyle w:val="Hyperlink"/>
                <w:noProof/>
              </w:rPr>
              <w:fldChar w:fldCharType="end"/>
            </w:r>
          </w:ins>
        </w:p>
        <w:p w14:paraId="29736850" w14:textId="2424D42F" w:rsidR="002A6836" w:rsidRDefault="002A6836">
          <w:pPr>
            <w:pStyle w:val="TOC2"/>
            <w:rPr>
              <w:ins w:id="59" w:author="Nate Bachmeier [AWS-SA]" w:date="2023-04-09T22:07:00Z"/>
              <w:rFonts w:asciiTheme="minorHAnsi" w:eastAsiaTheme="minorEastAsia" w:hAnsiTheme="minorHAnsi" w:cstheme="minorBidi"/>
              <w:noProof/>
              <w:sz w:val="22"/>
              <w:szCs w:val="22"/>
            </w:rPr>
          </w:pPr>
          <w:ins w:id="60"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"_Toc131970493"</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What’s the role of Markov chains</w:t>
            </w:r>
            <w:r>
              <w:rPr>
                <w:noProof/>
                <w:webHidden/>
              </w:rPr>
              <w:tab/>
            </w:r>
            <w:r>
              <w:rPr>
                <w:noProof/>
                <w:webHidden/>
              </w:rPr>
              <w:fldChar w:fldCharType="begin"/>
            </w:r>
            <w:r>
              <w:rPr>
                <w:noProof/>
                <w:webHidden/>
              </w:rPr>
              <w:instrText xml:space="preserve"> PAGEREF _Toc131970493 \h </w:instrText>
            </w:r>
            <w:r>
              <w:rPr>
                <w:noProof/>
                <w:webHidden/>
              </w:rPr>
            </w:r>
          </w:ins>
          <w:r>
            <w:rPr>
              <w:noProof/>
              <w:webHidden/>
            </w:rPr>
            <w:fldChar w:fldCharType="separate"/>
          </w:r>
          <w:ins w:id="61" w:author="Nate Bachmeier [AWS-SA]" w:date="2023-04-09T22:07:00Z">
            <w:r>
              <w:rPr>
                <w:noProof/>
                <w:webHidden/>
              </w:rPr>
              <w:t>24</w:t>
            </w:r>
            <w:r>
              <w:rPr>
                <w:noProof/>
                <w:webHidden/>
              </w:rPr>
              <w:fldChar w:fldCharType="end"/>
            </w:r>
            <w:r w:rsidRPr="00BB4462">
              <w:rPr>
                <w:rStyle w:val="Hyperlink"/>
                <w:noProof/>
              </w:rPr>
              <w:fldChar w:fldCharType="end"/>
            </w:r>
          </w:ins>
        </w:p>
        <w:p w14:paraId="4B75A08D" w14:textId="57946679" w:rsidR="002A6836" w:rsidRDefault="002A6836">
          <w:pPr>
            <w:pStyle w:val="TOC2"/>
            <w:rPr>
              <w:ins w:id="62" w:author="Nate Bachmeier [AWS-SA]" w:date="2023-04-09T22:07:00Z"/>
              <w:rFonts w:asciiTheme="minorHAnsi" w:eastAsiaTheme="minorEastAsia" w:hAnsiTheme="minorHAnsi" w:cstheme="minorBidi"/>
              <w:noProof/>
              <w:sz w:val="22"/>
              <w:szCs w:val="22"/>
            </w:rPr>
          </w:pPr>
          <w:ins w:id="63"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"_Toc131970494"</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How are neural networks evolving</w:t>
            </w:r>
            <w:r>
              <w:rPr>
                <w:noProof/>
                <w:webHidden/>
              </w:rPr>
              <w:tab/>
            </w:r>
            <w:r>
              <w:rPr>
                <w:noProof/>
                <w:webHidden/>
              </w:rPr>
              <w:fldChar w:fldCharType="begin"/>
            </w:r>
            <w:r>
              <w:rPr>
                <w:noProof/>
                <w:webHidden/>
              </w:rPr>
              <w:instrText xml:space="preserve"> PAGEREF _Toc131970494 \h </w:instrText>
            </w:r>
            <w:r>
              <w:rPr>
                <w:noProof/>
                <w:webHidden/>
              </w:rPr>
            </w:r>
          </w:ins>
          <w:r>
            <w:rPr>
              <w:noProof/>
              <w:webHidden/>
            </w:rPr>
            <w:fldChar w:fldCharType="separate"/>
          </w:r>
          <w:ins w:id="64" w:author="Nate Bachmeier [AWS-SA]" w:date="2023-04-09T22:07:00Z">
            <w:r>
              <w:rPr>
                <w:noProof/>
                <w:webHidden/>
              </w:rPr>
              <w:t>30</w:t>
            </w:r>
            <w:r>
              <w:rPr>
                <w:noProof/>
                <w:webHidden/>
              </w:rPr>
              <w:fldChar w:fldCharType="end"/>
            </w:r>
            <w:r w:rsidRPr="00BB4462">
              <w:rPr>
                <w:rStyle w:val="Hyperlink"/>
                <w:noProof/>
              </w:rPr>
              <w:fldChar w:fldCharType="end"/>
            </w:r>
          </w:ins>
        </w:p>
        <w:p w14:paraId="7A9D12BE" w14:textId="47049C73" w:rsidR="002A6836" w:rsidRDefault="002A6836">
          <w:pPr>
            <w:pStyle w:val="TOC2"/>
            <w:rPr>
              <w:ins w:id="65" w:author="Nate Bachmeier [AWS-SA]" w:date="2023-04-09T22:07:00Z"/>
              <w:rFonts w:asciiTheme="minorHAnsi" w:eastAsiaTheme="minorEastAsia" w:hAnsiTheme="minorHAnsi" w:cstheme="minorBidi"/>
              <w:noProof/>
              <w:sz w:val="22"/>
              <w:szCs w:val="22"/>
            </w:rPr>
          </w:pPr>
          <w:ins w:id="66"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"_Toc131970495"</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How does intelligent agent modeling work</w:t>
            </w:r>
            <w:r>
              <w:rPr>
                <w:noProof/>
                <w:webHidden/>
              </w:rPr>
              <w:tab/>
            </w:r>
            <w:r>
              <w:rPr>
                <w:noProof/>
                <w:webHidden/>
              </w:rPr>
              <w:fldChar w:fldCharType="begin"/>
            </w:r>
            <w:r>
              <w:rPr>
                <w:noProof/>
                <w:webHidden/>
              </w:rPr>
              <w:instrText xml:space="preserve"> PAGEREF _Toc131970495 \h </w:instrText>
            </w:r>
            <w:r>
              <w:rPr>
                <w:noProof/>
                <w:webHidden/>
              </w:rPr>
            </w:r>
          </w:ins>
          <w:r>
            <w:rPr>
              <w:noProof/>
              <w:webHidden/>
            </w:rPr>
            <w:fldChar w:fldCharType="separate"/>
          </w:r>
          <w:ins w:id="67" w:author="Nate Bachmeier [AWS-SA]" w:date="2023-04-09T22:07:00Z">
            <w:r>
              <w:rPr>
                <w:noProof/>
                <w:webHidden/>
              </w:rPr>
              <w:t>33</w:t>
            </w:r>
            <w:r>
              <w:rPr>
                <w:noProof/>
                <w:webHidden/>
              </w:rPr>
              <w:fldChar w:fldCharType="end"/>
            </w:r>
            <w:r w:rsidRPr="00BB4462">
              <w:rPr>
                <w:rStyle w:val="Hyperlink"/>
                <w:noProof/>
              </w:rPr>
              <w:fldChar w:fldCharType="end"/>
            </w:r>
          </w:ins>
        </w:p>
        <w:p w14:paraId="76E4F4D6" w14:textId="615AC83D" w:rsidR="002A6836" w:rsidRDefault="002A6836">
          <w:pPr>
            <w:pStyle w:val="TOC2"/>
            <w:rPr>
              <w:ins w:id="68" w:author="Nate Bachmeier [AWS-SA]" w:date="2023-04-09T22:07:00Z"/>
              <w:rFonts w:asciiTheme="minorHAnsi" w:eastAsiaTheme="minorEastAsia" w:hAnsiTheme="minorHAnsi" w:cstheme="minorBidi"/>
              <w:noProof/>
              <w:sz w:val="22"/>
              <w:szCs w:val="22"/>
            </w:rPr>
          </w:pPr>
          <w:ins w:id="69"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"_Toc131970496"</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How does neural network training work</w:t>
            </w:r>
            <w:r>
              <w:rPr>
                <w:noProof/>
                <w:webHidden/>
              </w:rPr>
              <w:tab/>
            </w:r>
            <w:r>
              <w:rPr>
                <w:noProof/>
                <w:webHidden/>
              </w:rPr>
              <w:fldChar w:fldCharType="begin"/>
            </w:r>
            <w:r>
              <w:rPr>
                <w:noProof/>
                <w:webHidden/>
              </w:rPr>
              <w:instrText xml:space="preserve"> PAGEREF _Toc131970496 \h </w:instrText>
            </w:r>
            <w:r>
              <w:rPr>
                <w:noProof/>
                <w:webHidden/>
              </w:rPr>
            </w:r>
          </w:ins>
          <w:r>
            <w:rPr>
              <w:noProof/>
              <w:webHidden/>
            </w:rPr>
            <w:fldChar w:fldCharType="separate"/>
          </w:r>
          <w:ins w:id="70" w:author="Nate Bachmeier [AWS-SA]" w:date="2023-04-09T22:07:00Z">
            <w:r>
              <w:rPr>
                <w:noProof/>
                <w:webHidden/>
              </w:rPr>
              <w:t>38</w:t>
            </w:r>
            <w:r>
              <w:rPr>
                <w:noProof/>
                <w:webHidden/>
              </w:rPr>
              <w:fldChar w:fldCharType="end"/>
            </w:r>
            <w:r w:rsidRPr="00BB4462">
              <w:rPr>
                <w:rStyle w:val="Hyperlink"/>
                <w:noProof/>
              </w:rPr>
              <w:fldChar w:fldCharType="end"/>
            </w:r>
          </w:ins>
        </w:p>
        <w:p w14:paraId="4891B2A6" w14:textId="0997C948" w:rsidR="002A6836" w:rsidRDefault="002A6836">
          <w:pPr>
            <w:pStyle w:val="TOC2"/>
            <w:rPr>
              <w:ins w:id="71" w:author="Nate Bachmeier [AWS-SA]" w:date="2023-04-09T22:07:00Z"/>
              <w:rFonts w:asciiTheme="minorHAnsi" w:eastAsiaTheme="minorEastAsia" w:hAnsiTheme="minorHAnsi" w:cstheme="minorBidi"/>
              <w:noProof/>
              <w:sz w:val="22"/>
              <w:szCs w:val="22"/>
            </w:rPr>
          </w:pPr>
          <w:ins w:id="72"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"_Toc131970497"</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What is autoencoding</w:t>
            </w:r>
            <w:r>
              <w:rPr>
                <w:noProof/>
                <w:webHidden/>
              </w:rPr>
              <w:tab/>
            </w:r>
            <w:r>
              <w:rPr>
                <w:noProof/>
                <w:webHidden/>
              </w:rPr>
              <w:fldChar w:fldCharType="begin"/>
            </w:r>
            <w:r>
              <w:rPr>
                <w:noProof/>
                <w:webHidden/>
              </w:rPr>
              <w:instrText xml:space="preserve"> PAGEREF _Toc131970497 \h </w:instrText>
            </w:r>
            <w:r>
              <w:rPr>
                <w:noProof/>
                <w:webHidden/>
              </w:rPr>
            </w:r>
          </w:ins>
          <w:r>
            <w:rPr>
              <w:noProof/>
              <w:webHidden/>
            </w:rPr>
            <w:fldChar w:fldCharType="separate"/>
          </w:r>
          <w:ins w:id="73" w:author="Nate Bachmeier [AWS-SA]" w:date="2023-04-09T22:07:00Z">
            <w:r>
              <w:rPr>
                <w:noProof/>
                <w:webHidden/>
              </w:rPr>
              <w:t>47</w:t>
            </w:r>
            <w:r>
              <w:rPr>
                <w:noProof/>
                <w:webHidden/>
              </w:rPr>
              <w:fldChar w:fldCharType="end"/>
            </w:r>
            <w:r w:rsidRPr="00BB4462">
              <w:rPr>
                <w:rStyle w:val="Hyperlink"/>
                <w:noProof/>
              </w:rPr>
              <w:fldChar w:fldCharType="end"/>
            </w:r>
          </w:ins>
        </w:p>
        <w:p w14:paraId="187F5C5B" w14:textId="2ED3E310" w:rsidR="002A6836" w:rsidRDefault="002A6836">
          <w:pPr>
            <w:pStyle w:val="TOC2"/>
            <w:rPr>
              <w:ins w:id="74" w:author="Nate Bachmeier [AWS-SA]" w:date="2023-04-09T22:07:00Z"/>
              <w:rFonts w:asciiTheme="minorHAnsi" w:eastAsiaTheme="minorEastAsia" w:hAnsiTheme="minorHAnsi" w:cstheme="minorBidi"/>
              <w:noProof/>
              <w:sz w:val="22"/>
              <w:szCs w:val="22"/>
            </w:rPr>
          </w:pPr>
          <w:ins w:id="75"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"_Toc131970498"</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How does recognizing human activities work</w:t>
            </w:r>
            <w:r>
              <w:rPr>
                <w:noProof/>
                <w:webHidden/>
              </w:rPr>
              <w:tab/>
            </w:r>
            <w:r>
              <w:rPr>
                <w:noProof/>
                <w:webHidden/>
              </w:rPr>
              <w:fldChar w:fldCharType="begin"/>
            </w:r>
            <w:r>
              <w:rPr>
                <w:noProof/>
                <w:webHidden/>
              </w:rPr>
              <w:instrText xml:space="preserve"> PAGEREF _Toc131970498 \h </w:instrText>
            </w:r>
            <w:r>
              <w:rPr>
                <w:noProof/>
                <w:webHidden/>
              </w:rPr>
            </w:r>
          </w:ins>
          <w:r>
            <w:rPr>
              <w:noProof/>
              <w:webHidden/>
            </w:rPr>
            <w:fldChar w:fldCharType="separate"/>
          </w:r>
          <w:ins w:id="76" w:author="Nate Bachmeier [AWS-SA]" w:date="2023-04-09T22:07:00Z">
            <w:r>
              <w:rPr>
                <w:noProof/>
                <w:webHidden/>
              </w:rPr>
              <w:t>52</w:t>
            </w:r>
            <w:r>
              <w:rPr>
                <w:noProof/>
                <w:webHidden/>
              </w:rPr>
              <w:fldChar w:fldCharType="end"/>
            </w:r>
            <w:r w:rsidRPr="00BB4462">
              <w:rPr>
                <w:rStyle w:val="Hyperlink"/>
                <w:noProof/>
              </w:rPr>
              <w:fldChar w:fldCharType="end"/>
            </w:r>
          </w:ins>
        </w:p>
        <w:p w14:paraId="6906BE90" w14:textId="4500A705" w:rsidR="002A6836" w:rsidRDefault="002A6836">
          <w:pPr>
            <w:pStyle w:val="TOC2"/>
            <w:rPr>
              <w:ins w:id="77" w:author="Nate Bachmeier [AWS-SA]" w:date="2023-04-09T22:07:00Z"/>
              <w:rFonts w:asciiTheme="minorHAnsi" w:eastAsiaTheme="minorEastAsia" w:hAnsiTheme="minorHAnsi" w:cstheme="minorBidi"/>
              <w:noProof/>
              <w:sz w:val="22"/>
              <w:szCs w:val="22"/>
            </w:rPr>
          </w:pPr>
          <w:ins w:id="78"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"_Toc131970499"</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Computer vision and autonomous driving</w:t>
            </w:r>
            <w:r>
              <w:rPr>
                <w:noProof/>
                <w:webHidden/>
              </w:rPr>
              <w:tab/>
            </w:r>
            <w:r>
              <w:rPr>
                <w:noProof/>
                <w:webHidden/>
              </w:rPr>
              <w:fldChar w:fldCharType="begin"/>
            </w:r>
            <w:r>
              <w:rPr>
                <w:noProof/>
                <w:webHidden/>
              </w:rPr>
              <w:instrText xml:space="preserve"> PAGEREF _Toc131970499 \h </w:instrText>
            </w:r>
            <w:r>
              <w:rPr>
                <w:noProof/>
                <w:webHidden/>
              </w:rPr>
            </w:r>
          </w:ins>
          <w:r>
            <w:rPr>
              <w:noProof/>
              <w:webHidden/>
            </w:rPr>
            <w:fldChar w:fldCharType="separate"/>
          </w:r>
          <w:ins w:id="79" w:author="Nate Bachmeier [AWS-SA]" w:date="2023-04-09T22:07:00Z">
            <w:r>
              <w:rPr>
                <w:noProof/>
                <w:webHidden/>
              </w:rPr>
              <w:t>54</w:t>
            </w:r>
            <w:r>
              <w:rPr>
                <w:noProof/>
                <w:webHidden/>
              </w:rPr>
              <w:fldChar w:fldCharType="end"/>
            </w:r>
            <w:r w:rsidRPr="00BB4462">
              <w:rPr>
                <w:rStyle w:val="Hyperlink"/>
                <w:noProof/>
              </w:rPr>
              <w:fldChar w:fldCharType="end"/>
            </w:r>
          </w:ins>
        </w:p>
        <w:p w14:paraId="42C97A4C" w14:textId="78CEAC74" w:rsidR="002A6836" w:rsidRDefault="002A6836">
          <w:pPr>
            <w:pStyle w:val="TOC2"/>
            <w:rPr>
              <w:ins w:id="80" w:author="Nate Bachmeier [AWS-SA]" w:date="2023-04-09T22:07:00Z"/>
              <w:rFonts w:asciiTheme="minorHAnsi" w:eastAsiaTheme="minorEastAsia" w:hAnsiTheme="minorHAnsi" w:cstheme="minorBidi"/>
              <w:noProof/>
              <w:sz w:val="22"/>
              <w:szCs w:val="22"/>
            </w:rPr>
          </w:pPr>
          <w:ins w:id="81"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"_Toc131970500"</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_Toc131970500 \h </w:instrText>
            </w:r>
            <w:r>
              <w:rPr>
                <w:noProof/>
                <w:webHidden/>
              </w:rPr>
            </w:r>
          </w:ins>
          <w:r>
            <w:rPr>
              <w:noProof/>
              <w:webHidden/>
            </w:rPr>
            <w:fldChar w:fldCharType="separate"/>
          </w:r>
          <w:ins w:id="82" w:author="Nate Bachmeier [AWS-SA]" w:date="2023-04-09T22:07:00Z">
            <w:r>
              <w:rPr>
                <w:noProof/>
                <w:webHidden/>
              </w:rPr>
              <w:t>63</w:t>
            </w:r>
            <w:r>
              <w:rPr>
                <w:noProof/>
                <w:webHidden/>
              </w:rPr>
              <w:fldChar w:fldCharType="end"/>
            </w:r>
            <w:r w:rsidRPr="00BB4462">
              <w:rPr>
                <w:rStyle w:val="Hyperlink"/>
                <w:noProof/>
              </w:rPr>
              <w:fldChar w:fldCharType="end"/>
            </w:r>
          </w:ins>
        </w:p>
        <w:p w14:paraId="4665833C" w14:textId="12120127" w:rsidR="002A6836" w:rsidRDefault="002A6836">
          <w:pPr>
            <w:pStyle w:val="TOC2"/>
            <w:rPr>
              <w:ins w:id="83" w:author="Nate Bachmeier [AWS-SA]" w:date="2023-04-09T22:07:00Z"/>
              <w:rFonts w:asciiTheme="minorHAnsi" w:eastAsiaTheme="minorEastAsia" w:hAnsiTheme="minorHAnsi" w:cstheme="minorBidi"/>
              <w:noProof/>
              <w:sz w:val="22"/>
              <w:szCs w:val="22"/>
            </w:rPr>
          </w:pPr>
          <w:ins w:id="84"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"_Toc131970501"</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Ethical Considerations of AI</w:t>
            </w:r>
            <w:r>
              <w:rPr>
                <w:noProof/>
                <w:webHidden/>
              </w:rPr>
              <w:tab/>
            </w:r>
            <w:r>
              <w:rPr>
                <w:noProof/>
                <w:webHidden/>
              </w:rPr>
              <w:fldChar w:fldCharType="begin"/>
            </w:r>
            <w:r>
              <w:rPr>
                <w:noProof/>
                <w:webHidden/>
              </w:rPr>
              <w:instrText xml:space="preserve"> PAGEREF _Toc131970501 \h </w:instrText>
            </w:r>
            <w:r>
              <w:rPr>
                <w:noProof/>
                <w:webHidden/>
              </w:rPr>
            </w:r>
          </w:ins>
          <w:r>
            <w:rPr>
              <w:noProof/>
              <w:webHidden/>
            </w:rPr>
            <w:fldChar w:fldCharType="separate"/>
          </w:r>
          <w:ins w:id="85" w:author="Nate Bachmeier [AWS-SA]" w:date="2023-04-09T22:07:00Z">
            <w:r>
              <w:rPr>
                <w:noProof/>
                <w:webHidden/>
              </w:rPr>
              <w:t>69</w:t>
            </w:r>
            <w:r>
              <w:rPr>
                <w:noProof/>
                <w:webHidden/>
              </w:rPr>
              <w:fldChar w:fldCharType="end"/>
            </w:r>
            <w:r w:rsidRPr="00BB4462">
              <w:rPr>
                <w:rStyle w:val="Hyperlink"/>
                <w:noProof/>
              </w:rPr>
              <w:fldChar w:fldCharType="end"/>
            </w:r>
          </w:ins>
        </w:p>
        <w:p w14:paraId="3F687588" w14:textId="2E4A20F7" w:rsidR="002A6836" w:rsidRDefault="002A6836">
          <w:pPr>
            <w:pStyle w:val="TOC2"/>
            <w:rPr>
              <w:ins w:id="86" w:author="Nate Bachmeier [AWS-SA]" w:date="2023-04-09T22:07:00Z"/>
              <w:rFonts w:asciiTheme="minorHAnsi" w:eastAsiaTheme="minorEastAsia" w:hAnsiTheme="minorHAnsi" w:cstheme="minorBidi"/>
              <w:noProof/>
              <w:sz w:val="22"/>
              <w:szCs w:val="22"/>
            </w:rPr>
          </w:pPr>
          <w:ins w:id="87"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"_Toc131970502"</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Summary</w:t>
            </w:r>
            <w:r>
              <w:rPr>
                <w:noProof/>
                <w:webHidden/>
              </w:rPr>
              <w:tab/>
            </w:r>
            <w:r>
              <w:rPr>
                <w:noProof/>
                <w:webHidden/>
              </w:rPr>
              <w:fldChar w:fldCharType="begin"/>
            </w:r>
            <w:r>
              <w:rPr>
                <w:noProof/>
                <w:webHidden/>
              </w:rPr>
              <w:instrText xml:space="preserve"> PAGEREF _Toc131970502 \h </w:instrText>
            </w:r>
            <w:r>
              <w:rPr>
                <w:noProof/>
                <w:webHidden/>
              </w:rPr>
            </w:r>
          </w:ins>
          <w:r>
            <w:rPr>
              <w:noProof/>
              <w:webHidden/>
            </w:rPr>
            <w:fldChar w:fldCharType="separate"/>
          </w:r>
          <w:ins w:id="88" w:author="Nate Bachmeier [AWS-SA]" w:date="2023-04-09T22:07:00Z">
            <w:r>
              <w:rPr>
                <w:noProof/>
                <w:webHidden/>
              </w:rPr>
              <w:t>75</w:t>
            </w:r>
            <w:r>
              <w:rPr>
                <w:noProof/>
                <w:webHidden/>
              </w:rPr>
              <w:fldChar w:fldCharType="end"/>
            </w:r>
            <w:r w:rsidRPr="00BB4462">
              <w:rPr>
                <w:rStyle w:val="Hyperlink"/>
                <w:noProof/>
              </w:rPr>
              <w:fldChar w:fldCharType="end"/>
            </w:r>
          </w:ins>
        </w:p>
        <w:p w14:paraId="2571A8FE" w14:textId="23BE2B29" w:rsidR="002A6836" w:rsidRDefault="002A6836">
          <w:pPr>
            <w:pStyle w:val="TOC1"/>
            <w:rPr>
              <w:ins w:id="89" w:author="Nate Bachmeier [AWS-SA]" w:date="2023-04-09T22:07:00Z"/>
              <w:rFonts w:asciiTheme="minorHAnsi" w:eastAsiaTheme="minorEastAsia" w:hAnsiTheme="minorHAnsi" w:cstheme="minorBidi"/>
              <w:noProof/>
              <w:sz w:val="22"/>
            </w:rPr>
          </w:pPr>
          <w:ins w:id="90"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"_Toc131970503"</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Chapter 3: Research Method</w:t>
            </w:r>
            <w:r>
              <w:rPr>
                <w:noProof/>
                <w:webHidden/>
              </w:rPr>
              <w:tab/>
            </w:r>
            <w:r>
              <w:rPr>
                <w:noProof/>
                <w:webHidden/>
              </w:rPr>
              <w:fldChar w:fldCharType="begin"/>
            </w:r>
            <w:r>
              <w:rPr>
                <w:noProof/>
                <w:webHidden/>
              </w:rPr>
              <w:instrText xml:space="preserve"> PAGEREF _Toc131970503 \h </w:instrText>
            </w:r>
            <w:r>
              <w:rPr>
                <w:noProof/>
                <w:webHidden/>
              </w:rPr>
            </w:r>
          </w:ins>
          <w:r>
            <w:rPr>
              <w:noProof/>
              <w:webHidden/>
            </w:rPr>
            <w:fldChar w:fldCharType="separate"/>
          </w:r>
          <w:ins w:id="91" w:author="Nate Bachmeier [AWS-SA]" w:date="2023-04-09T22:07:00Z">
            <w:r>
              <w:rPr>
                <w:noProof/>
                <w:webHidden/>
              </w:rPr>
              <w:t>77</w:t>
            </w:r>
            <w:r>
              <w:rPr>
                <w:noProof/>
                <w:webHidden/>
              </w:rPr>
              <w:fldChar w:fldCharType="end"/>
            </w:r>
            <w:r w:rsidRPr="00BB4462">
              <w:rPr>
                <w:rStyle w:val="Hyperlink"/>
                <w:noProof/>
              </w:rPr>
              <w:fldChar w:fldCharType="end"/>
            </w:r>
          </w:ins>
        </w:p>
        <w:p w14:paraId="146CCFCC" w14:textId="47176A95" w:rsidR="002A6836" w:rsidRDefault="002A6836">
          <w:pPr>
            <w:pStyle w:val="TOC2"/>
            <w:rPr>
              <w:ins w:id="92" w:author="Nate Bachmeier [AWS-SA]" w:date="2023-04-09T22:07:00Z"/>
              <w:rFonts w:asciiTheme="minorHAnsi" w:eastAsiaTheme="minorEastAsia" w:hAnsiTheme="minorHAnsi" w:cstheme="minorBidi"/>
              <w:noProof/>
              <w:sz w:val="22"/>
              <w:szCs w:val="22"/>
            </w:rPr>
          </w:pPr>
          <w:ins w:id="93"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"_Toc131970504"</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Research Methodology and Design</w:t>
            </w:r>
            <w:r>
              <w:rPr>
                <w:noProof/>
                <w:webHidden/>
              </w:rPr>
              <w:tab/>
            </w:r>
            <w:r>
              <w:rPr>
                <w:noProof/>
                <w:webHidden/>
              </w:rPr>
              <w:fldChar w:fldCharType="begin"/>
            </w:r>
            <w:r>
              <w:rPr>
                <w:noProof/>
                <w:webHidden/>
              </w:rPr>
              <w:instrText xml:space="preserve"> PAGEREF _Toc131970504 \h </w:instrText>
            </w:r>
            <w:r>
              <w:rPr>
                <w:noProof/>
                <w:webHidden/>
              </w:rPr>
            </w:r>
          </w:ins>
          <w:r>
            <w:rPr>
              <w:noProof/>
              <w:webHidden/>
            </w:rPr>
            <w:fldChar w:fldCharType="separate"/>
          </w:r>
          <w:ins w:id="94" w:author="Nate Bachmeier [AWS-SA]" w:date="2023-04-09T22:07:00Z">
            <w:r>
              <w:rPr>
                <w:noProof/>
                <w:webHidden/>
              </w:rPr>
              <w:t>77</w:t>
            </w:r>
            <w:r>
              <w:rPr>
                <w:noProof/>
                <w:webHidden/>
              </w:rPr>
              <w:fldChar w:fldCharType="end"/>
            </w:r>
            <w:r w:rsidRPr="00BB4462">
              <w:rPr>
                <w:rStyle w:val="Hyperlink"/>
                <w:noProof/>
              </w:rPr>
              <w:fldChar w:fldCharType="end"/>
            </w:r>
          </w:ins>
        </w:p>
        <w:p w14:paraId="2D6C8F71" w14:textId="50142715" w:rsidR="002A6836" w:rsidRDefault="002A6836">
          <w:pPr>
            <w:pStyle w:val="TOC2"/>
            <w:rPr>
              <w:ins w:id="95" w:author="Nate Bachmeier [AWS-SA]" w:date="2023-04-09T22:07:00Z"/>
              <w:rFonts w:asciiTheme="minorHAnsi" w:eastAsiaTheme="minorEastAsia" w:hAnsiTheme="minorHAnsi" w:cstheme="minorBidi"/>
              <w:noProof/>
              <w:sz w:val="22"/>
              <w:szCs w:val="22"/>
            </w:rPr>
          </w:pPr>
          <w:ins w:id="96"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"_Toc131970505"</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Population and Sample</w:t>
            </w:r>
            <w:r>
              <w:rPr>
                <w:noProof/>
                <w:webHidden/>
              </w:rPr>
              <w:tab/>
            </w:r>
            <w:r>
              <w:rPr>
                <w:noProof/>
                <w:webHidden/>
              </w:rPr>
              <w:fldChar w:fldCharType="begin"/>
            </w:r>
            <w:r>
              <w:rPr>
                <w:noProof/>
                <w:webHidden/>
              </w:rPr>
              <w:instrText xml:space="preserve"> PAGEREF _Toc131970505 \h </w:instrText>
            </w:r>
            <w:r>
              <w:rPr>
                <w:noProof/>
                <w:webHidden/>
              </w:rPr>
            </w:r>
          </w:ins>
          <w:r>
            <w:rPr>
              <w:noProof/>
              <w:webHidden/>
            </w:rPr>
            <w:fldChar w:fldCharType="separate"/>
          </w:r>
          <w:ins w:id="97" w:author="Nate Bachmeier [AWS-SA]" w:date="2023-04-09T22:07:00Z">
            <w:r>
              <w:rPr>
                <w:noProof/>
                <w:webHidden/>
              </w:rPr>
              <w:t>78</w:t>
            </w:r>
            <w:r>
              <w:rPr>
                <w:noProof/>
                <w:webHidden/>
              </w:rPr>
              <w:fldChar w:fldCharType="end"/>
            </w:r>
            <w:r w:rsidRPr="00BB4462">
              <w:rPr>
                <w:rStyle w:val="Hyperlink"/>
                <w:noProof/>
              </w:rPr>
              <w:fldChar w:fldCharType="end"/>
            </w:r>
          </w:ins>
        </w:p>
        <w:p w14:paraId="38C79CB8" w14:textId="392E728E" w:rsidR="002A6836" w:rsidRDefault="002A6836">
          <w:pPr>
            <w:pStyle w:val="TOC2"/>
            <w:rPr>
              <w:ins w:id="98" w:author="Nate Bachmeier [AWS-SA]" w:date="2023-04-09T22:07:00Z"/>
              <w:rFonts w:asciiTheme="minorHAnsi" w:eastAsiaTheme="minorEastAsia" w:hAnsiTheme="minorHAnsi" w:cstheme="minorBidi"/>
              <w:noProof/>
              <w:sz w:val="22"/>
              <w:szCs w:val="22"/>
            </w:rPr>
          </w:pPr>
          <w:ins w:id="99"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"_Toc131970506"</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Instrumentation</w:t>
            </w:r>
            <w:r>
              <w:rPr>
                <w:noProof/>
                <w:webHidden/>
              </w:rPr>
              <w:tab/>
            </w:r>
            <w:r>
              <w:rPr>
                <w:noProof/>
                <w:webHidden/>
              </w:rPr>
              <w:fldChar w:fldCharType="begin"/>
            </w:r>
            <w:r>
              <w:rPr>
                <w:noProof/>
                <w:webHidden/>
              </w:rPr>
              <w:instrText xml:space="preserve"> PAGEREF _Toc131970506 \h </w:instrText>
            </w:r>
            <w:r>
              <w:rPr>
                <w:noProof/>
                <w:webHidden/>
              </w:rPr>
            </w:r>
          </w:ins>
          <w:r>
            <w:rPr>
              <w:noProof/>
              <w:webHidden/>
            </w:rPr>
            <w:fldChar w:fldCharType="separate"/>
          </w:r>
          <w:ins w:id="100" w:author="Nate Bachmeier [AWS-SA]" w:date="2023-04-09T22:07:00Z">
            <w:r>
              <w:rPr>
                <w:noProof/>
                <w:webHidden/>
              </w:rPr>
              <w:t>79</w:t>
            </w:r>
            <w:r>
              <w:rPr>
                <w:noProof/>
                <w:webHidden/>
              </w:rPr>
              <w:fldChar w:fldCharType="end"/>
            </w:r>
            <w:r w:rsidRPr="00BB4462">
              <w:rPr>
                <w:rStyle w:val="Hyperlink"/>
                <w:noProof/>
              </w:rPr>
              <w:fldChar w:fldCharType="end"/>
            </w:r>
          </w:ins>
        </w:p>
        <w:p w14:paraId="5CD4214C" w14:textId="0B419CAF" w:rsidR="002A6836" w:rsidRDefault="002A6836">
          <w:pPr>
            <w:pStyle w:val="TOC2"/>
            <w:rPr>
              <w:ins w:id="101" w:author="Nate Bachmeier [AWS-SA]" w:date="2023-04-09T22:07:00Z"/>
              <w:rFonts w:asciiTheme="minorHAnsi" w:eastAsiaTheme="minorEastAsia" w:hAnsiTheme="minorHAnsi" w:cstheme="minorBidi"/>
              <w:noProof/>
              <w:sz w:val="22"/>
              <w:szCs w:val="22"/>
            </w:rPr>
          </w:pPr>
          <w:ins w:id="102"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"_Toc131970507"</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Study Procedures</w:t>
            </w:r>
            <w:r>
              <w:rPr>
                <w:noProof/>
                <w:webHidden/>
              </w:rPr>
              <w:tab/>
            </w:r>
            <w:r>
              <w:rPr>
                <w:noProof/>
                <w:webHidden/>
              </w:rPr>
              <w:fldChar w:fldCharType="begin"/>
            </w:r>
            <w:r>
              <w:rPr>
                <w:noProof/>
                <w:webHidden/>
              </w:rPr>
              <w:instrText xml:space="preserve"> PAGEREF _Toc131970507 \h </w:instrText>
            </w:r>
            <w:r>
              <w:rPr>
                <w:noProof/>
                <w:webHidden/>
              </w:rPr>
            </w:r>
          </w:ins>
          <w:r>
            <w:rPr>
              <w:noProof/>
              <w:webHidden/>
            </w:rPr>
            <w:fldChar w:fldCharType="separate"/>
          </w:r>
          <w:ins w:id="103" w:author="Nate Bachmeier [AWS-SA]" w:date="2023-04-09T22:07:00Z">
            <w:r>
              <w:rPr>
                <w:noProof/>
                <w:webHidden/>
              </w:rPr>
              <w:t>79</w:t>
            </w:r>
            <w:r>
              <w:rPr>
                <w:noProof/>
                <w:webHidden/>
              </w:rPr>
              <w:fldChar w:fldCharType="end"/>
            </w:r>
            <w:r w:rsidRPr="00BB4462">
              <w:rPr>
                <w:rStyle w:val="Hyperlink"/>
                <w:noProof/>
              </w:rPr>
              <w:fldChar w:fldCharType="end"/>
            </w:r>
          </w:ins>
        </w:p>
        <w:p w14:paraId="510E545F" w14:textId="20150334" w:rsidR="002A6836" w:rsidRDefault="002A6836">
          <w:pPr>
            <w:pStyle w:val="TOC2"/>
            <w:rPr>
              <w:ins w:id="104" w:author="Nate Bachmeier [AWS-SA]" w:date="2023-04-09T22:07:00Z"/>
              <w:rFonts w:asciiTheme="minorHAnsi" w:eastAsiaTheme="minorEastAsia" w:hAnsiTheme="minorHAnsi" w:cstheme="minorBidi"/>
              <w:noProof/>
              <w:sz w:val="22"/>
              <w:szCs w:val="22"/>
            </w:rPr>
          </w:pPr>
          <w:ins w:id="105"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"_Toc131970508"</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Data Analysis</w:t>
            </w:r>
            <w:r>
              <w:rPr>
                <w:noProof/>
                <w:webHidden/>
              </w:rPr>
              <w:tab/>
            </w:r>
            <w:r>
              <w:rPr>
                <w:noProof/>
                <w:webHidden/>
              </w:rPr>
              <w:fldChar w:fldCharType="begin"/>
            </w:r>
            <w:r>
              <w:rPr>
                <w:noProof/>
                <w:webHidden/>
              </w:rPr>
              <w:instrText xml:space="preserve"> PAGEREF _Toc131970508 \h </w:instrText>
            </w:r>
            <w:r>
              <w:rPr>
                <w:noProof/>
                <w:webHidden/>
              </w:rPr>
            </w:r>
          </w:ins>
          <w:r>
            <w:rPr>
              <w:noProof/>
              <w:webHidden/>
            </w:rPr>
            <w:fldChar w:fldCharType="separate"/>
          </w:r>
          <w:ins w:id="106" w:author="Nate Bachmeier [AWS-SA]" w:date="2023-04-09T22:07:00Z">
            <w:r>
              <w:rPr>
                <w:noProof/>
                <w:webHidden/>
              </w:rPr>
              <w:t>90</w:t>
            </w:r>
            <w:r>
              <w:rPr>
                <w:noProof/>
                <w:webHidden/>
              </w:rPr>
              <w:fldChar w:fldCharType="end"/>
            </w:r>
            <w:r w:rsidRPr="00BB4462">
              <w:rPr>
                <w:rStyle w:val="Hyperlink"/>
                <w:noProof/>
              </w:rPr>
              <w:fldChar w:fldCharType="end"/>
            </w:r>
          </w:ins>
        </w:p>
        <w:p w14:paraId="2DC7B2B4" w14:textId="02FDD6B5" w:rsidR="002A6836" w:rsidRDefault="002A6836">
          <w:pPr>
            <w:pStyle w:val="TOC2"/>
            <w:rPr>
              <w:ins w:id="107" w:author="Nate Bachmeier [AWS-SA]" w:date="2023-04-09T22:07:00Z"/>
              <w:rFonts w:asciiTheme="minorHAnsi" w:eastAsiaTheme="minorEastAsia" w:hAnsiTheme="minorHAnsi" w:cstheme="minorBidi"/>
              <w:noProof/>
              <w:sz w:val="22"/>
              <w:szCs w:val="22"/>
            </w:rPr>
          </w:pPr>
          <w:ins w:id="108"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"_Toc131970509"</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Assumptions</w:t>
            </w:r>
            <w:r>
              <w:rPr>
                <w:noProof/>
                <w:webHidden/>
              </w:rPr>
              <w:tab/>
            </w:r>
            <w:r>
              <w:rPr>
                <w:noProof/>
                <w:webHidden/>
              </w:rPr>
              <w:fldChar w:fldCharType="begin"/>
            </w:r>
            <w:r>
              <w:rPr>
                <w:noProof/>
                <w:webHidden/>
              </w:rPr>
              <w:instrText xml:space="preserve"> PAGEREF _Toc131970509 \h </w:instrText>
            </w:r>
            <w:r>
              <w:rPr>
                <w:noProof/>
                <w:webHidden/>
              </w:rPr>
            </w:r>
          </w:ins>
          <w:r>
            <w:rPr>
              <w:noProof/>
              <w:webHidden/>
            </w:rPr>
            <w:fldChar w:fldCharType="separate"/>
          </w:r>
          <w:ins w:id="109" w:author="Nate Bachmeier [AWS-SA]" w:date="2023-04-09T22:07:00Z">
            <w:r>
              <w:rPr>
                <w:noProof/>
                <w:webHidden/>
              </w:rPr>
              <w:t>93</w:t>
            </w:r>
            <w:r>
              <w:rPr>
                <w:noProof/>
                <w:webHidden/>
              </w:rPr>
              <w:fldChar w:fldCharType="end"/>
            </w:r>
            <w:r w:rsidRPr="00BB4462">
              <w:rPr>
                <w:rStyle w:val="Hyperlink"/>
                <w:noProof/>
              </w:rPr>
              <w:fldChar w:fldCharType="end"/>
            </w:r>
          </w:ins>
        </w:p>
        <w:p w14:paraId="611F7656" w14:textId="4FEB7205" w:rsidR="002A6836" w:rsidRDefault="002A6836">
          <w:pPr>
            <w:pStyle w:val="TOC2"/>
            <w:rPr>
              <w:ins w:id="110" w:author="Nate Bachmeier [AWS-SA]" w:date="2023-04-09T22:07:00Z"/>
              <w:rFonts w:asciiTheme="minorHAnsi" w:eastAsiaTheme="minorEastAsia" w:hAnsiTheme="minorHAnsi" w:cstheme="minorBidi"/>
              <w:noProof/>
              <w:sz w:val="22"/>
              <w:szCs w:val="22"/>
            </w:rPr>
          </w:pPr>
          <w:ins w:id="111"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"_Toc131970510"</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Limitations</w:t>
            </w:r>
            <w:r>
              <w:rPr>
                <w:noProof/>
                <w:webHidden/>
              </w:rPr>
              <w:tab/>
            </w:r>
            <w:r>
              <w:rPr>
                <w:noProof/>
                <w:webHidden/>
              </w:rPr>
              <w:fldChar w:fldCharType="begin"/>
            </w:r>
            <w:r>
              <w:rPr>
                <w:noProof/>
                <w:webHidden/>
              </w:rPr>
              <w:instrText xml:space="preserve"> PAGEREF _Toc131970510 \h </w:instrText>
            </w:r>
            <w:r>
              <w:rPr>
                <w:noProof/>
                <w:webHidden/>
              </w:rPr>
            </w:r>
          </w:ins>
          <w:r>
            <w:rPr>
              <w:noProof/>
              <w:webHidden/>
            </w:rPr>
            <w:fldChar w:fldCharType="separate"/>
          </w:r>
          <w:ins w:id="112" w:author="Nate Bachmeier [AWS-SA]" w:date="2023-04-09T22:07:00Z">
            <w:r>
              <w:rPr>
                <w:noProof/>
                <w:webHidden/>
              </w:rPr>
              <w:t>94</w:t>
            </w:r>
            <w:r>
              <w:rPr>
                <w:noProof/>
                <w:webHidden/>
              </w:rPr>
              <w:fldChar w:fldCharType="end"/>
            </w:r>
            <w:r w:rsidRPr="00BB4462">
              <w:rPr>
                <w:rStyle w:val="Hyperlink"/>
                <w:noProof/>
              </w:rPr>
              <w:fldChar w:fldCharType="end"/>
            </w:r>
          </w:ins>
        </w:p>
        <w:p w14:paraId="0F0B9E02" w14:textId="53C09907" w:rsidR="002A6836" w:rsidRDefault="002A6836">
          <w:pPr>
            <w:pStyle w:val="TOC2"/>
            <w:rPr>
              <w:ins w:id="113" w:author="Nate Bachmeier [AWS-SA]" w:date="2023-04-09T22:07:00Z"/>
              <w:rFonts w:asciiTheme="minorHAnsi" w:eastAsiaTheme="minorEastAsia" w:hAnsiTheme="minorHAnsi" w:cstheme="minorBidi"/>
              <w:noProof/>
              <w:sz w:val="22"/>
              <w:szCs w:val="22"/>
            </w:rPr>
          </w:pPr>
          <w:ins w:id="114"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"_Toc131970511"</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Delimitations</w:t>
            </w:r>
            <w:r>
              <w:rPr>
                <w:noProof/>
                <w:webHidden/>
              </w:rPr>
              <w:tab/>
            </w:r>
            <w:r>
              <w:rPr>
                <w:noProof/>
                <w:webHidden/>
              </w:rPr>
              <w:fldChar w:fldCharType="begin"/>
            </w:r>
            <w:r>
              <w:rPr>
                <w:noProof/>
                <w:webHidden/>
              </w:rPr>
              <w:instrText xml:space="preserve"> PAGEREF _Toc131970511 \h </w:instrText>
            </w:r>
            <w:r>
              <w:rPr>
                <w:noProof/>
                <w:webHidden/>
              </w:rPr>
            </w:r>
          </w:ins>
          <w:r>
            <w:rPr>
              <w:noProof/>
              <w:webHidden/>
            </w:rPr>
            <w:fldChar w:fldCharType="separate"/>
          </w:r>
          <w:ins w:id="115" w:author="Nate Bachmeier [AWS-SA]" w:date="2023-04-09T22:07:00Z">
            <w:r>
              <w:rPr>
                <w:noProof/>
                <w:webHidden/>
              </w:rPr>
              <w:t>95</w:t>
            </w:r>
            <w:r>
              <w:rPr>
                <w:noProof/>
                <w:webHidden/>
              </w:rPr>
              <w:fldChar w:fldCharType="end"/>
            </w:r>
            <w:r w:rsidRPr="00BB4462">
              <w:rPr>
                <w:rStyle w:val="Hyperlink"/>
                <w:noProof/>
              </w:rPr>
              <w:fldChar w:fldCharType="end"/>
            </w:r>
          </w:ins>
        </w:p>
        <w:p w14:paraId="4BB96142" w14:textId="3F6C2C07" w:rsidR="002A6836" w:rsidRDefault="002A6836">
          <w:pPr>
            <w:pStyle w:val="TOC2"/>
            <w:rPr>
              <w:ins w:id="116" w:author="Nate Bachmeier [AWS-SA]" w:date="2023-04-09T22:07:00Z"/>
              <w:rFonts w:asciiTheme="minorHAnsi" w:eastAsiaTheme="minorEastAsia" w:hAnsiTheme="minorHAnsi" w:cstheme="minorBidi"/>
              <w:noProof/>
              <w:sz w:val="22"/>
              <w:szCs w:val="22"/>
            </w:rPr>
          </w:pPr>
          <w:ins w:id="117"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"_Toc131970512"</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Ethical Assurances</w:t>
            </w:r>
            <w:r>
              <w:rPr>
                <w:noProof/>
                <w:webHidden/>
              </w:rPr>
              <w:tab/>
            </w:r>
            <w:r>
              <w:rPr>
                <w:noProof/>
                <w:webHidden/>
              </w:rPr>
              <w:fldChar w:fldCharType="begin"/>
            </w:r>
            <w:r>
              <w:rPr>
                <w:noProof/>
                <w:webHidden/>
              </w:rPr>
              <w:instrText xml:space="preserve"> PAGEREF _Toc131970512 \h </w:instrText>
            </w:r>
            <w:r>
              <w:rPr>
                <w:noProof/>
                <w:webHidden/>
              </w:rPr>
            </w:r>
          </w:ins>
          <w:r>
            <w:rPr>
              <w:noProof/>
              <w:webHidden/>
            </w:rPr>
            <w:fldChar w:fldCharType="separate"/>
          </w:r>
          <w:ins w:id="118" w:author="Nate Bachmeier [AWS-SA]" w:date="2023-04-09T22:07:00Z">
            <w:r>
              <w:rPr>
                <w:noProof/>
                <w:webHidden/>
              </w:rPr>
              <w:t>95</w:t>
            </w:r>
            <w:r>
              <w:rPr>
                <w:noProof/>
                <w:webHidden/>
              </w:rPr>
              <w:fldChar w:fldCharType="end"/>
            </w:r>
            <w:r w:rsidRPr="00BB4462">
              <w:rPr>
                <w:rStyle w:val="Hyperlink"/>
                <w:noProof/>
              </w:rPr>
              <w:fldChar w:fldCharType="end"/>
            </w:r>
          </w:ins>
        </w:p>
        <w:p w14:paraId="21D4F31A" w14:textId="54E1BAC9" w:rsidR="002A6836" w:rsidRDefault="002A6836">
          <w:pPr>
            <w:pStyle w:val="TOC2"/>
            <w:rPr>
              <w:ins w:id="119" w:author="Nate Bachmeier [AWS-SA]" w:date="2023-04-09T22:07:00Z"/>
              <w:rFonts w:asciiTheme="minorHAnsi" w:eastAsiaTheme="minorEastAsia" w:hAnsiTheme="minorHAnsi" w:cstheme="minorBidi"/>
              <w:noProof/>
              <w:sz w:val="22"/>
              <w:szCs w:val="22"/>
            </w:rPr>
          </w:pPr>
          <w:ins w:id="120"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"_Toc131970513"</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Summary</w:t>
            </w:r>
            <w:r>
              <w:rPr>
                <w:noProof/>
                <w:webHidden/>
              </w:rPr>
              <w:tab/>
            </w:r>
            <w:r>
              <w:rPr>
                <w:noProof/>
                <w:webHidden/>
              </w:rPr>
              <w:fldChar w:fldCharType="begin"/>
            </w:r>
            <w:r>
              <w:rPr>
                <w:noProof/>
                <w:webHidden/>
              </w:rPr>
              <w:instrText xml:space="preserve"> PAGEREF _Toc131970513 \h </w:instrText>
            </w:r>
            <w:r>
              <w:rPr>
                <w:noProof/>
                <w:webHidden/>
              </w:rPr>
            </w:r>
          </w:ins>
          <w:r>
            <w:rPr>
              <w:noProof/>
              <w:webHidden/>
            </w:rPr>
            <w:fldChar w:fldCharType="separate"/>
          </w:r>
          <w:ins w:id="121" w:author="Nate Bachmeier [AWS-SA]" w:date="2023-04-09T22:07:00Z">
            <w:r>
              <w:rPr>
                <w:noProof/>
                <w:webHidden/>
              </w:rPr>
              <w:t>97</w:t>
            </w:r>
            <w:r>
              <w:rPr>
                <w:noProof/>
                <w:webHidden/>
              </w:rPr>
              <w:fldChar w:fldCharType="end"/>
            </w:r>
            <w:r w:rsidRPr="00BB4462">
              <w:rPr>
                <w:rStyle w:val="Hyperlink"/>
                <w:noProof/>
              </w:rPr>
              <w:fldChar w:fldCharType="end"/>
            </w:r>
          </w:ins>
        </w:p>
        <w:p w14:paraId="017EE2EC" w14:textId="45DB7D72" w:rsidR="002A6836" w:rsidRDefault="002A6836">
          <w:pPr>
            <w:pStyle w:val="TOC1"/>
            <w:rPr>
              <w:ins w:id="122" w:author="Nate Bachmeier [AWS-SA]" w:date="2023-04-09T22:07:00Z"/>
              <w:rFonts w:asciiTheme="minorHAnsi" w:eastAsiaTheme="minorEastAsia" w:hAnsiTheme="minorHAnsi" w:cstheme="minorBidi"/>
              <w:noProof/>
              <w:sz w:val="22"/>
            </w:rPr>
          </w:pPr>
          <w:ins w:id="123"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"_Toc131970514"</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Chapter 4: Findings</w:t>
            </w:r>
            <w:r>
              <w:rPr>
                <w:noProof/>
                <w:webHidden/>
              </w:rPr>
              <w:tab/>
            </w:r>
            <w:r>
              <w:rPr>
                <w:noProof/>
                <w:webHidden/>
              </w:rPr>
              <w:fldChar w:fldCharType="begin"/>
            </w:r>
            <w:r>
              <w:rPr>
                <w:noProof/>
                <w:webHidden/>
              </w:rPr>
              <w:instrText xml:space="preserve"> PAGEREF _Toc131970514 \h </w:instrText>
            </w:r>
            <w:r>
              <w:rPr>
                <w:noProof/>
                <w:webHidden/>
              </w:rPr>
            </w:r>
          </w:ins>
          <w:r>
            <w:rPr>
              <w:noProof/>
              <w:webHidden/>
            </w:rPr>
            <w:fldChar w:fldCharType="separate"/>
          </w:r>
          <w:ins w:id="124" w:author="Nate Bachmeier [AWS-SA]" w:date="2023-04-09T22:07:00Z">
            <w:r>
              <w:rPr>
                <w:noProof/>
                <w:webHidden/>
              </w:rPr>
              <w:t>99</w:t>
            </w:r>
            <w:r>
              <w:rPr>
                <w:noProof/>
                <w:webHidden/>
              </w:rPr>
              <w:fldChar w:fldCharType="end"/>
            </w:r>
            <w:r w:rsidRPr="00BB4462">
              <w:rPr>
                <w:rStyle w:val="Hyperlink"/>
                <w:noProof/>
              </w:rPr>
              <w:fldChar w:fldCharType="end"/>
            </w:r>
          </w:ins>
        </w:p>
        <w:p w14:paraId="7BD42D3B" w14:textId="27B285D7" w:rsidR="002A6836" w:rsidRDefault="002A6836">
          <w:pPr>
            <w:pStyle w:val="TOC2"/>
            <w:rPr>
              <w:ins w:id="125" w:author="Nate Bachmeier [AWS-SA]" w:date="2023-04-09T22:07:00Z"/>
              <w:rFonts w:asciiTheme="minorHAnsi" w:eastAsiaTheme="minorEastAsia" w:hAnsiTheme="minorHAnsi" w:cstheme="minorBidi"/>
              <w:noProof/>
              <w:sz w:val="22"/>
              <w:szCs w:val="22"/>
            </w:rPr>
          </w:pPr>
          <w:ins w:id="126"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"_Toc131970515"</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Validity and Reliability of the Data</w:t>
            </w:r>
            <w:r>
              <w:rPr>
                <w:noProof/>
                <w:webHidden/>
              </w:rPr>
              <w:tab/>
            </w:r>
            <w:r>
              <w:rPr>
                <w:noProof/>
                <w:webHidden/>
              </w:rPr>
              <w:fldChar w:fldCharType="begin"/>
            </w:r>
            <w:r>
              <w:rPr>
                <w:noProof/>
                <w:webHidden/>
              </w:rPr>
              <w:instrText xml:space="preserve"> PAGEREF _Toc131970515 \h </w:instrText>
            </w:r>
            <w:r>
              <w:rPr>
                <w:noProof/>
                <w:webHidden/>
              </w:rPr>
            </w:r>
          </w:ins>
          <w:r>
            <w:rPr>
              <w:noProof/>
              <w:webHidden/>
            </w:rPr>
            <w:fldChar w:fldCharType="separate"/>
          </w:r>
          <w:ins w:id="127" w:author="Nate Bachmeier [AWS-SA]" w:date="2023-04-09T22:07:00Z">
            <w:r>
              <w:rPr>
                <w:noProof/>
                <w:webHidden/>
              </w:rPr>
              <w:t>100</w:t>
            </w:r>
            <w:r>
              <w:rPr>
                <w:noProof/>
                <w:webHidden/>
              </w:rPr>
              <w:fldChar w:fldCharType="end"/>
            </w:r>
            <w:r w:rsidRPr="00BB4462">
              <w:rPr>
                <w:rStyle w:val="Hyperlink"/>
                <w:noProof/>
              </w:rPr>
              <w:fldChar w:fldCharType="end"/>
            </w:r>
          </w:ins>
        </w:p>
        <w:p w14:paraId="15D824CD" w14:textId="30DFCE83" w:rsidR="002A6836" w:rsidRDefault="002A6836">
          <w:pPr>
            <w:pStyle w:val="TOC2"/>
            <w:rPr>
              <w:ins w:id="128" w:author="Nate Bachmeier [AWS-SA]" w:date="2023-04-09T22:07:00Z"/>
              <w:rFonts w:asciiTheme="minorHAnsi" w:eastAsiaTheme="minorEastAsia" w:hAnsiTheme="minorHAnsi" w:cstheme="minorBidi"/>
              <w:noProof/>
              <w:sz w:val="22"/>
              <w:szCs w:val="22"/>
            </w:rPr>
          </w:pPr>
          <w:ins w:id="129"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"_Toc131970516"</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Results</w:t>
            </w:r>
            <w:r>
              <w:rPr>
                <w:noProof/>
                <w:webHidden/>
              </w:rPr>
              <w:tab/>
            </w:r>
            <w:r>
              <w:rPr>
                <w:noProof/>
                <w:webHidden/>
              </w:rPr>
              <w:fldChar w:fldCharType="begin"/>
            </w:r>
            <w:r>
              <w:rPr>
                <w:noProof/>
                <w:webHidden/>
              </w:rPr>
              <w:instrText xml:space="preserve"> PAGEREF _Toc131970516 \h </w:instrText>
            </w:r>
            <w:r>
              <w:rPr>
                <w:noProof/>
                <w:webHidden/>
              </w:rPr>
            </w:r>
          </w:ins>
          <w:r>
            <w:rPr>
              <w:noProof/>
              <w:webHidden/>
            </w:rPr>
            <w:fldChar w:fldCharType="separate"/>
          </w:r>
          <w:ins w:id="130" w:author="Nate Bachmeier [AWS-SA]" w:date="2023-04-09T22:07:00Z">
            <w:r>
              <w:rPr>
                <w:noProof/>
                <w:webHidden/>
              </w:rPr>
              <w:t>100</w:t>
            </w:r>
            <w:r>
              <w:rPr>
                <w:noProof/>
                <w:webHidden/>
              </w:rPr>
              <w:fldChar w:fldCharType="end"/>
            </w:r>
            <w:r w:rsidRPr="00BB4462">
              <w:rPr>
                <w:rStyle w:val="Hyperlink"/>
                <w:noProof/>
              </w:rPr>
              <w:fldChar w:fldCharType="end"/>
            </w:r>
          </w:ins>
        </w:p>
        <w:p w14:paraId="20088EF0" w14:textId="24FD7366" w:rsidR="002A6836" w:rsidRDefault="002A6836">
          <w:pPr>
            <w:pStyle w:val="TOC2"/>
            <w:rPr>
              <w:ins w:id="131" w:author="Nate Bachmeier [AWS-SA]" w:date="2023-04-09T22:07:00Z"/>
              <w:rFonts w:asciiTheme="minorHAnsi" w:eastAsiaTheme="minorEastAsia" w:hAnsiTheme="minorHAnsi" w:cstheme="minorBidi"/>
              <w:noProof/>
              <w:sz w:val="22"/>
              <w:szCs w:val="22"/>
            </w:rPr>
          </w:pPr>
          <w:ins w:id="132" w:author="Nate Bachmeier [AWS-SA]" w:date="2023-04-09T22:07:00Z">
            <w:r w:rsidRPr="00BB4462">
              <w:rPr>
                <w:rStyle w:val="Hyperlink"/>
                <w:noProof/>
              </w:rPr>
              <w:lastRenderedPageBreak/>
              <w:fldChar w:fldCharType="begin"/>
            </w:r>
            <w:r w:rsidRPr="00BB4462">
              <w:rPr>
                <w:rStyle w:val="Hyperlink"/>
                <w:noProof/>
              </w:rPr>
              <w:instrText xml:space="preserve"> </w:instrText>
            </w:r>
            <w:r>
              <w:rPr>
                <w:noProof/>
              </w:rPr>
              <w:instrText>HYPERLINK \l "_Toc131970517"</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Evaluation of the Findings</w:t>
            </w:r>
            <w:r>
              <w:rPr>
                <w:noProof/>
                <w:webHidden/>
              </w:rPr>
              <w:tab/>
            </w:r>
            <w:r>
              <w:rPr>
                <w:noProof/>
                <w:webHidden/>
              </w:rPr>
              <w:fldChar w:fldCharType="begin"/>
            </w:r>
            <w:r>
              <w:rPr>
                <w:noProof/>
                <w:webHidden/>
              </w:rPr>
              <w:instrText xml:space="preserve"> PAGEREF _Toc131970517 \h </w:instrText>
            </w:r>
            <w:r>
              <w:rPr>
                <w:noProof/>
                <w:webHidden/>
              </w:rPr>
            </w:r>
          </w:ins>
          <w:r>
            <w:rPr>
              <w:noProof/>
              <w:webHidden/>
            </w:rPr>
            <w:fldChar w:fldCharType="separate"/>
          </w:r>
          <w:ins w:id="133" w:author="Nate Bachmeier [AWS-SA]" w:date="2023-04-09T22:07:00Z">
            <w:r>
              <w:rPr>
                <w:noProof/>
                <w:webHidden/>
              </w:rPr>
              <w:t>107</w:t>
            </w:r>
            <w:r>
              <w:rPr>
                <w:noProof/>
                <w:webHidden/>
              </w:rPr>
              <w:fldChar w:fldCharType="end"/>
            </w:r>
            <w:r w:rsidRPr="00BB4462">
              <w:rPr>
                <w:rStyle w:val="Hyperlink"/>
                <w:noProof/>
              </w:rPr>
              <w:fldChar w:fldCharType="end"/>
            </w:r>
          </w:ins>
        </w:p>
        <w:p w14:paraId="03604517" w14:textId="2574EB69" w:rsidR="002A6836" w:rsidRDefault="002A6836">
          <w:pPr>
            <w:pStyle w:val="TOC2"/>
            <w:rPr>
              <w:ins w:id="134" w:author="Nate Bachmeier [AWS-SA]" w:date="2023-04-09T22:07:00Z"/>
              <w:rFonts w:asciiTheme="minorHAnsi" w:eastAsiaTheme="minorEastAsia" w:hAnsiTheme="minorHAnsi" w:cstheme="minorBidi"/>
              <w:noProof/>
              <w:sz w:val="22"/>
              <w:szCs w:val="22"/>
            </w:rPr>
          </w:pPr>
          <w:ins w:id="135"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"_Toc131970518"</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Summary</w:t>
            </w:r>
            <w:r>
              <w:rPr>
                <w:noProof/>
                <w:webHidden/>
              </w:rPr>
              <w:tab/>
            </w:r>
            <w:r>
              <w:rPr>
                <w:noProof/>
                <w:webHidden/>
              </w:rPr>
              <w:fldChar w:fldCharType="begin"/>
            </w:r>
            <w:r>
              <w:rPr>
                <w:noProof/>
                <w:webHidden/>
              </w:rPr>
              <w:instrText xml:space="preserve"> PAGEREF _Toc131970518 \h </w:instrText>
            </w:r>
            <w:r>
              <w:rPr>
                <w:noProof/>
                <w:webHidden/>
              </w:rPr>
            </w:r>
          </w:ins>
          <w:r>
            <w:rPr>
              <w:noProof/>
              <w:webHidden/>
            </w:rPr>
            <w:fldChar w:fldCharType="separate"/>
          </w:r>
          <w:ins w:id="136" w:author="Nate Bachmeier [AWS-SA]" w:date="2023-04-09T22:07:00Z">
            <w:r>
              <w:rPr>
                <w:noProof/>
                <w:webHidden/>
              </w:rPr>
              <w:t>109</w:t>
            </w:r>
            <w:r>
              <w:rPr>
                <w:noProof/>
                <w:webHidden/>
              </w:rPr>
              <w:fldChar w:fldCharType="end"/>
            </w:r>
            <w:r w:rsidRPr="00BB4462">
              <w:rPr>
                <w:rStyle w:val="Hyperlink"/>
                <w:noProof/>
              </w:rPr>
              <w:fldChar w:fldCharType="end"/>
            </w:r>
          </w:ins>
        </w:p>
        <w:p w14:paraId="1F4723CD" w14:textId="33E22159" w:rsidR="002A6836" w:rsidRDefault="002A6836">
          <w:pPr>
            <w:pStyle w:val="TOC1"/>
            <w:rPr>
              <w:ins w:id="137" w:author="Nate Bachmeier [AWS-SA]" w:date="2023-04-09T22:07:00Z"/>
              <w:rFonts w:asciiTheme="minorHAnsi" w:eastAsiaTheme="minorEastAsia" w:hAnsiTheme="minorHAnsi" w:cstheme="minorBidi"/>
              <w:noProof/>
              <w:sz w:val="22"/>
            </w:rPr>
          </w:pPr>
          <w:ins w:id="138"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"_Toc131970519"</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_Toc131970519 \h </w:instrText>
            </w:r>
            <w:r>
              <w:rPr>
                <w:noProof/>
                <w:webHidden/>
              </w:rPr>
            </w:r>
          </w:ins>
          <w:r>
            <w:rPr>
              <w:noProof/>
              <w:webHidden/>
            </w:rPr>
            <w:fldChar w:fldCharType="separate"/>
          </w:r>
          <w:ins w:id="139" w:author="Nate Bachmeier [AWS-SA]" w:date="2023-04-09T22:07:00Z">
            <w:r>
              <w:rPr>
                <w:noProof/>
                <w:webHidden/>
              </w:rPr>
              <w:t>111</w:t>
            </w:r>
            <w:r>
              <w:rPr>
                <w:noProof/>
                <w:webHidden/>
              </w:rPr>
              <w:fldChar w:fldCharType="end"/>
            </w:r>
            <w:r w:rsidRPr="00BB4462">
              <w:rPr>
                <w:rStyle w:val="Hyperlink"/>
                <w:noProof/>
              </w:rPr>
              <w:fldChar w:fldCharType="end"/>
            </w:r>
          </w:ins>
        </w:p>
        <w:p w14:paraId="07353BE7" w14:textId="70C1A47F" w:rsidR="002A6836" w:rsidRDefault="002A6836">
          <w:pPr>
            <w:pStyle w:val="TOC2"/>
            <w:rPr>
              <w:ins w:id="140" w:author="Nate Bachmeier [AWS-SA]" w:date="2023-04-09T22:07:00Z"/>
              <w:rFonts w:asciiTheme="minorHAnsi" w:eastAsiaTheme="minorEastAsia" w:hAnsiTheme="minorHAnsi" w:cstheme="minorBidi"/>
              <w:noProof/>
              <w:sz w:val="22"/>
              <w:szCs w:val="22"/>
            </w:rPr>
          </w:pPr>
          <w:ins w:id="141"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"_Toc131970520"</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Implications</w:t>
            </w:r>
            <w:r>
              <w:rPr>
                <w:noProof/>
                <w:webHidden/>
              </w:rPr>
              <w:tab/>
            </w:r>
            <w:r>
              <w:rPr>
                <w:noProof/>
                <w:webHidden/>
              </w:rPr>
              <w:fldChar w:fldCharType="begin"/>
            </w:r>
            <w:r>
              <w:rPr>
                <w:noProof/>
                <w:webHidden/>
              </w:rPr>
              <w:instrText xml:space="preserve"> PAGEREF _Toc131970520 \h </w:instrText>
            </w:r>
            <w:r>
              <w:rPr>
                <w:noProof/>
                <w:webHidden/>
              </w:rPr>
            </w:r>
          </w:ins>
          <w:r>
            <w:rPr>
              <w:noProof/>
              <w:webHidden/>
            </w:rPr>
            <w:fldChar w:fldCharType="separate"/>
          </w:r>
          <w:ins w:id="142" w:author="Nate Bachmeier [AWS-SA]" w:date="2023-04-09T22:07:00Z">
            <w:r>
              <w:rPr>
                <w:noProof/>
                <w:webHidden/>
              </w:rPr>
              <w:t>112</w:t>
            </w:r>
            <w:r>
              <w:rPr>
                <w:noProof/>
                <w:webHidden/>
              </w:rPr>
              <w:fldChar w:fldCharType="end"/>
            </w:r>
            <w:r w:rsidRPr="00BB4462">
              <w:rPr>
                <w:rStyle w:val="Hyperlink"/>
                <w:noProof/>
              </w:rPr>
              <w:fldChar w:fldCharType="end"/>
            </w:r>
          </w:ins>
        </w:p>
        <w:p w14:paraId="2047CAE3" w14:textId="2B33FF64" w:rsidR="002A6836" w:rsidRDefault="002A6836">
          <w:pPr>
            <w:pStyle w:val="TOC2"/>
            <w:rPr>
              <w:ins w:id="143" w:author="Nate Bachmeier [AWS-SA]" w:date="2023-04-09T22:07:00Z"/>
              <w:rFonts w:asciiTheme="minorHAnsi" w:eastAsiaTheme="minorEastAsia" w:hAnsiTheme="minorHAnsi" w:cstheme="minorBidi"/>
              <w:noProof/>
              <w:sz w:val="22"/>
              <w:szCs w:val="22"/>
            </w:rPr>
          </w:pPr>
          <w:ins w:id="144"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"_Toc131970521"</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Recommendations for Practice</w:t>
            </w:r>
            <w:r>
              <w:rPr>
                <w:noProof/>
                <w:webHidden/>
              </w:rPr>
              <w:tab/>
            </w:r>
            <w:r>
              <w:rPr>
                <w:noProof/>
                <w:webHidden/>
              </w:rPr>
              <w:fldChar w:fldCharType="begin"/>
            </w:r>
            <w:r>
              <w:rPr>
                <w:noProof/>
                <w:webHidden/>
              </w:rPr>
              <w:instrText xml:space="preserve"> PAGEREF _Toc131970521 \h </w:instrText>
            </w:r>
            <w:r>
              <w:rPr>
                <w:noProof/>
                <w:webHidden/>
              </w:rPr>
            </w:r>
          </w:ins>
          <w:r>
            <w:rPr>
              <w:noProof/>
              <w:webHidden/>
            </w:rPr>
            <w:fldChar w:fldCharType="separate"/>
          </w:r>
          <w:ins w:id="145" w:author="Nate Bachmeier [AWS-SA]" w:date="2023-04-09T22:07:00Z">
            <w:r>
              <w:rPr>
                <w:noProof/>
                <w:webHidden/>
              </w:rPr>
              <w:t>114</w:t>
            </w:r>
            <w:r>
              <w:rPr>
                <w:noProof/>
                <w:webHidden/>
              </w:rPr>
              <w:fldChar w:fldCharType="end"/>
            </w:r>
            <w:r w:rsidRPr="00BB4462">
              <w:rPr>
                <w:rStyle w:val="Hyperlink"/>
                <w:noProof/>
              </w:rPr>
              <w:fldChar w:fldCharType="end"/>
            </w:r>
          </w:ins>
        </w:p>
        <w:p w14:paraId="7D3F2241" w14:textId="2132164F" w:rsidR="002A6836" w:rsidRDefault="002A6836">
          <w:pPr>
            <w:pStyle w:val="TOC2"/>
            <w:rPr>
              <w:ins w:id="146" w:author="Nate Bachmeier [AWS-SA]" w:date="2023-04-09T22:07:00Z"/>
              <w:rFonts w:asciiTheme="minorHAnsi" w:eastAsiaTheme="minorEastAsia" w:hAnsiTheme="minorHAnsi" w:cstheme="minorBidi"/>
              <w:noProof/>
              <w:sz w:val="22"/>
              <w:szCs w:val="22"/>
            </w:rPr>
          </w:pPr>
          <w:ins w:id="147"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"_Toc131970522"</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Recommendations for Future Research</w:t>
            </w:r>
            <w:r>
              <w:rPr>
                <w:noProof/>
                <w:webHidden/>
              </w:rPr>
              <w:tab/>
            </w:r>
            <w:r>
              <w:rPr>
                <w:noProof/>
                <w:webHidden/>
              </w:rPr>
              <w:fldChar w:fldCharType="begin"/>
            </w:r>
            <w:r>
              <w:rPr>
                <w:noProof/>
                <w:webHidden/>
              </w:rPr>
              <w:instrText xml:space="preserve"> PAGEREF _Toc131970522 \h </w:instrText>
            </w:r>
            <w:r>
              <w:rPr>
                <w:noProof/>
                <w:webHidden/>
              </w:rPr>
            </w:r>
          </w:ins>
          <w:r>
            <w:rPr>
              <w:noProof/>
              <w:webHidden/>
            </w:rPr>
            <w:fldChar w:fldCharType="separate"/>
          </w:r>
          <w:ins w:id="148" w:author="Nate Bachmeier [AWS-SA]" w:date="2023-04-09T22:07:00Z">
            <w:r>
              <w:rPr>
                <w:noProof/>
                <w:webHidden/>
              </w:rPr>
              <w:t>115</w:t>
            </w:r>
            <w:r>
              <w:rPr>
                <w:noProof/>
                <w:webHidden/>
              </w:rPr>
              <w:fldChar w:fldCharType="end"/>
            </w:r>
            <w:r w:rsidRPr="00BB4462">
              <w:rPr>
                <w:rStyle w:val="Hyperlink"/>
                <w:noProof/>
              </w:rPr>
              <w:fldChar w:fldCharType="end"/>
            </w:r>
          </w:ins>
        </w:p>
        <w:p w14:paraId="7A1215DD" w14:textId="07BCC29C" w:rsidR="002A6836" w:rsidRDefault="002A6836">
          <w:pPr>
            <w:pStyle w:val="TOC2"/>
            <w:rPr>
              <w:ins w:id="149" w:author="Nate Bachmeier [AWS-SA]" w:date="2023-04-09T22:07:00Z"/>
              <w:rFonts w:asciiTheme="minorHAnsi" w:eastAsiaTheme="minorEastAsia" w:hAnsiTheme="minorHAnsi" w:cstheme="minorBidi"/>
              <w:noProof/>
              <w:sz w:val="22"/>
              <w:szCs w:val="22"/>
            </w:rPr>
          </w:pPr>
          <w:ins w:id="150"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"_Toc131970523"</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Conclusions</w:t>
            </w:r>
            <w:r>
              <w:rPr>
                <w:noProof/>
                <w:webHidden/>
              </w:rPr>
              <w:tab/>
            </w:r>
            <w:r>
              <w:rPr>
                <w:noProof/>
                <w:webHidden/>
              </w:rPr>
              <w:fldChar w:fldCharType="begin"/>
            </w:r>
            <w:r>
              <w:rPr>
                <w:noProof/>
                <w:webHidden/>
              </w:rPr>
              <w:instrText xml:space="preserve"> PAGEREF _Toc131970523 \h </w:instrText>
            </w:r>
            <w:r>
              <w:rPr>
                <w:noProof/>
                <w:webHidden/>
              </w:rPr>
            </w:r>
          </w:ins>
          <w:r>
            <w:rPr>
              <w:noProof/>
              <w:webHidden/>
            </w:rPr>
            <w:fldChar w:fldCharType="separate"/>
          </w:r>
          <w:ins w:id="151" w:author="Nate Bachmeier [AWS-SA]" w:date="2023-04-09T22:07:00Z">
            <w:r>
              <w:rPr>
                <w:noProof/>
                <w:webHidden/>
              </w:rPr>
              <w:t>116</w:t>
            </w:r>
            <w:r>
              <w:rPr>
                <w:noProof/>
                <w:webHidden/>
              </w:rPr>
              <w:fldChar w:fldCharType="end"/>
            </w:r>
            <w:r w:rsidRPr="00BB4462">
              <w:rPr>
                <w:rStyle w:val="Hyperlink"/>
                <w:noProof/>
              </w:rPr>
              <w:fldChar w:fldCharType="end"/>
            </w:r>
          </w:ins>
        </w:p>
        <w:p w14:paraId="22DDC20A" w14:textId="4FC7E09D" w:rsidR="002A6836" w:rsidRDefault="002A6836">
          <w:pPr>
            <w:pStyle w:val="TOC1"/>
            <w:rPr>
              <w:ins w:id="152" w:author="Nate Bachmeier [AWS-SA]" w:date="2023-04-09T22:07:00Z"/>
              <w:rFonts w:asciiTheme="minorHAnsi" w:eastAsiaTheme="minorEastAsia" w:hAnsiTheme="minorHAnsi" w:cstheme="minorBidi"/>
              <w:noProof/>
              <w:sz w:val="22"/>
            </w:rPr>
          </w:pPr>
          <w:ins w:id="153"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"_Toc131970524"</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Appendix: Categories</w:t>
            </w:r>
            <w:r>
              <w:rPr>
                <w:noProof/>
                <w:webHidden/>
              </w:rPr>
              <w:tab/>
            </w:r>
            <w:r>
              <w:rPr>
                <w:noProof/>
                <w:webHidden/>
              </w:rPr>
              <w:fldChar w:fldCharType="begin"/>
            </w:r>
            <w:r>
              <w:rPr>
                <w:noProof/>
                <w:webHidden/>
              </w:rPr>
              <w:instrText xml:space="preserve"> PAGEREF _Toc131970524 \h </w:instrText>
            </w:r>
            <w:r>
              <w:rPr>
                <w:noProof/>
                <w:webHidden/>
              </w:rPr>
            </w:r>
          </w:ins>
          <w:r>
            <w:rPr>
              <w:noProof/>
              <w:webHidden/>
            </w:rPr>
            <w:fldChar w:fldCharType="separate"/>
          </w:r>
          <w:ins w:id="154" w:author="Nate Bachmeier [AWS-SA]" w:date="2023-04-09T22:07:00Z">
            <w:r>
              <w:rPr>
                <w:noProof/>
                <w:webHidden/>
              </w:rPr>
              <w:t>118</w:t>
            </w:r>
            <w:r>
              <w:rPr>
                <w:noProof/>
                <w:webHidden/>
              </w:rPr>
              <w:fldChar w:fldCharType="end"/>
            </w:r>
            <w:r w:rsidRPr="00BB4462">
              <w:rPr>
                <w:rStyle w:val="Hyperlink"/>
                <w:noProof/>
              </w:rPr>
              <w:fldChar w:fldCharType="end"/>
            </w:r>
          </w:ins>
        </w:p>
        <w:p w14:paraId="3069ABC3" w14:textId="6625C320" w:rsidR="002A6836" w:rsidRDefault="002A6836">
          <w:pPr>
            <w:pStyle w:val="TOC1"/>
            <w:rPr>
              <w:ins w:id="155" w:author="Nate Bachmeier [AWS-SA]" w:date="2023-04-09T22:07:00Z"/>
              <w:rFonts w:asciiTheme="minorHAnsi" w:eastAsiaTheme="minorEastAsia" w:hAnsiTheme="minorHAnsi" w:cstheme="minorBidi"/>
              <w:noProof/>
              <w:sz w:val="22"/>
            </w:rPr>
          </w:pPr>
          <w:ins w:id="156" w:author="Nate Bachmeier [AWS-SA]" w:date="2023-04-09T22:07:00Z">
            <w:r w:rsidRPr="00BB4462">
              <w:rPr>
                <w:rStyle w:val="Hyperlink"/>
                <w:noProof/>
              </w:rPr>
              <w:fldChar w:fldCharType="begin"/>
            </w:r>
            <w:r w:rsidRPr="00BB4462">
              <w:rPr>
                <w:rStyle w:val="Hyperlink"/>
                <w:noProof/>
              </w:rPr>
              <w:instrText xml:space="preserve"> </w:instrText>
            </w:r>
            <w:r>
              <w:rPr>
                <w:noProof/>
              </w:rPr>
              <w:instrText>HYPERLINK \l "_Toc131970525"</w:instrText>
            </w:r>
            <w:r w:rsidRPr="00BB4462">
              <w:rPr>
                <w:rStyle w:val="Hyperlink"/>
                <w:noProof/>
              </w:rPr>
              <w:instrText xml:space="preserve"> </w:instrText>
            </w:r>
            <w:r w:rsidRPr="00BB4462">
              <w:rPr>
                <w:rStyle w:val="Hyperlink"/>
                <w:noProof/>
              </w:rPr>
            </w:r>
            <w:r w:rsidRPr="00BB4462">
              <w:rPr>
                <w:rStyle w:val="Hyperlink"/>
                <w:noProof/>
              </w:rPr>
              <w:fldChar w:fldCharType="separate"/>
            </w:r>
            <w:r w:rsidRPr="00BB4462">
              <w:rPr>
                <w:rStyle w:val="Hyperlink"/>
                <w:noProof/>
              </w:rPr>
              <w:t>References</w:t>
            </w:r>
            <w:r>
              <w:rPr>
                <w:noProof/>
                <w:webHidden/>
              </w:rPr>
              <w:tab/>
            </w:r>
            <w:r>
              <w:rPr>
                <w:noProof/>
                <w:webHidden/>
              </w:rPr>
              <w:fldChar w:fldCharType="begin"/>
            </w:r>
            <w:r>
              <w:rPr>
                <w:noProof/>
                <w:webHidden/>
              </w:rPr>
              <w:instrText xml:space="preserve"> PAGEREF _Toc131970525 \h </w:instrText>
            </w:r>
            <w:r>
              <w:rPr>
                <w:noProof/>
                <w:webHidden/>
              </w:rPr>
            </w:r>
          </w:ins>
          <w:r>
            <w:rPr>
              <w:noProof/>
              <w:webHidden/>
            </w:rPr>
            <w:fldChar w:fldCharType="separate"/>
          </w:r>
          <w:ins w:id="157" w:author="Nate Bachmeier [AWS-SA]" w:date="2023-04-09T22:07:00Z">
            <w:r>
              <w:rPr>
                <w:noProof/>
                <w:webHidden/>
              </w:rPr>
              <w:t>136</w:t>
            </w:r>
            <w:r>
              <w:rPr>
                <w:noProof/>
                <w:webHidden/>
              </w:rPr>
              <w:fldChar w:fldCharType="end"/>
            </w:r>
            <w:r w:rsidRPr="00BB4462">
              <w:rPr>
                <w:rStyle w:val="Hyperlink"/>
                <w:noProof/>
              </w:rPr>
              <w:fldChar w:fldCharType="end"/>
            </w:r>
          </w:ins>
        </w:p>
        <w:p w14:paraId="4416688E" w14:textId="60EF1F2B" w:rsidR="00F53DD4" w:rsidDel="002A6836" w:rsidRDefault="00F53DD4">
          <w:pPr>
            <w:pStyle w:val="TOC1"/>
            <w:rPr>
              <w:del w:id="158" w:author="Nate Bachmeier [AWS-SA]" w:date="2023-04-09T22:07:00Z"/>
              <w:rFonts w:asciiTheme="minorHAnsi" w:eastAsiaTheme="minorEastAsia" w:hAnsiTheme="minorHAnsi" w:cstheme="minorBidi"/>
              <w:noProof/>
              <w:sz w:val="22"/>
            </w:rPr>
          </w:pPr>
          <w:del w:id="159" w:author="Nate Bachmeier [AWS-SA]" w:date="2023-04-09T22:07:00Z">
            <w:r w:rsidRPr="002A6836" w:rsidDel="002A6836">
              <w:rPr>
                <w:noProof/>
                <w:rPrChange w:id="160" w:author="Nate Bachmeier [AWS-SA]" w:date="2023-04-09T22:07:00Z">
                  <w:rPr>
                    <w:rStyle w:val="Hyperlink"/>
                    <w:noProof/>
                  </w:rPr>
                </w:rPrChange>
              </w:rPr>
              <w:delText>Chapter 1: Introduction</w:delText>
            </w:r>
            <w:r w:rsidDel="002A6836">
              <w:rPr>
                <w:noProof/>
                <w:webHidden/>
              </w:rPr>
              <w:tab/>
            </w:r>
            <w:r w:rsidR="00E80B97" w:rsidDel="002A6836">
              <w:rPr>
                <w:noProof/>
                <w:webHidden/>
              </w:rPr>
              <w:delText>1</w:delText>
            </w:r>
          </w:del>
        </w:p>
        <w:p w14:paraId="2AB5EA8D" w14:textId="6586F983" w:rsidR="00F53DD4" w:rsidDel="002A6836" w:rsidRDefault="00F53DD4">
          <w:pPr>
            <w:pStyle w:val="TOC2"/>
            <w:rPr>
              <w:del w:id="161" w:author="Nate Bachmeier [AWS-SA]" w:date="2023-04-09T22:07:00Z"/>
              <w:rFonts w:asciiTheme="minorHAnsi" w:eastAsiaTheme="minorEastAsia" w:hAnsiTheme="minorHAnsi" w:cstheme="minorBidi"/>
              <w:noProof/>
              <w:sz w:val="22"/>
              <w:szCs w:val="22"/>
            </w:rPr>
          </w:pPr>
          <w:del w:id="162" w:author="Nate Bachmeier [AWS-SA]" w:date="2023-04-09T22:07:00Z">
            <w:r w:rsidRPr="002A6836" w:rsidDel="002A6836">
              <w:rPr>
                <w:noProof/>
                <w:rPrChange w:id="163" w:author="Nate Bachmeier [AWS-SA]" w:date="2023-04-09T22:07:00Z">
                  <w:rPr>
                    <w:rStyle w:val="Hyperlink"/>
                    <w:noProof/>
                  </w:rPr>
                </w:rPrChange>
              </w:rPr>
              <w:delText>Statement of the Problem</w:delText>
            </w:r>
            <w:r w:rsidDel="002A6836">
              <w:rPr>
                <w:noProof/>
                <w:webHidden/>
              </w:rPr>
              <w:tab/>
            </w:r>
            <w:r w:rsidR="00E80B97" w:rsidDel="002A6836">
              <w:rPr>
                <w:noProof/>
                <w:webHidden/>
              </w:rPr>
              <w:delText>2</w:delText>
            </w:r>
          </w:del>
        </w:p>
        <w:p w14:paraId="1FF3EA55" w14:textId="25EEF813" w:rsidR="00F53DD4" w:rsidDel="002A6836" w:rsidRDefault="00F53DD4">
          <w:pPr>
            <w:pStyle w:val="TOC2"/>
            <w:rPr>
              <w:del w:id="164" w:author="Nate Bachmeier [AWS-SA]" w:date="2023-04-09T22:07:00Z"/>
              <w:rFonts w:asciiTheme="minorHAnsi" w:eastAsiaTheme="minorEastAsia" w:hAnsiTheme="minorHAnsi" w:cstheme="minorBidi"/>
              <w:noProof/>
              <w:sz w:val="22"/>
              <w:szCs w:val="22"/>
            </w:rPr>
          </w:pPr>
          <w:del w:id="165" w:author="Nate Bachmeier [AWS-SA]" w:date="2023-04-09T22:07:00Z">
            <w:r w:rsidRPr="002A6836" w:rsidDel="002A6836">
              <w:rPr>
                <w:noProof/>
                <w:rPrChange w:id="166" w:author="Nate Bachmeier [AWS-SA]" w:date="2023-04-09T22:07:00Z">
                  <w:rPr>
                    <w:rStyle w:val="Hyperlink"/>
                    <w:noProof/>
                  </w:rPr>
                </w:rPrChange>
              </w:rPr>
              <w:delText>Purpose of the Study</w:delText>
            </w:r>
            <w:r w:rsidDel="002A6836">
              <w:rPr>
                <w:noProof/>
                <w:webHidden/>
              </w:rPr>
              <w:tab/>
            </w:r>
            <w:r w:rsidR="00E80B97" w:rsidDel="002A6836">
              <w:rPr>
                <w:noProof/>
                <w:webHidden/>
              </w:rPr>
              <w:delText>3</w:delText>
            </w:r>
          </w:del>
        </w:p>
        <w:p w14:paraId="6B7180D0" w14:textId="02718B43" w:rsidR="00F53DD4" w:rsidDel="002A6836" w:rsidRDefault="00F53DD4">
          <w:pPr>
            <w:pStyle w:val="TOC2"/>
            <w:rPr>
              <w:del w:id="167" w:author="Nate Bachmeier [AWS-SA]" w:date="2023-04-09T22:07:00Z"/>
              <w:rFonts w:asciiTheme="minorHAnsi" w:eastAsiaTheme="minorEastAsia" w:hAnsiTheme="minorHAnsi" w:cstheme="minorBidi"/>
              <w:noProof/>
              <w:sz w:val="22"/>
              <w:szCs w:val="22"/>
            </w:rPr>
          </w:pPr>
          <w:del w:id="168" w:author="Nate Bachmeier [AWS-SA]" w:date="2023-04-09T22:07:00Z">
            <w:r w:rsidRPr="002A6836" w:rsidDel="002A6836">
              <w:rPr>
                <w:noProof/>
                <w:rPrChange w:id="169" w:author="Nate Bachmeier [AWS-SA]" w:date="2023-04-09T22:07:00Z">
                  <w:rPr>
                    <w:rStyle w:val="Hyperlink"/>
                    <w:noProof/>
                  </w:rPr>
                </w:rPrChange>
              </w:rPr>
              <w:delText>Introduction to Theoretical Framework</w:delText>
            </w:r>
            <w:r w:rsidDel="002A6836">
              <w:rPr>
                <w:noProof/>
                <w:webHidden/>
              </w:rPr>
              <w:tab/>
            </w:r>
            <w:r w:rsidR="00E80B97" w:rsidDel="002A6836">
              <w:rPr>
                <w:noProof/>
                <w:webHidden/>
              </w:rPr>
              <w:delText>4</w:delText>
            </w:r>
          </w:del>
        </w:p>
        <w:p w14:paraId="7C67A5C4" w14:textId="34CAE09D" w:rsidR="00F53DD4" w:rsidDel="002A6836" w:rsidRDefault="00F53DD4">
          <w:pPr>
            <w:pStyle w:val="TOC2"/>
            <w:rPr>
              <w:del w:id="170" w:author="Nate Bachmeier [AWS-SA]" w:date="2023-04-09T22:07:00Z"/>
              <w:rFonts w:asciiTheme="minorHAnsi" w:eastAsiaTheme="minorEastAsia" w:hAnsiTheme="minorHAnsi" w:cstheme="minorBidi"/>
              <w:noProof/>
              <w:sz w:val="22"/>
              <w:szCs w:val="22"/>
            </w:rPr>
          </w:pPr>
          <w:del w:id="171" w:author="Nate Bachmeier [AWS-SA]" w:date="2023-04-09T22:07:00Z">
            <w:r w:rsidRPr="002A6836" w:rsidDel="002A6836">
              <w:rPr>
                <w:noProof/>
                <w:rPrChange w:id="172" w:author="Nate Bachmeier [AWS-SA]" w:date="2023-04-09T22:07:00Z">
                  <w:rPr>
                    <w:rStyle w:val="Hyperlink"/>
                    <w:noProof/>
                  </w:rPr>
                </w:rPrChange>
              </w:rPr>
              <w:delText>Research Questions</w:delText>
            </w:r>
            <w:r w:rsidDel="002A6836">
              <w:rPr>
                <w:noProof/>
                <w:webHidden/>
              </w:rPr>
              <w:tab/>
            </w:r>
            <w:r w:rsidR="00E80B97" w:rsidDel="002A6836">
              <w:rPr>
                <w:noProof/>
                <w:webHidden/>
              </w:rPr>
              <w:delText>6</w:delText>
            </w:r>
          </w:del>
        </w:p>
        <w:p w14:paraId="2F4F5A4C" w14:textId="587479BC" w:rsidR="00F53DD4" w:rsidDel="002A6836" w:rsidRDefault="00F53DD4">
          <w:pPr>
            <w:pStyle w:val="TOC2"/>
            <w:rPr>
              <w:del w:id="173" w:author="Nate Bachmeier [AWS-SA]" w:date="2023-04-09T22:07:00Z"/>
              <w:rFonts w:asciiTheme="minorHAnsi" w:eastAsiaTheme="minorEastAsia" w:hAnsiTheme="minorHAnsi" w:cstheme="minorBidi"/>
              <w:noProof/>
              <w:sz w:val="22"/>
              <w:szCs w:val="22"/>
            </w:rPr>
          </w:pPr>
          <w:del w:id="174" w:author="Nate Bachmeier [AWS-SA]" w:date="2023-04-09T22:07:00Z">
            <w:r w:rsidRPr="002A6836" w:rsidDel="002A6836">
              <w:rPr>
                <w:noProof/>
                <w:rPrChange w:id="175" w:author="Nate Bachmeier [AWS-SA]" w:date="2023-04-09T22:07:00Z">
                  <w:rPr>
                    <w:rStyle w:val="Hyperlink"/>
                    <w:noProof/>
                  </w:rPr>
                </w:rPrChange>
              </w:rPr>
              <w:delText>Significance of the Study</w:delText>
            </w:r>
            <w:r w:rsidDel="002A6836">
              <w:rPr>
                <w:noProof/>
                <w:webHidden/>
              </w:rPr>
              <w:tab/>
            </w:r>
            <w:r w:rsidR="00E80B97" w:rsidDel="002A6836">
              <w:rPr>
                <w:noProof/>
                <w:webHidden/>
              </w:rPr>
              <w:delText>6</w:delText>
            </w:r>
          </w:del>
        </w:p>
        <w:p w14:paraId="1247E676" w14:textId="7A1E6C8C" w:rsidR="00F53DD4" w:rsidDel="002A6836" w:rsidRDefault="00F53DD4">
          <w:pPr>
            <w:pStyle w:val="TOC2"/>
            <w:rPr>
              <w:del w:id="176" w:author="Nate Bachmeier [AWS-SA]" w:date="2023-04-09T22:07:00Z"/>
              <w:rFonts w:asciiTheme="minorHAnsi" w:eastAsiaTheme="minorEastAsia" w:hAnsiTheme="minorHAnsi" w:cstheme="minorBidi"/>
              <w:noProof/>
              <w:sz w:val="22"/>
              <w:szCs w:val="22"/>
            </w:rPr>
          </w:pPr>
          <w:del w:id="177" w:author="Nate Bachmeier [AWS-SA]" w:date="2023-04-09T22:07:00Z">
            <w:r w:rsidRPr="002A6836" w:rsidDel="002A6836">
              <w:rPr>
                <w:noProof/>
                <w:rPrChange w:id="178" w:author="Nate Bachmeier [AWS-SA]" w:date="2023-04-09T22:07:00Z">
                  <w:rPr>
                    <w:rStyle w:val="Hyperlink"/>
                    <w:noProof/>
                  </w:rPr>
                </w:rPrChange>
              </w:rPr>
              <w:delText>Definition of Key Terms</w:delText>
            </w:r>
            <w:r w:rsidDel="002A6836">
              <w:rPr>
                <w:noProof/>
                <w:webHidden/>
              </w:rPr>
              <w:tab/>
            </w:r>
            <w:r w:rsidR="00E80B97" w:rsidDel="002A6836">
              <w:rPr>
                <w:noProof/>
                <w:webHidden/>
              </w:rPr>
              <w:delText>7</w:delText>
            </w:r>
          </w:del>
        </w:p>
        <w:p w14:paraId="6B60EFF7" w14:textId="71F52CAD" w:rsidR="00F53DD4" w:rsidDel="002A6836" w:rsidRDefault="00F53DD4">
          <w:pPr>
            <w:pStyle w:val="TOC2"/>
            <w:rPr>
              <w:del w:id="179" w:author="Nate Bachmeier [AWS-SA]" w:date="2023-04-09T22:07:00Z"/>
              <w:rFonts w:asciiTheme="minorHAnsi" w:eastAsiaTheme="minorEastAsia" w:hAnsiTheme="minorHAnsi" w:cstheme="minorBidi"/>
              <w:noProof/>
              <w:sz w:val="22"/>
              <w:szCs w:val="22"/>
            </w:rPr>
          </w:pPr>
          <w:del w:id="180" w:author="Nate Bachmeier [AWS-SA]" w:date="2023-04-09T22:07:00Z">
            <w:r w:rsidRPr="002A6836" w:rsidDel="002A6836">
              <w:rPr>
                <w:noProof/>
                <w:rPrChange w:id="181" w:author="Nate Bachmeier [AWS-SA]" w:date="2023-04-09T22:07:00Z">
                  <w:rPr>
                    <w:rStyle w:val="Hyperlink"/>
                    <w:noProof/>
                  </w:rPr>
                </w:rPrChange>
              </w:rPr>
              <w:delText>Summary</w:delText>
            </w:r>
            <w:r w:rsidDel="002A6836">
              <w:rPr>
                <w:noProof/>
                <w:webHidden/>
              </w:rPr>
              <w:tab/>
            </w:r>
            <w:r w:rsidR="00E80B97" w:rsidDel="002A6836">
              <w:rPr>
                <w:noProof/>
                <w:webHidden/>
              </w:rPr>
              <w:delText>9</w:delText>
            </w:r>
          </w:del>
        </w:p>
        <w:p w14:paraId="00E2D24B" w14:textId="58B226C7" w:rsidR="00F53DD4" w:rsidDel="002A6836" w:rsidRDefault="00F53DD4">
          <w:pPr>
            <w:pStyle w:val="TOC1"/>
            <w:rPr>
              <w:del w:id="182" w:author="Nate Bachmeier [AWS-SA]" w:date="2023-04-09T22:07:00Z"/>
              <w:rFonts w:asciiTheme="minorHAnsi" w:eastAsiaTheme="minorEastAsia" w:hAnsiTheme="minorHAnsi" w:cstheme="minorBidi"/>
              <w:noProof/>
              <w:sz w:val="22"/>
            </w:rPr>
          </w:pPr>
          <w:del w:id="183" w:author="Nate Bachmeier [AWS-SA]" w:date="2023-04-09T22:07:00Z">
            <w:r w:rsidRPr="002A6836" w:rsidDel="002A6836">
              <w:rPr>
                <w:noProof/>
                <w:rPrChange w:id="184" w:author="Nate Bachmeier [AWS-SA]" w:date="2023-04-09T22:07:00Z">
                  <w:rPr>
                    <w:rStyle w:val="Hyperlink"/>
                    <w:noProof/>
                  </w:rPr>
                </w:rPrChange>
              </w:rPr>
              <w:delText>Chapter 2: Literature Review</w:delText>
            </w:r>
            <w:r w:rsidDel="002A6836">
              <w:rPr>
                <w:noProof/>
                <w:webHidden/>
              </w:rPr>
              <w:tab/>
            </w:r>
            <w:r w:rsidR="00E80B97" w:rsidDel="002A6836">
              <w:rPr>
                <w:noProof/>
                <w:webHidden/>
              </w:rPr>
              <w:delText>11</w:delText>
            </w:r>
          </w:del>
        </w:p>
        <w:p w14:paraId="18AA2898" w14:textId="13BA5B74" w:rsidR="00F53DD4" w:rsidDel="002A6836" w:rsidRDefault="00F53DD4">
          <w:pPr>
            <w:pStyle w:val="TOC2"/>
            <w:rPr>
              <w:del w:id="185" w:author="Nate Bachmeier [AWS-SA]" w:date="2023-04-09T22:07:00Z"/>
              <w:rFonts w:asciiTheme="minorHAnsi" w:eastAsiaTheme="minorEastAsia" w:hAnsiTheme="minorHAnsi" w:cstheme="minorBidi"/>
              <w:noProof/>
              <w:sz w:val="22"/>
              <w:szCs w:val="22"/>
            </w:rPr>
          </w:pPr>
          <w:del w:id="186" w:author="Nate Bachmeier [AWS-SA]" w:date="2023-04-09T22:07:00Z">
            <w:r w:rsidRPr="002A6836" w:rsidDel="002A6836">
              <w:rPr>
                <w:noProof/>
                <w:rPrChange w:id="187" w:author="Nate Bachmeier [AWS-SA]" w:date="2023-04-09T22:07:00Z">
                  <w:rPr>
                    <w:rStyle w:val="Hyperlink"/>
                    <w:noProof/>
                  </w:rPr>
                </w:rPrChange>
              </w:rPr>
              <w:delText>Literature Search Strategies</w:delText>
            </w:r>
            <w:r w:rsidDel="002A6836">
              <w:rPr>
                <w:noProof/>
                <w:webHidden/>
              </w:rPr>
              <w:tab/>
            </w:r>
            <w:r w:rsidR="00E80B97" w:rsidDel="002A6836">
              <w:rPr>
                <w:noProof/>
                <w:webHidden/>
              </w:rPr>
              <w:delText>11</w:delText>
            </w:r>
          </w:del>
        </w:p>
        <w:p w14:paraId="52E3FC2D" w14:textId="21090AD1" w:rsidR="00F53DD4" w:rsidDel="002A6836" w:rsidRDefault="00F53DD4">
          <w:pPr>
            <w:pStyle w:val="TOC2"/>
            <w:rPr>
              <w:del w:id="188" w:author="Nate Bachmeier [AWS-SA]" w:date="2023-04-09T22:07:00Z"/>
              <w:rFonts w:asciiTheme="minorHAnsi" w:eastAsiaTheme="minorEastAsia" w:hAnsiTheme="minorHAnsi" w:cstheme="minorBidi"/>
              <w:noProof/>
              <w:sz w:val="22"/>
              <w:szCs w:val="22"/>
            </w:rPr>
          </w:pPr>
          <w:del w:id="189" w:author="Nate Bachmeier [AWS-SA]" w:date="2023-04-09T22:07:00Z">
            <w:r w:rsidRPr="002A6836" w:rsidDel="002A6836">
              <w:rPr>
                <w:noProof/>
                <w:rPrChange w:id="190" w:author="Nate Bachmeier [AWS-SA]" w:date="2023-04-09T22:07:00Z">
                  <w:rPr>
                    <w:rStyle w:val="Hyperlink"/>
                    <w:noProof/>
                  </w:rPr>
                </w:rPrChange>
              </w:rPr>
              <w:delText>Theoretical Framework</w:delText>
            </w:r>
            <w:r w:rsidDel="002A6836">
              <w:rPr>
                <w:noProof/>
                <w:webHidden/>
              </w:rPr>
              <w:tab/>
            </w:r>
            <w:r w:rsidR="00E80B97" w:rsidDel="002A6836">
              <w:rPr>
                <w:noProof/>
                <w:webHidden/>
              </w:rPr>
              <w:delText>13</w:delText>
            </w:r>
          </w:del>
        </w:p>
        <w:p w14:paraId="0F4E2F18" w14:textId="62F56B25" w:rsidR="00F53DD4" w:rsidDel="002A6836" w:rsidRDefault="00F53DD4">
          <w:pPr>
            <w:pStyle w:val="TOC2"/>
            <w:rPr>
              <w:del w:id="191" w:author="Nate Bachmeier [AWS-SA]" w:date="2023-04-09T22:07:00Z"/>
              <w:rFonts w:asciiTheme="minorHAnsi" w:eastAsiaTheme="minorEastAsia" w:hAnsiTheme="minorHAnsi" w:cstheme="minorBidi"/>
              <w:noProof/>
              <w:sz w:val="22"/>
              <w:szCs w:val="22"/>
            </w:rPr>
          </w:pPr>
          <w:del w:id="192" w:author="Nate Bachmeier [AWS-SA]" w:date="2023-04-09T22:07:00Z">
            <w:r w:rsidRPr="002A6836" w:rsidDel="002A6836">
              <w:rPr>
                <w:noProof/>
                <w:rPrChange w:id="193" w:author="Nate Bachmeier [AWS-SA]" w:date="2023-04-09T22:07:00Z">
                  <w:rPr>
                    <w:rStyle w:val="Hyperlink"/>
                    <w:noProof/>
                  </w:rPr>
                </w:rPrChange>
              </w:rPr>
              <w:delText>Challenges and opportunities for care providers</w:delText>
            </w:r>
            <w:r w:rsidDel="002A6836">
              <w:rPr>
                <w:noProof/>
                <w:webHidden/>
              </w:rPr>
              <w:tab/>
            </w:r>
            <w:r w:rsidR="00E80B97" w:rsidDel="002A6836">
              <w:rPr>
                <w:noProof/>
                <w:webHidden/>
              </w:rPr>
              <w:delText>17</w:delText>
            </w:r>
          </w:del>
        </w:p>
        <w:p w14:paraId="45715454" w14:textId="2FA307EE" w:rsidR="00F53DD4" w:rsidDel="002A6836" w:rsidRDefault="00F53DD4">
          <w:pPr>
            <w:pStyle w:val="TOC2"/>
            <w:rPr>
              <w:del w:id="194" w:author="Nate Bachmeier [AWS-SA]" w:date="2023-04-09T22:07:00Z"/>
              <w:rFonts w:asciiTheme="minorHAnsi" w:eastAsiaTheme="minorEastAsia" w:hAnsiTheme="minorHAnsi" w:cstheme="minorBidi"/>
              <w:noProof/>
              <w:sz w:val="22"/>
              <w:szCs w:val="22"/>
            </w:rPr>
          </w:pPr>
          <w:del w:id="195" w:author="Nate Bachmeier [AWS-SA]" w:date="2023-04-09T22:07:00Z">
            <w:r w:rsidRPr="002A6836" w:rsidDel="002A6836">
              <w:rPr>
                <w:noProof/>
                <w:rPrChange w:id="196" w:author="Nate Bachmeier [AWS-SA]" w:date="2023-04-09T22:07:00Z">
                  <w:rPr>
                    <w:rStyle w:val="Hyperlink"/>
                    <w:noProof/>
                  </w:rPr>
                </w:rPrChange>
              </w:rPr>
              <w:delText>What is the role of data mining</w:delText>
            </w:r>
            <w:r w:rsidDel="002A6836">
              <w:rPr>
                <w:noProof/>
                <w:webHidden/>
              </w:rPr>
              <w:tab/>
            </w:r>
            <w:r w:rsidR="00E80B97" w:rsidDel="002A6836">
              <w:rPr>
                <w:noProof/>
                <w:webHidden/>
              </w:rPr>
              <w:delText>17</w:delText>
            </w:r>
          </w:del>
        </w:p>
        <w:p w14:paraId="27BD0597" w14:textId="6CBDAA40" w:rsidR="00F53DD4" w:rsidDel="002A6836" w:rsidRDefault="00F53DD4">
          <w:pPr>
            <w:pStyle w:val="TOC2"/>
            <w:rPr>
              <w:del w:id="197" w:author="Nate Bachmeier [AWS-SA]" w:date="2023-04-09T22:07:00Z"/>
              <w:rFonts w:asciiTheme="minorHAnsi" w:eastAsiaTheme="minorEastAsia" w:hAnsiTheme="minorHAnsi" w:cstheme="minorBidi"/>
              <w:noProof/>
              <w:sz w:val="22"/>
              <w:szCs w:val="22"/>
            </w:rPr>
          </w:pPr>
          <w:del w:id="198" w:author="Nate Bachmeier [AWS-SA]" w:date="2023-04-09T22:07:00Z">
            <w:r w:rsidRPr="002A6836" w:rsidDel="002A6836">
              <w:rPr>
                <w:noProof/>
                <w:rPrChange w:id="199" w:author="Nate Bachmeier [AWS-SA]" w:date="2023-04-09T22:07:00Z">
                  <w:rPr>
                    <w:rStyle w:val="Hyperlink"/>
                    <w:noProof/>
                  </w:rPr>
                </w:rPrChange>
              </w:rPr>
              <w:delText>What exactly is artificial intelligence</w:delText>
            </w:r>
            <w:r w:rsidDel="002A6836">
              <w:rPr>
                <w:noProof/>
                <w:webHidden/>
              </w:rPr>
              <w:tab/>
            </w:r>
            <w:r w:rsidR="00E80B97" w:rsidDel="002A6836">
              <w:rPr>
                <w:noProof/>
                <w:webHidden/>
              </w:rPr>
              <w:delText>20</w:delText>
            </w:r>
          </w:del>
        </w:p>
        <w:p w14:paraId="198C3AFD" w14:textId="59123571" w:rsidR="00F53DD4" w:rsidDel="002A6836" w:rsidRDefault="00F53DD4">
          <w:pPr>
            <w:pStyle w:val="TOC2"/>
            <w:rPr>
              <w:del w:id="200" w:author="Nate Bachmeier [AWS-SA]" w:date="2023-04-09T22:07:00Z"/>
              <w:rFonts w:asciiTheme="minorHAnsi" w:eastAsiaTheme="minorEastAsia" w:hAnsiTheme="minorHAnsi" w:cstheme="minorBidi"/>
              <w:noProof/>
              <w:sz w:val="22"/>
              <w:szCs w:val="22"/>
            </w:rPr>
          </w:pPr>
          <w:del w:id="201" w:author="Nate Bachmeier [AWS-SA]" w:date="2023-04-09T22:07:00Z">
            <w:r w:rsidRPr="002A6836" w:rsidDel="002A6836">
              <w:rPr>
                <w:noProof/>
                <w:rPrChange w:id="202" w:author="Nate Bachmeier [AWS-SA]" w:date="2023-04-09T22:07:00Z">
                  <w:rPr>
                    <w:rStyle w:val="Hyperlink"/>
                    <w:noProof/>
                  </w:rPr>
                </w:rPrChange>
              </w:rPr>
              <w:delText>How does computer vision work</w:delText>
            </w:r>
            <w:r w:rsidDel="002A6836">
              <w:rPr>
                <w:noProof/>
                <w:webHidden/>
              </w:rPr>
              <w:tab/>
            </w:r>
            <w:r w:rsidR="00E80B97" w:rsidDel="002A6836">
              <w:rPr>
                <w:noProof/>
                <w:webHidden/>
              </w:rPr>
              <w:delText>22</w:delText>
            </w:r>
          </w:del>
        </w:p>
        <w:p w14:paraId="33BFBA2D" w14:textId="55BBEA0A" w:rsidR="00F53DD4" w:rsidDel="002A6836" w:rsidRDefault="00F53DD4">
          <w:pPr>
            <w:pStyle w:val="TOC2"/>
            <w:rPr>
              <w:del w:id="203" w:author="Nate Bachmeier [AWS-SA]" w:date="2023-04-09T22:07:00Z"/>
              <w:rFonts w:asciiTheme="minorHAnsi" w:eastAsiaTheme="minorEastAsia" w:hAnsiTheme="minorHAnsi" w:cstheme="minorBidi"/>
              <w:noProof/>
              <w:sz w:val="22"/>
              <w:szCs w:val="22"/>
            </w:rPr>
          </w:pPr>
          <w:del w:id="204" w:author="Nate Bachmeier [AWS-SA]" w:date="2023-04-09T22:07:00Z">
            <w:r w:rsidRPr="002A6836" w:rsidDel="002A6836">
              <w:rPr>
                <w:noProof/>
                <w:rPrChange w:id="205" w:author="Nate Bachmeier [AWS-SA]" w:date="2023-04-09T22:07:00Z">
                  <w:rPr>
                    <w:rStyle w:val="Hyperlink"/>
                    <w:noProof/>
                  </w:rPr>
                </w:rPrChange>
              </w:rPr>
              <w:delText>What’s the role of Markov chains</w:delText>
            </w:r>
            <w:r w:rsidDel="002A6836">
              <w:rPr>
                <w:noProof/>
                <w:webHidden/>
              </w:rPr>
              <w:tab/>
            </w:r>
            <w:r w:rsidR="00E80B97" w:rsidDel="002A6836">
              <w:rPr>
                <w:noProof/>
                <w:webHidden/>
              </w:rPr>
              <w:delText>24</w:delText>
            </w:r>
          </w:del>
        </w:p>
        <w:p w14:paraId="5D562803" w14:textId="68A33517" w:rsidR="00F53DD4" w:rsidDel="002A6836" w:rsidRDefault="00F53DD4">
          <w:pPr>
            <w:pStyle w:val="TOC2"/>
            <w:rPr>
              <w:del w:id="206" w:author="Nate Bachmeier [AWS-SA]" w:date="2023-04-09T22:07:00Z"/>
              <w:rFonts w:asciiTheme="minorHAnsi" w:eastAsiaTheme="minorEastAsia" w:hAnsiTheme="minorHAnsi" w:cstheme="minorBidi"/>
              <w:noProof/>
              <w:sz w:val="22"/>
              <w:szCs w:val="22"/>
            </w:rPr>
          </w:pPr>
          <w:del w:id="207" w:author="Nate Bachmeier [AWS-SA]" w:date="2023-04-09T22:07:00Z">
            <w:r w:rsidRPr="002A6836" w:rsidDel="002A6836">
              <w:rPr>
                <w:noProof/>
                <w:rPrChange w:id="208" w:author="Nate Bachmeier [AWS-SA]" w:date="2023-04-09T22:07:00Z">
                  <w:rPr>
                    <w:rStyle w:val="Hyperlink"/>
                    <w:noProof/>
                  </w:rPr>
                </w:rPrChange>
              </w:rPr>
              <w:delText>How are neural networks evolving</w:delText>
            </w:r>
            <w:r w:rsidDel="002A6836">
              <w:rPr>
                <w:noProof/>
                <w:webHidden/>
              </w:rPr>
              <w:tab/>
            </w:r>
            <w:r w:rsidR="00E80B97" w:rsidDel="002A6836">
              <w:rPr>
                <w:noProof/>
                <w:webHidden/>
              </w:rPr>
              <w:delText>30</w:delText>
            </w:r>
          </w:del>
        </w:p>
        <w:p w14:paraId="4D49E8DC" w14:textId="266FE2A2" w:rsidR="00F53DD4" w:rsidDel="002A6836" w:rsidRDefault="00F53DD4">
          <w:pPr>
            <w:pStyle w:val="TOC2"/>
            <w:rPr>
              <w:del w:id="209" w:author="Nate Bachmeier [AWS-SA]" w:date="2023-04-09T22:07:00Z"/>
              <w:rFonts w:asciiTheme="minorHAnsi" w:eastAsiaTheme="minorEastAsia" w:hAnsiTheme="minorHAnsi" w:cstheme="minorBidi"/>
              <w:noProof/>
              <w:sz w:val="22"/>
              <w:szCs w:val="22"/>
            </w:rPr>
          </w:pPr>
          <w:del w:id="210" w:author="Nate Bachmeier [AWS-SA]" w:date="2023-04-09T22:07:00Z">
            <w:r w:rsidRPr="002A6836" w:rsidDel="002A6836">
              <w:rPr>
                <w:noProof/>
                <w:rPrChange w:id="211" w:author="Nate Bachmeier [AWS-SA]" w:date="2023-04-09T22:07:00Z">
                  <w:rPr>
                    <w:rStyle w:val="Hyperlink"/>
                    <w:noProof/>
                  </w:rPr>
                </w:rPrChange>
              </w:rPr>
              <w:delText>How does intelligent agent modeling work</w:delText>
            </w:r>
            <w:r w:rsidDel="002A6836">
              <w:rPr>
                <w:noProof/>
                <w:webHidden/>
              </w:rPr>
              <w:tab/>
            </w:r>
            <w:r w:rsidR="00E80B97" w:rsidDel="002A6836">
              <w:rPr>
                <w:noProof/>
                <w:webHidden/>
              </w:rPr>
              <w:delText>33</w:delText>
            </w:r>
          </w:del>
        </w:p>
        <w:p w14:paraId="27771DBC" w14:textId="0758D006" w:rsidR="00F53DD4" w:rsidDel="002A6836" w:rsidRDefault="00F53DD4">
          <w:pPr>
            <w:pStyle w:val="TOC2"/>
            <w:rPr>
              <w:del w:id="212" w:author="Nate Bachmeier [AWS-SA]" w:date="2023-04-09T22:07:00Z"/>
              <w:rFonts w:asciiTheme="minorHAnsi" w:eastAsiaTheme="minorEastAsia" w:hAnsiTheme="minorHAnsi" w:cstheme="minorBidi"/>
              <w:noProof/>
              <w:sz w:val="22"/>
              <w:szCs w:val="22"/>
            </w:rPr>
          </w:pPr>
          <w:del w:id="213" w:author="Nate Bachmeier [AWS-SA]" w:date="2023-04-09T22:07:00Z">
            <w:r w:rsidRPr="002A6836" w:rsidDel="002A6836">
              <w:rPr>
                <w:noProof/>
                <w:rPrChange w:id="214" w:author="Nate Bachmeier [AWS-SA]" w:date="2023-04-09T22:07:00Z">
                  <w:rPr>
                    <w:rStyle w:val="Hyperlink"/>
                    <w:noProof/>
                  </w:rPr>
                </w:rPrChange>
              </w:rPr>
              <w:delText>How does neural network training work</w:delText>
            </w:r>
            <w:r w:rsidDel="002A6836">
              <w:rPr>
                <w:noProof/>
                <w:webHidden/>
              </w:rPr>
              <w:tab/>
            </w:r>
            <w:r w:rsidR="00E80B97" w:rsidDel="002A6836">
              <w:rPr>
                <w:noProof/>
                <w:webHidden/>
              </w:rPr>
              <w:delText>37</w:delText>
            </w:r>
          </w:del>
        </w:p>
        <w:p w14:paraId="1FBC78A9" w14:textId="33BCFE50" w:rsidR="00F53DD4" w:rsidDel="002A6836" w:rsidRDefault="00F53DD4">
          <w:pPr>
            <w:pStyle w:val="TOC2"/>
            <w:rPr>
              <w:del w:id="215" w:author="Nate Bachmeier [AWS-SA]" w:date="2023-04-09T22:07:00Z"/>
              <w:rFonts w:asciiTheme="minorHAnsi" w:eastAsiaTheme="minorEastAsia" w:hAnsiTheme="minorHAnsi" w:cstheme="minorBidi"/>
              <w:noProof/>
              <w:sz w:val="22"/>
              <w:szCs w:val="22"/>
            </w:rPr>
          </w:pPr>
          <w:del w:id="216" w:author="Nate Bachmeier [AWS-SA]" w:date="2023-04-09T22:07:00Z">
            <w:r w:rsidRPr="002A6836" w:rsidDel="002A6836">
              <w:rPr>
                <w:noProof/>
                <w:rPrChange w:id="217" w:author="Nate Bachmeier [AWS-SA]" w:date="2023-04-09T22:07:00Z">
                  <w:rPr>
                    <w:rStyle w:val="Hyperlink"/>
                    <w:noProof/>
                  </w:rPr>
                </w:rPrChange>
              </w:rPr>
              <w:delText>What is autoencoding</w:delText>
            </w:r>
            <w:r w:rsidDel="002A6836">
              <w:rPr>
                <w:noProof/>
                <w:webHidden/>
              </w:rPr>
              <w:tab/>
            </w:r>
            <w:r w:rsidR="00E80B97" w:rsidDel="002A6836">
              <w:rPr>
                <w:noProof/>
                <w:webHidden/>
              </w:rPr>
              <w:delText>47</w:delText>
            </w:r>
          </w:del>
        </w:p>
        <w:p w14:paraId="1C6DAA30" w14:textId="596D6066" w:rsidR="00F53DD4" w:rsidDel="002A6836" w:rsidRDefault="00F53DD4">
          <w:pPr>
            <w:pStyle w:val="TOC2"/>
            <w:rPr>
              <w:del w:id="218" w:author="Nate Bachmeier [AWS-SA]" w:date="2023-04-09T22:07:00Z"/>
              <w:rFonts w:asciiTheme="minorHAnsi" w:eastAsiaTheme="minorEastAsia" w:hAnsiTheme="minorHAnsi" w:cstheme="minorBidi"/>
              <w:noProof/>
              <w:sz w:val="22"/>
              <w:szCs w:val="22"/>
            </w:rPr>
          </w:pPr>
          <w:del w:id="219" w:author="Nate Bachmeier [AWS-SA]" w:date="2023-04-09T22:07:00Z">
            <w:r w:rsidRPr="002A6836" w:rsidDel="002A6836">
              <w:rPr>
                <w:noProof/>
                <w:rPrChange w:id="220" w:author="Nate Bachmeier [AWS-SA]" w:date="2023-04-09T22:07:00Z">
                  <w:rPr>
                    <w:rStyle w:val="Hyperlink"/>
                    <w:noProof/>
                  </w:rPr>
                </w:rPrChange>
              </w:rPr>
              <w:delText>How does sequence analysis work</w:delText>
            </w:r>
            <w:r w:rsidDel="002A6836">
              <w:rPr>
                <w:noProof/>
                <w:webHidden/>
              </w:rPr>
              <w:tab/>
            </w:r>
            <w:r w:rsidR="00E80B97" w:rsidDel="002A6836">
              <w:rPr>
                <w:noProof/>
                <w:webHidden/>
              </w:rPr>
              <w:delText>48</w:delText>
            </w:r>
          </w:del>
        </w:p>
        <w:p w14:paraId="3626AF28" w14:textId="0A1B28BA" w:rsidR="00F53DD4" w:rsidDel="002A6836" w:rsidRDefault="00F53DD4">
          <w:pPr>
            <w:pStyle w:val="TOC2"/>
            <w:rPr>
              <w:del w:id="221" w:author="Nate Bachmeier [AWS-SA]" w:date="2023-04-09T22:07:00Z"/>
              <w:rFonts w:asciiTheme="minorHAnsi" w:eastAsiaTheme="minorEastAsia" w:hAnsiTheme="minorHAnsi" w:cstheme="minorBidi"/>
              <w:noProof/>
              <w:sz w:val="22"/>
              <w:szCs w:val="22"/>
            </w:rPr>
          </w:pPr>
          <w:del w:id="222" w:author="Nate Bachmeier [AWS-SA]" w:date="2023-04-09T22:07:00Z">
            <w:r w:rsidRPr="002A6836" w:rsidDel="002A6836">
              <w:rPr>
                <w:noProof/>
                <w:rPrChange w:id="223" w:author="Nate Bachmeier [AWS-SA]" w:date="2023-04-09T22:07:00Z">
                  <w:rPr>
                    <w:rStyle w:val="Hyperlink"/>
                    <w:noProof/>
                  </w:rPr>
                </w:rPrChange>
              </w:rPr>
              <w:delText>How does recognizing human activities work</w:delText>
            </w:r>
            <w:r w:rsidDel="002A6836">
              <w:rPr>
                <w:noProof/>
                <w:webHidden/>
              </w:rPr>
              <w:tab/>
            </w:r>
            <w:r w:rsidR="00E80B97" w:rsidDel="002A6836">
              <w:rPr>
                <w:noProof/>
                <w:webHidden/>
              </w:rPr>
              <w:delText>52</w:delText>
            </w:r>
          </w:del>
        </w:p>
        <w:p w14:paraId="051A6275" w14:textId="2474BE6D" w:rsidR="00F53DD4" w:rsidDel="002A6836" w:rsidRDefault="00F53DD4">
          <w:pPr>
            <w:pStyle w:val="TOC2"/>
            <w:rPr>
              <w:del w:id="224" w:author="Nate Bachmeier [AWS-SA]" w:date="2023-04-09T22:07:00Z"/>
              <w:rFonts w:asciiTheme="minorHAnsi" w:eastAsiaTheme="minorEastAsia" w:hAnsiTheme="minorHAnsi" w:cstheme="minorBidi"/>
              <w:noProof/>
              <w:sz w:val="22"/>
              <w:szCs w:val="22"/>
            </w:rPr>
          </w:pPr>
          <w:del w:id="225" w:author="Nate Bachmeier [AWS-SA]" w:date="2023-04-09T22:07:00Z">
            <w:r w:rsidRPr="002A6836" w:rsidDel="002A6836">
              <w:rPr>
                <w:noProof/>
                <w:rPrChange w:id="226" w:author="Nate Bachmeier [AWS-SA]" w:date="2023-04-09T22:07:00Z">
                  <w:rPr>
                    <w:rStyle w:val="Hyperlink"/>
                    <w:noProof/>
                  </w:rPr>
                </w:rPrChange>
              </w:rPr>
              <w:delText>How do dynamic environment simulations work</w:delText>
            </w:r>
            <w:r w:rsidDel="002A6836">
              <w:rPr>
                <w:noProof/>
                <w:webHidden/>
              </w:rPr>
              <w:tab/>
            </w:r>
            <w:r w:rsidR="00E80B97" w:rsidDel="002A6836">
              <w:rPr>
                <w:noProof/>
                <w:webHidden/>
              </w:rPr>
              <w:delText>54</w:delText>
            </w:r>
          </w:del>
        </w:p>
        <w:p w14:paraId="603FDC92" w14:textId="5469D000" w:rsidR="00F53DD4" w:rsidDel="002A6836" w:rsidRDefault="00F53DD4">
          <w:pPr>
            <w:pStyle w:val="TOC2"/>
            <w:rPr>
              <w:del w:id="227" w:author="Nate Bachmeier [AWS-SA]" w:date="2023-04-09T22:07:00Z"/>
              <w:rFonts w:asciiTheme="minorHAnsi" w:eastAsiaTheme="minorEastAsia" w:hAnsiTheme="minorHAnsi" w:cstheme="minorBidi"/>
              <w:noProof/>
              <w:sz w:val="22"/>
              <w:szCs w:val="22"/>
            </w:rPr>
          </w:pPr>
          <w:del w:id="228" w:author="Nate Bachmeier [AWS-SA]" w:date="2023-04-09T22:07:00Z">
            <w:r w:rsidRPr="002A6836" w:rsidDel="002A6836">
              <w:rPr>
                <w:noProof/>
                <w:rPrChange w:id="229" w:author="Nate Bachmeier [AWS-SA]" w:date="2023-04-09T22:07:00Z">
                  <w:rPr>
                    <w:rStyle w:val="Hyperlink"/>
                    <w:noProof/>
                  </w:rPr>
                </w:rPrChange>
              </w:rPr>
              <w:delText>Computer vision and autonomous driving</w:delText>
            </w:r>
            <w:r w:rsidDel="002A6836">
              <w:rPr>
                <w:noProof/>
                <w:webHidden/>
              </w:rPr>
              <w:tab/>
            </w:r>
            <w:r w:rsidR="00E80B97" w:rsidDel="002A6836">
              <w:rPr>
                <w:noProof/>
                <w:webHidden/>
              </w:rPr>
              <w:delText>55</w:delText>
            </w:r>
          </w:del>
        </w:p>
        <w:p w14:paraId="0CFDC47A" w14:textId="364485A2" w:rsidR="00F53DD4" w:rsidDel="002A6836" w:rsidRDefault="00F53DD4">
          <w:pPr>
            <w:pStyle w:val="TOC2"/>
            <w:rPr>
              <w:del w:id="230" w:author="Nate Bachmeier [AWS-SA]" w:date="2023-04-09T22:07:00Z"/>
              <w:rFonts w:asciiTheme="minorHAnsi" w:eastAsiaTheme="minorEastAsia" w:hAnsiTheme="minorHAnsi" w:cstheme="minorBidi"/>
              <w:noProof/>
              <w:sz w:val="22"/>
              <w:szCs w:val="22"/>
            </w:rPr>
          </w:pPr>
          <w:del w:id="231" w:author="Nate Bachmeier [AWS-SA]" w:date="2023-04-09T22:07:00Z">
            <w:r w:rsidRPr="002A6836" w:rsidDel="002A6836">
              <w:rPr>
                <w:noProof/>
                <w:rPrChange w:id="232" w:author="Nate Bachmeier [AWS-SA]" w:date="2023-04-09T22:07:00Z">
                  <w:rPr>
                    <w:rStyle w:val="Hyperlink"/>
                    <w:noProof/>
                  </w:rPr>
                </w:rPrChange>
              </w:rPr>
              <w:delText>How does the reproducibility crisis impact ML design</w:delText>
            </w:r>
            <w:r w:rsidDel="002A6836">
              <w:rPr>
                <w:noProof/>
                <w:webHidden/>
              </w:rPr>
              <w:tab/>
            </w:r>
            <w:r w:rsidR="00E80B97" w:rsidDel="002A6836">
              <w:rPr>
                <w:noProof/>
                <w:webHidden/>
              </w:rPr>
              <w:delText>63</w:delText>
            </w:r>
          </w:del>
        </w:p>
        <w:p w14:paraId="7E674453" w14:textId="24996F55" w:rsidR="00F53DD4" w:rsidDel="002A6836" w:rsidRDefault="00F53DD4">
          <w:pPr>
            <w:pStyle w:val="TOC2"/>
            <w:rPr>
              <w:del w:id="233" w:author="Nate Bachmeier [AWS-SA]" w:date="2023-04-09T22:07:00Z"/>
              <w:rFonts w:asciiTheme="minorHAnsi" w:eastAsiaTheme="minorEastAsia" w:hAnsiTheme="minorHAnsi" w:cstheme="minorBidi"/>
              <w:noProof/>
              <w:sz w:val="22"/>
              <w:szCs w:val="22"/>
            </w:rPr>
          </w:pPr>
          <w:del w:id="234" w:author="Nate Bachmeier [AWS-SA]" w:date="2023-04-09T22:07:00Z">
            <w:r w:rsidRPr="002A6836" w:rsidDel="002A6836">
              <w:rPr>
                <w:noProof/>
                <w:rPrChange w:id="235" w:author="Nate Bachmeier [AWS-SA]" w:date="2023-04-09T22:07:00Z">
                  <w:rPr>
                    <w:rStyle w:val="Hyperlink"/>
                    <w:noProof/>
                  </w:rPr>
                </w:rPrChange>
              </w:rPr>
              <w:delText>Ethical considerations of AI</w:delText>
            </w:r>
            <w:r w:rsidDel="002A6836">
              <w:rPr>
                <w:noProof/>
                <w:webHidden/>
              </w:rPr>
              <w:tab/>
            </w:r>
            <w:r w:rsidR="00E80B97" w:rsidDel="002A6836">
              <w:rPr>
                <w:noProof/>
                <w:webHidden/>
              </w:rPr>
              <w:delText>69</w:delText>
            </w:r>
          </w:del>
        </w:p>
        <w:p w14:paraId="5AB51358" w14:textId="1EA1F2A9" w:rsidR="00F53DD4" w:rsidDel="002A6836" w:rsidRDefault="00F53DD4">
          <w:pPr>
            <w:pStyle w:val="TOC2"/>
            <w:rPr>
              <w:del w:id="236" w:author="Nate Bachmeier [AWS-SA]" w:date="2023-04-09T22:07:00Z"/>
              <w:rFonts w:asciiTheme="minorHAnsi" w:eastAsiaTheme="minorEastAsia" w:hAnsiTheme="minorHAnsi" w:cstheme="minorBidi"/>
              <w:noProof/>
              <w:sz w:val="22"/>
              <w:szCs w:val="22"/>
            </w:rPr>
          </w:pPr>
          <w:del w:id="237" w:author="Nate Bachmeier [AWS-SA]" w:date="2023-04-09T22:07:00Z">
            <w:r w:rsidRPr="002A6836" w:rsidDel="002A6836">
              <w:rPr>
                <w:noProof/>
                <w:rPrChange w:id="238" w:author="Nate Bachmeier [AWS-SA]" w:date="2023-04-09T22:07:00Z">
                  <w:rPr>
                    <w:rStyle w:val="Hyperlink"/>
                    <w:noProof/>
                  </w:rPr>
                </w:rPrChange>
              </w:rPr>
              <w:delText>Summary</w:delText>
            </w:r>
            <w:r w:rsidDel="002A6836">
              <w:rPr>
                <w:noProof/>
                <w:webHidden/>
              </w:rPr>
              <w:tab/>
            </w:r>
            <w:r w:rsidR="00E80B97" w:rsidDel="002A6836">
              <w:rPr>
                <w:noProof/>
                <w:webHidden/>
              </w:rPr>
              <w:delText>75</w:delText>
            </w:r>
          </w:del>
        </w:p>
        <w:p w14:paraId="6FB40616" w14:textId="382BE18D" w:rsidR="00F53DD4" w:rsidDel="002A6836" w:rsidRDefault="00F53DD4">
          <w:pPr>
            <w:pStyle w:val="TOC1"/>
            <w:rPr>
              <w:del w:id="239" w:author="Nate Bachmeier [AWS-SA]" w:date="2023-04-09T22:07:00Z"/>
              <w:rFonts w:asciiTheme="minorHAnsi" w:eastAsiaTheme="minorEastAsia" w:hAnsiTheme="minorHAnsi" w:cstheme="minorBidi"/>
              <w:noProof/>
              <w:sz w:val="22"/>
            </w:rPr>
          </w:pPr>
          <w:del w:id="240" w:author="Nate Bachmeier [AWS-SA]" w:date="2023-04-09T22:07:00Z">
            <w:r w:rsidRPr="002A6836" w:rsidDel="002A6836">
              <w:rPr>
                <w:noProof/>
                <w:rPrChange w:id="241" w:author="Nate Bachmeier [AWS-SA]" w:date="2023-04-09T22:07:00Z">
                  <w:rPr>
                    <w:rStyle w:val="Hyperlink"/>
                    <w:noProof/>
                  </w:rPr>
                </w:rPrChange>
              </w:rPr>
              <w:delText>Chapter 3: Research Method</w:delText>
            </w:r>
            <w:r w:rsidDel="002A6836">
              <w:rPr>
                <w:noProof/>
                <w:webHidden/>
              </w:rPr>
              <w:tab/>
            </w:r>
            <w:r w:rsidR="00E80B97" w:rsidDel="002A6836">
              <w:rPr>
                <w:noProof/>
                <w:webHidden/>
              </w:rPr>
              <w:delText>77</w:delText>
            </w:r>
          </w:del>
        </w:p>
        <w:p w14:paraId="685A6224" w14:textId="5067B106" w:rsidR="00F53DD4" w:rsidDel="002A6836" w:rsidRDefault="00F53DD4">
          <w:pPr>
            <w:pStyle w:val="TOC2"/>
            <w:rPr>
              <w:del w:id="242" w:author="Nate Bachmeier [AWS-SA]" w:date="2023-04-09T22:07:00Z"/>
              <w:rFonts w:asciiTheme="minorHAnsi" w:eastAsiaTheme="minorEastAsia" w:hAnsiTheme="minorHAnsi" w:cstheme="minorBidi"/>
              <w:noProof/>
              <w:sz w:val="22"/>
              <w:szCs w:val="22"/>
            </w:rPr>
          </w:pPr>
          <w:del w:id="243" w:author="Nate Bachmeier [AWS-SA]" w:date="2023-04-09T22:07:00Z">
            <w:r w:rsidRPr="002A6836" w:rsidDel="002A6836">
              <w:rPr>
                <w:noProof/>
                <w:rPrChange w:id="244" w:author="Nate Bachmeier [AWS-SA]" w:date="2023-04-09T22:07:00Z">
                  <w:rPr>
                    <w:rStyle w:val="Hyperlink"/>
                    <w:noProof/>
                  </w:rPr>
                </w:rPrChange>
              </w:rPr>
              <w:delText>Research Methodology and Design</w:delText>
            </w:r>
            <w:r w:rsidDel="002A6836">
              <w:rPr>
                <w:noProof/>
                <w:webHidden/>
              </w:rPr>
              <w:tab/>
            </w:r>
            <w:r w:rsidR="00E80B97" w:rsidDel="002A6836">
              <w:rPr>
                <w:noProof/>
                <w:webHidden/>
              </w:rPr>
              <w:delText>77</w:delText>
            </w:r>
          </w:del>
        </w:p>
        <w:p w14:paraId="6E73EB7F" w14:textId="7A4FB1A6" w:rsidR="00F53DD4" w:rsidDel="002A6836" w:rsidRDefault="00F53DD4">
          <w:pPr>
            <w:pStyle w:val="TOC2"/>
            <w:rPr>
              <w:del w:id="245" w:author="Nate Bachmeier [AWS-SA]" w:date="2023-04-09T22:07:00Z"/>
              <w:rFonts w:asciiTheme="minorHAnsi" w:eastAsiaTheme="minorEastAsia" w:hAnsiTheme="minorHAnsi" w:cstheme="minorBidi"/>
              <w:noProof/>
              <w:sz w:val="22"/>
              <w:szCs w:val="22"/>
            </w:rPr>
          </w:pPr>
          <w:del w:id="246" w:author="Nate Bachmeier [AWS-SA]" w:date="2023-04-09T22:07:00Z">
            <w:r w:rsidRPr="002A6836" w:rsidDel="002A6836">
              <w:rPr>
                <w:noProof/>
                <w:rPrChange w:id="247" w:author="Nate Bachmeier [AWS-SA]" w:date="2023-04-09T22:07:00Z">
                  <w:rPr>
                    <w:rStyle w:val="Hyperlink"/>
                    <w:noProof/>
                  </w:rPr>
                </w:rPrChange>
              </w:rPr>
              <w:delText>Population and Sample</w:delText>
            </w:r>
            <w:r w:rsidDel="002A6836">
              <w:rPr>
                <w:noProof/>
                <w:webHidden/>
              </w:rPr>
              <w:tab/>
            </w:r>
            <w:r w:rsidR="00E80B97" w:rsidDel="002A6836">
              <w:rPr>
                <w:noProof/>
                <w:webHidden/>
              </w:rPr>
              <w:delText>78</w:delText>
            </w:r>
          </w:del>
        </w:p>
        <w:p w14:paraId="701E60F8" w14:textId="0A023C81" w:rsidR="00F53DD4" w:rsidDel="002A6836" w:rsidRDefault="00F53DD4">
          <w:pPr>
            <w:pStyle w:val="TOC2"/>
            <w:rPr>
              <w:del w:id="248" w:author="Nate Bachmeier [AWS-SA]" w:date="2023-04-09T22:07:00Z"/>
              <w:rFonts w:asciiTheme="minorHAnsi" w:eastAsiaTheme="minorEastAsia" w:hAnsiTheme="minorHAnsi" w:cstheme="minorBidi"/>
              <w:noProof/>
              <w:sz w:val="22"/>
              <w:szCs w:val="22"/>
            </w:rPr>
          </w:pPr>
          <w:del w:id="249" w:author="Nate Bachmeier [AWS-SA]" w:date="2023-04-09T22:07:00Z">
            <w:r w:rsidRPr="002A6836" w:rsidDel="002A6836">
              <w:rPr>
                <w:noProof/>
                <w:rPrChange w:id="250" w:author="Nate Bachmeier [AWS-SA]" w:date="2023-04-09T22:07:00Z">
                  <w:rPr>
                    <w:rStyle w:val="Hyperlink"/>
                    <w:noProof/>
                  </w:rPr>
                </w:rPrChange>
              </w:rPr>
              <w:delText>Instrumentation</w:delText>
            </w:r>
            <w:r w:rsidDel="002A6836">
              <w:rPr>
                <w:noProof/>
                <w:webHidden/>
              </w:rPr>
              <w:tab/>
            </w:r>
            <w:r w:rsidR="00E80B97" w:rsidDel="002A6836">
              <w:rPr>
                <w:noProof/>
                <w:webHidden/>
              </w:rPr>
              <w:delText>80</w:delText>
            </w:r>
          </w:del>
        </w:p>
        <w:p w14:paraId="587AF16B" w14:textId="7687ED32" w:rsidR="00F53DD4" w:rsidDel="002A6836" w:rsidRDefault="00F53DD4">
          <w:pPr>
            <w:pStyle w:val="TOC2"/>
            <w:rPr>
              <w:del w:id="251" w:author="Nate Bachmeier [AWS-SA]" w:date="2023-04-09T22:07:00Z"/>
              <w:rFonts w:asciiTheme="minorHAnsi" w:eastAsiaTheme="minorEastAsia" w:hAnsiTheme="minorHAnsi" w:cstheme="minorBidi"/>
              <w:noProof/>
              <w:sz w:val="22"/>
              <w:szCs w:val="22"/>
            </w:rPr>
          </w:pPr>
          <w:del w:id="252" w:author="Nate Bachmeier [AWS-SA]" w:date="2023-04-09T22:07:00Z">
            <w:r w:rsidRPr="002A6836" w:rsidDel="002A6836">
              <w:rPr>
                <w:noProof/>
                <w:rPrChange w:id="253" w:author="Nate Bachmeier [AWS-SA]" w:date="2023-04-09T22:07:00Z">
                  <w:rPr>
                    <w:rStyle w:val="Hyperlink"/>
                    <w:noProof/>
                  </w:rPr>
                </w:rPrChange>
              </w:rPr>
              <w:delText>Study Procedures</w:delText>
            </w:r>
            <w:r w:rsidDel="002A6836">
              <w:rPr>
                <w:noProof/>
                <w:webHidden/>
              </w:rPr>
              <w:tab/>
            </w:r>
            <w:r w:rsidR="00E80B97" w:rsidDel="002A6836">
              <w:rPr>
                <w:noProof/>
                <w:webHidden/>
              </w:rPr>
              <w:delText>80</w:delText>
            </w:r>
          </w:del>
        </w:p>
        <w:p w14:paraId="7F8C824A" w14:textId="1F2BF793" w:rsidR="00F53DD4" w:rsidDel="002A6836" w:rsidRDefault="00F53DD4">
          <w:pPr>
            <w:pStyle w:val="TOC2"/>
            <w:rPr>
              <w:del w:id="254" w:author="Nate Bachmeier [AWS-SA]" w:date="2023-04-09T22:07:00Z"/>
              <w:rFonts w:asciiTheme="minorHAnsi" w:eastAsiaTheme="minorEastAsia" w:hAnsiTheme="minorHAnsi" w:cstheme="minorBidi"/>
              <w:noProof/>
              <w:sz w:val="22"/>
              <w:szCs w:val="22"/>
            </w:rPr>
          </w:pPr>
          <w:del w:id="255" w:author="Nate Bachmeier [AWS-SA]" w:date="2023-04-09T22:07:00Z">
            <w:r w:rsidRPr="002A6836" w:rsidDel="002A6836">
              <w:rPr>
                <w:noProof/>
                <w:rPrChange w:id="256" w:author="Nate Bachmeier [AWS-SA]" w:date="2023-04-09T22:07:00Z">
                  <w:rPr>
                    <w:rStyle w:val="Hyperlink"/>
                    <w:noProof/>
                  </w:rPr>
                </w:rPrChange>
              </w:rPr>
              <w:delText>Data Analysis</w:delText>
            </w:r>
            <w:r w:rsidDel="002A6836">
              <w:rPr>
                <w:noProof/>
                <w:webHidden/>
              </w:rPr>
              <w:tab/>
            </w:r>
            <w:r w:rsidR="00E80B97" w:rsidDel="002A6836">
              <w:rPr>
                <w:noProof/>
                <w:webHidden/>
              </w:rPr>
              <w:delText>84</w:delText>
            </w:r>
          </w:del>
        </w:p>
        <w:p w14:paraId="4C6F4AB7" w14:textId="0B1788D6" w:rsidR="00F53DD4" w:rsidDel="002A6836" w:rsidRDefault="00F53DD4">
          <w:pPr>
            <w:pStyle w:val="TOC2"/>
            <w:rPr>
              <w:del w:id="257" w:author="Nate Bachmeier [AWS-SA]" w:date="2023-04-09T22:07:00Z"/>
              <w:rFonts w:asciiTheme="minorHAnsi" w:eastAsiaTheme="minorEastAsia" w:hAnsiTheme="minorHAnsi" w:cstheme="minorBidi"/>
              <w:noProof/>
              <w:sz w:val="22"/>
              <w:szCs w:val="22"/>
            </w:rPr>
          </w:pPr>
          <w:del w:id="258" w:author="Nate Bachmeier [AWS-SA]" w:date="2023-04-09T22:07:00Z">
            <w:r w:rsidRPr="002A6836" w:rsidDel="002A6836">
              <w:rPr>
                <w:noProof/>
                <w:rPrChange w:id="259" w:author="Nate Bachmeier [AWS-SA]" w:date="2023-04-09T22:07:00Z">
                  <w:rPr>
                    <w:rStyle w:val="Hyperlink"/>
                    <w:noProof/>
                  </w:rPr>
                </w:rPrChange>
              </w:rPr>
              <w:delText>Assumptions</w:delText>
            </w:r>
            <w:r w:rsidDel="002A6836">
              <w:rPr>
                <w:noProof/>
                <w:webHidden/>
              </w:rPr>
              <w:tab/>
            </w:r>
            <w:r w:rsidR="00E80B97" w:rsidDel="002A6836">
              <w:rPr>
                <w:noProof/>
                <w:webHidden/>
              </w:rPr>
              <w:delText>85</w:delText>
            </w:r>
          </w:del>
        </w:p>
        <w:p w14:paraId="649235CE" w14:textId="3FA75D88" w:rsidR="00F53DD4" w:rsidDel="002A6836" w:rsidRDefault="00F53DD4">
          <w:pPr>
            <w:pStyle w:val="TOC2"/>
            <w:rPr>
              <w:del w:id="260" w:author="Nate Bachmeier [AWS-SA]" w:date="2023-04-09T22:07:00Z"/>
              <w:rFonts w:asciiTheme="minorHAnsi" w:eastAsiaTheme="minorEastAsia" w:hAnsiTheme="minorHAnsi" w:cstheme="minorBidi"/>
              <w:noProof/>
              <w:sz w:val="22"/>
              <w:szCs w:val="22"/>
            </w:rPr>
          </w:pPr>
          <w:del w:id="261" w:author="Nate Bachmeier [AWS-SA]" w:date="2023-04-09T22:07:00Z">
            <w:r w:rsidRPr="002A6836" w:rsidDel="002A6836">
              <w:rPr>
                <w:noProof/>
                <w:rPrChange w:id="262" w:author="Nate Bachmeier [AWS-SA]" w:date="2023-04-09T22:07:00Z">
                  <w:rPr>
                    <w:rStyle w:val="Hyperlink"/>
                    <w:noProof/>
                  </w:rPr>
                </w:rPrChange>
              </w:rPr>
              <w:delText>Limitations</w:delText>
            </w:r>
            <w:r w:rsidDel="002A6836">
              <w:rPr>
                <w:noProof/>
                <w:webHidden/>
              </w:rPr>
              <w:tab/>
            </w:r>
            <w:r w:rsidR="00E80B97" w:rsidDel="002A6836">
              <w:rPr>
                <w:noProof/>
                <w:webHidden/>
              </w:rPr>
              <w:delText>86</w:delText>
            </w:r>
          </w:del>
        </w:p>
        <w:p w14:paraId="58270C2E" w14:textId="18906125" w:rsidR="00F53DD4" w:rsidDel="002A6836" w:rsidRDefault="00F53DD4">
          <w:pPr>
            <w:pStyle w:val="TOC2"/>
            <w:rPr>
              <w:del w:id="263" w:author="Nate Bachmeier [AWS-SA]" w:date="2023-04-09T22:07:00Z"/>
              <w:rFonts w:asciiTheme="minorHAnsi" w:eastAsiaTheme="minorEastAsia" w:hAnsiTheme="minorHAnsi" w:cstheme="minorBidi"/>
              <w:noProof/>
              <w:sz w:val="22"/>
              <w:szCs w:val="22"/>
            </w:rPr>
          </w:pPr>
          <w:del w:id="264" w:author="Nate Bachmeier [AWS-SA]" w:date="2023-04-09T22:07:00Z">
            <w:r w:rsidRPr="002A6836" w:rsidDel="002A6836">
              <w:rPr>
                <w:noProof/>
                <w:rPrChange w:id="265" w:author="Nate Bachmeier [AWS-SA]" w:date="2023-04-09T22:07:00Z">
                  <w:rPr>
                    <w:rStyle w:val="Hyperlink"/>
                    <w:noProof/>
                  </w:rPr>
                </w:rPrChange>
              </w:rPr>
              <w:delText>Delimitations</w:delText>
            </w:r>
            <w:r w:rsidDel="002A6836">
              <w:rPr>
                <w:noProof/>
                <w:webHidden/>
              </w:rPr>
              <w:tab/>
            </w:r>
            <w:r w:rsidR="00E80B97" w:rsidDel="002A6836">
              <w:rPr>
                <w:noProof/>
                <w:webHidden/>
              </w:rPr>
              <w:delText>86</w:delText>
            </w:r>
          </w:del>
        </w:p>
        <w:p w14:paraId="6D0B3393" w14:textId="20EDBB91" w:rsidR="00F53DD4" w:rsidDel="002A6836" w:rsidRDefault="00F53DD4">
          <w:pPr>
            <w:pStyle w:val="TOC2"/>
            <w:rPr>
              <w:del w:id="266" w:author="Nate Bachmeier [AWS-SA]" w:date="2023-04-09T22:07:00Z"/>
              <w:rFonts w:asciiTheme="minorHAnsi" w:eastAsiaTheme="minorEastAsia" w:hAnsiTheme="minorHAnsi" w:cstheme="minorBidi"/>
              <w:noProof/>
              <w:sz w:val="22"/>
              <w:szCs w:val="22"/>
            </w:rPr>
          </w:pPr>
          <w:del w:id="267" w:author="Nate Bachmeier [AWS-SA]" w:date="2023-04-09T22:07:00Z">
            <w:r w:rsidRPr="002A6836" w:rsidDel="002A6836">
              <w:rPr>
                <w:noProof/>
                <w:rPrChange w:id="268" w:author="Nate Bachmeier [AWS-SA]" w:date="2023-04-09T22:07:00Z">
                  <w:rPr>
                    <w:rStyle w:val="Hyperlink"/>
                    <w:noProof/>
                  </w:rPr>
                </w:rPrChange>
              </w:rPr>
              <w:delText>Ethical Assurances</w:delText>
            </w:r>
            <w:r w:rsidDel="002A6836">
              <w:rPr>
                <w:noProof/>
                <w:webHidden/>
              </w:rPr>
              <w:tab/>
            </w:r>
            <w:r w:rsidR="00E80B97" w:rsidDel="002A6836">
              <w:rPr>
                <w:noProof/>
                <w:webHidden/>
              </w:rPr>
              <w:delText>87</w:delText>
            </w:r>
          </w:del>
        </w:p>
        <w:p w14:paraId="61C679B3" w14:textId="4C8160C9" w:rsidR="00F53DD4" w:rsidDel="002A6836" w:rsidRDefault="00F53DD4">
          <w:pPr>
            <w:pStyle w:val="TOC2"/>
            <w:rPr>
              <w:del w:id="269" w:author="Nate Bachmeier [AWS-SA]" w:date="2023-04-09T22:07:00Z"/>
              <w:rFonts w:asciiTheme="minorHAnsi" w:eastAsiaTheme="minorEastAsia" w:hAnsiTheme="minorHAnsi" w:cstheme="minorBidi"/>
              <w:noProof/>
              <w:sz w:val="22"/>
              <w:szCs w:val="22"/>
            </w:rPr>
          </w:pPr>
          <w:del w:id="270" w:author="Nate Bachmeier [AWS-SA]" w:date="2023-04-09T22:07:00Z">
            <w:r w:rsidRPr="002A6836" w:rsidDel="002A6836">
              <w:rPr>
                <w:noProof/>
                <w:rPrChange w:id="271" w:author="Nate Bachmeier [AWS-SA]" w:date="2023-04-09T22:07:00Z">
                  <w:rPr>
                    <w:rStyle w:val="Hyperlink"/>
                    <w:noProof/>
                  </w:rPr>
                </w:rPrChange>
              </w:rPr>
              <w:delText>Summary</w:delText>
            </w:r>
            <w:r w:rsidDel="002A6836">
              <w:rPr>
                <w:noProof/>
                <w:webHidden/>
              </w:rPr>
              <w:tab/>
            </w:r>
            <w:r w:rsidR="00E80B97" w:rsidDel="002A6836">
              <w:rPr>
                <w:noProof/>
                <w:webHidden/>
              </w:rPr>
              <w:delText>89</w:delText>
            </w:r>
          </w:del>
        </w:p>
        <w:p w14:paraId="1637A611" w14:textId="092A3FEF" w:rsidR="00F53DD4" w:rsidDel="002A6836" w:rsidRDefault="00F53DD4">
          <w:pPr>
            <w:pStyle w:val="TOC1"/>
            <w:rPr>
              <w:del w:id="272" w:author="Nate Bachmeier [AWS-SA]" w:date="2023-04-09T22:07:00Z"/>
              <w:rFonts w:asciiTheme="minorHAnsi" w:eastAsiaTheme="minorEastAsia" w:hAnsiTheme="minorHAnsi" w:cstheme="minorBidi"/>
              <w:noProof/>
              <w:sz w:val="22"/>
            </w:rPr>
          </w:pPr>
          <w:del w:id="273" w:author="Nate Bachmeier [AWS-SA]" w:date="2023-04-09T22:07:00Z">
            <w:r w:rsidRPr="002A6836" w:rsidDel="002A6836">
              <w:rPr>
                <w:noProof/>
                <w:rPrChange w:id="274" w:author="Nate Bachmeier [AWS-SA]" w:date="2023-04-09T22:07:00Z">
                  <w:rPr>
                    <w:rStyle w:val="Hyperlink"/>
                    <w:noProof/>
                  </w:rPr>
                </w:rPrChange>
              </w:rPr>
              <w:delText>Chapter 4: Findings</w:delText>
            </w:r>
            <w:r w:rsidDel="002A6836">
              <w:rPr>
                <w:noProof/>
                <w:webHidden/>
              </w:rPr>
              <w:tab/>
            </w:r>
            <w:r w:rsidR="00E80B97" w:rsidDel="002A6836">
              <w:rPr>
                <w:noProof/>
                <w:webHidden/>
              </w:rPr>
              <w:delText>91</w:delText>
            </w:r>
          </w:del>
        </w:p>
        <w:p w14:paraId="6FEA8C13" w14:textId="7C1B4B64" w:rsidR="00F53DD4" w:rsidDel="002A6836" w:rsidRDefault="00F53DD4">
          <w:pPr>
            <w:pStyle w:val="TOC2"/>
            <w:rPr>
              <w:del w:id="275" w:author="Nate Bachmeier [AWS-SA]" w:date="2023-04-09T22:07:00Z"/>
              <w:rFonts w:asciiTheme="minorHAnsi" w:eastAsiaTheme="minorEastAsia" w:hAnsiTheme="minorHAnsi" w:cstheme="minorBidi"/>
              <w:noProof/>
              <w:sz w:val="22"/>
              <w:szCs w:val="22"/>
            </w:rPr>
          </w:pPr>
          <w:del w:id="276" w:author="Nate Bachmeier [AWS-SA]" w:date="2023-04-09T22:07:00Z">
            <w:r w:rsidRPr="002A6836" w:rsidDel="002A6836">
              <w:rPr>
                <w:noProof/>
                <w:rPrChange w:id="277" w:author="Nate Bachmeier [AWS-SA]" w:date="2023-04-09T22:07:00Z">
                  <w:rPr>
                    <w:rStyle w:val="Hyperlink"/>
                    <w:noProof/>
                  </w:rPr>
                </w:rPrChange>
              </w:rPr>
              <w:delText>Trustworthiness of the Data</w:delText>
            </w:r>
            <w:r w:rsidDel="002A6836">
              <w:rPr>
                <w:noProof/>
                <w:webHidden/>
              </w:rPr>
              <w:tab/>
            </w:r>
            <w:r w:rsidR="00E80B97" w:rsidDel="002A6836">
              <w:rPr>
                <w:noProof/>
                <w:webHidden/>
              </w:rPr>
              <w:delText>91</w:delText>
            </w:r>
          </w:del>
        </w:p>
        <w:p w14:paraId="140CB40F" w14:textId="1FF92EB4" w:rsidR="00F53DD4" w:rsidDel="002A6836" w:rsidRDefault="00F53DD4">
          <w:pPr>
            <w:pStyle w:val="TOC2"/>
            <w:rPr>
              <w:del w:id="278" w:author="Nate Bachmeier [AWS-SA]" w:date="2023-04-09T22:07:00Z"/>
              <w:rFonts w:asciiTheme="minorHAnsi" w:eastAsiaTheme="minorEastAsia" w:hAnsiTheme="minorHAnsi" w:cstheme="minorBidi"/>
              <w:noProof/>
              <w:sz w:val="22"/>
              <w:szCs w:val="22"/>
            </w:rPr>
          </w:pPr>
          <w:del w:id="279" w:author="Nate Bachmeier [AWS-SA]" w:date="2023-04-09T22:07:00Z">
            <w:r w:rsidRPr="002A6836" w:rsidDel="002A6836">
              <w:rPr>
                <w:noProof/>
                <w:rPrChange w:id="280" w:author="Nate Bachmeier [AWS-SA]" w:date="2023-04-09T22:07:00Z">
                  <w:rPr>
                    <w:rStyle w:val="Hyperlink"/>
                    <w:noProof/>
                  </w:rPr>
                </w:rPrChange>
              </w:rPr>
              <w:delText>Results</w:delText>
            </w:r>
            <w:r w:rsidDel="002A6836">
              <w:rPr>
                <w:noProof/>
                <w:webHidden/>
              </w:rPr>
              <w:tab/>
            </w:r>
            <w:r w:rsidR="00E80B97" w:rsidDel="002A6836">
              <w:rPr>
                <w:noProof/>
                <w:webHidden/>
              </w:rPr>
              <w:delText>92</w:delText>
            </w:r>
          </w:del>
        </w:p>
        <w:p w14:paraId="4664605E" w14:textId="6DF63391" w:rsidR="00F53DD4" w:rsidDel="002A6836" w:rsidRDefault="00F53DD4">
          <w:pPr>
            <w:pStyle w:val="TOC2"/>
            <w:rPr>
              <w:del w:id="281" w:author="Nate Bachmeier [AWS-SA]" w:date="2023-04-09T22:07:00Z"/>
              <w:rFonts w:asciiTheme="minorHAnsi" w:eastAsiaTheme="minorEastAsia" w:hAnsiTheme="minorHAnsi" w:cstheme="minorBidi"/>
              <w:noProof/>
              <w:sz w:val="22"/>
              <w:szCs w:val="22"/>
            </w:rPr>
          </w:pPr>
          <w:del w:id="282" w:author="Nate Bachmeier [AWS-SA]" w:date="2023-04-09T22:07:00Z">
            <w:r w:rsidRPr="002A6836" w:rsidDel="002A6836">
              <w:rPr>
                <w:noProof/>
                <w:rPrChange w:id="283" w:author="Nate Bachmeier [AWS-SA]" w:date="2023-04-09T22:07:00Z">
                  <w:rPr>
                    <w:rStyle w:val="Hyperlink"/>
                    <w:noProof/>
                  </w:rPr>
                </w:rPrChange>
              </w:rPr>
              <w:delText>Evaluation of the Findings</w:delText>
            </w:r>
            <w:r w:rsidDel="002A6836">
              <w:rPr>
                <w:noProof/>
                <w:webHidden/>
              </w:rPr>
              <w:tab/>
            </w:r>
            <w:r w:rsidR="00E80B97" w:rsidDel="002A6836">
              <w:rPr>
                <w:noProof/>
                <w:webHidden/>
              </w:rPr>
              <w:delText>99</w:delText>
            </w:r>
          </w:del>
        </w:p>
        <w:p w14:paraId="13D1C37A" w14:textId="292DC211" w:rsidR="00F53DD4" w:rsidDel="002A6836" w:rsidRDefault="00F53DD4">
          <w:pPr>
            <w:pStyle w:val="TOC2"/>
            <w:rPr>
              <w:del w:id="284" w:author="Nate Bachmeier [AWS-SA]" w:date="2023-04-09T22:07:00Z"/>
              <w:rFonts w:asciiTheme="minorHAnsi" w:eastAsiaTheme="minorEastAsia" w:hAnsiTheme="minorHAnsi" w:cstheme="minorBidi"/>
              <w:noProof/>
              <w:sz w:val="22"/>
              <w:szCs w:val="22"/>
            </w:rPr>
          </w:pPr>
          <w:del w:id="285" w:author="Nate Bachmeier [AWS-SA]" w:date="2023-04-09T22:07:00Z">
            <w:r w:rsidRPr="002A6836" w:rsidDel="002A6836">
              <w:rPr>
                <w:noProof/>
                <w:rPrChange w:id="286" w:author="Nate Bachmeier [AWS-SA]" w:date="2023-04-09T22:07:00Z">
                  <w:rPr>
                    <w:rStyle w:val="Hyperlink"/>
                    <w:noProof/>
                  </w:rPr>
                </w:rPrChange>
              </w:rPr>
              <w:delText>Summary</w:delText>
            </w:r>
            <w:r w:rsidDel="002A6836">
              <w:rPr>
                <w:noProof/>
                <w:webHidden/>
              </w:rPr>
              <w:tab/>
            </w:r>
            <w:r w:rsidR="00E80B97" w:rsidDel="002A6836">
              <w:rPr>
                <w:noProof/>
                <w:webHidden/>
              </w:rPr>
              <w:delText>100</w:delText>
            </w:r>
          </w:del>
        </w:p>
        <w:p w14:paraId="7144E42D" w14:textId="2C03437D" w:rsidR="00F53DD4" w:rsidDel="002A6836" w:rsidRDefault="00F53DD4">
          <w:pPr>
            <w:pStyle w:val="TOC1"/>
            <w:rPr>
              <w:del w:id="287" w:author="Nate Bachmeier [AWS-SA]" w:date="2023-04-09T22:07:00Z"/>
              <w:rFonts w:asciiTheme="minorHAnsi" w:eastAsiaTheme="minorEastAsia" w:hAnsiTheme="minorHAnsi" w:cstheme="minorBidi"/>
              <w:noProof/>
              <w:sz w:val="22"/>
            </w:rPr>
          </w:pPr>
          <w:del w:id="288" w:author="Nate Bachmeier [AWS-SA]" w:date="2023-04-09T22:07:00Z">
            <w:r w:rsidRPr="002A6836" w:rsidDel="002A6836">
              <w:rPr>
                <w:noProof/>
                <w:rPrChange w:id="289" w:author="Nate Bachmeier [AWS-SA]" w:date="2023-04-09T22:07:00Z">
                  <w:rPr>
                    <w:rStyle w:val="Hyperlink"/>
                    <w:noProof/>
                  </w:rPr>
                </w:rPrChange>
              </w:rPr>
              <w:delText>Chapter 5: Implications, Recommendations, and Conclusions</w:delText>
            </w:r>
            <w:r w:rsidDel="002A6836">
              <w:rPr>
                <w:noProof/>
                <w:webHidden/>
              </w:rPr>
              <w:tab/>
            </w:r>
            <w:r w:rsidR="00E80B97" w:rsidDel="002A6836">
              <w:rPr>
                <w:noProof/>
                <w:webHidden/>
              </w:rPr>
              <w:delText>102</w:delText>
            </w:r>
          </w:del>
        </w:p>
        <w:p w14:paraId="7AF28FC6" w14:textId="4253B1A1" w:rsidR="00F53DD4" w:rsidDel="002A6836" w:rsidRDefault="00F53DD4">
          <w:pPr>
            <w:pStyle w:val="TOC2"/>
            <w:rPr>
              <w:del w:id="290" w:author="Nate Bachmeier [AWS-SA]" w:date="2023-04-09T22:07:00Z"/>
              <w:rFonts w:asciiTheme="minorHAnsi" w:eastAsiaTheme="minorEastAsia" w:hAnsiTheme="minorHAnsi" w:cstheme="minorBidi"/>
              <w:noProof/>
              <w:sz w:val="22"/>
              <w:szCs w:val="22"/>
            </w:rPr>
          </w:pPr>
          <w:del w:id="291" w:author="Nate Bachmeier [AWS-SA]" w:date="2023-04-09T22:07:00Z">
            <w:r w:rsidRPr="002A6836" w:rsidDel="002A6836">
              <w:rPr>
                <w:noProof/>
                <w:rPrChange w:id="292" w:author="Nate Bachmeier [AWS-SA]" w:date="2023-04-09T22:07:00Z">
                  <w:rPr>
                    <w:rStyle w:val="Hyperlink"/>
                    <w:noProof/>
                  </w:rPr>
                </w:rPrChange>
              </w:rPr>
              <w:delText>Implications</w:delText>
            </w:r>
            <w:r w:rsidDel="002A6836">
              <w:rPr>
                <w:noProof/>
                <w:webHidden/>
              </w:rPr>
              <w:tab/>
            </w:r>
            <w:r w:rsidR="00E80B97" w:rsidDel="002A6836">
              <w:rPr>
                <w:noProof/>
                <w:webHidden/>
              </w:rPr>
              <w:delText>103</w:delText>
            </w:r>
          </w:del>
        </w:p>
        <w:p w14:paraId="4682A1D4" w14:textId="17DF0AEE" w:rsidR="00F53DD4" w:rsidDel="002A6836" w:rsidRDefault="00F53DD4">
          <w:pPr>
            <w:pStyle w:val="TOC2"/>
            <w:rPr>
              <w:del w:id="293" w:author="Nate Bachmeier [AWS-SA]" w:date="2023-04-09T22:07:00Z"/>
              <w:rFonts w:asciiTheme="minorHAnsi" w:eastAsiaTheme="minorEastAsia" w:hAnsiTheme="minorHAnsi" w:cstheme="minorBidi"/>
              <w:noProof/>
              <w:sz w:val="22"/>
              <w:szCs w:val="22"/>
            </w:rPr>
          </w:pPr>
          <w:del w:id="294" w:author="Nate Bachmeier [AWS-SA]" w:date="2023-04-09T22:07:00Z">
            <w:r w:rsidRPr="002A6836" w:rsidDel="002A6836">
              <w:rPr>
                <w:noProof/>
                <w:rPrChange w:id="295" w:author="Nate Bachmeier [AWS-SA]" w:date="2023-04-09T22:07:00Z">
                  <w:rPr>
                    <w:rStyle w:val="Hyperlink"/>
                    <w:noProof/>
                  </w:rPr>
                </w:rPrChange>
              </w:rPr>
              <w:delText>Recommendations for Practice</w:delText>
            </w:r>
            <w:r w:rsidDel="002A6836">
              <w:rPr>
                <w:noProof/>
                <w:webHidden/>
              </w:rPr>
              <w:tab/>
            </w:r>
            <w:r w:rsidR="00E80B97" w:rsidDel="002A6836">
              <w:rPr>
                <w:noProof/>
                <w:webHidden/>
              </w:rPr>
              <w:delText>105</w:delText>
            </w:r>
          </w:del>
        </w:p>
        <w:p w14:paraId="1C872872" w14:textId="352FD070" w:rsidR="00F53DD4" w:rsidDel="002A6836" w:rsidRDefault="00F53DD4">
          <w:pPr>
            <w:pStyle w:val="TOC2"/>
            <w:rPr>
              <w:del w:id="296" w:author="Nate Bachmeier [AWS-SA]" w:date="2023-04-09T22:07:00Z"/>
              <w:rFonts w:asciiTheme="minorHAnsi" w:eastAsiaTheme="minorEastAsia" w:hAnsiTheme="minorHAnsi" w:cstheme="minorBidi"/>
              <w:noProof/>
              <w:sz w:val="22"/>
              <w:szCs w:val="22"/>
            </w:rPr>
          </w:pPr>
          <w:del w:id="297" w:author="Nate Bachmeier [AWS-SA]" w:date="2023-04-09T22:07:00Z">
            <w:r w:rsidRPr="002A6836" w:rsidDel="002A6836">
              <w:rPr>
                <w:noProof/>
                <w:rPrChange w:id="298" w:author="Nate Bachmeier [AWS-SA]" w:date="2023-04-09T22:07:00Z">
                  <w:rPr>
                    <w:rStyle w:val="Hyperlink"/>
                    <w:noProof/>
                  </w:rPr>
                </w:rPrChange>
              </w:rPr>
              <w:delText>Recommendations for Future Research</w:delText>
            </w:r>
            <w:r w:rsidDel="002A6836">
              <w:rPr>
                <w:noProof/>
                <w:webHidden/>
              </w:rPr>
              <w:tab/>
            </w:r>
            <w:r w:rsidR="00E80B97" w:rsidDel="002A6836">
              <w:rPr>
                <w:noProof/>
                <w:webHidden/>
              </w:rPr>
              <w:delText>106</w:delText>
            </w:r>
          </w:del>
        </w:p>
        <w:p w14:paraId="08275C82" w14:textId="1C7B31EE" w:rsidR="00F53DD4" w:rsidDel="002A6836" w:rsidRDefault="00F53DD4">
          <w:pPr>
            <w:pStyle w:val="TOC2"/>
            <w:rPr>
              <w:del w:id="299" w:author="Nate Bachmeier [AWS-SA]" w:date="2023-04-09T22:07:00Z"/>
              <w:rFonts w:asciiTheme="minorHAnsi" w:eastAsiaTheme="minorEastAsia" w:hAnsiTheme="minorHAnsi" w:cstheme="minorBidi"/>
              <w:noProof/>
              <w:sz w:val="22"/>
              <w:szCs w:val="22"/>
            </w:rPr>
          </w:pPr>
          <w:del w:id="300" w:author="Nate Bachmeier [AWS-SA]" w:date="2023-04-09T22:07:00Z">
            <w:r w:rsidRPr="002A6836" w:rsidDel="002A6836">
              <w:rPr>
                <w:noProof/>
                <w:rPrChange w:id="301" w:author="Nate Bachmeier [AWS-SA]" w:date="2023-04-09T22:07:00Z">
                  <w:rPr>
                    <w:rStyle w:val="Hyperlink"/>
                    <w:noProof/>
                  </w:rPr>
                </w:rPrChange>
              </w:rPr>
              <w:delText>Conclusions</w:delText>
            </w:r>
            <w:r w:rsidDel="002A6836">
              <w:rPr>
                <w:noProof/>
                <w:webHidden/>
              </w:rPr>
              <w:tab/>
            </w:r>
            <w:r w:rsidR="00E80B97" w:rsidDel="002A6836">
              <w:rPr>
                <w:noProof/>
                <w:webHidden/>
              </w:rPr>
              <w:delText>107</w:delText>
            </w:r>
          </w:del>
        </w:p>
        <w:p w14:paraId="69149874" w14:textId="2C2EA758" w:rsidR="00F53DD4" w:rsidDel="002A6836" w:rsidRDefault="00F53DD4">
          <w:pPr>
            <w:pStyle w:val="TOC1"/>
            <w:rPr>
              <w:del w:id="302" w:author="Nate Bachmeier [AWS-SA]" w:date="2023-04-09T22:07:00Z"/>
              <w:rFonts w:asciiTheme="minorHAnsi" w:eastAsiaTheme="minorEastAsia" w:hAnsiTheme="minorHAnsi" w:cstheme="minorBidi"/>
              <w:noProof/>
              <w:sz w:val="22"/>
            </w:rPr>
          </w:pPr>
          <w:del w:id="303" w:author="Nate Bachmeier [AWS-SA]" w:date="2023-04-09T22:07:00Z">
            <w:r w:rsidRPr="002A6836" w:rsidDel="002A6836">
              <w:rPr>
                <w:noProof/>
                <w:rPrChange w:id="304" w:author="Nate Bachmeier [AWS-SA]" w:date="2023-04-09T22:07:00Z">
                  <w:rPr>
                    <w:rStyle w:val="Hyperlink"/>
                    <w:noProof/>
                  </w:rPr>
                </w:rPrChange>
              </w:rPr>
              <w:delText>Appendix</w:delText>
            </w:r>
            <w:r w:rsidDel="002A6836">
              <w:rPr>
                <w:noProof/>
                <w:webHidden/>
              </w:rPr>
              <w:tab/>
            </w:r>
            <w:r w:rsidR="00E80B97" w:rsidDel="002A6836">
              <w:rPr>
                <w:noProof/>
                <w:webHidden/>
              </w:rPr>
              <w:delText>109</w:delText>
            </w:r>
          </w:del>
        </w:p>
        <w:p w14:paraId="562980F1" w14:textId="677E5706" w:rsidR="00F53DD4" w:rsidDel="002A6836" w:rsidRDefault="00F53DD4">
          <w:pPr>
            <w:pStyle w:val="TOC2"/>
            <w:rPr>
              <w:del w:id="305" w:author="Nate Bachmeier [AWS-SA]" w:date="2023-04-09T22:07:00Z"/>
              <w:rFonts w:asciiTheme="minorHAnsi" w:eastAsiaTheme="minorEastAsia" w:hAnsiTheme="minorHAnsi" w:cstheme="minorBidi"/>
              <w:noProof/>
              <w:sz w:val="22"/>
              <w:szCs w:val="22"/>
            </w:rPr>
          </w:pPr>
          <w:del w:id="306" w:author="Nate Bachmeier [AWS-SA]" w:date="2023-04-09T22:07:00Z">
            <w:r w:rsidRPr="002A6836" w:rsidDel="002A6836">
              <w:rPr>
                <w:noProof/>
                <w:rPrChange w:id="307" w:author="Nate Bachmeier [AWS-SA]" w:date="2023-04-09T22:07:00Z">
                  <w:rPr>
                    <w:rStyle w:val="Hyperlink"/>
                    <w:noProof/>
                  </w:rPr>
                </w:rPrChange>
              </w:rPr>
              <w:delText>Appendix 1: Categories</w:delText>
            </w:r>
            <w:r w:rsidDel="002A6836">
              <w:rPr>
                <w:noProof/>
                <w:webHidden/>
              </w:rPr>
              <w:tab/>
            </w:r>
            <w:r w:rsidR="00E80B97" w:rsidDel="002A6836">
              <w:rPr>
                <w:noProof/>
                <w:webHidden/>
              </w:rPr>
              <w:delText>109</w:delText>
            </w:r>
          </w:del>
        </w:p>
        <w:p w14:paraId="11447F7C" w14:textId="671C7F4B" w:rsidR="00F53DD4" w:rsidDel="002A6836" w:rsidRDefault="00F53DD4">
          <w:pPr>
            <w:pStyle w:val="TOC1"/>
            <w:rPr>
              <w:del w:id="308" w:author="Nate Bachmeier [AWS-SA]" w:date="2023-04-09T22:07:00Z"/>
              <w:rFonts w:asciiTheme="minorHAnsi" w:eastAsiaTheme="minorEastAsia" w:hAnsiTheme="minorHAnsi" w:cstheme="minorBidi"/>
              <w:noProof/>
              <w:sz w:val="22"/>
            </w:rPr>
          </w:pPr>
          <w:del w:id="309" w:author="Nate Bachmeier [AWS-SA]" w:date="2023-04-09T22:07:00Z">
            <w:r w:rsidRPr="002A6836" w:rsidDel="002A6836">
              <w:rPr>
                <w:noProof/>
                <w:rPrChange w:id="310" w:author="Nate Bachmeier [AWS-SA]" w:date="2023-04-09T22:07:00Z">
                  <w:rPr>
                    <w:rStyle w:val="Hyperlink"/>
                    <w:noProof/>
                  </w:rPr>
                </w:rPrChange>
              </w:rPr>
              <w:delText>References</w:delText>
            </w:r>
            <w:r w:rsidDel="002A6836">
              <w:rPr>
                <w:noProof/>
                <w:webHidden/>
              </w:rPr>
              <w:tab/>
            </w:r>
            <w:r w:rsidR="00E80B97" w:rsidDel="002A6836">
              <w:rPr>
                <w:noProof/>
                <w:webHidden/>
              </w:rPr>
              <w:delText>127</w:delText>
            </w:r>
          </w:del>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311" w:name="_Toc251423627" w:displacedByCustomXml="prev"/>
    <w:p w14:paraId="0C39B1B1" w14:textId="77777777" w:rsidR="00F53DD4" w:rsidRDefault="00F53DD4">
      <w:pPr>
        <w:pStyle w:val="TableofFigures"/>
        <w:tabs>
          <w:tab w:val="right" w:leader="dot" w:pos="9350"/>
        </w:tabs>
        <w:rPr>
          <w:rFonts w:cs="Arial"/>
        </w:rPr>
      </w:pPr>
      <w:bookmarkStart w:id="312" w:name="_Toc251423628"/>
      <w:bookmarkEnd w:id="311"/>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312"/>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314" w:name="_Toc145748762"/>
    </w:p>
    <w:p w14:paraId="3AD0FC62" w14:textId="77777777" w:rsidR="00CC3790" w:rsidRDefault="00CC3790" w:rsidP="00DA5CF7">
      <w:pPr>
        <w:pStyle w:val="Heading1"/>
      </w:pPr>
      <w:bookmarkStart w:id="315" w:name="_Toc131970479"/>
      <w:bookmarkEnd w:id="314"/>
      <w:r>
        <w:lastRenderedPageBreak/>
        <w:t>Chapter 1: Introduction</w:t>
      </w:r>
      <w:bookmarkEnd w:id="315"/>
    </w:p>
    <w:p w14:paraId="7E6F1E21" w14:textId="1ADD4E29"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w:t>
      </w:r>
      <w:commentRangeStart w:id="316"/>
      <w:r w:rsidRPr="00DA5CF7">
        <w:t xml:space="preserve">the </w:t>
      </w:r>
      <w:ins w:id="317" w:author="Bachmeier, Nate" w:date="2023-04-04T15:57:00Z">
        <w:r w:rsidR="001119FC">
          <w:t xml:space="preserve">care </w:t>
        </w:r>
      </w:ins>
      <w:r w:rsidRPr="00DA5CF7">
        <w:t>quality decreases</w:t>
      </w:r>
      <w:commentRangeEnd w:id="316"/>
      <w:r w:rsidR="00BF30FF">
        <w:rPr>
          <w:rStyle w:val="CommentReference"/>
          <w:rFonts w:eastAsia="Times New Roman" w:cs="Arial"/>
          <w:szCs w:val="20"/>
        </w:rPr>
        <w:commentReference w:id="316"/>
      </w:r>
      <w:r w:rsidRPr="00DA5CF7">
        <w:t>, or social programs must fund the difference. Demographic specialists predict that by 2050 nearly “80% of the global elderly population will be from low- to middle-income countries</w:t>
      </w:r>
      <w:commentRangeStart w:id="318"/>
      <w:del w:id="319" w:author="Bachmeier, Nate" w:date="2023-04-04T15:57:00Z">
        <w:r w:rsidR="00BF30FF" w:rsidDel="00DF58F5">
          <w:delText>”</w:delText>
        </w:r>
      </w:del>
      <w:r w:rsidRPr="00DA5CF7">
        <w:t xml:space="preserve"> </w:t>
      </w:r>
      <w:commentRangeEnd w:id="318"/>
      <w:r w:rsidR="00BF30FF">
        <w:rPr>
          <w:rStyle w:val="CommentReference"/>
          <w:rFonts w:eastAsia="Times New Roman" w:cs="Arial"/>
          <w:szCs w:val="20"/>
        </w:rPr>
        <w:commentReference w:id="318"/>
      </w:r>
      <w:r w:rsidRPr="00DA5CF7">
        <w:t>(Mushsin et al., 2020, p. 1).</w:t>
      </w:r>
      <w:ins w:id="320" w:author="Bachmeier, Nate" w:date="2023-04-04T15:57:00Z">
        <w:r w:rsidR="00DF58F5" w:rsidRPr="00DF58F5">
          <w:t xml:space="preserve"> </w:t>
        </w:r>
        <w:r w:rsidR="00DF58F5">
          <w:t>”</w:t>
        </w:r>
      </w:ins>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24E632DB" w:rsidR="00CC3790" w:rsidRPr="008D5F24" w:rsidRDefault="00CC3790" w:rsidP="00DA5CF7">
      <w:r>
        <w:t>Inversely, the explosive growth across IoT, cloud, big data, and mobile (ICBM) continuously decreases costs and enables new opportunities. These technologies have the potential to revolutionize the health</w:t>
      </w:r>
      <w:del w:id="321" w:author="Nate Bachmeier [AWS-SA]" w:date="2023-04-09T14:14:00Z">
        <w:r w:rsidDel="00AD0CA9">
          <w:delText xml:space="preserve"> </w:delText>
        </w:r>
      </w:del>
      <w:r>
        <w:t>care and well</w:t>
      </w:r>
      <w:ins w:id="322" w:author="Nate Bachmeier [AWS-SA]" w:date="2023-04-09T14:14:00Z">
        <w:r w:rsidR="00AD0CA9">
          <w:t>-</w:t>
        </w:r>
      </w:ins>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2DE56E9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del w:id="323" w:author="Nate Bachmeier [AWS-SA]" w:date="2023-04-09T14:14:00Z">
        <w:r w:rsidR="00C11D70" w:rsidDel="00AD0CA9">
          <w:delText>,</w:delText>
        </w:r>
      </w:del>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324" w:name="_Toc131970480"/>
      <w:r>
        <w:t>Statement of the Problem</w:t>
      </w:r>
      <w:bookmarkEnd w:id="324"/>
    </w:p>
    <w:p w14:paraId="4875B0EF" w14:textId="5392DA61"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w:t>
      </w:r>
      <w:del w:id="325" w:author="Nate Bachmeier [AWS-SA]" w:date="2023-04-09T14:15:00Z">
        <w:r w:rsidDel="00AD0CA9">
          <w:delText xml:space="preserve">for </w:delText>
        </w:r>
        <w:r w:rsidR="009F5716" w:rsidDel="00AD0CA9">
          <w:delText xml:space="preserve">the </w:delText>
        </w:r>
        <w:commentRangeStart w:id="326"/>
        <w:r w:rsidR="0021511C" w:rsidDel="00AD0CA9">
          <w:delText>episodic falling syndrome</w:delText>
        </w:r>
        <w:r w:rsidRPr="005C1EEB" w:rsidDel="00AD0CA9">
          <w:delText xml:space="preserve"> </w:delText>
        </w:r>
        <w:commentRangeEnd w:id="326"/>
        <w:r w:rsidR="005A4129" w:rsidDel="00AD0CA9">
          <w:rPr>
            <w:rStyle w:val="CommentReference"/>
            <w:rFonts w:eastAsia="Times New Roman" w:cs="Arial"/>
            <w:szCs w:val="20"/>
          </w:rPr>
          <w:commentReference w:id="326"/>
        </w:r>
      </w:del>
      <w:r>
        <w:t>(</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327" w:name="_Toc131970481"/>
      <w:r>
        <w:t>Purpose of the Study</w:t>
      </w:r>
      <w:bookmarkEnd w:id="327"/>
    </w:p>
    <w:p w14:paraId="5E69E5D8" w14:textId="30C3A036" w:rsidR="00CC3790" w:rsidRDefault="00CC3790" w:rsidP="00DA5CF7">
      <w:r w:rsidRPr="00C23676">
        <w:t>Th</w:t>
      </w:r>
      <w:del w:id="328" w:author="Nate Bachmeier [AWS-SA]" w:date="2023-04-09T14:15:00Z">
        <w:r w:rsidRPr="00C23676" w:rsidDel="00AD0CA9">
          <w:delText>e purpose of this constructive research study i</w:delText>
        </w:r>
      </w:del>
      <w:ins w:id="329" w:author="Nate Bachmeier [AWS-SA]" w:date="2023-04-09T14:15:00Z">
        <w:r w:rsidR="00AD0CA9">
          <w:t>is constructive research study aim</w:t>
        </w:r>
      </w:ins>
      <w:r w:rsidRPr="00C23676">
        <w:t>s to provide an understanding of the effectiveness and efficiency of auto</w:t>
      </w:r>
      <w:r>
        <w:t>nom</w:t>
      </w:r>
      <w:r w:rsidRPr="00C23676">
        <w:t xml:space="preserve">ous assistants </w:t>
      </w:r>
      <w:del w:id="330" w:author="Nate Bachmeier [AWS-SA]" w:date="2023-04-09T14:15:00Z">
        <w:r w:rsidRPr="00C23676" w:rsidDel="00AD0CA9">
          <w:delText xml:space="preserve">for </w:delText>
        </w:r>
        <w:commentRangeStart w:id="331"/>
        <w:r w:rsidR="0021511C" w:rsidDel="00AD0CA9">
          <w:delText>episodic falling syndrome</w:delText>
        </w:r>
        <w:commentRangeEnd w:id="331"/>
        <w:r w:rsidR="005A4129" w:rsidDel="00AD0CA9">
          <w:rPr>
            <w:rStyle w:val="CommentReference"/>
            <w:rFonts w:eastAsia="Times New Roman" w:cs="Arial"/>
            <w:szCs w:val="20"/>
          </w:rPr>
          <w:commentReference w:id="331"/>
        </w:r>
        <w:r w:rsidRPr="00C23676" w:rsidDel="00AD0CA9">
          <w:delText xml:space="preserve"> </w:delText>
        </w:r>
      </w:del>
      <w:ins w:id="332" w:author="Nate Bachmeier [AWS-SA]" w:date="2023-04-09T14:16:00Z">
        <w:r w:rsidR="00AD0CA9">
          <w:t xml:space="preserve">detecting and responding </w:t>
        </w:r>
      </w:ins>
      <w:ins w:id="333" w:author="Nate Bachmeier [AWS-SA]" w:date="2023-04-09T14:17:00Z">
        <w:r w:rsidR="00AD0CA9">
          <w:t xml:space="preserve">to </w:t>
        </w:r>
      </w:ins>
      <w:ins w:id="334" w:author="Nate Bachmeier [AWS-SA]" w:date="2023-04-09T14:16:00Z">
        <w:r w:rsidR="00AD0CA9">
          <w:t>patient behaviors</w:t>
        </w:r>
      </w:ins>
      <w:ins w:id="335" w:author="Nate Bachmeier [AWS-SA]" w:date="2023-04-09T14:18:00Z">
        <w:r w:rsidR="00AD0CA9">
          <w:t>, reducing cost while improving consistency and</w:t>
        </w:r>
      </w:ins>
      <w:ins w:id="336" w:author="Nate Bachmeier [AWS-SA]" w:date="2023-04-09T14:17:00Z">
        <w:r w:rsidR="00AD0CA9">
          <w:t xml:space="preserve"> quality for </w:t>
        </w:r>
      </w:ins>
      <w:del w:id="337" w:author="Nate Bachmeier [AWS-SA]" w:date="2023-04-09T14:17:00Z">
        <w:r w:rsidRPr="00C23676" w:rsidDel="00AD0CA9">
          <w:delText xml:space="preserve">in </w:delText>
        </w:r>
      </w:del>
      <w:r w:rsidRPr="00C23676">
        <w:t>elderly and special needs care organizations</w:t>
      </w:r>
      <w:r>
        <w:t xml:space="preserve">. </w:t>
      </w:r>
      <w:ins w:id="338" w:author="Nate Bachmeier [AWS-SA]" w:date="2023-04-09T14:19:00Z">
        <w:r w:rsidR="00AD0CA9">
          <w:t>These organizations need human a</w:t>
        </w:r>
      </w:ins>
      <w:ins w:id="339" w:author="Nate Bachmeier [AWS-SA]" w:date="2023-04-09T14:20:00Z">
        <w:r w:rsidR="00AD0CA9">
          <w:t xml:space="preserve">ctivity recognition models for numerous scenarios, such as </w:t>
        </w:r>
      </w:ins>
      <w:ins w:id="340" w:author="Nate Bachmeier [AWS-SA]" w:date="2023-04-09T14:28:00Z">
        <w:r w:rsidR="00AD0CA9">
          <w:t xml:space="preserve">handling </w:t>
        </w:r>
      </w:ins>
      <w:ins w:id="341" w:author="Nate Bachmeier [AWS-SA]" w:date="2023-04-09T14:20:00Z">
        <w:r w:rsidR="00AD0CA9">
          <w:t xml:space="preserve">patient falls </w:t>
        </w:r>
      </w:ins>
      <w:del w:id="342" w:author="Nate Bachmeier [AWS-SA]" w:date="2023-04-09T14:19:00Z">
        <w:r w:rsidR="0021511C" w:rsidDel="00AD0CA9">
          <w:delText>Episodic falling syndrome</w:delText>
        </w:r>
        <w:r w:rsidDel="00AD0CA9">
          <w:delText xml:space="preserve"> patients have a high risk of falling and </w:delText>
        </w:r>
        <w:r w:rsidR="0044671E" w:rsidDel="00AD0CA9">
          <w:delText>injury</w:delText>
        </w:r>
        <w:r w:rsidDel="00AD0CA9">
          <w:delText xml:space="preserve"> </w:delText>
        </w:r>
      </w:del>
      <w:r>
        <w:t xml:space="preserve">(Shirai et al., 2021). Similarly, early dementia patients need monitoring </w:t>
      </w:r>
      <w:r>
        <w:lastRenderedPageBreak/>
        <w:t>capabilities to assist with discovering objects and providing task management (Lei et al., 2021).</w:t>
      </w:r>
      <w:bookmarkStart w:id="343" w:name="_Hlk101684976"/>
      <w:r>
        <w:t xml:space="preserve"> </w:t>
      </w:r>
      <w:del w:id="344" w:author="Nate Bachmeier [AWS-SA]" w:date="2023-04-09T14:20:00Z">
        <w:r w:rsidDel="00AD0CA9">
          <w:delText>It would be time-consuming and potentially dangerous to use human</w:delText>
        </w:r>
      </w:del>
      <w:ins w:id="345" w:author="Nate Bachmeier [AWS-SA]" w:date="2023-04-09T14:28:00Z">
        <w:r w:rsidR="00AD0CA9">
          <w:t xml:space="preserve">Collecting data from </w:t>
        </w:r>
      </w:ins>
      <w:ins w:id="346" w:author="Nate Bachmeier [AWS-SA]" w:date="2023-04-09T14:20:00Z">
        <w:r w:rsidR="00AD0CA9">
          <w:t>humans would be time-consuming</w:t>
        </w:r>
      </w:ins>
      <w:ins w:id="347" w:author="Nate Bachmeier [AWS-SA]" w:date="2023-04-09T14:29:00Z">
        <w:r w:rsidR="00AD0CA9">
          <w:t xml:space="preserve">, </w:t>
        </w:r>
      </w:ins>
      <w:ins w:id="348" w:author="Nate Bachmeier [AWS-SA]" w:date="2023-04-09T14:20:00Z">
        <w:r w:rsidR="00AD0CA9">
          <w:t>potentially dangerou</w:t>
        </w:r>
      </w:ins>
      <w:r>
        <w:t xml:space="preserve">s, </w:t>
      </w:r>
      <w:ins w:id="349" w:author="Nate Bachmeier [AWS-SA]" w:date="2023-04-09T14:29:00Z">
        <w:r w:rsidR="00AD0CA9">
          <w:t>and rife with privacy concerns</w:t>
        </w:r>
      </w:ins>
      <w:del w:id="350" w:author="Nate Bachmeier [AWS-SA]" w:date="2023-04-09T14:29:00Z">
        <w:r w:rsidDel="00AD0CA9">
          <w:delText>which invites the need for artificial agents</w:delText>
        </w:r>
      </w:del>
      <w:r>
        <w:t xml:space="preserve">. The research </w:t>
      </w:r>
      <w:ins w:id="351" w:author="Nate Bachmeier [AWS-SA]" w:date="2023-04-09T14:29:00Z">
        <w:r w:rsidR="00AD0CA9">
          <w:t xml:space="preserve">mitigates these challenges by using </w:t>
        </w:r>
      </w:ins>
      <w:del w:id="352" w:author="Nate Bachmeier [AWS-SA]" w:date="2023-04-09T14:29:00Z">
        <w:r w:rsidDel="00AD0CA9">
          <w:delText xml:space="preserve">uses </w:delText>
        </w:r>
      </w:del>
      <w:del w:id="353" w:author="Nate Bachmeier [AWS-SA]" w:date="2023-04-09T14:22:00Z">
        <w:r w:rsidDel="00AD0CA9">
          <w:delText xml:space="preserve">a </w:delText>
        </w:r>
      </w:del>
      <w:del w:id="354" w:author="Nate Bachmeier [AWS-SA]" w:date="2023-04-09T14:21:00Z">
        <w:r w:rsidDel="00AD0CA9">
          <w:delText xml:space="preserve">virtual </w:delText>
        </w:r>
      </w:del>
      <w:ins w:id="355" w:author="Nate Bachmeier [AWS-SA]" w:date="2023-04-09T14:22:00Z">
        <w:r w:rsidR="00AD0CA9">
          <w:t xml:space="preserve">public video repositories </w:t>
        </w:r>
      </w:ins>
      <w:del w:id="356" w:author="Nate Bachmeier [AWS-SA]" w:date="2023-04-09T14:22:00Z">
        <w:r w:rsidDel="00AD0CA9">
          <w:delText>environment</w:delText>
        </w:r>
        <w:r w:rsidR="00C64BC0" w:rsidDel="00AD0CA9">
          <w:delText xml:space="preserve"> </w:delText>
        </w:r>
      </w:del>
      <w:del w:id="357" w:author="Nate Bachmeier [AWS-SA]" w:date="2023-04-09T14:30:00Z">
        <w:r w:rsidR="00C64BC0" w:rsidDel="00AD0CA9">
          <w:delText xml:space="preserve">to remove </w:delText>
        </w:r>
        <w:r w:rsidDel="00AD0CA9">
          <w:delText xml:space="preserve">privacy and safety </w:delText>
        </w:r>
        <w:r w:rsidR="00C64BC0" w:rsidDel="00AD0CA9">
          <w:delText>restrictions that would exist for real elderly and special needs patients</w:delText>
        </w:r>
      </w:del>
      <w:ins w:id="358" w:author="Nate Bachmeier [AWS-SA]" w:date="2023-04-09T14:30:00Z">
        <w:r w:rsidR="00AD0CA9">
          <w:t>such as Yo</w:t>
        </w:r>
      </w:ins>
      <w:ins w:id="359" w:author="Nate Bachmeier [AWS-SA]" w:date="2023-04-09T14:31:00Z">
        <w:r w:rsidR="00AD0CA9">
          <w:t>uTube</w:t>
        </w:r>
      </w:ins>
      <w:r>
        <w:t>.</w:t>
      </w:r>
      <w:del w:id="360" w:author="Nate Bachmeier [AWS-SA]" w:date="2023-04-09T14:22:00Z">
        <w:r w:rsidDel="00AD0CA9">
          <w:delText xml:space="preserve"> </w:delText>
        </w:r>
        <w:commentRangeStart w:id="361"/>
        <w:r w:rsidDel="00AD0CA9">
          <w:delText xml:space="preserve">It aims to deliver this </w:delText>
        </w:r>
        <w:commentRangeEnd w:id="361"/>
        <w:r w:rsidR="005A4129" w:rsidDel="00AD0CA9">
          <w:rPr>
            <w:rStyle w:val="CommentReference"/>
            <w:rFonts w:eastAsia="Times New Roman" w:cs="Arial"/>
            <w:szCs w:val="20"/>
          </w:rPr>
          <w:commentReference w:id="361"/>
        </w:r>
        <w:r w:rsidDel="00AD0CA9">
          <w:delText>capability by utilizing artificial agents within a realistic physics simulation process</w:delText>
        </w:r>
        <w:bookmarkEnd w:id="343"/>
        <w:r w:rsidDel="00AD0CA9">
          <w:delText xml:space="preserve"> like PhysX or Gazebo (Bipin, 2018; Unreal, 2021).</w:delText>
        </w:r>
      </w:del>
      <w:r>
        <w:t xml:space="preserve"> These </w:t>
      </w:r>
      <w:del w:id="362" w:author="Nate Bachmeier [AWS-SA]" w:date="2023-04-09T14:23:00Z">
        <w:r w:rsidDel="00AD0CA9">
          <w:delText xml:space="preserve">engines </w:delText>
        </w:r>
      </w:del>
      <w:ins w:id="363" w:author="Nate Bachmeier [AWS-SA]" w:date="2023-04-09T14:23:00Z">
        <w:r w:rsidR="00AD0CA9">
          <w:t xml:space="preserve">libraries </w:t>
        </w:r>
      </w:ins>
      <w:del w:id="364" w:author="Nate Bachmeier [AWS-SA]" w:date="2023-04-09T14:23:00Z">
        <w:r w:rsidDel="00AD0CA9">
          <w:delText xml:space="preserve">support </w:delText>
        </w:r>
      </w:del>
      <w:ins w:id="365" w:author="Nate Bachmeier [AWS-SA]" w:date="2023-04-09T14:23:00Z">
        <w:r w:rsidR="00AD0CA9">
          <w:t xml:space="preserve">contain </w:t>
        </w:r>
      </w:ins>
      <w:ins w:id="366" w:author="Nate Bachmeier [AWS-SA]" w:date="2023-04-09T14:24:00Z">
        <w:r w:rsidR="00AD0CA9">
          <w:t xml:space="preserve">a diverse population </w:t>
        </w:r>
      </w:ins>
      <w:del w:id="367" w:author="Nate Bachmeier [AWS-SA]" w:date="2023-04-09T14:23:00Z">
        <w:r w:rsidDel="00AD0CA9">
          <w:delText xml:space="preserve">replaying specific motion-capture animations (MoCAP) </w:delText>
        </w:r>
      </w:del>
      <w:ins w:id="368" w:author="Nate Bachmeier [AWS-SA]" w:date="2023-04-09T14:23:00Z">
        <w:r w:rsidR="00AD0CA9">
          <w:t xml:space="preserve">performing labeled actions </w:t>
        </w:r>
      </w:ins>
      <w:r>
        <w:t xml:space="preserve">under varying </w:t>
      </w:r>
      <w:ins w:id="369" w:author="Nate Bachmeier [AWS-SA]" w:date="2023-04-09T14:24:00Z">
        <w:r w:rsidR="00AD0CA9">
          <w:t xml:space="preserve">physical characteristics </w:t>
        </w:r>
      </w:ins>
      <w:del w:id="370" w:author="Nate Bachmeier [AWS-SA]" w:date="2023-04-09T14:23:00Z">
        <w:r w:rsidDel="00AD0CA9">
          <w:delText xml:space="preserve">character </w:delText>
        </w:r>
      </w:del>
      <w:del w:id="371" w:author="Nate Bachmeier [AWS-SA]" w:date="2023-04-09T14:24:00Z">
        <w:r w:rsidDel="00AD0CA9">
          <w:delText xml:space="preserve">properties </w:delText>
        </w:r>
      </w:del>
      <w:r>
        <w:t>such as weight, flexibility, and dexterity</w:t>
      </w:r>
      <w:bookmarkStart w:id="372" w:name="_Hlk101685010"/>
      <w:r>
        <w:t xml:space="preserve">. </w:t>
      </w:r>
      <w:ins w:id="373" w:author="Nate Bachmeier [AWS-SA]" w:date="2023-04-09T14:31:00Z">
        <w:r w:rsidR="00AD0CA9">
          <w:t>Additionally, c</w:t>
        </w:r>
      </w:ins>
      <w:ins w:id="374" w:author="Nate Bachmeier [AWS-SA]" w:date="2023-04-09T14:25:00Z">
        <w:r w:rsidR="00AD0CA9">
          <w:t xml:space="preserve">ontent moderators have painstakingly annotated the </w:t>
        </w:r>
      </w:ins>
      <w:ins w:id="375" w:author="Nate Bachmeier [AWS-SA]" w:date="2023-04-09T14:26:00Z">
        <w:r w:rsidR="00AD0CA9">
          <w:t xml:space="preserve">videos, </w:t>
        </w:r>
      </w:ins>
      <w:ins w:id="376" w:author="Nate Bachmeier [AWS-SA]" w:date="2023-04-09T14:32:00Z">
        <w:r w:rsidR="00AD0CA9">
          <w:t>enabling this study to focus on recognizing human behavior instead of bulk data labeling.</w:t>
        </w:r>
      </w:ins>
      <w:del w:id="377" w:author="Nate Bachmeier [AWS-SA]" w:date="2023-04-09T14:27:00Z">
        <w:r w:rsidDel="00AD0CA9">
          <w:delText>Next, positioning virtual cameras, instruments, and devices within the virtual world enables the study to collect experimentation data. Lastly, automation can modify the environment using programmable interfaces such as raising the alarm or applying other mitigations.</w:delText>
        </w:r>
      </w:del>
      <w:bookmarkEnd w:id="372"/>
    </w:p>
    <w:p w14:paraId="1FA3797F" w14:textId="06CA9D4D" w:rsidR="00CC3790" w:rsidRDefault="00CC3790" w:rsidP="00DA5CF7">
      <w:commentRangeStart w:id="378"/>
      <w:r>
        <w:t xml:space="preserve">The study </w:t>
      </w:r>
      <w:ins w:id="379" w:author="Nate Bachmeier [AWS-SA]" w:date="2023-04-09T14:33:00Z">
        <w:r w:rsidR="00AD0CA9">
          <w:t xml:space="preserve">aims to </w:t>
        </w:r>
      </w:ins>
      <w:ins w:id="380" w:author="Nate Bachmeier [AWS-SA]" w:date="2023-04-09T14:34:00Z">
        <w:r w:rsidR="00AD0CA9">
          <w:t xml:space="preserve">create an extensible behavior classification model for indoor patient </w:t>
        </w:r>
      </w:ins>
      <w:ins w:id="381" w:author="Nate Bachmeier [AWS-SA]" w:date="2023-04-09T14:35:00Z">
        <w:r w:rsidR="00AD0CA9">
          <w:t xml:space="preserve">actions </w:t>
        </w:r>
      </w:ins>
      <w:del w:id="382" w:author="Nate Bachmeier [AWS-SA]" w:date="2023-04-09T14:35:00Z">
        <w:r w:rsidDel="00AD0CA9">
          <w:delText xml:space="preserve">focuses on a finite action space </w:delText>
        </w:r>
      </w:del>
      <w:r>
        <w:t xml:space="preserve">like </w:t>
      </w:r>
      <w:ins w:id="383" w:author="Nate Bachmeier [AWS-SA]" w:date="2023-04-09T14:36:00Z">
        <w:r w:rsidR="00AD0CA9">
          <w:t>exertion, in</w:t>
        </w:r>
      </w:ins>
      <w:ins w:id="384" w:author="Nate Bachmeier [AWS-SA]" w:date="2023-04-09T14:37:00Z">
        <w:r w:rsidR="00AD0CA9">
          <w:t>sufficient nutrition,</w:t>
        </w:r>
      </w:ins>
      <w:ins w:id="385" w:author="Nate Bachmeier [AWS-SA]" w:date="2023-04-09T14:36:00Z">
        <w:r w:rsidR="00AD0CA9">
          <w:t xml:space="preserve"> </w:t>
        </w:r>
      </w:ins>
      <w:ins w:id="386" w:author="Nate Bachmeier [AWS-SA]" w:date="2023-04-09T14:37:00Z">
        <w:r w:rsidR="00AD0CA9">
          <w:t xml:space="preserve">and </w:t>
        </w:r>
      </w:ins>
      <w:r w:rsidR="0021511C">
        <w:t>episodic falling syndrome</w:t>
      </w:r>
      <w:r>
        <w:t xml:space="preserve"> because of its </w:t>
      </w:r>
      <w:commentRangeEnd w:id="378"/>
      <w:r w:rsidR="005A4129">
        <w:rPr>
          <w:rStyle w:val="CommentReference"/>
          <w:rFonts w:eastAsia="Times New Roman" w:cs="Arial"/>
          <w:szCs w:val="20"/>
        </w:rPr>
        <w:commentReference w:id="378"/>
      </w:r>
      <w:r>
        <w:t>medical importance and access to training data (Shirai et al., 2021). Th</w:t>
      </w:r>
      <w:ins w:id="387" w:author="Nate Bachmeier [AWS-SA]" w:date="2023-04-09T14:37:00Z">
        <w:r w:rsidR="00AD0CA9">
          <w:t>ese</w:t>
        </w:r>
      </w:ins>
      <w:del w:id="388" w:author="Nate Bachmeier [AWS-SA]" w:date="2023-04-09T14:37:00Z">
        <w:r w:rsidDel="00AD0CA9">
          <w:delText>is</w:delText>
        </w:r>
      </w:del>
      <w:r>
        <w:t xml:space="preserve"> situation</w:t>
      </w:r>
      <w:ins w:id="389" w:author="Nate Bachmeier [AWS-SA]" w:date="2023-04-09T14:37:00Z">
        <w:r w:rsidR="00AD0CA9">
          <w:t>s</w:t>
        </w:r>
      </w:ins>
      <w:r>
        <w:t xml:space="preserve"> negatively impact</w:t>
      </w:r>
      <w:del w:id="390" w:author="Nate Bachmeier [AWS-SA]" w:date="2023-04-09T14:37:00Z">
        <w:r w:rsidDel="00AD0CA9">
          <w:delText>s</w:delText>
        </w:r>
      </w:del>
      <w:r>
        <w:t xml:space="preserve"> </w:t>
      </w:r>
      <w:del w:id="391" w:author="Nate Bachmeier [AWS-SA]" w:date="2023-04-09T14:37:00Z">
        <w:r w:rsidDel="00AD0CA9">
          <w:delText xml:space="preserve">their </w:delText>
        </w:r>
      </w:del>
      <w:ins w:id="392" w:author="Nate Bachmeier [AWS-SA]" w:date="2023-04-09T14:37:00Z">
        <w:r w:rsidR="00AD0CA9">
          <w:t xml:space="preserve">patients’ </w:t>
        </w:r>
      </w:ins>
      <w:r>
        <w:t xml:space="preserve">quality of life </w:t>
      </w:r>
      <w:del w:id="393" w:author="Nate Bachmeier [AWS-SA]" w:date="2023-04-09T14:38:00Z">
        <w:r w:rsidDel="00AD0CA9">
          <w:delText xml:space="preserve">by either remaining in bed or </w:delText>
        </w:r>
      </w:del>
      <w:ins w:id="394" w:author="Nate Bachmeier [AWS-SA]" w:date="2023-04-09T14:38:00Z">
        <w:r w:rsidR="00AD0CA9">
          <w:t xml:space="preserve">and may require </w:t>
        </w:r>
      </w:ins>
      <w:del w:id="395" w:author="Nate Bachmeier [AWS-SA]" w:date="2023-04-09T14:38:00Z">
        <w:r w:rsidDel="00AD0CA9">
          <w:delText xml:space="preserve">requiring more </w:delText>
        </w:r>
      </w:del>
      <w:ins w:id="396" w:author="Nate Bachmeier [AWS-SA]" w:date="2023-04-09T14:38:00Z">
        <w:r w:rsidR="00AD0CA9">
          <w:t xml:space="preserve">additional </w:t>
        </w:r>
      </w:ins>
      <w:r>
        <w:t xml:space="preserve">medical resources. The study explores </w:t>
      </w:r>
      <w:del w:id="397" w:author="Nate Bachmeier [AWS-SA]" w:date="2023-04-09T14:38:00Z">
        <w:r w:rsidDel="00AD0CA9">
          <w:delText xml:space="preserve">this use </w:delText>
        </w:r>
      </w:del>
      <w:ins w:id="398" w:author="Nate Bachmeier [AWS-SA]" w:date="2023-04-09T14:38:00Z">
        <w:r w:rsidR="00AD0CA9">
          <w:t xml:space="preserve">mechanisms for monitoring </w:t>
        </w:r>
      </w:ins>
      <w:del w:id="399" w:author="Nate Bachmeier [AWS-SA]" w:date="2023-04-09T14:38:00Z">
        <w:r w:rsidDel="00AD0CA9">
          <w:delText xml:space="preserve">case by virtualizing the patients and monitoring them </w:delText>
        </w:r>
      </w:del>
      <w:ins w:id="400" w:author="Nate Bachmeier [AWS-SA]" w:date="2023-04-09T14:38:00Z">
        <w:r w:rsidR="00AD0CA9">
          <w:t xml:space="preserve">patients </w:t>
        </w:r>
      </w:ins>
      <w:r>
        <w:t>with a</w:t>
      </w:r>
      <w:del w:id="401" w:author="Nate Bachmeier [AWS-SA]" w:date="2023-04-09T14:41:00Z">
        <w:r w:rsidDel="00AD0CA9">
          <w:delText>n</w:delText>
        </w:r>
      </w:del>
      <w:r>
        <w:t xml:space="preserve"> </w:t>
      </w:r>
      <w:del w:id="402" w:author="Nate Bachmeier [AWS-SA]" w:date="2023-04-09T14:41:00Z">
        <w:r w:rsidDel="00AD0CA9">
          <w:delText>AI</w:delText>
        </w:r>
      </w:del>
      <w:del w:id="403" w:author="Nate Bachmeier [AWS-SA]" w:date="2023-04-09T14:39:00Z">
        <w:r w:rsidDel="00AD0CA9">
          <w:delText>/ML</w:delText>
        </w:r>
      </w:del>
      <w:del w:id="404" w:author="Nate Bachmeier [AWS-SA]" w:date="2023-04-09T14:41:00Z">
        <w:r w:rsidDel="00AD0CA9">
          <w:delText xml:space="preserve"> </w:delText>
        </w:r>
      </w:del>
      <w:r>
        <w:t>computer vision</w:t>
      </w:r>
      <w:ins w:id="405" w:author="Nate Bachmeier [AWS-SA]" w:date="2023-04-09T14:41:00Z">
        <w:r w:rsidR="00AD0CA9">
          <w:t>-based</w:t>
        </w:r>
      </w:ins>
      <w:r>
        <w:t xml:space="preserve"> (CV) process </w:t>
      </w:r>
      <w:ins w:id="406" w:author="Nate Bachmeier [AWS-SA]" w:date="2023-04-09T14:43:00Z">
        <w:r w:rsidR="00AD0CA9">
          <w:t xml:space="preserve">that securely and </w:t>
        </w:r>
      </w:ins>
      <w:del w:id="407" w:author="Nate Bachmeier [AWS-SA]" w:date="2023-04-09T14:39:00Z">
        <w:r w:rsidDel="00AD0CA9">
          <w:delText xml:space="preserve">to collect </w:delText>
        </w:r>
      </w:del>
      <w:ins w:id="408" w:author="Nate Bachmeier [AWS-SA]" w:date="2023-04-09T14:41:00Z">
        <w:r w:rsidR="00AD0CA9">
          <w:t xml:space="preserve">reliably predicts </w:t>
        </w:r>
      </w:ins>
      <w:ins w:id="409" w:author="Nate Bachmeier [AWS-SA]" w:date="2023-04-09T14:42:00Z">
        <w:r w:rsidR="00AD0CA9">
          <w:t>patient behavior</w:t>
        </w:r>
      </w:ins>
      <w:del w:id="410" w:author="Nate Bachmeier [AWS-SA]" w:date="2023-04-09T14:40:00Z">
        <w:r w:rsidDel="00AD0CA9">
          <w:delText xml:space="preserve">metadata and </w:delText>
        </w:r>
        <w:commentRangeStart w:id="411"/>
        <w:r w:rsidDel="00AD0CA9">
          <w:delText>predict a fall in advance</w:delText>
        </w:r>
        <w:commentRangeEnd w:id="411"/>
        <w:r w:rsidR="005A4129" w:rsidDel="00AD0CA9">
          <w:rPr>
            <w:rStyle w:val="CommentReference"/>
            <w:rFonts w:eastAsia="Times New Roman" w:cs="Arial"/>
            <w:szCs w:val="20"/>
          </w:rPr>
          <w:commentReference w:id="411"/>
        </w:r>
      </w:del>
      <w:del w:id="412" w:author="Nate Bachmeier [AWS-SA]" w:date="2023-04-09T14:42:00Z">
        <w:r w:rsidDel="00AD0CA9">
          <w:delText>.</w:delText>
        </w:r>
      </w:del>
      <w:ins w:id="413" w:author="Nate Bachmeier [AWS-SA]" w:date="2023-04-09T14:42:00Z">
        <w:r w:rsidR="00AD0CA9">
          <w:t xml:space="preserve">. </w:t>
        </w:r>
      </w:ins>
      <w:del w:id="414" w:author="Nate Bachmeier [AWS-SA]" w:date="2023-04-09T14:42:00Z">
        <w:r w:rsidDel="00AD0CA9">
          <w:delText xml:space="preserve"> Human trials prioritize safety, creating challenges to study</w:delText>
        </w:r>
        <w:r w:rsidR="003F23AB" w:rsidDel="00AD0CA9">
          <w:delText>ing</w:delText>
        </w:r>
        <w:r w:rsidDel="00AD0CA9">
          <w:delText xml:space="preserve"> metadata properties like floor slickness and character overexertion (Aihara et al., 2021). In contrast, humanoids are well-suited for these experiments.</w:delText>
        </w:r>
        <w:r w:rsidDel="00AD0CA9">
          <w:tab/>
        </w:r>
      </w:del>
      <w:ins w:id="415" w:author="Nate Bachmeier [AWS-SA]" w:date="2023-04-09T14:42:00Z">
        <w:r w:rsidR="00AD0CA9">
          <w:t xml:space="preserve">This information </w:t>
        </w:r>
      </w:ins>
      <w:ins w:id="416" w:author="Nate Bachmeier [AWS-SA]" w:date="2023-04-09T14:44:00Z">
        <w:r w:rsidR="00AD0CA9">
          <w:t>could enable cyber-physical systems (CPS) to provide targeted care without re</w:t>
        </w:r>
      </w:ins>
      <w:ins w:id="417" w:author="Nate Bachmeier [AWS-SA]" w:date="2023-04-09T14:45:00Z">
        <w:r w:rsidR="00AD0CA9">
          <w:t xml:space="preserve">quiring human nurses. That scenario would lower </w:t>
        </w:r>
      </w:ins>
      <w:ins w:id="418" w:author="Nate Bachmeier [AWS-SA]" w:date="2023-04-09T14:46:00Z">
        <w:r w:rsidR="00AD0CA9">
          <w:t xml:space="preserve">healthcare costs, increase patient access, and </w:t>
        </w:r>
      </w:ins>
      <w:ins w:id="419" w:author="Nate Bachmeier [AWS-SA]" w:date="2023-04-09T14:48:00Z">
        <w:r w:rsidR="00AD0CA9">
          <w:t>improve care quality</w:t>
        </w:r>
      </w:ins>
      <w:ins w:id="420" w:author="Nate Bachmeier [AWS-SA]" w:date="2023-04-09T14:47:00Z">
        <w:r w:rsidR="00AD0CA9">
          <w:t>.</w:t>
        </w:r>
      </w:ins>
    </w:p>
    <w:p w14:paraId="5D78B16F" w14:textId="0D0CF649" w:rsidR="00CC3790" w:rsidRDefault="00CC3790" w:rsidP="0044671E">
      <w:pPr>
        <w:pStyle w:val="Heading2"/>
        <w:ind w:firstLine="0"/>
      </w:pPr>
      <w:bookmarkStart w:id="421" w:name="_Toc131970482"/>
      <w:r>
        <w:t>Introduction to Theoretical Framework</w:t>
      </w:r>
      <w:bookmarkEnd w:id="421"/>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422"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422"/>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423" w:name="_Toc131970483"/>
      <w:commentRangeStart w:id="424"/>
      <w:r>
        <w:lastRenderedPageBreak/>
        <w:t>Research Questions</w:t>
      </w:r>
      <w:commentRangeEnd w:id="424"/>
      <w:r w:rsidR="005A4129">
        <w:rPr>
          <w:rStyle w:val="CommentReference"/>
          <w:b w:val="0"/>
          <w:bCs w:val="0"/>
          <w:szCs w:val="20"/>
        </w:rPr>
        <w:commentReference w:id="424"/>
      </w:r>
      <w:bookmarkEnd w:id="423"/>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425" w:name="_Toc131970484"/>
      <w:r>
        <w:t>Significance of the Study</w:t>
      </w:r>
      <w:bookmarkEnd w:id="425"/>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w:t>
      </w:r>
      <w:del w:id="426" w:author="Nate Bachmeier [AWS-SA]" w:date="2023-04-09T14:49:00Z">
        <w:r w:rsidDel="003906E8">
          <w:delText xml:space="preserve">  </w:delText>
        </w:r>
      </w:del>
      <w:r>
        <w:t xml:space="preserve">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1D91E33A"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del w:id="427" w:author="Nate Bachmeier [AWS-SA]" w:date="2023-04-09T14:50:00Z">
        <w:r w:rsidDel="00AF60B1">
          <w:delText>specific virtual health and safety devices compatible with the simulator</w:delText>
        </w:r>
      </w:del>
      <w:ins w:id="428" w:author="Nate Bachmeier [AWS-SA]" w:date="2023-04-09T14:50:00Z">
        <w:r w:rsidR="00AF60B1">
          <w:t>public video repositories</w:t>
        </w:r>
      </w:ins>
      <w:r>
        <w:t xml:space="preserve">. </w:t>
      </w:r>
      <w:del w:id="429" w:author="Nate Bachmeier [AWS-SA]" w:date="2023-04-09T14:50:00Z">
        <w:r w:rsidDel="00AF60B1">
          <w:delText xml:space="preserve">Future researchers can leverage these tools and services to introduce noise (e.g., camera distortion) into the virtual world. </w:delText>
        </w:r>
      </w:del>
      <w:r>
        <w:t>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430" w:name="_Toc131970485"/>
      <w:r>
        <w:t>Definition of Key Terms</w:t>
      </w:r>
      <w:bookmarkEnd w:id="430"/>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431" w:name="_Toc131970486"/>
      <w:r>
        <w:t>Summary</w:t>
      </w:r>
      <w:bookmarkEnd w:id="431"/>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3F3DA267"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w:t>
      </w:r>
      <w:del w:id="432" w:author="Nate Bachmeier [AWS-SA]" w:date="2023-04-09T14:51:00Z">
        <w:r w:rsidDel="00AF60B1">
          <w:delText xml:space="preserve"> in practice</w:delText>
        </w:r>
      </w:del>
      <w:r>
        <w:t>.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05ECDFFB" w:rsidR="00CC3790" w:rsidRDefault="00CC3790" w:rsidP="00DA5CF7">
      <w:commentRangeStart w:id="433"/>
      <w:r>
        <w:t xml:space="preserve">This study </w:t>
      </w:r>
      <w:del w:id="434" w:author="Nate Bachmeier [AWS-SA]" w:date="2023-04-09T14:52:00Z">
        <w:r w:rsidDel="00AF60B1">
          <w:delText xml:space="preserve">aims to remove </w:delText>
        </w:r>
        <w:commentRangeEnd w:id="433"/>
        <w:r w:rsidR="003C299E" w:rsidDel="00AF60B1">
          <w:rPr>
            <w:rStyle w:val="CommentReference"/>
            <w:rFonts w:eastAsia="Times New Roman" w:cs="Arial"/>
            <w:szCs w:val="20"/>
          </w:rPr>
          <w:commentReference w:id="433"/>
        </w:r>
        <w:r w:rsidDel="00AF60B1">
          <w:delText xml:space="preserve">these barriers using artificial </w:delText>
        </w:r>
      </w:del>
      <w:del w:id="435" w:author="Nate Bachmeier [AWS-SA]" w:date="2023-04-09T14:51:00Z">
        <w:r w:rsidDel="00AF60B1">
          <w:delText>agents within a simulation process</w:delText>
        </w:r>
      </w:del>
      <w:del w:id="436" w:author="Nate Bachmeier [AWS-SA]" w:date="2023-04-09T14:52:00Z">
        <w:r w:rsidDel="00AF60B1">
          <w:delText>.</w:delText>
        </w:r>
      </w:del>
      <w:ins w:id="437" w:author="Nate Bachmeier [AWS-SA]" w:date="2023-04-09T14:52:00Z">
        <w:r w:rsidR="00AF60B1">
          <w:t>uses artificial intelligence and public video repositories to remove these barriers.</w:t>
        </w:r>
      </w:ins>
      <w:r>
        <w:t xml:space="preserve"> It implements these capabilities using open-source software and </w:t>
      </w:r>
      <w:del w:id="438" w:author="Nate Bachmeier [AWS-SA]" w:date="2023-04-09T14:52:00Z">
        <w:r w:rsidDel="00AF60B1">
          <w:delText xml:space="preserve">existing MoCAP </w:delText>
        </w:r>
      </w:del>
      <w:ins w:id="439" w:author="Nate Bachmeier [AWS-SA]" w:date="2023-04-09T14:52:00Z">
        <w:r w:rsidR="00AF60B1">
          <w:t>labeled training data from existing research</w:t>
        </w:r>
      </w:ins>
      <w:del w:id="440" w:author="Nate Bachmeier [AWS-SA]" w:date="2023-04-09T14:52:00Z">
        <w:r w:rsidDel="00AF60B1">
          <w:delText>recordings</w:delText>
        </w:r>
      </w:del>
      <w:r>
        <w:t xml:space="preserve">. </w:t>
      </w:r>
      <w:ins w:id="441" w:author="Nate Bachmeier [AWS-SA]" w:date="2023-04-09T14:53:00Z">
        <w:r w:rsidR="00CA5814">
          <w:t xml:space="preserve">These recordings naturally incorporate </w:t>
        </w:r>
      </w:ins>
      <w:del w:id="442" w:author="Nate Bachmeier [AWS-SA]" w:date="2023-04-09T14:53:00Z">
        <w:r w:rsidDel="00CA5814">
          <w:delText xml:space="preserve">Next, virtual patients </w:delText>
        </w:r>
      </w:del>
      <w:ins w:id="443" w:author="Nate Bachmeier [AWS-SA]" w:date="2023-04-09T14:53:00Z">
        <w:r w:rsidR="00CA5814">
          <w:t xml:space="preserve">people </w:t>
        </w:r>
      </w:ins>
      <w:del w:id="444" w:author="Nate Bachmeier [AWS-SA]" w:date="2023-04-09T14:53:00Z">
        <w:r w:rsidDel="00CA5814">
          <w:delText xml:space="preserve">inside a physics simulator will </w:delText>
        </w:r>
      </w:del>
      <w:r>
        <w:t>perform</w:t>
      </w:r>
      <w:ins w:id="445" w:author="Nate Bachmeier [AWS-SA]" w:date="2023-04-09T14:53:00Z">
        <w:r w:rsidR="00CA5814">
          <w:t>ing</w:t>
        </w:r>
      </w:ins>
      <w:r>
        <w:t xml:space="preserve"> </w:t>
      </w:r>
      <w:del w:id="446" w:author="Nate Bachmeier [AWS-SA]" w:date="2023-04-09T14:53:00Z">
        <w:r w:rsidDel="00CA5814">
          <w:delText xml:space="preserve">animation </w:delText>
        </w:r>
      </w:del>
      <w:ins w:id="447" w:author="Nate Bachmeier [AWS-SA]" w:date="2023-04-09T14:53:00Z">
        <w:r w:rsidR="00CA5814">
          <w:t xml:space="preserve">activities </w:t>
        </w:r>
      </w:ins>
      <w:del w:id="448" w:author="Nate Bachmeier [AWS-SA]" w:date="2023-04-09T14:53:00Z">
        <w:r w:rsidDel="00CA5814">
          <w:delText xml:space="preserve">sequences </w:delText>
        </w:r>
      </w:del>
      <w:r>
        <w:t xml:space="preserve">under </w:t>
      </w:r>
      <w:r>
        <w:lastRenderedPageBreak/>
        <w:t xml:space="preserve">differential physical configurations (e.g., weight and height). </w:t>
      </w:r>
      <w:del w:id="449" w:author="Nate Bachmeier [AWS-SA]" w:date="2023-04-09T14:55:00Z">
        <w:r w:rsidDel="00CA5814">
          <w:delText xml:space="preserve">The study </w:delText>
        </w:r>
      </w:del>
      <w:del w:id="450" w:author="Nate Bachmeier [AWS-SA]" w:date="2023-04-09T14:54:00Z">
        <w:r w:rsidDel="00CA5814">
          <w:delText xml:space="preserve">attempts </w:delText>
        </w:r>
      </w:del>
      <w:del w:id="451" w:author="Nate Bachmeier [AWS-SA]" w:date="2023-04-09T14:55:00Z">
        <w:r w:rsidDel="00CA5814">
          <w:delText xml:space="preserve">to </w:delText>
        </w:r>
      </w:del>
      <w:del w:id="452" w:author="Nate Bachmeier [AWS-SA]" w:date="2023-04-09T14:54:00Z">
        <w:r w:rsidDel="00CA5814">
          <w:delText xml:space="preserve">show this approach for detecting </w:delText>
        </w:r>
      </w:del>
      <w:del w:id="453" w:author="Nate Bachmeier [AWS-SA]" w:date="2023-04-09T14:53:00Z">
        <w:r w:rsidDel="00CA5814">
          <w:delText xml:space="preserve">falling behaviors </w:delText>
        </w:r>
      </w:del>
      <w:del w:id="454" w:author="Nate Bachmeier [AWS-SA]" w:date="2023-04-09T14:54:00Z">
        <w:r w:rsidDel="00CA5814">
          <w:delText xml:space="preserve">in </w:delText>
        </w:r>
        <w:commentRangeStart w:id="455"/>
        <w:r w:rsidR="0021511C" w:rsidDel="00CA5814">
          <w:delText>episodic falling syndrome</w:delText>
        </w:r>
        <w:r w:rsidDel="00CA5814">
          <w:delText xml:space="preserve"> </w:delText>
        </w:r>
        <w:commentRangeEnd w:id="455"/>
        <w:r w:rsidR="003C299E" w:rsidDel="00CA5814">
          <w:rPr>
            <w:rStyle w:val="CommentReference"/>
            <w:rFonts w:eastAsia="Times New Roman" w:cs="Arial"/>
            <w:szCs w:val="20"/>
          </w:rPr>
          <w:commentReference w:id="455"/>
        </w:r>
        <w:r w:rsidDel="00CA5814">
          <w:delText>patients</w:delText>
        </w:r>
      </w:del>
      <w:del w:id="456" w:author="Nate Bachmeier [AWS-SA]" w:date="2023-04-09T14:55:00Z">
        <w:r w:rsidDel="00CA5814">
          <w:delText xml:space="preserve">. </w:delText>
        </w:r>
      </w:del>
      <w:ins w:id="457" w:author="Nate Bachmeier [AWS-SA]" w:date="2023-04-09T14:55:00Z">
        <w:r w:rsidR="00CA5814">
          <w:t xml:space="preserve">The </w:t>
        </w:r>
      </w:ins>
      <w:ins w:id="458" w:author="Nate Bachmeier [AWS-SA]" w:date="2023-04-09T14:56:00Z">
        <w:r w:rsidR="00CA5814">
          <w:t xml:space="preserve">study aims to </w:t>
        </w:r>
      </w:ins>
      <w:ins w:id="459" w:author="Nate Bachmeier [AWS-SA]" w:date="2023-04-09T14:55:00Z">
        <w:r w:rsidR="00CA5814">
          <w:t>demonstrate a</w:t>
        </w:r>
      </w:ins>
      <w:ins w:id="460" w:author="Nate Bachmeier [AWS-SA]" w:date="2023-04-09T14:56:00Z">
        <w:r w:rsidR="00CA5814">
          <w:t>n</w:t>
        </w:r>
      </w:ins>
      <w:ins w:id="461" w:author="Nate Bachmeier [AWS-SA]" w:date="2023-04-09T14:55:00Z">
        <w:r w:rsidR="00CA5814">
          <w:t xml:space="preserve"> extensible classification </w:t>
        </w:r>
      </w:ins>
      <w:ins w:id="462" w:author="Nate Bachmeier [AWS-SA]" w:date="2023-04-09T14:56:00Z">
        <w:r w:rsidR="00CA5814">
          <w:t xml:space="preserve">model </w:t>
        </w:r>
      </w:ins>
      <w:ins w:id="463" w:author="Nate Bachmeier [AWS-SA]" w:date="2023-04-09T14:55:00Z">
        <w:r w:rsidR="00CA5814">
          <w:t>that predicts the patient’s behavior</w:t>
        </w:r>
      </w:ins>
      <w:ins w:id="464" w:author="Nate Bachmeier [AWS-SA]" w:date="2023-04-09T14:56:00Z">
        <w:r w:rsidR="00CA5814">
          <w:t xml:space="preserve"> from video sequences</w:t>
        </w:r>
      </w:ins>
      <w:ins w:id="465" w:author="Nate Bachmeier [AWS-SA]" w:date="2023-04-09T14:55:00Z">
        <w:r w:rsidR="00CA5814">
          <w:t xml:space="preserve">. </w:t>
        </w:r>
      </w:ins>
      <w:ins w:id="466" w:author="Nate Bachmeier [AWS-SA]" w:date="2023-04-09T14:57:00Z">
        <w:r w:rsidR="00CA5814">
          <w:t>While the study’s context is elderly and special needs</w:t>
        </w:r>
      </w:ins>
      <w:ins w:id="467" w:author="Nate Bachmeier [AWS-SA]" w:date="2023-04-09T14:58:00Z">
        <w:r w:rsidR="00CA5814">
          <w:t xml:space="preserve">, the application is more </w:t>
        </w:r>
      </w:ins>
      <w:del w:id="468" w:author="Nate Bachmeier [AWS-SA]" w:date="2023-04-09T14:57:00Z">
        <w:r w:rsidDel="00CA5814">
          <w:delText xml:space="preserve">It </w:delText>
        </w:r>
      </w:del>
      <w:del w:id="469" w:author="Nate Bachmeier [AWS-SA]" w:date="2023-04-09T14:56:00Z">
        <w:r w:rsidDel="00CA5814">
          <w:delText xml:space="preserve">will use </w:delText>
        </w:r>
      </w:del>
      <w:del w:id="470" w:author="Nate Bachmeier [AWS-SA]" w:date="2023-04-09T14:57:00Z">
        <w:r w:rsidDel="00CA5814">
          <w:delText xml:space="preserve">AI/ML and the CV algorithm’s ability to perform HAR tasks. The project scope </w:delText>
        </w:r>
      </w:del>
      <w:del w:id="471" w:author="Nate Bachmeier [AWS-SA]" w:date="2023-04-09T14:58:00Z">
        <w:r w:rsidDel="00CA5814">
          <w:delText xml:space="preserve">is constrained to specific real medical needs, though it is more </w:delText>
        </w:r>
      </w:del>
      <w:r>
        <w:t>broadly applicable. For example, similar experiments could exist for monitoring childcare</w:t>
      </w:r>
      <w:ins w:id="472" w:author="Nate Bachmeier [AWS-SA]" w:date="2023-04-09T14:58:00Z">
        <w:r w:rsidR="00CA5814">
          <w:t xml:space="preserve">, </w:t>
        </w:r>
      </w:ins>
      <w:ins w:id="473" w:author="Nate Bachmeier [AWS-SA]" w:date="2023-04-09T15:00:00Z">
        <w:r w:rsidR="00CA5814">
          <w:t xml:space="preserve">performance coaching, </w:t>
        </w:r>
      </w:ins>
      <w:ins w:id="474" w:author="Nate Bachmeier [AWS-SA]" w:date="2023-04-09T14:58:00Z">
        <w:r w:rsidR="00CA5814">
          <w:t>house arrest</w:t>
        </w:r>
      </w:ins>
      <w:ins w:id="475" w:author="Nate Bachmeier [AWS-SA]" w:date="2023-04-09T15:00:00Z">
        <w:r w:rsidR="00CA5814">
          <w:t xml:space="preserve"> inmates</w:t>
        </w:r>
      </w:ins>
      <w:ins w:id="476" w:author="Nate Bachmeier [AWS-SA]" w:date="2023-04-09T14:58:00Z">
        <w:r w:rsidR="00CA5814">
          <w:t xml:space="preserve">, </w:t>
        </w:r>
      </w:ins>
      <w:ins w:id="477" w:author="Nate Bachmeier [AWS-SA]" w:date="2023-04-09T15:00:00Z">
        <w:r w:rsidR="00CA5814">
          <w:t>and procedural audits</w:t>
        </w:r>
      </w:ins>
      <w:r>
        <w:t xml:space="preserve">. </w:t>
      </w:r>
      <w:del w:id="478" w:author="Nate Bachmeier [AWS-SA]" w:date="2023-04-09T14:59:00Z">
        <w:r w:rsidDel="00CA5814">
          <w:delText>Regardless of the medical condition, the CV algorithm can learn HAR behaviors and control CPS systems worldwide</w:delText>
        </w:r>
      </w:del>
      <w:ins w:id="479" w:author="Nate Bachmeier [AWS-SA]" w:date="2023-04-09T15:02:00Z">
        <w:r w:rsidR="00CA5814">
          <w:t>R</w:t>
        </w:r>
      </w:ins>
      <w:ins w:id="480" w:author="Nate Bachmeier [AWS-SA]" w:date="2023-04-09T14:59:00Z">
        <w:r w:rsidR="00CA5814">
          <w:t>egardless of the business contex</w:t>
        </w:r>
      </w:ins>
      <w:ins w:id="481" w:author="Nate Bachmeier [AWS-SA]" w:date="2023-04-09T15:02:00Z">
        <w:r w:rsidR="00CA5814">
          <w:t xml:space="preserve">t, researchers can solve critical cross-cutting concerns through </w:t>
        </w:r>
      </w:ins>
      <w:ins w:id="482" w:author="Nate Bachmeier [AWS-SA]" w:date="2023-04-09T15:03:00Z">
        <w:r w:rsidR="00CA5814">
          <w:t>HAR detection</w:t>
        </w:r>
      </w:ins>
      <w:del w:id="483" w:author="Nate Bachmeier [AWS-SA]" w:date="2023-04-09T15:02:00Z">
        <w:r w:rsidDel="00CA5814">
          <w:delText>.</w:delText>
        </w:r>
      </w:del>
      <w:ins w:id="484" w:author="Nate Bachmeier [AWS-SA]" w:date="2023-04-09T15:03:00Z">
        <w:r w:rsidR="00CA5814">
          <w:t xml:space="preserve"> and CPS remediation.</w:t>
        </w:r>
      </w:ins>
    </w:p>
    <w:p w14:paraId="4277D960" w14:textId="77777777" w:rsidR="00CC3790" w:rsidRDefault="00CC3790" w:rsidP="00DA5CF7">
      <w:r>
        <w:br w:type="page"/>
      </w:r>
    </w:p>
    <w:p w14:paraId="68D149F8" w14:textId="77777777" w:rsidR="00E72F1F" w:rsidRDefault="00E72F1F" w:rsidP="00DA5CF7">
      <w:pPr>
        <w:pStyle w:val="Heading1"/>
      </w:pPr>
      <w:bookmarkStart w:id="485" w:name="_Toc131970487"/>
      <w:r>
        <w:lastRenderedPageBreak/>
        <w:t>Chapter 2: Literature Review</w:t>
      </w:r>
      <w:bookmarkEnd w:id="485"/>
    </w:p>
    <w:p w14:paraId="400FA69B" w14:textId="29EFCC76"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del w:id="486" w:author="Nate Bachmeier [AWS-SA]" w:date="2023-04-09T15:04:00Z">
        <w:r w:rsidDel="00153C10">
          <w:delText xml:space="preserve">for </w:delText>
        </w:r>
      </w:del>
      <w:ins w:id="487" w:author="Nate Bachmeier [AWS-SA]" w:date="2023-04-09T15:05:00Z">
        <w:r w:rsidR="00153C10">
          <w:t xml:space="preserve">through </w:t>
        </w:r>
      </w:ins>
      <w:del w:id="488" w:author="Nate Bachmeier [AWS-SA]" w:date="2023-04-09T15:04:00Z">
        <w:r w:rsidR="009F5716" w:rsidDel="00153C10">
          <w:delText xml:space="preserve">the </w:delText>
        </w:r>
        <w:commentRangeStart w:id="489"/>
        <w:r w:rsidR="0021511C" w:rsidDel="00153C10">
          <w:delText>episodic falling syndrome</w:delText>
        </w:r>
        <w:commentRangeEnd w:id="489"/>
        <w:r w:rsidR="003C299E" w:rsidDel="00153C10">
          <w:rPr>
            <w:rStyle w:val="CommentReference"/>
            <w:rFonts w:eastAsia="Times New Roman" w:cs="Arial"/>
            <w:szCs w:val="20"/>
          </w:rPr>
          <w:commentReference w:id="489"/>
        </w:r>
      </w:del>
      <w:ins w:id="490" w:author="Nate Bachmeier [AWS-SA]" w:date="2023-04-09T15:04:00Z">
        <w:r w:rsidR="00153C10">
          <w:t>human activity recognition</w:t>
        </w:r>
      </w:ins>
      <w:ins w:id="491" w:author="Nate Bachmeier [AWS-SA]" w:date="2023-04-09T15:05:00Z">
        <w:r w:rsidR="00153C10">
          <w:t xml:space="preserve"> </w:t>
        </w:r>
      </w:ins>
      <w:del w:id="492" w:author="Nate Bachmeier [AWS-SA]" w:date="2023-04-09T15:05:00Z">
        <w:r w:rsidRPr="005C1EEB" w:rsidDel="00153C10">
          <w:delText xml:space="preserve"> </w:delText>
        </w:r>
      </w:del>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20EFF72D" w:rsidR="00E72F1F" w:rsidRDefault="00383CF5" w:rsidP="00DA5CF7">
      <w:r w:rsidRPr="00C23676">
        <w:t>Th</w:t>
      </w:r>
      <w:del w:id="493" w:author="Nate Bachmeier [AWS-SA]" w:date="2023-04-09T15:06:00Z">
        <w:r w:rsidRPr="00C23676" w:rsidDel="00153C10">
          <w:delText>e purpose of this constructive research study i</w:delText>
        </w:r>
      </w:del>
      <w:ins w:id="494" w:author="Nate Bachmeier [AWS-SA]" w:date="2023-04-09T15:06:00Z">
        <w:r w:rsidR="00153C10">
          <w:t>is constructive research study aim</w:t>
        </w:r>
      </w:ins>
      <w:r w:rsidRPr="00C23676">
        <w:t>s to provide an understanding of the effectiveness and efficiency of auto</w:t>
      </w:r>
      <w:r>
        <w:t>nom</w:t>
      </w:r>
      <w:r w:rsidRPr="00C23676">
        <w:t xml:space="preserve">ous assistants </w:t>
      </w:r>
      <w:ins w:id="495" w:author="Nate Bachmeier [AWS-SA]" w:date="2023-04-09T15:07:00Z">
        <w:r w:rsidR="00153C10">
          <w:t xml:space="preserve">using </w:t>
        </w:r>
      </w:ins>
      <w:del w:id="496" w:author="Nate Bachmeier [AWS-SA]" w:date="2023-04-09T15:06:00Z">
        <w:r w:rsidRPr="00C23676" w:rsidDel="00153C10">
          <w:delText xml:space="preserve">for </w:delText>
        </w:r>
        <w:commentRangeStart w:id="497"/>
        <w:r w:rsidR="0021511C" w:rsidDel="00153C10">
          <w:delText>episodic falling syndrome</w:delText>
        </w:r>
        <w:commentRangeEnd w:id="497"/>
        <w:r w:rsidR="003C299E" w:rsidDel="00153C10">
          <w:rPr>
            <w:rStyle w:val="CommentReference"/>
            <w:rFonts w:eastAsia="Times New Roman" w:cs="Arial"/>
            <w:szCs w:val="20"/>
          </w:rPr>
          <w:commentReference w:id="497"/>
        </w:r>
        <w:r w:rsidRPr="00C23676" w:rsidDel="00153C10">
          <w:delText xml:space="preserve"> in elderly and special needs care organizations</w:delText>
        </w:r>
      </w:del>
      <w:ins w:id="498" w:author="Nate Bachmeier [AWS-SA]" w:date="2023-04-09T15:06:00Z">
        <w:r w:rsidR="00153C10">
          <w:t xml:space="preserve">extensible human activity </w:t>
        </w:r>
      </w:ins>
      <w:ins w:id="499" w:author="Nate Bachmeier [AWS-SA]" w:date="2023-04-09T15:07:00Z">
        <w:r w:rsidR="00153C10">
          <w:t xml:space="preserve">classification of </w:t>
        </w:r>
      </w:ins>
      <w:ins w:id="500" w:author="Nate Bachmeier [AWS-SA]" w:date="2023-04-09T15:06:00Z">
        <w:r w:rsidR="00153C10">
          <w:t>video recordings</w:t>
        </w:r>
      </w:ins>
      <w:r>
        <w:t xml:space="preserve">. </w:t>
      </w:r>
      <w:r w:rsidR="00E85C7F">
        <w:t>This research</w:t>
      </w:r>
      <w:r w:rsidR="00E72F1F">
        <w:t xml:space="preserve"> aims to deliver this capability by </w:t>
      </w:r>
      <w:del w:id="501" w:author="Nate Bachmeier [AWS-SA]" w:date="2023-04-09T15:08:00Z">
        <w:r w:rsidR="00E72F1F" w:rsidDel="00153C10">
          <w:delText xml:space="preserve">utilizing </w:delText>
        </w:r>
      </w:del>
      <w:ins w:id="502" w:author="Nate Bachmeier [AWS-SA]" w:date="2023-04-09T15:08:00Z">
        <w:r w:rsidR="00153C10">
          <w:t xml:space="preserve">extracting metadata from </w:t>
        </w:r>
      </w:ins>
      <w:del w:id="503" w:author="Nate Bachmeier [AWS-SA]" w:date="2023-04-09T15:07:00Z">
        <w:r w:rsidR="00E72F1F" w:rsidDel="00153C10">
          <w:delText>humanoid constructs within a realistic physics simulation process</w:delText>
        </w:r>
      </w:del>
      <w:ins w:id="504" w:author="Nate Bachmeier [AWS-SA]" w:date="2023-04-09T15:07:00Z">
        <w:r w:rsidR="00153C10">
          <w:t>public video repositories</w:t>
        </w:r>
      </w:ins>
      <w:ins w:id="505" w:author="Nate Bachmeier [AWS-SA]" w:date="2023-04-09T15:08:00Z">
        <w:r w:rsidR="00153C10">
          <w:t xml:space="preserve"> and training a predictive model</w:t>
        </w:r>
      </w:ins>
      <w:r w:rsidR="00E72F1F">
        <w:t xml:space="preserve">. </w:t>
      </w:r>
      <w:ins w:id="506" w:author="Nate Bachmeier [AWS-SA]" w:date="2023-04-09T15:08:00Z">
        <w:r w:rsidR="00153C10">
          <w:t>Future research</w:t>
        </w:r>
      </w:ins>
      <w:del w:id="507" w:author="Nate Bachmeier [AWS-SA]" w:date="2023-04-09T15:08:00Z">
        <w:r w:rsidR="00E72F1F" w:rsidDel="00153C10">
          <w:delText xml:space="preserve">Next, positioning virtual cameras, instruments, and devices within the virtual world enables researchers to collect their experimentation data. Lastly, automation </w:delText>
        </w:r>
      </w:del>
      <w:ins w:id="508" w:author="Nate Bachmeier [AWS-SA]" w:date="2023-04-09T15:08:00Z">
        <w:r w:rsidR="00153C10">
          <w:t xml:space="preserve"> can leverage </w:t>
        </w:r>
      </w:ins>
      <w:ins w:id="509" w:author="Nate Bachmeier [AWS-SA]" w:date="2023-04-09T15:09:00Z">
        <w:r w:rsidR="00153C10">
          <w:t xml:space="preserve">this information to </w:t>
        </w:r>
      </w:ins>
      <w:del w:id="510" w:author="Nate Bachmeier [AWS-SA]" w:date="2023-04-09T15:09:00Z">
        <w:r w:rsidR="00E72F1F" w:rsidDel="00153C10">
          <w:delText xml:space="preserve">can </w:delText>
        </w:r>
      </w:del>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511" w:name="_Toc131970488"/>
      <w:r>
        <w:t>Literature Search Strategies</w:t>
      </w:r>
      <w:bookmarkEnd w:id="511"/>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512"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512"/>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513" w:name="_Toc131970489"/>
      <w:r>
        <w:t xml:space="preserve">Theoretical </w:t>
      </w:r>
      <w:r w:rsidR="00E72F1F">
        <w:t>Framework</w:t>
      </w:r>
      <w:bookmarkEnd w:id="513"/>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pPr>
        <w:rPr>
          <w:ins w:id="514" w:author="Nate Bachmeier [AWS-SA]" w:date="2023-04-09T15:09:00Z"/>
        </w:rPr>
      </w:pPr>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Pr>
        <w:rPr>
          <w:ins w:id="515" w:author="Nate Bachmeier [AWS-SA]" w:date="2023-04-09T15:09:00Z"/>
        </w:rPr>
      </w:pPr>
    </w:p>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516"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516"/>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517" w:name="_Toc79709053"/>
      <w:ins w:id="518" w:author="Nate Bachmeier [AWS-SA]" w:date="2023-04-09T15:10:00Z">
        <w:r>
          <w:br/>
        </w:r>
      </w:ins>
      <w:r w:rsidR="00E72F1F">
        <w:t>Fundamental Approach</w:t>
      </w:r>
      <w:bookmarkEnd w:id="517"/>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B2FC83A" w:rsidR="00E72F1F" w:rsidRDefault="00E72F1F" w:rsidP="00DA5CF7">
      <w:commentRangeStart w:id="519"/>
      <w:del w:id="520" w:author="Nate Bachmeier [AWS-SA]" w:date="2023-04-09T15:10:00Z">
        <w:r w:rsidDel="00AF4D58">
          <w:delText>Second, a</w:delText>
        </w:r>
      </w:del>
      <w:ins w:id="521" w:author="Nate Bachmeier [AWS-SA]" w:date="2023-04-09T15:10:00Z">
        <w:r w:rsidR="00AF4D58">
          <w:t>A</w:t>
        </w:r>
      </w:ins>
      <w:r>
        <w:t>n argument might exist that using humanoids is nonsensical and advocate for</w:t>
      </w:r>
      <w:commentRangeEnd w:id="519"/>
      <w:r w:rsidR="003C299E">
        <w:rPr>
          <w:rStyle w:val="CommentReference"/>
          <w:rFonts w:eastAsia="Times New Roman" w:cs="Arial"/>
          <w:szCs w:val="20"/>
        </w:rPr>
        <w:commentReference w:id="519"/>
      </w:r>
      <w:r>
        <w:t xml:space="preserve">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356211FC" w:rsidR="00E72F1F" w:rsidDel="00AF4D58" w:rsidRDefault="00E72F1F" w:rsidP="009A4BD4">
      <w:pPr>
        <w:pStyle w:val="Heading2"/>
        <w:ind w:firstLine="0"/>
        <w:rPr>
          <w:del w:id="522" w:author="Nate Bachmeier [AWS-SA]" w:date="2023-04-09T15:11:00Z"/>
        </w:rPr>
      </w:pPr>
      <w:del w:id="523" w:author="Nate Bachmeier [AWS-SA]" w:date="2023-04-09T15:11:00Z">
        <w:r w:rsidDel="00AF4D58">
          <w:delText>Challenges and opportunities for care providers</w:delText>
        </w:r>
      </w:del>
    </w:p>
    <w:p w14:paraId="330F685E" w14:textId="48ABFD02" w:rsidR="00E72F1F" w:rsidRPr="00A14A25" w:rsidDel="00AF4D58" w:rsidRDefault="00E72F1F" w:rsidP="00DA5CF7">
      <w:pPr>
        <w:rPr>
          <w:del w:id="524" w:author="Nate Bachmeier [AWS-SA]" w:date="2023-04-09T15:11:00Z"/>
        </w:rPr>
      </w:pPr>
      <w:del w:id="525" w:author="Nate Bachmeier [AWS-SA]" w:date="2023-04-09T15:11:00Z">
        <w:r w:rsidDel="00AF4D58">
          <w:delText xml:space="preserve">This section is a placeholder for compiling notes from the Industry state section. It attempts to frame the business environment and limitations that </w:delText>
        </w:r>
        <w:r w:rsidR="009F5716" w:rsidDel="00AF4D58">
          <w:delText>require</w:delText>
        </w:r>
        <w:r w:rsidDel="00AF4D58">
          <w:delText xml:space="preserve"> additional research.</w:delText>
        </w:r>
      </w:del>
    </w:p>
    <w:p w14:paraId="7123B5D0" w14:textId="77777777" w:rsidR="00E72F1F" w:rsidRDefault="00E72F1F" w:rsidP="009A4BD4">
      <w:pPr>
        <w:pStyle w:val="Heading2"/>
        <w:ind w:firstLine="0"/>
      </w:pPr>
      <w:bookmarkStart w:id="526" w:name="_Toc131970490"/>
      <w:r>
        <w:t>What is the role of data mining</w:t>
      </w:r>
      <w:bookmarkEnd w:id="526"/>
    </w:p>
    <w:p w14:paraId="0202DA56" w14:textId="4D927384"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w:t>
      </w:r>
      <w:del w:id="527" w:author="Nate Bachmeier [AWS-SA]" w:date="2023-04-09T15:11:00Z">
        <w:r w:rsidDel="00AF4D58">
          <w:delText xml:space="preserve">that attempt </w:delText>
        </w:r>
      </w:del>
      <w:r>
        <w:t xml:space="preserve">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2C25963" w:rsidR="00E72F1F" w:rsidRDefault="00E72F1F" w:rsidP="00DA5CF7">
      <w:r>
        <w:t>Across these high-level categories, numerous scenario-specific algorithms are available for different data sets. For instance, Apriori-based algorithms rely on the concept that subsets of frequent item</w:t>
      </w:r>
      <w:ins w:id="528" w:author="Nate Bachmeier [AWS-SA]" w:date="2023-04-09T15:27:00Z">
        <w:r w:rsidR="00C71B24">
          <w:t xml:space="preserve"> </w:t>
        </w:r>
      </w:ins>
      <w:r>
        <w:t>sets must also be frequent item</w:t>
      </w:r>
      <w:del w:id="529" w:author="Nate Bachmeier [AWS-SA]" w:date="2023-04-09T15:27:00Z">
        <w:r w:rsidR="009F5716" w:rsidDel="00C71B24">
          <w:delText>-</w:delText>
        </w:r>
      </w:del>
      <w:ins w:id="530" w:author="Nate Bachmeier [AWS-SA]" w:date="2023-04-09T15:27:00Z">
        <w:r w:rsidR="00C71B24">
          <w:t xml:space="preserve"> </w:t>
        </w:r>
      </w:ins>
      <w:r>
        <w:t>sets</w:t>
      </w:r>
      <w:ins w:id="531" w:author="Nate Bachmeier [AWS-SA]" w:date="2023-04-09T15:29:00Z">
        <w:r w:rsidR="00C71B24">
          <w:t xml:space="preserve"> (Mejia et al., 2017)</w:t>
        </w:r>
      </w:ins>
      <w:ins w:id="532" w:author="Nate Bachmeier [AWS-SA]" w:date="2023-04-09T15:28:00Z">
        <w:r w:rsidR="00C71B24">
          <w:t xml:space="preserve">. This property enables pruning </w:t>
        </w:r>
      </w:ins>
      <w:del w:id="533" w:author="Nate Bachmeier [AWS-SA]" w:date="2023-04-09T15:28:00Z">
        <w:r w:rsidDel="00C71B24">
          <w:delText xml:space="preserve"> to prune </w:delText>
        </w:r>
      </w:del>
      <w:r>
        <w:t>the search space and timely report recommendations</w:t>
      </w:r>
      <w:del w:id="534" w:author="Nate Bachmeier [AWS-SA]" w:date="2023-04-09T15:29:00Z">
        <w:r w:rsidR="00736019" w:rsidDel="00C71B24">
          <w:delText xml:space="preserve"> (Mejia et al., 2017)</w:delText>
        </w:r>
      </w:del>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3DF339C"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w:t>
      </w:r>
      <w:del w:id="535" w:author="Nate Bachmeier [AWS-SA]" w:date="2023-04-09T15:29:00Z">
        <w:r w:rsidDel="00C7163D">
          <w:delText xml:space="preserve">that attempts </w:delText>
        </w:r>
      </w:del>
      <w:r>
        <w:t xml:space="preserve">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307330A4"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&amp; Liyanage and George &amp; Changat did not account for the contextually sensitive results of the Great Recession occurring in parallel. Bhoopathi and Rama’s association rules discovered tight relationships between Intuit (creator of TurboTax) and International Fragrance—with no economic justification. Aside from Hargreave</w:t>
      </w:r>
      <w:ins w:id="536" w:author="Nate Bachmeier [AWS-SA]" w:date="2023-04-09T15:11:00Z">
        <w:r w:rsidR="00AF4D58">
          <w:t>s</w:t>
        </w:r>
      </w:ins>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Changat determined that banks were the most critical aspect of their network but did not investigate interest rates, GDP, or consumer credit statistics. Bhoopathi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537" w:name="_Toc131970491"/>
      <w:r>
        <w:lastRenderedPageBreak/>
        <w:t>What exactly is artificial intelligence</w:t>
      </w:r>
      <w:bookmarkEnd w:id="537"/>
    </w:p>
    <w:p w14:paraId="069528B9" w14:textId="7C77FE59" w:rsidR="00E72F1F" w:rsidRDefault="00E72F1F" w:rsidP="00DA5CF7">
      <w:r>
        <w:t>Dreams of artificial intelligence can trace back to philosophical debates in ancient Greece. Prometheus would mold handfuls of clay into images of the gods and later g</w:t>
      </w:r>
      <w:r w:rsidR="000C381D">
        <w:t>i</w:t>
      </w:r>
      <w:r>
        <w:t xml:space="preserve">ve life. Ideas sprouted from mathematics, biology, and computer science before eventually producing modern artificial intelligence. While these </w:t>
      </w:r>
      <w:del w:id="538" w:author="Nate Bachmeier [AWS-SA]" w:date="2023-04-09T15:11:00Z">
        <w:r w:rsidDel="00AF4D58">
          <w:delText xml:space="preserve">different </w:delText>
        </w:r>
      </w:del>
      <w:r>
        <w:t>domains have unique perspectives, they collectively land in four categories of intelligent systems</w:t>
      </w:r>
      <w:r w:rsidR="008A6625">
        <w:t xml:space="preserve"> (Lukac et al., 2018)</w:t>
      </w:r>
      <w:r>
        <w:t xml:space="preserve">. The first </w:t>
      </w:r>
      <w:del w:id="539" w:author="Nate Bachmeier [AWS-SA]" w:date="2023-04-09T15:11:00Z">
        <w:r w:rsidDel="00AF4D58">
          <w:delText xml:space="preserve">divide </w:delText>
        </w:r>
      </w:del>
      <w:ins w:id="540" w:author="Nate Bachmeier [AWS-SA]" w:date="2023-04-09T15:11:00Z">
        <w:r w:rsidR="00AF4D58">
          <w:t xml:space="preserve">division </w:t>
        </w:r>
      </w:ins>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2861E899"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del w:id="541" w:author="Nate Bachmeier [AWS-SA]" w:date="2023-04-09T15:12:00Z">
        <w:r w:rsidR="009F5716" w:rsidDel="00AF4D58">
          <w:delText>,</w:delText>
        </w:r>
      </w:del>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AF4D58">
        <w:rPr>
          <w:b/>
          <w:bCs/>
          <w:i/>
          <w:iCs/>
          <w:rPrChange w:id="542" w:author="Nate Bachmeier [AWS-SA]" w:date="2023-04-09T15:12:00Z">
            <w:rPr>
              <w:i/>
              <w:iCs/>
            </w:rPr>
          </w:rPrChange>
        </w:rPr>
        <w:t>Mechanical tasks</w:t>
      </w:r>
      <w:r>
        <w:t xml:space="preserve"> are actions that are highly repetitive and benefit from automation. These are operations like turning on lights or assembly-line construction.</w:t>
      </w:r>
    </w:p>
    <w:p w14:paraId="1C038514" w14:textId="74623FB8" w:rsidR="00E72F1F" w:rsidRDefault="00E72F1F" w:rsidP="00DA5CF7">
      <w:pPr>
        <w:pStyle w:val="ListParagraph"/>
        <w:numPr>
          <w:ilvl w:val="0"/>
          <w:numId w:val="3"/>
        </w:numPr>
      </w:pPr>
      <w:r w:rsidRPr="00AF4D58">
        <w:rPr>
          <w:b/>
          <w:bCs/>
          <w:i/>
          <w:iCs/>
          <w:rPrChange w:id="543" w:author="Nate Bachmeier [AWS-SA]" w:date="2023-04-09T15:13:00Z">
            <w:rPr>
              <w:i/>
              <w:iCs/>
            </w:rPr>
          </w:rPrChange>
        </w:rPr>
        <w:t>Thinking tasks</w:t>
      </w:r>
      <w:r>
        <w:t xml:space="preserve"> are operations that require analysis and rationalization. For instance, </w:t>
      </w:r>
      <w:del w:id="544" w:author="Nate Bachmeier [AWS-SA]" w:date="2023-04-09T15:13:00Z">
        <w:r w:rsidDel="00AF4D58">
          <w:delText>“</w:delText>
        </w:r>
      </w:del>
      <w:del w:id="545" w:author="Nate Bachmeier [AWS-SA]" w:date="2023-04-09T15:12:00Z">
        <w:r w:rsidRPr="00AF4D58" w:rsidDel="00AF4D58">
          <w:rPr>
            <w:i/>
            <w:iCs/>
            <w:rPrChange w:id="546" w:author="Nate Bachmeier [AWS-SA]" w:date="2023-04-09T15:13:00Z">
              <w:rPr/>
            </w:rPrChange>
          </w:rPr>
          <w:delText xml:space="preserve">does </w:delText>
        </w:r>
      </w:del>
      <w:ins w:id="547" w:author="Nate Bachmeier [AWS-SA]" w:date="2023-04-09T15:12:00Z">
        <w:r w:rsidR="00AF4D58" w:rsidRPr="00AF4D58">
          <w:rPr>
            <w:i/>
            <w:iCs/>
            <w:rPrChange w:id="548" w:author="Nate Bachmeier [AWS-SA]" w:date="2023-04-09T15:13:00Z">
              <w:rPr/>
            </w:rPrChange>
          </w:rPr>
          <w:t xml:space="preserve">Does </w:t>
        </w:r>
      </w:ins>
      <w:r w:rsidRPr="00AF4D58">
        <w:rPr>
          <w:i/>
          <w:iCs/>
          <w:rPrChange w:id="549" w:author="Nate Bachmeier [AWS-SA]" w:date="2023-04-09T15:13:00Z">
            <w:rPr/>
          </w:rPrChange>
        </w:rPr>
        <w:t>this picture contain a hotdog</w:t>
      </w:r>
      <w:r>
        <w:t>,</w:t>
      </w:r>
      <w:del w:id="550" w:author="Nate Bachmeier [AWS-SA]" w:date="2023-04-09T15:13:00Z">
        <w:r w:rsidDel="00AF4D58">
          <w:delText>”</w:delText>
        </w:r>
      </w:del>
      <w:r>
        <w:t xml:space="preserve"> or </w:t>
      </w:r>
      <w:del w:id="551" w:author="Nate Bachmeier [AWS-SA]" w:date="2023-04-09T15:13:00Z">
        <w:r w:rsidDel="00AF4D58">
          <w:delText>“</w:delText>
        </w:r>
      </w:del>
      <w:del w:id="552" w:author="Nate Bachmeier [AWS-SA]" w:date="2023-04-09T15:12:00Z">
        <w:r w:rsidRPr="00AF4D58" w:rsidDel="00AF4D58">
          <w:rPr>
            <w:i/>
            <w:iCs/>
            <w:rPrChange w:id="553" w:author="Nate Bachmeier [AWS-SA]" w:date="2023-04-09T15:13:00Z">
              <w:rPr/>
            </w:rPrChange>
          </w:rPr>
          <w:delText xml:space="preserve">is </w:delText>
        </w:r>
      </w:del>
      <w:ins w:id="554" w:author="Nate Bachmeier [AWS-SA]" w:date="2023-04-09T15:12:00Z">
        <w:r w:rsidR="00AF4D58" w:rsidRPr="00AF4D58">
          <w:rPr>
            <w:i/>
            <w:iCs/>
            <w:rPrChange w:id="555" w:author="Nate Bachmeier [AWS-SA]" w:date="2023-04-09T15:13:00Z">
              <w:rPr/>
            </w:rPrChange>
          </w:rPr>
          <w:t xml:space="preserve">Is </w:t>
        </w:r>
      </w:ins>
      <w:r w:rsidRPr="00AF4D58">
        <w:rPr>
          <w:i/>
          <w:iCs/>
          <w:rPrChange w:id="556" w:author="Nate Bachmeier [AWS-SA]" w:date="2023-04-09T15:13:00Z">
            <w:rPr/>
          </w:rPrChange>
        </w:rPr>
        <w:t>this sentence grammatically correct</w:t>
      </w:r>
      <w:r>
        <w:t>?</w:t>
      </w:r>
      <w:del w:id="557" w:author="Nate Bachmeier [AWS-SA]" w:date="2023-04-09T15:13:00Z">
        <w:r w:rsidDel="00AF4D58">
          <w:delText>”</w:delText>
        </w:r>
      </w:del>
    </w:p>
    <w:p w14:paraId="4E152396" w14:textId="66C6D94B" w:rsidR="00E72F1F" w:rsidRDefault="00E72F1F" w:rsidP="00DA5CF7">
      <w:pPr>
        <w:pStyle w:val="ListParagraph"/>
        <w:numPr>
          <w:ilvl w:val="0"/>
          <w:numId w:val="3"/>
        </w:numPr>
      </w:pPr>
      <w:r w:rsidRPr="00AF4D58">
        <w:rPr>
          <w:b/>
          <w:bCs/>
          <w:i/>
          <w:iCs/>
          <w:rPrChange w:id="558" w:author="Nate Bachmeier [AWS-SA]" w:date="2023-04-09T15:13:00Z">
            <w:rPr>
              <w:i/>
              <w:iCs/>
            </w:rPr>
          </w:rPrChange>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0E5A4F6B"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del w:id="559" w:author="Nate Bachmeier [AWS-SA]" w:date="2023-04-09T15:12:00Z">
        <w:r w:rsidDel="00AF4D58">
          <w:delText>that considers</w:delText>
        </w:r>
      </w:del>
      <w:ins w:id="560" w:author="Nate Bachmeier [AWS-SA]" w:date="2023-04-09T15:12:00Z">
        <w:r w:rsidR="00AF4D58">
          <w:t>considering</w:t>
        </w:r>
      </w:ins>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561" w:name="_Toc131970492"/>
      <w:r>
        <w:t>How does computer vision work</w:t>
      </w:r>
      <w:bookmarkEnd w:id="561"/>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3CC05663"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del w:id="562" w:author="Nate Bachmeier [AWS-SA]" w:date="2023-04-09T15:13:00Z">
        <w:r w:rsidRPr="00AF4D58" w:rsidDel="00AF4D58">
          <w:rPr>
            <w:i/>
            <w:iCs/>
            <w:rPrChange w:id="563" w:author="Nate Bachmeier [AWS-SA]" w:date="2023-04-09T15:13:00Z">
              <w:rPr/>
            </w:rPrChange>
          </w:rPr>
          <w:delText>“</w:delText>
        </w:r>
      </w:del>
      <w:r w:rsidRPr="00AF4D58">
        <w:rPr>
          <w:i/>
          <w:iCs/>
          <w:rPrChange w:id="564" w:author="Nate Bachmeier [AWS-SA]" w:date="2023-04-09T15:13:00Z">
            <w:rPr/>
          </w:rPrChange>
        </w:rPr>
        <w:t>hidden layers</w:t>
      </w:r>
      <w:del w:id="565" w:author="Nate Bachmeier [AWS-SA]" w:date="2023-04-09T15:13:00Z">
        <w:r w:rsidDel="00AF4D58">
          <w:delText>”</w:delText>
        </w:r>
      </w:del>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73F9E0D8"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del w:id="566" w:author="Nate Bachmeier [AWS-SA]" w:date="2023-04-09T15:13:00Z">
        <w:r w:rsidRPr="00AF4D58" w:rsidDel="00AF4D58">
          <w:rPr>
            <w:i/>
            <w:iCs/>
            <w:rPrChange w:id="567" w:author="Nate Bachmeier [AWS-SA]" w:date="2023-04-09T15:13:00Z">
              <w:rPr/>
            </w:rPrChange>
          </w:rPr>
          <w:delText>“</w:delText>
        </w:r>
      </w:del>
      <w:r w:rsidRPr="00AF4D58">
        <w:rPr>
          <w:i/>
          <w:iCs/>
          <w:rPrChange w:id="568" w:author="Nate Bachmeier [AWS-SA]" w:date="2023-04-09T15:13:00Z">
            <w:rPr/>
          </w:rPrChange>
        </w:rPr>
        <w:t>reinforcement threads</w:t>
      </w:r>
      <w:del w:id="569" w:author="Nate Bachmeier [AWS-SA]" w:date="2023-04-09T15:13:00Z">
        <w:r w:rsidDel="00AF4D58">
          <w:delText>”</w:delText>
        </w:r>
      </w:del>
      <w:r>
        <w:t xml:space="preserve"> combine to produce sophisticated composite decisions. Consider the problem of </w:t>
      </w:r>
      <w:del w:id="570" w:author="Nate Bachmeier [AWS-SA]" w:date="2023-04-09T15:12:00Z">
        <w:r w:rsidDel="00AF4D58">
          <w:delText>“</w:delText>
        </w:r>
        <w:r w:rsidRPr="00AF4D58" w:rsidDel="00AF4D58">
          <w:rPr>
            <w:i/>
            <w:iCs/>
            <w:rPrChange w:id="571" w:author="Nate Bachmeier [AWS-SA]" w:date="2023-04-09T15:12:00Z">
              <w:rPr/>
            </w:rPrChange>
          </w:rPr>
          <w:delText xml:space="preserve">should </w:delText>
        </w:r>
      </w:del>
      <w:ins w:id="572" w:author="Nate Bachmeier [AWS-SA]" w:date="2023-04-09T15:12:00Z">
        <w:r w:rsidR="00AF4D58" w:rsidRPr="00AF4D58">
          <w:rPr>
            <w:i/>
            <w:iCs/>
            <w:rPrChange w:id="573" w:author="Nate Bachmeier [AWS-SA]" w:date="2023-04-09T15:12:00Z">
              <w:rPr/>
            </w:rPrChange>
          </w:rPr>
          <w:t xml:space="preserve">Should </w:t>
        </w:r>
      </w:ins>
      <w:r w:rsidRPr="00AF4D58">
        <w:rPr>
          <w:i/>
          <w:iCs/>
          <w:rPrChange w:id="574" w:author="Nate Bachmeier [AWS-SA]" w:date="2023-04-09T15:12:00Z">
            <w:rPr/>
          </w:rPrChange>
        </w:rPr>
        <w:t>I eat this food?</w:t>
      </w:r>
      <w:del w:id="575" w:author="Nate Bachmeier [AWS-SA]" w:date="2023-04-09T15:12:00Z">
        <w:r w:rsidDel="00AF4D58">
          <w:delText>”</w:delText>
        </w:r>
      </w:del>
      <w:r>
        <w:t xml:space="preserve"> In this situation, parallel threads predict it is a </w:t>
      </w:r>
      <w:r w:rsidRPr="00AF4D58">
        <w:rPr>
          <w:i/>
          <w:iCs/>
          <w:rPrChange w:id="576" w:author="Nate Bachmeier [AWS-SA]" w:date="2023-04-09T15:14:00Z">
            <w:rPr/>
          </w:rPrChange>
        </w:rPr>
        <w:t>hotdog</w:t>
      </w:r>
      <w:r>
        <w:t xml:space="preserve">, </w:t>
      </w:r>
      <w:r w:rsidRPr="00AF4D58">
        <w:rPr>
          <w:i/>
          <w:iCs/>
          <w:rPrChange w:id="577" w:author="Nate Bachmeier [AWS-SA]" w:date="2023-04-09T15:14:00Z">
            <w:rPr/>
          </w:rPrChange>
        </w:rPr>
        <w:t>hunger level</w:t>
      </w:r>
      <w:r>
        <w:t xml:space="preserve">, and availability of </w:t>
      </w:r>
      <w:r w:rsidRPr="00AF4D58">
        <w:rPr>
          <w:i/>
          <w:iCs/>
          <w:rPrChange w:id="578" w:author="Nate Bachmeier [AWS-SA]" w:date="2023-04-09T15:14:00Z">
            <w:rPr/>
          </w:rPrChange>
        </w:rPr>
        <w:t>mustard</w:t>
      </w:r>
      <w:r>
        <w:t>. Their aggregate response invokes an appropriate behavior based on visual information.</w:t>
      </w:r>
    </w:p>
    <w:p w14:paraId="4923859D" w14:textId="77777777" w:rsidR="00E72F1F" w:rsidRDefault="00E72F1F" w:rsidP="009A4BD4">
      <w:pPr>
        <w:pStyle w:val="Heading2"/>
        <w:ind w:firstLine="0"/>
      </w:pPr>
      <w:bookmarkStart w:id="579" w:name="_Toc131970493"/>
      <w:r>
        <w:lastRenderedPageBreak/>
        <w:t>What’s the role of Markov chains</w:t>
      </w:r>
      <w:bookmarkEnd w:id="579"/>
    </w:p>
    <w:p w14:paraId="40351EFA" w14:textId="30BC3736"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del w:id="580" w:author="Nate Bachmeier [AWS-SA]" w:date="2023-04-09T15:14:00Z">
        <w:r w:rsidDel="00AF4D58">
          <w:delText>-</w:delText>
        </w:r>
      </w:del>
      <w:ins w:id="581" w:author="Nate Bachmeier [AWS-SA]" w:date="2023-04-09T15:14:00Z">
        <w:r w:rsidR="00AF4D58">
          <w:t xml:space="preserve"> </w:t>
        </w:r>
      </w:ins>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68C6CBCA" w:rsidR="008A7C72" w:rsidRPr="008A7C72" w:rsidRDefault="008A7C72" w:rsidP="009A4BD4">
      <w:pPr>
        <w:ind w:firstLine="0"/>
      </w:pPr>
      <w:bookmarkStart w:id="582" w:name="_Toc128255034"/>
      <w:bookmarkStart w:id="583"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582"/>
      <w:bookmarkEnd w:id="583"/>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1"/>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65C2072" w:rsidR="00E72F1F" w:rsidRPr="009A4BD4" w:rsidRDefault="006D08A6" w:rsidP="009A4BD4">
      <w:pPr>
        <w:ind w:firstLine="0"/>
        <w:rPr>
          <w:i/>
        </w:rPr>
      </w:pPr>
      <w:bookmarkStart w:id="584" w:name="_Toc128255035"/>
      <w:bookmarkStart w:id="585"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4A39F1">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stretch>
                      <a:fillRect/>
                    </a:stretch>
                  </pic:blipFill>
                  <pic:spPr>
                    <a:xfrm>
                      <a:off x="0" y="0"/>
                      <a:ext cx="6086700" cy="4671676"/>
                    </a:xfrm>
                    <a:prstGeom prst="rect">
                      <a:avLst/>
                    </a:prstGeom>
                  </pic:spPr>
                </pic:pic>
              </a:graphicData>
            </a:graphic>
          </wp:inline>
        </w:drawing>
      </w:r>
      <w:bookmarkEnd w:id="584"/>
      <w:bookmarkEnd w:id="585"/>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0723FFB5" w:rsidR="00E72F1F" w:rsidRDefault="006D08A6" w:rsidP="009A4BD4">
      <w:pPr>
        <w:ind w:firstLine="0"/>
      </w:pPr>
      <w:bookmarkStart w:id="586" w:name="_Toc128255036"/>
      <w:bookmarkStart w:id="587"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4011846" cy="2924667"/>
                    </a:xfrm>
                    <a:prstGeom prst="rect">
                      <a:avLst/>
                    </a:prstGeom>
                  </pic:spPr>
                </pic:pic>
              </a:graphicData>
            </a:graphic>
          </wp:inline>
        </w:drawing>
      </w:r>
      <w:bookmarkEnd w:id="586"/>
      <w:bookmarkEnd w:id="587"/>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7D4709A9" w:rsidR="00E72F1F" w:rsidRDefault="006D08A6" w:rsidP="009A4BD4">
      <w:pPr>
        <w:pStyle w:val="Caption"/>
        <w:ind w:firstLine="0"/>
      </w:pPr>
      <w:bookmarkStart w:id="588" w:name="_Toc128255037"/>
      <w:bookmarkStart w:id="589"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4"/>
                    <a:stretch>
                      <a:fillRect/>
                    </a:stretch>
                  </pic:blipFill>
                  <pic:spPr>
                    <a:xfrm>
                      <a:off x="0" y="0"/>
                      <a:ext cx="5599150" cy="3033956"/>
                    </a:xfrm>
                    <a:prstGeom prst="rect">
                      <a:avLst/>
                    </a:prstGeom>
                  </pic:spPr>
                </pic:pic>
              </a:graphicData>
            </a:graphic>
          </wp:inline>
        </w:drawing>
      </w:r>
      <w:bookmarkEnd w:id="588"/>
      <w:bookmarkEnd w:id="589"/>
    </w:p>
    <w:p w14:paraId="21E500CC" w14:textId="77777777" w:rsidR="00E72F1F" w:rsidRDefault="00E72F1F" w:rsidP="009A4BD4">
      <w:pPr>
        <w:pStyle w:val="Heading3"/>
        <w:ind w:firstLine="0"/>
      </w:pPr>
      <w:r>
        <w:lastRenderedPageBreak/>
        <w:t>Observations</w:t>
      </w:r>
    </w:p>
    <w:p w14:paraId="695C607B" w14:textId="15689D00" w:rsidR="00E72F1F" w:rsidRDefault="00E72F1F" w:rsidP="00DA5CF7">
      <w:r>
        <w:t xml:space="preserve">The first and most critical step in any data mining exercise is determining the question and discovering supporting evidence. Until this action occurs, the business </w:t>
      </w:r>
      <w:del w:id="590" w:author="Nate Bachmeier [AWS-SA]" w:date="2023-04-09T15:15:00Z">
        <w:r w:rsidDel="00AF4D58">
          <w:delText>is unlikely to</w:delText>
        </w:r>
      </w:del>
      <w:ins w:id="591" w:author="Nate Bachmeier [AWS-SA]" w:date="2023-04-09T15:15:00Z">
        <w:r w:rsidR="00AF4D58">
          <w:t>will unlikely</w:t>
        </w:r>
      </w:ins>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592" w:name="_Toc131970494"/>
      <w:r>
        <w:lastRenderedPageBreak/>
        <w:t>How are neural networks evolving</w:t>
      </w:r>
      <w:bookmarkEnd w:id="592"/>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59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59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2D23A7" w:rsidR="00981175" w:rsidRPr="00F8617E" w:rsidRDefault="00981175" w:rsidP="00F8617E">
      <w:pPr>
        <w:pStyle w:val="Caption"/>
        <w:ind w:firstLine="0"/>
        <w:rPr>
          <w:i/>
          <w:iCs w:val="0"/>
        </w:rPr>
      </w:pPr>
      <w:bookmarkStart w:id="594" w:name="_Toc128255038"/>
      <w:bookmarkStart w:id="59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5</w:t>
      </w:r>
      <w:r w:rsidRPr="00310DC2">
        <w:rPr>
          <w:b/>
          <w:bCs/>
          <w:noProof/>
        </w:rPr>
        <w:fldChar w:fldCharType="end"/>
      </w:r>
      <w:r>
        <w:br/>
      </w:r>
      <w:r w:rsidRPr="00F8617E">
        <w:rPr>
          <w:i/>
          <w:iCs w:val="0"/>
        </w:rPr>
        <w:t>Multi-dimensional convergence (Kim &amp; Cho, 2008, p. 1605)</w:t>
      </w:r>
      <w:bookmarkEnd w:id="594"/>
      <w:bookmarkEnd w:id="595"/>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5"/>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1B1E3C08" w:rsidR="00E72F1F" w:rsidRDefault="00E72F1F" w:rsidP="00DA5CF7">
      <w:r>
        <w:t xml:space="preserve">DNN architectures </w:t>
      </w:r>
      <w:ins w:id="596" w:author="Nate Bachmeier [AWS-SA]" w:date="2023-04-09T15:16:00Z">
        <w:r w:rsidR="00AF4D58">
          <w:t xml:space="preserve">are particularly challenging to optimize because </w:t>
        </w:r>
      </w:ins>
      <w:ins w:id="597" w:author="Nate Bachmeier [AWS-SA]" w:date="2023-04-09T15:17:00Z">
        <w:r w:rsidR="00AF4D58">
          <w:t xml:space="preserve">they </w:t>
        </w:r>
      </w:ins>
      <w:r>
        <w:t xml:space="preserve">contain </w:t>
      </w:r>
      <w:ins w:id="598" w:author="Nate Bachmeier [AWS-SA]" w:date="2023-04-09T15:17:00Z">
        <w:r w:rsidR="00AF4D58">
          <w:t>high var</w:t>
        </w:r>
      </w:ins>
      <w:ins w:id="599" w:author="Nate Bachmeier [AWS-SA]" w:date="2023-04-09T15:18:00Z">
        <w:r w:rsidR="00AF4D58">
          <w:t>i</w:t>
        </w:r>
      </w:ins>
      <w:ins w:id="600" w:author="Nate Bachmeier [AWS-SA]" w:date="2023-04-09T15:17:00Z">
        <w:r w:rsidR="00AF4D58">
          <w:t xml:space="preserve">ability, </w:t>
        </w:r>
      </w:ins>
      <w:r>
        <w:t xml:space="preserve">multiple kernels, </w:t>
      </w:r>
      <w:ins w:id="601" w:author="Nate Bachmeier [AWS-SA]" w:date="2023-04-09T15:18:00Z">
        <w:r w:rsidR="00AF4D58">
          <w:t xml:space="preserve">differing </w:t>
        </w:r>
      </w:ins>
      <w:r>
        <w:t>regularization</w:t>
      </w:r>
      <w:ins w:id="602" w:author="Nate Bachmeier [AWS-SA]" w:date="2023-04-09T15:18:00Z">
        <w:r w:rsidR="00AF4D58">
          <w:t xml:space="preserve"> scales</w:t>
        </w:r>
      </w:ins>
      <w:r>
        <w:t xml:space="preserve">, </w:t>
      </w:r>
      <w:ins w:id="603" w:author="Nate Bachmeier [AWS-SA]" w:date="2023-04-09T15:16:00Z">
        <w:r w:rsidR="00AF4D58">
          <w:t xml:space="preserve">and </w:t>
        </w:r>
      </w:ins>
      <w:ins w:id="604" w:author="Nate Bachmeier [AWS-SA]" w:date="2023-04-09T15:18:00Z">
        <w:r w:rsidR="00AF4D58">
          <w:t xml:space="preserve">untrained </w:t>
        </w:r>
      </w:ins>
      <w:del w:id="605" w:author="Nate Bachmeier [AWS-SA]" w:date="2023-04-09T15:16:00Z">
        <w:r w:rsidDel="00AF4D58">
          <w:delText xml:space="preserve">and </w:delText>
        </w:r>
      </w:del>
      <w:r>
        <w:t>hyperparameters</w:t>
      </w:r>
      <w:del w:id="606" w:author="Nate Bachmeier [AWS-SA]" w:date="2023-04-09T15:16:00Z">
        <w:r w:rsidR="00383CF5" w:rsidDel="00AF4D58">
          <w:delText>.</w:delText>
        </w:r>
        <w:r w:rsidDel="00AF4D58">
          <w:delText xml:space="preserve"> </w:delText>
        </w:r>
        <w:r w:rsidR="00383CF5" w:rsidDel="00AF4D58">
          <w:delText>T</w:delText>
        </w:r>
      </w:del>
      <w:del w:id="607" w:author="Nate Bachmeier [AWS-SA]" w:date="2023-04-09T15:17:00Z">
        <w:r w:rsidDel="00AF4D58">
          <w:delText>his variability makes them particularly challenging to optimize</w:delText>
        </w:r>
      </w:del>
      <w:r>
        <w:t xml:space="preserv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39915216"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del w:id="608" w:author="Nate Bachmeier [AWS-SA]" w:date="2023-04-09T15:19:00Z">
        <w:r w:rsidR="00FE4C8D" w:rsidDel="00AF4D58">
          <w:delText xml:space="preserve"> </w:delText>
        </w:r>
      </w:del>
      <w:r>
        <w:t>).</w:t>
      </w:r>
    </w:p>
    <w:p w14:paraId="330C7590" w14:textId="77777777" w:rsidR="00E72F1F" w:rsidRDefault="00E72F1F" w:rsidP="00F8617E">
      <w:pPr>
        <w:pStyle w:val="Heading2"/>
        <w:ind w:firstLine="0"/>
      </w:pPr>
      <w:bookmarkStart w:id="609" w:name="_Toc131970495"/>
      <w:r>
        <w:t>How does intelligent agent modeling work</w:t>
      </w:r>
      <w:bookmarkEnd w:id="609"/>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4). </w:t>
      </w:r>
    </w:p>
    <w:p w14:paraId="7C96AC49" w14:textId="31C0C6AC" w:rsidR="007F59F3" w:rsidRPr="007F59F3" w:rsidRDefault="007F59F3" w:rsidP="00F8617E">
      <w:pPr>
        <w:pStyle w:val="Caption"/>
        <w:ind w:firstLine="0"/>
        <w:rPr>
          <w:i/>
        </w:rPr>
      </w:pPr>
      <w:bookmarkStart w:id="610"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610"/>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54EF2CCE" w:rsidR="00E72F1F" w:rsidRPr="00F8617E" w:rsidRDefault="0005446B" w:rsidP="00F8617E">
      <w:pPr>
        <w:pStyle w:val="Caption"/>
        <w:ind w:firstLine="0"/>
        <w:rPr>
          <w:i/>
          <w:iCs w:val="0"/>
        </w:rPr>
      </w:pPr>
      <w:bookmarkStart w:id="611" w:name="_Toc128255039"/>
      <w:bookmarkStart w:id="612"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6</w:t>
      </w:r>
      <w:r w:rsidRPr="00310DC2">
        <w:rPr>
          <w:b/>
          <w:bCs/>
          <w:noProof/>
        </w:rPr>
        <w:fldChar w:fldCharType="end"/>
      </w:r>
      <w:r>
        <w:br/>
      </w:r>
      <w:r w:rsidRPr="00F8617E">
        <w:rPr>
          <w:i/>
          <w:iCs w:val="0"/>
        </w:rPr>
        <w:t>BeeSmart Simulation (Wilensky, 2014)</w:t>
      </w:r>
      <w:bookmarkEnd w:id="611"/>
      <w:bookmarkEnd w:id="612"/>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6"/>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2A9EF5DB" w:rsidR="000B5810" w:rsidRPr="000B5810" w:rsidRDefault="000B5810" w:rsidP="00F8617E">
      <w:pPr>
        <w:pStyle w:val="Caption"/>
        <w:ind w:firstLine="0"/>
      </w:pPr>
      <w:bookmarkStart w:id="613" w:name="_Toc128255040"/>
      <w:bookmarkStart w:id="614"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4A39F1">
        <w:rPr>
          <w:b/>
          <w:bCs/>
          <w:noProof/>
        </w:rPr>
        <w:t>7</w:t>
      </w:r>
      <w:r w:rsidRPr="00F8617E">
        <w:rPr>
          <w:b/>
          <w:bCs/>
          <w:noProof/>
        </w:rPr>
        <w:fldChar w:fldCharType="end"/>
      </w:r>
      <w:r>
        <w:br/>
      </w:r>
      <w:r w:rsidRPr="000B5810">
        <w:rPr>
          <w:i/>
        </w:rPr>
        <w:t>Genetic Algorithm Process</w:t>
      </w:r>
      <w:bookmarkEnd w:id="613"/>
      <w:bookmarkEnd w:id="614"/>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615" w:name="_Toc131970496"/>
      <w:r>
        <w:lastRenderedPageBreak/>
        <w:t>How does neural network training work</w:t>
      </w:r>
      <w:bookmarkEnd w:id="615"/>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Recently, titans of the industry like Google Brain Team, OpenAI,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17DEE8E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del w:id="616" w:author="Nate Bachmeier [AWS-SA]" w:date="2023-04-09T15:19:00Z">
        <w:r w:rsidDel="00AF4D58">
          <w:rPr>
            <w:i/>
            <w:iCs/>
          </w:rPr>
          <w:delText>-</w:delText>
        </w:r>
      </w:del>
      <w:ins w:id="617" w:author="Nate Bachmeier [AWS-SA]" w:date="2023-04-09T15:19:00Z">
        <w:r w:rsidR="00AF4D58">
          <w:rPr>
            <w:i/>
            <w:iCs/>
          </w:rPr>
          <w:t xml:space="preserve"> </w:t>
        </w:r>
      </w:ins>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0029457F" w:rsidR="00FE3EEF" w:rsidDel="00AF4D58" w:rsidRDefault="00FE3EEF">
      <w:pPr>
        <w:spacing w:after="160" w:line="259" w:lineRule="auto"/>
        <w:ind w:firstLine="0"/>
        <w:rPr>
          <w:del w:id="618" w:author="Nate Bachmeier [AWS-SA]" w:date="2023-04-09T15:20:00Z"/>
          <w:b/>
          <w:bCs/>
          <w:iCs/>
          <w:szCs w:val="18"/>
        </w:rPr>
      </w:pPr>
      <w:del w:id="619" w:author="Nate Bachmeier [AWS-SA]" w:date="2023-04-09T15:20:00Z">
        <w:r w:rsidDel="00AF4D58">
          <w:rPr>
            <w:b/>
            <w:bCs/>
          </w:rPr>
          <w:br w:type="page"/>
        </w:r>
      </w:del>
    </w:p>
    <w:p w14:paraId="2FEABCED" w14:textId="47420423" w:rsidR="00113FD4" w:rsidRPr="00113FD4" w:rsidRDefault="00113FD4" w:rsidP="00590F0E">
      <w:pPr>
        <w:spacing w:after="160" w:line="259" w:lineRule="auto"/>
        <w:ind w:firstLine="0"/>
        <w:rPr>
          <w:i/>
        </w:rPr>
      </w:pPr>
      <w:bookmarkStart w:id="620"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620"/>
    </w:p>
    <w:tbl>
      <w:tblPr>
        <w:tblStyle w:val="GridTable1Light"/>
        <w:tblW w:w="9095" w:type="dxa"/>
        <w:tblLook w:val="04A0" w:firstRow="1" w:lastRow="0" w:firstColumn="1" w:lastColumn="0" w:noHBand="0" w:noVBand="1"/>
        <w:tblPrChange w:id="621" w:author="Nate Bachmeier [AWS-SA]" w:date="2023-04-09T15:19:00Z">
          <w:tblPr>
            <w:tblStyle w:val="GridTable1Light"/>
            <w:tblW w:w="5480" w:type="dxa"/>
            <w:tblLook w:val="04A0" w:firstRow="1" w:lastRow="0" w:firstColumn="1" w:lastColumn="0" w:noHBand="0" w:noVBand="1"/>
          </w:tblPr>
        </w:tblPrChange>
      </w:tblPr>
      <w:tblGrid>
        <w:gridCol w:w="2304"/>
        <w:gridCol w:w="2347"/>
        <w:gridCol w:w="2176"/>
        <w:gridCol w:w="2268"/>
        <w:tblGridChange w:id="622">
          <w:tblGrid>
            <w:gridCol w:w="1500"/>
            <w:gridCol w:w="1527"/>
            <w:gridCol w:w="1416"/>
            <w:gridCol w:w="1476"/>
          </w:tblGrid>
        </w:tblGridChange>
      </w:tblGrid>
      <w:tr w:rsidR="00E72F1F" w:rsidRPr="00B55F4B" w14:paraId="51C57CE9" w14:textId="77777777" w:rsidTr="00AF4D58">
        <w:trPr>
          <w:cnfStyle w:val="100000000000" w:firstRow="1" w:lastRow="0" w:firstColumn="0" w:lastColumn="0" w:oddVBand="0" w:evenVBand="0" w:oddHBand="0" w:evenHBand="0" w:firstRowFirstColumn="0" w:firstRowLastColumn="0" w:lastRowFirstColumn="0" w:lastRowLastColumn="0"/>
          <w:trHeight w:val="253"/>
          <w:trPrChange w:id="62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624" w:author="Nate Bachmeier [AWS-SA]" w:date="2023-04-09T15:19:00Z">
              <w:tcPr>
                <w:tcW w:w="1500" w:type="dxa"/>
                <w:noWrap/>
                <w:hideMark/>
              </w:tcPr>
            </w:tcPrChange>
          </w:tcPr>
          <w:p w14:paraId="07CBEC91" w14:textId="4B0E7444" w:rsidR="00E72F1F" w:rsidRPr="00B55F4B" w:rsidRDefault="00E72F1F" w:rsidP="003A4285">
            <w:pPr>
              <w:cnfStyle w:val="101000000000" w:firstRow="1" w:lastRow="0" w:firstColumn="1" w:lastColumn="0" w:oddVBand="0" w:evenVBand="0" w:oddHBand="0" w:evenHBand="0" w:firstRowFirstColumn="0" w:firstRowLastColumn="0" w:lastRowFirstColumn="0" w:lastRowLastColumn="0"/>
            </w:pPr>
          </w:p>
        </w:tc>
        <w:tc>
          <w:tcPr>
            <w:tcW w:w="6791" w:type="dxa"/>
            <w:gridSpan w:val="3"/>
            <w:noWrap/>
            <w:hideMark/>
            <w:tcPrChange w:id="625" w:author="Nate Bachmeier [AWS-SA]" w:date="2023-04-09T15:19:00Z">
              <w:tcPr>
                <w:tcW w:w="3980" w:type="dxa"/>
                <w:gridSpan w:val="3"/>
                <w:noWrap/>
                <w:hideMark/>
              </w:tcPr>
            </w:tcPrChange>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AF4D58">
        <w:trPr>
          <w:trHeight w:val="253"/>
          <w:trPrChange w:id="626"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627" w:author="Nate Bachmeier [AWS-SA]" w:date="2023-04-09T15:19:00Z">
              <w:tcPr>
                <w:tcW w:w="1500" w:type="dxa"/>
                <w:noWrap/>
                <w:hideMark/>
              </w:tcPr>
            </w:tcPrChange>
          </w:tcPr>
          <w:p w14:paraId="2055D6EE" w14:textId="77777777" w:rsidR="00E72F1F" w:rsidRPr="00B55F4B" w:rsidRDefault="00E72F1F" w:rsidP="003A4285">
            <w:pPr>
              <w:ind w:firstLine="0"/>
            </w:pPr>
            <w:r w:rsidRPr="00B55F4B">
              <w:t>Block Size</w:t>
            </w:r>
          </w:p>
        </w:tc>
        <w:tc>
          <w:tcPr>
            <w:tcW w:w="2347" w:type="dxa"/>
            <w:noWrap/>
            <w:hideMark/>
            <w:tcPrChange w:id="628" w:author="Nate Bachmeier [AWS-SA]" w:date="2023-04-09T15:19:00Z">
              <w:tcPr>
                <w:tcW w:w="1527" w:type="dxa"/>
                <w:noWrap/>
                <w:hideMark/>
              </w:tcPr>
            </w:tcPrChange>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Change w:id="629" w:author="Nate Bachmeier [AWS-SA]" w:date="2023-04-09T15:19:00Z">
              <w:tcPr>
                <w:tcW w:w="1393" w:type="dxa"/>
                <w:noWrap/>
                <w:hideMark/>
              </w:tcPr>
            </w:tcPrChange>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Change w:id="630" w:author="Nate Bachmeier [AWS-SA]" w:date="2023-04-09T15:19:00Z">
              <w:tcPr>
                <w:tcW w:w="1060" w:type="dxa"/>
                <w:noWrap/>
                <w:hideMark/>
              </w:tcPr>
            </w:tcPrChange>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AF4D58">
        <w:trPr>
          <w:trHeight w:val="253"/>
          <w:trPrChange w:id="631"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632" w:author="Nate Bachmeier [AWS-SA]" w:date="2023-04-09T15:19:00Z">
              <w:tcPr>
                <w:tcW w:w="1500" w:type="dxa"/>
                <w:vMerge w:val="restart"/>
                <w:noWrap/>
                <w:hideMark/>
              </w:tcPr>
            </w:tcPrChange>
          </w:tcPr>
          <w:p w14:paraId="548B81C1" w14:textId="77777777" w:rsidR="00E72F1F" w:rsidRPr="00B55F4B" w:rsidRDefault="00E72F1F" w:rsidP="003A4285">
            <w:pPr>
              <w:ind w:firstLine="0"/>
            </w:pPr>
            <w:r w:rsidRPr="00B55F4B">
              <w:t>1024</w:t>
            </w:r>
            <w:r>
              <w:t xml:space="preserve"> GB</w:t>
            </w:r>
          </w:p>
        </w:tc>
        <w:tc>
          <w:tcPr>
            <w:tcW w:w="2347" w:type="dxa"/>
            <w:noWrap/>
            <w:hideMark/>
            <w:tcPrChange w:id="633" w:author="Nate Bachmeier [AWS-SA]" w:date="2023-04-09T15:19:00Z">
              <w:tcPr>
                <w:tcW w:w="1527" w:type="dxa"/>
                <w:noWrap/>
                <w:hideMark/>
              </w:tcPr>
            </w:tcPrChange>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Change w:id="634" w:author="Nate Bachmeier [AWS-SA]" w:date="2023-04-09T15:19:00Z">
              <w:tcPr>
                <w:tcW w:w="1393" w:type="dxa"/>
                <w:noWrap/>
                <w:hideMark/>
              </w:tcPr>
            </w:tcPrChange>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635" w:author="Nate Bachmeier [AWS-SA]" w:date="2023-04-09T15:19:00Z">
              <w:tcPr>
                <w:tcW w:w="1060" w:type="dxa"/>
                <w:noWrap/>
                <w:hideMark/>
              </w:tcPr>
            </w:tcPrChange>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AF4D58">
        <w:trPr>
          <w:trHeight w:val="253"/>
          <w:trPrChange w:id="636"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637" w:author="Nate Bachmeier [AWS-SA]" w:date="2023-04-09T15:19:00Z">
              <w:tcPr>
                <w:tcW w:w="1500" w:type="dxa"/>
                <w:vMerge/>
                <w:hideMark/>
              </w:tcPr>
            </w:tcPrChange>
          </w:tcPr>
          <w:p w14:paraId="2D9B683A" w14:textId="77777777" w:rsidR="00E72F1F" w:rsidRPr="00B55F4B" w:rsidRDefault="00E72F1F" w:rsidP="00DA5CF7"/>
        </w:tc>
        <w:tc>
          <w:tcPr>
            <w:tcW w:w="2347" w:type="dxa"/>
            <w:noWrap/>
            <w:hideMark/>
            <w:tcPrChange w:id="638" w:author="Nate Bachmeier [AWS-SA]" w:date="2023-04-09T15:19:00Z">
              <w:tcPr>
                <w:tcW w:w="1527" w:type="dxa"/>
                <w:noWrap/>
                <w:hideMark/>
              </w:tcPr>
            </w:tcPrChange>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639" w:author="Nate Bachmeier [AWS-SA]" w:date="2023-04-09T15:19:00Z">
              <w:tcPr>
                <w:tcW w:w="1393" w:type="dxa"/>
                <w:noWrap/>
                <w:hideMark/>
              </w:tcPr>
            </w:tcPrChange>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640" w:author="Nate Bachmeier [AWS-SA]" w:date="2023-04-09T15:19:00Z">
              <w:tcPr>
                <w:tcW w:w="1060" w:type="dxa"/>
                <w:noWrap/>
                <w:hideMark/>
              </w:tcPr>
            </w:tcPrChange>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AF4D58">
        <w:trPr>
          <w:trHeight w:val="253"/>
          <w:trPrChange w:id="641"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642" w:author="Nate Bachmeier [AWS-SA]" w:date="2023-04-09T15:19:00Z">
              <w:tcPr>
                <w:tcW w:w="1500" w:type="dxa"/>
                <w:vMerge/>
                <w:hideMark/>
              </w:tcPr>
            </w:tcPrChange>
          </w:tcPr>
          <w:p w14:paraId="307C5300" w14:textId="77777777" w:rsidR="00E72F1F" w:rsidRPr="00B55F4B" w:rsidRDefault="00E72F1F" w:rsidP="00DA5CF7"/>
        </w:tc>
        <w:tc>
          <w:tcPr>
            <w:tcW w:w="2347" w:type="dxa"/>
            <w:noWrap/>
            <w:hideMark/>
            <w:tcPrChange w:id="643" w:author="Nate Bachmeier [AWS-SA]" w:date="2023-04-09T15:19:00Z">
              <w:tcPr>
                <w:tcW w:w="1527" w:type="dxa"/>
                <w:noWrap/>
                <w:hideMark/>
              </w:tcPr>
            </w:tcPrChange>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644" w:author="Nate Bachmeier [AWS-SA]" w:date="2023-04-09T15:19:00Z">
              <w:tcPr>
                <w:tcW w:w="1393" w:type="dxa"/>
                <w:noWrap/>
                <w:hideMark/>
              </w:tcPr>
            </w:tcPrChange>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645" w:author="Nate Bachmeier [AWS-SA]" w:date="2023-04-09T15:19:00Z">
              <w:tcPr>
                <w:tcW w:w="1060" w:type="dxa"/>
                <w:noWrap/>
                <w:hideMark/>
              </w:tcPr>
            </w:tcPrChange>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AF4D58">
        <w:trPr>
          <w:trHeight w:val="253"/>
          <w:trPrChange w:id="646"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647" w:author="Nate Bachmeier [AWS-SA]" w:date="2023-04-09T15:19:00Z">
              <w:tcPr>
                <w:tcW w:w="1500" w:type="dxa"/>
                <w:vMerge w:val="restart"/>
                <w:noWrap/>
                <w:hideMark/>
              </w:tcPr>
            </w:tcPrChange>
          </w:tcPr>
          <w:p w14:paraId="2C4B91F0" w14:textId="4C48B4E5" w:rsidR="00E72F1F" w:rsidRPr="00B55F4B" w:rsidRDefault="00E72F1F" w:rsidP="003A4285">
            <w:pPr>
              <w:ind w:firstLine="0"/>
            </w:pPr>
            <w:r w:rsidRPr="00B55F4B">
              <w:t>512</w:t>
            </w:r>
            <w:r w:rsidR="003A4285">
              <w:t>MB</w:t>
            </w:r>
          </w:p>
        </w:tc>
        <w:tc>
          <w:tcPr>
            <w:tcW w:w="2347" w:type="dxa"/>
            <w:noWrap/>
            <w:hideMark/>
            <w:tcPrChange w:id="648" w:author="Nate Bachmeier [AWS-SA]" w:date="2023-04-09T15:19:00Z">
              <w:tcPr>
                <w:tcW w:w="1527" w:type="dxa"/>
                <w:noWrap/>
                <w:hideMark/>
              </w:tcPr>
            </w:tcPrChange>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Change w:id="649" w:author="Nate Bachmeier [AWS-SA]" w:date="2023-04-09T15:19:00Z">
              <w:tcPr>
                <w:tcW w:w="1393" w:type="dxa"/>
                <w:noWrap/>
                <w:hideMark/>
              </w:tcPr>
            </w:tcPrChange>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650" w:author="Nate Bachmeier [AWS-SA]" w:date="2023-04-09T15:19:00Z">
              <w:tcPr>
                <w:tcW w:w="1060" w:type="dxa"/>
                <w:noWrap/>
                <w:hideMark/>
              </w:tcPr>
            </w:tcPrChange>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AF4D58">
        <w:trPr>
          <w:trHeight w:val="253"/>
          <w:trPrChange w:id="651"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652" w:author="Nate Bachmeier [AWS-SA]" w:date="2023-04-09T15:19:00Z">
              <w:tcPr>
                <w:tcW w:w="1500" w:type="dxa"/>
                <w:vMerge/>
                <w:hideMark/>
              </w:tcPr>
            </w:tcPrChange>
          </w:tcPr>
          <w:p w14:paraId="6100AA8D" w14:textId="77777777" w:rsidR="00E72F1F" w:rsidRPr="00B55F4B" w:rsidRDefault="00E72F1F" w:rsidP="00DA5CF7"/>
        </w:tc>
        <w:tc>
          <w:tcPr>
            <w:tcW w:w="2347" w:type="dxa"/>
            <w:noWrap/>
            <w:hideMark/>
            <w:tcPrChange w:id="653" w:author="Nate Bachmeier [AWS-SA]" w:date="2023-04-09T15:19:00Z">
              <w:tcPr>
                <w:tcW w:w="1527" w:type="dxa"/>
                <w:noWrap/>
                <w:hideMark/>
              </w:tcPr>
            </w:tcPrChange>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654" w:author="Nate Bachmeier [AWS-SA]" w:date="2023-04-09T15:19:00Z">
              <w:tcPr>
                <w:tcW w:w="1393" w:type="dxa"/>
                <w:noWrap/>
                <w:hideMark/>
              </w:tcPr>
            </w:tcPrChange>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655" w:author="Nate Bachmeier [AWS-SA]" w:date="2023-04-09T15:19:00Z">
              <w:tcPr>
                <w:tcW w:w="1060" w:type="dxa"/>
                <w:noWrap/>
                <w:hideMark/>
              </w:tcPr>
            </w:tcPrChange>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AF4D58">
        <w:trPr>
          <w:trHeight w:val="253"/>
          <w:trPrChange w:id="656"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657" w:author="Nate Bachmeier [AWS-SA]" w:date="2023-04-09T15:19:00Z">
              <w:tcPr>
                <w:tcW w:w="1500" w:type="dxa"/>
                <w:vMerge/>
                <w:hideMark/>
              </w:tcPr>
            </w:tcPrChange>
          </w:tcPr>
          <w:p w14:paraId="69B04B8B" w14:textId="77777777" w:rsidR="00E72F1F" w:rsidRPr="00B55F4B" w:rsidRDefault="00E72F1F" w:rsidP="00DA5CF7"/>
        </w:tc>
        <w:tc>
          <w:tcPr>
            <w:tcW w:w="2347" w:type="dxa"/>
            <w:noWrap/>
            <w:hideMark/>
            <w:tcPrChange w:id="658" w:author="Nate Bachmeier [AWS-SA]" w:date="2023-04-09T15:19:00Z">
              <w:tcPr>
                <w:tcW w:w="1527" w:type="dxa"/>
                <w:noWrap/>
                <w:hideMark/>
              </w:tcPr>
            </w:tcPrChange>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659" w:author="Nate Bachmeier [AWS-SA]" w:date="2023-04-09T15:19:00Z">
              <w:tcPr>
                <w:tcW w:w="1393" w:type="dxa"/>
                <w:noWrap/>
                <w:hideMark/>
              </w:tcPr>
            </w:tcPrChange>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660" w:author="Nate Bachmeier [AWS-SA]" w:date="2023-04-09T15:19:00Z">
              <w:tcPr>
                <w:tcW w:w="1060" w:type="dxa"/>
                <w:noWrap/>
                <w:hideMark/>
              </w:tcPr>
            </w:tcPrChange>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AF4D58">
        <w:trPr>
          <w:trHeight w:val="253"/>
          <w:trPrChange w:id="661"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662" w:author="Nate Bachmeier [AWS-SA]" w:date="2023-04-09T15:19:00Z">
              <w:tcPr>
                <w:tcW w:w="1500" w:type="dxa"/>
                <w:vMerge w:val="restart"/>
                <w:noWrap/>
                <w:hideMark/>
              </w:tcPr>
            </w:tcPrChange>
          </w:tcPr>
          <w:p w14:paraId="21D33EBA" w14:textId="5830273A" w:rsidR="00E72F1F" w:rsidRPr="00B55F4B" w:rsidRDefault="00E72F1F" w:rsidP="003A4285">
            <w:pPr>
              <w:ind w:firstLine="0"/>
            </w:pPr>
            <w:r w:rsidRPr="00B55F4B">
              <w:t>256</w:t>
            </w:r>
            <w:r w:rsidR="003A4285">
              <w:t>MB</w:t>
            </w:r>
          </w:p>
        </w:tc>
        <w:tc>
          <w:tcPr>
            <w:tcW w:w="2347" w:type="dxa"/>
            <w:noWrap/>
            <w:hideMark/>
            <w:tcPrChange w:id="663" w:author="Nate Bachmeier [AWS-SA]" w:date="2023-04-09T15:19:00Z">
              <w:tcPr>
                <w:tcW w:w="1527" w:type="dxa"/>
                <w:noWrap/>
                <w:hideMark/>
              </w:tcPr>
            </w:tcPrChange>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Change w:id="664" w:author="Nate Bachmeier [AWS-SA]" w:date="2023-04-09T15:19:00Z">
              <w:tcPr>
                <w:tcW w:w="1393" w:type="dxa"/>
                <w:noWrap/>
                <w:hideMark/>
              </w:tcPr>
            </w:tcPrChange>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665" w:author="Nate Bachmeier [AWS-SA]" w:date="2023-04-09T15:19:00Z">
              <w:tcPr>
                <w:tcW w:w="1060" w:type="dxa"/>
                <w:noWrap/>
                <w:hideMark/>
              </w:tcPr>
            </w:tcPrChange>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AF4D58">
        <w:trPr>
          <w:trHeight w:val="253"/>
          <w:trPrChange w:id="666"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667" w:author="Nate Bachmeier [AWS-SA]" w:date="2023-04-09T15:19:00Z">
              <w:tcPr>
                <w:tcW w:w="1500" w:type="dxa"/>
                <w:vMerge/>
                <w:hideMark/>
              </w:tcPr>
            </w:tcPrChange>
          </w:tcPr>
          <w:p w14:paraId="72AE1BD8" w14:textId="77777777" w:rsidR="00E72F1F" w:rsidRPr="00B55F4B" w:rsidRDefault="00E72F1F" w:rsidP="00DA5CF7"/>
        </w:tc>
        <w:tc>
          <w:tcPr>
            <w:tcW w:w="2347" w:type="dxa"/>
            <w:noWrap/>
            <w:hideMark/>
            <w:tcPrChange w:id="668" w:author="Nate Bachmeier [AWS-SA]" w:date="2023-04-09T15:19:00Z">
              <w:tcPr>
                <w:tcW w:w="1527" w:type="dxa"/>
                <w:noWrap/>
                <w:hideMark/>
              </w:tcPr>
            </w:tcPrChange>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669" w:author="Nate Bachmeier [AWS-SA]" w:date="2023-04-09T15:19:00Z">
              <w:tcPr>
                <w:tcW w:w="1393" w:type="dxa"/>
                <w:noWrap/>
                <w:hideMark/>
              </w:tcPr>
            </w:tcPrChange>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670" w:author="Nate Bachmeier [AWS-SA]" w:date="2023-04-09T15:19:00Z">
              <w:tcPr>
                <w:tcW w:w="1060" w:type="dxa"/>
                <w:noWrap/>
                <w:hideMark/>
              </w:tcPr>
            </w:tcPrChange>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AF4D58">
        <w:trPr>
          <w:trHeight w:val="253"/>
          <w:trPrChange w:id="671"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672" w:author="Nate Bachmeier [AWS-SA]" w:date="2023-04-09T15:19:00Z">
              <w:tcPr>
                <w:tcW w:w="1500" w:type="dxa"/>
                <w:vMerge/>
                <w:hideMark/>
              </w:tcPr>
            </w:tcPrChange>
          </w:tcPr>
          <w:p w14:paraId="40F026BB" w14:textId="77777777" w:rsidR="00E72F1F" w:rsidRPr="00B55F4B" w:rsidRDefault="00E72F1F" w:rsidP="00DA5CF7"/>
        </w:tc>
        <w:tc>
          <w:tcPr>
            <w:tcW w:w="2347" w:type="dxa"/>
            <w:noWrap/>
            <w:hideMark/>
            <w:tcPrChange w:id="673" w:author="Nate Bachmeier [AWS-SA]" w:date="2023-04-09T15:19:00Z">
              <w:tcPr>
                <w:tcW w:w="1527" w:type="dxa"/>
                <w:noWrap/>
                <w:hideMark/>
              </w:tcPr>
            </w:tcPrChange>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674" w:author="Nate Bachmeier [AWS-SA]" w:date="2023-04-09T15:19:00Z">
              <w:tcPr>
                <w:tcW w:w="1393" w:type="dxa"/>
                <w:noWrap/>
                <w:hideMark/>
              </w:tcPr>
            </w:tcPrChange>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675" w:author="Nate Bachmeier [AWS-SA]" w:date="2023-04-09T15:19:00Z">
              <w:tcPr>
                <w:tcW w:w="1060" w:type="dxa"/>
                <w:noWrap/>
                <w:hideMark/>
              </w:tcPr>
            </w:tcPrChange>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AF4D58">
        <w:trPr>
          <w:trHeight w:val="253"/>
          <w:trPrChange w:id="676"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677" w:author="Nate Bachmeier [AWS-SA]" w:date="2023-04-09T15:19:00Z">
              <w:tcPr>
                <w:tcW w:w="1500" w:type="dxa"/>
                <w:vMerge w:val="restart"/>
                <w:noWrap/>
                <w:hideMark/>
              </w:tcPr>
            </w:tcPrChange>
          </w:tcPr>
          <w:p w14:paraId="6BC1FEFD" w14:textId="08045E3A" w:rsidR="00E72F1F" w:rsidRPr="00B55F4B" w:rsidRDefault="00E72F1F" w:rsidP="003A4285">
            <w:pPr>
              <w:ind w:firstLine="0"/>
            </w:pPr>
            <w:r w:rsidRPr="00B55F4B">
              <w:t>128</w:t>
            </w:r>
            <w:r w:rsidR="003A4285">
              <w:t>MB</w:t>
            </w:r>
          </w:p>
        </w:tc>
        <w:tc>
          <w:tcPr>
            <w:tcW w:w="2347" w:type="dxa"/>
            <w:noWrap/>
            <w:hideMark/>
            <w:tcPrChange w:id="678" w:author="Nate Bachmeier [AWS-SA]" w:date="2023-04-09T15:19:00Z">
              <w:tcPr>
                <w:tcW w:w="1527" w:type="dxa"/>
                <w:noWrap/>
                <w:hideMark/>
              </w:tcPr>
            </w:tcPrChange>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679" w:author="Nate Bachmeier [AWS-SA]" w:date="2023-04-09T15:19:00Z">
              <w:tcPr>
                <w:tcW w:w="1393" w:type="dxa"/>
                <w:noWrap/>
                <w:hideMark/>
              </w:tcPr>
            </w:tcPrChange>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680" w:author="Nate Bachmeier [AWS-SA]" w:date="2023-04-09T15:19:00Z">
              <w:tcPr>
                <w:tcW w:w="1060" w:type="dxa"/>
                <w:noWrap/>
                <w:hideMark/>
              </w:tcPr>
            </w:tcPrChange>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AF4D58">
        <w:trPr>
          <w:trHeight w:val="253"/>
          <w:trPrChange w:id="681"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682" w:author="Nate Bachmeier [AWS-SA]" w:date="2023-04-09T15:19:00Z">
              <w:tcPr>
                <w:tcW w:w="1500" w:type="dxa"/>
                <w:vMerge/>
                <w:hideMark/>
              </w:tcPr>
            </w:tcPrChange>
          </w:tcPr>
          <w:p w14:paraId="7797FA47" w14:textId="77777777" w:rsidR="00E72F1F" w:rsidRPr="00B55F4B" w:rsidRDefault="00E72F1F" w:rsidP="00DA5CF7"/>
        </w:tc>
        <w:tc>
          <w:tcPr>
            <w:tcW w:w="2347" w:type="dxa"/>
            <w:noWrap/>
            <w:hideMark/>
            <w:tcPrChange w:id="683" w:author="Nate Bachmeier [AWS-SA]" w:date="2023-04-09T15:19:00Z">
              <w:tcPr>
                <w:tcW w:w="1527" w:type="dxa"/>
                <w:noWrap/>
                <w:hideMark/>
              </w:tcPr>
            </w:tcPrChange>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684" w:author="Nate Bachmeier [AWS-SA]" w:date="2023-04-09T15:19:00Z">
              <w:tcPr>
                <w:tcW w:w="1393" w:type="dxa"/>
                <w:noWrap/>
                <w:hideMark/>
              </w:tcPr>
            </w:tcPrChange>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685" w:author="Nate Bachmeier [AWS-SA]" w:date="2023-04-09T15:19:00Z">
              <w:tcPr>
                <w:tcW w:w="1060" w:type="dxa"/>
                <w:noWrap/>
                <w:hideMark/>
              </w:tcPr>
            </w:tcPrChange>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AF4D58">
        <w:trPr>
          <w:trHeight w:val="253"/>
          <w:trPrChange w:id="686"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687" w:author="Nate Bachmeier [AWS-SA]" w:date="2023-04-09T15:19:00Z">
              <w:tcPr>
                <w:tcW w:w="1500" w:type="dxa"/>
                <w:vMerge/>
                <w:hideMark/>
              </w:tcPr>
            </w:tcPrChange>
          </w:tcPr>
          <w:p w14:paraId="2787F5CA" w14:textId="77777777" w:rsidR="00E72F1F" w:rsidRPr="00B55F4B" w:rsidRDefault="00E72F1F" w:rsidP="00DA5CF7"/>
        </w:tc>
        <w:tc>
          <w:tcPr>
            <w:tcW w:w="2347" w:type="dxa"/>
            <w:noWrap/>
            <w:hideMark/>
            <w:tcPrChange w:id="688" w:author="Nate Bachmeier [AWS-SA]" w:date="2023-04-09T15:19:00Z">
              <w:tcPr>
                <w:tcW w:w="1527" w:type="dxa"/>
                <w:noWrap/>
                <w:hideMark/>
              </w:tcPr>
            </w:tcPrChange>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Change w:id="689" w:author="Nate Bachmeier [AWS-SA]" w:date="2023-04-09T15:19:00Z">
              <w:tcPr>
                <w:tcW w:w="1393" w:type="dxa"/>
                <w:noWrap/>
                <w:hideMark/>
              </w:tcPr>
            </w:tcPrChange>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690" w:author="Nate Bachmeier [AWS-SA]" w:date="2023-04-09T15:19:00Z">
              <w:tcPr>
                <w:tcW w:w="1060" w:type="dxa"/>
                <w:noWrap/>
                <w:hideMark/>
              </w:tcPr>
            </w:tcPrChange>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sync. Finally, the user can discover the most performant service stack instance from a location-aware Canolical Naming Service (CNAME). That system can consider latency and other metrics, like the proposed Fail-Over Group solution.</w:t>
      </w:r>
    </w:p>
    <w:p w14:paraId="5D1574D3" w14:textId="3CC63621" w:rsidR="00E72F1F" w:rsidRDefault="00E431EF" w:rsidP="003A4285">
      <w:pPr>
        <w:pStyle w:val="Caption"/>
        <w:ind w:firstLine="0"/>
      </w:pPr>
      <w:bookmarkStart w:id="691" w:name="_Toc128255041"/>
      <w:bookmarkStart w:id="692"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8"/>
                    <a:stretch>
                      <a:fillRect/>
                    </a:stretch>
                  </pic:blipFill>
                  <pic:spPr>
                    <a:xfrm>
                      <a:off x="0" y="0"/>
                      <a:ext cx="4489607" cy="3579693"/>
                    </a:xfrm>
                    <a:prstGeom prst="rect">
                      <a:avLst/>
                    </a:prstGeom>
                  </pic:spPr>
                </pic:pic>
              </a:graphicData>
            </a:graphic>
          </wp:inline>
        </w:drawing>
      </w:r>
      <w:bookmarkEnd w:id="691"/>
      <w:bookmarkEnd w:id="692"/>
    </w:p>
    <w:p w14:paraId="1B2FBCB7" w14:textId="06DE4489"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Under Paxos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2962F328" w:rsidR="00E72F1F" w:rsidRDefault="00161877" w:rsidP="003A4285">
      <w:pPr>
        <w:pStyle w:val="Caption"/>
        <w:ind w:firstLine="0"/>
      </w:pPr>
      <w:bookmarkStart w:id="693" w:name="_Toc128255042"/>
      <w:bookmarkStart w:id="694"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stretch>
                      <a:fillRect/>
                    </a:stretch>
                  </pic:blipFill>
                  <pic:spPr>
                    <a:xfrm>
                      <a:off x="0" y="0"/>
                      <a:ext cx="5741468" cy="3390291"/>
                    </a:xfrm>
                    <a:prstGeom prst="rect">
                      <a:avLst/>
                    </a:prstGeom>
                  </pic:spPr>
                </pic:pic>
              </a:graphicData>
            </a:graphic>
          </wp:inline>
        </w:drawing>
      </w:r>
      <w:bookmarkEnd w:id="693"/>
      <w:bookmarkEnd w:id="694"/>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652071A2" w:rsidR="00E81D0D" w:rsidRPr="00E81D0D" w:rsidRDefault="00E81D0D" w:rsidP="003A4285">
      <w:pPr>
        <w:pStyle w:val="Caption"/>
        <w:ind w:firstLine="0"/>
        <w:rPr>
          <w:i/>
        </w:rPr>
      </w:pPr>
      <w:bookmarkStart w:id="695" w:name="_Toc128255043"/>
      <w:bookmarkStart w:id="696"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10</w:t>
      </w:r>
      <w:r w:rsidRPr="003A4285">
        <w:rPr>
          <w:b/>
          <w:bCs/>
          <w:noProof/>
        </w:rPr>
        <w:fldChar w:fldCharType="end"/>
      </w:r>
      <w:r>
        <w:br/>
      </w:r>
      <w:r w:rsidRPr="00E81D0D">
        <w:rPr>
          <w:i/>
        </w:rPr>
        <w:t xml:space="preserve">Durable Command Queue </w:t>
      </w:r>
      <w:r w:rsidRPr="00E81D0D">
        <w:rPr>
          <w:i/>
          <w:noProof/>
        </w:rPr>
        <w:t>Pattern</w:t>
      </w:r>
      <w:bookmarkEnd w:id="695"/>
      <w:bookmarkEnd w:id="696"/>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44E8B8F3"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del w:id="697" w:author="Nate Bachmeier [AWS-SA]" w:date="2023-04-09T15:20:00Z">
        <w:r w:rsidDel="00AF4D58">
          <w:delText>-</w:delText>
        </w:r>
      </w:del>
      <w:ins w:id="698" w:author="Nate Bachmeier [AWS-SA]" w:date="2023-04-09T15:20:00Z">
        <w:r w:rsidR="00AF4D58">
          <w:t xml:space="preserve"> </w:t>
        </w:r>
      </w:ins>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37B564E3" w:rsidR="00E72F1F" w:rsidRDefault="001703B6" w:rsidP="00B955FE">
      <w:pPr>
        <w:pStyle w:val="Caption"/>
        <w:ind w:firstLine="0"/>
      </w:pPr>
      <w:bookmarkStart w:id="699" w:name="_Toc128255044"/>
      <w:bookmarkStart w:id="700"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stretch>
                      <a:fillRect/>
                    </a:stretch>
                  </pic:blipFill>
                  <pic:spPr>
                    <a:xfrm>
                      <a:off x="0" y="0"/>
                      <a:ext cx="6545345" cy="3750985"/>
                    </a:xfrm>
                    <a:prstGeom prst="rect">
                      <a:avLst/>
                    </a:prstGeom>
                  </pic:spPr>
                </pic:pic>
              </a:graphicData>
            </a:graphic>
          </wp:inline>
        </w:drawing>
      </w:r>
      <w:bookmarkEnd w:id="699"/>
      <w:bookmarkEnd w:id="700"/>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701" w:name="_Toc131970497"/>
      <w:r>
        <w:t>What is autoencoding</w:t>
      </w:r>
      <w:bookmarkEnd w:id="701"/>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72B030DB" w:rsidR="00A306F2" w:rsidRPr="00A306F2" w:rsidRDefault="00A306F2" w:rsidP="00B955FE">
      <w:pPr>
        <w:pStyle w:val="Caption"/>
        <w:ind w:firstLine="0"/>
        <w:rPr>
          <w:i/>
        </w:rPr>
      </w:pPr>
      <w:bookmarkStart w:id="702" w:name="_Toc128255045"/>
      <w:bookmarkStart w:id="703"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12</w:t>
      </w:r>
      <w:r w:rsidRPr="00B955FE">
        <w:rPr>
          <w:b/>
          <w:bCs/>
          <w:noProof/>
        </w:rPr>
        <w:fldChar w:fldCharType="end"/>
      </w:r>
      <w:r w:rsidRPr="00B955FE">
        <w:rPr>
          <w:b/>
          <w:bCs/>
        </w:rPr>
        <w:br/>
      </w:r>
      <w:r w:rsidRPr="00A306F2">
        <w:rPr>
          <w:i/>
        </w:rPr>
        <w:t>Autoencoding architecture</w:t>
      </w:r>
      <w:bookmarkEnd w:id="702"/>
      <w:bookmarkEnd w:id="703"/>
    </w:p>
    <w:p w14:paraId="11B7FBAA" w14:textId="77777777" w:rsidR="00E72F1F" w:rsidRDefault="00E72F1F" w:rsidP="00B955FE">
      <w:pPr>
        <w:ind w:firstLine="0"/>
      </w:pPr>
      <w:r w:rsidRPr="00D00089">
        <w:rPr>
          <w:noProof/>
        </w:rPr>
        <w:drawing>
          <wp:inline distT="0" distB="0" distL="0" distR="0" wp14:anchorId="4A780480" wp14:editId="766E48AF">
            <wp:extent cx="4116459" cy="310539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2"/>
                    <a:stretch>
                      <a:fillRect/>
                    </a:stretch>
                  </pic:blipFill>
                  <pic:spPr>
                    <a:xfrm>
                      <a:off x="0" y="0"/>
                      <a:ext cx="4120590" cy="3108515"/>
                    </a:xfrm>
                    <a:prstGeom prst="rect">
                      <a:avLst/>
                    </a:prstGeom>
                  </pic:spPr>
                </pic:pic>
              </a:graphicData>
            </a:graphic>
          </wp:inline>
        </w:drawing>
      </w:r>
    </w:p>
    <w:p w14:paraId="5A3E71D0" w14:textId="5AA2827A" w:rsidR="00E72F1F" w:rsidDel="00AF4D58" w:rsidRDefault="00E72F1F" w:rsidP="00B955FE">
      <w:pPr>
        <w:pStyle w:val="Heading3"/>
        <w:ind w:firstLine="0"/>
        <w:rPr>
          <w:del w:id="704" w:author="Nate Bachmeier [AWS-SA]" w:date="2023-04-09T15:21:00Z"/>
        </w:rPr>
      </w:pPr>
      <w:del w:id="705" w:author="Nate Bachmeier [AWS-SA]" w:date="2023-04-09T15:21:00Z">
        <w:r w:rsidDel="00AF4D58">
          <w:delText>Example usages</w:delText>
        </w:r>
      </w:del>
    </w:p>
    <w:p w14:paraId="28A1163A" w14:textId="398F9992" w:rsidR="00E72F1F" w:rsidRPr="008C3B7B" w:rsidDel="00AF4D58" w:rsidRDefault="00E72F1F" w:rsidP="000C381D">
      <w:pPr>
        <w:ind w:firstLine="0"/>
        <w:rPr>
          <w:del w:id="706" w:author="Nate Bachmeier [AWS-SA]" w:date="2023-04-09T15:21:00Z"/>
        </w:rPr>
      </w:pPr>
      <w:del w:id="707" w:author="Nate Bachmeier [AWS-SA]" w:date="2023-04-09T15:21:00Z">
        <w:r w:rsidDel="00AF4D58">
          <w:delText>Include a summary of the art stylizer paper</w:delText>
        </w:r>
      </w:del>
    </w:p>
    <w:p w14:paraId="46DE647E" w14:textId="2DB20741" w:rsidR="00E72F1F" w:rsidRPr="008C3B7B" w:rsidDel="00AF4D58" w:rsidRDefault="00E72F1F" w:rsidP="000C381D">
      <w:pPr>
        <w:ind w:firstLine="0"/>
        <w:rPr>
          <w:del w:id="708" w:author="Nate Bachmeier [AWS-SA]" w:date="2023-04-09T15:21:00Z"/>
        </w:rPr>
      </w:pPr>
      <w:del w:id="709" w:author="Nate Bachmeier [AWS-SA]" w:date="2023-04-09T15:21:00Z">
        <w:r w:rsidDel="00AF4D58">
          <w:delText>Include the summary of DACNN here from the intrusion detection paper.</w:delText>
        </w:r>
        <w:r w:rsidDel="00AF4D58">
          <w:tab/>
          <w:delText xml:space="preserve"> </w:delText>
        </w:r>
      </w:del>
    </w:p>
    <w:p w14:paraId="5CC2232B" w14:textId="77777777" w:rsidR="00E72F1F" w:rsidRDefault="00E72F1F">
      <w:pPr>
        <w:ind w:firstLine="0"/>
        <w:pPrChange w:id="710" w:author="Nate Bachmeier [AWS-SA]" w:date="2023-04-09T15:21:00Z">
          <w:pPr>
            <w:pStyle w:val="Heading2"/>
            <w:ind w:firstLine="0"/>
          </w:pPr>
        </w:pPrChange>
      </w:pPr>
      <w:r>
        <w:t>How does sequence analysis work</w:t>
      </w:r>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 xml:space="preserve">text </w:t>
      </w:r>
      <w:r w:rsidR="006F7F25">
        <w:lastRenderedPageBreak/>
        <w:t>representation</w:t>
      </w:r>
      <w:r>
        <w:t>. Depending on the use case, these steps could be massive subsystems or single lines of code.</w:t>
      </w:r>
    </w:p>
    <w:p w14:paraId="0A73EBF0" w14:textId="0B1015E1" w:rsidR="00E72F1F" w:rsidRPr="00B955FE" w:rsidRDefault="001236EF" w:rsidP="00B955FE">
      <w:pPr>
        <w:pStyle w:val="Caption"/>
        <w:ind w:firstLine="0"/>
        <w:rPr>
          <w:i/>
        </w:rPr>
      </w:pPr>
      <w:bookmarkStart w:id="711" w:name="_Toc128255046"/>
      <w:bookmarkStart w:id="712"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3"/>
                    <a:stretch>
                      <a:fillRect/>
                    </a:stretch>
                  </pic:blipFill>
                  <pic:spPr>
                    <a:xfrm>
                      <a:off x="0" y="0"/>
                      <a:ext cx="5313046" cy="3943350"/>
                    </a:xfrm>
                    <a:prstGeom prst="rect">
                      <a:avLst/>
                    </a:prstGeom>
                  </pic:spPr>
                </pic:pic>
              </a:graphicData>
            </a:graphic>
          </wp:inline>
        </w:drawing>
      </w:r>
      <w:bookmarkEnd w:id="711"/>
      <w:bookmarkEnd w:id="712"/>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w:t>
      </w:r>
      <w:r>
        <w:lastRenderedPageBreak/>
        <w:t>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713"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71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75775BEA" w:rsidR="007D626A" w:rsidRDefault="002029F2" w:rsidP="007D626A">
      <w:pPr>
        <w:pStyle w:val="Caption"/>
        <w:ind w:firstLine="0"/>
        <w:rPr>
          <w:i/>
        </w:rPr>
      </w:pPr>
      <w:r>
        <w:rPr>
          <w:b/>
          <w:bCs/>
        </w:rPr>
        <w:br/>
      </w:r>
      <w:bookmarkStart w:id="714" w:name="_Toc128255047"/>
      <w:bookmarkStart w:id="715"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4A39F1">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714"/>
      <w:bookmarkEnd w:id="715"/>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4"/>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both systems to learn from one another, continuously improving. According to Fridman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17821F88" w:rsidR="00E72F1F" w:rsidRDefault="003A421E" w:rsidP="007D626A">
      <w:pPr>
        <w:pStyle w:val="Caption"/>
        <w:ind w:firstLine="0"/>
      </w:pPr>
      <w:bookmarkStart w:id="716" w:name="_Toc128255048"/>
      <w:bookmarkStart w:id="717"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5"/>
                    <a:stretch>
                      <a:fillRect/>
                    </a:stretch>
                  </pic:blipFill>
                  <pic:spPr>
                    <a:xfrm>
                      <a:off x="0" y="0"/>
                      <a:ext cx="5985831" cy="3374037"/>
                    </a:xfrm>
                    <a:prstGeom prst="rect">
                      <a:avLst/>
                    </a:prstGeom>
                  </pic:spPr>
                </pic:pic>
              </a:graphicData>
            </a:graphic>
          </wp:inline>
        </w:drawing>
      </w:r>
      <w:bookmarkEnd w:id="716"/>
      <w:bookmarkEnd w:id="717"/>
    </w:p>
    <w:p w14:paraId="64C2161F" w14:textId="77777777" w:rsidR="00E72F1F" w:rsidRDefault="00E72F1F" w:rsidP="007D626A">
      <w:pPr>
        <w:pStyle w:val="Heading2"/>
        <w:ind w:firstLine="0"/>
      </w:pPr>
      <w:bookmarkStart w:id="718" w:name="_Toc131970498"/>
      <w:r>
        <w:t>How does recognizing human activities work</w:t>
      </w:r>
      <w:bookmarkEnd w:id="718"/>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C22030A" w:rsidR="00097912" w:rsidRDefault="005B0D64" w:rsidP="00097912">
      <w:pPr>
        <w:pStyle w:val="Caption"/>
        <w:ind w:firstLine="0"/>
        <w:rPr>
          <w:i/>
        </w:rPr>
      </w:pPr>
      <w:bookmarkStart w:id="719" w:name="_Toc128255049"/>
      <w:bookmarkStart w:id="720"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16</w:t>
      </w:r>
      <w:r w:rsidRPr="00097912">
        <w:rPr>
          <w:b/>
          <w:bCs/>
          <w:noProof/>
        </w:rPr>
        <w:fldChar w:fldCharType="end"/>
      </w:r>
      <w:r w:rsidRPr="00097912">
        <w:rPr>
          <w:b/>
          <w:bCs/>
        </w:rPr>
        <w:br/>
      </w:r>
      <w:r w:rsidRPr="005B0D64">
        <w:rPr>
          <w:i/>
        </w:rPr>
        <w:t>Network Structure</w:t>
      </w:r>
      <w:bookmarkEnd w:id="719"/>
      <w:bookmarkEnd w:id="720"/>
    </w:p>
    <w:p w14:paraId="1BFAC327" w14:textId="48C2F3C6" w:rsidR="00E72F1F" w:rsidRPr="00097912" w:rsidRDefault="00E72F1F" w:rsidP="00097912">
      <w:pPr>
        <w:pStyle w:val="Caption"/>
        <w:ind w:firstLine="0"/>
        <w:rPr>
          <w:i/>
        </w:rPr>
      </w:pPr>
      <w:r>
        <w:rPr>
          <w:noProof/>
        </w:rPr>
        <w:drawing>
          <wp:inline distT="0" distB="0" distL="0" distR="0" wp14:anchorId="355D30C4" wp14:editId="75DB4E2A">
            <wp:extent cx="4886863" cy="37051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5637" cy="3711753"/>
                    </a:xfrm>
                    <a:prstGeom prst="rect">
                      <a:avLst/>
                    </a:prstGeom>
                    <a:noFill/>
                    <a:ln>
                      <a:noFill/>
                    </a:ln>
                  </pic:spPr>
                </pic:pic>
              </a:graphicData>
            </a:graphic>
          </wp:inline>
        </w:drawing>
      </w:r>
    </w:p>
    <w:p w14:paraId="7E1D7047" w14:textId="0F65D72B" w:rsidR="00E72F1F" w:rsidDel="003C299E" w:rsidRDefault="00E72F1F" w:rsidP="00097912">
      <w:pPr>
        <w:pStyle w:val="Heading2"/>
        <w:ind w:firstLine="0"/>
        <w:rPr>
          <w:del w:id="721" w:author="Bachmeier, Nate" w:date="2023-04-04T16:11:00Z"/>
        </w:rPr>
      </w:pPr>
      <w:del w:id="722" w:author="Bachmeier, Nate" w:date="2023-04-04T16:11:00Z">
        <w:r w:rsidDel="003C299E">
          <w:delText>How do dynamic environment simulations work</w:delText>
        </w:r>
      </w:del>
    </w:p>
    <w:p w14:paraId="4A694E13" w14:textId="3B189E04" w:rsidR="00E72F1F" w:rsidRPr="00536345" w:rsidDel="003C299E" w:rsidRDefault="00CB70ED" w:rsidP="00DA5CF7">
      <w:pPr>
        <w:rPr>
          <w:del w:id="723" w:author="Bachmeier, Nate" w:date="2023-04-04T16:11:00Z"/>
        </w:rPr>
      </w:pPr>
      <w:del w:id="724" w:author="Bachmeier, Nate" w:date="2023-04-04T16:11:00Z">
        <w:r w:rsidDel="003C299E">
          <w:delText xml:space="preserve">This section </w:delText>
        </w:r>
        <w:r w:rsidR="00E72F1F" w:rsidDel="003C299E">
          <w:delText>is a placeholder for literature review material during the Unity versus ROS selection process. An initial proof-of-concept suggests that both solutions meet the requirements. Future investigation may</w:delText>
        </w:r>
        <w:r w:rsidDel="003C299E">
          <w:delText xml:space="preserve"> </w:delText>
        </w:r>
        <w:r w:rsidR="00E72F1F" w:rsidDel="003C299E">
          <w:delText>be necessary during the fourth chapter</w:delText>
        </w:r>
      </w:del>
    </w:p>
    <w:p w14:paraId="44E51986" w14:textId="3A72D71F" w:rsidR="00E72F1F" w:rsidDel="003C299E" w:rsidRDefault="00E72F1F" w:rsidP="00097912">
      <w:pPr>
        <w:pStyle w:val="Heading3"/>
        <w:ind w:firstLine="0"/>
        <w:rPr>
          <w:del w:id="725" w:author="Bachmeier, Nate" w:date="2023-04-04T16:11:00Z"/>
        </w:rPr>
      </w:pPr>
      <w:del w:id="726" w:author="Bachmeier, Nate" w:date="2023-04-04T16:11:00Z">
        <w:r w:rsidDel="003C299E">
          <w:delText>Methods</w:delText>
        </w:r>
      </w:del>
    </w:p>
    <w:p w14:paraId="241115BA" w14:textId="7159FC2F" w:rsidR="00E72F1F" w:rsidRPr="00536345" w:rsidDel="003C299E" w:rsidRDefault="00CB70ED" w:rsidP="00097912">
      <w:pPr>
        <w:ind w:firstLine="0"/>
        <w:rPr>
          <w:del w:id="727" w:author="Bachmeier, Nate" w:date="2023-04-04T16:11:00Z"/>
        </w:rPr>
      </w:pPr>
      <w:del w:id="728" w:author="Bachmeier, Nate" w:date="2023-04-04T16:11:00Z">
        <w:r w:rsidDel="003C299E">
          <w:delText xml:space="preserve">This section reserves a placeholder for </w:delText>
        </w:r>
        <w:r w:rsidR="00E72F1F" w:rsidDel="003C299E">
          <w:delText>future investigation into best practices</w:delText>
        </w:r>
      </w:del>
    </w:p>
    <w:p w14:paraId="3E7B5790" w14:textId="242C7C3B" w:rsidR="00E72F1F" w:rsidDel="003C299E" w:rsidRDefault="00E72F1F" w:rsidP="00097912">
      <w:pPr>
        <w:pStyle w:val="Heading3"/>
        <w:ind w:firstLine="0"/>
        <w:rPr>
          <w:del w:id="729" w:author="Bachmeier, Nate" w:date="2023-04-04T16:11:00Z"/>
        </w:rPr>
      </w:pPr>
      <w:del w:id="730" w:author="Bachmeier, Nate" w:date="2023-04-04T16:11:00Z">
        <w:r w:rsidDel="003C299E">
          <w:delText>Unity-based</w:delText>
        </w:r>
      </w:del>
    </w:p>
    <w:p w14:paraId="1CDB04BC" w14:textId="7BC24CDC" w:rsidR="00E72F1F" w:rsidRPr="00536345" w:rsidDel="003C299E" w:rsidRDefault="00E72F1F" w:rsidP="00097912">
      <w:pPr>
        <w:ind w:firstLine="0"/>
        <w:rPr>
          <w:del w:id="731" w:author="Bachmeier, Nate" w:date="2023-04-04T16:11:00Z"/>
        </w:rPr>
      </w:pPr>
      <w:del w:id="732" w:author="Bachmeier, Nate" w:date="2023-04-04T16:11:00Z">
        <w:r w:rsidDel="003C299E">
          <w:delText xml:space="preserve">Placeholder for anything </w:delText>
        </w:r>
        <w:r w:rsidR="00383CF5" w:rsidDel="003C299E">
          <w:delText>Unity-</w:delText>
        </w:r>
        <w:r w:rsidDel="003C299E">
          <w:delText>specific.</w:delText>
        </w:r>
      </w:del>
    </w:p>
    <w:p w14:paraId="19515679" w14:textId="77777777" w:rsidR="00E72F1F" w:rsidRDefault="00E72F1F" w:rsidP="00097912">
      <w:pPr>
        <w:pStyle w:val="Heading2"/>
        <w:ind w:firstLine="0"/>
      </w:pPr>
      <w:bookmarkStart w:id="733" w:name="_Toc131970499"/>
      <w:r>
        <w:t>Computer vision and autonomous driving</w:t>
      </w:r>
      <w:bookmarkEnd w:id="733"/>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0518D97B" w:rsidR="00541718" w:rsidRPr="00541718" w:rsidRDefault="00541718" w:rsidP="00097912">
      <w:pPr>
        <w:pStyle w:val="Caption"/>
        <w:ind w:firstLine="0"/>
        <w:rPr>
          <w:i/>
        </w:rPr>
      </w:pPr>
      <w:bookmarkStart w:id="734" w:name="_Toc128255050"/>
      <w:bookmarkStart w:id="735"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17</w:t>
      </w:r>
      <w:r w:rsidRPr="00097912">
        <w:rPr>
          <w:b/>
          <w:bCs/>
          <w:noProof/>
        </w:rPr>
        <w:fldChar w:fldCharType="end"/>
      </w:r>
      <w:r>
        <w:br/>
      </w:r>
      <w:r w:rsidRPr="00541718">
        <w:rPr>
          <w:i/>
        </w:rPr>
        <w:t>Taxonomy of Example Use-Cases</w:t>
      </w:r>
      <w:bookmarkEnd w:id="734"/>
      <w:bookmarkEnd w:id="735"/>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04B0E81" w:rsidR="004A7CE6" w:rsidRPr="004A7CE6" w:rsidRDefault="004A7CE6" w:rsidP="00D400F7">
      <w:pPr>
        <w:pStyle w:val="Caption"/>
        <w:ind w:firstLine="0"/>
        <w:rPr>
          <w:i/>
        </w:rPr>
      </w:pPr>
      <w:bookmarkStart w:id="736" w:name="_Toc128255051"/>
      <w:bookmarkStart w:id="737"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18</w:t>
      </w:r>
      <w:r w:rsidRPr="00D400F7">
        <w:rPr>
          <w:b/>
          <w:bCs/>
          <w:noProof/>
        </w:rPr>
        <w:fldChar w:fldCharType="end"/>
      </w:r>
      <w:r w:rsidRPr="00D400F7">
        <w:rPr>
          <w:b/>
          <w:bCs/>
        </w:rPr>
        <w:br/>
      </w:r>
      <w:r w:rsidRPr="004A7CE6">
        <w:rPr>
          <w:i/>
        </w:rPr>
        <w:t>System Design</w:t>
      </w:r>
      <w:bookmarkEnd w:id="736"/>
      <w:bookmarkEnd w:id="737"/>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42"/>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These systems utilize a feedback loop between a Generative Neural Network (GNN) and Discriminator Neural Network (DNN). Each iteration outputs a ‘Deep-Fake’ asset and assesses its validity (see Figure 3). Under this process, both systems learn from one another, continuously improving their expertise.</w:t>
      </w:r>
    </w:p>
    <w:p w14:paraId="2EACE430" w14:textId="77777777" w:rsidR="00AF4D58" w:rsidRDefault="00AF4D58">
      <w:pPr>
        <w:spacing w:after="160" w:line="259" w:lineRule="auto"/>
        <w:ind w:firstLine="0"/>
        <w:rPr>
          <w:ins w:id="738" w:author="Nate Bachmeier [AWS-SA]" w:date="2023-04-09T15:22:00Z"/>
          <w:b/>
          <w:bCs/>
          <w:iCs/>
          <w:szCs w:val="18"/>
        </w:rPr>
      </w:pPr>
      <w:bookmarkStart w:id="739" w:name="_Toc128255052"/>
      <w:bookmarkStart w:id="740" w:name="_Toc128302238"/>
      <w:ins w:id="741" w:author="Nate Bachmeier [AWS-SA]" w:date="2023-04-09T15:22:00Z">
        <w:r>
          <w:rPr>
            <w:b/>
            <w:bCs/>
          </w:rPr>
          <w:br w:type="page"/>
        </w:r>
      </w:ins>
    </w:p>
    <w:p w14:paraId="2360B212" w14:textId="368DA640"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19</w:t>
      </w:r>
      <w:r w:rsidRPr="00D400F7">
        <w:rPr>
          <w:b/>
          <w:bCs/>
          <w:noProof/>
        </w:rPr>
        <w:fldChar w:fldCharType="end"/>
      </w:r>
      <w:r w:rsidR="00BD4565" w:rsidRPr="00310DC2">
        <w:br/>
      </w:r>
      <w:r w:rsidRPr="0049778A">
        <w:rPr>
          <w:i/>
        </w:rPr>
        <w:t>Training Configuration</w:t>
      </w:r>
      <w:bookmarkEnd w:id="739"/>
      <w:bookmarkEnd w:id="740"/>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C7C235D" w:rsidR="00B92EC6" w:rsidRPr="000C1B34" w:rsidRDefault="00B92EC6" w:rsidP="000C1B34">
      <w:pPr>
        <w:pStyle w:val="Caption"/>
        <w:ind w:firstLine="0"/>
        <w:rPr>
          <w:i/>
          <w:iCs w:val="0"/>
        </w:rPr>
      </w:pPr>
      <w:bookmarkStart w:id="742" w:name="_Toc128255053"/>
      <w:bookmarkStart w:id="743"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20</w:t>
      </w:r>
      <w:r w:rsidRPr="00310DC2">
        <w:rPr>
          <w:b/>
          <w:bCs/>
          <w:noProof/>
        </w:rPr>
        <w:fldChar w:fldCharType="end"/>
      </w:r>
      <w:r>
        <w:br/>
      </w:r>
      <w:r w:rsidRPr="000C1B34">
        <w:rPr>
          <w:i/>
          <w:iCs w:val="0"/>
        </w:rPr>
        <w:t>Taxonomy of Participants and Example Challenges</w:t>
      </w:r>
      <w:bookmarkEnd w:id="742"/>
      <w:bookmarkEnd w:id="743"/>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738523ED" w14:textId="48F9586D" w:rsidR="002029F2" w:rsidDel="00AF4D58" w:rsidRDefault="002029F2">
      <w:pPr>
        <w:spacing w:after="160" w:line="259" w:lineRule="auto"/>
        <w:ind w:firstLine="0"/>
        <w:rPr>
          <w:del w:id="744" w:author="Nate Bachmeier [AWS-SA]" w:date="2023-04-09T15:23:00Z"/>
          <w:b/>
          <w:bCs/>
          <w:iCs/>
          <w:szCs w:val="18"/>
        </w:rPr>
      </w:pPr>
      <w:del w:id="745" w:author="Nate Bachmeier [AWS-SA]" w:date="2023-04-09T15:23:00Z">
        <w:r w:rsidDel="00AF4D58">
          <w:rPr>
            <w:b/>
            <w:bCs/>
          </w:rPr>
          <w:br w:type="page"/>
        </w:r>
      </w:del>
    </w:p>
    <w:p w14:paraId="2A67EF23" w14:textId="415831B6" w:rsidR="000079EB" w:rsidRPr="000079EB" w:rsidRDefault="000079EB" w:rsidP="00590F0E">
      <w:pPr>
        <w:spacing w:after="160" w:line="259" w:lineRule="auto"/>
        <w:ind w:firstLine="0"/>
        <w:rPr>
          <w:i/>
        </w:rPr>
      </w:pPr>
      <w:bookmarkStart w:id="746" w:name="_Toc128255054"/>
      <w:bookmarkStart w:id="747"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21</w:t>
      </w:r>
      <w:r w:rsidRPr="00310DC2">
        <w:rPr>
          <w:b/>
          <w:bCs/>
          <w:noProof/>
        </w:rPr>
        <w:fldChar w:fldCharType="end"/>
      </w:r>
      <w:r>
        <w:br/>
      </w:r>
      <w:r w:rsidRPr="000079EB">
        <w:rPr>
          <w:i/>
        </w:rPr>
        <w:t>Example Microservice Architecture</w:t>
      </w:r>
      <w:bookmarkEnd w:id="746"/>
      <w:bookmarkEnd w:id="747"/>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9"/>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2586678F" w:rsidR="00AF4D58" w:rsidRDefault="00E72F1F" w:rsidP="00DA5CF7">
      <w:pPr>
        <w:rPr>
          <w:ins w:id="748" w:author="Nate Bachmeier [AWS-SA]" w:date="2023-04-09T15:23:00Z"/>
        </w:rPr>
      </w:pPr>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Assuming a driver purchases a $25,000 car and keeps it that entire usable period, they will likely spend at least that much on fuel and repairs (see Table 7).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rPr>
          <w:ins w:id="749" w:author="Nate Bachmeier [AWS-SA]" w:date="2023-04-09T15:23:00Z"/>
        </w:rPr>
      </w:pPr>
      <w:ins w:id="750" w:author="Nate Bachmeier [AWS-SA]" w:date="2023-04-09T15:23:00Z">
        <w:r>
          <w:br w:type="page"/>
        </w:r>
      </w:ins>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751"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751"/>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125D259B" w:rsidR="00E72F1F" w:rsidRDefault="00251EDA" w:rsidP="00DB15A3">
      <w:pPr>
        <w:pStyle w:val="Caption"/>
        <w:ind w:firstLine="0"/>
      </w:pPr>
      <w:bookmarkStart w:id="752" w:name="_Toc128255055"/>
      <w:bookmarkStart w:id="753"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50"/>
                    <a:stretch>
                      <a:fillRect/>
                    </a:stretch>
                  </pic:blipFill>
                  <pic:spPr>
                    <a:xfrm>
                      <a:off x="0" y="0"/>
                      <a:ext cx="5492173" cy="3132341"/>
                    </a:xfrm>
                    <a:prstGeom prst="rect">
                      <a:avLst/>
                    </a:prstGeom>
                  </pic:spPr>
                </pic:pic>
              </a:graphicData>
            </a:graphic>
          </wp:inline>
        </w:drawing>
      </w:r>
      <w:bookmarkEnd w:id="752"/>
      <w:bookmarkEnd w:id="753"/>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754" w:name="_Toc131970500"/>
      <w:r>
        <w:t>How does the reproducibility crisis impact ML design</w:t>
      </w:r>
      <w:bookmarkEnd w:id="754"/>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26F7DFD" w:rsidR="00E72F1F" w:rsidRDefault="00E72F1F" w:rsidP="00DA5CF7">
      <w:r>
        <w:t xml:space="preserve">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t>
      </w:r>
      <w:del w:id="755" w:author="Nate Bachmeier [AWS-SA]" w:date="2023-04-09T15:24:00Z">
        <w:r w:rsidDel="00AF4D58">
          <w:delText xml:space="preserve">generally </w:delText>
        </w:r>
      </w:del>
      <w:r>
        <w:t>well-intentioned and aim to make reliable, repeatable studies. However, it is impractical for those practitioners to wait for results to be flawless, as this means science no longer evolves. Put another way, “</w:t>
      </w:r>
      <w:del w:id="756" w:author="Nate Bachmeier [AWS-SA]" w:date="2023-04-09T15:24:00Z">
        <w:r w:rsidDel="00AF4D58">
          <w:delText>a</w:delText>
        </w:r>
      </w:del>
      <w:ins w:id="757" w:author="Nate Bachmeier [AWS-SA]" w:date="2023-04-09T15:24:00Z">
        <w:r w:rsidR="00AF4D58">
          <w:t>A</w:t>
        </w:r>
      </w:ins>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4DABE5E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del w:id="758" w:author="Nate Bachmeier [AWS-SA]" w:date="2023-04-09T15:24:00Z">
        <w:r w:rsidDel="00AF4D58">
          <w:delText>even beginning data collection</w:delText>
        </w:r>
      </w:del>
      <w:ins w:id="759" w:author="Nate Bachmeier [AWS-SA]" w:date="2023-04-09T15:24:00Z">
        <w:r w:rsidR="00AF4D58">
          <w:t>collecting data</w:t>
        </w:r>
      </w:ins>
      <w:r>
        <w:t>.</w:t>
      </w:r>
    </w:p>
    <w:p w14:paraId="2BA10C6B" w14:textId="2590CAE0" w:rsidR="00E33B08" w:rsidRPr="006305D2" w:rsidRDefault="00E33B08" w:rsidP="00DB15A3">
      <w:pPr>
        <w:pStyle w:val="Caption"/>
        <w:ind w:firstLine="0"/>
        <w:rPr>
          <w:i/>
        </w:rPr>
      </w:pPr>
      <w:bookmarkStart w:id="76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76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0CAE451" w:rsidR="00E72F1F" w:rsidRDefault="00E72F1F" w:rsidP="00BD0461">
      <w:pPr>
        <w:pStyle w:val="Heading2"/>
        <w:ind w:firstLine="0"/>
      </w:pPr>
      <w:bookmarkStart w:id="761" w:name="_Toc131970501"/>
      <w:r>
        <w:t xml:space="preserve">Ethical </w:t>
      </w:r>
      <w:del w:id="762" w:author="Nate Bachmeier [AWS-SA]" w:date="2023-04-09T15:24:00Z">
        <w:r w:rsidDel="00AF4D58">
          <w:delText xml:space="preserve">considerations </w:delText>
        </w:r>
      </w:del>
      <w:ins w:id="763" w:author="Nate Bachmeier [AWS-SA]" w:date="2023-04-09T15:24:00Z">
        <w:r w:rsidR="00AF4D58">
          <w:t xml:space="preserve">Considerations </w:t>
        </w:r>
      </w:ins>
      <w:r>
        <w:t>of A</w:t>
      </w:r>
      <w:r w:rsidR="004A68E9">
        <w:t>I</w:t>
      </w:r>
      <w:bookmarkEnd w:id="761"/>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13CDFF55"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ins w:id="764" w:author="Nate Bachmeier [AWS-SA]" w:date="2023-04-09T15:25:00Z">
        <w:r w:rsidR="00AF4D58">
          <w:t xml:space="preserve">how can the course hold </w:t>
        </w:r>
      </w:ins>
      <w:ins w:id="765" w:author="Nate Bachmeier [AWS-SA]" w:date="2023-04-09T15:26:00Z">
        <w:r w:rsidR="00AF4D58">
          <w:t xml:space="preserve">AI/ML devices </w:t>
        </w:r>
      </w:ins>
      <w:del w:id="766" w:author="Nate Bachmeier [AWS-SA]" w:date="2023-04-09T15:26:00Z">
        <w:r w:rsidRPr="00AF4D58" w:rsidDel="00AF4D58">
          <w:delText xml:space="preserve">can the courts hold </w:delText>
        </w:r>
        <w:r w:rsidRPr="00AF4D58" w:rsidDel="00AF4D58">
          <w:rPr>
            <w:rPrChange w:id="767" w:author="Nate Bachmeier [AWS-SA]" w:date="2023-04-09T15:26:00Z">
              <w:rPr>
                <w:i/>
                <w:iCs/>
              </w:rPr>
            </w:rPrChange>
          </w:rPr>
          <w:delText>them</w:delText>
        </w:r>
        <w:r w:rsidRPr="00AF4D58" w:rsidDel="00AF4D58">
          <w:delText xml:space="preserve"> </w:delText>
        </w:r>
      </w:del>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8D4B85D" w:rsidR="00E72F1F" w:rsidRPr="00AC30AE" w:rsidRDefault="00E72F1F" w:rsidP="00DA5CF7">
      <w:r>
        <w:t>Robotics’s Three Law</w:t>
      </w:r>
      <w:r w:rsidR="00BD0461">
        <w:t>s</w:t>
      </w:r>
      <w:r>
        <w:t xml:space="preserve"> state that automation should not injure humans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w:t>
      </w:r>
      <w:del w:id="768" w:author="Nate Bachmeier [AWS-SA]" w:date="2023-04-09T15:26:00Z">
        <w:r w:rsidDel="00C71B24">
          <w:delText xml:space="preserve">the </w:delText>
        </w:r>
      </w:del>
      <w:r>
        <w:t>machines can</w:t>
      </w:r>
      <w:del w:id="769" w:author="Nate Bachmeier [AWS-SA]" w:date="2023-04-09T15:26:00Z">
        <w:r w:rsidDel="00C71B24">
          <w:delText>not</w:delText>
        </w:r>
      </w:del>
      <w:ins w:id="770" w:author="Nate Bachmeier [AWS-SA]" w:date="2023-04-09T15:26:00Z">
        <w:r w:rsidR="00C71B24">
          <w:t>’t</w:t>
        </w:r>
      </w:ins>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771" w:name="_Toc131970502"/>
      <w:r>
        <w:t>Summary</w:t>
      </w:r>
      <w:bookmarkEnd w:id="771"/>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B1ADE4B"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772" w:name="_Toc131970503"/>
      <w:r>
        <w:lastRenderedPageBreak/>
        <w:t>Chapter 3: Research Method</w:t>
      </w:r>
      <w:bookmarkEnd w:id="772"/>
    </w:p>
    <w:p w14:paraId="2337D06A" w14:textId="528B1411" w:rsidR="00E72F1F" w:rsidRPr="00C94085" w:rsidRDefault="00C7163D" w:rsidP="00DA5CF7">
      <w:ins w:id="773" w:author="Nate Bachmeier [AWS-SA]" w:date="2023-04-09T15:29:00Z">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ins>
      <w:del w:id="774" w:author="Nate Bachmeier [AWS-SA]" w:date="2023-04-09T15:29:00Z">
        <w:r w:rsidR="00383CF5" w:rsidRPr="005C1EEB" w:rsidDel="00C7163D">
          <w:delText xml:space="preserve">The problem to be addressed in this study is the inability of elderly and special needs care organizations to </w:delText>
        </w:r>
        <w:r w:rsidR="00383CF5" w:rsidDel="00C7163D">
          <w:delText xml:space="preserve">capitalize on the effectiveness and efficiency of autonomous assistants for </w:delText>
        </w:r>
        <w:r w:rsidR="006F7F25" w:rsidDel="00C7163D">
          <w:delText xml:space="preserve">the </w:delText>
        </w:r>
        <w:commentRangeStart w:id="775"/>
        <w:r w:rsidR="0021511C" w:rsidDel="00C7163D">
          <w:delText>episodic falling syndrome</w:delText>
        </w:r>
        <w:commentRangeEnd w:id="775"/>
        <w:r w:rsidR="00095475" w:rsidDel="00C7163D">
          <w:rPr>
            <w:rStyle w:val="CommentReference"/>
            <w:rFonts w:eastAsia="Times New Roman" w:cs="Arial"/>
            <w:szCs w:val="20"/>
          </w:rPr>
          <w:commentReference w:id="775"/>
        </w:r>
        <w:r w:rsidR="00383CF5" w:rsidRPr="005C1EEB" w:rsidDel="00C7163D">
          <w:delText xml:space="preserve"> </w:delText>
        </w:r>
        <w:r w:rsidR="00383CF5" w:rsidDel="00C7163D">
          <w:delText>(</w:delText>
        </w:r>
        <w:r w:rsidR="00BD0461" w:rsidDel="00C7163D">
          <w:delText xml:space="preserve">Blackhurn, 2021; </w:delText>
        </w:r>
        <w:r w:rsidR="00383CF5" w:rsidDel="00C7163D">
          <w:delText>Kim &amp; Kim, 2021).</w:delText>
        </w:r>
      </w:del>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ins w:id="776" w:author="Nate Bachmeier [AWS-SA]" w:date="2023-04-09T15:30:00Z">
        <w:r>
          <w:t xml:space="preserve">detecting patient behaviors for improving </w:t>
        </w:r>
      </w:ins>
      <w:del w:id="777" w:author="Nate Bachmeier [AWS-SA]" w:date="2023-04-09T15:30:00Z">
        <w:r w:rsidR="0021511C" w:rsidDel="00C7163D">
          <w:delText>episodic falling syndrome</w:delText>
        </w:r>
        <w:r w:rsidR="00383CF5" w:rsidRPr="00C23676" w:rsidDel="00C7163D">
          <w:delText xml:space="preserve"> in </w:delText>
        </w:r>
      </w:del>
      <w:r w:rsidR="00383CF5" w:rsidRPr="00C23676">
        <w:t>elderly and special needs care organizations</w:t>
      </w:r>
      <w:r w:rsidR="00383CF5">
        <w:t xml:space="preserve">. </w:t>
      </w:r>
      <w:commentRangeStart w:id="778"/>
      <w:del w:id="779" w:author="Nate Bachmeier [AWS-SA]" w:date="2023-04-09T15:30:00Z">
        <w:r w:rsidR="0021511C" w:rsidDel="00C7163D">
          <w:delText xml:space="preserve">Episodic falling </w:delText>
        </w:r>
        <w:commentRangeEnd w:id="778"/>
        <w:r w:rsidR="00095475" w:rsidDel="00C7163D">
          <w:rPr>
            <w:rStyle w:val="CommentReference"/>
            <w:rFonts w:eastAsia="Times New Roman" w:cs="Arial"/>
            <w:szCs w:val="20"/>
          </w:rPr>
          <w:commentReference w:id="778"/>
        </w:r>
        <w:r w:rsidR="0021511C" w:rsidDel="00C7163D">
          <w:delText>syndrome</w:delText>
        </w:r>
        <w:r w:rsidR="00383CF5" w:rsidDel="00C7163D">
          <w:delText xml:space="preserve"> patients have a high risk of falling and injury (Shirai et al., 2021).</w:delText>
        </w:r>
        <w:r w:rsidR="000074A1" w:rsidDel="00C7163D">
          <w:delText xml:space="preserve"> </w:delText>
        </w:r>
      </w:del>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780" w:name="_Toc131970504"/>
      <w:r>
        <w:t>Research Methodology and Design</w:t>
      </w:r>
      <w:bookmarkEnd w:id="780"/>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2A6860F3"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ins w:id="781" w:author="Nate Bachmeier [AWS-SA]" w:date="2023-04-09T15:31:00Z">
        <w:r w:rsidR="00C7163D">
          <w:t xml:space="preserve">creating an extensible human </w:t>
        </w:r>
        <w:r w:rsidR="00C7163D">
          <w:lastRenderedPageBreak/>
          <w:t xml:space="preserve">behavior classification model for </w:t>
        </w:r>
      </w:ins>
      <w:commentRangeStart w:id="782"/>
      <w:del w:id="783" w:author="Nate Bachmeier [AWS-SA]" w:date="2023-04-09T15:31:00Z">
        <w:r w:rsidR="0021511C" w:rsidDel="00C7163D">
          <w:delText>episodic falling syndrome</w:delText>
        </w:r>
        <w:commentRangeEnd w:id="782"/>
        <w:r w:rsidR="00095475" w:rsidDel="00C7163D">
          <w:rPr>
            <w:rStyle w:val="CommentReference"/>
            <w:rFonts w:eastAsia="Times New Roman" w:cs="Arial"/>
            <w:szCs w:val="20"/>
          </w:rPr>
          <w:commentReference w:id="782"/>
        </w:r>
        <w:r w:rsidR="008767B0" w:rsidRPr="00C23676" w:rsidDel="00C7163D">
          <w:delText xml:space="preserve"> in </w:delText>
        </w:r>
      </w:del>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784"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784"/>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169A765A"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del w:id="785" w:author="Nate Bachmeier [AWS-SA]" w:date="2023-04-09T15:31:00Z">
              <w:r w:rsidDel="00C7163D">
                <w:delText xml:space="preserve">Examining </w:delText>
              </w:r>
            </w:del>
            <w:ins w:id="786" w:author="Nate Bachmeier [AWS-SA]" w:date="2023-04-09T15:31:00Z">
              <w:r w:rsidR="00C7163D">
                <w:t xml:space="preserve">Exploring </w:t>
              </w:r>
            </w:ins>
            <w:r>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rPr>
          <w:ins w:id="787" w:author="Nate Bachmeier [AWS-SA]" w:date="2023-04-09T15:36:00Z"/>
        </w:rPr>
      </w:pPr>
      <w:bookmarkStart w:id="788" w:name="_Toc131970505"/>
      <w:r>
        <w:t>Population and Sample</w:t>
      </w:r>
      <w:bookmarkEnd w:id="788"/>
    </w:p>
    <w:p w14:paraId="3FC2A552" w14:textId="3540A1FD" w:rsidR="00C7163D" w:rsidRPr="00C7163D" w:rsidDel="00C7163D" w:rsidRDefault="00C7163D">
      <w:pPr>
        <w:rPr>
          <w:del w:id="789" w:author="Nate Bachmeier [AWS-SA]" w:date="2023-04-09T15:36:00Z"/>
        </w:rPr>
        <w:pPrChange w:id="790" w:author="Nate Bachmeier [AWS-SA]" w:date="2023-04-09T15:36:00Z">
          <w:pPr>
            <w:pStyle w:val="Heading2"/>
            <w:ind w:firstLine="0"/>
          </w:pPr>
        </w:pPrChange>
      </w:pPr>
    </w:p>
    <w:p w14:paraId="02C1DAF2" w14:textId="23A01529" w:rsidR="00AE085D" w:rsidDel="00C7163D" w:rsidRDefault="003C41F3" w:rsidP="00DA5CF7">
      <w:pPr>
        <w:rPr>
          <w:del w:id="791" w:author="Nate Bachmeier [AWS-SA]" w:date="2023-04-09T15:47:00Z"/>
        </w:rPr>
      </w:pPr>
      <w:commentRangeStart w:id="792"/>
      <w:r>
        <w:t xml:space="preserve">This study focuses on </w:t>
      </w:r>
      <w:r w:rsidR="00D942AC">
        <w:t xml:space="preserve">elderly and special needs </w:t>
      </w:r>
      <w:ins w:id="793" w:author="Nate Bachmeier [AWS-SA]" w:date="2023-04-09T15:33:00Z">
        <w:r w:rsidR="00C7163D">
          <w:t xml:space="preserve">patients’ behaviors, such as </w:t>
        </w:r>
      </w:ins>
      <w:del w:id="794" w:author="Nate Bachmeier [AWS-SA]" w:date="2023-04-09T15:33:00Z">
        <w:r w:rsidR="00D942AC" w:rsidDel="00C7163D">
          <w:delText xml:space="preserve">patients at risk of </w:delText>
        </w:r>
      </w:del>
      <w:r w:rsidR="00D942AC">
        <w:t>falls</w:t>
      </w:r>
      <w:ins w:id="795" w:author="Nate Bachmeier [AWS-SA]" w:date="2023-04-09T15:34:00Z">
        <w:r w:rsidR="00C7163D">
          <w:t>, malnutrition, and over-exertion</w:t>
        </w:r>
      </w:ins>
      <w:del w:id="796" w:author="Nate Bachmeier [AWS-SA]" w:date="2023-04-09T15:34:00Z">
        <w:r w:rsidR="00D942AC" w:rsidDel="00C7163D">
          <w:delText xml:space="preserve"> and injuries</w:delText>
        </w:r>
      </w:del>
      <w:r w:rsidR="00D942AC">
        <w:t>.</w:t>
      </w:r>
      <w:ins w:id="797" w:author="Nate Bachmeier [AWS-SA]" w:date="2023-04-09T15:36:00Z">
        <w:r w:rsidR="00C7163D">
          <w:t xml:space="preserve"> </w:t>
        </w:r>
      </w:ins>
      <w:ins w:id="798" w:author="Nate Bachmeier [AWS-SA]" w:date="2023-04-09T15:37:00Z">
        <w:r w:rsidR="00C7163D">
          <w:t>It derives these insights from DeepMind’s kinetic-700 data set</w:t>
        </w:r>
      </w:ins>
      <w:ins w:id="799" w:author="Nate Bachmeier [AWS-SA]" w:date="2023-04-09T15:38:00Z">
        <w:r w:rsidR="00C7163D">
          <w:t xml:space="preserve"> containing</w:t>
        </w:r>
      </w:ins>
      <w:ins w:id="800" w:author="Nate Bachmeier [AWS-SA]" w:date="2023-04-09T15:37:00Z">
        <w:r w:rsidR="00C7163D">
          <w:t xml:space="preserve"> 650</w:t>
        </w:r>
      </w:ins>
      <w:ins w:id="801" w:author="Nate Bachmeier [AWS-SA]" w:date="2023-04-09T15:38:00Z">
        <w:r w:rsidR="00C7163D">
          <w:t>,000 labeled YouTube videos</w:t>
        </w:r>
      </w:ins>
      <w:customXmlInsRangeStart w:id="802" w:author="Nate Bachmeier [AWS-SA]" w:date="2023-04-09T15:39:00Z"/>
      <w:sdt>
        <w:sdtPr>
          <w:id w:val="-1727759272"/>
          <w:citation/>
        </w:sdtPr>
        <w:sdtContent>
          <w:customXmlInsRangeEnd w:id="802"/>
          <w:ins w:id="803" w:author="Nate Bachmeier [AWS-SA]" w:date="2023-04-09T15:39:00Z">
            <w:r w:rsidR="00C7163D">
              <w:fldChar w:fldCharType="begin"/>
            </w:r>
            <w:r w:rsidR="00C7163D">
              <w:instrText xml:space="preserve"> CITATION Dee20 \l 1033 </w:instrText>
            </w:r>
          </w:ins>
          <w:r w:rsidR="00C7163D">
            <w:fldChar w:fldCharType="separate"/>
          </w:r>
          <w:ins w:id="804" w:author="Nate Bachmeier [AWS-SA]" w:date="2023-04-09T15:39:00Z">
            <w:r w:rsidR="00C7163D">
              <w:rPr>
                <w:noProof/>
              </w:rPr>
              <w:t xml:space="preserve"> (DeepMind, 2020)</w:t>
            </w:r>
            <w:r w:rsidR="00C7163D">
              <w:fldChar w:fldCharType="end"/>
            </w:r>
          </w:ins>
          <w:customXmlInsRangeStart w:id="805" w:author="Nate Bachmeier [AWS-SA]" w:date="2023-04-09T15:39:00Z"/>
        </w:sdtContent>
      </w:sdt>
      <w:customXmlInsRangeEnd w:id="805"/>
      <w:ins w:id="806" w:author="Nate Bachmeier [AWS-SA]" w:date="2023-04-09T15:38:00Z">
        <w:r w:rsidR="00C7163D">
          <w:t>.</w:t>
        </w:r>
      </w:ins>
      <w:ins w:id="807" w:author="Nate Bachmeier [AWS-SA]" w:date="2023-04-09T15:39:00Z">
        <w:r w:rsidR="00C7163D">
          <w:t xml:space="preserve"> </w:t>
        </w:r>
      </w:ins>
      <w:ins w:id="808" w:author="Nate Bachmeier [AWS-SA]" w:date="2023-04-09T15:40:00Z">
        <w:r w:rsidR="00C7163D">
          <w:t xml:space="preserve">The </w:t>
        </w:r>
      </w:ins>
      <w:ins w:id="809" w:author="Nate Bachmeier [AWS-SA]" w:date="2023-04-09T15:39:00Z">
        <w:r w:rsidR="00C7163D">
          <w:t>vid</w:t>
        </w:r>
      </w:ins>
      <w:ins w:id="810" w:author="Nate Bachmeier [AWS-SA]" w:date="2023-04-09T15:40:00Z">
        <w:r w:rsidR="00C7163D">
          <w:t xml:space="preserve">eo repository has a diverse population performing 700 specific tasks. For instance, </w:t>
        </w:r>
      </w:ins>
      <w:ins w:id="811" w:author="Nate Bachmeier [AWS-SA]" w:date="2023-04-09T15:41:00Z">
        <w:r w:rsidR="00C7163D">
          <w:t xml:space="preserve">800 recordings </w:t>
        </w:r>
      </w:ins>
      <w:ins w:id="812" w:author="Nate Bachmeier [AWS-SA]" w:date="2023-04-09T15:43:00Z">
        <w:r w:rsidR="00C7163D">
          <w:t xml:space="preserve">are </w:t>
        </w:r>
      </w:ins>
      <w:ins w:id="813" w:author="Nate Bachmeier [AWS-SA]" w:date="2023-04-09T15:41:00Z">
        <w:r w:rsidR="00C7163D">
          <w:t xml:space="preserve">of people </w:t>
        </w:r>
        <w:r w:rsidR="00C7163D">
          <w:lastRenderedPageBreak/>
          <w:t xml:space="preserve">baking a cake and another </w:t>
        </w:r>
      </w:ins>
      <w:ins w:id="814" w:author="Nate Bachmeier [AWS-SA]" w:date="2023-04-09T15:42:00Z">
        <w:r w:rsidR="00C7163D">
          <w:t>900</w:t>
        </w:r>
      </w:ins>
      <w:ins w:id="815" w:author="Nate Bachmeier [AWS-SA]" w:date="2023-04-09T15:41:00Z">
        <w:r w:rsidR="00C7163D">
          <w:t xml:space="preserve"> </w:t>
        </w:r>
      </w:ins>
      <w:ins w:id="816" w:author="Nate Bachmeier [AWS-SA]" w:date="2023-04-09T15:43:00Z">
        <w:r w:rsidR="00C7163D">
          <w:t>people brushing</w:t>
        </w:r>
      </w:ins>
      <w:ins w:id="817" w:author="Nate Bachmeier [AWS-SA]" w:date="2023-04-09T15:42:00Z">
        <w:r w:rsidR="00C7163D">
          <w:t xml:space="preserve"> t</w:t>
        </w:r>
      </w:ins>
      <w:del w:id="818" w:author="Nate Bachmeier [AWS-SA]" w:date="2023-04-09T15:37:00Z">
        <w:r w:rsidR="00D942AC" w:rsidDel="00C7163D">
          <w:delText xml:space="preserve"> </w:delText>
        </w:r>
      </w:del>
      <w:ins w:id="819" w:author="Nate Bachmeier [AWS-SA]" w:date="2023-04-09T15:42:00Z">
        <w:r w:rsidR="00C7163D">
          <w:t>heir teeth.</w:t>
        </w:r>
      </w:ins>
      <w:ins w:id="820" w:author="Nate Bachmeier [AWS-SA]" w:date="2023-04-09T15:43:00Z">
        <w:r w:rsidR="00C7163D">
          <w:t xml:space="preserve"> </w:t>
        </w:r>
      </w:ins>
      <w:ins w:id="821" w:author="Nate Bachmeier [AWS-SA]" w:date="2023-04-09T15:45:00Z">
        <w:r w:rsidR="00C7163D">
          <w:t xml:space="preserve">This study aims to </w:t>
        </w:r>
      </w:ins>
      <w:ins w:id="822" w:author="Nate Bachmeier [AWS-SA]" w:date="2023-04-09T15:46:00Z">
        <w:r w:rsidR="00C7163D">
          <w:t xml:space="preserve">data mine </w:t>
        </w:r>
      </w:ins>
      <w:ins w:id="823" w:author="Nate Bachmeier [AWS-SA]" w:date="2023-04-09T15:45:00Z">
        <w:r w:rsidR="00C7163D">
          <w:t xml:space="preserve">this </w:t>
        </w:r>
      </w:ins>
      <w:ins w:id="824" w:author="Nate Bachmeier [AWS-SA]" w:date="2023-04-09T15:46:00Z">
        <w:r w:rsidR="00C7163D">
          <w:t xml:space="preserve">library </w:t>
        </w:r>
      </w:ins>
      <w:ins w:id="825" w:author="Nate Bachmeier [AWS-SA]" w:date="2023-04-09T15:45:00Z">
        <w:r w:rsidR="00C7163D">
          <w:t>from a breadth (many labels) and depth (</w:t>
        </w:r>
      </w:ins>
      <w:ins w:id="826" w:author="Nate Bachmeier [AWS-SA]" w:date="2023-04-09T15:46:00Z">
        <w:r w:rsidR="00C7163D">
          <w:t>label variation) perspective.</w:t>
        </w:r>
      </w:ins>
      <w:ins w:id="827" w:author="Nate Bachmeier [AWS-SA]" w:date="2023-04-09T15:49:00Z">
        <w:r w:rsidR="00C7163D">
          <w:t xml:space="preserve"> </w:t>
        </w:r>
      </w:ins>
      <w:del w:id="828" w:author="Nate Bachmeier [AWS-SA]" w:date="2023-04-09T15:35:00Z">
        <w:r w:rsidR="00D942AC" w:rsidDel="00C7163D">
          <w:delText xml:space="preserve">That population is </w:delText>
        </w:r>
        <w:r w:rsidR="00DB0892" w:rsidDel="00C7163D">
          <w:delText>large</w:delText>
        </w:r>
        <w:commentRangeEnd w:id="792"/>
        <w:r w:rsidR="00280191" w:rsidDel="00C7163D">
          <w:rPr>
            <w:rStyle w:val="CommentReference"/>
            <w:rFonts w:eastAsia="Times New Roman" w:cs="Arial"/>
            <w:szCs w:val="20"/>
          </w:rPr>
          <w:commentReference w:id="792"/>
        </w:r>
        <w:r w:rsidR="00AE085D" w:rsidDel="00C7163D">
          <w:delText>, with s</w:delText>
        </w:r>
      </w:del>
      <w:del w:id="829" w:author="Nate Bachmeier [AWS-SA]" w:date="2023-04-09T15:47:00Z">
        <w:r w:rsidR="00AE085D" w:rsidDel="00C7163D">
          <w:delText>ome estimates claim</w:delText>
        </w:r>
      </w:del>
      <w:del w:id="830" w:author="Nate Bachmeier [AWS-SA]" w:date="2023-04-09T15:35:00Z">
        <w:r w:rsidR="00AE085D" w:rsidDel="00C7163D">
          <w:delText>ing</w:delText>
        </w:r>
      </w:del>
      <w:del w:id="831" w:author="Nate Bachmeier [AWS-SA]" w:date="2023-04-09T15:47:00Z">
        <w:r w:rsidR="00AE085D" w:rsidDel="00C7163D">
          <w:delText xml:space="preserve"> over three million hospitalized accidents annually in the US alone</w:delText>
        </w:r>
      </w:del>
      <w:customXmlDelRangeStart w:id="832" w:author="Nate Bachmeier [AWS-SA]" w:date="2023-04-09T15:47:00Z"/>
      <w:sdt>
        <w:sdtPr>
          <w:id w:val="281694186"/>
          <w:citation/>
        </w:sdtPr>
        <w:sdtContent>
          <w:customXmlDelRangeEnd w:id="832"/>
          <w:del w:id="833" w:author="Nate Bachmeier [AWS-SA]" w:date="2023-04-09T15:47:00Z">
            <w:r w:rsidR="00AE085D" w:rsidDel="00C7163D">
              <w:fldChar w:fldCharType="begin"/>
            </w:r>
            <w:r w:rsidR="00AE085D" w:rsidDel="00C7163D">
              <w:delInstrText xml:space="preserve"> CITATION Cen201 \l 1033 </w:delInstrText>
            </w:r>
            <w:r w:rsidR="00AE085D" w:rsidDel="00C7163D">
              <w:fldChar w:fldCharType="separate"/>
            </w:r>
            <w:r w:rsidR="00EC3688" w:rsidDel="00C7163D">
              <w:rPr>
                <w:noProof/>
              </w:rPr>
              <w:delText xml:space="preserve"> (Centers for Disease Control and Prevention, 2020)</w:delText>
            </w:r>
            <w:r w:rsidR="00AE085D" w:rsidDel="00C7163D">
              <w:fldChar w:fldCharType="end"/>
            </w:r>
          </w:del>
          <w:customXmlDelRangeStart w:id="834" w:author="Nate Bachmeier [AWS-SA]" w:date="2023-04-09T15:47:00Z"/>
        </w:sdtContent>
      </w:sdt>
      <w:customXmlDelRangeEnd w:id="834"/>
      <w:del w:id="835" w:author="Nate Bachmeier [AWS-SA]" w:date="2023-04-09T15:47:00Z">
        <w:r w:rsidR="00AE085D" w:rsidDel="00C7163D">
          <w:delText xml:space="preserve">. These persons can fall due to </w:delText>
        </w:r>
        <w:r w:rsidR="00D942AC" w:rsidDel="00C7163D">
          <w:delText xml:space="preserve">"risk factors </w:delText>
        </w:r>
        <w:r w:rsidR="00AE085D" w:rsidDel="00C7163D">
          <w:delText xml:space="preserve">that </w:delText>
        </w:r>
        <w:r w:rsidR="00D942AC" w:rsidDel="00C7163D">
          <w:delText>are both intrinsic (physical and psychological) and extrinsic (related to environmental safety)</w:delText>
        </w:r>
        <w:r w:rsidR="00AE085D" w:rsidDel="00C7163D">
          <w:delText>(Lytra et al., 2022)</w:delText>
        </w:r>
        <w:r w:rsidR="00D942AC" w:rsidDel="00C7163D">
          <w:delText>.”</w:delText>
        </w:r>
        <w:r w:rsidR="00D67AAD" w:rsidDel="00C7163D">
          <w:delText xml:space="preserve"> For example, a fall could be the byproduct of weight, mobility impairments, cognitive load, medications, lighting, floor sleekness, and tiredness, among other reasons. </w:delText>
        </w:r>
        <w:r w:rsidR="0041771B" w:rsidDel="00C7163D">
          <w:delText xml:space="preserve">The software </w:delText>
        </w:r>
        <w:r w:rsidR="0010303F" w:rsidDel="00C7163D">
          <w:delText>can generate each discrete combination</w:delText>
        </w:r>
        <w:r w:rsidR="00DB0892" w:rsidDel="00C7163D">
          <w:delText xml:space="preserve"> of these situations</w:delText>
        </w:r>
        <w:r w:rsidR="0010303F" w:rsidDel="00C7163D">
          <w:delText>, which</w:delText>
        </w:r>
        <w:r w:rsidR="006F7F25" w:rsidDel="00C7163D">
          <w:delText>, in</w:delText>
        </w:r>
        <w:r w:rsidR="00DB0892" w:rsidDel="00C7163D">
          <w:delText xml:space="preserve"> this research</w:delText>
        </w:r>
        <w:r w:rsidR="00EE7722" w:rsidDel="00C7163D">
          <w:delText>,</w:delText>
        </w:r>
        <w:r w:rsidR="00DB0892" w:rsidDel="00C7163D">
          <w:delText xml:space="preserve"> </w:delText>
        </w:r>
        <w:r w:rsidR="0010303F" w:rsidDel="00C7163D">
          <w:delText xml:space="preserve">equals </w:delText>
        </w:r>
        <w:r w:rsidR="00DB0892" w:rsidDel="00C7163D">
          <w:delText>t</w:delText>
        </w:r>
        <w:r w:rsidR="0041771B" w:rsidDel="00C7163D">
          <w:delText>he study population</w:delText>
        </w:r>
        <w:r w:rsidR="0010303F" w:rsidDel="00C7163D">
          <w:delText>.</w:delText>
        </w:r>
      </w:del>
    </w:p>
    <w:p w14:paraId="131818DE" w14:textId="70D95505" w:rsidR="00986937" w:rsidRDefault="006F7F25" w:rsidP="00DA5CF7">
      <w:r>
        <w:t xml:space="preserve">Testing </w:t>
      </w:r>
      <w:del w:id="836" w:author="Nate Bachmeier [AWS-SA]" w:date="2023-04-09T15:47:00Z">
        <w:r w:rsidDel="00C7163D">
          <w:delText xml:space="preserve">a nearly </w:delText>
        </w:r>
      </w:del>
      <w:ins w:id="837" w:author="Nate Bachmeier [AWS-SA]" w:date="2023-04-09T15:47:00Z">
        <w:r w:rsidR="00C7163D">
          <w:t xml:space="preserve">every video </w:t>
        </w:r>
      </w:ins>
      <w:ins w:id="838" w:author="Nate Bachmeier [AWS-SA]" w:date="2023-04-09T15:48:00Z">
        <w:r w:rsidR="00C7163D">
          <w:t xml:space="preserve">within the repository </w:t>
        </w:r>
      </w:ins>
      <w:del w:id="839" w:author="Nate Bachmeier [AWS-SA]" w:date="2023-04-09T15:47:00Z">
        <w:r w:rsidDel="00C7163D">
          <w:delText>unlimited combination of patient characteristics and fall risks would</w:delText>
        </w:r>
      </w:del>
      <w:ins w:id="840" w:author="Nate Bachmeier [AWS-SA]" w:date="2023-04-09T15:47:00Z">
        <w:r w:rsidR="00C7163D">
          <w:t>is economically</w:t>
        </w:r>
      </w:ins>
      <w:r>
        <w:t xml:space="preserve"> </w:t>
      </w:r>
      <w:del w:id="841" w:author="Nate Bachmeier [AWS-SA]" w:date="2023-04-09T15:47:00Z">
        <w:r w:rsidDel="00C7163D">
          <w:delText xml:space="preserve">be </w:delText>
        </w:r>
      </w:del>
      <w:r>
        <w:t>impractical</w:t>
      </w:r>
      <w:r w:rsidR="00AE085D">
        <w:t xml:space="preserve">. Instead, a sampling procedure </w:t>
      </w:r>
      <w:ins w:id="842" w:author="Nate Bachmeier [AWS-SA]" w:date="2023-04-09T15:51:00Z">
        <w:r w:rsidR="00C7163D">
          <w:t>will select clips based on analysis complexity.</w:t>
        </w:r>
      </w:ins>
      <w:del w:id="843" w:author="Nate Bachmeier [AWS-SA]" w:date="2023-04-09T15:47:00Z">
        <w:r w:rsidR="00C70842" w:rsidDel="00C7163D">
          <w:delText xml:space="preserve">that </w:delText>
        </w:r>
      </w:del>
      <w:del w:id="844" w:author="Nate Bachmeier [AWS-SA]" w:date="2023-04-09T15:48:00Z">
        <w:r w:rsidR="00C70842" w:rsidDel="00C7163D">
          <w:delText>combines MoCAP sequences with different physical properties in a noisy simulated world is require</w:delText>
        </w:r>
        <w:r w:rsidR="00E72F1F" w:rsidDel="00C7163D">
          <w:delText>d</w:delText>
        </w:r>
      </w:del>
      <w:del w:id="845" w:author="Nate Bachmeier [AWS-SA]" w:date="2023-04-09T15:51:00Z">
        <w:r w:rsidR="00E72F1F" w:rsidDel="00C7163D">
          <w:delText>.</w:delText>
        </w:r>
        <w:r w:rsidR="00027636" w:rsidDel="00C7163D">
          <w:delText xml:space="preserve"> </w:delText>
        </w:r>
      </w:del>
      <w:del w:id="846" w:author="Nate Bachmeier [AWS-SA]" w:date="2023-04-09T15:49:00Z">
        <w:r w:rsidR="00027636" w:rsidDel="00C7163D">
          <w:delText>The most common place for patients to fall is the bedroom or bathroom (65% and 20%</w:delText>
        </w:r>
        <w:r w:rsidR="00DB0892" w:rsidDel="00C7163D">
          <w:delText xml:space="preserve"> of total fall</w:delText>
        </w:r>
        <w:r w:rsidR="0041771B" w:rsidDel="00C7163D">
          <w:delText>s,</w:delText>
        </w:r>
        <w:r w:rsidR="00DB0892" w:rsidDel="00C7163D">
          <w:delText xml:space="preserve"> respectively</w:delText>
        </w:r>
        <w:r w:rsidR="00027636" w:rsidDel="00C7163D">
          <w:delText>)</w:delText>
        </w:r>
        <w:r w:rsidR="0041771B" w:rsidDel="00C7163D">
          <w:delText>(Aihara et al., 2021)</w:delText>
        </w:r>
        <w:r w:rsidR="00027636" w:rsidDel="00C7163D">
          <w:delText>.</w:delText>
        </w:r>
        <w:r w:rsidR="00DE423D" w:rsidDel="00C7163D">
          <w:delText xml:space="preserve"> </w:delText>
        </w:r>
      </w:del>
      <w:del w:id="847" w:author="Nate Bachmeier [AWS-SA]" w:date="2023-04-09T15:51:00Z">
        <w:r w:rsidR="00DE423D" w:rsidDel="00C7163D">
          <w:delText xml:space="preserve">Therefore, the sampling </w:delText>
        </w:r>
        <w:r w:rsidR="00DB0892" w:rsidDel="00C7163D">
          <w:delText xml:space="preserve">will </w:delText>
        </w:r>
        <w:r w:rsidR="00DE423D" w:rsidDel="00C7163D">
          <w:delText xml:space="preserve">consider </w:delText>
        </w:r>
        <w:r w:rsidR="008A0C93" w:rsidDel="00C7163D">
          <w:delText xml:space="preserve">everyday </w:delText>
        </w:r>
        <w:r w:rsidR="00DE423D" w:rsidDel="00C7163D">
          <w:delText>actions within these environments</w:delText>
        </w:r>
        <w:r w:rsidR="00322676" w:rsidDel="00C7163D">
          <w:delText>,</w:delText>
        </w:r>
        <w:r w:rsidR="00DE423D" w:rsidDel="00C7163D">
          <w:delText xml:space="preserve"> like getting into bed, </w:delText>
        </w:r>
        <w:r w:rsidR="00670B91" w:rsidDel="00C7163D">
          <w:delText>bathing, and dressing.</w:delText>
        </w:r>
      </w:del>
      <w:ins w:id="848" w:author="Nate Bachmeier [AWS-SA]" w:date="2023-04-09T15:51:00Z">
        <w:r w:rsidR="00C7163D">
          <w:t xml:space="preserve"> For instance, </w:t>
        </w:r>
      </w:ins>
      <w:ins w:id="849" w:author="Nate Bachmeier [AWS-SA]" w:date="2023-04-09T15:52:00Z">
        <w:r w:rsidR="00C7163D">
          <w:t xml:space="preserve">kinetic-700 </w:t>
        </w:r>
      </w:ins>
      <w:ins w:id="850" w:author="Nate Bachmeier [AWS-SA]" w:date="2023-04-09T15:51:00Z">
        <w:r w:rsidR="00C7163D">
          <w:t xml:space="preserve">videos </w:t>
        </w:r>
      </w:ins>
      <w:ins w:id="851" w:author="Nate Bachmeier [AWS-SA]" w:date="2023-04-09T15:52:00Z">
        <w:r w:rsidR="00C7163D">
          <w:t xml:space="preserve">have poor lighting, blurry motion, and inconsistent reference points. </w:t>
        </w:r>
      </w:ins>
      <w:ins w:id="852" w:author="Nate Bachmeier [AWS-SA]" w:date="2023-04-09T15:53:00Z">
        <w:r w:rsidR="00C7163D">
          <w:t>While these characteristics are essential for understanding RQ2 (effectiveness)</w:t>
        </w:r>
      </w:ins>
      <w:ins w:id="853" w:author="Nate Bachmeier [AWS-SA]" w:date="2023-04-09T15:54:00Z">
        <w:r w:rsidR="00C7163D">
          <w:t>,</w:t>
        </w:r>
      </w:ins>
      <w:ins w:id="854" w:author="Nate Bachmeier [AWS-SA]" w:date="2023-04-09T15:53:00Z">
        <w:r w:rsidR="00C7163D">
          <w:t xml:space="preserve"> </w:t>
        </w:r>
      </w:ins>
      <w:ins w:id="855" w:author="Nate Bachmeier [AWS-SA]" w:date="2023-04-09T15:54:00Z">
        <w:r w:rsidR="00C7163D">
          <w:t xml:space="preserve">they might </w:t>
        </w:r>
      </w:ins>
      <w:ins w:id="856" w:author="Nate Bachmeier [AWS-SA]" w:date="2023-04-09T15:55:00Z">
        <w:r w:rsidR="00C7163D">
          <w:t>detract from the finite resources available to study RQ1 (efficacy).</w:t>
        </w:r>
      </w:ins>
    </w:p>
    <w:p w14:paraId="3D31E3FD" w14:textId="69385F60" w:rsidR="00E72F1F" w:rsidDel="00C7163D" w:rsidRDefault="00E72F1F" w:rsidP="00DA5CF7">
      <w:pPr>
        <w:rPr>
          <w:del w:id="857" w:author="Nate Bachmeier [AWS-SA]" w:date="2023-04-09T15:50:00Z"/>
        </w:rPr>
      </w:pPr>
      <w:del w:id="858" w:author="Nate Bachmeier [AWS-SA]" w:date="2023-04-09T15:50:00Z">
        <w:r w:rsidDel="00C7163D">
          <w:delText xml:space="preserve">For </w:delText>
        </w:r>
        <w:r w:rsidR="008F1A96" w:rsidDel="00C7163D">
          <w:delText xml:space="preserve">the study </w:delText>
        </w:r>
        <w:r w:rsidDel="00C7163D">
          <w:delText xml:space="preserve">to </w:delText>
        </w:r>
        <w:r w:rsidR="00C70842" w:rsidDel="00C7163D">
          <w:delText>succeed, it needs</w:delText>
        </w:r>
        <w:r w:rsidDel="00C7163D">
          <w:delText xml:space="preserve"> sufficient </w:delText>
        </w:r>
        <w:r w:rsidRPr="008C4FA6" w:rsidDel="00C7163D">
          <w:rPr>
            <w:i/>
            <w:iCs/>
          </w:rPr>
          <w:delText>power</w:delText>
        </w:r>
        <w:r w:rsidDel="00C7163D">
          <w:rPr>
            <w:i/>
            <w:iCs/>
          </w:rPr>
          <w:delText xml:space="preserve"> </w:delText>
        </w:r>
        <w:r w:rsidDel="00C7163D">
          <w:delText xml:space="preserve">to measure the </w:delText>
        </w:r>
        <w:r w:rsidDel="00C7163D">
          <w:rPr>
            <w:i/>
            <w:iCs/>
          </w:rPr>
          <w:delText>effect</w:delText>
        </w:r>
        <w:r w:rsidDel="00C7163D">
          <w:delText xml:space="preserve"> in question. Several </w:delText>
        </w:r>
        <w:r w:rsidR="008F1A96" w:rsidDel="00C7163D">
          <w:delText xml:space="preserve">parameters control </w:delText>
        </w:r>
        <w:r w:rsidDel="00C7163D">
          <w:delText>the power of an experiment, such as relaxing the confidence interval, using parametric statistics, converting to a one-tail model, increasing the samples, or adjusting the sensitivity</w:delText>
        </w:r>
      </w:del>
      <w:customXmlDelRangeStart w:id="859" w:author="Nate Bachmeier [AWS-SA]" w:date="2023-04-09T15:50:00Z"/>
      <w:sdt>
        <w:sdtPr>
          <w:id w:val="1611240062"/>
          <w:citation/>
        </w:sdtPr>
        <w:sdtContent>
          <w:customXmlDelRangeEnd w:id="859"/>
          <w:del w:id="860"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861" w:author="Nate Bachmeier [AWS-SA]" w:date="2023-04-09T15:50:00Z"/>
        </w:sdtContent>
      </w:sdt>
      <w:customXmlDelRangeEnd w:id="861"/>
      <w:del w:id="862" w:author="Nate Bachmeier [AWS-SA]" w:date="2023-04-09T15:50:00Z">
        <w:r w:rsidDel="00C7163D">
          <w:delText xml:space="preserve">. </w:delText>
        </w:r>
        <w:r w:rsidR="00C70842" w:rsidDel="00C7163D">
          <w:delText xml:space="preserve"> </w:delText>
        </w:r>
        <w:r w:rsidDel="00C7163D">
          <w:delText>Effect size measures the strength of a phenomenon</w:delText>
        </w:r>
      </w:del>
      <w:customXmlDelRangeStart w:id="863" w:author="Nate Bachmeier [AWS-SA]" w:date="2023-04-09T15:50:00Z"/>
      <w:sdt>
        <w:sdtPr>
          <w:id w:val="1252627815"/>
          <w:citation/>
        </w:sdtPr>
        <w:sdtContent>
          <w:customXmlDelRangeEnd w:id="863"/>
          <w:del w:id="864"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865" w:author="Nate Bachmeier [AWS-SA]" w:date="2023-04-09T15:50:00Z"/>
        </w:sdtContent>
      </w:sdt>
      <w:customXmlDelRangeEnd w:id="865"/>
      <w:del w:id="866" w:author="Nate Bachmeier [AWS-SA]" w:date="2023-04-09T15:50:00Z">
        <w:r w:rsidDel="00C7163D">
          <w:delText xml:space="preserve">. </w:delText>
        </w:r>
        <w:r w:rsidR="00E87D79" w:rsidDel="00C7163D">
          <w:delText>C</w:delText>
        </w:r>
        <w:r w:rsidDel="00C7163D">
          <w:delText xml:space="preserve">alculating the difference between the two distributions is </w:delText>
        </w:r>
      </w:del>
      <w:del w:id="867" w:author="Nate Bachmeier [AWS-SA]" w:date="2023-04-09T15:33:00Z">
        <w:r w:rsidDel="00C7163D">
          <w:delText xml:space="preserve">relatively </w:delText>
        </w:r>
      </w:del>
      <w:del w:id="868" w:author="Nate Bachmeier [AWS-SA]" w:date="2023-04-09T15:50:00Z">
        <w:r w:rsidDel="00C7163D">
          <w:delText xml:space="preserve">straightforward </w:delText>
        </w:r>
        <w:r w:rsidR="00E87D79" w:rsidDel="00C7163D">
          <w:delText xml:space="preserve">and can be determined </w:delText>
        </w:r>
        <w:r w:rsidR="006F7F25" w:rsidDel="00C7163D">
          <w:delText>beforehand</w:delText>
        </w:r>
        <w:r w:rsidDel="00C7163D">
          <w:delText xml:space="preserve">. </w:delText>
        </w:r>
        <w:r w:rsidR="001226AD" w:rsidDel="00C7163D">
          <w:delText xml:space="preserve">The study uses </w:delText>
        </w:r>
        <w:r w:rsidDel="00C7163D">
          <w:delText>an iterative sequential sampling policy instead of a fixed size upfront</w:delText>
        </w:r>
      </w:del>
      <w:customXmlDelRangeStart w:id="869" w:author="Nate Bachmeier [AWS-SA]" w:date="2023-04-09T15:50:00Z"/>
      <w:sdt>
        <w:sdtPr>
          <w:id w:val="-117528821"/>
          <w:citation/>
        </w:sdtPr>
        <w:sdtContent>
          <w:customXmlDelRangeEnd w:id="869"/>
          <w:del w:id="870" w:author="Nate Bachmeier [AWS-SA]" w:date="2023-04-09T15:50:00Z">
            <w:r w:rsidDel="00C7163D">
              <w:fldChar w:fldCharType="begin"/>
            </w:r>
            <w:r w:rsidDel="00C7163D">
              <w:delInstrText xml:space="preserve"> CITATION Gar12 \l 1033 </w:delInstrText>
            </w:r>
            <w:r w:rsidDel="00C7163D">
              <w:fldChar w:fldCharType="separate"/>
            </w:r>
            <w:r w:rsidR="00EC3688" w:rsidDel="00C7163D">
              <w:rPr>
                <w:noProof/>
              </w:rPr>
              <w:delText xml:space="preserve"> (García-Pérez, 2012)</w:delText>
            </w:r>
            <w:r w:rsidDel="00C7163D">
              <w:fldChar w:fldCharType="end"/>
            </w:r>
          </w:del>
          <w:customXmlDelRangeStart w:id="871" w:author="Nate Bachmeier [AWS-SA]" w:date="2023-04-09T15:50:00Z"/>
        </w:sdtContent>
      </w:sdt>
      <w:customXmlDelRangeEnd w:id="871"/>
      <w:del w:id="872" w:author="Nate Bachmeier [AWS-SA]" w:date="2023-04-09T15:50:00Z">
        <w:r w:rsidDel="00C7163D">
          <w:delText xml:space="preserve">. In this situation, that would mean first choosing two similar </w:delText>
        </w:r>
        <w:r w:rsidR="00C70842" w:rsidDel="00C7163D">
          <w:delText xml:space="preserve">virtual agent </w:delText>
        </w:r>
        <w:r w:rsidDel="00C7163D">
          <w:delText xml:space="preserve">populations (e.g., age of 50 and 200LB weight) and comparing </w:delText>
        </w:r>
        <w:r w:rsidDel="00C7163D">
          <w:rPr>
            <w:i/>
            <w:iCs/>
          </w:rPr>
          <w:delText>noise level</w:delText>
        </w:r>
        <w:r w:rsidDel="00C7163D">
          <w:delText xml:space="preserve"> and </w:delText>
        </w:r>
        <w:r w:rsidDel="00C7163D">
          <w:rPr>
            <w:i/>
            <w:iCs/>
          </w:rPr>
          <w:delText>HAR prediction accuracy</w:delText>
        </w:r>
        <w:r w:rsidDel="00C7163D">
          <w:delText xml:space="preserve"> as independent variables. </w:delText>
        </w:r>
        <w:r w:rsidR="00E87D79" w:rsidDel="00C7163D">
          <w:delText xml:space="preserve">The </w:delText>
        </w:r>
        <w:r w:rsidR="001226AD" w:rsidDel="00C7163D">
          <w:delText xml:space="preserve">study’s design </w:delText>
        </w:r>
        <w:r w:rsidR="00E87D79" w:rsidDel="00C7163D">
          <w:delText xml:space="preserve">has the flexibility to simulate sufficient combinations for </w:delText>
        </w:r>
        <w:r w:rsidR="00C70842" w:rsidDel="00C7163D">
          <w:delText xml:space="preserve">an </w:delText>
        </w:r>
        <w:r w:rsidR="00E87D79" w:rsidDel="00C7163D">
          <w:delText xml:space="preserve">appropriate </w:delText>
        </w:r>
        <w:r w:rsidR="00C70842" w:rsidDel="00C7163D">
          <w:delText>sample</w:delText>
        </w:r>
        <w:r w:rsidR="00E87D79" w:rsidDel="00C7163D">
          <w:delText xml:space="preserve"> size</w:delText>
        </w:r>
        <w:r w:rsidDel="00C7163D">
          <w:delText>.</w:delText>
        </w:r>
      </w:del>
    </w:p>
    <w:p w14:paraId="409FA855" w14:textId="48E68521" w:rsidR="00E72F1F" w:rsidDel="00C7163D" w:rsidRDefault="00E87D79" w:rsidP="00DA5CF7">
      <w:pPr>
        <w:rPr>
          <w:del w:id="873" w:author="Nate Bachmeier [AWS-SA]" w:date="2023-04-09T15:50:00Z"/>
        </w:rPr>
      </w:pPr>
      <w:del w:id="874" w:author="Nate Bachmeier [AWS-SA]" w:date="2023-04-09T15:50:00Z">
        <w:r w:rsidDel="00C7163D">
          <w:delText>This study assumes a target effect size of 0.3</w:delText>
        </w:r>
        <w:r w:rsidR="00E72F1F" w:rsidDel="00C7163D">
          <w:delText xml:space="preserve">. G*Power version 3.1.9.7 projects that </w:delText>
        </w:r>
        <w:commentRangeStart w:id="875"/>
        <w:r w:rsidR="00E72F1F" w:rsidDel="00C7163D">
          <w:delText xml:space="preserve">t-tests </w:delText>
        </w:r>
        <w:commentRangeEnd w:id="875"/>
        <w:r w:rsidR="00C56C3C" w:rsidDel="00C7163D">
          <w:rPr>
            <w:rStyle w:val="CommentReference"/>
            <w:rFonts w:eastAsia="Times New Roman" w:cs="Arial"/>
            <w:szCs w:val="20"/>
          </w:rPr>
          <w:commentReference w:id="875"/>
        </w:r>
        <w:r w:rsidR="00E72F1F" w:rsidDel="00C7163D">
          <w:delText xml:space="preserve">of the </w:delText>
        </w:r>
        <w:commentRangeStart w:id="876"/>
        <w:r w:rsidR="00E72F1F" w:rsidRPr="00BD1033" w:rsidDel="00C7163D">
          <w:rPr>
            <w:i/>
            <w:rPrChange w:id="877" w:author="Bachmeier, Nate" w:date="2023-04-04T16:14:00Z">
              <w:rPr/>
            </w:rPrChange>
          </w:rPr>
          <w:delText>“difference between two independent means (two groups)</w:delText>
        </w:r>
        <w:r w:rsidR="00E72F1F" w:rsidDel="00C7163D">
          <w:delText xml:space="preserve">” </w:delText>
        </w:r>
        <w:commentRangeEnd w:id="876"/>
        <w:r w:rsidR="00C56C3C" w:rsidDel="00C7163D">
          <w:rPr>
            <w:rStyle w:val="CommentReference"/>
            <w:rFonts w:eastAsia="Times New Roman" w:cs="Arial"/>
            <w:szCs w:val="20"/>
          </w:rPr>
          <w:commentReference w:id="876"/>
        </w:r>
        <w:r w:rsidR="00E72F1F" w:rsidDel="00C7163D">
          <w:delText xml:space="preserve">for a one-tail model will need </w:delText>
        </w:r>
        <w:r w:rsidR="008F1A96" w:rsidDel="00C7163D">
          <w:delText xml:space="preserve">111 simulation runs </w:delText>
        </w:r>
        <w:r w:rsidDel="00C7163D">
          <w:delText xml:space="preserve">to measure </w:delText>
        </w:r>
        <w:r w:rsidR="008F1A96" w:rsidDel="00C7163D">
          <w:delText xml:space="preserve">a </w:delText>
        </w:r>
        <w:r w:rsidDel="00C7163D">
          <w:delText xml:space="preserve">0.95 </w:delText>
        </w:r>
        <w:r w:rsidR="008F1A96" w:rsidDel="00C7163D">
          <w:delText xml:space="preserve">power </w:delText>
        </w:r>
        <w:r w:rsidR="00161033" w:rsidDel="00C7163D">
          <w:delText xml:space="preserve">with </w:delText>
        </w:r>
        <w:r w:rsidR="008F1A96" w:rsidDel="00C7163D">
          <w:delText>95% confidence</w:delText>
        </w:r>
        <w:r w:rsidR="00E72F1F" w:rsidDel="00C7163D">
          <w:delText xml:space="preserve">. Since the available MoCAP sequences and simulator configuration options are virtually unlimited, there should be sufficient coverage </w:delText>
        </w:r>
        <w:r w:rsidR="00EB2D05" w:rsidDel="00C7163D">
          <w:delText>of the problem space</w:delText>
        </w:r>
        <w:r w:rsidR="00E72F1F" w:rsidDel="00C7163D">
          <w:delText xml:space="preserve">. Therefore, a high probability exists that adequate data production can occur to </w:delText>
        </w:r>
        <w:r w:rsidR="005511EA" w:rsidDel="00C7163D">
          <w:delText>re</w:delText>
        </w:r>
        <w:r w:rsidR="0041771B" w:rsidDel="00C7163D">
          <w:delText>present the phenomenon realistically</w:delText>
        </w:r>
        <w:r w:rsidR="00E72F1F" w:rsidDel="00C7163D">
          <w:delText xml:space="preserve">. </w:delText>
        </w:r>
      </w:del>
    </w:p>
    <w:p w14:paraId="4EDFF6AA" w14:textId="5FC8D024" w:rsidR="00E72F1F" w:rsidRDefault="00E72F1F" w:rsidP="00E62F67">
      <w:pPr>
        <w:pStyle w:val="Heading2"/>
        <w:ind w:firstLine="0"/>
      </w:pPr>
      <w:bookmarkStart w:id="878" w:name="_Toc131970506"/>
      <w:r>
        <w:t>Instrumentation</w:t>
      </w:r>
      <w:bookmarkEnd w:id="878"/>
    </w:p>
    <w:p w14:paraId="4EA4237F" w14:textId="490AB783" w:rsidR="00EB2D05" w:rsidRDefault="00EB2D05" w:rsidP="00DA5CF7">
      <w:r>
        <w:t xml:space="preserve">The study has three aspects that require data collection: ML training performance, model accuracy, and inference performance. This information originates from the Amazon SageMaker </w:t>
      </w:r>
      <w:del w:id="879" w:author="Nate Bachmeier [AWS-SA]" w:date="2023-04-09T15:55:00Z">
        <w:r w:rsidDel="00730BAE">
          <w:delText xml:space="preserve">and AWS RoboMaker </w:delText>
        </w:r>
      </w:del>
      <w:r>
        <w:t>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w:t>
      </w:r>
      <w:del w:id="880" w:author="Nate Bachmeier [AWS-SA]" w:date="2023-04-09T15:56:00Z">
        <w:r w:rsidR="000C017C" w:rsidDel="00730BAE">
          <w:delText xml:space="preserve">these </w:delText>
        </w:r>
      </w:del>
      <w:r w:rsidR="000C017C">
        <w:t xml:space="preserve">capabilities </w:t>
      </w:r>
      <w:ins w:id="881" w:author="Nate Bachmeier [AWS-SA]" w:date="2023-04-09T15:56:00Z">
        <w:r w:rsidR="00730BAE">
          <w:t>to build custom ML algorithms</w:t>
        </w:r>
      </w:ins>
      <w:del w:id="882" w:author="Nate Bachmeier [AWS-SA]" w:date="2023-04-09T15:56:00Z">
        <w:r w:rsidR="000C017C" w:rsidDel="00730BAE">
          <w:delText xml:space="preserve">through </w:delText>
        </w:r>
        <w:r w:rsidR="00C435F5" w:rsidDel="00730BAE">
          <w:delText>their</w:delText>
        </w:r>
        <w:r w:rsidR="000C017C" w:rsidDel="00730BAE">
          <w:delText xml:space="preserve"> “bring your own container” design</w:delText>
        </w:r>
      </w:del>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del w:id="883" w:author="Nate Bachmeier [AWS-SA]" w:date="2023-04-09T15:57:00Z">
        <w:r w:rsidR="000C017C" w:rsidDel="00730BAE">
          <w:delText xml:space="preserve"> </w:delText>
        </w:r>
      </w:del>
      <w:commentRangeStart w:id="884"/>
      <w:del w:id="885" w:author="Nate Bachmeier [AWS-SA]" w:date="2023-04-09T15:56:00Z">
        <w:r w:rsidDel="00730BAE">
          <w:delText xml:space="preserve">RoboMaker simplifies building </w:delText>
        </w:r>
        <w:commentRangeEnd w:id="884"/>
        <w:r w:rsidR="00994640" w:rsidDel="00730BAE">
          <w:rPr>
            <w:rStyle w:val="CommentReference"/>
            <w:rFonts w:eastAsia="Times New Roman" w:cs="Arial"/>
            <w:szCs w:val="20"/>
          </w:rPr>
          <w:commentReference w:id="884"/>
        </w:r>
        <w:r w:rsidDel="00730BAE">
          <w:delText>agent simulations using the Robot Operating System (ROS)</w:delText>
        </w:r>
        <w:r w:rsidR="005B0E27" w:rsidDel="00730BAE">
          <w:delText xml:space="preserve"> </w:delText>
        </w:r>
        <w:r w:rsidDel="00730BAE">
          <w:delText>ecosystem</w:delText>
        </w:r>
        <w:r w:rsidR="00D3228B" w:rsidDel="00730BAE">
          <w:delText>s</w:delText>
        </w:r>
        <w:r w:rsidDel="00730BAE">
          <w:delText>.</w:delText>
        </w:r>
        <w:r w:rsidR="005B0E27" w:rsidDel="00730BAE">
          <w:delText xml:space="preserve"> </w:delText>
        </w:r>
      </w:del>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rPr>
          <w:ins w:id="886" w:author="Nate Bachmeier [AWS-SA]" w:date="2023-04-09T16:34:00Z"/>
        </w:rPr>
      </w:pPr>
      <w:bookmarkStart w:id="887" w:name="_Toc131970507"/>
      <w:r w:rsidRPr="00887A22">
        <w:t>Study Procedures</w:t>
      </w:r>
      <w:bookmarkEnd w:id="887"/>
    </w:p>
    <w:p w14:paraId="729CED93" w14:textId="77777777" w:rsidR="00663C73" w:rsidRDefault="00590F0E" w:rsidP="00663C73">
      <w:pPr>
        <w:rPr>
          <w:ins w:id="888" w:author="Nate Bachmeier [AWS-SA]" w:date="2023-04-09T20:32:00Z"/>
        </w:rPr>
      </w:pPr>
      <w:ins w:id="889" w:author="Nate Bachmeier [AWS-SA]" w:date="2023-04-09T16:34:00Z">
        <w:r>
          <w:t>This study aims to build a human a</w:t>
        </w:r>
      </w:ins>
      <w:ins w:id="890" w:author="Nate Bachmeier [AWS-SA]" w:date="2023-04-09T16:35:00Z">
        <w:r>
          <w:t xml:space="preserve">ctivity classification model using the kinetic-700 public video data set. </w:t>
        </w:r>
      </w:ins>
      <w:ins w:id="891" w:author="Nate Bachmeier [AWS-SA]" w:date="2023-04-09T16:36:00Z">
        <w:r>
          <w:t>It implements a</w:t>
        </w:r>
      </w:ins>
      <w:ins w:id="892" w:author="Nate Bachmeier [AWS-SA]" w:date="2023-04-09T16:37:00Z">
        <w:r>
          <w:t xml:space="preserve">n analytics pipeline for downloading videos, extracting metadata, </w:t>
        </w:r>
      </w:ins>
      <w:ins w:id="893" w:author="Nate Bachmeier [AWS-SA]" w:date="2023-04-09T16:38:00Z">
        <w:r>
          <w:t>and creating activity signatures</w:t>
        </w:r>
      </w:ins>
      <w:ins w:id="894" w:author="Nate Bachmeier [AWS-SA]" w:date="2023-04-09T16:54:00Z">
        <w:r>
          <w:t xml:space="preserve"> (see Figure 23)</w:t>
        </w:r>
      </w:ins>
      <w:ins w:id="895" w:author="Nate Bachmeier [AWS-SA]" w:date="2023-04-09T16:38:00Z">
        <w:r>
          <w:t>.</w:t>
        </w:r>
      </w:ins>
      <w:ins w:id="896" w:author="Nate Bachmeier [AWS-SA]" w:date="2023-04-09T19:04:00Z">
        <w:r w:rsidR="002D30A5">
          <w:t xml:space="preserve"> </w:t>
        </w:r>
      </w:ins>
      <w:ins w:id="897" w:author="Nate Bachmeier [AWS-SA]" w:date="2023-04-09T20:32:00Z">
        <w:r w:rsidR="00663C73">
          <w:t xml:space="preserve">A machine learning algorithm will </w:t>
        </w:r>
        <w:r w:rsidR="00663C73">
          <w:lastRenderedPageBreak/>
          <w:t xml:space="preserve">process short video clips and predict agents’ intent based on their behavior. The algorithm models the subject’s skeleton movement changes into a sequence-to-classification model. </w:t>
        </w:r>
      </w:ins>
    </w:p>
    <w:p w14:paraId="74E8A0BD" w14:textId="35303693" w:rsidR="00663C73" w:rsidRDefault="00663C73" w:rsidP="00663C73">
      <w:pPr>
        <w:rPr>
          <w:ins w:id="898" w:author="Nate Bachmeier [AWS-SA]" w:date="2023-04-09T20:32:00Z"/>
        </w:rPr>
      </w:pPr>
      <w:ins w:id="899" w:author="Nate Bachmeier [AWS-SA]" w:date="2023-04-09T20:32:00Z">
        <w:r>
          <w:t>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w:t>
        </w:r>
        <w:r>
          <w:t xml:space="preserve"> </w:t>
        </w:r>
        <w:r>
          <w:t>Specifically, the analysis performs the following high levels tasks:</w:t>
        </w:r>
      </w:ins>
    </w:p>
    <w:p w14:paraId="1B6B7410" w14:textId="77777777" w:rsidR="00663C73" w:rsidRDefault="00663C73" w:rsidP="00663C73">
      <w:pPr>
        <w:pStyle w:val="ListParagraph"/>
        <w:numPr>
          <w:ilvl w:val="0"/>
          <w:numId w:val="8"/>
        </w:numPr>
        <w:rPr>
          <w:ins w:id="900" w:author="Nate Bachmeier [AWS-SA]" w:date="2023-04-09T20:32:00Z"/>
        </w:rPr>
      </w:pPr>
      <w:ins w:id="901" w:author="Nate Bachmeier [AWS-SA]" w:date="2023-04-09T20:32:00Z">
        <w:r>
          <w:t>Download the video from YouTube</w:t>
        </w:r>
      </w:ins>
    </w:p>
    <w:p w14:paraId="045057F7" w14:textId="77777777" w:rsidR="00663C73" w:rsidRDefault="00663C73" w:rsidP="00663C73">
      <w:pPr>
        <w:pStyle w:val="ListParagraph"/>
        <w:numPr>
          <w:ilvl w:val="0"/>
          <w:numId w:val="8"/>
        </w:numPr>
        <w:rPr>
          <w:ins w:id="902" w:author="Nate Bachmeier [AWS-SA]" w:date="2023-04-09T20:32:00Z"/>
        </w:rPr>
      </w:pPr>
      <w:ins w:id="903" w:author="Nate Bachmeier [AWS-SA]" w:date="2023-04-09T20:32:00Z">
        <w:r>
          <w:t>Extract frames from the labeled segment</w:t>
        </w:r>
      </w:ins>
    </w:p>
    <w:p w14:paraId="194B6384" w14:textId="77777777" w:rsidR="00663C73" w:rsidRDefault="00663C73" w:rsidP="00663C73">
      <w:pPr>
        <w:pStyle w:val="ListParagraph"/>
        <w:numPr>
          <w:ilvl w:val="0"/>
          <w:numId w:val="8"/>
        </w:numPr>
        <w:rPr>
          <w:ins w:id="904" w:author="Nate Bachmeier [AWS-SA]" w:date="2023-04-09T20:32:00Z"/>
        </w:rPr>
      </w:pPr>
      <w:ins w:id="905" w:author="Nate Bachmeier [AWS-SA]" w:date="2023-04-09T20:32:00Z">
        <w:r>
          <w:t>Extract skeletons from the video frames</w:t>
        </w:r>
      </w:ins>
    </w:p>
    <w:p w14:paraId="7C358F0C" w14:textId="77777777" w:rsidR="00663C73" w:rsidRDefault="00663C73" w:rsidP="00663C73">
      <w:pPr>
        <w:pStyle w:val="ListParagraph"/>
        <w:numPr>
          <w:ilvl w:val="0"/>
          <w:numId w:val="8"/>
        </w:numPr>
        <w:rPr>
          <w:ins w:id="906" w:author="Nate Bachmeier [AWS-SA]" w:date="2023-04-09T20:32:00Z"/>
        </w:rPr>
      </w:pPr>
      <w:ins w:id="907" w:author="Nate Bachmeier [AWS-SA]" w:date="2023-04-09T20:32:00Z">
        <w:r>
          <w:t>Map skeletons across video frames into motion sequences</w:t>
        </w:r>
      </w:ins>
    </w:p>
    <w:p w14:paraId="2DBDC63B" w14:textId="77777777" w:rsidR="00663C73" w:rsidRDefault="00663C73" w:rsidP="00663C73">
      <w:pPr>
        <w:pStyle w:val="ListParagraph"/>
        <w:numPr>
          <w:ilvl w:val="0"/>
          <w:numId w:val="8"/>
        </w:numPr>
        <w:rPr>
          <w:ins w:id="908" w:author="Nate Bachmeier [AWS-SA]" w:date="2023-04-09T20:32:00Z"/>
        </w:rPr>
      </w:pPr>
      <w:ins w:id="909" w:author="Nate Bachmeier [AWS-SA]" w:date="2023-04-09T20:32:00Z">
        <w:r>
          <w:t>Perform object detection within the skeletal bounding boxes</w:t>
        </w:r>
      </w:ins>
    </w:p>
    <w:p w14:paraId="646A9D79" w14:textId="77777777" w:rsidR="00663C73" w:rsidRDefault="00663C73" w:rsidP="00663C73">
      <w:pPr>
        <w:pStyle w:val="ListParagraph"/>
        <w:numPr>
          <w:ilvl w:val="0"/>
          <w:numId w:val="8"/>
        </w:numPr>
        <w:rPr>
          <w:ins w:id="910" w:author="Nate Bachmeier [AWS-SA]" w:date="2023-04-09T20:32:00Z"/>
        </w:rPr>
      </w:pPr>
      <w:ins w:id="911" w:author="Nate Bachmeier [AWS-SA]" w:date="2023-04-09T20:32:00Z">
        <w:r>
          <w:t>Group the motion sequences into movement signatures</w:t>
        </w:r>
      </w:ins>
    </w:p>
    <w:p w14:paraId="07E438C2" w14:textId="69281534" w:rsidR="00663C73" w:rsidRDefault="00663C73" w:rsidP="00663C73">
      <w:pPr>
        <w:ind w:firstLine="0"/>
        <w:rPr>
          <w:ins w:id="912" w:author="Nate Bachmeier [AWS-SA]" w:date="2023-04-09T20:32:00Z"/>
        </w:rPr>
        <w:pPrChange w:id="913" w:author="Nate Bachmeier [AWS-SA]" w:date="2023-04-09T20:32:00Z">
          <w:pPr/>
        </w:pPrChange>
      </w:pPr>
    </w:p>
    <w:p w14:paraId="62F000E5" w14:textId="39658D23" w:rsidR="002D30A5" w:rsidRDefault="002D30A5" w:rsidP="00663C73">
      <w:pPr>
        <w:rPr>
          <w:ins w:id="914" w:author="Nate Bachmeier [AWS-SA]" w:date="2023-04-09T19:03:00Z"/>
        </w:rPr>
      </w:pPr>
      <w:ins w:id="915" w:author="Nate Bachmeier [AWS-SA]" w:date="2023-04-09T19:04:00Z">
        <w:r>
          <w:t>These constructs reside within an Amazon Web Services (AWS) account using cloud-first and open-source capabilities where appropriate. The deployment is fully automated using the AWS Cloud Development Kit (AWS CDK v2), which enables future researchers to reproduce the results efficiently.</w:t>
        </w:r>
        <w:r>
          <w:t xml:space="preserve"> </w:t>
        </w:r>
      </w:ins>
    </w:p>
    <w:p w14:paraId="6A470078" w14:textId="7AC4460A" w:rsidR="00590F0E" w:rsidRPr="000869AC" w:rsidDel="00590F0E" w:rsidRDefault="00590F0E" w:rsidP="00590F0E">
      <w:pPr>
        <w:pStyle w:val="Caption"/>
        <w:ind w:firstLine="0"/>
        <w:rPr>
          <w:del w:id="916" w:author="Nate Bachmeier [AWS-SA]" w:date="2023-04-09T16:54:00Z"/>
          <w:moveTo w:id="917" w:author="Nate Bachmeier [AWS-SA]" w:date="2023-04-09T16:54:00Z"/>
          <w:i/>
        </w:rPr>
      </w:pPr>
      <w:moveToRangeStart w:id="918" w:author="Nate Bachmeier [AWS-SA]" w:date="2023-04-09T16:54:00Z" w:name="move131951666"/>
      <w:moveTo w:id="919" w:author="Nate Bachmeier [AWS-SA]" w:date="2023-04-09T16:54:00Z">
        <w:r w:rsidRPr="00E62F67">
          <w:rPr>
            <w:b/>
            <w:bCs/>
          </w:rPr>
          <w:lastRenderedPageBreak/>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moveTo>
      <w:ins w:id="920" w:author="Nate Bachmeier [AWS-SA]" w:date="2023-04-09T21:20:00Z">
        <w:r w:rsidR="004A39F1">
          <w:rPr>
            <w:b/>
            <w:bCs/>
            <w:noProof/>
          </w:rPr>
          <w:t>23</w:t>
        </w:r>
      </w:ins>
      <w:moveTo w:id="921" w:author="Nate Bachmeier [AWS-SA]" w:date="2023-04-09T16:54:00Z">
        <w:r w:rsidRPr="00E62F67">
          <w:rPr>
            <w:b/>
            <w:bCs/>
            <w:iCs w:val="0"/>
          </w:rPr>
          <w:fldChar w:fldCharType="end"/>
        </w:r>
        <w:r>
          <w:br/>
        </w:r>
        <w:del w:id="922" w:author="Nate Bachmeier [AWS-SA]" w:date="2023-04-09T16:54:00Z">
          <w:r w:rsidRPr="000869AC" w:rsidDel="00590F0E">
            <w:rPr>
              <w:i/>
            </w:rPr>
            <w:delText>Simulation Instance</w:delText>
          </w:r>
        </w:del>
      </w:moveTo>
      <w:ins w:id="923" w:author="Nate Bachmeier [AWS-SA]" w:date="2023-04-09T16:54:00Z">
        <w:r>
          <w:rPr>
            <w:i/>
          </w:rPr>
          <w:t>Abstract pipeline</w:t>
        </w:r>
      </w:ins>
    </w:p>
    <w:moveToRangeEnd w:id="918"/>
    <w:p w14:paraId="0940EF13" w14:textId="77777777" w:rsidR="00590F0E" w:rsidRDefault="00590F0E">
      <w:pPr>
        <w:pStyle w:val="Caption"/>
        <w:ind w:firstLine="0"/>
        <w:rPr>
          <w:ins w:id="924" w:author="Nate Bachmeier [AWS-SA]" w:date="2023-04-09T16:41:00Z"/>
        </w:rPr>
        <w:pPrChange w:id="925" w:author="Nate Bachmeier [AWS-SA]" w:date="2023-04-09T16:54:00Z">
          <w:pPr/>
        </w:pPrChange>
      </w:pPr>
    </w:p>
    <w:p w14:paraId="12F5EE27" w14:textId="6B4EAA0F" w:rsidR="00590F0E" w:rsidRPr="00590F0E" w:rsidRDefault="00590F0E">
      <w:pPr>
        <w:ind w:firstLine="0"/>
        <w:pPrChange w:id="926" w:author="Nate Bachmeier [AWS-SA]" w:date="2023-04-09T16:41:00Z">
          <w:pPr>
            <w:pStyle w:val="Heading2"/>
            <w:ind w:firstLine="0"/>
          </w:pPr>
        </w:pPrChange>
      </w:pPr>
      <w:ins w:id="927" w:author="Nate Bachmeier [AWS-SA]" w:date="2023-04-09T16:54:00Z">
        <w:r w:rsidRPr="00590F0E">
          <w:rPr>
            <w:noProof/>
          </w:rPr>
          <w:drawing>
            <wp:inline distT="0" distB="0" distL="0" distR="0" wp14:anchorId="43DEF37D" wp14:editId="634A2637">
              <wp:extent cx="4693509" cy="4701653"/>
              <wp:effectExtent l="0" t="0" r="0" b="381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1"/>
                      <a:stretch>
                        <a:fillRect/>
                      </a:stretch>
                    </pic:blipFill>
                    <pic:spPr>
                      <a:xfrm>
                        <a:off x="0" y="0"/>
                        <a:ext cx="4731487" cy="4739697"/>
                      </a:xfrm>
                      <a:prstGeom prst="rect">
                        <a:avLst/>
                      </a:prstGeom>
                    </pic:spPr>
                  </pic:pic>
                </a:graphicData>
              </a:graphic>
            </wp:inline>
          </w:drawing>
        </w:r>
      </w:ins>
    </w:p>
    <w:p w14:paraId="1726B353" w14:textId="533A2947" w:rsidR="00590F0E" w:rsidRDefault="00590F0E" w:rsidP="00590F0E">
      <w:pPr>
        <w:pStyle w:val="Heading3"/>
        <w:ind w:firstLine="0"/>
        <w:rPr>
          <w:ins w:id="928" w:author="Nate Bachmeier [AWS-SA]" w:date="2023-04-09T17:03:00Z"/>
        </w:rPr>
      </w:pPr>
      <w:ins w:id="929" w:author="Nate Bachmeier [AWS-SA]" w:date="2023-04-09T16:55:00Z">
        <w:r>
          <w:t>Data Collector Process</w:t>
        </w:r>
      </w:ins>
    </w:p>
    <w:p w14:paraId="794E6B78" w14:textId="1D5B7A0F" w:rsidR="00590F0E" w:rsidRDefault="00590F0E" w:rsidP="00590F0E">
      <w:pPr>
        <w:ind w:firstLine="0"/>
        <w:rPr>
          <w:ins w:id="930" w:author="Nate Bachmeier [AWS-SA]" w:date="2023-04-09T17:29:00Z"/>
        </w:rPr>
      </w:pPr>
      <w:ins w:id="931" w:author="Nate Bachmeier [AWS-SA]" w:date="2023-04-09T17:09:00Z">
        <w:r>
          <w:tab/>
          <w:t xml:space="preserve">Content moderators </w:t>
        </w:r>
      </w:ins>
      <w:ins w:id="932" w:author="Nate Bachmeier [AWS-SA]" w:date="2023-04-09T17:10:00Z">
        <w:r>
          <w:t xml:space="preserve">for </w:t>
        </w:r>
      </w:ins>
      <w:ins w:id="933" w:author="Nate Bachmeier [AWS-SA]" w:date="2023-04-09T17:09:00Z">
        <w:r>
          <w:t xml:space="preserve">Google DeepMind </w:t>
        </w:r>
      </w:ins>
      <w:ins w:id="934" w:author="Nate Bachmeier [AWS-SA]" w:date="2023-04-09T17:10:00Z">
        <w:r>
          <w:t xml:space="preserve">built the kinetic-700 data set as a collection of YouTube video links and annotations for programmatic analysis. </w:t>
        </w:r>
      </w:ins>
      <w:ins w:id="935" w:author="Nate Bachmeier [AWS-SA]" w:date="2023-04-09T17:11:00Z">
        <w:r>
          <w:t xml:space="preserve">For instance, the following snippet describes the first video within the dataset as </w:t>
        </w:r>
        <w:r>
          <w:rPr>
            <w:i/>
            <w:iCs/>
          </w:rPr>
          <w:t>clay potter</w:t>
        </w:r>
      </w:ins>
      <w:ins w:id="936" w:author="Nate Bachmeier [AWS-SA]" w:date="2023-04-09T17:13:00Z">
        <w:r>
          <w:rPr>
            <w:i/>
            <w:iCs/>
          </w:rPr>
          <w:t>y</w:t>
        </w:r>
      </w:ins>
      <w:ins w:id="937" w:author="Nate Bachmeier [AWS-SA]" w:date="2023-04-09T17:11:00Z">
        <w:r>
          <w:rPr>
            <w:i/>
            <w:iCs/>
          </w:rPr>
          <w:t xml:space="preserve"> making</w:t>
        </w:r>
        <w:r>
          <w:t xml:space="preserve"> </w:t>
        </w:r>
      </w:ins>
      <w:ins w:id="938" w:author="Nate Bachmeier [AWS-SA]" w:date="2023-04-09T17:12:00Z">
        <w:r>
          <w:t xml:space="preserve">occurs </w:t>
        </w:r>
      </w:ins>
      <w:ins w:id="939" w:author="Nate Bachmeier [AWS-SA]" w:date="2023-04-09T17:13:00Z">
        <w:r>
          <w:t xml:space="preserve">during the </w:t>
        </w:r>
      </w:ins>
      <w:ins w:id="940" w:author="Nate Bachmeier [AWS-SA]" w:date="2023-04-09T17:12:00Z">
        <w:r>
          <w:t>19</w:t>
        </w:r>
        <w:r w:rsidRPr="00590F0E">
          <w:rPr>
            <w:vertAlign w:val="superscript"/>
            <w:rPrChange w:id="941" w:author="Nate Bachmeier [AWS-SA]" w:date="2023-04-09T17:12:00Z">
              <w:rPr/>
            </w:rPrChange>
          </w:rPr>
          <w:t>th</w:t>
        </w:r>
        <w:r>
          <w:t xml:space="preserve"> to 29</w:t>
        </w:r>
        <w:r w:rsidRPr="00590F0E">
          <w:rPr>
            <w:vertAlign w:val="superscript"/>
            <w:rPrChange w:id="942" w:author="Nate Bachmeier [AWS-SA]" w:date="2023-04-09T17:12:00Z">
              <w:rPr/>
            </w:rPrChange>
          </w:rPr>
          <w:t>th</w:t>
        </w:r>
        <w:r>
          <w:t xml:space="preserve"> second</w:t>
        </w:r>
      </w:ins>
      <w:ins w:id="943" w:author="Nate Bachmeier [AWS-SA]" w:date="2023-04-09T17:13:00Z">
        <w:r>
          <w:t>s</w:t>
        </w:r>
      </w:ins>
      <w:ins w:id="944" w:author="Nate Bachmeier [AWS-SA]" w:date="2023-04-09T17:12:00Z">
        <w:r>
          <w:t>.</w:t>
        </w:r>
      </w:ins>
      <w:ins w:id="945" w:author="Nate Bachmeier [AWS-SA]" w:date="2023-04-09T17:13:00Z">
        <w:r>
          <w:t xml:space="preserve"> Annotation segment</w:t>
        </w:r>
      </w:ins>
      <w:ins w:id="946" w:author="Nate Bachmeier [AWS-SA]" w:date="2023-04-09T17:14:00Z">
        <w:r>
          <w:t>s are up to ten seconds long though the cl</w:t>
        </w:r>
      </w:ins>
      <w:ins w:id="947" w:author="Nate Bachmeier [AWS-SA]" w:date="2023-04-09T17:15:00Z">
        <w:r>
          <w:t>ip</w:t>
        </w:r>
      </w:ins>
      <w:ins w:id="948" w:author="Nate Bachmeier [AWS-SA]" w:date="2023-04-09T17:14:00Z">
        <w:r>
          <w:t xml:space="preserve"> can be arbitrarily long.</w:t>
        </w:r>
      </w:ins>
    </w:p>
    <w:p w14:paraId="59664B71" w14:textId="7F68C38D" w:rsidR="00590F0E" w:rsidRPr="00590F0E" w:rsidRDefault="00590F0E">
      <w:pPr>
        <w:pStyle w:val="Caption"/>
        <w:ind w:firstLine="0"/>
        <w:rPr>
          <w:ins w:id="949" w:author="Nate Bachmeier [AWS-SA]" w:date="2023-04-09T17:07:00Z"/>
        </w:rPr>
        <w:pPrChange w:id="950" w:author="Nate Bachmeier [AWS-SA]" w:date="2023-04-09T17:30:00Z">
          <w:pPr/>
        </w:pPrChange>
      </w:pPr>
      <w:ins w:id="951" w:author="Nate Bachmeier [AWS-SA]" w:date="2023-04-09T17:30:00Z">
        <w:r w:rsidRPr="00590F0E">
          <w:rPr>
            <w:b/>
            <w:bCs/>
            <w:rPrChange w:id="952" w:author="Nate Bachmeier [AWS-SA]" w:date="2023-04-09T17:30:00Z">
              <w:rPr>
                <w:iCs/>
              </w:rPr>
            </w:rPrChange>
          </w:rPr>
          <w:lastRenderedPageBreak/>
          <w:t xml:space="preserve">Figure </w:t>
        </w:r>
        <w:r w:rsidRPr="00590F0E">
          <w:rPr>
            <w:b/>
            <w:bCs/>
            <w:rPrChange w:id="953" w:author="Nate Bachmeier [AWS-SA]" w:date="2023-04-09T17:30:00Z">
              <w:rPr>
                <w:iCs/>
              </w:rPr>
            </w:rPrChange>
          </w:rPr>
          <w:fldChar w:fldCharType="begin"/>
        </w:r>
        <w:r w:rsidRPr="00590F0E">
          <w:rPr>
            <w:b/>
            <w:bCs/>
            <w:rPrChange w:id="954" w:author="Nate Bachmeier [AWS-SA]" w:date="2023-04-09T17:30:00Z">
              <w:rPr>
                <w:iCs/>
              </w:rPr>
            </w:rPrChange>
          </w:rPr>
          <w:instrText xml:space="preserve"> SEQ Figure \* ARABIC </w:instrText>
        </w:r>
      </w:ins>
      <w:r w:rsidRPr="00590F0E">
        <w:rPr>
          <w:b/>
          <w:bCs/>
          <w:rPrChange w:id="955" w:author="Nate Bachmeier [AWS-SA]" w:date="2023-04-09T17:30:00Z">
            <w:rPr>
              <w:iCs/>
            </w:rPr>
          </w:rPrChange>
        </w:rPr>
        <w:fldChar w:fldCharType="separate"/>
      </w:r>
      <w:ins w:id="956" w:author="Nate Bachmeier [AWS-SA]" w:date="2023-04-09T21:20:00Z">
        <w:r w:rsidR="004A39F1">
          <w:rPr>
            <w:b/>
            <w:bCs/>
            <w:noProof/>
          </w:rPr>
          <w:t>24</w:t>
        </w:r>
      </w:ins>
      <w:ins w:id="957" w:author="Nate Bachmeier [AWS-SA]" w:date="2023-04-09T17:30:00Z">
        <w:r w:rsidRPr="00590F0E">
          <w:rPr>
            <w:b/>
            <w:bCs/>
            <w:rPrChange w:id="958" w:author="Nate Bachmeier [AWS-SA]" w:date="2023-04-09T17:30:00Z">
              <w:rPr>
                <w:iCs/>
              </w:rPr>
            </w:rPrChange>
          </w:rPr>
          <w:fldChar w:fldCharType="end"/>
        </w:r>
        <w:r>
          <w:rPr>
            <w:b/>
            <w:bCs/>
          </w:rPr>
          <w:br/>
        </w:r>
        <w:r w:rsidRPr="00590F0E">
          <w:rPr>
            <w:i/>
            <w:iCs w:val="0"/>
            <w:rPrChange w:id="959" w:author="Nate Bachmeier [AWS-SA]" w:date="2023-04-09T17:30:00Z">
              <w:rPr>
                <w:iCs/>
              </w:rPr>
            </w:rPrChange>
          </w:rPr>
          <w:t xml:space="preserve">kinetic-700 video </w:t>
        </w:r>
        <w:r>
          <w:rPr>
            <w:i/>
            <w:iCs w:val="0"/>
          </w:rPr>
          <w:t>entry</w:t>
        </w:r>
      </w:ins>
    </w:p>
    <w:p w14:paraId="777DDD29" w14:textId="77777777" w:rsidR="00590F0E" w:rsidRPr="00590F0E" w:rsidRDefault="00590F0E">
      <w:pPr>
        <w:pStyle w:val="SC-Source"/>
        <w:rPr>
          <w:ins w:id="960" w:author="Nate Bachmeier [AWS-SA]" w:date="2023-04-09T17:08:00Z"/>
        </w:rPr>
        <w:pPrChange w:id="961" w:author="Nate Bachmeier [AWS-SA]" w:date="2023-04-09T17:08:00Z">
          <w:pPr>
            <w:ind w:firstLine="0"/>
          </w:pPr>
        </w:pPrChange>
      </w:pPr>
      <w:ins w:id="962" w:author="Nate Bachmeier [AWS-SA]" w:date="2023-04-09T17:08:00Z">
        <w:r w:rsidRPr="00590F0E">
          <w:t>{</w:t>
        </w:r>
      </w:ins>
    </w:p>
    <w:p w14:paraId="329A76CA" w14:textId="77777777" w:rsidR="00590F0E" w:rsidRPr="00590F0E" w:rsidRDefault="00590F0E">
      <w:pPr>
        <w:pStyle w:val="SC-Source"/>
        <w:rPr>
          <w:ins w:id="963" w:author="Nate Bachmeier [AWS-SA]" w:date="2023-04-09T17:08:00Z"/>
        </w:rPr>
        <w:pPrChange w:id="964" w:author="Nate Bachmeier [AWS-SA]" w:date="2023-04-09T17:08:00Z">
          <w:pPr>
            <w:ind w:firstLine="0"/>
          </w:pPr>
        </w:pPrChange>
      </w:pPr>
      <w:ins w:id="965" w:author="Nate Bachmeier [AWS-SA]" w:date="2023-04-09T17:08:00Z">
        <w:r w:rsidRPr="00590F0E">
          <w:t xml:space="preserve">  "---0dWlqevI": {</w:t>
        </w:r>
      </w:ins>
    </w:p>
    <w:p w14:paraId="6ACBF7D3" w14:textId="77777777" w:rsidR="00590F0E" w:rsidRPr="00590F0E" w:rsidRDefault="00590F0E">
      <w:pPr>
        <w:pStyle w:val="SC-Source"/>
        <w:rPr>
          <w:ins w:id="966" w:author="Nate Bachmeier [AWS-SA]" w:date="2023-04-09T17:08:00Z"/>
        </w:rPr>
        <w:pPrChange w:id="967" w:author="Nate Bachmeier [AWS-SA]" w:date="2023-04-09T17:08:00Z">
          <w:pPr>
            <w:ind w:firstLine="0"/>
          </w:pPr>
        </w:pPrChange>
      </w:pPr>
      <w:ins w:id="968" w:author="Nate Bachmeier [AWS-SA]" w:date="2023-04-09T17:08:00Z">
        <w:r w:rsidRPr="00590F0E">
          <w:t xml:space="preserve">    "annotations": {</w:t>
        </w:r>
      </w:ins>
    </w:p>
    <w:p w14:paraId="2DEF4EB1" w14:textId="77777777" w:rsidR="00590F0E" w:rsidRPr="00590F0E" w:rsidRDefault="00590F0E">
      <w:pPr>
        <w:pStyle w:val="SC-Source"/>
        <w:rPr>
          <w:ins w:id="969" w:author="Nate Bachmeier [AWS-SA]" w:date="2023-04-09T17:08:00Z"/>
        </w:rPr>
        <w:pPrChange w:id="970" w:author="Nate Bachmeier [AWS-SA]" w:date="2023-04-09T17:08:00Z">
          <w:pPr>
            <w:ind w:firstLine="0"/>
          </w:pPr>
        </w:pPrChange>
      </w:pPr>
      <w:ins w:id="971" w:author="Nate Bachmeier [AWS-SA]" w:date="2023-04-09T17:08:00Z">
        <w:r w:rsidRPr="00590F0E">
          <w:t xml:space="preserve">      "label": "clay pottery making",</w:t>
        </w:r>
      </w:ins>
    </w:p>
    <w:p w14:paraId="50AAABA6" w14:textId="77777777" w:rsidR="00590F0E" w:rsidRPr="00590F0E" w:rsidRDefault="00590F0E">
      <w:pPr>
        <w:pStyle w:val="SC-Source"/>
        <w:rPr>
          <w:ins w:id="972" w:author="Nate Bachmeier [AWS-SA]" w:date="2023-04-09T17:08:00Z"/>
        </w:rPr>
        <w:pPrChange w:id="973" w:author="Nate Bachmeier [AWS-SA]" w:date="2023-04-09T17:08:00Z">
          <w:pPr>
            <w:ind w:firstLine="0"/>
          </w:pPr>
        </w:pPrChange>
      </w:pPr>
      <w:ins w:id="974" w:author="Nate Bachmeier [AWS-SA]" w:date="2023-04-09T17:08:00Z">
        <w:r w:rsidRPr="00590F0E">
          <w:t xml:space="preserve">      "segment": [</w:t>
        </w:r>
      </w:ins>
    </w:p>
    <w:p w14:paraId="3E87E6DB" w14:textId="77777777" w:rsidR="00590F0E" w:rsidRPr="00590F0E" w:rsidRDefault="00590F0E">
      <w:pPr>
        <w:pStyle w:val="SC-Source"/>
        <w:rPr>
          <w:ins w:id="975" w:author="Nate Bachmeier [AWS-SA]" w:date="2023-04-09T17:08:00Z"/>
        </w:rPr>
        <w:pPrChange w:id="976" w:author="Nate Bachmeier [AWS-SA]" w:date="2023-04-09T17:08:00Z">
          <w:pPr>
            <w:ind w:firstLine="0"/>
          </w:pPr>
        </w:pPrChange>
      </w:pPr>
      <w:ins w:id="977" w:author="Nate Bachmeier [AWS-SA]" w:date="2023-04-09T17:08:00Z">
        <w:r w:rsidRPr="00590F0E">
          <w:t xml:space="preserve">        19,</w:t>
        </w:r>
      </w:ins>
    </w:p>
    <w:p w14:paraId="7EB03A71" w14:textId="77777777" w:rsidR="00590F0E" w:rsidRPr="00590F0E" w:rsidRDefault="00590F0E">
      <w:pPr>
        <w:pStyle w:val="SC-Source"/>
        <w:rPr>
          <w:ins w:id="978" w:author="Nate Bachmeier [AWS-SA]" w:date="2023-04-09T17:08:00Z"/>
        </w:rPr>
        <w:pPrChange w:id="979" w:author="Nate Bachmeier [AWS-SA]" w:date="2023-04-09T17:08:00Z">
          <w:pPr>
            <w:ind w:firstLine="0"/>
          </w:pPr>
        </w:pPrChange>
      </w:pPr>
      <w:ins w:id="980" w:author="Nate Bachmeier [AWS-SA]" w:date="2023-04-09T17:08:00Z">
        <w:r w:rsidRPr="00590F0E">
          <w:t xml:space="preserve">        29</w:t>
        </w:r>
      </w:ins>
    </w:p>
    <w:p w14:paraId="49BF0DEA" w14:textId="77777777" w:rsidR="00590F0E" w:rsidRPr="00590F0E" w:rsidRDefault="00590F0E">
      <w:pPr>
        <w:pStyle w:val="SC-Source"/>
        <w:rPr>
          <w:ins w:id="981" w:author="Nate Bachmeier [AWS-SA]" w:date="2023-04-09T17:08:00Z"/>
        </w:rPr>
        <w:pPrChange w:id="982" w:author="Nate Bachmeier [AWS-SA]" w:date="2023-04-09T17:08:00Z">
          <w:pPr>
            <w:ind w:firstLine="0"/>
          </w:pPr>
        </w:pPrChange>
      </w:pPr>
      <w:ins w:id="983" w:author="Nate Bachmeier [AWS-SA]" w:date="2023-04-09T17:08:00Z">
        <w:r w:rsidRPr="00590F0E">
          <w:t xml:space="preserve">      ]</w:t>
        </w:r>
      </w:ins>
    </w:p>
    <w:p w14:paraId="4185B66E" w14:textId="77777777" w:rsidR="00590F0E" w:rsidRPr="00590F0E" w:rsidRDefault="00590F0E">
      <w:pPr>
        <w:pStyle w:val="SC-Source"/>
        <w:rPr>
          <w:ins w:id="984" w:author="Nate Bachmeier [AWS-SA]" w:date="2023-04-09T17:08:00Z"/>
        </w:rPr>
        <w:pPrChange w:id="985" w:author="Nate Bachmeier [AWS-SA]" w:date="2023-04-09T17:08:00Z">
          <w:pPr>
            <w:ind w:firstLine="0"/>
          </w:pPr>
        </w:pPrChange>
      </w:pPr>
      <w:ins w:id="986" w:author="Nate Bachmeier [AWS-SA]" w:date="2023-04-09T17:08:00Z">
        <w:r w:rsidRPr="00590F0E">
          <w:t xml:space="preserve">    },</w:t>
        </w:r>
      </w:ins>
    </w:p>
    <w:p w14:paraId="41B46D6E" w14:textId="77777777" w:rsidR="00590F0E" w:rsidRPr="00590F0E" w:rsidRDefault="00590F0E">
      <w:pPr>
        <w:pStyle w:val="SC-Source"/>
        <w:rPr>
          <w:ins w:id="987" w:author="Nate Bachmeier [AWS-SA]" w:date="2023-04-09T17:08:00Z"/>
        </w:rPr>
        <w:pPrChange w:id="988" w:author="Nate Bachmeier [AWS-SA]" w:date="2023-04-09T17:08:00Z">
          <w:pPr>
            <w:ind w:firstLine="0"/>
          </w:pPr>
        </w:pPrChange>
      </w:pPr>
      <w:ins w:id="989" w:author="Nate Bachmeier [AWS-SA]" w:date="2023-04-09T17:08:00Z">
        <w:r w:rsidRPr="00590F0E">
          <w:t xml:space="preserve">    "duration": 10,</w:t>
        </w:r>
      </w:ins>
    </w:p>
    <w:p w14:paraId="41D6FC23" w14:textId="77777777" w:rsidR="00590F0E" w:rsidRPr="00590F0E" w:rsidRDefault="00590F0E">
      <w:pPr>
        <w:pStyle w:val="SC-Source"/>
        <w:rPr>
          <w:ins w:id="990" w:author="Nate Bachmeier [AWS-SA]" w:date="2023-04-09T17:08:00Z"/>
        </w:rPr>
        <w:pPrChange w:id="991" w:author="Nate Bachmeier [AWS-SA]" w:date="2023-04-09T17:08:00Z">
          <w:pPr>
            <w:ind w:firstLine="0"/>
          </w:pPr>
        </w:pPrChange>
      </w:pPr>
      <w:ins w:id="992" w:author="Nate Bachmeier [AWS-SA]" w:date="2023-04-09T17:08:00Z">
        <w:r w:rsidRPr="00590F0E">
          <w:t xml:space="preserve">    "subset": "train",</w:t>
        </w:r>
      </w:ins>
    </w:p>
    <w:p w14:paraId="6F93A91F" w14:textId="77777777" w:rsidR="00590F0E" w:rsidRPr="00590F0E" w:rsidRDefault="00590F0E">
      <w:pPr>
        <w:pStyle w:val="SC-Source"/>
        <w:rPr>
          <w:ins w:id="993" w:author="Nate Bachmeier [AWS-SA]" w:date="2023-04-09T17:08:00Z"/>
        </w:rPr>
        <w:pPrChange w:id="994" w:author="Nate Bachmeier [AWS-SA]" w:date="2023-04-09T17:08:00Z">
          <w:pPr>
            <w:ind w:firstLine="0"/>
          </w:pPr>
        </w:pPrChange>
      </w:pPr>
      <w:ins w:id="995" w:author="Nate Bachmeier [AWS-SA]" w:date="2023-04-09T17:08:00Z">
        <w:r w:rsidRPr="00590F0E">
          <w:t xml:space="preserve">    "url": "https://www.youtube.com/watch?v=---0dWlqevI"</w:t>
        </w:r>
      </w:ins>
    </w:p>
    <w:p w14:paraId="0ECC055F" w14:textId="77777777" w:rsidR="00590F0E" w:rsidRPr="00590F0E" w:rsidRDefault="00590F0E">
      <w:pPr>
        <w:pStyle w:val="SC-Source"/>
        <w:rPr>
          <w:ins w:id="996" w:author="Nate Bachmeier [AWS-SA]" w:date="2023-04-09T17:08:00Z"/>
        </w:rPr>
        <w:pPrChange w:id="997" w:author="Nate Bachmeier [AWS-SA]" w:date="2023-04-09T17:08:00Z">
          <w:pPr>
            <w:ind w:firstLine="0"/>
          </w:pPr>
        </w:pPrChange>
      </w:pPr>
      <w:ins w:id="998" w:author="Nate Bachmeier [AWS-SA]" w:date="2023-04-09T17:08:00Z">
        <w:r w:rsidRPr="00590F0E">
          <w:t xml:space="preserve">  }</w:t>
        </w:r>
      </w:ins>
    </w:p>
    <w:p w14:paraId="76EC2278" w14:textId="290BF6CC" w:rsidR="00590F0E" w:rsidRDefault="00590F0E">
      <w:pPr>
        <w:pStyle w:val="SC-Source"/>
        <w:rPr>
          <w:ins w:id="999" w:author="Nate Bachmeier [AWS-SA]" w:date="2023-04-09T17:15:00Z"/>
        </w:rPr>
        <w:pPrChange w:id="1000" w:author="Nate Bachmeier [AWS-SA]" w:date="2023-04-09T17:31:00Z">
          <w:pPr>
            <w:ind w:firstLine="0"/>
          </w:pPr>
        </w:pPrChange>
      </w:pPr>
      <w:ins w:id="1001" w:author="Nate Bachmeier [AWS-SA]" w:date="2023-04-09T17:08:00Z">
        <w:r w:rsidRPr="00590F0E">
          <w:t>}</w:t>
        </w:r>
      </w:ins>
    </w:p>
    <w:p w14:paraId="5488F8AF" w14:textId="77777777" w:rsidR="00663C73" w:rsidRDefault="00590F0E" w:rsidP="00663C73">
      <w:pPr>
        <w:ind w:firstLine="0"/>
        <w:rPr>
          <w:ins w:id="1002" w:author="Nate Bachmeier [AWS-SA]" w:date="2023-04-09T20:33:00Z"/>
        </w:rPr>
      </w:pPr>
      <w:ins w:id="1003" w:author="Nate Bachmeier [AWS-SA]" w:date="2023-04-09T17:15:00Z">
        <w:r>
          <w:tab/>
          <w:t xml:space="preserve">The data collector process is responsible for enumerating the </w:t>
        </w:r>
      </w:ins>
      <w:ins w:id="1004" w:author="Nate Bachmeier [AWS-SA]" w:date="2023-04-09T17:16:00Z">
        <w:r>
          <w:t xml:space="preserve">kinetic-700 dataset and persisting it into local storage. </w:t>
        </w:r>
      </w:ins>
      <w:ins w:id="1005" w:author="Nate Bachmeier [AWS-SA]" w:date="2023-04-09T17:17:00Z">
        <w:r>
          <w:t>This proc</w:t>
        </w:r>
      </w:ins>
      <w:ins w:id="1006" w:author="Nate Bachmeier [AWS-SA]" w:date="2023-04-09T17:18:00Z">
        <w:r>
          <w:t xml:space="preserve">ess begins with enqueuing one message per </w:t>
        </w:r>
      </w:ins>
      <w:ins w:id="1007" w:author="Nate Bachmeier [AWS-SA]" w:date="2023-04-09T17:22:00Z">
        <w:r>
          <w:t>video URL</w:t>
        </w:r>
      </w:ins>
      <w:ins w:id="1008" w:author="Nate Bachmeier [AWS-SA]" w:date="2023-04-09T17:18:00Z">
        <w:r>
          <w:t xml:space="preserve"> into a</w:t>
        </w:r>
      </w:ins>
      <w:ins w:id="1009" w:author="Nate Bachmeier [AWS-SA]" w:date="2023-04-09T17:21:00Z">
        <w:r>
          <w:t xml:space="preserve"> high-availability message </w:t>
        </w:r>
      </w:ins>
      <w:ins w:id="1010" w:author="Nate Bachmeier [AWS-SA]" w:date="2023-04-09T17:22:00Z">
        <w:r>
          <w:t>queue</w:t>
        </w:r>
      </w:ins>
      <w:ins w:id="1011" w:author="Nate Bachmeier [AWS-SA]" w:date="2023-04-09T17:26:00Z">
        <w:r>
          <w:t xml:space="preserve"> with guaranteed </w:t>
        </w:r>
        <w:r>
          <w:rPr>
            <w:i/>
            <w:iCs/>
          </w:rPr>
          <w:t xml:space="preserve">at least once delivery </w:t>
        </w:r>
        <w:r>
          <w:t>semantics</w:t>
        </w:r>
      </w:ins>
      <w:ins w:id="1012" w:author="Nate Bachmeier [AWS-SA]" w:date="2023-04-09T17:20:00Z">
        <w:r>
          <w:t xml:space="preserve">. </w:t>
        </w:r>
      </w:ins>
      <w:ins w:id="1013" w:author="Nate Bachmeier [AWS-SA]" w:date="2023-04-09T17:22:00Z">
        <w:r>
          <w:t xml:space="preserve">Next, a </w:t>
        </w:r>
      </w:ins>
      <w:ins w:id="1014" w:author="Nate Bachmeier [AWS-SA]" w:date="2023-04-09T17:27:00Z">
        <w:r>
          <w:t xml:space="preserve">containerized </w:t>
        </w:r>
      </w:ins>
      <w:ins w:id="1015" w:author="Nate Bachmeier [AWS-SA]" w:date="2023-04-09T17:22:00Z">
        <w:r>
          <w:t xml:space="preserve">application dequeues the message and attempts to </w:t>
        </w:r>
      </w:ins>
      <w:ins w:id="1016" w:author="Nate Bachmeier [AWS-SA]" w:date="2023-04-09T17:23:00Z">
        <w:r>
          <w:t>cache YouTube’s mp4 file into a network file system.</w:t>
        </w:r>
      </w:ins>
      <w:ins w:id="1017" w:author="Nate Bachmeier [AWS-SA]" w:date="2023-04-09T17:26:00Z">
        <w:r>
          <w:t xml:space="preserve"> </w:t>
        </w:r>
      </w:ins>
      <w:ins w:id="1018" w:author="Nate Bachmeier [AWS-SA]" w:date="2023-04-09T17:24:00Z">
        <w:r>
          <w:t xml:space="preserve">Before contacting YouTube, the download process </w:t>
        </w:r>
      </w:ins>
      <w:ins w:id="1019" w:author="Nate Bachmeier [AWS-SA]" w:date="2023-04-09T17:28:00Z">
        <w:r>
          <w:t xml:space="preserve">queries a </w:t>
        </w:r>
      </w:ins>
      <w:ins w:id="1020" w:author="Nate Bachmeier [AWS-SA]" w:date="2023-04-09T17:29:00Z">
        <w:r>
          <w:t xml:space="preserve">NoSQL Key-Value store to </w:t>
        </w:r>
      </w:ins>
      <w:ins w:id="1021" w:author="Nate Bachmeier [AWS-SA]" w:date="2023-04-09T17:24:00Z">
        <w:r>
          <w:t xml:space="preserve">confirm </w:t>
        </w:r>
      </w:ins>
      <w:ins w:id="1022" w:author="Nate Bachmeier [AWS-SA]" w:date="2023-04-09T17:25:00Z">
        <w:r>
          <w:t xml:space="preserve">another </w:t>
        </w:r>
      </w:ins>
      <w:ins w:id="1023" w:author="Nate Bachmeier [AWS-SA]" w:date="2023-04-09T17:29:00Z">
        <w:r>
          <w:t>container instance</w:t>
        </w:r>
      </w:ins>
      <w:ins w:id="1024" w:author="Nate Bachmeier [AWS-SA]" w:date="2023-04-09T17:25:00Z">
        <w:r>
          <w:t xml:space="preserve"> hasn’t already completed the video.</w:t>
        </w:r>
      </w:ins>
      <w:ins w:id="1025" w:author="Nate Bachmeier [AWS-SA]" w:date="2023-04-09T17:50:00Z">
        <w:r w:rsidR="00B20CB5">
          <w:t xml:space="preserve"> After successfully caching the video, the download application deletes the </w:t>
        </w:r>
      </w:ins>
      <w:ins w:id="1026" w:author="Nate Bachmeier [AWS-SA]" w:date="2023-04-09T17:51:00Z">
        <w:r w:rsidR="00B20CB5">
          <w:t xml:space="preserve">message from the download task queue. </w:t>
        </w:r>
      </w:ins>
    </w:p>
    <w:p w14:paraId="279E8491" w14:textId="391ACF21" w:rsidR="00590F0E" w:rsidRDefault="009441CB" w:rsidP="00663C73">
      <w:pPr>
        <w:rPr>
          <w:ins w:id="1027" w:author="Nate Bachmeier [AWS-SA]" w:date="2023-04-09T17:29:00Z"/>
        </w:rPr>
        <w:pPrChange w:id="1028" w:author="Nate Bachmeier [AWS-SA]" w:date="2023-04-09T20:33:00Z">
          <w:pPr>
            <w:ind w:firstLine="0"/>
          </w:pPr>
        </w:pPrChange>
      </w:pPr>
      <w:ins w:id="1029" w:author="Nate Bachmeier [AWS-SA]" w:date="2023-04-09T17:52:00Z">
        <w:r>
          <w:lastRenderedPageBreak/>
          <w:t xml:space="preserve">The cloud infrastructure supports scaling the </w:t>
        </w:r>
      </w:ins>
      <w:ins w:id="1030" w:author="Nate Bachmeier [AWS-SA]" w:date="2023-04-09T17:56:00Z">
        <w:r>
          <w:t xml:space="preserve">download service </w:t>
        </w:r>
      </w:ins>
      <w:ins w:id="1031" w:author="Nate Bachmeier [AWS-SA]" w:date="2023-04-09T17:52:00Z">
        <w:r>
          <w:t xml:space="preserve">container instances proportional to the queue depth. </w:t>
        </w:r>
      </w:ins>
      <w:ins w:id="1032" w:author="Nate Bachmeier [AWS-SA]" w:date="2023-04-09T17:53:00Z">
        <w:r>
          <w:t>This characteristic also means the download service will sh</w:t>
        </w:r>
      </w:ins>
      <w:ins w:id="1033" w:author="Nate Bachmeier [AWS-SA]" w:date="2023-04-09T17:54:00Z">
        <w:r>
          <w:t xml:space="preserve">ut down if additional messages aren’t </w:t>
        </w:r>
      </w:ins>
      <w:ins w:id="1034" w:author="Nate Bachmeier [AWS-SA]" w:date="2023-04-09T17:55:00Z">
        <w:r>
          <w:t>waiting for processing</w:t>
        </w:r>
      </w:ins>
      <w:ins w:id="1035" w:author="Nate Bachmeier [AWS-SA]" w:date="2023-04-09T17:54:00Z">
        <w:r>
          <w:t>.</w:t>
        </w:r>
      </w:ins>
    </w:p>
    <w:p w14:paraId="386F3F46" w14:textId="4DBD2C88" w:rsidR="00590F0E" w:rsidRPr="00DB6674" w:rsidRDefault="00590F0E">
      <w:pPr>
        <w:pStyle w:val="Caption"/>
        <w:ind w:firstLine="0"/>
        <w:rPr>
          <w:ins w:id="1036" w:author="Nate Bachmeier [AWS-SA]" w:date="2023-04-09T17:02:00Z"/>
        </w:rPr>
        <w:pPrChange w:id="1037" w:author="Nate Bachmeier [AWS-SA]" w:date="2023-04-09T17:30:00Z">
          <w:pPr>
            <w:pStyle w:val="Heading3"/>
            <w:ind w:firstLine="0"/>
          </w:pPr>
        </w:pPrChange>
      </w:pPr>
      <w:ins w:id="1038" w:author="Nate Bachmeier [AWS-SA]" w:date="2023-04-09T17:30:00Z">
        <w:r w:rsidRPr="00590F0E">
          <w:rPr>
            <w:b/>
            <w:bCs/>
            <w:rPrChange w:id="1039" w:author="Nate Bachmeier [AWS-SA]" w:date="2023-04-09T17:31:00Z">
              <w:rPr>
                <w:b w:val="0"/>
                <w:bCs w:val="0"/>
                <w:i w:val="0"/>
                <w:iCs/>
              </w:rPr>
            </w:rPrChange>
          </w:rPr>
          <w:t xml:space="preserve">Figure </w:t>
        </w:r>
        <w:r w:rsidRPr="00590F0E">
          <w:rPr>
            <w:b/>
            <w:bCs/>
            <w:rPrChange w:id="1040" w:author="Nate Bachmeier [AWS-SA]" w:date="2023-04-09T17:31:00Z">
              <w:rPr>
                <w:b w:val="0"/>
                <w:bCs w:val="0"/>
                <w:i w:val="0"/>
                <w:iCs/>
              </w:rPr>
            </w:rPrChange>
          </w:rPr>
          <w:fldChar w:fldCharType="begin"/>
        </w:r>
        <w:r w:rsidRPr="00590F0E">
          <w:rPr>
            <w:b/>
            <w:bCs/>
            <w:rPrChange w:id="1041" w:author="Nate Bachmeier [AWS-SA]" w:date="2023-04-09T17:31:00Z">
              <w:rPr>
                <w:b w:val="0"/>
                <w:bCs w:val="0"/>
                <w:i w:val="0"/>
                <w:iCs/>
              </w:rPr>
            </w:rPrChange>
          </w:rPr>
          <w:instrText xml:space="preserve"> SEQ Figure \* ARABIC </w:instrText>
        </w:r>
      </w:ins>
      <w:r w:rsidRPr="00590F0E">
        <w:rPr>
          <w:b/>
          <w:bCs/>
          <w:rPrChange w:id="1042" w:author="Nate Bachmeier [AWS-SA]" w:date="2023-04-09T17:31:00Z">
            <w:rPr>
              <w:b w:val="0"/>
              <w:bCs w:val="0"/>
              <w:i w:val="0"/>
              <w:iCs/>
            </w:rPr>
          </w:rPrChange>
        </w:rPr>
        <w:fldChar w:fldCharType="separate"/>
      </w:r>
      <w:ins w:id="1043" w:author="Nate Bachmeier [AWS-SA]" w:date="2023-04-09T21:20:00Z">
        <w:r w:rsidR="004A39F1">
          <w:rPr>
            <w:b/>
            <w:bCs/>
            <w:noProof/>
          </w:rPr>
          <w:t>25</w:t>
        </w:r>
      </w:ins>
      <w:ins w:id="1044" w:author="Nate Bachmeier [AWS-SA]" w:date="2023-04-09T17:30:00Z">
        <w:r w:rsidRPr="00590F0E">
          <w:rPr>
            <w:b/>
            <w:bCs/>
            <w:rPrChange w:id="1045" w:author="Nate Bachmeier [AWS-SA]" w:date="2023-04-09T17:31:00Z">
              <w:rPr>
                <w:b w:val="0"/>
                <w:bCs w:val="0"/>
                <w:i w:val="0"/>
                <w:iCs/>
              </w:rPr>
            </w:rPrChange>
          </w:rPr>
          <w:fldChar w:fldCharType="end"/>
        </w:r>
        <w:r>
          <w:br/>
        </w:r>
        <w:r>
          <w:rPr>
            <w:i/>
            <w:iCs w:val="0"/>
          </w:rPr>
          <w:t>Download Process Architecture</w:t>
        </w:r>
      </w:ins>
    </w:p>
    <w:p w14:paraId="30208CD8" w14:textId="18003683" w:rsidR="00590F0E" w:rsidRDefault="00590F0E" w:rsidP="00590F0E">
      <w:pPr>
        <w:ind w:firstLine="0"/>
        <w:rPr>
          <w:ins w:id="1046" w:author="Nate Bachmeier [AWS-SA]" w:date="2023-04-09T17:31:00Z"/>
        </w:rPr>
      </w:pPr>
      <w:ins w:id="1047" w:author="Nate Bachmeier [AWS-SA]" w:date="2023-04-09T17:03:00Z">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52"/>
                      <a:stretch>
                        <a:fillRect/>
                      </a:stretch>
                    </pic:blipFill>
                    <pic:spPr>
                      <a:xfrm>
                        <a:off x="0" y="0"/>
                        <a:ext cx="4218500" cy="4938484"/>
                      </a:xfrm>
                      <a:prstGeom prst="rect">
                        <a:avLst/>
                      </a:prstGeom>
                    </pic:spPr>
                  </pic:pic>
                </a:graphicData>
              </a:graphic>
            </wp:inline>
          </w:drawing>
        </w:r>
      </w:ins>
    </w:p>
    <w:p w14:paraId="5B3800C7" w14:textId="3B6F2333" w:rsidR="00590F0E" w:rsidRDefault="00590F0E" w:rsidP="00590F0E">
      <w:pPr>
        <w:ind w:firstLine="0"/>
        <w:rPr>
          <w:ins w:id="1048" w:author="Nate Bachmeier [AWS-SA]" w:date="2023-04-09T17:33:00Z"/>
        </w:rPr>
      </w:pPr>
      <w:ins w:id="1049" w:author="Nate Bachmeier [AWS-SA]" w:date="2023-04-09T17:32:00Z">
        <w:r>
          <w:tab/>
          <w:t xml:space="preserve">This construct relies on several AWS services to orchestrate the download process and ensure </w:t>
        </w:r>
      </w:ins>
      <w:ins w:id="1050" w:author="Nate Bachmeier [AWS-SA]" w:date="2023-04-09T17:33:00Z">
        <w:r>
          <w:t xml:space="preserve">high availability. The following table enumerates the </w:t>
        </w:r>
      </w:ins>
      <w:ins w:id="1051" w:author="Nate Bachmeier [AWS-SA]" w:date="2023-04-09T17:45:00Z">
        <w:r w:rsidR="00CC7DDB">
          <w:t>essenti</w:t>
        </w:r>
      </w:ins>
      <w:ins w:id="1052" w:author="Nate Bachmeier [AWS-SA]" w:date="2023-04-09T17:46:00Z">
        <w:r w:rsidR="00CC7DDB">
          <w:t xml:space="preserve">al </w:t>
        </w:r>
      </w:ins>
      <w:ins w:id="1053" w:author="Nate Bachmeier [AWS-SA]" w:date="2023-04-09T17:33:00Z">
        <w:r>
          <w:t>components</w:t>
        </w:r>
      </w:ins>
      <w:ins w:id="1054" w:author="Nate Bachmeier [AWS-SA]" w:date="2023-04-09T17:46:00Z">
        <w:r w:rsidR="00CC7DDB">
          <w:t xml:space="preserve"> for managing this data flow.</w:t>
        </w:r>
      </w:ins>
    </w:p>
    <w:p w14:paraId="4AF3C302" w14:textId="25D33DF8" w:rsidR="00590F0E" w:rsidRDefault="00590F0E" w:rsidP="00590F0E">
      <w:pPr>
        <w:pStyle w:val="Caption"/>
        <w:ind w:firstLine="0"/>
        <w:rPr>
          <w:ins w:id="1055" w:author="Nate Bachmeier [AWS-SA]" w:date="2023-04-09T17:34:00Z"/>
          <w:i/>
          <w:iCs w:val="0"/>
        </w:rPr>
      </w:pPr>
      <w:ins w:id="1056" w:author="Nate Bachmeier [AWS-SA]" w:date="2023-04-09T17:33:00Z">
        <w:r w:rsidRPr="00590F0E">
          <w:rPr>
            <w:b/>
            <w:bCs/>
            <w:rPrChange w:id="1057" w:author="Nate Bachmeier [AWS-SA]" w:date="2023-04-09T17:34:00Z">
              <w:rPr/>
            </w:rPrChange>
          </w:rPr>
          <w:lastRenderedPageBreak/>
          <w:t xml:space="preserve">Table </w:t>
        </w:r>
        <w:r w:rsidRPr="00590F0E">
          <w:rPr>
            <w:b/>
            <w:bCs/>
            <w:rPrChange w:id="1058" w:author="Nate Bachmeier [AWS-SA]" w:date="2023-04-09T17:34:00Z">
              <w:rPr/>
            </w:rPrChange>
          </w:rPr>
          <w:fldChar w:fldCharType="begin"/>
        </w:r>
        <w:r w:rsidRPr="00590F0E">
          <w:rPr>
            <w:b/>
            <w:bCs/>
            <w:rPrChange w:id="1059" w:author="Nate Bachmeier [AWS-SA]" w:date="2023-04-09T17:34:00Z">
              <w:rPr/>
            </w:rPrChange>
          </w:rPr>
          <w:instrText xml:space="preserve"> SEQ Table \* ARABIC </w:instrText>
        </w:r>
      </w:ins>
      <w:r w:rsidRPr="00590F0E">
        <w:rPr>
          <w:b/>
          <w:bCs/>
          <w:rPrChange w:id="1060" w:author="Nate Bachmeier [AWS-SA]" w:date="2023-04-09T17:34:00Z">
            <w:rPr/>
          </w:rPrChange>
        </w:rPr>
        <w:fldChar w:fldCharType="separate"/>
      </w:r>
      <w:ins w:id="1061" w:author="Nate Bachmeier [AWS-SA]" w:date="2023-04-09T17:33:00Z">
        <w:r w:rsidRPr="00590F0E">
          <w:rPr>
            <w:b/>
            <w:bCs/>
            <w:noProof/>
            <w:rPrChange w:id="1062" w:author="Nate Bachmeier [AWS-SA]" w:date="2023-04-09T17:34:00Z">
              <w:rPr>
                <w:noProof/>
              </w:rPr>
            </w:rPrChange>
          </w:rPr>
          <w:t>11</w:t>
        </w:r>
        <w:r w:rsidRPr="00590F0E">
          <w:rPr>
            <w:b/>
            <w:bCs/>
            <w:rPrChange w:id="1063" w:author="Nate Bachmeier [AWS-SA]" w:date="2023-04-09T17:34:00Z">
              <w:rPr/>
            </w:rPrChange>
          </w:rPr>
          <w:fldChar w:fldCharType="end"/>
        </w:r>
      </w:ins>
      <w:ins w:id="1064" w:author="Nate Bachmeier [AWS-SA]" w:date="2023-04-09T17:34:00Z">
        <w:r>
          <w:rPr>
            <w:b/>
            <w:bCs/>
          </w:rPr>
          <w:br/>
        </w:r>
        <w:r w:rsidRPr="00590F0E">
          <w:rPr>
            <w:i/>
            <w:iCs w:val="0"/>
            <w:rPrChange w:id="1065" w:author="Nate Bachmeier [AWS-SA]" w:date="2023-04-09T17:34:00Z">
              <w:rPr>
                <w:b/>
                <w:bCs/>
                <w:i/>
                <w:iCs w:val="0"/>
              </w:rPr>
            </w:rPrChange>
          </w:rPr>
          <w:t>Download</w:t>
        </w:r>
        <w:r>
          <w:rPr>
            <w:i/>
            <w:iCs w:val="0"/>
          </w:rPr>
          <w:t xml:space="preserve"> Process Infrastructure Services</w:t>
        </w:r>
      </w:ins>
    </w:p>
    <w:tbl>
      <w:tblPr>
        <w:tblStyle w:val="GridTable4"/>
        <w:tblW w:w="0" w:type="auto"/>
        <w:tblLook w:val="04A0" w:firstRow="1" w:lastRow="0" w:firstColumn="1" w:lastColumn="0" w:noHBand="0" w:noVBand="1"/>
        <w:tblPrChange w:id="1066" w:author="Nate Bachmeier [AWS-SA]" w:date="2023-04-09T17:45:00Z">
          <w:tblPr>
            <w:tblStyle w:val="TableGrid"/>
            <w:tblW w:w="0" w:type="nil"/>
            <w:tblLook w:val="04A0" w:firstRow="1" w:lastRow="0" w:firstColumn="1" w:lastColumn="0" w:noHBand="0" w:noVBand="1"/>
          </w:tblPr>
        </w:tblPrChange>
      </w:tblPr>
      <w:tblGrid>
        <w:gridCol w:w="3055"/>
        <w:gridCol w:w="6295"/>
        <w:tblGridChange w:id="1067">
          <w:tblGrid>
            <w:gridCol w:w="3055"/>
            <w:gridCol w:w="1620"/>
            <w:gridCol w:w="4675"/>
          </w:tblGrid>
        </w:tblGridChange>
      </w:tblGrid>
      <w:tr w:rsidR="00590F0E" w14:paraId="18B391BA" w14:textId="77777777" w:rsidTr="008C08BC">
        <w:trPr>
          <w:cnfStyle w:val="100000000000" w:firstRow="1" w:lastRow="0" w:firstColumn="0" w:lastColumn="0" w:oddVBand="0" w:evenVBand="0" w:oddHBand="0" w:evenHBand="0" w:firstRowFirstColumn="0" w:firstRowLastColumn="0" w:lastRowFirstColumn="0" w:lastRowLastColumn="0"/>
          <w:ins w:id="1068"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1069" w:author="Nate Bachmeier [AWS-SA]" w:date="2023-04-09T17:45:00Z">
              <w:tcPr>
                <w:tcW w:w="0" w:type="auto"/>
                <w:gridSpan w:val="2"/>
              </w:tcPr>
            </w:tcPrChange>
          </w:tcPr>
          <w:p w14:paraId="39DBC3B6" w14:textId="64567C82" w:rsidR="00590F0E" w:rsidRDefault="00590F0E" w:rsidP="00590F0E">
            <w:pPr>
              <w:ind w:firstLine="0"/>
              <w:cnfStyle w:val="101000000000" w:firstRow="1" w:lastRow="0" w:firstColumn="1" w:lastColumn="0" w:oddVBand="0" w:evenVBand="0" w:oddHBand="0" w:evenHBand="0" w:firstRowFirstColumn="0" w:firstRowLastColumn="0" w:lastRowFirstColumn="0" w:lastRowLastColumn="0"/>
              <w:rPr>
                <w:ins w:id="1070" w:author="Nate Bachmeier [AWS-SA]" w:date="2023-04-09T17:34:00Z"/>
              </w:rPr>
            </w:pPr>
            <w:ins w:id="1071" w:author="Nate Bachmeier [AWS-SA]" w:date="2023-04-09T17:34:00Z">
              <w:r>
                <w:t>Service Name</w:t>
              </w:r>
            </w:ins>
          </w:p>
        </w:tc>
        <w:tc>
          <w:tcPr>
            <w:tcW w:w="6295" w:type="dxa"/>
            <w:tcPrChange w:id="1072" w:author="Nate Bachmeier [AWS-SA]" w:date="2023-04-09T17:45:00Z">
              <w:tcPr>
                <w:tcW w:w="0" w:type="auto"/>
              </w:tcPr>
            </w:tcPrChange>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rPr>
                <w:ins w:id="1073" w:author="Nate Bachmeier [AWS-SA]" w:date="2023-04-09T17:34:00Z"/>
              </w:rPr>
            </w:pPr>
            <w:ins w:id="1074" w:author="Nate Bachmeier [AWS-SA]" w:date="2023-04-09T17:34:00Z">
              <w:r>
                <w:t>Description</w:t>
              </w:r>
            </w:ins>
          </w:p>
        </w:tc>
      </w:tr>
      <w:tr w:rsidR="00590F0E" w14:paraId="4D1AB8AA" w14:textId="77777777" w:rsidTr="008C08BC">
        <w:trPr>
          <w:cnfStyle w:val="000000100000" w:firstRow="0" w:lastRow="0" w:firstColumn="0" w:lastColumn="0" w:oddVBand="0" w:evenVBand="0" w:oddHBand="1" w:evenHBand="0" w:firstRowFirstColumn="0" w:firstRowLastColumn="0" w:lastRowFirstColumn="0" w:lastRowLastColumn="0"/>
          <w:ins w:id="1075"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1076" w:author="Nate Bachmeier [AWS-SA]" w:date="2023-04-09T17:45:00Z">
              <w:tcPr>
                <w:tcW w:w="0" w:type="auto"/>
                <w:gridSpan w:val="2"/>
              </w:tcPr>
            </w:tcPrChange>
          </w:tcPr>
          <w:p w14:paraId="6D70A686" w14:textId="5FBD7849"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1077" w:author="Nate Bachmeier [AWS-SA]" w:date="2023-04-09T17:34:00Z"/>
              </w:rPr>
            </w:pPr>
            <w:ins w:id="1078" w:author="Nate Bachmeier [AWS-SA]" w:date="2023-04-09T17:35:00Z">
              <w:r>
                <w:t>Amazon Simple Queu</w:t>
              </w:r>
            </w:ins>
            <w:ins w:id="1079" w:author="Nate Bachmeier [AWS-SA]" w:date="2023-04-09T17:38:00Z">
              <w:r>
                <w:t xml:space="preserve">e </w:t>
              </w:r>
            </w:ins>
            <w:ins w:id="1080" w:author="Nate Bachmeier [AWS-SA]" w:date="2023-04-09T17:35:00Z">
              <w:r>
                <w:t>Service (Amazon SQS)</w:t>
              </w:r>
            </w:ins>
          </w:p>
        </w:tc>
        <w:tc>
          <w:tcPr>
            <w:tcW w:w="6295" w:type="dxa"/>
            <w:tcPrChange w:id="1081" w:author="Nate Bachmeier [AWS-SA]" w:date="2023-04-09T17:45:00Z">
              <w:tcPr>
                <w:tcW w:w="0" w:type="auto"/>
              </w:tcPr>
            </w:tcPrChange>
          </w:tcPr>
          <w:p w14:paraId="15B147C3" w14:textId="714FF78C"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1082" w:author="Nate Bachmeier [AWS-SA]" w:date="2023-04-09T17:34:00Z"/>
              </w:rPr>
            </w:pPr>
            <w:ins w:id="1083" w:author="Nate Bachmeier [AWS-SA]" w:date="2023-04-09T17:35:00Z">
              <w:r>
                <w:t>A s</w:t>
              </w:r>
            </w:ins>
            <w:ins w:id="1084" w:author="Nate Bachmeier [AWS-SA]" w:date="2023-04-09T17:36:00Z">
              <w:r>
                <w:t>ecure, durable, and available hosted queue that lets you integrate and decouple distributed software systems and components</w:t>
              </w:r>
            </w:ins>
            <w:ins w:id="1085" w:author="Nate Bachmeier [AWS-SA]" w:date="2023-04-09T17:38:00Z">
              <w:r>
                <w:t xml:space="preserve"> (AWS</w:t>
              </w:r>
            </w:ins>
            <w:ins w:id="1086" w:author="Nate Bachmeier [AWS-SA]" w:date="2023-04-09T17:39:00Z">
              <w:r>
                <w:t>, SQS, 2023)</w:t>
              </w:r>
            </w:ins>
          </w:p>
        </w:tc>
      </w:tr>
      <w:tr w:rsidR="00590F0E" w14:paraId="50C13A02" w14:textId="77777777" w:rsidTr="008C08BC">
        <w:tblPrEx>
          <w:tblPrExChange w:id="1087"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1088" w:author="Nate Bachmeier [AWS-SA]" w:date="2023-04-09T17:36:00Z"/>
        </w:trPr>
        <w:tc>
          <w:tcPr>
            <w:cnfStyle w:val="001000000000" w:firstRow="0" w:lastRow="0" w:firstColumn="1" w:lastColumn="0" w:oddVBand="0" w:evenVBand="0" w:oddHBand="0" w:evenHBand="0" w:firstRowFirstColumn="0" w:firstRowLastColumn="0" w:lastRowFirstColumn="0" w:lastRowLastColumn="0"/>
            <w:tcW w:w="3055" w:type="dxa"/>
            <w:tcPrChange w:id="1089" w:author="Nate Bachmeier [AWS-SA]" w:date="2023-04-09T17:45:00Z">
              <w:tcPr>
                <w:tcW w:w="0" w:type="auto"/>
              </w:tcPr>
            </w:tcPrChange>
          </w:tcPr>
          <w:p w14:paraId="68A4D083" w14:textId="6EEFB09C" w:rsidR="00590F0E" w:rsidRDefault="00590F0E" w:rsidP="00590F0E">
            <w:pPr>
              <w:ind w:firstLine="0"/>
              <w:rPr>
                <w:ins w:id="1090" w:author="Nate Bachmeier [AWS-SA]" w:date="2023-04-09T17:36:00Z"/>
              </w:rPr>
            </w:pPr>
            <w:ins w:id="1091" w:author="Nate Bachmeier [AWS-SA]" w:date="2023-04-09T17:38:00Z">
              <w:r>
                <w:t>AWS</w:t>
              </w:r>
            </w:ins>
            <w:ins w:id="1092" w:author="Nate Bachmeier [AWS-SA]" w:date="2023-04-09T17:39:00Z">
              <w:r>
                <w:t xml:space="preserve"> Fargate</w:t>
              </w:r>
            </w:ins>
          </w:p>
        </w:tc>
        <w:tc>
          <w:tcPr>
            <w:tcW w:w="6295" w:type="dxa"/>
            <w:tcPrChange w:id="1093" w:author="Nate Bachmeier [AWS-SA]" w:date="2023-04-09T17:45:00Z">
              <w:tcPr>
                <w:tcW w:w="0" w:type="auto"/>
                <w:gridSpan w:val="2"/>
              </w:tcPr>
            </w:tcPrChange>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1094" w:author="Nate Bachmeier [AWS-SA]" w:date="2023-04-09T17:36:00Z"/>
              </w:rPr>
            </w:pPr>
            <w:ins w:id="1095" w:author="Nate Bachmeier [AWS-SA]" w:date="2023-04-09T17:39:00Z">
              <w:r>
                <w:t>A technology that you can use to run containers without having to manage servers or clusters of Amazon EC2</w:t>
              </w:r>
            </w:ins>
            <w:ins w:id="1096" w:author="Nate Bachmeier [AWS-SA]" w:date="2023-04-09T17:40:00Z">
              <w:r>
                <w:t xml:space="preserve"> instances (AWS, Fargate, 2023)</w:t>
              </w:r>
            </w:ins>
          </w:p>
        </w:tc>
      </w:tr>
      <w:tr w:rsidR="00590F0E" w14:paraId="40000B0D" w14:textId="77777777" w:rsidTr="008C08BC">
        <w:tblPrEx>
          <w:tblPrExChange w:id="1097"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cnfStyle w:val="000000100000" w:firstRow="0" w:lastRow="0" w:firstColumn="0" w:lastColumn="0" w:oddVBand="0" w:evenVBand="0" w:oddHBand="1" w:evenHBand="0" w:firstRowFirstColumn="0" w:firstRowLastColumn="0" w:lastRowFirstColumn="0" w:lastRowLastColumn="0"/>
          <w:ins w:id="1098" w:author="Nate Bachmeier [AWS-SA]" w:date="2023-04-09T17:41:00Z"/>
        </w:trPr>
        <w:tc>
          <w:tcPr>
            <w:cnfStyle w:val="001000000000" w:firstRow="0" w:lastRow="0" w:firstColumn="1" w:lastColumn="0" w:oddVBand="0" w:evenVBand="0" w:oddHBand="0" w:evenHBand="0" w:firstRowFirstColumn="0" w:firstRowLastColumn="0" w:lastRowFirstColumn="0" w:lastRowLastColumn="0"/>
            <w:tcW w:w="3055" w:type="dxa"/>
            <w:tcPrChange w:id="1099" w:author="Nate Bachmeier [AWS-SA]" w:date="2023-04-09T17:45:00Z">
              <w:tcPr>
                <w:tcW w:w="0" w:type="auto"/>
              </w:tcPr>
            </w:tcPrChange>
          </w:tcPr>
          <w:p w14:paraId="00F1D3FF" w14:textId="07BA305F"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1100" w:author="Nate Bachmeier [AWS-SA]" w:date="2023-04-09T17:41:00Z"/>
              </w:rPr>
            </w:pPr>
            <w:ins w:id="1101" w:author="Nate Bachmeier [AWS-SA]" w:date="2023-04-09T17:41:00Z">
              <w:r>
                <w:t>Amazon DynamoDB</w:t>
              </w:r>
            </w:ins>
          </w:p>
        </w:tc>
        <w:tc>
          <w:tcPr>
            <w:tcW w:w="6295" w:type="dxa"/>
            <w:tcPrChange w:id="1102" w:author="Nate Bachmeier [AWS-SA]" w:date="2023-04-09T17:45:00Z">
              <w:tcPr>
                <w:tcW w:w="0" w:type="auto"/>
                <w:gridSpan w:val="2"/>
              </w:tcPr>
            </w:tcPrChange>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1103" w:author="Nate Bachmeier [AWS-SA]" w:date="2023-04-09T17:41:00Z"/>
              </w:rPr>
            </w:pPr>
            <w:ins w:id="1104" w:author="Nate Bachmeier [AWS-SA]" w:date="2023-04-09T17:41:00Z">
              <w:r>
                <w:t xml:space="preserve">A fully managed NoSQL database service that provides fast and predictable performance </w:t>
              </w:r>
            </w:ins>
            <w:ins w:id="1105" w:author="Nate Bachmeier [AWS-SA]" w:date="2023-04-09T17:42:00Z">
              <w:r>
                <w:t>to store and retrieve data (AWS, DynamoDB, 2023)</w:t>
              </w:r>
            </w:ins>
          </w:p>
        </w:tc>
      </w:tr>
      <w:tr w:rsidR="00590F0E" w14:paraId="75C37054" w14:textId="77777777" w:rsidTr="008C08BC">
        <w:tblPrEx>
          <w:tblPrExChange w:id="1106"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1107" w:author="Nate Bachmeier [AWS-SA]" w:date="2023-04-09T17:42:00Z"/>
        </w:trPr>
        <w:tc>
          <w:tcPr>
            <w:cnfStyle w:val="001000000000" w:firstRow="0" w:lastRow="0" w:firstColumn="1" w:lastColumn="0" w:oddVBand="0" w:evenVBand="0" w:oddHBand="0" w:evenHBand="0" w:firstRowFirstColumn="0" w:firstRowLastColumn="0" w:lastRowFirstColumn="0" w:lastRowLastColumn="0"/>
            <w:tcW w:w="3055" w:type="dxa"/>
            <w:tcPrChange w:id="1108" w:author="Nate Bachmeier [AWS-SA]" w:date="2023-04-09T17:45:00Z">
              <w:tcPr>
                <w:tcW w:w="0" w:type="auto"/>
              </w:tcPr>
            </w:tcPrChange>
          </w:tcPr>
          <w:p w14:paraId="10177EB9" w14:textId="721980D7" w:rsidR="00590F0E" w:rsidRDefault="00590F0E" w:rsidP="00590F0E">
            <w:pPr>
              <w:ind w:firstLine="0"/>
              <w:rPr>
                <w:ins w:id="1109" w:author="Nate Bachmeier [AWS-SA]" w:date="2023-04-09T17:42:00Z"/>
              </w:rPr>
            </w:pPr>
            <w:ins w:id="1110" w:author="Nate Bachmeier [AWS-SA]" w:date="2023-04-09T17:42:00Z">
              <w:r>
                <w:t>Amazon S3</w:t>
              </w:r>
            </w:ins>
          </w:p>
        </w:tc>
        <w:tc>
          <w:tcPr>
            <w:tcW w:w="6295" w:type="dxa"/>
            <w:tcPrChange w:id="1111" w:author="Nate Bachmeier [AWS-SA]" w:date="2023-04-09T17:45:00Z">
              <w:tcPr>
                <w:tcW w:w="0" w:type="auto"/>
                <w:gridSpan w:val="2"/>
              </w:tcPr>
            </w:tcPrChange>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1112" w:author="Nate Bachmeier [AWS-SA]" w:date="2023-04-09T17:42:00Z"/>
              </w:rPr>
            </w:pPr>
            <w:ins w:id="1113" w:author="Nate Bachmeier [AWS-SA]" w:date="2023-04-09T17:43:00Z">
              <w:r>
                <w:t>An object storage service that offers scalability, data availability, security, and performance (AWS, S3, 2023)</w:t>
              </w:r>
            </w:ins>
          </w:p>
        </w:tc>
      </w:tr>
    </w:tbl>
    <w:p w14:paraId="7C394CE4" w14:textId="7815F01A" w:rsidR="00322676" w:rsidDel="00DB6674" w:rsidRDefault="00322676" w:rsidP="00DB6674">
      <w:pPr>
        <w:rPr>
          <w:del w:id="1114" w:author="Nate Bachmeier [AWS-SA]" w:date="2023-04-09T17:45:00Z"/>
        </w:rPr>
      </w:pPr>
      <w:commentRangeStart w:id="1115"/>
      <w:del w:id="1116" w:author="Nate Bachmeier [AWS-SA]" w:date="2023-04-09T17:45:00Z">
        <w:r w:rsidDel="00CC7DDB">
          <w:delText xml:space="preserve">The study uses AWS RoboMaker’s </w:delText>
        </w:r>
        <w:commentRangeEnd w:id="1115"/>
        <w:r w:rsidR="00994640" w:rsidDel="00CC7DDB">
          <w:rPr>
            <w:rStyle w:val="CommentReference"/>
            <w:rFonts w:eastAsia="Times New Roman" w:cs="Arial"/>
            <w:szCs w:val="20"/>
          </w:rPr>
          <w:commentReference w:id="1115"/>
        </w:r>
        <w:r w:rsidDel="00CC7DDB">
          <w:delText>WorldForge to create three simulation worlds representing studio, 2-bedroom, and 2-level homes</w:delText>
        </w:r>
        <w:r w:rsidR="00E66FA8" w:rsidDel="00CC7DDB">
          <w:delText xml:space="preserve"> (see Figure 23)</w:delText>
        </w:r>
        <w:r w:rsidDel="00CC7DDB">
          <w:delText>. This feature offers parameterized controls to introduce variations like floor plans, furnishings, and environmental changes (e.g., ambiance)</w:delText>
        </w:r>
        <w:r w:rsidR="00C56C3C" w:rsidDel="00CC7DDB">
          <w:delText xml:space="preserve"> </w:delText>
        </w:r>
        <w:r w:rsidDel="00CC7DDB">
          <w:delText xml:space="preserve">(AWS, 2020). While WorldForge can </w:delText>
        </w:r>
        <w:r w:rsidR="006F7F25" w:rsidDel="00CC7DDB">
          <w:delText>quickly produce dozens or hundreds of unique worlds</w:delText>
        </w:r>
        <w:r w:rsidDel="00CC7DDB">
          <w:delText>, this offering is beyond the project’s scope. Instead, having one static instance of each world type is appropriate because only 111 total test cases are necessary for the sampling requirements.</w:delText>
        </w:r>
      </w:del>
    </w:p>
    <w:p w14:paraId="7CA91B44" w14:textId="77777777" w:rsidR="00DB6674" w:rsidRDefault="00DB6674" w:rsidP="00DB6674">
      <w:pPr>
        <w:rPr>
          <w:ins w:id="1117" w:author="Nate Bachmeier [AWS-SA]" w:date="2023-04-09T17:58:00Z"/>
        </w:rPr>
      </w:pPr>
    </w:p>
    <w:p w14:paraId="3F7297AC" w14:textId="1C8E7702" w:rsidR="00E21892" w:rsidRDefault="00E21892" w:rsidP="00E21892">
      <w:pPr>
        <w:pStyle w:val="Heading3"/>
        <w:ind w:firstLine="0"/>
        <w:rPr>
          <w:ins w:id="1118" w:author="Nate Bachmeier [AWS-SA]" w:date="2023-04-09T17:59:00Z"/>
        </w:rPr>
      </w:pPr>
      <w:bookmarkStart w:id="1119" w:name="_Toc128255056"/>
      <w:bookmarkStart w:id="1120" w:name="_Toc128302242"/>
      <w:ins w:id="1121" w:author="Nate Bachmeier [AWS-SA]" w:date="2023-04-09T17:59:00Z">
        <w:r>
          <w:t xml:space="preserve">Video </w:t>
        </w:r>
        <w:r>
          <w:t>Process</w:t>
        </w:r>
        <w:r>
          <w:t>or</w:t>
        </w:r>
      </w:ins>
    </w:p>
    <w:p w14:paraId="02641023" w14:textId="5E4DEF87" w:rsidR="00E66FA8" w:rsidDel="00DB6674" w:rsidRDefault="00533343" w:rsidP="00E21892">
      <w:pPr>
        <w:pStyle w:val="Heading3"/>
        <w:ind w:firstLine="0"/>
        <w:rPr>
          <w:del w:id="1122" w:author="Nate Bachmeier [AWS-SA]" w:date="2023-04-09T17:58:00Z"/>
          <w:moveFrom w:id="1123" w:author="Nate Bachmeier [AWS-SA]" w:date="2023-04-09T16:54:00Z"/>
        </w:rPr>
        <w:pPrChange w:id="1124" w:author="Nate Bachmeier [AWS-SA]" w:date="2023-04-09T17:59:00Z">
          <w:pPr>
            <w:pStyle w:val="Heading3"/>
            <w:ind w:firstLine="0"/>
          </w:pPr>
        </w:pPrChange>
      </w:pPr>
      <w:ins w:id="1125" w:author="Nate Bachmeier [AWS-SA]" w:date="2023-04-09T18:00:00Z">
        <w:r>
          <w:tab/>
          <w:t xml:space="preserve">When videos arrive within </w:t>
        </w:r>
      </w:ins>
      <w:ins w:id="1126" w:author="Nate Bachmeier [AWS-SA]" w:date="2023-04-09T18:01:00Z">
        <w:r>
          <w:t xml:space="preserve">the network file system (Amazon S3), an event triggers and enqueues into the </w:t>
        </w:r>
      </w:ins>
      <w:ins w:id="1127" w:author="Nate Bachmeier [AWS-SA]" w:date="2023-04-09T18:02:00Z">
        <w:r>
          <w:t>OpenPose task queue.</w:t>
        </w:r>
      </w:ins>
      <w:ins w:id="1128" w:author="Nate Bachmeier [AWS-SA]" w:date="2023-04-09T18:01:00Z">
        <w:r>
          <w:t xml:space="preserve"> </w:t>
        </w:r>
      </w:ins>
      <w:moveFromRangeStart w:id="1129" w:author="Nate Bachmeier [AWS-SA]" w:date="2023-04-09T16:54:00Z" w:name="move131951666"/>
      <w:moveFrom w:id="1130" w:author="Nate Bachmeier [AWS-SA]" w:date="2023-04-09T16:54:00Z">
        <w:del w:id="1131" w:author="Nate Bachmeier [AWS-SA]" w:date="2023-04-09T17:58:00Z">
          <w:r w:rsidR="00E66FA8" w:rsidRPr="00E62F67" w:rsidDel="00DB6674">
            <w:delText xml:space="preserve">Figure </w:delText>
          </w:r>
          <w:r w:rsidR="00E66FA8" w:rsidRPr="00E62F67" w:rsidDel="00DB6674">
            <w:fldChar w:fldCharType="begin"/>
          </w:r>
          <w:r w:rsidR="00E66FA8" w:rsidRPr="00E62F67" w:rsidDel="00DB6674">
            <w:delInstrText xml:space="preserve"> SEQ Figure \* ARABIC </w:delInstrText>
          </w:r>
          <w:r w:rsidR="00E66FA8" w:rsidRPr="00E62F67" w:rsidDel="00DB6674">
            <w:fldChar w:fldCharType="separate"/>
          </w:r>
          <w:r w:rsidR="00BB265F" w:rsidDel="00DB6674">
            <w:rPr>
              <w:noProof/>
            </w:rPr>
            <w:delText>23</w:delText>
          </w:r>
          <w:r w:rsidR="00E66FA8" w:rsidRPr="00E62F67" w:rsidDel="00DB6674">
            <w:fldChar w:fldCharType="end"/>
          </w:r>
          <w:r w:rsidR="00E66FA8" w:rsidDel="00DB6674">
            <w:br/>
          </w:r>
          <w:r w:rsidR="00E66FA8" w:rsidRPr="000869AC" w:rsidDel="00DB6674">
            <w:delText>Simulation Instance</w:delText>
          </w:r>
          <w:bookmarkEnd w:id="1119"/>
          <w:bookmarkEnd w:id="1120"/>
        </w:del>
      </w:moveFrom>
    </w:p>
    <w:moveFromRangeEnd w:id="1129"/>
    <w:p w14:paraId="6A808F2E" w14:textId="3C6F1EBE" w:rsidR="006A0C2B" w:rsidRDefault="00E66FA8" w:rsidP="001E0515">
      <w:pPr>
        <w:ind w:firstLine="0"/>
        <w:rPr>
          <w:ins w:id="1132" w:author="Nate Bachmeier [AWS-SA]" w:date="2023-04-09T18:07:00Z"/>
        </w:rPr>
      </w:pPr>
      <w:del w:id="1133" w:author="Nate Bachmeier [AWS-SA]" w:date="2023-04-09T17:02:00Z">
        <w:r w:rsidRPr="00E4140D" w:rsidDel="00590F0E">
          <w:rPr>
            <w:noProof/>
          </w:rPr>
          <w:drawing>
            <wp:inline distT="0" distB="0" distL="0" distR="0" wp14:anchorId="4C07F66A" wp14:editId="46E8B0A7">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3"/>
                      <a:stretch>
                        <a:fillRect/>
                      </a:stretch>
                    </pic:blipFill>
                    <pic:spPr>
                      <a:xfrm>
                        <a:off x="0" y="0"/>
                        <a:ext cx="3466712" cy="3565359"/>
                      </a:xfrm>
                      <a:prstGeom prst="rect">
                        <a:avLst/>
                      </a:prstGeom>
                    </pic:spPr>
                  </pic:pic>
                </a:graphicData>
              </a:graphic>
            </wp:inline>
          </w:drawing>
        </w:r>
      </w:del>
      <w:ins w:id="1134" w:author="Nate Bachmeier [AWS-SA]" w:date="2023-04-09T18:02:00Z">
        <w:r w:rsidR="000D29D8">
          <w:t>OpenPose is a library from Carneg</w:t>
        </w:r>
      </w:ins>
      <w:ins w:id="1135" w:author="Nate Bachmeier [AWS-SA]" w:date="2023-04-09T18:08:00Z">
        <w:r w:rsidR="000D29D8">
          <w:t>i</w:t>
        </w:r>
      </w:ins>
      <w:ins w:id="1136" w:author="Nate Bachmeier [AWS-SA]" w:date="2023-04-09T18:02:00Z">
        <w:r w:rsidR="000D29D8">
          <w:t>e Mellon that automate</w:t>
        </w:r>
      </w:ins>
      <w:ins w:id="1137" w:author="Nate Bachmeier [AWS-SA]" w:date="2023-04-09T18:03:00Z">
        <w:r w:rsidR="000D29D8">
          <w:t>s</w:t>
        </w:r>
      </w:ins>
      <w:ins w:id="1138" w:author="Nate Bachmeier [AWS-SA]" w:date="2023-04-09T18:02:00Z">
        <w:r w:rsidR="000D29D8">
          <w:t xml:space="preserve"> detecting human skeletons within </w:t>
        </w:r>
      </w:ins>
      <w:ins w:id="1139" w:author="Nate Bachmeier [AWS-SA]" w:date="2023-04-09T18:03:00Z">
        <w:r w:rsidR="000D29D8">
          <w:t>2D images</w:t>
        </w:r>
      </w:ins>
      <w:ins w:id="1140" w:author="Nate Bachmeier [AWS-SA]" w:date="2023-04-09T18:11:00Z">
        <w:r w:rsidR="001E0515">
          <w:t xml:space="preserve"> using </w:t>
        </w:r>
      </w:ins>
      <w:ins w:id="1141" w:author="Nate Bachmeier [AWS-SA]" w:date="2023-04-09T18:12:00Z">
        <w:r w:rsidR="001E0515">
          <w:t xml:space="preserve">its proprietary models on GPU-enabled computers. This </w:t>
        </w:r>
      </w:ins>
      <w:ins w:id="1142" w:author="Nate Bachmeier [AWS-SA]" w:date="2023-04-09T18:13:00Z">
        <w:r w:rsidR="001E0515">
          <w:t xml:space="preserve">study </w:t>
        </w:r>
      </w:ins>
      <w:ins w:id="1143" w:author="Nate Bachmeier [AWS-SA]" w:date="2023-04-09T18:14:00Z">
        <w:r w:rsidR="001E0515">
          <w:t>packages the library into a containerized application that executes across a horizontally scalable GPU farm</w:t>
        </w:r>
      </w:ins>
      <w:ins w:id="1144" w:author="Nate Bachmeier [AWS-SA]" w:date="2023-04-09T18:17:00Z">
        <w:r w:rsidR="001E0515">
          <w:t xml:space="preserve"> of </w:t>
        </w:r>
      </w:ins>
      <w:ins w:id="1145" w:author="Nate Bachmeier [AWS-SA]" w:date="2023-04-09T18:18:00Z">
        <w:r w:rsidR="001E0515">
          <w:t>Amazon EC2 p4</w:t>
        </w:r>
      </w:ins>
      <w:ins w:id="1146" w:author="Nate Bachmeier [AWS-SA]" w:date="2023-04-09T18:20:00Z">
        <w:r w:rsidR="001E0515">
          <w:t>g</w:t>
        </w:r>
      </w:ins>
      <w:ins w:id="1147" w:author="Nate Bachmeier [AWS-SA]" w:date="2023-04-09T18:18:00Z">
        <w:r w:rsidR="001E0515">
          <w:t>dn.xlarge instances</w:t>
        </w:r>
      </w:ins>
      <w:ins w:id="1148" w:author="Nate Bachmeier [AWS-SA]" w:date="2023-04-09T18:20:00Z">
        <w:r w:rsidR="001E0515">
          <w:t xml:space="preserve"> (</w:t>
        </w:r>
      </w:ins>
      <w:ins w:id="1149" w:author="Nate Bachmeier [AWS-SA]" w:date="2023-04-09T18:21:00Z">
        <w:r w:rsidR="001E0515">
          <w:t>4 VCPU; 16GiB RAM; 1 NVIDIA A100 Tensor GPU)</w:t>
        </w:r>
      </w:ins>
      <w:ins w:id="1150" w:author="Nate Bachmeier [AWS-SA]" w:date="2023-04-09T18:14:00Z">
        <w:r w:rsidR="001E0515">
          <w:t>.</w:t>
        </w:r>
      </w:ins>
      <w:ins w:id="1151" w:author="Nate Bachmeier [AWS-SA]" w:date="2023-04-09T18:15:00Z">
        <w:r w:rsidR="001E0515">
          <w:t xml:space="preserve"> Like the downloader, the video processors monitor a message queue </w:t>
        </w:r>
      </w:ins>
      <w:ins w:id="1152" w:author="Nate Bachmeier [AWS-SA]" w:date="2023-04-09T18:16:00Z">
        <w:r w:rsidR="001E0515">
          <w:t xml:space="preserve">of </w:t>
        </w:r>
      </w:ins>
      <w:ins w:id="1153" w:author="Nate Bachmeier [AWS-SA]" w:date="2023-04-09T18:15:00Z">
        <w:r w:rsidR="001E0515">
          <w:t>pen</w:t>
        </w:r>
      </w:ins>
      <w:ins w:id="1154" w:author="Nate Bachmeier [AWS-SA]" w:date="2023-04-09T18:16:00Z">
        <w:r w:rsidR="001E0515">
          <w:t xml:space="preserve">ding tasks and avoid repeating work </w:t>
        </w:r>
      </w:ins>
      <w:ins w:id="1155" w:author="Nate Bachmeier [AWS-SA]" w:date="2023-04-09T18:17:00Z">
        <w:r w:rsidR="001E0515">
          <w:t>through a NoSQL status table.</w:t>
        </w:r>
      </w:ins>
      <w:ins w:id="1156" w:author="Nate Bachmeier [AWS-SA]" w:date="2023-04-09T18:23:00Z">
        <w:r w:rsidR="001E0515">
          <w:t xml:space="preserve"> The </w:t>
        </w:r>
      </w:ins>
      <w:ins w:id="1157" w:author="Nate Bachmeier [AWS-SA]" w:date="2023-04-09T18:24:00Z">
        <w:r w:rsidR="001E0515">
          <w:lastRenderedPageBreak/>
          <w:t xml:space="preserve">awaiting </w:t>
        </w:r>
      </w:ins>
      <w:ins w:id="1158" w:author="Nate Bachmeier [AWS-SA]" w:date="2023-04-09T18:23:00Z">
        <w:r w:rsidR="001E0515">
          <w:t xml:space="preserve">message </w:t>
        </w:r>
      </w:ins>
      <w:ins w:id="1159" w:author="Nate Bachmeier [AWS-SA]" w:date="2023-04-09T18:24:00Z">
        <w:r w:rsidR="001E0515">
          <w:t>count influences the total video processor replicas</w:t>
        </w:r>
      </w:ins>
      <w:ins w:id="1160" w:author="Nate Bachmeier [AWS-SA]" w:date="2023-04-09T18:25:00Z">
        <w:r w:rsidR="001E0515">
          <w:t>,</w:t>
        </w:r>
      </w:ins>
      <w:ins w:id="1161" w:author="Nate Bachmeier [AWS-SA]" w:date="2023-04-09T18:24:00Z">
        <w:r w:rsidR="001E0515">
          <w:t xml:space="preserve"> </w:t>
        </w:r>
      </w:ins>
      <w:ins w:id="1162" w:author="Nate Bachmeier [AWS-SA]" w:date="2023-04-09T18:25:00Z">
        <w:r w:rsidR="001E0515">
          <w:t>and the service will terminate when the queue is empty.</w:t>
        </w:r>
      </w:ins>
    </w:p>
    <w:p w14:paraId="223CBE9E" w14:textId="6CEADA61" w:rsidR="000D29D8" w:rsidRPr="001E0515" w:rsidRDefault="001E0515" w:rsidP="001E0515">
      <w:pPr>
        <w:pStyle w:val="Caption"/>
        <w:ind w:firstLine="0"/>
        <w:rPr>
          <w:ins w:id="1163" w:author="Nate Bachmeier [AWS-SA]" w:date="2023-04-09T18:07:00Z"/>
          <w:b/>
          <w:bCs/>
          <w:i/>
          <w:iCs w:val="0"/>
          <w:rPrChange w:id="1164" w:author="Nate Bachmeier [AWS-SA]" w:date="2023-04-09T18:25:00Z">
            <w:rPr>
              <w:ins w:id="1165" w:author="Nate Bachmeier [AWS-SA]" w:date="2023-04-09T18:07:00Z"/>
            </w:rPr>
          </w:rPrChange>
        </w:rPr>
        <w:pPrChange w:id="1166" w:author="Nate Bachmeier [AWS-SA]" w:date="2023-04-09T18:25:00Z">
          <w:pPr>
            <w:ind w:firstLine="0"/>
          </w:pPr>
        </w:pPrChange>
      </w:pPr>
      <w:ins w:id="1167" w:author="Nate Bachmeier [AWS-SA]" w:date="2023-04-09T18:25:00Z">
        <w:r w:rsidRPr="001E0515">
          <w:rPr>
            <w:b/>
            <w:bCs/>
            <w:rPrChange w:id="1168" w:author="Nate Bachmeier [AWS-SA]" w:date="2023-04-09T18:25:00Z">
              <w:rPr/>
            </w:rPrChange>
          </w:rPr>
          <w:t xml:space="preserve">Figure </w:t>
        </w:r>
        <w:r w:rsidRPr="001E0515">
          <w:rPr>
            <w:b/>
            <w:bCs/>
            <w:rPrChange w:id="1169" w:author="Nate Bachmeier [AWS-SA]" w:date="2023-04-09T18:25:00Z">
              <w:rPr/>
            </w:rPrChange>
          </w:rPr>
          <w:fldChar w:fldCharType="begin"/>
        </w:r>
        <w:r w:rsidRPr="001E0515">
          <w:rPr>
            <w:b/>
            <w:bCs/>
            <w:rPrChange w:id="1170" w:author="Nate Bachmeier [AWS-SA]" w:date="2023-04-09T18:25:00Z">
              <w:rPr/>
            </w:rPrChange>
          </w:rPr>
          <w:instrText xml:space="preserve"> SEQ Figure \* ARABIC </w:instrText>
        </w:r>
      </w:ins>
      <w:r w:rsidRPr="001E0515">
        <w:rPr>
          <w:b/>
          <w:bCs/>
          <w:rPrChange w:id="1171" w:author="Nate Bachmeier [AWS-SA]" w:date="2023-04-09T18:25:00Z">
            <w:rPr/>
          </w:rPrChange>
        </w:rPr>
        <w:fldChar w:fldCharType="separate"/>
      </w:r>
      <w:ins w:id="1172" w:author="Nate Bachmeier [AWS-SA]" w:date="2023-04-09T18:25:00Z">
        <w:r w:rsidRPr="001E0515">
          <w:rPr>
            <w:b/>
            <w:bCs/>
            <w:noProof/>
            <w:rPrChange w:id="1173" w:author="Nate Bachmeier [AWS-SA]" w:date="2023-04-09T18:25:00Z">
              <w:rPr>
                <w:noProof/>
              </w:rPr>
            </w:rPrChange>
          </w:rPr>
          <w:t>26</w:t>
        </w:r>
        <w:r w:rsidRPr="001E0515">
          <w:rPr>
            <w:b/>
            <w:bCs/>
            <w:rPrChange w:id="1174" w:author="Nate Bachmeier [AWS-SA]" w:date="2023-04-09T18:25:00Z">
              <w:rPr/>
            </w:rPrChange>
          </w:rPr>
          <w:fldChar w:fldCharType="end"/>
        </w:r>
        <w:r>
          <w:rPr>
            <w:b/>
            <w:bCs/>
          </w:rPr>
          <w:br/>
        </w:r>
        <w:r w:rsidRPr="001E0515">
          <w:rPr>
            <w:i/>
            <w:iCs w:val="0"/>
            <w:rPrChange w:id="1175" w:author="Nate Bachmeier [AWS-SA]" w:date="2023-04-09T18:25:00Z">
              <w:rPr>
                <w:b/>
                <w:bCs/>
                <w:i/>
                <w:iCs/>
              </w:rPr>
            </w:rPrChange>
          </w:rPr>
          <w:t>Video</w:t>
        </w:r>
        <w:r>
          <w:rPr>
            <w:i/>
            <w:iCs w:val="0"/>
          </w:rPr>
          <w:t xml:space="preserve"> Processor Architecture</w:t>
        </w:r>
      </w:ins>
    </w:p>
    <w:p w14:paraId="0E4F7A78" w14:textId="01831561" w:rsidR="000D29D8" w:rsidRDefault="000D29D8" w:rsidP="00E21892">
      <w:pPr>
        <w:ind w:firstLine="0"/>
        <w:rPr>
          <w:ins w:id="1176" w:author="Nate Bachmeier [AWS-SA]" w:date="2023-04-09T18:38:00Z"/>
        </w:rPr>
      </w:pPr>
      <w:ins w:id="1177" w:author="Nate Bachmeier [AWS-SA]" w:date="2023-04-09T18:07:00Z">
        <w:r w:rsidRPr="000D29D8">
          <w:drawing>
            <wp:inline distT="0" distB="0" distL="0" distR="0" wp14:anchorId="631B67B9" wp14:editId="2D6707CA">
              <wp:extent cx="3562847" cy="4391638"/>
              <wp:effectExtent l="0" t="0" r="0"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562847" cy="4391638"/>
                      </a:xfrm>
                      <a:prstGeom prst="rect">
                        <a:avLst/>
                      </a:prstGeom>
                    </pic:spPr>
                  </pic:pic>
                </a:graphicData>
              </a:graphic>
            </wp:inline>
          </w:drawing>
        </w:r>
      </w:ins>
    </w:p>
    <w:p w14:paraId="52F228A5" w14:textId="6CC6D223" w:rsidR="00092BE3" w:rsidRPr="00092BE3" w:rsidRDefault="001E0515" w:rsidP="00092BE3">
      <w:pPr>
        <w:ind w:firstLine="0"/>
        <w:rPr>
          <w:ins w:id="1178" w:author="Nate Bachmeier [AWS-SA]" w:date="2023-04-09T19:14:00Z"/>
        </w:rPr>
      </w:pPr>
      <w:ins w:id="1179" w:author="Nate Bachmeier [AWS-SA]" w:date="2023-04-09T18:38:00Z">
        <w:r>
          <w:tab/>
        </w:r>
      </w:ins>
      <w:ins w:id="1180" w:author="Nate Bachmeier [AWS-SA]" w:date="2023-04-09T18:40:00Z">
        <w:r>
          <w:t xml:space="preserve">Inside the video processor container is a simple message pump that pulls for </w:t>
        </w:r>
      </w:ins>
      <w:ins w:id="1181" w:author="Nate Bachmeier [AWS-SA]" w:date="2023-04-09T18:41:00Z">
        <w:r>
          <w:t xml:space="preserve">OpenPose processing tasks (see </w:t>
        </w:r>
      </w:ins>
      <w:ins w:id="1182" w:author="Nate Bachmeier [AWS-SA]" w:date="2023-04-09T18:42:00Z">
        <w:r>
          <w:t>Figure 27)</w:t>
        </w:r>
      </w:ins>
      <w:ins w:id="1183" w:author="Nate Bachmeier [AWS-SA]" w:date="2023-04-09T18:41:00Z">
        <w:r>
          <w:t>.</w:t>
        </w:r>
      </w:ins>
      <w:ins w:id="1184" w:author="Nate Bachmeier [AWS-SA]" w:date="2023-04-09T18:42:00Z">
        <w:r>
          <w:t xml:space="preserve"> </w:t>
        </w:r>
      </w:ins>
      <w:ins w:id="1185" w:author="Nate Bachmeier [AWS-SA]" w:date="2023-04-09T19:14:00Z">
        <w:r w:rsidR="00092BE3">
          <w:t>The container fetches the associated video from the Video Store</w:t>
        </w:r>
      </w:ins>
      <w:ins w:id="1186" w:author="Nate Bachmeier [AWS-SA]" w:date="2023-04-09T19:15:00Z">
        <w:r w:rsidR="00092BE3">
          <w:t>, extracts frames using OpenCV, processes them using OpenPose, and builds an analysis report.</w:t>
        </w:r>
      </w:ins>
    </w:p>
    <w:p w14:paraId="2F0E32A3" w14:textId="77777777" w:rsidR="00092BE3" w:rsidRPr="00504723" w:rsidRDefault="00092BE3" w:rsidP="00092BE3">
      <w:pPr>
        <w:pStyle w:val="Caption"/>
        <w:ind w:firstLine="0"/>
        <w:rPr>
          <w:ins w:id="1187" w:author="Nate Bachmeier [AWS-SA]" w:date="2023-04-09T19:14:00Z"/>
          <w:i/>
          <w:iCs w:val="0"/>
        </w:rPr>
      </w:pPr>
      <w:ins w:id="1188" w:author="Nate Bachmeier [AWS-SA]" w:date="2023-04-09T19:14:00Z">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Pr="00504723">
          <w:rPr>
            <w:b/>
            <w:bCs/>
            <w:noProof/>
          </w:rPr>
          <w:t>27</w:t>
        </w:r>
        <w:r w:rsidRPr="00504723">
          <w:rPr>
            <w:b/>
            <w:bCs/>
          </w:rPr>
          <w:fldChar w:fldCharType="end"/>
        </w:r>
        <w:r>
          <w:br/>
        </w:r>
        <w:r>
          <w:rPr>
            <w:i/>
            <w:iCs w:val="0"/>
          </w:rPr>
          <w:t>Video Processor Process Diagram</w:t>
        </w:r>
      </w:ins>
    </w:p>
    <w:p w14:paraId="4EB951E2" w14:textId="77777777" w:rsidR="00092BE3" w:rsidRPr="006A0C2B" w:rsidRDefault="00092BE3" w:rsidP="00092BE3">
      <w:pPr>
        <w:ind w:firstLine="0"/>
        <w:rPr>
          <w:ins w:id="1189" w:author="Nate Bachmeier [AWS-SA]" w:date="2023-04-09T19:14:00Z"/>
        </w:rPr>
      </w:pPr>
      <w:ins w:id="1190" w:author="Nate Bachmeier [AWS-SA]" w:date="2023-04-09T19:14:00Z">
        <w:r w:rsidRPr="00F17972">
          <w:lastRenderedPageBreak/>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5"/>
                      <a:stretch>
                        <a:fillRect/>
                      </a:stretch>
                    </pic:blipFill>
                    <pic:spPr>
                      <a:xfrm>
                        <a:off x="0" y="0"/>
                        <a:ext cx="5943600" cy="3308350"/>
                      </a:xfrm>
                      <a:prstGeom prst="rect">
                        <a:avLst/>
                      </a:prstGeom>
                    </pic:spPr>
                  </pic:pic>
                </a:graphicData>
              </a:graphic>
            </wp:inline>
          </w:drawing>
        </w:r>
      </w:ins>
    </w:p>
    <w:p w14:paraId="49A74A28" w14:textId="69304358" w:rsidR="001E0515" w:rsidRDefault="001E0515" w:rsidP="00092BE3">
      <w:pPr>
        <w:rPr>
          <w:ins w:id="1191" w:author="Nate Bachmeier [AWS-SA]" w:date="2023-04-09T19:11:00Z"/>
        </w:rPr>
        <w:pPrChange w:id="1192" w:author="Nate Bachmeier [AWS-SA]" w:date="2023-04-09T19:15:00Z">
          <w:pPr>
            <w:ind w:firstLine="0"/>
          </w:pPr>
        </w:pPrChange>
      </w:pPr>
      <w:ins w:id="1193" w:author="Nate Bachmeier [AWS-SA]" w:date="2023-04-09T18:43:00Z">
        <w:r>
          <w:t xml:space="preserve">The </w:t>
        </w:r>
      </w:ins>
      <w:ins w:id="1194" w:author="Nate Bachmeier [AWS-SA]" w:date="2023-04-09T18:42:00Z">
        <w:r>
          <w:t xml:space="preserve">custom class </w:t>
        </w:r>
        <w:r>
          <w:rPr>
            <w:i/>
            <w:iCs/>
          </w:rPr>
          <w:t>SkeletalExtractor</w:t>
        </w:r>
      </w:ins>
      <w:ins w:id="1195" w:author="Nate Bachmeier [AWS-SA]" w:date="2023-04-09T18:43:00Z">
        <w:r>
          <w:t xml:space="preserve"> downloads </w:t>
        </w:r>
      </w:ins>
      <w:ins w:id="1196" w:author="Nate Bachmeier [AWS-SA]" w:date="2023-04-09T18:42:00Z">
        <w:r>
          <w:t xml:space="preserve">the </w:t>
        </w:r>
      </w:ins>
      <w:ins w:id="1197" w:author="Nate Bachmeier [AWS-SA]" w:date="2023-04-09T18:43:00Z">
        <w:r>
          <w:t xml:space="preserve">video </w:t>
        </w:r>
      </w:ins>
      <w:ins w:id="1198" w:author="Nate Bachmeier [AWS-SA]" w:date="2023-04-09T18:42:00Z">
        <w:r>
          <w:t xml:space="preserve">file </w:t>
        </w:r>
      </w:ins>
      <w:ins w:id="1199" w:author="Nate Bachmeier [AWS-SA]" w:date="2023-04-09T18:43:00Z">
        <w:r>
          <w:t xml:space="preserve">and </w:t>
        </w:r>
      </w:ins>
      <w:ins w:id="1200" w:author="Nate Bachmeier [AWS-SA]" w:date="2023-04-09T18:45:00Z">
        <w:r>
          <w:t xml:space="preserve">uses </w:t>
        </w:r>
      </w:ins>
      <w:ins w:id="1201" w:author="Nate Bachmeier [AWS-SA]" w:date="2023-04-09T18:43:00Z">
        <w:r>
          <w:t>the OpenCV</w:t>
        </w:r>
      </w:ins>
      <w:ins w:id="1202" w:author="Nate Bachmeier [AWS-SA]" w:date="2023-04-09T18:44:00Z">
        <w:r>
          <w:t xml:space="preserve"> </w:t>
        </w:r>
        <w:r w:rsidRPr="001E0515">
          <w:rPr>
            <w:i/>
            <w:iCs/>
            <w:rPrChange w:id="1203" w:author="Nate Bachmeier [AWS-SA]" w:date="2023-04-09T18:45:00Z">
              <w:rPr/>
            </w:rPrChange>
          </w:rPr>
          <w:t>VideoCapture</w:t>
        </w:r>
      </w:ins>
      <w:ins w:id="1204" w:author="Nate Bachmeier [AWS-SA]" w:date="2023-04-09T18:43:00Z">
        <w:r>
          <w:t xml:space="preserve"> </w:t>
        </w:r>
      </w:ins>
      <w:ins w:id="1205" w:author="Nate Bachmeier [AWS-SA]" w:date="2023-04-09T18:45:00Z">
        <w:r>
          <w:t xml:space="preserve">class to </w:t>
        </w:r>
      </w:ins>
      <w:ins w:id="1206" w:author="Nate Bachmeier [AWS-SA]" w:date="2023-04-09T18:46:00Z">
        <w:r>
          <w:t>access individual frames</w:t>
        </w:r>
      </w:ins>
      <w:ins w:id="1207" w:author="Nate Bachmeier [AWS-SA]" w:date="2023-04-09T18:43:00Z">
        <w:r>
          <w:t>.</w:t>
        </w:r>
      </w:ins>
      <w:ins w:id="1208" w:author="Nate Bachmeier [AWS-SA]" w:date="2023-04-09T18:46:00Z">
        <w:r>
          <w:t xml:space="preserve"> Next, the code </w:t>
        </w:r>
      </w:ins>
      <w:ins w:id="1209" w:author="Nate Bachmeier [AWS-SA]" w:date="2023-04-09T18:49:00Z">
        <w:r>
          <w:t>iterates</w:t>
        </w:r>
      </w:ins>
      <w:ins w:id="1210" w:author="Nate Bachmeier [AWS-SA]" w:date="2023-04-09T18:46:00Z">
        <w:r>
          <w:t xml:space="preserve"> </w:t>
        </w:r>
      </w:ins>
      <w:ins w:id="1211" w:author="Nate Bachmeier [AWS-SA]" w:date="2023-04-09T18:50:00Z">
        <w:r>
          <w:t xml:space="preserve">the </w:t>
        </w:r>
      </w:ins>
      <w:ins w:id="1212" w:author="Nate Bachmeier [AWS-SA]" w:date="2023-04-09T18:47:00Z">
        <w:r>
          <w:t xml:space="preserve">annotation </w:t>
        </w:r>
      </w:ins>
      <w:ins w:id="1213" w:author="Nate Bachmeier [AWS-SA]" w:date="2023-04-09T18:49:00Z">
        <w:r>
          <w:t>segment’s start</w:t>
        </w:r>
      </w:ins>
      <w:ins w:id="1214" w:author="Nate Bachmeier [AWS-SA]" w:date="2023-04-09T18:50:00Z">
        <w:r>
          <w:t>-to-</w:t>
        </w:r>
      </w:ins>
      <w:ins w:id="1215" w:author="Nate Bachmeier [AWS-SA]" w:date="2023-04-09T18:49:00Z">
        <w:r>
          <w:t xml:space="preserve">end </w:t>
        </w:r>
      </w:ins>
      <w:ins w:id="1216" w:author="Nate Bachmeier [AWS-SA]" w:date="2023-04-09T18:50:00Z">
        <w:r>
          <w:t xml:space="preserve">offsets, </w:t>
        </w:r>
      </w:ins>
      <w:ins w:id="1217" w:author="Nate Bachmeier [AWS-SA]" w:date="2023-04-09T18:51:00Z">
        <w:r>
          <w:t xml:space="preserve">retaining one frame </w:t>
        </w:r>
      </w:ins>
      <w:ins w:id="1218" w:author="Nate Bachmeier [AWS-SA]" w:date="2023-04-09T18:48:00Z">
        <w:r>
          <w:t>every 500ms.</w:t>
        </w:r>
      </w:ins>
      <w:ins w:id="1219" w:author="Nate Bachmeier [AWS-SA]" w:date="2023-04-09T18:51:00Z">
        <w:r w:rsidR="000F1076">
          <w:t xml:space="preserve"> Since </w:t>
        </w:r>
      </w:ins>
      <w:ins w:id="1220" w:author="Nate Bachmeier [AWS-SA]" w:date="2023-04-09T18:52:00Z">
        <w:r w:rsidR="000F1076">
          <w:t xml:space="preserve">kinetic-700 </w:t>
        </w:r>
      </w:ins>
      <w:ins w:id="1221" w:author="Nate Bachmeier [AWS-SA]" w:date="2023-04-09T18:51:00Z">
        <w:r w:rsidR="000F1076">
          <w:t>annotation</w:t>
        </w:r>
      </w:ins>
      <w:ins w:id="1222" w:author="Nate Bachmeier [AWS-SA]" w:date="2023-04-09T18:52:00Z">
        <w:r w:rsidR="000F1076">
          <w:t>s</w:t>
        </w:r>
      </w:ins>
      <w:ins w:id="1223" w:author="Nate Bachmeier [AWS-SA]" w:date="2023-04-09T18:51:00Z">
        <w:r w:rsidR="000F1076">
          <w:t xml:space="preserve"> </w:t>
        </w:r>
      </w:ins>
      <w:ins w:id="1224" w:author="Nate Bachmeier [AWS-SA]" w:date="2023-04-09T18:52:00Z">
        <w:r w:rsidR="000F1076">
          <w:t xml:space="preserve">are up </w:t>
        </w:r>
      </w:ins>
      <w:ins w:id="1225" w:author="Nate Bachmeier [AWS-SA]" w:date="2023-04-09T18:51:00Z">
        <w:r w:rsidR="000F1076">
          <w:t>to 10 seconds</w:t>
        </w:r>
      </w:ins>
      <w:ins w:id="1226" w:author="Nate Bachmeier [AWS-SA]" w:date="2023-04-09T18:52:00Z">
        <w:r w:rsidR="000F1076">
          <w:t xml:space="preserve">, </w:t>
        </w:r>
      </w:ins>
      <w:ins w:id="1227" w:author="Nate Bachmeier [AWS-SA]" w:date="2023-04-09T19:07:00Z">
        <w:r w:rsidR="00F17972">
          <w:t>a maximum of 20 frames are</w:t>
        </w:r>
      </w:ins>
      <w:ins w:id="1228" w:author="Nate Bachmeier [AWS-SA]" w:date="2023-04-09T18:52:00Z">
        <w:r w:rsidR="000F1076">
          <w:t xml:space="preserve"> retrieved</w:t>
        </w:r>
      </w:ins>
      <w:ins w:id="1229" w:author="Nate Bachmeier [AWS-SA]" w:date="2023-04-09T19:06:00Z">
        <w:r w:rsidR="00F17972">
          <w:t>.</w:t>
        </w:r>
      </w:ins>
      <w:ins w:id="1230" w:author="Nate Bachmeier [AWS-SA]" w:date="2023-04-09T19:09:00Z">
        <w:r w:rsidR="00092BE3">
          <w:t xml:space="preserve"> The following code snippet </w:t>
        </w:r>
      </w:ins>
      <w:ins w:id="1231" w:author="Nate Bachmeier [AWS-SA]" w:date="2023-04-09T19:10:00Z">
        <w:r w:rsidR="00092BE3">
          <w:t>outlines</w:t>
        </w:r>
      </w:ins>
      <w:ins w:id="1232" w:author="Nate Bachmeier [AWS-SA]" w:date="2023-04-09T19:09:00Z">
        <w:r w:rsidR="00092BE3">
          <w:t xml:space="preserve"> this process.</w:t>
        </w:r>
      </w:ins>
    </w:p>
    <w:p w14:paraId="14727974" w14:textId="7486DCF2" w:rsidR="00092BE3" w:rsidRPr="00092BE3" w:rsidRDefault="00092BE3" w:rsidP="00092BE3">
      <w:pPr>
        <w:pStyle w:val="Caption"/>
        <w:ind w:firstLine="0"/>
        <w:rPr>
          <w:ins w:id="1233" w:author="Nate Bachmeier [AWS-SA]" w:date="2023-04-09T19:09:00Z"/>
          <w:i/>
          <w:iCs w:val="0"/>
          <w:rPrChange w:id="1234" w:author="Nate Bachmeier [AWS-SA]" w:date="2023-04-09T19:15:00Z">
            <w:rPr>
              <w:ins w:id="1235" w:author="Nate Bachmeier [AWS-SA]" w:date="2023-04-09T19:09:00Z"/>
            </w:rPr>
          </w:rPrChange>
        </w:rPr>
        <w:pPrChange w:id="1236" w:author="Nate Bachmeier [AWS-SA]" w:date="2023-04-09T19:15:00Z">
          <w:pPr>
            <w:ind w:firstLine="0"/>
          </w:pPr>
        </w:pPrChange>
      </w:pPr>
      <w:ins w:id="1237" w:author="Nate Bachmeier [AWS-SA]" w:date="2023-04-09T19:15:00Z">
        <w:r w:rsidRPr="00092BE3">
          <w:rPr>
            <w:b/>
            <w:bCs/>
            <w:rPrChange w:id="1238" w:author="Nate Bachmeier [AWS-SA]" w:date="2023-04-09T19:16:00Z">
              <w:rPr/>
            </w:rPrChange>
          </w:rPr>
          <w:t xml:space="preserve">Figure </w:t>
        </w:r>
        <w:r w:rsidRPr="00092BE3">
          <w:rPr>
            <w:b/>
            <w:bCs/>
            <w:rPrChange w:id="1239" w:author="Nate Bachmeier [AWS-SA]" w:date="2023-04-09T19:16:00Z">
              <w:rPr/>
            </w:rPrChange>
          </w:rPr>
          <w:fldChar w:fldCharType="begin"/>
        </w:r>
        <w:r w:rsidRPr="00092BE3">
          <w:rPr>
            <w:b/>
            <w:bCs/>
            <w:rPrChange w:id="1240" w:author="Nate Bachmeier [AWS-SA]" w:date="2023-04-09T19:16:00Z">
              <w:rPr/>
            </w:rPrChange>
          </w:rPr>
          <w:instrText xml:space="preserve"> SEQ Figure \* ARABIC </w:instrText>
        </w:r>
      </w:ins>
      <w:r w:rsidRPr="00092BE3">
        <w:rPr>
          <w:b/>
          <w:bCs/>
          <w:rPrChange w:id="1241" w:author="Nate Bachmeier [AWS-SA]" w:date="2023-04-09T19:16:00Z">
            <w:rPr/>
          </w:rPrChange>
        </w:rPr>
        <w:fldChar w:fldCharType="separate"/>
      </w:r>
      <w:ins w:id="1242" w:author="Nate Bachmeier [AWS-SA]" w:date="2023-04-09T19:15:00Z">
        <w:r w:rsidRPr="00092BE3">
          <w:rPr>
            <w:b/>
            <w:bCs/>
            <w:noProof/>
            <w:rPrChange w:id="1243" w:author="Nate Bachmeier [AWS-SA]" w:date="2023-04-09T19:16:00Z">
              <w:rPr>
                <w:noProof/>
              </w:rPr>
            </w:rPrChange>
          </w:rPr>
          <w:t>28</w:t>
        </w:r>
        <w:r w:rsidRPr="00092BE3">
          <w:rPr>
            <w:b/>
            <w:bCs/>
            <w:rPrChange w:id="1244" w:author="Nate Bachmeier [AWS-SA]" w:date="2023-04-09T19:16:00Z">
              <w:rPr/>
            </w:rPrChange>
          </w:rPr>
          <w:fldChar w:fldCharType="end"/>
        </w:r>
        <w:r>
          <w:br/>
        </w:r>
      </w:ins>
      <w:ins w:id="1245" w:author="Nate Bachmeier [AWS-SA]" w:date="2023-04-09T19:16:00Z">
        <w:r>
          <w:rPr>
            <w:i/>
            <w:iCs w:val="0"/>
          </w:rPr>
          <w:t>Skeletal Extractor Logic</w:t>
        </w:r>
      </w:ins>
      <w:ins w:id="1246" w:author="Nate Bachmeier [AWS-SA]" w:date="2023-04-09T19:15:00Z">
        <w:r>
          <w:rPr>
            <w:i/>
            <w:iCs w:val="0"/>
          </w:rPr>
          <w:t xml:space="preserve"> </w:t>
        </w:r>
      </w:ins>
    </w:p>
    <w:p w14:paraId="364DB9BE" w14:textId="77777777" w:rsidR="00092BE3" w:rsidRPr="00092BE3" w:rsidRDefault="00092BE3" w:rsidP="00092BE3">
      <w:pPr>
        <w:pStyle w:val="SC-Source"/>
        <w:rPr>
          <w:ins w:id="1247" w:author="Nate Bachmeier [AWS-SA]" w:date="2023-04-09T19:09:00Z"/>
          <w:rPrChange w:id="1248" w:author="Nate Bachmeier [AWS-SA]" w:date="2023-04-09T19:10:00Z">
            <w:rPr>
              <w:ins w:id="1249" w:author="Nate Bachmeier [AWS-SA]" w:date="2023-04-09T19:09:00Z"/>
              <w:color w:val="D4D4D4"/>
            </w:rPr>
          </w:rPrChange>
        </w:rPr>
        <w:pPrChange w:id="1250" w:author="Nate Bachmeier [AWS-SA]" w:date="2023-04-09T19:10:00Z">
          <w:pPr>
            <w:shd w:val="clear" w:color="auto" w:fill="1E1E1E"/>
            <w:spacing w:line="285" w:lineRule="atLeast"/>
            <w:ind w:firstLine="0"/>
          </w:pPr>
        </w:pPrChange>
      </w:pPr>
      <w:ins w:id="1251" w:author="Nate Bachmeier [AWS-SA]" w:date="2023-04-09T19:09:00Z">
        <w:r w:rsidRPr="00092BE3">
          <w:rPr>
            <w:rPrChange w:id="1252" w:author="Nate Bachmeier [AWS-SA]" w:date="2023-04-09T19:10:00Z">
              <w:rPr>
                <w:color w:val="569CD6"/>
              </w:rPr>
            </w:rPrChange>
          </w:rPr>
          <w:t>class</w:t>
        </w:r>
        <w:r w:rsidRPr="00092BE3">
          <w:rPr>
            <w:rPrChange w:id="1253" w:author="Nate Bachmeier [AWS-SA]" w:date="2023-04-09T19:10:00Z">
              <w:rPr>
                <w:color w:val="D4D4D4"/>
              </w:rPr>
            </w:rPrChange>
          </w:rPr>
          <w:t xml:space="preserve"> </w:t>
        </w:r>
        <w:r w:rsidRPr="00092BE3">
          <w:t>SkeletonExtractor</w:t>
        </w:r>
        <w:r w:rsidRPr="00092BE3">
          <w:rPr>
            <w:rPrChange w:id="1254" w:author="Nate Bachmeier [AWS-SA]" w:date="2023-04-09T19:10:00Z">
              <w:rPr>
                <w:color w:val="D4D4D4"/>
              </w:rPr>
            </w:rPrChange>
          </w:rPr>
          <w:t>:</w:t>
        </w:r>
      </w:ins>
    </w:p>
    <w:p w14:paraId="3DC35D66" w14:textId="6954285B" w:rsidR="00092BE3" w:rsidRPr="00092BE3" w:rsidRDefault="00092BE3" w:rsidP="00092BE3">
      <w:pPr>
        <w:pStyle w:val="SC-Source"/>
        <w:rPr>
          <w:ins w:id="1255" w:author="Nate Bachmeier [AWS-SA]" w:date="2023-04-09T19:09:00Z"/>
          <w:rPrChange w:id="1256" w:author="Nate Bachmeier [AWS-SA]" w:date="2023-04-09T19:10:00Z">
            <w:rPr>
              <w:ins w:id="1257" w:author="Nate Bachmeier [AWS-SA]" w:date="2023-04-09T19:09:00Z"/>
              <w:color w:val="D4D4D4"/>
            </w:rPr>
          </w:rPrChange>
        </w:rPr>
        <w:pPrChange w:id="1258" w:author="Nate Bachmeier [AWS-SA]" w:date="2023-04-09T19:10:00Z">
          <w:pPr>
            <w:shd w:val="clear" w:color="auto" w:fill="1E1E1E"/>
            <w:spacing w:line="285" w:lineRule="atLeast"/>
            <w:ind w:firstLine="0"/>
          </w:pPr>
        </w:pPrChange>
      </w:pPr>
      <w:ins w:id="1259" w:author="Nate Bachmeier [AWS-SA]" w:date="2023-04-09T19:09:00Z">
        <w:r w:rsidRPr="00092BE3">
          <w:rPr>
            <w:rPrChange w:id="1260" w:author="Nate Bachmeier [AWS-SA]" w:date="2023-04-09T19:10:00Z">
              <w:rPr>
                <w:color w:val="569CD6"/>
              </w:rPr>
            </w:rPrChange>
          </w:rPr>
          <w:t xml:space="preserve"> </w:t>
        </w:r>
      </w:ins>
      <w:ins w:id="1261" w:author="Nate Bachmeier [AWS-SA]" w:date="2023-04-09T19:10:00Z">
        <w:r w:rsidRPr="00092BE3">
          <w:rPr>
            <w:rPrChange w:id="1262" w:author="Nate Bachmeier [AWS-SA]" w:date="2023-04-09T19:10:00Z">
              <w:rPr>
                <w:color w:val="569CD6"/>
              </w:rPr>
            </w:rPrChange>
          </w:rPr>
          <w:t xml:space="preserve"> </w:t>
        </w:r>
      </w:ins>
      <w:ins w:id="1263" w:author="Nate Bachmeier [AWS-SA]" w:date="2023-04-09T19:09:00Z">
        <w:r w:rsidRPr="00092BE3">
          <w:rPr>
            <w:rPrChange w:id="1264" w:author="Nate Bachmeier [AWS-SA]" w:date="2023-04-09T19:10:00Z">
              <w:rPr>
                <w:color w:val="569CD6"/>
              </w:rPr>
            </w:rPrChange>
          </w:rPr>
          <w:t>def</w:t>
        </w:r>
        <w:r w:rsidRPr="00092BE3">
          <w:rPr>
            <w:rPrChange w:id="1265" w:author="Nate Bachmeier [AWS-SA]" w:date="2023-04-09T19:10:00Z">
              <w:rPr>
                <w:color w:val="D4D4D4"/>
              </w:rPr>
            </w:rPrChange>
          </w:rPr>
          <w:t xml:space="preserve"> </w:t>
        </w:r>
        <w:r w:rsidRPr="00092BE3">
          <w:rPr>
            <w:rPrChange w:id="1266" w:author="Nate Bachmeier [AWS-SA]" w:date="2023-04-09T19:10:00Z">
              <w:rPr>
                <w:color w:val="DCDCAA"/>
              </w:rPr>
            </w:rPrChange>
          </w:rPr>
          <w:t>__init__</w:t>
        </w:r>
        <w:r w:rsidRPr="00092BE3">
          <w:rPr>
            <w:rPrChange w:id="1267" w:author="Nate Bachmeier [AWS-SA]" w:date="2023-04-09T19:10:00Z">
              <w:rPr>
                <w:color w:val="D4D4D4"/>
              </w:rPr>
            </w:rPrChange>
          </w:rPr>
          <w:t>(</w:t>
        </w:r>
        <w:r w:rsidRPr="00092BE3">
          <w:rPr>
            <w:rPrChange w:id="1268" w:author="Nate Bachmeier [AWS-SA]" w:date="2023-04-09T19:10:00Z">
              <w:rPr>
                <w:color w:val="9CDCFE"/>
              </w:rPr>
            </w:rPrChange>
          </w:rPr>
          <w:t>self</w:t>
        </w:r>
        <w:r w:rsidRPr="00092BE3">
          <w:rPr>
            <w:rPrChange w:id="1269" w:author="Nate Bachmeier [AWS-SA]" w:date="2023-04-09T19:10:00Z">
              <w:rPr>
                <w:color w:val="D4D4D4"/>
              </w:rPr>
            </w:rPrChange>
          </w:rPr>
          <w:t xml:space="preserve">, </w:t>
        </w:r>
        <w:r w:rsidRPr="00092BE3">
          <w:rPr>
            <w:rPrChange w:id="1270" w:author="Nate Bachmeier [AWS-SA]" w:date="2023-04-09T19:10:00Z">
              <w:rPr>
                <w:color w:val="9CDCFE"/>
              </w:rPr>
            </w:rPrChange>
          </w:rPr>
          <w:t>payload</w:t>
        </w:r>
        <w:r w:rsidRPr="00092BE3">
          <w:rPr>
            <w:rPrChange w:id="1271" w:author="Nate Bachmeier [AWS-SA]" w:date="2023-04-09T19:10:00Z">
              <w:rPr>
                <w:color w:val="D4D4D4"/>
              </w:rPr>
            </w:rPrChange>
          </w:rPr>
          <w:t>:</w:t>
        </w:r>
        <w:r w:rsidRPr="00092BE3">
          <w:t>Payload</w:t>
        </w:r>
        <w:r w:rsidRPr="00092BE3">
          <w:rPr>
            <w:rPrChange w:id="1272" w:author="Nate Bachmeier [AWS-SA]" w:date="2023-04-09T19:10:00Z">
              <w:rPr>
                <w:color w:val="D4D4D4"/>
              </w:rPr>
            </w:rPrChange>
          </w:rPr>
          <w:t xml:space="preserve">, </w:t>
        </w:r>
        <w:r w:rsidRPr="00092BE3">
          <w:rPr>
            <w:rPrChange w:id="1273" w:author="Nate Bachmeier [AWS-SA]" w:date="2023-04-09T19:10:00Z">
              <w:rPr>
                <w:color w:val="9CDCFE"/>
              </w:rPr>
            </w:rPrChange>
          </w:rPr>
          <w:t>local_file</w:t>
        </w:r>
        <w:r w:rsidRPr="00092BE3">
          <w:rPr>
            <w:rPrChange w:id="1274" w:author="Nate Bachmeier [AWS-SA]" w:date="2023-04-09T19:10:00Z">
              <w:rPr>
                <w:color w:val="D4D4D4"/>
              </w:rPr>
            </w:rPrChange>
          </w:rPr>
          <w:t>:</w:t>
        </w:r>
        <w:r w:rsidRPr="00092BE3">
          <w:t>Path</w:t>
        </w:r>
        <w:r w:rsidRPr="00092BE3">
          <w:rPr>
            <w:rPrChange w:id="1275" w:author="Nate Bachmeier [AWS-SA]" w:date="2023-04-09T19:10:00Z">
              <w:rPr>
                <w:color w:val="D4D4D4"/>
              </w:rPr>
            </w:rPrChange>
          </w:rPr>
          <w:t xml:space="preserve">) -&gt; </w:t>
        </w:r>
        <w:r w:rsidRPr="00092BE3">
          <w:rPr>
            <w:rPrChange w:id="1276" w:author="Nate Bachmeier [AWS-SA]" w:date="2023-04-09T19:10:00Z">
              <w:rPr>
                <w:color w:val="569CD6"/>
              </w:rPr>
            </w:rPrChange>
          </w:rPr>
          <w:t>None</w:t>
        </w:r>
        <w:r w:rsidRPr="00092BE3">
          <w:rPr>
            <w:rPrChange w:id="1277" w:author="Nate Bachmeier [AWS-SA]" w:date="2023-04-09T19:10:00Z">
              <w:rPr>
                <w:color w:val="D4D4D4"/>
              </w:rPr>
            </w:rPrChange>
          </w:rPr>
          <w:t>:</w:t>
        </w:r>
      </w:ins>
    </w:p>
    <w:p w14:paraId="0AE2EB00" w14:textId="77777777" w:rsidR="00092BE3" w:rsidRPr="00092BE3" w:rsidRDefault="00092BE3" w:rsidP="00092BE3">
      <w:pPr>
        <w:pStyle w:val="SC-Source"/>
        <w:rPr>
          <w:ins w:id="1278" w:author="Nate Bachmeier [AWS-SA]" w:date="2023-04-09T19:09:00Z"/>
          <w:rPrChange w:id="1279" w:author="Nate Bachmeier [AWS-SA]" w:date="2023-04-09T19:10:00Z">
            <w:rPr>
              <w:ins w:id="1280" w:author="Nate Bachmeier [AWS-SA]" w:date="2023-04-09T19:09:00Z"/>
              <w:color w:val="D4D4D4"/>
            </w:rPr>
          </w:rPrChange>
        </w:rPr>
        <w:pPrChange w:id="1281" w:author="Nate Bachmeier [AWS-SA]" w:date="2023-04-09T19:10:00Z">
          <w:pPr>
            <w:shd w:val="clear" w:color="auto" w:fill="1E1E1E"/>
            <w:spacing w:line="285" w:lineRule="atLeast"/>
            <w:ind w:firstLine="0"/>
          </w:pPr>
        </w:pPrChange>
      </w:pPr>
      <w:ins w:id="1282" w:author="Nate Bachmeier [AWS-SA]" w:date="2023-04-09T19:09:00Z">
        <w:r w:rsidRPr="00092BE3">
          <w:rPr>
            <w:rPrChange w:id="1283" w:author="Nate Bachmeier [AWS-SA]" w:date="2023-04-09T19:10:00Z">
              <w:rPr>
                <w:color w:val="D4D4D4"/>
              </w:rPr>
            </w:rPrChange>
          </w:rPr>
          <w:t xml:space="preserve">    </w:t>
        </w:r>
        <w:r w:rsidRPr="00092BE3">
          <w:rPr>
            <w:rPrChange w:id="1284" w:author="Nate Bachmeier [AWS-SA]" w:date="2023-04-09T19:10:00Z">
              <w:rPr>
                <w:color w:val="9CDCFE"/>
              </w:rPr>
            </w:rPrChange>
          </w:rPr>
          <w:t>self</w:t>
        </w:r>
        <w:r w:rsidRPr="00092BE3">
          <w:rPr>
            <w:rPrChange w:id="1285" w:author="Nate Bachmeier [AWS-SA]" w:date="2023-04-09T19:10:00Z">
              <w:rPr>
                <w:color w:val="D4D4D4"/>
              </w:rPr>
            </w:rPrChange>
          </w:rPr>
          <w:t>.</w:t>
        </w:r>
        <w:r w:rsidRPr="00092BE3">
          <w:rPr>
            <w:rPrChange w:id="1286" w:author="Nate Bachmeier [AWS-SA]" w:date="2023-04-09T19:10:00Z">
              <w:rPr>
                <w:color w:val="9CDCFE"/>
              </w:rPr>
            </w:rPrChange>
          </w:rPr>
          <w:t>payload</w:t>
        </w:r>
        <w:r w:rsidRPr="00092BE3">
          <w:rPr>
            <w:rPrChange w:id="1287" w:author="Nate Bachmeier [AWS-SA]" w:date="2023-04-09T19:10:00Z">
              <w:rPr>
                <w:color w:val="D4D4D4"/>
              </w:rPr>
            </w:rPrChange>
          </w:rPr>
          <w:t xml:space="preserve"> = </w:t>
        </w:r>
        <w:r w:rsidRPr="00092BE3">
          <w:rPr>
            <w:rPrChange w:id="1288" w:author="Nate Bachmeier [AWS-SA]" w:date="2023-04-09T19:10:00Z">
              <w:rPr>
                <w:color w:val="9CDCFE"/>
              </w:rPr>
            </w:rPrChange>
          </w:rPr>
          <w:t>payload</w:t>
        </w:r>
      </w:ins>
    </w:p>
    <w:p w14:paraId="3E5E036A" w14:textId="77777777" w:rsidR="00092BE3" w:rsidRPr="00092BE3" w:rsidRDefault="00092BE3" w:rsidP="00092BE3">
      <w:pPr>
        <w:pStyle w:val="SC-Source"/>
        <w:rPr>
          <w:ins w:id="1289" w:author="Nate Bachmeier [AWS-SA]" w:date="2023-04-09T19:09:00Z"/>
          <w:rPrChange w:id="1290" w:author="Nate Bachmeier [AWS-SA]" w:date="2023-04-09T19:10:00Z">
            <w:rPr>
              <w:ins w:id="1291" w:author="Nate Bachmeier [AWS-SA]" w:date="2023-04-09T19:09:00Z"/>
              <w:color w:val="D4D4D4"/>
            </w:rPr>
          </w:rPrChange>
        </w:rPr>
        <w:pPrChange w:id="1292" w:author="Nate Bachmeier [AWS-SA]" w:date="2023-04-09T19:10:00Z">
          <w:pPr>
            <w:shd w:val="clear" w:color="auto" w:fill="1E1E1E"/>
            <w:spacing w:line="285" w:lineRule="atLeast"/>
            <w:ind w:firstLine="0"/>
          </w:pPr>
        </w:pPrChange>
      </w:pPr>
      <w:ins w:id="1293" w:author="Nate Bachmeier [AWS-SA]" w:date="2023-04-09T19:09:00Z">
        <w:r w:rsidRPr="00092BE3">
          <w:rPr>
            <w:rPrChange w:id="1294" w:author="Nate Bachmeier [AWS-SA]" w:date="2023-04-09T19:10:00Z">
              <w:rPr>
                <w:color w:val="D4D4D4"/>
              </w:rPr>
            </w:rPrChange>
          </w:rPr>
          <w:t xml:space="preserve">    </w:t>
        </w:r>
        <w:r w:rsidRPr="00092BE3">
          <w:rPr>
            <w:rPrChange w:id="1295" w:author="Nate Bachmeier [AWS-SA]" w:date="2023-04-09T19:10:00Z">
              <w:rPr>
                <w:color w:val="9CDCFE"/>
              </w:rPr>
            </w:rPrChange>
          </w:rPr>
          <w:t>self</w:t>
        </w:r>
        <w:r w:rsidRPr="00092BE3">
          <w:rPr>
            <w:rPrChange w:id="1296" w:author="Nate Bachmeier [AWS-SA]" w:date="2023-04-09T19:10:00Z">
              <w:rPr>
                <w:color w:val="D4D4D4"/>
              </w:rPr>
            </w:rPrChange>
          </w:rPr>
          <w:t>.</w:t>
        </w:r>
        <w:r w:rsidRPr="00092BE3">
          <w:rPr>
            <w:rPrChange w:id="1297" w:author="Nate Bachmeier [AWS-SA]" w:date="2023-04-09T19:10:00Z">
              <w:rPr>
                <w:color w:val="9CDCFE"/>
              </w:rPr>
            </w:rPrChange>
          </w:rPr>
          <w:t>local_file</w:t>
        </w:r>
        <w:r w:rsidRPr="00092BE3">
          <w:rPr>
            <w:rPrChange w:id="1298" w:author="Nate Bachmeier [AWS-SA]" w:date="2023-04-09T19:10:00Z">
              <w:rPr>
                <w:color w:val="D4D4D4"/>
              </w:rPr>
            </w:rPrChange>
          </w:rPr>
          <w:t xml:space="preserve"> = </w:t>
        </w:r>
        <w:r w:rsidRPr="00092BE3">
          <w:t>str</w:t>
        </w:r>
        <w:r w:rsidRPr="00092BE3">
          <w:rPr>
            <w:rPrChange w:id="1299" w:author="Nate Bachmeier [AWS-SA]" w:date="2023-04-09T19:10:00Z">
              <w:rPr>
                <w:color w:val="D4D4D4"/>
              </w:rPr>
            </w:rPrChange>
          </w:rPr>
          <w:t>(</w:t>
        </w:r>
        <w:r w:rsidRPr="00092BE3">
          <w:rPr>
            <w:rPrChange w:id="1300" w:author="Nate Bachmeier [AWS-SA]" w:date="2023-04-09T19:10:00Z">
              <w:rPr>
                <w:color w:val="9CDCFE"/>
              </w:rPr>
            </w:rPrChange>
          </w:rPr>
          <w:t>local_file</w:t>
        </w:r>
        <w:r w:rsidRPr="00092BE3">
          <w:rPr>
            <w:rPrChange w:id="1301" w:author="Nate Bachmeier [AWS-SA]" w:date="2023-04-09T19:10:00Z">
              <w:rPr>
                <w:color w:val="D4D4D4"/>
              </w:rPr>
            </w:rPrChange>
          </w:rPr>
          <w:t>)</w:t>
        </w:r>
      </w:ins>
    </w:p>
    <w:p w14:paraId="37B5DDFD" w14:textId="77777777" w:rsidR="00092BE3" w:rsidRPr="00092BE3" w:rsidRDefault="00092BE3" w:rsidP="00092BE3">
      <w:pPr>
        <w:pStyle w:val="SC-Source"/>
        <w:rPr>
          <w:ins w:id="1302" w:author="Nate Bachmeier [AWS-SA]" w:date="2023-04-09T19:09:00Z"/>
          <w:rPrChange w:id="1303" w:author="Nate Bachmeier [AWS-SA]" w:date="2023-04-09T19:10:00Z">
            <w:rPr>
              <w:ins w:id="1304" w:author="Nate Bachmeier [AWS-SA]" w:date="2023-04-09T19:09:00Z"/>
              <w:color w:val="D4D4D4"/>
            </w:rPr>
          </w:rPrChange>
        </w:rPr>
        <w:pPrChange w:id="1305" w:author="Nate Bachmeier [AWS-SA]" w:date="2023-04-09T19:10:00Z">
          <w:pPr>
            <w:shd w:val="clear" w:color="auto" w:fill="1E1E1E"/>
            <w:spacing w:line="285" w:lineRule="atLeast"/>
            <w:ind w:firstLine="0"/>
          </w:pPr>
        </w:pPrChange>
      </w:pPr>
    </w:p>
    <w:p w14:paraId="5711FCA3" w14:textId="77777777" w:rsidR="00092BE3" w:rsidRPr="00092BE3" w:rsidRDefault="00092BE3" w:rsidP="00092BE3">
      <w:pPr>
        <w:pStyle w:val="SC-Source"/>
        <w:rPr>
          <w:ins w:id="1306" w:author="Nate Bachmeier [AWS-SA]" w:date="2023-04-09T19:09:00Z"/>
          <w:rPrChange w:id="1307" w:author="Nate Bachmeier [AWS-SA]" w:date="2023-04-09T19:10:00Z">
            <w:rPr>
              <w:ins w:id="1308" w:author="Nate Bachmeier [AWS-SA]" w:date="2023-04-09T19:09:00Z"/>
              <w:color w:val="D4D4D4"/>
            </w:rPr>
          </w:rPrChange>
        </w:rPr>
        <w:pPrChange w:id="1309" w:author="Nate Bachmeier [AWS-SA]" w:date="2023-04-09T19:10:00Z">
          <w:pPr>
            <w:shd w:val="clear" w:color="auto" w:fill="1E1E1E"/>
            <w:spacing w:line="285" w:lineRule="atLeast"/>
            <w:ind w:firstLine="0"/>
          </w:pPr>
        </w:pPrChange>
      </w:pPr>
      <w:ins w:id="1310" w:author="Nate Bachmeier [AWS-SA]" w:date="2023-04-09T19:09:00Z">
        <w:r w:rsidRPr="00092BE3">
          <w:rPr>
            <w:rPrChange w:id="1311" w:author="Nate Bachmeier [AWS-SA]" w:date="2023-04-09T19:10:00Z">
              <w:rPr>
                <w:color w:val="D4D4D4"/>
              </w:rPr>
            </w:rPrChange>
          </w:rPr>
          <w:t xml:space="preserve">  </w:t>
        </w:r>
        <w:r w:rsidRPr="00092BE3">
          <w:rPr>
            <w:rPrChange w:id="1312" w:author="Nate Bachmeier [AWS-SA]" w:date="2023-04-09T19:10:00Z">
              <w:rPr>
                <w:color w:val="569CD6"/>
              </w:rPr>
            </w:rPrChange>
          </w:rPr>
          <w:t>def</w:t>
        </w:r>
        <w:r w:rsidRPr="00092BE3">
          <w:rPr>
            <w:rPrChange w:id="1313" w:author="Nate Bachmeier [AWS-SA]" w:date="2023-04-09T19:10:00Z">
              <w:rPr>
                <w:color w:val="D4D4D4"/>
              </w:rPr>
            </w:rPrChange>
          </w:rPr>
          <w:t xml:space="preserve"> </w:t>
        </w:r>
        <w:r w:rsidRPr="00092BE3">
          <w:rPr>
            <w:rPrChange w:id="1314" w:author="Nate Bachmeier [AWS-SA]" w:date="2023-04-09T19:10:00Z">
              <w:rPr>
                <w:color w:val="DCDCAA"/>
              </w:rPr>
            </w:rPrChange>
          </w:rPr>
          <w:t>open</w:t>
        </w:r>
        <w:r w:rsidRPr="00092BE3">
          <w:rPr>
            <w:rPrChange w:id="1315" w:author="Nate Bachmeier [AWS-SA]" w:date="2023-04-09T19:10:00Z">
              <w:rPr>
                <w:color w:val="D4D4D4"/>
              </w:rPr>
            </w:rPrChange>
          </w:rPr>
          <w:t>(</w:t>
        </w:r>
        <w:r w:rsidRPr="00092BE3">
          <w:rPr>
            <w:rPrChange w:id="1316" w:author="Nate Bachmeier [AWS-SA]" w:date="2023-04-09T19:10:00Z">
              <w:rPr>
                <w:color w:val="9CDCFE"/>
              </w:rPr>
            </w:rPrChange>
          </w:rPr>
          <w:t>self</w:t>
        </w:r>
        <w:r w:rsidRPr="00092BE3">
          <w:rPr>
            <w:rPrChange w:id="1317" w:author="Nate Bachmeier [AWS-SA]" w:date="2023-04-09T19:10:00Z">
              <w:rPr>
                <w:color w:val="D4D4D4"/>
              </w:rPr>
            </w:rPrChange>
          </w:rPr>
          <w:t>):</w:t>
        </w:r>
      </w:ins>
    </w:p>
    <w:p w14:paraId="6815EF3A" w14:textId="77777777" w:rsidR="00092BE3" w:rsidRPr="00092BE3" w:rsidRDefault="00092BE3" w:rsidP="00092BE3">
      <w:pPr>
        <w:pStyle w:val="SC-Source"/>
        <w:rPr>
          <w:ins w:id="1318" w:author="Nate Bachmeier [AWS-SA]" w:date="2023-04-09T19:09:00Z"/>
          <w:rPrChange w:id="1319" w:author="Nate Bachmeier [AWS-SA]" w:date="2023-04-09T19:10:00Z">
            <w:rPr>
              <w:ins w:id="1320" w:author="Nate Bachmeier [AWS-SA]" w:date="2023-04-09T19:09:00Z"/>
              <w:color w:val="D4D4D4"/>
            </w:rPr>
          </w:rPrChange>
        </w:rPr>
        <w:pPrChange w:id="1321" w:author="Nate Bachmeier [AWS-SA]" w:date="2023-04-09T19:10:00Z">
          <w:pPr>
            <w:shd w:val="clear" w:color="auto" w:fill="1E1E1E"/>
            <w:spacing w:line="285" w:lineRule="atLeast"/>
            <w:ind w:firstLine="0"/>
          </w:pPr>
        </w:pPrChange>
      </w:pPr>
      <w:ins w:id="1322" w:author="Nate Bachmeier [AWS-SA]" w:date="2023-04-09T19:09:00Z">
        <w:r w:rsidRPr="00092BE3">
          <w:rPr>
            <w:rPrChange w:id="1323" w:author="Nate Bachmeier [AWS-SA]" w:date="2023-04-09T19:10:00Z">
              <w:rPr>
                <w:color w:val="D4D4D4"/>
              </w:rPr>
            </w:rPrChange>
          </w:rPr>
          <w:t xml:space="preserve">    </w:t>
        </w:r>
        <w:r w:rsidRPr="00092BE3">
          <w:rPr>
            <w:rPrChange w:id="1324" w:author="Nate Bachmeier [AWS-SA]" w:date="2023-04-09T19:10:00Z">
              <w:rPr>
                <w:color w:val="9CDCFE"/>
              </w:rPr>
            </w:rPrChange>
          </w:rPr>
          <w:t>self</w:t>
        </w:r>
        <w:r w:rsidRPr="00092BE3">
          <w:rPr>
            <w:rPrChange w:id="1325" w:author="Nate Bachmeier [AWS-SA]" w:date="2023-04-09T19:10:00Z">
              <w:rPr>
                <w:color w:val="D4D4D4"/>
              </w:rPr>
            </w:rPrChange>
          </w:rPr>
          <w:t>.</w:t>
        </w:r>
        <w:r w:rsidRPr="00092BE3">
          <w:rPr>
            <w:rPrChange w:id="1326" w:author="Nate Bachmeier [AWS-SA]" w:date="2023-04-09T19:10:00Z">
              <w:rPr>
                <w:color w:val="9CDCFE"/>
              </w:rPr>
            </w:rPrChange>
          </w:rPr>
          <w:t>capture</w:t>
        </w:r>
        <w:r w:rsidRPr="00092BE3">
          <w:rPr>
            <w:rPrChange w:id="1327" w:author="Nate Bachmeier [AWS-SA]" w:date="2023-04-09T19:10:00Z">
              <w:rPr>
                <w:color w:val="D4D4D4"/>
              </w:rPr>
            </w:rPrChange>
          </w:rPr>
          <w:t xml:space="preserve"> = </w:t>
        </w:r>
        <w:r w:rsidRPr="00092BE3">
          <w:t>cv2</w:t>
        </w:r>
        <w:r w:rsidRPr="00092BE3">
          <w:rPr>
            <w:rPrChange w:id="1328" w:author="Nate Bachmeier [AWS-SA]" w:date="2023-04-09T19:10:00Z">
              <w:rPr>
                <w:color w:val="D4D4D4"/>
              </w:rPr>
            </w:rPrChange>
          </w:rPr>
          <w:t>.VideoCapture(</w:t>
        </w:r>
        <w:r w:rsidRPr="00092BE3">
          <w:rPr>
            <w:rPrChange w:id="1329" w:author="Nate Bachmeier [AWS-SA]" w:date="2023-04-09T19:10:00Z">
              <w:rPr>
                <w:color w:val="9CDCFE"/>
              </w:rPr>
            </w:rPrChange>
          </w:rPr>
          <w:t>self</w:t>
        </w:r>
        <w:r w:rsidRPr="00092BE3">
          <w:rPr>
            <w:rPrChange w:id="1330" w:author="Nate Bachmeier [AWS-SA]" w:date="2023-04-09T19:10:00Z">
              <w:rPr>
                <w:color w:val="D4D4D4"/>
              </w:rPr>
            </w:rPrChange>
          </w:rPr>
          <w:t>.</w:t>
        </w:r>
        <w:r w:rsidRPr="00092BE3">
          <w:rPr>
            <w:rPrChange w:id="1331" w:author="Nate Bachmeier [AWS-SA]" w:date="2023-04-09T19:10:00Z">
              <w:rPr>
                <w:color w:val="9CDCFE"/>
              </w:rPr>
            </w:rPrChange>
          </w:rPr>
          <w:t>local_file</w:t>
        </w:r>
        <w:r w:rsidRPr="00092BE3">
          <w:rPr>
            <w:rPrChange w:id="1332" w:author="Nate Bachmeier [AWS-SA]" w:date="2023-04-09T19:10:00Z">
              <w:rPr>
                <w:color w:val="D4D4D4"/>
              </w:rPr>
            </w:rPrChange>
          </w:rPr>
          <w:t>)</w:t>
        </w:r>
      </w:ins>
    </w:p>
    <w:p w14:paraId="2C876122" w14:textId="77777777" w:rsidR="00092BE3" w:rsidRPr="00092BE3" w:rsidRDefault="00092BE3" w:rsidP="00092BE3">
      <w:pPr>
        <w:pStyle w:val="SC-Source"/>
        <w:rPr>
          <w:ins w:id="1333" w:author="Nate Bachmeier [AWS-SA]" w:date="2023-04-09T19:09:00Z"/>
          <w:rPrChange w:id="1334" w:author="Nate Bachmeier [AWS-SA]" w:date="2023-04-09T19:10:00Z">
            <w:rPr>
              <w:ins w:id="1335" w:author="Nate Bachmeier [AWS-SA]" w:date="2023-04-09T19:09:00Z"/>
              <w:color w:val="D4D4D4"/>
            </w:rPr>
          </w:rPrChange>
        </w:rPr>
        <w:pPrChange w:id="1336" w:author="Nate Bachmeier [AWS-SA]" w:date="2023-04-09T19:10:00Z">
          <w:pPr>
            <w:shd w:val="clear" w:color="auto" w:fill="1E1E1E"/>
            <w:spacing w:line="285" w:lineRule="atLeast"/>
            <w:ind w:firstLine="0"/>
          </w:pPr>
        </w:pPrChange>
      </w:pPr>
      <w:ins w:id="1337" w:author="Nate Bachmeier [AWS-SA]" w:date="2023-04-09T19:09:00Z">
        <w:r w:rsidRPr="00092BE3">
          <w:rPr>
            <w:rPrChange w:id="1338" w:author="Nate Bachmeier [AWS-SA]" w:date="2023-04-09T19:10:00Z">
              <w:rPr>
                <w:color w:val="D4D4D4"/>
              </w:rPr>
            </w:rPrChange>
          </w:rPr>
          <w:t xml:space="preserve">    </w:t>
        </w:r>
        <w:r w:rsidRPr="00092BE3">
          <w:rPr>
            <w:rPrChange w:id="1339" w:author="Nate Bachmeier [AWS-SA]" w:date="2023-04-09T19:10:00Z">
              <w:rPr>
                <w:color w:val="C586C0"/>
              </w:rPr>
            </w:rPrChange>
          </w:rPr>
          <w:t>if</w:t>
        </w:r>
        <w:r w:rsidRPr="00092BE3">
          <w:rPr>
            <w:rPrChange w:id="1340" w:author="Nate Bachmeier [AWS-SA]" w:date="2023-04-09T19:10:00Z">
              <w:rPr>
                <w:color w:val="D4D4D4"/>
              </w:rPr>
            </w:rPrChange>
          </w:rPr>
          <w:t xml:space="preserve"> </w:t>
        </w:r>
        <w:r w:rsidRPr="00092BE3">
          <w:rPr>
            <w:rPrChange w:id="1341" w:author="Nate Bachmeier [AWS-SA]" w:date="2023-04-09T19:10:00Z">
              <w:rPr>
                <w:color w:val="569CD6"/>
              </w:rPr>
            </w:rPrChange>
          </w:rPr>
          <w:t>not</w:t>
        </w:r>
        <w:r w:rsidRPr="00092BE3">
          <w:rPr>
            <w:rPrChange w:id="1342" w:author="Nate Bachmeier [AWS-SA]" w:date="2023-04-09T19:10:00Z">
              <w:rPr>
                <w:color w:val="D4D4D4"/>
              </w:rPr>
            </w:rPrChange>
          </w:rPr>
          <w:t xml:space="preserve"> </w:t>
        </w:r>
        <w:r w:rsidRPr="00092BE3">
          <w:rPr>
            <w:rPrChange w:id="1343" w:author="Nate Bachmeier [AWS-SA]" w:date="2023-04-09T19:10:00Z">
              <w:rPr>
                <w:color w:val="9CDCFE"/>
              </w:rPr>
            </w:rPrChange>
          </w:rPr>
          <w:t>self</w:t>
        </w:r>
        <w:r w:rsidRPr="00092BE3">
          <w:rPr>
            <w:rPrChange w:id="1344" w:author="Nate Bachmeier [AWS-SA]" w:date="2023-04-09T19:10:00Z">
              <w:rPr>
                <w:color w:val="D4D4D4"/>
              </w:rPr>
            </w:rPrChange>
          </w:rPr>
          <w:t>.</w:t>
        </w:r>
        <w:r w:rsidRPr="00092BE3">
          <w:rPr>
            <w:rPrChange w:id="1345" w:author="Nate Bachmeier [AWS-SA]" w:date="2023-04-09T19:10:00Z">
              <w:rPr>
                <w:color w:val="9CDCFE"/>
              </w:rPr>
            </w:rPrChange>
          </w:rPr>
          <w:t>capture</w:t>
        </w:r>
        <w:r w:rsidRPr="00092BE3">
          <w:rPr>
            <w:rPrChange w:id="1346" w:author="Nate Bachmeier [AWS-SA]" w:date="2023-04-09T19:10:00Z">
              <w:rPr>
                <w:color w:val="D4D4D4"/>
              </w:rPr>
            </w:rPrChange>
          </w:rPr>
          <w:t>.isOpened():</w:t>
        </w:r>
      </w:ins>
    </w:p>
    <w:p w14:paraId="60A61FC1" w14:textId="77777777" w:rsidR="00092BE3" w:rsidRPr="00092BE3" w:rsidRDefault="00092BE3" w:rsidP="00092BE3">
      <w:pPr>
        <w:pStyle w:val="SC-Source"/>
        <w:rPr>
          <w:ins w:id="1347" w:author="Nate Bachmeier [AWS-SA]" w:date="2023-04-09T19:09:00Z"/>
          <w:rPrChange w:id="1348" w:author="Nate Bachmeier [AWS-SA]" w:date="2023-04-09T19:10:00Z">
            <w:rPr>
              <w:ins w:id="1349" w:author="Nate Bachmeier [AWS-SA]" w:date="2023-04-09T19:09:00Z"/>
              <w:color w:val="D4D4D4"/>
            </w:rPr>
          </w:rPrChange>
        </w:rPr>
        <w:pPrChange w:id="1350" w:author="Nate Bachmeier [AWS-SA]" w:date="2023-04-09T19:10:00Z">
          <w:pPr>
            <w:shd w:val="clear" w:color="auto" w:fill="1E1E1E"/>
            <w:spacing w:line="285" w:lineRule="atLeast"/>
            <w:ind w:firstLine="0"/>
          </w:pPr>
        </w:pPrChange>
      </w:pPr>
      <w:ins w:id="1351" w:author="Nate Bachmeier [AWS-SA]" w:date="2023-04-09T19:09:00Z">
        <w:r w:rsidRPr="00092BE3">
          <w:rPr>
            <w:rPrChange w:id="1352" w:author="Nate Bachmeier [AWS-SA]" w:date="2023-04-09T19:10:00Z">
              <w:rPr>
                <w:color w:val="D4D4D4"/>
              </w:rPr>
            </w:rPrChange>
          </w:rPr>
          <w:lastRenderedPageBreak/>
          <w:t xml:space="preserve">      </w:t>
        </w:r>
        <w:r w:rsidRPr="00092BE3">
          <w:rPr>
            <w:rPrChange w:id="1353" w:author="Nate Bachmeier [AWS-SA]" w:date="2023-04-09T19:10:00Z">
              <w:rPr>
                <w:color w:val="C586C0"/>
              </w:rPr>
            </w:rPrChange>
          </w:rPr>
          <w:t>raise</w:t>
        </w:r>
        <w:r w:rsidRPr="00092BE3">
          <w:rPr>
            <w:rPrChange w:id="1354" w:author="Nate Bachmeier [AWS-SA]" w:date="2023-04-09T19:10:00Z">
              <w:rPr>
                <w:color w:val="D4D4D4"/>
              </w:rPr>
            </w:rPrChange>
          </w:rPr>
          <w:t xml:space="preserve"> </w:t>
        </w:r>
        <w:r w:rsidRPr="00092BE3">
          <w:t>Exception</w:t>
        </w:r>
        <w:r w:rsidRPr="00092BE3">
          <w:rPr>
            <w:rPrChange w:id="1355" w:author="Nate Bachmeier [AWS-SA]" w:date="2023-04-09T19:10:00Z">
              <w:rPr>
                <w:color w:val="D4D4D4"/>
              </w:rPr>
            </w:rPrChange>
          </w:rPr>
          <w:t>(</w:t>
        </w:r>
        <w:r w:rsidRPr="00092BE3">
          <w:rPr>
            <w:rPrChange w:id="1356" w:author="Nate Bachmeier [AWS-SA]" w:date="2023-04-09T19:10:00Z">
              <w:rPr>
                <w:color w:val="CE9178"/>
              </w:rPr>
            </w:rPrChange>
          </w:rPr>
          <w:t>'VideoCapture(</w:t>
        </w:r>
        <w:r w:rsidRPr="00092BE3">
          <w:rPr>
            <w:rPrChange w:id="1357" w:author="Nate Bachmeier [AWS-SA]" w:date="2023-04-09T19:10:00Z">
              <w:rPr>
                <w:color w:val="569CD6"/>
              </w:rPr>
            </w:rPrChange>
          </w:rPr>
          <w:t>%s</w:t>
        </w:r>
        <w:r w:rsidRPr="00092BE3">
          <w:rPr>
            <w:rPrChange w:id="1358" w:author="Nate Bachmeier [AWS-SA]" w:date="2023-04-09T19:10:00Z">
              <w:rPr>
                <w:color w:val="CE9178"/>
              </w:rPr>
            </w:rPrChange>
          </w:rPr>
          <w:t>) isOpen=</w:t>
        </w:r>
        <w:r w:rsidRPr="00092BE3">
          <w:rPr>
            <w:rPrChange w:id="1359" w:author="Nate Bachmeier [AWS-SA]" w:date="2023-04-09T19:10:00Z">
              <w:rPr>
                <w:color w:val="569CD6"/>
              </w:rPr>
            </w:rPrChange>
          </w:rPr>
          <w:t>%s</w:t>
        </w:r>
        <w:r w:rsidRPr="00092BE3">
          <w:rPr>
            <w:rPrChange w:id="1360" w:author="Nate Bachmeier [AWS-SA]" w:date="2023-04-09T19:10:00Z">
              <w:rPr>
                <w:color w:val="CE9178"/>
              </w:rPr>
            </w:rPrChange>
          </w:rPr>
          <w:t>'</w:t>
        </w:r>
        <w:r w:rsidRPr="00092BE3">
          <w:rPr>
            <w:rPrChange w:id="1361" w:author="Nate Bachmeier [AWS-SA]" w:date="2023-04-09T19:10:00Z">
              <w:rPr>
                <w:color w:val="D4D4D4"/>
              </w:rPr>
            </w:rPrChange>
          </w:rPr>
          <w:t xml:space="preserve"> % (</w:t>
        </w:r>
        <w:r w:rsidRPr="00092BE3">
          <w:rPr>
            <w:rPrChange w:id="1362" w:author="Nate Bachmeier [AWS-SA]" w:date="2023-04-09T19:10:00Z">
              <w:rPr>
                <w:color w:val="9CDCFE"/>
              </w:rPr>
            </w:rPrChange>
          </w:rPr>
          <w:t>self</w:t>
        </w:r>
        <w:r w:rsidRPr="00092BE3">
          <w:rPr>
            <w:rPrChange w:id="1363" w:author="Nate Bachmeier [AWS-SA]" w:date="2023-04-09T19:10:00Z">
              <w:rPr>
                <w:color w:val="D4D4D4"/>
              </w:rPr>
            </w:rPrChange>
          </w:rPr>
          <w:t>.</w:t>
        </w:r>
        <w:r w:rsidRPr="00092BE3">
          <w:rPr>
            <w:rPrChange w:id="1364" w:author="Nate Bachmeier [AWS-SA]" w:date="2023-04-09T19:10:00Z">
              <w:rPr>
                <w:color w:val="9CDCFE"/>
              </w:rPr>
            </w:rPrChange>
          </w:rPr>
          <w:t>local_file</w:t>
        </w:r>
        <w:r w:rsidRPr="00092BE3">
          <w:rPr>
            <w:rPrChange w:id="1365" w:author="Nate Bachmeier [AWS-SA]" w:date="2023-04-09T19:10:00Z">
              <w:rPr>
                <w:color w:val="D4D4D4"/>
              </w:rPr>
            </w:rPrChange>
          </w:rPr>
          <w:t xml:space="preserve">, </w:t>
        </w:r>
        <w:r w:rsidRPr="00092BE3">
          <w:rPr>
            <w:rPrChange w:id="1366" w:author="Nate Bachmeier [AWS-SA]" w:date="2023-04-09T19:10:00Z">
              <w:rPr>
                <w:color w:val="9CDCFE"/>
              </w:rPr>
            </w:rPrChange>
          </w:rPr>
          <w:t>self</w:t>
        </w:r>
        <w:r w:rsidRPr="00092BE3">
          <w:rPr>
            <w:rPrChange w:id="1367" w:author="Nate Bachmeier [AWS-SA]" w:date="2023-04-09T19:10:00Z">
              <w:rPr>
                <w:color w:val="D4D4D4"/>
              </w:rPr>
            </w:rPrChange>
          </w:rPr>
          <w:t>.</w:t>
        </w:r>
        <w:r w:rsidRPr="00092BE3">
          <w:rPr>
            <w:rPrChange w:id="1368" w:author="Nate Bachmeier [AWS-SA]" w:date="2023-04-09T19:10:00Z">
              <w:rPr>
                <w:color w:val="9CDCFE"/>
              </w:rPr>
            </w:rPrChange>
          </w:rPr>
          <w:t>capture</w:t>
        </w:r>
        <w:r w:rsidRPr="00092BE3">
          <w:rPr>
            <w:rPrChange w:id="1369" w:author="Nate Bachmeier [AWS-SA]" w:date="2023-04-09T19:10:00Z">
              <w:rPr>
                <w:color w:val="D4D4D4"/>
              </w:rPr>
            </w:rPrChange>
          </w:rPr>
          <w:t>.isOpened()))</w:t>
        </w:r>
      </w:ins>
    </w:p>
    <w:p w14:paraId="6A301762" w14:textId="77777777" w:rsidR="00092BE3" w:rsidRPr="00092BE3" w:rsidRDefault="00092BE3" w:rsidP="00092BE3">
      <w:pPr>
        <w:pStyle w:val="SC-Source"/>
        <w:rPr>
          <w:ins w:id="1370" w:author="Nate Bachmeier [AWS-SA]" w:date="2023-04-09T19:10:00Z"/>
          <w:rPrChange w:id="1371" w:author="Nate Bachmeier [AWS-SA]" w:date="2023-04-09T19:10:00Z">
            <w:rPr>
              <w:ins w:id="1372" w:author="Nate Bachmeier [AWS-SA]" w:date="2023-04-09T19:10:00Z"/>
              <w:color w:val="D4D4D4"/>
            </w:rPr>
          </w:rPrChange>
        </w:rPr>
        <w:pPrChange w:id="1373" w:author="Nate Bachmeier [AWS-SA]" w:date="2023-04-09T19:10:00Z">
          <w:pPr>
            <w:shd w:val="clear" w:color="auto" w:fill="1E1E1E"/>
            <w:spacing w:line="285" w:lineRule="atLeast"/>
            <w:ind w:firstLine="0"/>
          </w:pPr>
        </w:pPrChange>
      </w:pPr>
      <w:ins w:id="1374" w:author="Nate Bachmeier [AWS-SA]" w:date="2023-04-09T19:09:00Z">
        <w:r w:rsidRPr="00092BE3">
          <w:rPr>
            <w:rPrChange w:id="1375" w:author="Nate Bachmeier [AWS-SA]" w:date="2023-04-09T19:10:00Z">
              <w:rPr>
                <w:color w:val="D4D4D4"/>
              </w:rPr>
            </w:rPrChange>
          </w:rPr>
          <w:t xml:space="preserve">    </w:t>
        </w:r>
        <w:r w:rsidRPr="00092BE3">
          <w:rPr>
            <w:rPrChange w:id="1376" w:author="Nate Bachmeier [AWS-SA]" w:date="2023-04-09T19:10:00Z">
              <w:rPr>
                <w:color w:val="C586C0"/>
              </w:rPr>
            </w:rPrChange>
          </w:rPr>
          <w:t>return</w:t>
        </w:r>
      </w:ins>
      <w:ins w:id="1377" w:author="Nate Bachmeier [AWS-SA]" w:date="2023-04-09T19:10:00Z">
        <w:r w:rsidRPr="00092BE3">
          <w:rPr>
            <w:rPrChange w:id="1378" w:author="Nate Bachmeier [AWS-SA]" w:date="2023-04-09T19:10:00Z">
              <w:rPr>
                <w:color w:val="C586C0"/>
              </w:rPr>
            </w:rPrChange>
          </w:rPr>
          <w:br/>
        </w:r>
        <w:r w:rsidRPr="00092BE3">
          <w:rPr>
            <w:rPrChange w:id="1379" w:author="Nate Bachmeier [AWS-SA]" w:date="2023-04-09T19:10:00Z">
              <w:rPr>
                <w:color w:val="C586C0"/>
              </w:rPr>
            </w:rPrChange>
          </w:rPr>
          <w:br/>
        </w:r>
        <w:r w:rsidRPr="00092BE3">
          <w:rPr>
            <w:rPrChange w:id="1380" w:author="Nate Bachmeier [AWS-SA]" w:date="2023-04-09T19:10:00Z">
              <w:rPr>
                <w:color w:val="D4D4D4"/>
              </w:rPr>
            </w:rPrChange>
          </w:rPr>
          <w:t xml:space="preserve">  </w:t>
        </w:r>
        <w:r w:rsidRPr="00092BE3">
          <w:rPr>
            <w:rPrChange w:id="1381" w:author="Nate Bachmeier [AWS-SA]" w:date="2023-04-09T19:10:00Z">
              <w:rPr>
                <w:color w:val="569CD6"/>
              </w:rPr>
            </w:rPrChange>
          </w:rPr>
          <w:t>def</w:t>
        </w:r>
        <w:r w:rsidRPr="00092BE3">
          <w:rPr>
            <w:rPrChange w:id="1382" w:author="Nate Bachmeier [AWS-SA]" w:date="2023-04-09T19:10:00Z">
              <w:rPr>
                <w:color w:val="D4D4D4"/>
              </w:rPr>
            </w:rPrChange>
          </w:rPr>
          <w:t xml:space="preserve"> </w:t>
        </w:r>
        <w:r w:rsidRPr="00092BE3">
          <w:rPr>
            <w:rPrChange w:id="1383" w:author="Nate Bachmeier [AWS-SA]" w:date="2023-04-09T19:10:00Z">
              <w:rPr>
                <w:color w:val="DCDCAA"/>
              </w:rPr>
            </w:rPrChange>
          </w:rPr>
          <w:t>frames</w:t>
        </w:r>
        <w:r w:rsidRPr="00092BE3">
          <w:rPr>
            <w:rPrChange w:id="1384" w:author="Nate Bachmeier [AWS-SA]" w:date="2023-04-09T19:10:00Z">
              <w:rPr>
                <w:color w:val="D4D4D4"/>
              </w:rPr>
            </w:rPrChange>
          </w:rPr>
          <w:t>(</w:t>
        </w:r>
        <w:r w:rsidRPr="00092BE3">
          <w:rPr>
            <w:rPrChange w:id="1385" w:author="Nate Bachmeier [AWS-SA]" w:date="2023-04-09T19:10:00Z">
              <w:rPr>
                <w:color w:val="9CDCFE"/>
              </w:rPr>
            </w:rPrChange>
          </w:rPr>
          <w:t>self</w:t>
        </w:r>
        <w:r w:rsidRPr="00092BE3">
          <w:rPr>
            <w:rPrChange w:id="1386" w:author="Nate Bachmeier [AWS-SA]" w:date="2023-04-09T19:10:00Z">
              <w:rPr>
                <w:color w:val="D4D4D4"/>
              </w:rPr>
            </w:rPrChange>
          </w:rPr>
          <w:t xml:space="preserve">, </w:t>
        </w:r>
        <w:r w:rsidRPr="00092BE3">
          <w:rPr>
            <w:rPrChange w:id="1387" w:author="Nate Bachmeier [AWS-SA]" w:date="2023-04-09T19:10:00Z">
              <w:rPr>
                <w:color w:val="9CDCFE"/>
              </w:rPr>
            </w:rPrChange>
          </w:rPr>
          <w:t>step_size_sec</w:t>
        </w:r>
        <w:r w:rsidRPr="00092BE3">
          <w:rPr>
            <w:rPrChange w:id="1388" w:author="Nate Bachmeier [AWS-SA]" w:date="2023-04-09T19:10:00Z">
              <w:rPr>
                <w:color w:val="D4D4D4"/>
              </w:rPr>
            </w:rPrChange>
          </w:rPr>
          <w:t>=</w:t>
        </w:r>
        <w:r w:rsidRPr="00092BE3">
          <w:rPr>
            <w:rPrChange w:id="1389" w:author="Nate Bachmeier [AWS-SA]" w:date="2023-04-09T19:10:00Z">
              <w:rPr>
                <w:color w:val="B5CEA8"/>
              </w:rPr>
            </w:rPrChange>
          </w:rPr>
          <w:t>0.5</w:t>
        </w:r>
        <w:r w:rsidRPr="00092BE3">
          <w:rPr>
            <w:rPrChange w:id="1390" w:author="Nate Bachmeier [AWS-SA]" w:date="2023-04-09T19:10:00Z">
              <w:rPr>
                <w:color w:val="D4D4D4"/>
              </w:rPr>
            </w:rPrChange>
          </w:rPr>
          <w:t>):</w:t>
        </w:r>
      </w:ins>
    </w:p>
    <w:p w14:paraId="51FDE8DC" w14:textId="77777777" w:rsidR="00092BE3" w:rsidRPr="00092BE3" w:rsidRDefault="00092BE3" w:rsidP="00092BE3">
      <w:pPr>
        <w:pStyle w:val="SC-Source"/>
        <w:rPr>
          <w:ins w:id="1391" w:author="Nate Bachmeier [AWS-SA]" w:date="2023-04-09T19:10:00Z"/>
          <w:rPrChange w:id="1392" w:author="Nate Bachmeier [AWS-SA]" w:date="2023-04-09T19:10:00Z">
            <w:rPr>
              <w:ins w:id="1393" w:author="Nate Bachmeier [AWS-SA]" w:date="2023-04-09T19:10:00Z"/>
              <w:color w:val="D4D4D4"/>
            </w:rPr>
          </w:rPrChange>
        </w:rPr>
        <w:pPrChange w:id="1394" w:author="Nate Bachmeier [AWS-SA]" w:date="2023-04-09T19:10:00Z">
          <w:pPr>
            <w:shd w:val="clear" w:color="auto" w:fill="1E1E1E"/>
            <w:spacing w:line="285" w:lineRule="atLeast"/>
            <w:ind w:firstLine="0"/>
          </w:pPr>
        </w:pPrChange>
      </w:pPr>
      <w:ins w:id="1395" w:author="Nate Bachmeier [AWS-SA]" w:date="2023-04-09T19:10:00Z">
        <w:r w:rsidRPr="00092BE3">
          <w:rPr>
            <w:rPrChange w:id="1396" w:author="Nate Bachmeier [AWS-SA]" w:date="2023-04-09T19:10:00Z">
              <w:rPr>
                <w:color w:val="D4D4D4"/>
              </w:rPr>
            </w:rPrChange>
          </w:rPr>
          <w:t xml:space="preserve">    </w:t>
        </w:r>
        <w:r w:rsidRPr="00092BE3">
          <w:rPr>
            <w:rPrChange w:id="1397" w:author="Nate Bachmeier [AWS-SA]" w:date="2023-04-09T19:10:00Z">
              <w:rPr>
                <w:color w:val="9CDCFE"/>
              </w:rPr>
            </w:rPrChange>
          </w:rPr>
          <w:t>results</w:t>
        </w:r>
        <w:r w:rsidRPr="00092BE3">
          <w:rPr>
            <w:rPrChange w:id="1398" w:author="Nate Bachmeier [AWS-SA]" w:date="2023-04-09T19:10:00Z">
              <w:rPr>
                <w:color w:val="D4D4D4"/>
              </w:rPr>
            </w:rPrChange>
          </w:rPr>
          <w:t xml:space="preserve"> = []</w:t>
        </w:r>
      </w:ins>
    </w:p>
    <w:p w14:paraId="14DB2D18" w14:textId="77777777" w:rsidR="00092BE3" w:rsidRPr="00092BE3" w:rsidRDefault="00092BE3" w:rsidP="00092BE3">
      <w:pPr>
        <w:pStyle w:val="SC-Source"/>
        <w:rPr>
          <w:ins w:id="1399" w:author="Nate Bachmeier [AWS-SA]" w:date="2023-04-09T19:10:00Z"/>
          <w:rPrChange w:id="1400" w:author="Nate Bachmeier [AWS-SA]" w:date="2023-04-09T19:10:00Z">
            <w:rPr>
              <w:ins w:id="1401" w:author="Nate Bachmeier [AWS-SA]" w:date="2023-04-09T19:10:00Z"/>
              <w:color w:val="D4D4D4"/>
            </w:rPr>
          </w:rPrChange>
        </w:rPr>
        <w:pPrChange w:id="1402" w:author="Nate Bachmeier [AWS-SA]" w:date="2023-04-09T19:10:00Z">
          <w:pPr>
            <w:shd w:val="clear" w:color="auto" w:fill="1E1E1E"/>
            <w:spacing w:line="285" w:lineRule="atLeast"/>
            <w:ind w:firstLine="0"/>
          </w:pPr>
        </w:pPrChange>
      </w:pPr>
      <w:ins w:id="1403" w:author="Nate Bachmeier [AWS-SA]" w:date="2023-04-09T19:10:00Z">
        <w:r w:rsidRPr="00092BE3">
          <w:rPr>
            <w:rPrChange w:id="1404" w:author="Nate Bachmeier [AWS-SA]" w:date="2023-04-09T19:10:00Z">
              <w:rPr>
                <w:color w:val="D4D4D4"/>
              </w:rPr>
            </w:rPrChange>
          </w:rPr>
          <w:t xml:space="preserve">    </w:t>
        </w:r>
        <w:r w:rsidRPr="00092BE3">
          <w:rPr>
            <w:rPrChange w:id="1405" w:author="Nate Bachmeier [AWS-SA]" w:date="2023-04-09T19:10:00Z">
              <w:rPr>
                <w:color w:val="9CDCFE"/>
              </w:rPr>
            </w:rPrChange>
          </w:rPr>
          <w:t>offset</w:t>
        </w:r>
        <w:r w:rsidRPr="00092BE3">
          <w:rPr>
            <w:rPrChange w:id="1406" w:author="Nate Bachmeier [AWS-SA]" w:date="2023-04-09T19:10:00Z">
              <w:rPr>
                <w:color w:val="D4D4D4"/>
              </w:rPr>
            </w:rPrChange>
          </w:rPr>
          <w:t xml:space="preserve"> = </w:t>
        </w:r>
        <w:r w:rsidRPr="00092BE3">
          <w:rPr>
            <w:rPrChange w:id="1407" w:author="Nate Bachmeier [AWS-SA]" w:date="2023-04-09T19:10:00Z">
              <w:rPr>
                <w:color w:val="9CDCFE"/>
              </w:rPr>
            </w:rPrChange>
          </w:rPr>
          <w:t>self</w:t>
        </w:r>
        <w:r w:rsidRPr="00092BE3">
          <w:rPr>
            <w:rPrChange w:id="1408" w:author="Nate Bachmeier [AWS-SA]" w:date="2023-04-09T19:10:00Z">
              <w:rPr>
                <w:color w:val="D4D4D4"/>
              </w:rPr>
            </w:rPrChange>
          </w:rPr>
          <w:t>.</w:t>
        </w:r>
        <w:r w:rsidRPr="00092BE3">
          <w:rPr>
            <w:rPrChange w:id="1409" w:author="Nate Bachmeier [AWS-SA]" w:date="2023-04-09T19:10:00Z">
              <w:rPr>
                <w:color w:val="9CDCFE"/>
              </w:rPr>
            </w:rPrChange>
          </w:rPr>
          <w:t>payload</w:t>
        </w:r>
        <w:r w:rsidRPr="00092BE3">
          <w:rPr>
            <w:rPrChange w:id="1410" w:author="Nate Bachmeier [AWS-SA]" w:date="2023-04-09T19:10:00Z">
              <w:rPr>
                <w:color w:val="D4D4D4"/>
              </w:rPr>
            </w:rPrChange>
          </w:rPr>
          <w:t>.</w:t>
        </w:r>
        <w:r w:rsidRPr="00092BE3">
          <w:rPr>
            <w:rPrChange w:id="1411" w:author="Nate Bachmeier [AWS-SA]" w:date="2023-04-09T19:10:00Z">
              <w:rPr>
                <w:color w:val="9CDCFE"/>
              </w:rPr>
            </w:rPrChange>
          </w:rPr>
          <w:t>start_sec</w:t>
        </w:r>
      </w:ins>
    </w:p>
    <w:p w14:paraId="375DBE25" w14:textId="77777777" w:rsidR="00092BE3" w:rsidRPr="00092BE3" w:rsidRDefault="00092BE3" w:rsidP="00092BE3">
      <w:pPr>
        <w:pStyle w:val="SC-Source"/>
        <w:rPr>
          <w:ins w:id="1412" w:author="Nate Bachmeier [AWS-SA]" w:date="2023-04-09T19:10:00Z"/>
          <w:rPrChange w:id="1413" w:author="Nate Bachmeier [AWS-SA]" w:date="2023-04-09T19:10:00Z">
            <w:rPr>
              <w:ins w:id="1414" w:author="Nate Bachmeier [AWS-SA]" w:date="2023-04-09T19:10:00Z"/>
              <w:color w:val="D4D4D4"/>
            </w:rPr>
          </w:rPrChange>
        </w:rPr>
        <w:pPrChange w:id="1415" w:author="Nate Bachmeier [AWS-SA]" w:date="2023-04-09T19:10:00Z">
          <w:pPr>
            <w:shd w:val="clear" w:color="auto" w:fill="1E1E1E"/>
            <w:spacing w:line="285" w:lineRule="atLeast"/>
            <w:ind w:firstLine="0"/>
          </w:pPr>
        </w:pPrChange>
      </w:pPr>
      <w:ins w:id="1416" w:author="Nate Bachmeier [AWS-SA]" w:date="2023-04-09T19:10:00Z">
        <w:r w:rsidRPr="00092BE3">
          <w:rPr>
            <w:rPrChange w:id="1417" w:author="Nate Bachmeier [AWS-SA]" w:date="2023-04-09T19:10:00Z">
              <w:rPr>
                <w:color w:val="D4D4D4"/>
              </w:rPr>
            </w:rPrChange>
          </w:rPr>
          <w:t xml:space="preserve">    </w:t>
        </w:r>
        <w:r w:rsidRPr="00092BE3">
          <w:rPr>
            <w:rPrChange w:id="1418" w:author="Nate Bachmeier [AWS-SA]" w:date="2023-04-09T19:10:00Z">
              <w:rPr>
                <w:color w:val="C586C0"/>
              </w:rPr>
            </w:rPrChange>
          </w:rPr>
          <w:t>while</w:t>
        </w:r>
        <w:r w:rsidRPr="00092BE3">
          <w:rPr>
            <w:rPrChange w:id="1419" w:author="Nate Bachmeier [AWS-SA]" w:date="2023-04-09T19:10:00Z">
              <w:rPr>
                <w:color w:val="D4D4D4"/>
              </w:rPr>
            </w:rPrChange>
          </w:rPr>
          <w:t xml:space="preserve"> </w:t>
        </w:r>
        <w:r w:rsidRPr="00092BE3">
          <w:rPr>
            <w:rPrChange w:id="1420" w:author="Nate Bachmeier [AWS-SA]" w:date="2023-04-09T19:10:00Z">
              <w:rPr>
                <w:color w:val="9CDCFE"/>
              </w:rPr>
            </w:rPrChange>
          </w:rPr>
          <w:t>offset</w:t>
        </w:r>
        <w:r w:rsidRPr="00092BE3">
          <w:rPr>
            <w:rPrChange w:id="1421" w:author="Nate Bachmeier [AWS-SA]" w:date="2023-04-09T19:10:00Z">
              <w:rPr>
                <w:color w:val="D4D4D4"/>
              </w:rPr>
            </w:rPrChange>
          </w:rPr>
          <w:t xml:space="preserve"> &lt; </w:t>
        </w:r>
        <w:r w:rsidRPr="00092BE3">
          <w:rPr>
            <w:rPrChange w:id="1422" w:author="Nate Bachmeier [AWS-SA]" w:date="2023-04-09T19:10:00Z">
              <w:rPr>
                <w:color w:val="9CDCFE"/>
              </w:rPr>
            </w:rPrChange>
          </w:rPr>
          <w:t>self</w:t>
        </w:r>
        <w:r w:rsidRPr="00092BE3">
          <w:rPr>
            <w:rPrChange w:id="1423" w:author="Nate Bachmeier [AWS-SA]" w:date="2023-04-09T19:10:00Z">
              <w:rPr>
                <w:color w:val="D4D4D4"/>
              </w:rPr>
            </w:rPrChange>
          </w:rPr>
          <w:t>.</w:t>
        </w:r>
        <w:r w:rsidRPr="00092BE3">
          <w:rPr>
            <w:rPrChange w:id="1424" w:author="Nate Bachmeier [AWS-SA]" w:date="2023-04-09T19:10:00Z">
              <w:rPr>
                <w:color w:val="9CDCFE"/>
              </w:rPr>
            </w:rPrChange>
          </w:rPr>
          <w:t>payload</w:t>
        </w:r>
        <w:r w:rsidRPr="00092BE3">
          <w:rPr>
            <w:rPrChange w:id="1425" w:author="Nate Bachmeier [AWS-SA]" w:date="2023-04-09T19:10:00Z">
              <w:rPr>
                <w:color w:val="D4D4D4"/>
              </w:rPr>
            </w:rPrChange>
          </w:rPr>
          <w:t>.</w:t>
        </w:r>
        <w:r w:rsidRPr="00092BE3">
          <w:rPr>
            <w:rPrChange w:id="1426" w:author="Nate Bachmeier [AWS-SA]" w:date="2023-04-09T19:10:00Z">
              <w:rPr>
                <w:color w:val="9CDCFE"/>
              </w:rPr>
            </w:rPrChange>
          </w:rPr>
          <w:t>end_sec</w:t>
        </w:r>
        <w:r w:rsidRPr="00092BE3">
          <w:rPr>
            <w:rPrChange w:id="1427" w:author="Nate Bachmeier [AWS-SA]" w:date="2023-04-09T19:10:00Z">
              <w:rPr>
                <w:color w:val="D4D4D4"/>
              </w:rPr>
            </w:rPrChange>
          </w:rPr>
          <w:t>:</w:t>
        </w:r>
      </w:ins>
    </w:p>
    <w:p w14:paraId="225475C6" w14:textId="77777777" w:rsidR="00092BE3" w:rsidRPr="00092BE3" w:rsidRDefault="00092BE3" w:rsidP="00092BE3">
      <w:pPr>
        <w:pStyle w:val="SC-Source"/>
        <w:rPr>
          <w:ins w:id="1428" w:author="Nate Bachmeier [AWS-SA]" w:date="2023-04-09T19:10:00Z"/>
          <w:rPrChange w:id="1429" w:author="Nate Bachmeier [AWS-SA]" w:date="2023-04-09T19:10:00Z">
            <w:rPr>
              <w:ins w:id="1430" w:author="Nate Bachmeier [AWS-SA]" w:date="2023-04-09T19:10:00Z"/>
              <w:color w:val="D4D4D4"/>
            </w:rPr>
          </w:rPrChange>
        </w:rPr>
        <w:pPrChange w:id="1431" w:author="Nate Bachmeier [AWS-SA]" w:date="2023-04-09T19:10:00Z">
          <w:pPr>
            <w:shd w:val="clear" w:color="auto" w:fill="1E1E1E"/>
            <w:spacing w:line="285" w:lineRule="atLeast"/>
            <w:ind w:firstLine="0"/>
          </w:pPr>
        </w:pPrChange>
      </w:pPr>
      <w:ins w:id="1432" w:author="Nate Bachmeier [AWS-SA]" w:date="2023-04-09T19:10:00Z">
        <w:r w:rsidRPr="00092BE3">
          <w:rPr>
            <w:rPrChange w:id="1433" w:author="Nate Bachmeier [AWS-SA]" w:date="2023-04-09T19:10:00Z">
              <w:rPr>
                <w:color w:val="D4D4D4"/>
              </w:rPr>
            </w:rPrChange>
          </w:rPr>
          <w:t xml:space="preserve">      </w:t>
        </w:r>
        <w:r w:rsidRPr="00092BE3">
          <w:rPr>
            <w:rPrChange w:id="1434" w:author="Nate Bachmeier [AWS-SA]" w:date="2023-04-09T19:10:00Z">
              <w:rPr>
                <w:color w:val="9CDCFE"/>
              </w:rPr>
            </w:rPrChange>
          </w:rPr>
          <w:t>self</w:t>
        </w:r>
        <w:r w:rsidRPr="00092BE3">
          <w:rPr>
            <w:rPrChange w:id="1435" w:author="Nate Bachmeier [AWS-SA]" w:date="2023-04-09T19:10:00Z">
              <w:rPr>
                <w:color w:val="D4D4D4"/>
              </w:rPr>
            </w:rPrChange>
          </w:rPr>
          <w:t>.</w:t>
        </w:r>
        <w:r w:rsidRPr="00092BE3">
          <w:rPr>
            <w:rPrChange w:id="1436" w:author="Nate Bachmeier [AWS-SA]" w:date="2023-04-09T19:10:00Z">
              <w:rPr>
                <w:color w:val="9CDCFE"/>
              </w:rPr>
            </w:rPrChange>
          </w:rPr>
          <w:t>capture</w:t>
        </w:r>
        <w:r w:rsidRPr="00092BE3">
          <w:rPr>
            <w:rPrChange w:id="1437" w:author="Nate Bachmeier [AWS-SA]" w:date="2023-04-09T19:10:00Z">
              <w:rPr>
                <w:color w:val="D4D4D4"/>
              </w:rPr>
            </w:rPrChange>
          </w:rPr>
          <w:t>.set(</w:t>
        </w:r>
        <w:r w:rsidRPr="00092BE3">
          <w:t>cv2</w:t>
        </w:r>
        <w:r w:rsidRPr="00092BE3">
          <w:rPr>
            <w:rPrChange w:id="1438" w:author="Nate Bachmeier [AWS-SA]" w:date="2023-04-09T19:10:00Z">
              <w:rPr>
                <w:color w:val="D4D4D4"/>
              </w:rPr>
            </w:rPrChange>
          </w:rPr>
          <w:t xml:space="preserve">.CAP_PROP_POS_MSEC, </w:t>
        </w:r>
        <w:r w:rsidRPr="00092BE3">
          <w:t>int</w:t>
        </w:r>
        <w:r w:rsidRPr="00092BE3">
          <w:rPr>
            <w:rPrChange w:id="1439" w:author="Nate Bachmeier [AWS-SA]" w:date="2023-04-09T19:10:00Z">
              <w:rPr>
                <w:color w:val="D4D4D4"/>
              </w:rPr>
            </w:rPrChange>
          </w:rPr>
          <w:t>(</w:t>
        </w:r>
        <w:r w:rsidRPr="00092BE3">
          <w:rPr>
            <w:rPrChange w:id="1440" w:author="Nate Bachmeier [AWS-SA]" w:date="2023-04-09T19:10:00Z">
              <w:rPr>
                <w:color w:val="9CDCFE"/>
              </w:rPr>
            </w:rPrChange>
          </w:rPr>
          <w:t>offset</w:t>
        </w:r>
        <w:r w:rsidRPr="00092BE3">
          <w:rPr>
            <w:rPrChange w:id="1441" w:author="Nate Bachmeier [AWS-SA]" w:date="2023-04-09T19:10:00Z">
              <w:rPr>
                <w:color w:val="D4D4D4"/>
              </w:rPr>
            </w:rPrChange>
          </w:rPr>
          <w:t xml:space="preserve"> * </w:t>
        </w:r>
        <w:r w:rsidRPr="00092BE3">
          <w:rPr>
            <w:rPrChange w:id="1442" w:author="Nate Bachmeier [AWS-SA]" w:date="2023-04-09T19:10:00Z">
              <w:rPr>
                <w:color w:val="4FC1FF"/>
              </w:rPr>
            </w:rPrChange>
          </w:rPr>
          <w:t>MILLISEC_PER_SEC</w:t>
        </w:r>
        <w:r w:rsidRPr="00092BE3">
          <w:rPr>
            <w:rPrChange w:id="1443" w:author="Nate Bachmeier [AWS-SA]" w:date="2023-04-09T19:10:00Z">
              <w:rPr>
                <w:color w:val="D4D4D4"/>
              </w:rPr>
            </w:rPrChange>
          </w:rPr>
          <w:t>))</w:t>
        </w:r>
      </w:ins>
    </w:p>
    <w:p w14:paraId="1D36E8BA" w14:textId="77777777" w:rsidR="00092BE3" w:rsidRPr="00092BE3" w:rsidRDefault="00092BE3" w:rsidP="00092BE3">
      <w:pPr>
        <w:pStyle w:val="SC-Source"/>
        <w:rPr>
          <w:ins w:id="1444" w:author="Nate Bachmeier [AWS-SA]" w:date="2023-04-09T19:10:00Z"/>
          <w:rPrChange w:id="1445" w:author="Nate Bachmeier [AWS-SA]" w:date="2023-04-09T19:10:00Z">
            <w:rPr>
              <w:ins w:id="1446" w:author="Nate Bachmeier [AWS-SA]" w:date="2023-04-09T19:10:00Z"/>
              <w:color w:val="D4D4D4"/>
            </w:rPr>
          </w:rPrChange>
        </w:rPr>
        <w:pPrChange w:id="1447" w:author="Nate Bachmeier [AWS-SA]" w:date="2023-04-09T19:10:00Z">
          <w:pPr>
            <w:shd w:val="clear" w:color="auto" w:fill="1E1E1E"/>
            <w:spacing w:line="285" w:lineRule="atLeast"/>
            <w:ind w:firstLine="0"/>
          </w:pPr>
        </w:pPrChange>
      </w:pPr>
      <w:ins w:id="1448" w:author="Nate Bachmeier [AWS-SA]" w:date="2023-04-09T19:10:00Z">
        <w:r w:rsidRPr="00092BE3">
          <w:rPr>
            <w:rPrChange w:id="1449" w:author="Nate Bachmeier [AWS-SA]" w:date="2023-04-09T19:10:00Z">
              <w:rPr>
                <w:color w:val="D4D4D4"/>
              </w:rPr>
            </w:rPrChange>
          </w:rPr>
          <w:t xml:space="preserve">      </w:t>
        </w:r>
      </w:ins>
    </w:p>
    <w:p w14:paraId="5E8AD919" w14:textId="77777777" w:rsidR="00092BE3" w:rsidRPr="00092BE3" w:rsidRDefault="00092BE3" w:rsidP="00092BE3">
      <w:pPr>
        <w:pStyle w:val="SC-Source"/>
        <w:rPr>
          <w:ins w:id="1450" w:author="Nate Bachmeier [AWS-SA]" w:date="2023-04-09T19:10:00Z"/>
          <w:rPrChange w:id="1451" w:author="Nate Bachmeier [AWS-SA]" w:date="2023-04-09T19:10:00Z">
            <w:rPr>
              <w:ins w:id="1452" w:author="Nate Bachmeier [AWS-SA]" w:date="2023-04-09T19:10:00Z"/>
              <w:color w:val="D4D4D4"/>
            </w:rPr>
          </w:rPrChange>
        </w:rPr>
        <w:pPrChange w:id="1453" w:author="Nate Bachmeier [AWS-SA]" w:date="2023-04-09T19:10:00Z">
          <w:pPr>
            <w:shd w:val="clear" w:color="auto" w:fill="1E1E1E"/>
            <w:spacing w:line="285" w:lineRule="atLeast"/>
            <w:ind w:firstLine="0"/>
          </w:pPr>
        </w:pPrChange>
      </w:pPr>
      <w:ins w:id="1454" w:author="Nate Bachmeier [AWS-SA]" w:date="2023-04-09T19:10:00Z">
        <w:r w:rsidRPr="00092BE3">
          <w:rPr>
            <w:rPrChange w:id="1455" w:author="Nate Bachmeier [AWS-SA]" w:date="2023-04-09T19:10:00Z">
              <w:rPr>
                <w:color w:val="D4D4D4"/>
              </w:rPr>
            </w:rPrChange>
          </w:rPr>
          <w:t xml:space="preserve">      </w:t>
        </w:r>
        <w:r w:rsidRPr="00092BE3">
          <w:rPr>
            <w:rPrChange w:id="1456" w:author="Nate Bachmeier [AWS-SA]" w:date="2023-04-09T19:10:00Z">
              <w:rPr>
                <w:color w:val="9CDCFE"/>
              </w:rPr>
            </w:rPrChange>
          </w:rPr>
          <w:t>_</w:t>
        </w:r>
        <w:r w:rsidRPr="00092BE3">
          <w:rPr>
            <w:rPrChange w:id="1457" w:author="Nate Bachmeier [AWS-SA]" w:date="2023-04-09T19:10:00Z">
              <w:rPr>
                <w:color w:val="D4D4D4"/>
              </w:rPr>
            </w:rPrChange>
          </w:rPr>
          <w:t xml:space="preserve">, </w:t>
        </w:r>
        <w:r w:rsidRPr="00092BE3">
          <w:rPr>
            <w:rPrChange w:id="1458" w:author="Nate Bachmeier [AWS-SA]" w:date="2023-04-09T19:10:00Z">
              <w:rPr>
                <w:color w:val="9CDCFE"/>
              </w:rPr>
            </w:rPrChange>
          </w:rPr>
          <w:t>frame</w:t>
        </w:r>
        <w:r w:rsidRPr="00092BE3">
          <w:rPr>
            <w:rPrChange w:id="1459" w:author="Nate Bachmeier [AWS-SA]" w:date="2023-04-09T19:10:00Z">
              <w:rPr>
                <w:color w:val="D4D4D4"/>
              </w:rPr>
            </w:rPrChange>
          </w:rPr>
          <w:t xml:space="preserve"> = </w:t>
        </w:r>
        <w:r w:rsidRPr="00092BE3">
          <w:rPr>
            <w:rPrChange w:id="1460" w:author="Nate Bachmeier [AWS-SA]" w:date="2023-04-09T19:10:00Z">
              <w:rPr>
                <w:color w:val="9CDCFE"/>
              </w:rPr>
            </w:rPrChange>
          </w:rPr>
          <w:t>self</w:t>
        </w:r>
        <w:r w:rsidRPr="00092BE3">
          <w:rPr>
            <w:rPrChange w:id="1461" w:author="Nate Bachmeier [AWS-SA]" w:date="2023-04-09T19:10:00Z">
              <w:rPr>
                <w:color w:val="D4D4D4"/>
              </w:rPr>
            </w:rPrChange>
          </w:rPr>
          <w:t>.</w:t>
        </w:r>
        <w:r w:rsidRPr="00092BE3">
          <w:rPr>
            <w:rPrChange w:id="1462" w:author="Nate Bachmeier [AWS-SA]" w:date="2023-04-09T19:10:00Z">
              <w:rPr>
                <w:color w:val="9CDCFE"/>
              </w:rPr>
            </w:rPrChange>
          </w:rPr>
          <w:t>capture</w:t>
        </w:r>
        <w:r w:rsidRPr="00092BE3">
          <w:rPr>
            <w:rPrChange w:id="1463" w:author="Nate Bachmeier [AWS-SA]" w:date="2023-04-09T19:10:00Z">
              <w:rPr>
                <w:color w:val="D4D4D4"/>
              </w:rPr>
            </w:rPrChange>
          </w:rPr>
          <w:t>.read()</w:t>
        </w:r>
      </w:ins>
    </w:p>
    <w:p w14:paraId="0FB77066" w14:textId="77777777" w:rsidR="00092BE3" w:rsidRPr="00092BE3" w:rsidRDefault="00092BE3" w:rsidP="00092BE3">
      <w:pPr>
        <w:pStyle w:val="SC-Source"/>
        <w:rPr>
          <w:ins w:id="1464" w:author="Nate Bachmeier [AWS-SA]" w:date="2023-04-09T19:10:00Z"/>
          <w:rPrChange w:id="1465" w:author="Nate Bachmeier [AWS-SA]" w:date="2023-04-09T19:10:00Z">
            <w:rPr>
              <w:ins w:id="1466" w:author="Nate Bachmeier [AWS-SA]" w:date="2023-04-09T19:10:00Z"/>
              <w:color w:val="D4D4D4"/>
            </w:rPr>
          </w:rPrChange>
        </w:rPr>
        <w:pPrChange w:id="1467" w:author="Nate Bachmeier [AWS-SA]" w:date="2023-04-09T19:10:00Z">
          <w:pPr>
            <w:shd w:val="clear" w:color="auto" w:fill="1E1E1E"/>
            <w:spacing w:line="285" w:lineRule="atLeast"/>
            <w:ind w:firstLine="0"/>
          </w:pPr>
        </w:pPrChange>
      </w:pPr>
      <w:ins w:id="1468" w:author="Nate Bachmeier [AWS-SA]" w:date="2023-04-09T19:10:00Z">
        <w:r w:rsidRPr="00092BE3">
          <w:rPr>
            <w:rPrChange w:id="1469" w:author="Nate Bachmeier [AWS-SA]" w:date="2023-04-09T19:10:00Z">
              <w:rPr>
                <w:color w:val="D4D4D4"/>
              </w:rPr>
            </w:rPrChange>
          </w:rPr>
          <w:t xml:space="preserve">      </w:t>
        </w:r>
        <w:r w:rsidRPr="00092BE3">
          <w:rPr>
            <w:rPrChange w:id="1470" w:author="Nate Bachmeier [AWS-SA]" w:date="2023-04-09T19:10:00Z">
              <w:rPr>
                <w:color w:val="C586C0"/>
              </w:rPr>
            </w:rPrChange>
          </w:rPr>
          <w:t>if</w:t>
        </w:r>
        <w:r w:rsidRPr="00092BE3">
          <w:rPr>
            <w:rPrChange w:id="1471" w:author="Nate Bachmeier [AWS-SA]" w:date="2023-04-09T19:10:00Z">
              <w:rPr>
                <w:color w:val="D4D4D4"/>
              </w:rPr>
            </w:rPrChange>
          </w:rPr>
          <w:t xml:space="preserve"> </w:t>
        </w:r>
        <w:r w:rsidRPr="00092BE3">
          <w:rPr>
            <w:rPrChange w:id="1472" w:author="Nate Bachmeier [AWS-SA]" w:date="2023-04-09T19:10:00Z">
              <w:rPr>
                <w:color w:val="9CDCFE"/>
              </w:rPr>
            </w:rPrChange>
          </w:rPr>
          <w:t>frame</w:t>
        </w:r>
        <w:r w:rsidRPr="00092BE3">
          <w:rPr>
            <w:rPrChange w:id="1473" w:author="Nate Bachmeier [AWS-SA]" w:date="2023-04-09T19:10:00Z">
              <w:rPr>
                <w:color w:val="D4D4D4"/>
              </w:rPr>
            </w:rPrChange>
          </w:rPr>
          <w:t xml:space="preserve"> </w:t>
        </w:r>
        <w:r w:rsidRPr="00092BE3">
          <w:rPr>
            <w:rPrChange w:id="1474" w:author="Nate Bachmeier [AWS-SA]" w:date="2023-04-09T19:10:00Z">
              <w:rPr>
                <w:color w:val="569CD6"/>
              </w:rPr>
            </w:rPrChange>
          </w:rPr>
          <w:t>is</w:t>
        </w:r>
        <w:r w:rsidRPr="00092BE3">
          <w:rPr>
            <w:rPrChange w:id="1475" w:author="Nate Bachmeier [AWS-SA]" w:date="2023-04-09T19:10:00Z">
              <w:rPr>
                <w:color w:val="D4D4D4"/>
              </w:rPr>
            </w:rPrChange>
          </w:rPr>
          <w:t xml:space="preserve"> </w:t>
        </w:r>
        <w:r w:rsidRPr="00092BE3">
          <w:rPr>
            <w:rPrChange w:id="1476" w:author="Nate Bachmeier [AWS-SA]" w:date="2023-04-09T19:10:00Z">
              <w:rPr>
                <w:color w:val="569CD6"/>
              </w:rPr>
            </w:rPrChange>
          </w:rPr>
          <w:t>None</w:t>
        </w:r>
        <w:r w:rsidRPr="00092BE3">
          <w:rPr>
            <w:rPrChange w:id="1477" w:author="Nate Bachmeier [AWS-SA]" w:date="2023-04-09T19:10:00Z">
              <w:rPr>
                <w:color w:val="D4D4D4"/>
              </w:rPr>
            </w:rPrChange>
          </w:rPr>
          <w:t>:</w:t>
        </w:r>
      </w:ins>
    </w:p>
    <w:p w14:paraId="0B5FA424" w14:textId="77777777" w:rsidR="00092BE3" w:rsidRPr="00092BE3" w:rsidRDefault="00092BE3" w:rsidP="00092BE3">
      <w:pPr>
        <w:pStyle w:val="SC-Source"/>
        <w:rPr>
          <w:ins w:id="1478" w:author="Nate Bachmeier [AWS-SA]" w:date="2023-04-09T19:10:00Z"/>
          <w:rPrChange w:id="1479" w:author="Nate Bachmeier [AWS-SA]" w:date="2023-04-09T19:10:00Z">
            <w:rPr>
              <w:ins w:id="1480" w:author="Nate Bachmeier [AWS-SA]" w:date="2023-04-09T19:10:00Z"/>
              <w:color w:val="D4D4D4"/>
            </w:rPr>
          </w:rPrChange>
        </w:rPr>
        <w:pPrChange w:id="1481" w:author="Nate Bachmeier [AWS-SA]" w:date="2023-04-09T19:10:00Z">
          <w:pPr>
            <w:shd w:val="clear" w:color="auto" w:fill="1E1E1E"/>
            <w:spacing w:line="285" w:lineRule="atLeast"/>
            <w:ind w:firstLine="0"/>
          </w:pPr>
        </w:pPrChange>
      </w:pPr>
      <w:ins w:id="1482" w:author="Nate Bachmeier [AWS-SA]" w:date="2023-04-09T19:10:00Z">
        <w:r w:rsidRPr="00092BE3">
          <w:rPr>
            <w:rPrChange w:id="1483" w:author="Nate Bachmeier [AWS-SA]" w:date="2023-04-09T19:10:00Z">
              <w:rPr>
                <w:color w:val="D4D4D4"/>
              </w:rPr>
            </w:rPrChange>
          </w:rPr>
          <w:t xml:space="preserve">        </w:t>
        </w:r>
        <w:r w:rsidRPr="00092BE3">
          <w:rPr>
            <w:rPrChange w:id="1484" w:author="Nate Bachmeier [AWS-SA]" w:date="2023-04-09T19:10:00Z">
              <w:rPr>
                <w:color w:val="C586C0"/>
              </w:rPr>
            </w:rPrChange>
          </w:rPr>
          <w:t>break</w:t>
        </w:r>
      </w:ins>
    </w:p>
    <w:p w14:paraId="6F28BD8F" w14:textId="77777777" w:rsidR="00092BE3" w:rsidRPr="00092BE3" w:rsidRDefault="00092BE3" w:rsidP="00092BE3">
      <w:pPr>
        <w:pStyle w:val="SC-Source"/>
        <w:rPr>
          <w:ins w:id="1485" w:author="Nate Bachmeier [AWS-SA]" w:date="2023-04-09T19:10:00Z"/>
          <w:rPrChange w:id="1486" w:author="Nate Bachmeier [AWS-SA]" w:date="2023-04-09T19:10:00Z">
            <w:rPr>
              <w:ins w:id="1487" w:author="Nate Bachmeier [AWS-SA]" w:date="2023-04-09T19:10:00Z"/>
              <w:color w:val="D4D4D4"/>
            </w:rPr>
          </w:rPrChange>
        </w:rPr>
        <w:pPrChange w:id="1488" w:author="Nate Bachmeier [AWS-SA]" w:date="2023-04-09T19:10:00Z">
          <w:pPr>
            <w:shd w:val="clear" w:color="auto" w:fill="1E1E1E"/>
            <w:spacing w:line="285" w:lineRule="atLeast"/>
            <w:ind w:firstLine="0"/>
          </w:pPr>
        </w:pPrChange>
      </w:pPr>
      <w:ins w:id="1489" w:author="Nate Bachmeier [AWS-SA]" w:date="2023-04-09T19:10:00Z">
        <w:r w:rsidRPr="00092BE3">
          <w:rPr>
            <w:rPrChange w:id="1490" w:author="Nate Bachmeier [AWS-SA]" w:date="2023-04-09T19:10:00Z">
              <w:rPr>
                <w:color w:val="D4D4D4"/>
              </w:rPr>
            </w:rPrChange>
          </w:rPr>
          <w:t xml:space="preserve">      </w:t>
        </w:r>
        <w:r w:rsidRPr="00092BE3">
          <w:rPr>
            <w:rPrChange w:id="1491" w:author="Nate Bachmeier [AWS-SA]" w:date="2023-04-09T19:10:00Z">
              <w:rPr>
                <w:color w:val="9CDCFE"/>
              </w:rPr>
            </w:rPrChange>
          </w:rPr>
          <w:t>results</w:t>
        </w:r>
        <w:r w:rsidRPr="00092BE3">
          <w:rPr>
            <w:rPrChange w:id="1492" w:author="Nate Bachmeier [AWS-SA]" w:date="2023-04-09T19:10:00Z">
              <w:rPr>
                <w:color w:val="D4D4D4"/>
              </w:rPr>
            </w:rPrChange>
          </w:rPr>
          <w:t>.</w:t>
        </w:r>
        <w:r w:rsidRPr="00092BE3">
          <w:rPr>
            <w:rPrChange w:id="1493" w:author="Nate Bachmeier [AWS-SA]" w:date="2023-04-09T19:10:00Z">
              <w:rPr>
                <w:color w:val="DCDCAA"/>
              </w:rPr>
            </w:rPrChange>
          </w:rPr>
          <w:t>append</w:t>
        </w:r>
        <w:r w:rsidRPr="00092BE3">
          <w:rPr>
            <w:rPrChange w:id="1494" w:author="Nate Bachmeier [AWS-SA]" w:date="2023-04-09T19:10:00Z">
              <w:rPr>
                <w:color w:val="D4D4D4"/>
              </w:rPr>
            </w:rPrChange>
          </w:rPr>
          <w:t>((</w:t>
        </w:r>
        <w:r w:rsidRPr="00092BE3">
          <w:rPr>
            <w:rPrChange w:id="1495" w:author="Nate Bachmeier [AWS-SA]" w:date="2023-04-09T19:10:00Z">
              <w:rPr>
                <w:color w:val="9CDCFE"/>
              </w:rPr>
            </w:rPrChange>
          </w:rPr>
          <w:t>frame</w:t>
        </w:r>
        <w:r w:rsidRPr="00092BE3">
          <w:rPr>
            <w:rPrChange w:id="1496" w:author="Nate Bachmeier [AWS-SA]" w:date="2023-04-09T19:10:00Z">
              <w:rPr>
                <w:color w:val="D4D4D4"/>
              </w:rPr>
            </w:rPrChange>
          </w:rPr>
          <w:t>,</w:t>
        </w:r>
        <w:r w:rsidRPr="00092BE3">
          <w:rPr>
            <w:rPrChange w:id="1497" w:author="Nate Bachmeier [AWS-SA]" w:date="2023-04-09T19:10:00Z">
              <w:rPr>
                <w:color w:val="9CDCFE"/>
              </w:rPr>
            </w:rPrChange>
          </w:rPr>
          <w:t>offset</w:t>
        </w:r>
        <w:r w:rsidRPr="00092BE3">
          <w:rPr>
            <w:rPrChange w:id="1498" w:author="Nate Bachmeier [AWS-SA]" w:date="2023-04-09T19:10:00Z">
              <w:rPr>
                <w:color w:val="D4D4D4"/>
              </w:rPr>
            </w:rPrChange>
          </w:rPr>
          <w:t>))</w:t>
        </w:r>
      </w:ins>
    </w:p>
    <w:p w14:paraId="08FD17E8" w14:textId="77777777" w:rsidR="00092BE3" w:rsidRPr="00092BE3" w:rsidRDefault="00092BE3" w:rsidP="00092BE3">
      <w:pPr>
        <w:pStyle w:val="SC-Source"/>
        <w:rPr>
          <w:ins w:id="1499" w:author="Nate Bachmeier [AWS-SA]" w:date="2023-04-09T19:10:00Z"/>
          <w:rPrChange w:id="1500" w:author="Nate Bachmeier [AWS-SA]" w:date="2023-04-09T19:10:00Z">
            <w:rPr>
              <w:ins w:id="1501" w:author="Nate Bachmeier [AWS-SA]" w:date="2023-04-09T19:10:00Z"/>
              <w:color w:val="D4D4D4"/>
            </w:rPr>
          </w:rPrChange>
        </w:rPr>
        <w:pPrChange w:id="1502" w:author="Nate Bachmeier [AWS-SA]" w:date="2023-04-09T19:10:00Z">
          <w:pPr>
            <w:shd w:val="clear" w:color="auto" w:fill="1E1E1E"/>
            <w:spacing w:line="285" w:lineRule="atLeast"/>
            <w:ind w:firstLine="0"/>
          </w:pPr>
        </w:pPrChange>
      </w:pPr>
      <w:ins w:id="1503" w:author="Nate Bachmeier [AWS-SA]" w:date="2023-04-09T19:10:00Z">
        <w:r w:rsidRPr="00092BE3">
          <w:rPr>
            <w:rPrChange w:id="1504" w:author="Nate Bachmeier [AWS-SA]" w:date="2023-04-09T19:10:00Z">
              <w:rPr>
                <w:color w:val="D4D4D4"/>
              </w:rPr>
            </w:rPrChange>
          </w:rPr>
          <w:t xml:space="preserve">      </w:t>
        </w:r>
        <w:r w:rsidRPr="00092BE3">
          <w:rPr>
            <w:rPrChange w:id="1505" w:author="Nate Bachmeier [AWS-SA]" w:date="2023-04-09T19:10:00Z">
              <w:rPr>
                <w:color w:val="9CDCFE"/>
              </w:rPr>
            </w:rPrChange>
          </w:rPr>
          <w:t>offset</w:t>
        </w:r>
        <w:r w:rsidRPr="00092BE3">
          <w:rPr>
            <w:rPrChange w:id="1506" w:author="Nate Bachmeier [AWS-SA]" w:date="2023-04-09T19:10:00Z">
              <w:rPr>
                <w:color w:val="D4D4D4"/>
              </w:rPr>
            </w:rPrChange>
          </w:rPr>
          <w:t xml:space="preserve"> += </w:t>
        </w:r>
        <w:r w:rsidRPr="00092BE3">
          <w:rPr>
            <w:rPrChange w:id="1507" w:author="Nate Bachmeier [AWS-SA]" w:date="2023-04-09T19:10:00Z">
              <w:rPr>
                <w:color w:val="9CDCFE"/>
              </w:rPr>
            </w:rPrChange>
          </w:rPr>
          <w:t>step_size_sec</w:t>
        </w:r>
      </w:ins>
    </w:p>
    <w:p w14:paraId="708AC39E" w14:textId="77777777" w:rsidR="00092BE3" w:rsidRPr="00092BE3" w:rsidRDefault="00092BE3" w:rsidP="00092BE3">
      <w:pPr>
        <w:pStyle w:val="SC-Source"/>
        <w:rPr>
          <w:ins w:id="1508" w:author="Nate Bachmeier [AWS-SA]" w:date="2023-04-09T19:10:00Z"/>
          <w:rPrChange w:id="1509" w:author="Nate Bachmeier [AWS-SA]" w:date="2023-04-09T19:10:00Z">
            <w:rPr>
              <w:ins w:id="1510" w:author="Nate Bachmeier [AWS-SA]" w:date="2023-04-09T19:10:00Z"/>
              <w:color w:val="D4D4D4"/>
            </w:rPr>
          </w:rPrChange>
        </w:rPr>
        <w:pPrChange w:id="1511" w:author="Nate Bachmeier [AWS-SA]" w:date="2023-04-09T19:10:00Z">
          <w:pPr>
            <w:shd w:val="clear" w:color="auto" w:fill="1E1E1E"/>
            <w:spacing w:line="285" w:lineRule="atLeast"/>
            <w:ind w:firstLine="0"/>
          </w:pPr>
        </w:pPrChange>
      </w:pPr>
      <w:ins w:id="1512" w:author="Nate Bachmeier [AWS-SA]" w:date="2023-04-09T19:10:00Z">
        <w:r w:rsidRPr="00092BE3">
          <w:rPr>
            <w:rPrChange w:id="1513" w:author="Nate Bachmeier [AWS-SA]" w:date="2023-04-09T19:10:00Z">
              <w:rPr>
                <w:color w:val="D4D4D4"/>
              </w:rPr>
            </w:rPrChange>
          </w:rPr>
          <w:t xml:space="preserve">      </w:t>
        </w:r>
      </w:ins>
    </w:p>
    <w:p w14:paraId="167F8846" w14:textId="77777777" w:rsidR="00092BE3" w:rsidRPr="00092BE3" w:rsidRDefault="00092BE3" w:rsidP="00092BE3">
      <w:pPr>
        <w:pStyle w:val="SC-Source"/>
        <w:rPr>
          <w:ins w:id="1514" w:author="Nate Bachmeier [AWS-SA]" w:date="2023-04-09T19:10:00Z"/>
          <w:rPrChange w:id="1515" w:author="Nate Bachmeier [AWS-SA]" w:date="2023-04-09T19:10:00Z">
            <w:rPr>
              <w:ins w:id="1516" w:author="Nate Bachmeier [AWS-SA]" w:date="2023-04-09T19:10:00Z"/>
              <w:color w:val="D4D4D4"/>
            </w:rPr>
          </w:rPrChange>
        </w:rPr>
        <w:pPrChange w:id="1517" w:author="Nate Bachmeier [AWS-SA]" w:date="2023-04-09T19:10:00Z">
          <w:pPr>
            <w:shd w:val="clear" w:color="auto" w:fill="1E1E1E"/>
            <w:spacing w:line="285" w:lineRule="atLeast"/>
            <w:ind w:firstLine="0"/>
          </w:pPr>
        </w:pPrChange>
      </w:pPr>
      <w:ins w:id="1518" w:author="Nate Bachmeier [AWS-SA]" w:date="2023-04-09T19:10:00Z">
        <w:r w:rsidRPr="00092BE3">
          <w:rPr>
            <w:rPrChange w:id="1519" w:author="Nate Bachmeier [AWS-SA]" w:date="2023-04-09T19:10:00Z">
              <w:rPr>
                <w:color w:val="D4D4D4"/>
              </w:rPr>
            </w:rPrChange>
          </w:rPr>
          <w:t xml:space="preserve">    </w:t>
        </w:r>
        <w:r w:rsidRPr="00092BE3">
          <w:rPr>
            <w:rPrChange w:id="1520" w:author="Nate Bachmeier [AWS-SA]" w:date="2023-04-09T19:10:00Z">
              <w:rPr>
                <w:color w:val="C586C0"/>
              </w:rPr>
            </w:rPrChange>
          </w:rPr>
          <w:t>return</w:t>
        </w:r>
        <w:r w:rsidRPr="00092BE3">
          <w:rPr>
            <w:rPrChange w:id="1521" w:author="Nate Bachmeier [AWS-SA]" w:date="2023-04-09T19:10:00Z">
              <w:rPr>
                <w:color w:val="D4D4D4"/>
              </w:rPr>
            </w:rPrChange>
          </w:rPr>
          <w:t xml:space="preserve"> </w:t>
        </w:r>
        <w:r w:rsidRPr="00092BE3">
          <w:rPr>
            <w:rPrChange w:id="1522" w:author="Nate Bachmeier [AWS-SA]" w:date="2023-04-09T19:10:00Z">
              <w:rPr>
                <w:color w:val="9CDCFE"/>
              </w:rPr>
            </w:rPrChange>
          </w:rPr>
          <w:t>results</w:t>
        </w:r>
      </w:ins>
    </w:p>
    <w:p w14:paraId="359BB348" w14:textId="77777777" w:rsidR="00092BE3" w:rsidRPr="00092BE3" w:rsidRDefault="00092BE3" w:rsidP="00092BE3">
      <w:pPr>
        <w:pStyle w:val="SC-Source"/>
        <w:rPr>
          <w:ins w:id="1523" w:author="Nate Bachmeier [AWS-SA]" w:date="2023-04-09T19:10:00Z"/>
          <w:rPrChange w:id="1524" w:author="Nate Bachmeier [AWS-SA]" w:date="2023-04-09T19:10:00Z">
            <w:rPr>
              <w:ins w:id="1525" w:author="Nate Bachmeier [AWS-SA]" w:date="2023-04-09T19:10:00Z"/>
              <w:color w:val="D4D4D4"/>
            </w:rPr>
          </w:rPrChange>
        </w:rPr>
        <w:pPrChange w:id="1526" w:author="Nate Bachmeier [AWS-SA]" w:date="2023-04-09T19:10:00Z">
          <w:pPr>
            <w:shd w:val="clear" w:color="auto" w:fill="1E1E1E"/>
            <w:spacing w:line="285" w:lineRule="atLeast"/>
            <w:ind w:firstLine="0"/>
          </w:pPr>
        </w:pPrChange>
      </w:pPr>
    </w:p>
    <w:p w14:paraId="3139A06E" w14:textId="77777777" w:rsidR="00092BE3" w:rsidRPr="00092BE3" w:rsidRDefault="00092BE3" w:rsidP="00092BE3">
      <w:pPr>
        <w:pStyle w:val="SC-Source"/>
        <w:rPr>
          <w:ins w:id="1527" w:author="Nate Bachmeier [AWS-SA]" w:date="2023-04-09T19:10:00Z"/>
          <w:rPrChange w:id="1528" w:author="Nate Bachmeier [AWS-SA]" w:date="2023-04-09T19:10:00Z">
            <w:rPr>
              <w:ins w:id="1529" w:author="Nate Bachmeier [AWS-SA]" w:date="2023-04-09T19:10:00Z"/>
              <w:color w:val="D4D4D4"/>
            </w:rPr>
          </w:rPrChange>
        </w:rPr>
        <w:pPrChange w:id="1530" w:author="Nate Bachmeier [AWS-SA]" w:date="2023-04-09T19:10:00Z">
          <w:pPr>
            <w:shd w:val="clear" w:color="auto" w:fill="1E1E1E"/>
            <w:spacing w:line="285" w:lineRule="atLeast"/>
            <w:ind w:firstLine="0"/>
          </w:pPr>
        </w:pPrChange>
      </w:pPr>
      <w:ins w:id="1531" w:author="Nate Bachmeier [AWS-SA]" w:date="2023-04-09T19:10:00Z">
        <w:r w:rsidRPr="00092BE3">
          <w:rPr>
            <w:rPrChange w:id="1532" w:author="Nate Bachmeier [AWS-SA]" w:date="2023-04-09T19:10:00Z">
              <w:rPr>
                <w:color w:val="D4D4D4"/>
              </w:rPr>
            </w:rPrChange>
          </w:rPr>
          <w:t xml:space="preserve">  </w:t>
        </w:r>
        <w:r w:rsidRPr="00092BE3">
          <w:rPr>
            <w:rPrChange w:id="1533" w:author="Nate Bachmeier [AWS-SA]" w:date="2023-04-09T19:10:00Z">
              <w:rPr>
                <w:color w:val="DCDCAA"/>
              </w:rPr>
            </w:rPrChange>
          </w:rPr>
          <w:t>@</w:t>
        </w:r>
        <w:r w:rsidRPr="00092BE3">
          <w:rPr>
            <w:rPrChange w:id="1534" w:author="Nate Bachmeier [AWS-SA]" w:date="2023-04-09T19:10:00Z">
              <w:rPr>
                <w:color w:val="9CDCFE"/>
              </w:rPr>
            </w:rPrChange>
          </w:rPr>
          <w:t>xray_recorder</w:t>
        </w:r>
        <w:r w:rsidRPr="00092BE3">
          <w:rPr>
            <w:rPrChange w:id="1535" w:author="Nate Bachmeier [AWS-SA]" w:date="2023-04-09T19:10:00Z">
              <w:rPr>
                <w:color w:val="DCDCAA"/>
              </w:rPr>
            </w:rPrChange>
          </w:rPr>
          <w:t>.capture</w:t>
        </w:r>
        <w:r w:rsidRPr="00092BE3">
          <w:rPr>
            <w:rPrChange w:id="1536" w:author="Nate Bachmeier [AWS-SA]" w:date="2023-04-09T19:10:00Z">
              <w:rPr>
                <w:color w:val="D4D4D4"/>
              </w:rPr>
            </w:rPrChange>
          </w:rPr>
          <w:t>(</w:t>
        </w:r>
        <w:r w:rsidRPr="00092BE3">
          <w:rPr>
            <w:rPrChange w:id="1537" w:author="Nate Bachmeier [AWS-SA]" w:date="2023-04-09T19:10:00Z">
              <w:rPr>
                <w:color w:val="CE9178"/>
              </w:rPr>
            </w:rPrChange>
          </w:rPr>
          <w:t>'process_frames'</w:t>
        </w:r>
        <w:r w:rsidRPr="00092BE3">
          <w:rPr>
            <w:rPrChange w:id="1538" w:author="Nate Bachmeier [AWS-SA]" w:date="2023-04-09T19:10:00Z">
              <w:rPr>
                <w:color w:val="D4D4D4"/>
              </w:rPr>
            </w:rPrChange>
          </w:rPr>
          <w:t>)</w:t>
        </w:r>
      </w:ins>
    </w:p>
    <w:p w14:paraId="0ACC7C8C" w14:textId="77777777" w:rsidR="00092BE3" w:rsidRPr="00092BE3" w:rsidRDefault="00092BE3" w:rsidP="00092BE3">
      <w:pPr>
        <w:pStyle w:val="SC-Source"/>
        <w:rPr>
          <w:ins w:id="1539" w:author="Nate Bachmeier [AWS-SA]" w:date="2023-04-09T19:10:00Z"/>
          <w:rPrChange w:id="1540" w:author="Nate Bachmeier [AWS-SA]" w:date="2023-04-09T19:10:00Z">
            <w:rPr>
              <w:ins w:id="1541" w:author="Nate Bachmeier [AWS-SA]" w:date="2023-04-09T19:10:00Z"/>
              <w:color w:val="D4D4D4"/>
            </w:rPr>
          </w:rPrChange>
        </w:rPr>
        <w:pPrChange w:id="1542" w:author="Nate Bachmeier [AWS-SA]" w:date="2023-04-09T19:10:00Z">
          <w:pPr>
            <w:shd w:val="clear" w:color="auto" w:fill="1E1E1E"/>
            <w:spacing w:line="285" w:lineRule="atLeast"/>
            <w:ind w:firstLine="0"/>
          </w:pPr>
        </w:pPrChange>
      </w:pPr>
      <w:ins w:id="1543" w:author="Nate Bachmeier [AWS-SA]" w:date="2023-04-09T19:10:00Z">
        <w:r w:rsidRPr="00092BE3">
          <w:rPr>
            <w:rPrChange w:id="1544" w:author="Nate Bachmeier [AWS-SA]" w:date="2023-04-09T19:10:00Z">
              <w:rPr>
                <w:color w:val="D4D4D4"/>
              </w:rPr>
            </w:rPrChange>
          </w:rPr>
          <w:t xml:space="preserve">  </w:t>
        </w:r>
        <w:r w:rsidRPr="00092BE3">
          <w:rPr>
            <w:rPrChange w:id="1545" w:author="Nate Bachmeier [AWS-SA]" w:date="2023-04-09T19:10:00Z">
              <w:rPr>
                <w:color w:val="569CD6"/>
              </w:rPr>
            </w:rPrChange>
          </w:rPr>
          <w:t>def</w:t>
        </w:r>
        <w:r w:rsidRPr="00092BE3">
          <w:rPr>
            <w:rPrChange w:id="1546" w:author="Nate Bachmeier [AWS-SA]" w:date="2023-04-09T19:10:00Z">
              <w:rPr>
                <w:color w:val="D4D4D4"/>
              </w:rPr>
            </w:rPrChange>
          </w:rPr>
          <w:t xml:space="preserve"> </w:t>
        </w:r>
        <w:r w:rsidRPr="00092BE3">
          <w:rPr>
            <w:rPrChange w:id="1547" w:author="Nate Bachmeier [AWS-SA]" w:date="2023-04-09T19:10:00Z">
              <w:rPr>
                <w:color w:val="DCDCAA"/>
              </w:rPr>
            </w:rPrChange>
          </w:rPr>
          <w:t>process_frames</w:t>
        </w:r>
        <w:r w:rsidRPr="00092BE3">
          <w:rPr>
            <w:rPrChange w:id="1548" w:author="Nate Bachmeier [AWS-SA]" w:date="2023-04-09T19:10:00Z">
              <w:rPr>
                <w:color w:val="D4D4D4"/>
              </w:rPr>
            </w:rPrChange>
          </w:rPr>
          <w:t>(</w:t>
        </w:r>
        <w:r w:rsidRPr="00092BE3">
          <w:rPr>
            <w:rPrChange w:id="1549" w:author="Nate Bachmeier [AWS-SA]" w:date="2023-04-09T19:10:00Z">
              <w:rPr>
                <w:color w:val="9CDCFE"/>
              </w:rPr>
            </w:rPrChange>
          </w:rPr>
          <w:t>self</w:t>
        </w:r>
        <w:r w:rsidRPr="00092BE3">
          <w:rPr>
            <w:rPrChange w:id="1550" w:author="Nate Bachmeier [AWS-SA]" w:date="2023-04-09T19:10:00Z">
              <w:rPr>
                <w:color w:val="D4D4D4"/>
              </w:rPr>
            </w:rPrChange>
          </w:rPr>
          <w:t>)-&gt;</w:t>
        </w:r>
        <w:r w:rsidRPr="00092BE3">
          <w:t>Report</w:t>
        </w:r>
        <w:r w:rsidRPr="00092BE3">
          <w:rPr>
            <w:rPrChange w:id="1551" w:author="Nate Bachmeier [AWS-SA]" w:date="2023-04-09T19:10:00Z">
              <w:rPr>
                <w:color w:val="D4D4D4"/>
              </w:rPr>
            </w:rPrChange>
          </w:rPr>
          <w:t>:</w:t>
        </w:r>
      </w:ins>
    </w:p>
    <w:p w14:paraId="61D2BF81" w14:textId="77777777" w:rsidR="00092BE3" w:rsidRPr="00092BE3" w:rsidRDefault="00092BE3" w:rsidP="00092BE3">
      <w:pPr>
        <w:pStyle w:val="SC-Source"/>
        <w:rPr>
          <w:ins w:id="1552" w:author="Nate Bachmeier [AWS-SA]" w:date="2023-04-09T19:10:00Z"/>
          <w:rPrChange w:id="1553" w:author="Nate Bachmeier [AWS-SA]" w:date="2023-04-09T19:10:00Z">
            <w:rPr>
              <w:ins w:id="1554" w:author="Nate Bachmeier [AWS-SA]" w:date="2023-04-09T19:10:00Z"/>
              <w:color w:val="D4D4D4"/>
            </w:rPr>
          </w:rPrChange>
        </w:rPr>
        <w:pPrChange w:id="1555" w:author="Nate Bachmeier [AWS-SA]" w:date="2023-04-09T19:10:00Z">
          <w:pPr>
            <w:shd w:val="clear" w:color="auto" w:fill="1E1E1E"/>
            <w:spacing w:line="285" w:lineRule="atLeast"/>
            <w:ind w:firstLine="0"/>
          </w:pPr>
        </w:pPrChange>
      </w:pPr>
      <w:ins w:id="1556" w:author="Nate Bachmeier [AWS-SA]" w:date="2023-04-09T19:10:00Z">
        <w:r w:rsidRPr="00092BE3">
          <w:rPr>
            <w:rPrChange w:id="1557" w:author="Nate Bachmeier [AWS-SA]" w:date="2023-04-09T19:10:00Z">
              <w:rPr>
                <w:color w:val="D4D4D4"/>
              </w:rPr>
            </w:rPrChange>
          </w:rPr>
          <w:t xml:space="preserve">    </w:t>
        </w:r>
        <w:r w:rsidRPr="00092BE3">
          <w:rPr>
            <w:rPrChange w:id="1558" w:author="Nate Bachmeier [AWS-SA]" w:date="2023-04-09T19:10:00Z">
              <w:rPr>
                <w:color w:val="9CDCFE"/>
              </w:rPr>
            </w:rPrChange>
          </w:rPr>
          <w:t>report</w:t>
        </w:r>
        <w:r w:rsidRPr="00092BE3">
          <w:rPr>
            <w:rPrChange w:id="1559" w:author="Nate Bachmeier [AWS-SA]" w:date="2023-04-09T19:10:00Z">
              <w:rPr>
                <w:color w:val="D4D4D4"/>
              </w:rPr>
            </w:rPrChange>
          </w:rPr>
          <w:t xml:space="preserve"> = </w:t>
        </w:r>
        <w:r w:rsidRPr="00092BE3">
          <w:t>Report</w:t>
        </w:r>
        <w:r w:rsidRPr="00092BE3">
          <w:rPr>
            <w:rPrChange w:id="1560" w:author="Nate Bachmeier [AWS-SA]" w:date="2023-04-09T19:10:00Z">
              <w:rPr>
                <w:color w:val="D4D4D4"/>
              </w:rPr>
            </w:rPrChange>
          </w:rPr>
          <w:t>(</w:t>
        </w:r>
        <w:r w:rsidRPr="00092BE3">
          <w:rPr>
            <w:rPrChange w:id="1561" w:author="Nate Bachmeier [AWS-SA]" w:date="2023-04-09T19:10:00Z">
              <w:rPr>
                <w:color w:val="9CDCFE"/>
              </w:rPr>
            </w:rPrChange>
          </w:rPr>
          <w:t>self</w:t>
        </w:r>
        <w:r w:rsidRPr="00092BE3">
          <w:rPr>
            <w:rPrChange w:id="1562" w:author="Nate Bachmeier [AWS-SA]" w:date="2023-04-09T19:10:00Z">
              <w:rPr>
                <w:color w:val="D4D4D4"/>
              </w:rPr>
            </w:rPrChange>
          </w:rPr>
          <w:t>.</w:t>
        </w:r>
        <w:r w:rsidRPr="00092BE3">
          <w:rPr>
            <w:rPrChange w:id="1563" w:author="Nate Bachmeier [AWS-SA]" w:date="2023-04-09T19:10:00Z">
              <w:rPr>
                <w:color w:val="9CDCFE"/>
              </w:rPr>
            </w:rPrChange>
          </w:rPr>
          <w:t>payload</w:t>
        </w:r>
        <w:r w:rsidRPr="00092BE3">
          <w:rPr>
            <w:rPrChange w:id="1564" w:author="Nate Bachmeier [AWS-SA]" w:date="2023-04-09T19:10:00Z">
              <w:rPr>
                <w:color w:val="D4D4D4"/>
              </w:rPr>
            </w:rPrChange>
          </w:rPr>
          <w:t>)</w:t>
        </w:r>
      </w:ins>
    </w:p>
    <w:p w14:paraId="6D099DFD" w14:textId="77777777" w:rsidR="00092BE3" w:rsidRPr="00092BE3" w:rsidRDefault="00092BE3" w:rsidP="00092BE3">
      <w:pPr>
        <w:pStyle w:val="SC-Source"/>
        <w:rPr>
          <w:ins w:id="1565" w:author="Nate Bachmeier [AWS-SA]" w:date="2023-04-09T19:10:00Z"/>
          <w:rPrChange w:id="1566" w:author="Nate Bachmeier [AWS-SA]" w:date="2023-04-09T19:10:00Z">
            <w:rPr>
              <w:ins w:id="1567" w:author="Nate Bachmeier [AWS-SA]" w:date="2023-04-09T19:10:00Z"/>
              <w:color w:val="D4D4D4"/>
            </w:rPr>
          </w:rPrChange>
        </w:rPr>
        <w:pPrChange w:id="1568" w:author="Nate Bachmeier [AWS-SA]" w:date="2023-04-09T19:10:00Z">
          <w:pPr>
            <w:shd w:val="clear" w:color="auto" w:fill="1E1E1E"/>
            <w:spacing w:line="285" w:lineRule="atLeast"/>
            <w:ind w:firstLine="0"/>
          </w:pPr>
        </w:pPrChange>
      </w:pPr>
      <w:ins w:id="1569" w:author="Nate Bachmeier [AWS-SA]" w:date="2023-04-09T19:10:00Z">
        <w:r w:rsidRPr="00092BE3">
          <w:rPr>
            <w:rPrChange w:id="1570" w:author="Nate Bachmeier [AWS-SA]" w:date="2023-04-09T19:10:00Z">
              <w:rPr>
                <w:color w:val="D4D4D4"/>
              </w:rPr>
            </w:rPrChange>
          </w:rPr>
          <w:t xml:space="preserve">    </w:t>
        </w:r>
        <w:r w:rsidRPr="00092BE3">
          <w:rPr>
            <w:rPrChange w:id="1571" w:author="Nate Bachmeier [AWS-SA]" w:date="2023-04-09T19:10:00Z">
              <w:rPr>
                <w:color w:val="C586C0"/>
              </w:rPr>
            </w:rPrChange>
          </w:rPr>
          <w:t>for</w:t>
        </w:r>
        <w:r w:rsidRPr="00092BE3">
          <w:rPr>
            <w:rPrChange w:id="1572" w:author="Nate Bachmeier [AWS-SA]" w:date="2023-04-09T19:10:00Z">
              <w:rPr>
                <w:color w:val="D4D4D4"/>
              </w:rPr>
            </w:rPrChange>
          </w:rPr>
          <w:t xml:space="preserve"> </w:t>
        </w:r>
        <w:r w:rsidRPr="00092BE3">
          <w:rPr>
            <w:rPrChange w:id="1573" w:author="Nate Bachmeier [AWS-SA]" w:date="2023-04-09T19:10:00Z">
              <w:rPr>
                <w:color w:val="9CDCFE"/>
              </w:rPr>
            </w:rPrChange>
          </w:rPr>
          <w:t>frame</w:t>
        </w:r>
        <w:r w:rsidRPr="00092BE3">
          <w:rPr>
            <w:rPrChange w:id="1574" w:author="Nate Bachmeier [AWS-SA]" w:date="2023-04-09T19:10:00Z">
              <w:rPr>
                <w:color w:val="D4D4D4"/>
              </w:rPr>
            </w:rPrChange>
          </w:rPr>
          <w:t xml:space="preserve">, </w:t>
        </w:r>
        <w:r w:rsidRPr="00092BE3">
          <w:rPr>
            <w:rPrChange w:id="1575" w:author="Nate Bachmeier [AWS-SA]" w:date="2023-04-09T19:10:00Z">
              <w:rPr>
                <w:color w:val="9CDCFE"/>
              </w:rPr>
            </w:rPrChange>
          </w:rPr>
          <w:t>offset</w:t>
        </w:r>
        <w:r w:rsidRPr="00092BE3">
          <w:rPr>
            <w:rPrChange w:id="1576" w:author="Nate Bachmeier [AWS-SA]" w:date="2023-04-09T19:10:00Z">
              <w:rPr>
                <w:color w:val="D4D4D4"/>
              </w:rPr>
            </w:rPrChange>
          </w:rPr>
          <w:t xml:space="preserve"> </w:t>
        </w:r>
        <w:r w:rsidRPr="00092BE3">
          <w:rPr>
            <w:rPrChange w:id="1577" w:author="Nate Bachmeier [AWS-SA]" w:date="2023-04-09T19:10:00Z">
              <w:rPr>
                <w:color w:val="C586C0"/>
              </w:rPr>
            </w:rPrChange>
          </w:rPr>
          <w:t>in</w:t>
        </w:r>
        <w:r w:rsidRPr="00092BE3">
          <w:rPr>
            <w:rPrChange w:id="1578" w:author="Nate Bachmeier [AWS-SA]" w:date="2023-04-09T19:10:00Z">
              <w:rPr>
                <w:color w:val="D4D4D4"/>
              </w:rPr>
            </w:rPrChange>
          </w:rPr>
          <w:t xml:space="preserve"> </w:t>
        </w:r>
        <w:r w:rsidRPr="00092BE3">
          <w:rPr>
            <w:rPrChange w:id="1579" w:author="Nate Bachmeier [AWS-SA]" w:date="2023-04-09T19:10:00Z">
              <w:rPr>
                <w:color w:val="9CDCFE"/>
              </w:rPr>
            </w:rPrChange>
          </w:rPr>
          <w:t>self</w:t>
        </w:r>
        <w:r w:rsidRPr="00092BE3">
          <w:rPr>
            <w:rPrChange w:id="1580" w:author="Nate Bachmeier [AWS-SA]" w:date="2023-04-09T19:10:00Z">
              <w:rPr>
                <w:color w:val="D4D4D4"/>
              </w:rPr>
            </w:rPrChange>
          </w:rPr>
          <w:t>.</w:t>
        </w:r>
        <w:r w:rsidRPr="00092BE3">
          <w:rPr>
            <w:rPrChange w:id="1581" w:author="Nate Bachmeier [AWS-SA]" w:date="2023-04-09T19:10:00Z">
              <w:rPr>
                <w:color w:val="DCDCAA"/>
              </w:rPr>
            </w:rPrChange>
          </w:rPr>
          <w:t>frames</w:t>
        </w:r>
        <w:r w:rsidRPr="00092BE3">
          <w:rPr>
            <w:rPrChange w:id="1582" w:author="Nate Bachmeier [AWS-SA]" w:date="2023-04-09T19:10:00Z">
              <w:rPr>
                <w:color w:val="D4D4D4"/>
              </w:rPr>
            </w:rPrChange>
          </w:rPr>
          <w:t>():</w:t>
        </w:r>
      </w:ins>
    </w:p>
    <w:p w14:paraId="24FEE2DB" w14:textId="77777777" w:rsidR="00092BE3" w:rsidRPr="00092BE3" w:rsidRDefault="00092BE3" w:rsidP="00092BE3">
      <w:pPr>
        <w:pStyle w:val="SC-Source"/>
        <w:rPr>
          <w:ins w:id="1583" w:author="Nate Bachmeier [AWS-SA]" w:date="2023-04-09T19:10:00Z"/>
          <w:rPrChange w:id="1584" w:author="Nate Bachmeier [AWS-SA]" w:date="2023-04-09T19:10:00Z">
            <w:rPr>
              <w:ins w:id="1585" w:author="Nate Bachmeier [AWS-SA]" w:date="2023-04-09T19:10:00Z"/>
              <w:color w:val="D4D4D4"/>
            </w:rPr>
          </w:rPrChange>
        </w:rPr>
        <w:pPrChange w:id="1586" w:author="Nate Bachmeier [AWS-SA]" w:date="2023-04-09T19:10:00Z">
          <w:pPr>
            <w:shd w:val="clear" w:color="auto" w:fill="1E1E1E"/>
            <w:spacing w:line="285" w:lineRule="atLeast"/>
            <w:ind w:firstLine="0"/>
          </w:pPr>
        </w:pPrChange>
      </w:pPr>
      <w:ins w:id="1587" w:author="Nate Bachmeier [AWS-SA]" w:date="2023-04-09T19:10:00Z">
        <w:r w:rsidRPr="00092BE3">
          <w:rPr>
            <w:rPrChange w:id="1588" w:author="Nate Bachmeier [AWS-SA]" w:date="2023-04-09T19:10:00Z">
              <w:rPr>
                <w:color w:val="D4D4D4"/>
              </w:rPr>
            </w:rPrChange>
          </w:rPr>
          <w:t xml:space="preserve">      </w:t>
        </w:r>
        <w:r w:rsidRPr="00092BE3">
          <w:rPr>
            <w:rPrChange w:id="1589" w:author="Nate Bachmeier [AWS-SA]" w:date="2023-04-09T19:10:00Z">
              <w:rPr>
                <w:color w:val="9CDCFE"/>
              </w:rPr>
            </w:rPrChange>
          </w:rPr>
          <w:t>datum</w:t>
        </w:r>
        <w:r w:rsidRPr="00092BE3">
          <w:rPr>
            <w:rPrChange w:id="1590" w:author="Nate Bachmeier [AWS-SA]" w:date="2023-04-09T19:10:00Z">
              <w:rPr>
                <w:color w:val="D4D4D4"/>
              </w:rPr>
            </w:rPrChange>
          </w:rPr>
          <w:t xml:space="preserve"> = </w:t>
        </w:r>
        <w:r w:rsidRPr="00092BE3">
          <w:t>op</w:t>
        </w:r>
        <w:r w:rsidRPr="00092BE3">
          <w:rPr>
            <w:rPrChange w:id="1591" w:author="Nate Bachmeier [AWS-SA]" w:date="2023-04-09T19:10:00Z">
              <w:rPr>
                <w:color w:val="D4D4D4"/>
              </w:rPr>
            </w:rPrChange>
          </w:rPr>
          <w:t>.Datum()</w:t>
        </w:r>
      </w:ins>
    </w:p>
    <w:p w14:paraId="6151AD6B" w14:textId="77777777" w:rsidR="00092BE3" w:rsidRPr="00092BE3" w:rsidRDefault="00092BE3" w:rsidP="00092BE3">
      <w:pPr>
        <w:pStyle w:val="SC-Source"/>
        <w:rPr>
          <w:ins w:id="1592" w:author="Nate Bachmeier [AWS-SA]" w:date="2023-04-09T19:10:00Z"/>
          <w:rPrChange w:id="1593" w:author="Nate Bachmeier [AWS-SA]" w:date="2023-04-09T19:10:00Z">
            <w:rPr>
              <w:ins w:id="1594" w:author="Nate Bachmeier [AWS-SA]" w:date="2023-04-09T19:10:00Z"/>
              <w:color w:val="D4D4D4"/>
            </w:rPr>
          </w:rPrChange>
        </w:rPr>
        <w:pPrChange w:id="1595" w:author="Nate Bachmeier [AWS-SA]" w:date="2023-04-09T19:10:00Z">
          <w:pPr>
            <w:shd w:val="clear" w:color="auto" w:fill="1E1E1E"/>
            <w:spacing w:line="285" w:lineRule="atLeast"/>
            <w:ind w:firstLine="0"/>
          </w:pPr>
        </w:pPrChange>
      </w:pPr>
      <w:ins w:id="1596" w:author="Nate Bachmeier [AWS-SA]" w:date="2023-04-09T19:10:00Z">
        <w:r w:rsidRPr="00092BE3">
          <w:rPr>
            <w:rPrChange w:id="1597" w:author="Nate Bachmeier [AWS-SA]" w:date="2023-04-09T19:10:00Z">
              <w:rPr>
                <w:color w:val="D4D4D4"/>
              </w:rPr>
            </w:rPrChange>
          </w:rPr>
          <w:t xml:space="preserve">      </w:t>
        </w:r>
        <w:r w:rsidRPr="00092BE3">
          <w:rPr>
            <w:rPrChange w:id="1598" w:author="Nate Bachmeier [AWS-SA]" w:date="2023-04-09T19:10:00Z">
              <w:rPr>
                <w:color w:val="9CDCFE"/>
              </w:rPr>
            </w:rPrChange>
          </w:rPr>
          <w:t>datum</w:t>
        </w:r>
        <w:r w:rsidRPr="00092BE3">
          <w:rPr>
            <w:rPrChange w:id="1599" w:author="Nate Bachmeier [AWS-SA]" w:date="2023-04-09T19:10:00Z">
              <w:rPr>
                <w:color w:val="D4D4D4"/>
              </w:rPr>
            </w:rPrChange>
          </w:rPr>
          <w:t xml:space="preserve">.cvInputData = </w:t>
        </w:r>
        <w:r w:rsidRPr="00092BE3">
          <w:rPr>
            <w:rPrChange w:id="1600" w:author="Nate Bachmeier [AWS-SA]" w:date="2023-04-09T19:10:00Z">
              <w:rPr>
                <w:color w:val="9CDCFE"/>
              </w:rPr>
            </w:rPrChange>
          </w:rPr>
          <w:t>frame</w:t>
        </w:r>
      </w:ins>
    </w:p>
    <w:p w14:paraId="1576D51D" w14:textId="77777777" w:rsidR="00092BE3" w:rsidRPr="00092BE3" w:rsidRDefault="00092BE3" w:rsidP="00092BE3">
      <w:pPr>
        <w:pStyle w:val="SC-Source"/>
        <w:rPr>
          <w:ins w:id="1601" w:author="Nate Bachmeier [AWS-SA]" w:date="2023-04-09T19:10:00Z"/>
          <w:rPrChange w:id="1602" w:author="Nate Bachmeier [AWS-SA]" w:date="2023-04-09T19:10:00Z">
            <w:rPr>
              <w:ins w:id="1603" w:author="Nate Bachmeier [AWS-SA]" w:date="2023-04-09T19:10:00Z"/>
              <w:color w:val="D4D4D4"/>
            </w:rPr>
          </w:rPrChange>
        </w:rPr>
        <w:pPrChange w:id="1604" w:author="Nate Bachmeier [AWS-SA]" w:date="2023-04-09T19:10:00Z">
          <w:pPr>
            <w:shd w:val="clear" w:color="auto" w:fill="1E1E1E"/>
            <w:spacing w:line="285" w:lineRule="atLeast"/>
            <w:ind w:firstLine="0"/>
          </w:pPr>
        </w:pPrChange>
      </w:pPr>
      <w:ins w:id="1605" w:author="Nate Bachmeier [AWS-SA]" w:date="2023-04-09T19:10:00Z">
        <w:r w:rsidRPr="00092BE3">
          <w:rPr>
            <w:rPrChange w:id="1606" w:author="Nate Bachmeier [AWS-SA]" w:date="2023-04-09T19:10:00Z">
              <w:rPr>
                <w:color w:val="D4D4D4"/>
              </w:rPr>
            </w:rPrChange>
          </w:rPr>
          <w:t xml:space="preserve">      </w:t>
        </w:r>
        <w:r w:rsidRPr="00092BE3">
          <w:rPr>
            <w:rPrChange w:id="1607" w:author="Nate Bachmeier [AWS-SA]" w:date="2023-04-09T19:10:00Z">
              <w:rPr>
                <w:color w:val="9CDCFE"/>
              </w:rPr>
            </w:rPrChange>
          </w:rPr>
          <w:t>opWrapper</w:t>
        </w:r>
        <w:r w:rsidRPr="00092BE3">
          <w:rPr>
            <w:rPrChange w:id="1608" w:author="Nate Bachmeier [AWS-SA]" w:date="2023-04-09T19:10:00Z">
              <w:rPr>
                <w:color w:val="D4D4D4"/>
              </w:rPr>
            </w:rPrChange>
          </w:rPr>
          <w:t>.emplaceAndPop([</w:t>
        </w:r>
        <w:r w:rsidRPr="00092BE3">
          <w:rPr>
            <w:rPrChange w:id="1609" w:author="Nate Bachmeier [AWS-SA]" w:date="2023-04-09T19:10:00Z">
              <w:rPr>
                <w:color w:val="9CDCFE"/>
              </w:rPr>
            </w:rPrChange>
          </w:rPr>
          <w:t>datum</w:t>
        </w:r>
        <w:r w:rsidRPr="00092BE3">
          <w:rPr>
            <w:rPrChange w:id="1610" w:author="Nate Bachmeier [AWS-SA]" w:date="2023-04-09T19:10:00Z">
              <w:rPr>
                <w:color w:val="D4D4D4"/>
              </w:rPr>
            </w:rPrChange>
          </w:rPr>
          <w:t>])</w:t>
        </w:r>
      </w:ins>
    </w:p>
    <w:p w14:paraId="0ADA7AF3" w14:textId="77777777" w:rsidR="00092BE3" w:rsidRPr="00092BE3" w:rsidRDefault="00092BE3" w:rsidP="00092BE3">
      <w:pPr>
        <w:pStyle w:val="SC-Source"/>
        <w:rPr>
          <w:ins w:id="1611" w:author="Nate Bachmeier [AWS-SA]" w:date="2023-04-09T19:10:00Z"/>
          <w:rPrChange w:id="1612" w:author="Nate Bachmeier [AWS-SA]" w:date="2023-04-09T19:10:00Z">
            <w:rPr>
              <w:ins w:id="1613" w:author="Nate Bachmeier [AWS-SA]" w:date="2023-04-09T19:10:00Z"/>
              <w:color w:val="D4D4D4"/>
            </w:rPr>
          </w:rPrChange>
        </w:rPr>
        <w:pPrChange w:id="1614" w:author="Nate Bachmeier [AWS-SA]" w:date="2023-04-09T19:10:00Z">
          <w:pPr>
            <w:shd w:val="clear" w:color="auto" w:fill="1E1E1E"/>
            <w:spacing w:line="285" w:lineRule="atLeast"/>
            <w:ind w:firstLine="0"/>
          </w:pPr>
        </w:pPrChange>
      </w:pPr>
      <w:ins w:id="1615" w:author="Nate Bachmeier [AWS-SA]" w:date="2023-04-09T19:10:00Z">
        <w:r w:rsidRPr="00092BE3">
          <w:rPr>
            <w:rPrChange w:id="1616" w:author="Nate Bachmeier [AWS-SA]" w:date="2023-04-09T19:10:00Z">
              <w:rPr>
                <w:color w:val="D4D4D4"/>
              </w:rPr>
            </w:rPrChange>
          </w:rPr>
          <w:t xml:space="preserve">      </w:t>
        </w:r>
        <w:r w:rsidRPr="00092BE3">
          <w:rPr>
            <w:rPrChange w:id="1617" w:author="Nate Bachmeier [AWS-SA]" w:date="2023-04-09T19:10:00Z">
              <w:rPr>
                <w:color w:val="9CDCFE"/>
              </w:rPr>
            </w:rPrChange>
          </w:rPr>
          <w:t>report</w:t>
        </w:r>
        <w:r w:rsidRPr="00092BE3">
          <w:rPr>
            <w:rPrChange w:id="1618" w:author="Nate Bachmeier [AWS-SA]" w:date="2023-04-09T19:10:00Z">
              <w:rPr>
                <w:color w:val="D4D4D4"/>
              </w:rPr>
            </w:rPrChange>
          </w:rPr>
          <w:t>.</w:t>
        </w:r>
        <w:r w:rsidRPr="00092BE3">
          <w:rPr>
            <w:rPrChange w:id="1619" w:author="Nate Bachmeier [AWS-SA]" w:date="2023-04-09T19:10:00Z">
              <w:rPr>
                <w:color w:val="DCDCAA"/>
              </w:rPr>
            </w:rPrChange>
          </w:rPr>
          <w:t>add_frame_node</w:t>
        </w:r>
        <w:r w:rsidRPr="00092BE3">
          <w:rPr>
            <w:rPrChange w:id="1620" w:author="Nate Bachmeier [AWS-SA]" w:date="2023-04-09T19:10:00Z">
              <w:rPr>
                <w:color w:val="D4D4D4"/>
              </w:rPr>
            </w:rPrChange>
          </w:rPr>
          <w:t>(</w:t>
        </w:r>
        <w:r w:rsidRPr="00092BE3">
          <w:rPr>
            <w:rPrChange w:id="1621" w:author="Nate Bachmeier [AWS-SA]" w:date="2023-04-09T19:10:00Z">
              <w:rPr>
                <w:color w:val="9CDCFE"/>
              </w:rPr>
            </w:rPrChange>
          </w:rPr>
          <w:t>datum</w:t>
        </w:r>
        <w:r w:rsidRPr="00092BE3">
          <w:rPr>
            <w:rPrChange w:id="1622" w:author="Nate Bachmeier [AWS-SA]" w:date="2023-04-09T19:10:00Z">
              <w:rPr>
                <w:color w:val="D4D4D4"/>
              </w:rPr>
            </w:rPrChange>
          </w:rPr>
          <w:t xml:space="preserve">, </w:t>
        </w:r>
        <w:r w:rsidRPr="00092BE3">
          <w:rPr>
            <w:rPrChange w:id="1623" w:author="Nate Bachmeier [AWS-SA]" w:date="2023-04-09T19:10:00Z">
              <w:rPr>
                <w:color w:val="9CDCFE"/>
              </w:rPr>
            </w:rPrChange>
          </w:rPr>
          <w:t>offset</w:t>
        </w:r>
        <w:r w:rsidRPr="00092BE3">
          <w:rPr>
            <w:rPrChange w:id="1624" w:author="Nate Bachmeier [AWS-SA]" w:date="2023-04-09T19:10:00Z">
              <w:rPr>
                <w:color w:val="D4D4D4"/>
              </w:rPr>
            </w:rPrChange>
          </w:rPr>
          <w:t>)</w:t>
        </w:r>
      </w:ins>
    </w:p>
    <w:p w14:paraId="7AAB85B4" w14:textId="77777777" w:rsidR="00092BE3" w:rsidRPr="00092BE3" w:rsidRDefault="00092BE3" w:rsidP="00092BE3">
      <w:pPr>
        <w:pStyle w:val="SC-Source"/>
        <w:rPr>
          <w:ins w:id="1625" w:author="Nate Bachmeier [AWS-SA]" w:date="2023-04-09T19:10:00Z"/>
          <w:rPrChange w:id="1626" w:author="Nate Bachmeier [AWS-SA]" w:date="2023-04-09T19:10:00Z">
            <w:rPr>
              <w:ins w:id="1627" w:author="Nate Bachmeier [AWS-SA]" w:date="2023-04-09T19:10:00Z"/>
              <w:color w:val="D4D4D4"/>
            </w:rPr>
          </w:rPrChange>
        </w:rPr>
        <w:pPrChange w:id="1628" w:author="Nate Bachmeier [AWS-SA]" w:date="2023-04-09T19:10:00Z">
          <w:pPr>
            <w:shd w:val="clear" w:color="auto" w:fill="1E1E1E"/>
            <w:spacing w:line="285" w:lineRule="atLeast"/>
            <w:ind w:firstLine="0"/>
          </w:pPr>
        </w:pPrChange>
      </w:pPr>
      <w:ins w:id="1629" w:author="Nate Bachmeier [AWS-SA]" w:date="2023-04-09T19:10:00Z">
        <w:r w:rsidRPr="00092BE3">
          <w:rPr>
            <w:rPrChange w:id="1630" w:author="Nate Bachmeier [AWS-SA]" w:date="2023-04-09T19:10:00Z">
              <w:rPr>
                <w:color w:val="D4D4D4"/>
              </w:rPr>
            </w:rPrChange>
          </w:rPr>
          <w:t xml:space="preserve">    </w:t>
        </w:r>
      </w:ins>
    </w:p>
    <w:p w14:paraId="6315B63F" w14:textId="11BE49B7" w:rsidR="00092BE3" w:rsidRDefault="00092BE3" w:rsidP="00092BE3">
      <w:pPr>
        <w:pStyle w:val="SC-Source"/>
        <w:rPr>
          <w:ins w:id="1631" w:author="Nate Bachmeier [AWS-SA]" w:date="2023-04-09T19:11:00Z"/>
        </w:rPr>
      </w:pPr>
      <w:ins w:id="1632" w:author="Nate Bachmeier [AWS-SA]" w:date="2023-04-09T19:10:00Z">
        <w:r w:rsidRPr="00092BE3">
          <w:rPr>
            <w:rPrChange w:id="1633" w:author="Nate Bachmeier [AWS-SA]" w:date="2023-04-09T19:10:00Z">
              <w:rPr>
                <w:color w:val="D4D4D4"/>
              </w:rPr>
            </w:rPrChange>
          </w:rPr>
          <w:t xml:space="preserve">    </w:t>
        </w:r>
        <w:r w:rsidRPr="00092BE3">
          <w:rPr>
            <w:rPrChange w:id="1634" w:author="Nate Bachmeier [AWS-SA]" w:date="2023-04-09T19:10:00Z">
              <w:rPr>
                <w:color w:val="C586C0"/>
              </w:rPr>
            </w:rPrChange>
          </w:rPr>
          <w:t>return</w:t>
        </w:r>
        <w:r w:rsidRPr="00092BE3">
          <w:rPr>
            <w:rPrChange w:id="1635" w:author="Nate Bachmeier [AWS-SA]" w:date="2023-04-09T19:10:00Z">
              <w:rPr>
                <w:color w:val="D4D4D4"/>
              </w:rPr>
            </w:rPrChange>
          </w:rPr>
          <w:t xml:space="preserve"> </w:t>
        </w:r>
        <w:r w:rsidRPr="00092BE3">
          <w:rPr>
            <w:rPrChange w:id="1636" w:author="Nate Bachmeier [AWS-SA]" w:date="2023-04-09T19:10:00Z">
              <w:rPr>
                <w:color w:val="9CDCFE"/>
              </w:rPr>
            </w:rPrChange>
          </w:rPr>
          <w:t>report</w:t>
        </w:r>
      </w:ins>
    </w:p>
    <w:p w14:paraId="3B17E8E8" w14:textId="24791B53" w:rsidR="001E0515" w:rsidDel="00092BE3" w:rsidRDefault="00F52AAA" w:rsidP="00F52AAA">
      <w:pPr>
        <w:rPr>
          <w:del w:id="1637" w:author="Nate Bachmeier [AWS-SA]" w:date="2023-04-09T19:12:00Z"/>
        </w:rPr>
        <w:pPrChange w:id="1638" w:author="Nate Bachmeier [AWS-SA]" w:date="2023-04-09T19:38:00Z">
          <w:pPr/>
        </w:pPrChange>
      </w:pPr>
      <w:ins w:id="1639" w:author="Nate Bachmeier [AWS-SA]" w:date="2023-04-09T19:37:00Z">
        <w:r>
          <w:t xml:space="preserve">OpenPose reports skeletons as </w:t>
        </w:r>
        <w:r w:rsidRPr="00F52AAA">
          <w:rPr>
            <w:i/>
            <w:iCs/>
            <w:rPrChange w:id="1640" w:author="Nate Bachmeier [AWS-SA]" w:date="2023-04-09T19:37:00Z">
              <w:rPr/>
            </w:rPrChange>
          </w:rPr>
          <w:t>poseKeyPoints</w:t>
        </w:r>
        <w:r>
          <w:t xml:space="preserve"> 25x3 matrics that represent 25-body parts with respect to X-axis, Y-axis, and confidence score.</w:t>
        </w:r>
      </w:ins>
      <w:ins w:id="1641" w:author="Nate Bachmeier [AWS-SA]" w:date="2023-04-09T19:38:00Z">
        <w:r>
          <w:t xml:space="preserve"> </w:t>
        </w:r>
      </w:ins>
      <w:ins w:id="1642" w:author="Nate Bachmeier [AWS-SA]" w:date="2023-04-09T19:31:00Z">
        <w:r>
          <w:t>Th</w:t>
        </w:r>
      </w:ins>
      <w:ins w:id="1643" w:author="Nate Bachmeier [AWS-SA]" w:date="2023-04-09T19:32:00Z">
        <w:r>
          <w:t xml:space="preserve">e SkeletalExtractor </w:t>
        </w:r>
      </w:ins>
      <w:ins w:id="1644" w:author="Nate Bachmeier [AWS-SA]" w:date="2023-04-09T19:38:00Z">
        <w:r>
          <w:t xml:space="preserve">consolidates these </w:t>
        </w:r>
      </w:ins>
      <w:ins w:id="1645" w:author="Nate Bachmeier [AWS-SA]" w:date="2023-04-09T19:39:00Z">
        <w:r w:rsidR="00F609C6">
          <w:lastRenderedPageBreak/>
          <w:t>poseKeyPoints into the reports.json file</w:t>
        </w:r>
      </w:ins>
      <w:ins w:id="1646" w:author="Nate Bachmeier [AWS-SA]" w:date="2023-04-09T19:40:00Z">
        <w:r w:rsidR="00F609C6">
          <w:t xml:space="preserve"> as </w:t>
        </w:r>
      </w:ins>
      <w:ins w:id="1647" w:author="Nate Bachmeier [AWS-SA]" w:date="2023-04-09T19:39:00Z">
        <w:r w:rsidR="00F609C6">
          <w:t xml:space="preserve">a list of </w:t>
        </w:r>
        <w:r w:rsidR="00F609C6" w:rsidRPr="00F609C6">
          <w:rPr>
            <w:i/>
            <w:iCs/>
            <w:rPrChange w:id="1648" w:author="Nate Bachmeier [AWS-SA]" w:date="2023-04-09T19:39:00Z">
              <w:rPr/>
            </w:rPrChange>
          </w:rPr>
          <w:t>Frames</w:t>
        </w:r>
        <w:r w:rsidR="00F609C6">
          <w:t xml:space="preserve"> containing lists of </w:t>
        </w:r>
        <w:r w:rsidR="00F609C6" w:rsidRPr="00F609C6">
          <w:rPr>
            <w:i/>
            <w:iCs/>
            <w:rPrChange w:id="1649" w:author="Nate Bachmeier [AWS-SA]" w:date="2023-04-09T19:39:00Z">
              <w:rPr/>
            </w:rPrChange>
          </w:rPr>
          <w:t>Bodies</w:t>
        </w:r>
        <w:r w:rsidR="00F609C6">
          <w:t>.</w:t>
        </w:r>
      </w:ins>
    </w:p>
    <w:p w14:paraId="4C99B9ED" w14:textId="6C7B2E7A" w:rsidR="00092BE3" w:rsidRPr="00092BE3" w:rsidRDefault="00F609C6" w:rsidP="00F52AAA">
      <w:pPr>
        <w:pPrChange w:id="1650" w:author="Nate Bachmeier [AWS-SA]" w:date="2023-04-09T19:38:00Z">
          <w:pPr>
            <w:ind w:firstLine="0"/>
          </w:pPr>
        </w:pPrChange>
      </w:pPr>
      <w:r>
        <w:t xml:space="preserve"> The report also references a frames.tar.gz file containing the input frames and skeletal annotat</w:t>
      </w:r>
      <w:r w:rsidR="00784EE6">
        <w:t>ed output images</w:t>
      </w:r>
      <w:r>
        <w:t xml:space="preserve"> for troubleshooting purposes.</w:t>
      </w:r>
    </w:p>
    <w:p w14:paraId="44365BAE" w14:textId="0A5DC0F4" w:rsidR="00092BE3" w:rsidRDefault="00F52AAA" w:rsidP="00F52AAA">
      <w:pPr>
        <w:pStyle w:val="Caption"/>
        <w:ind w:firstLine="0"/>
        <w:rPr>
          <w:i/>
          <w:iCs w:val="0"/>
        </w:rPr>
      </w:pPr>
      <w:r w:rsidRPr="00F52AAA">
        <w:rPr>
          <w:b/>
          <w:bCs/>
          <w:rPrChange w:id="1651" w:author="Nate Bachmeier [AWS-SA]" w:date="2023-04-09T19:25:00Z">
            <w:rPr/>
          </w:rPrChange>
        </w:rPr>
        <w:t xml:space="preserve">Figure </w:t>
      </w:r>
      <w:r w:rsidRPr="00F52AAA">
        <w:rPr>
          <w:b/>
          <w:bCs/>
          <w:rPrChange w:id="1652" w:author="Nate Bachmeier [AWS-SA]" w:date="2023-04-09T19:25:00Z">
            <w:rPr/>
          </w:rPrChange>
        </w:rPr>
        <w:fldChar w:fldCharType="begin"/>
      </w:r>
      <w:r w:rsidRPr="00F52AAA">
        <w:rPr>
          <w:b/>
          <w:bCs/>
          <w:rPrChange w:id="1653" w:author="Nate Bachmeier [AWS-SA]" w:date="2023-04-09T19:25:00Z">
            <w:rPr/>
          </w:rPrChange>
        </w:rPr>
        <w:instrText xml:space="preserve"> SEQ Figure \* ARABIC </w:instrText>
      </w:r>
      <w:r w:rsidRPr="00F52AAA">
        <w:rPr>
          <w:b/>
          <w:bCs/>
          <w:rPrChange w:id="1654" w:author="Nate Bachmeier [AWS-SA]" w:date="2023-04-09T19:25:00Z">
            <w:rPr/>
          </w:rPrChange>
        </w:rPr>
        <w:fldChar w:fldCharType="separate"/>
      </w:r>
      <w:r w:rsidRPr="00F52AAA">
        <w:rPr>
          <w:b/>
          <w:bCs/>
          <w:noProof/>
          <w:rPrChange w:id="1655" w:author="Nate Bachmeier [AWS-SA]" w:date="2023-04-09T19:25:00Z">
            <w:rPr>
              <w:noProof/>
            </w:rPr>
          </w:rPrChange>
        </w:rPr>
        <w:t>29</w:t>
      </w:r>
      <w:r w:rsidRPr="00F52AAA">
        <w:rPr>
          <w:b/>
          <w:bCs/>
          <w:rPrChange w:id="1656" w:author="Nate Bachmeier [AWS-SA]" w:date="2023-04-09T19:25:00Z">
            <w:rPr/>
          </w:rPrChange>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t xml:space="preserve">  </w:t>
      </w:r>
      <w:r w:rsidRPr="00F52AAA">
        <w:t>'</w:t>
      </w:r>
      <w:r>
        <w:t>Bucket</w:t>
      </w:r>
      <w:r w:rsidRPr="00F52AAA">
        <w:t>'</w:t>
      </w:r>
      <w:r>
        <w:t>: string,</w:t>
      </w:r>
    </w:p>
    <w:p w14:paraId="6DB1519A" w14:textId="27484FBE" w:rsidR="00F52AAA" w:rsidRPr="00F52AAA" w:rsidRDefault="00F52AAA" w:rsidP="00F52AAA">
      <w:pPr>
        <w:pStyle w:val="SC-Source"/>
        <w:rPr>
          <w:rPrChange w:id="1657" w:author="Nate Bachmeier [AWS-SA]" w:date="2023-04-09T19:27:00Z">
            <w:rPr>
              <w:color w:val="D4D4D4"/>
            </w:rPr>
          </w:rPrChange>
        </w:rPr>
        <w:pPrChange w:id="1658" w:author="Nate Bachmeier [AWS-SA]" w:date="2023-04-09T19:26:00Z">
          <w:pPr>
            <w:shd w:val="clear" w:color="auto" w:fill="1E1E1E"/>
            <w:spacing w:line="285" w:lineRule="atLeast"/>
            <w:ind w:firstLine="0"/>
          </w:pPr>
        </w:pPrChange>
      </w:pPr>
      <w:r>
        <w:t xml:space="preserve">  </w:t>
      </w: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F52AAA">
      <w:pPr>
        <w:pStyle w:val="SC-Source"/>
        <w:pPrChange w:id="1659" w:author="Nate Bachmeier [AWS-SA]" w:date="2023-04-09T19:25:00Z">
          <w:pPr>
            <w:ind w:firstLine="0"/>
          </w:pPr>
        </w:pPrChang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r>
      <w:r>
        <w:t xml:space="preserve">      </w:t>
      </w:r>
      <w:r w:rsidRPr="00F52AAA">
        <w:t>'</w:t>
      </w:r>
      <w:r>
        <w:t>PeopleCount</w:t>
      </w:r>
      <w:r w:rsidRPr="00F52AAA">
        <w:t>'</w:t>
      </w:r>
      <w:r>
        <w:t xml:space="preserve">: </w:t>
      </w:r>
      <w:r>
        <w:t>int</w:t>
      </w:r>
      <w:r>
        <w:t>,</w:t>
      </w:r>
      <w:r>
        <w:br/>
      </w:r>
      <w:r>
        <w:t xml:space="preserve">      </w:t>
      </w:r>
      <w:r w:rsidRPr="00F52AAA">
        <w:t>'</w:t>
      </w:r>
      <w:r>
        <w:t>Error</w:t>
      </w:r>
      <w:r w:rsidRPr="00F52AAA">
        <w:t>'</w:t>
      </w:r>
      <w:r>
        <w:t xml:space="preserve">: </w:t>
      </w:r>
      <w:r>
        <w:t>string</w:t>
      </w:r>
      <w:r>
        <w:t>,</w:t>
      </w:r>
      <w:r>
        <w:br/>
      </w:r>
      <w:r>
        <w:t xml:space="preserve">      </w:t>
      </w:r>
      <w:r w:rsidRPr="00F52AAA">
        <w:t>'</w:t>
      </w:r>
      <w:r>
        <w:t>Bodies</w:t>
      </w:r>
      <w:r w:rsidRPr="00F52AAA">
        <w:t>'</w:t>
      </w:r>
      <w:r>
        <w:t xml:space="preserve">: </w:t>
      </w:r>
      <w:r>
        <w:t>[ [poseKeyPoints], ...]</w:t>
      </w:r>
      <w:r>
        <w:t>,</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7175837B" w:rsidR="00A96C30" w:rsidRPr="00663C73" w:rsidRDefault="00A96C30" w:rsidP="00A96C30">
      <w:pPr>
        <w:ind w:firstLine="0"/>
      </w:pPr>
      <w:r>
        <w:tab/>
        <w:t>When the video processor uploads the frames.tar.gz into the Frame Store (Amazon S3), the service raises an event triggering the Frame Analysis. This operation identifies and processes keyframes using Amazon Rekognition, a computer vision service. Amazon Rekogniton can detect 25,000 objects, draw bounding boxes around people, and discover facial metadata</w:t>
      </w:r>
      <w:customXmlDelRangeStart w:id="1660" w:author="Nate Bachmeier [AWS-SA]" w:date="2023-04-09T20:03:00Z"/>
      <w:sdt>
        <w:sdtPr>
          <w:id w:val="1210924527"/>
          <w:citation/>
        </w:sdtPr>
        <w:sdtContent>
          <w:customXmlDelRangeEnd w:id="1660"/>
          <w:del w:id="1661" w:author="Nate Bachmeier [AWS-SA]" w:date="2023-04-09T20:03:00Z">
            <w:r w:rsidDel="00A96C30">
              <w:fldChar w:fldCharType="begin"/>
            </w:r>
            <w:r w:rsidDel="00A96C30">
              <w:delInstrText xml:space="preserve"> CITATION Mul231 \l 1033 </w:delInstrText>
            </w:r>
            <w:r w:rsidDel="00A96C30">
              <w:fldChar w:fldCharType="separate"/>
            </w:r>
            <w:r w:rsidDel="00A96C30">
              <w:rPr>
                <w:noProof/>
              </w:rPr>
              <w:delText xml:space="preserve"> (Mullennex &amp; Bachmeier, Computer Vision on AWS, 2023)</w:delText>
            </w:r>
            <w:r w:rsidDel="00A96C30">
              <w:fldChar w:fldCharType="end"/>
            </w:r>
          </w:del>
          <w:customXmlDelRangeStart w:id="1662" w:author="Nate Bachmeier [AWS-SA]" w:date="2023-04-09T20:03:00Z"/>
        </w:sdtContent>
      </w:sdt>
      <w:customXmlDelRangeEnd w:id="1662"/>
      <w:ins w:id="1663" w:author="Nate Bachmeier [AWS-SA]" w:date="2023-04-09T20:03:00Z">
        <w:r>
          <w:t xml:space="preserve"> (Mullennex</w:t>
        </w:r>
      </w:ins>
      <w:ins w:id="1664" w:author="Nate Bachmeier [AWS-SA]" w:date="2023-04-09T20:04:00Z">
        <w:r>
          <w:t xml:space="preserve"> &amp;</w:t>
        </w:r>
      </w:ins>
      <w:ins w:id="1665" w:author="Nate Bachmeier [AWS-SA]" w:date="2023-04-09T20:03:00Z">
        <w:r>
          <w:t xml:space="preserve"> </w:t>
        </w:r>
      </w:ins>
      <w:ins w:id="1666" w:author="Nate Bachmeier [AWS-SA]" w:date="2023-04-09T20:04:00Z">
        <w:r>
          <w:t>Bachmeier, 2023)</w:t>
        </w:r>
      </w:ins>
      <w:r>
        <w:t>.</w:t>
      </w:r>
      <w:ins w:id="1667" w:author="Nate Bachmeier [AWS-SA]" w:date="2023-04-09T20:04:00Z">
        <w:r>
          <w:t xml:space="preserve"> </w:t>
        </w:r>
      </w:ins>
      <w:ins w:id="1668" w:author="Nate Bachmeier [AWS-SA]" w:date="2023-04-09T20:25:00Z">
        <w:r w:rsidR="00663C73">
          <w:t xml:space="preserve">The Frame Analyzer generates </w:t>
        </w:r>
      </w:ins>
      <w:ins w:id="1669" w:author="Nate Bachmeier [AWS-SA]" w:date="2023-04-09T20:04:00Z">
        <w:r>
          <w:t>a</w:t>
        </w:r>
      </w:ins>
      <w:ins w:id="1670" w:author="Nate Bachmeier [AWS-SA]" w:date="2023-04-09T20:05:00Z">
        <w:r>
          <w:t xml:space="preserve"> second analysis report that overlays the OpenPose results with additional context. </w:t>
        </w:r>
      </w:ins>
      <w:ins w:id="1671" w:author="Nate Bachmeier [AWS-SA]" w:date="2023-04-09T20:20:00Z">
        <w:r w:rsidR="00663C73">
          <w:t xml:space="preserve">Suppose </w:t>
        </w:r>
      </w:ins>
      <w:ins w:id="1672" w:author="Nate Bachmeier [AWS-SA]" w:date="2023-04-09T20:21:00Z">
        <w:r w:rsidR="00663C73">
          <w:t xml:space="preserve">the skeletal movements suggest that </w:t>
        </w:r>
      </w:ins>
      <w:ins w:id="1673" w:author="Nate Bachmeier [AWS-SA]" w:date="2023-04-09T20:18:00Z">
        <w:r w:rsidR="00663C73" w:rsidRPr="00663C73">
          <w:rPr>
            <w:i/>
            <w:iCs/>
            <w:rPrChange w:id="1674" w:author="Nate Bachmeier [AWS-SA]" w:date="2023-04-09T20:21:00Z">
              <w:rPr/>
            </w:rPrChange>
          </w:rPr>
          <w:t xml:space="preserve">a </w:t>
        </w:r>
      </w:ins>
      <w:ins w:id="1675" w:author="Nate Bachmeier [AWS-SA]" w:date="2023-04-09T20:19:00Z">
        <w:r w:rsidR="00663C73" w:rsidRPr="00663C73">
          <w:rPr>
            <w:i/>
            <w:iCs/>
            <w:rPrChange w:id="1676" w:author="Nate Bachmeier [AWS-SA]" w:date="2023-04-09T20:21:00Z">
              <w:rPr/>
            </w:rPrChange>
          </w:rPr>
          <w:t>person</w:t>
        </w:r>
        <w:r w:rsidR="00663C73" w:rsidRPr="00663C73">
          <w:rPr>
            <w:i/>
            <w:iCs/>
          </w:rPr>
          <w:t>’s</w:t>
        </w:r>
        <w:r w:rsidR="00663C73" w:rsidRPr="00663C73">
          <w:rPr>
            <w:i/>
            <w:iCs/>
            <w:rPrChange w:id="1677" w:author="Nate Bachmeier [AWS-SA]" w:date="2023-04-09T20:19:00Z">
              <w:rPr/>
            </w:rPrChange>
          </w:rPr>
          <w:t xml:space="preserve"> eating</w:t>
        </w:r>
      </w:ins>
      <w:ins w:id="1678" w:author="Nate Bachmeier [AWS-SA]" w:date="2023-04-09T20:21:00Z">
        <w:r w:rsidR="00663C73">
          <w:t xml:space="preserve">. In that case, this overlay informs </w:t>
        </w:r>
        <w:r w:rsidR="00663C73">
          <w:rPr>
            <w:i/>
            <w:iCs/>
          </w:rPr>
          <w:t>what</w:t>
        </w:r>
      </w:ins>
      <w:ins w:id="1679" w:author="Nate Bachmeier [AWS-SA]" w:date="2023-04-09T20:22:00Z">
        <w:r w:rsidR="00663C73">
          <w:t xml:space="preserve"> they’re eating (eggs versus steak).</w:t>
        </w:r>
      </w:ins>
    </w:p>
    <w:p w14:paraId="5DE536D4" w14:textId="349699E6" w:rsidR="00A96C30" w:rsidRPr="00663C73" w:rsidDel="00663C73" w:rsidRDefault="00A96C30" w:rsidP="00663C73">
      <w:pPr>
        <w:ind w:firstLine="0"/>
        <w:rPr>
          <w:del w:id="1680" w:author="Nate Bachmeier [AWS-SA]" w:date="2023-04-09T20:26:00Z"/>
          <w:b/>
          <w:bCs/>
          <w:rPrChange w:id="1681" w:author="Nate Bachmeier [AWS-SA]" w:date="2023-04-09T20:27:00Z">
            <w:rPr>
              <w:del w:id="1682" w:author="Nate Bachmeier [AWS-SA]" w:date="2023-04-09T20:26:00Z"/>
            </w:rPr>
          </w:rPrChange>
        </w:rPr>
        <w:pPrChange w:id="1683" w:author="Nate Bachmeier [AWS-SA]" w:date="2023-04-09T20:26:00Z">
          <w:pPr/>
        </w:pPrChange>
      </w:pPr>
    </w:p>
    <w:p w14:paraId="5E927E96" w14:textId="795AA176" w:rsidR="00A7372C" w:rsidRPr="00663C73" w:rsidDel="00663C73" w:rsidRDefault="00322676" w:rsidP="00663C73">
      <w:pPr>
        <w:ind w:firstLine="0"/>
        <w:rPr>
          <w:del w:id="1684" w:author="Nate Bachmeier [AWS-SA]" w:date="2023-04-09T20:26:00Z"/>
          <w:b/>
          <w:bCs/>
          <w:rPrChange w:id="1685" w:author="Nate Bachmeier [AWS-SA]" w:date="2023-04-09T20:27:00Z">
            <w:rPr>
              <w:del w:id="1686" w:author="Nate Bachmeier [AWS-SA]" w:date="2023-04-09T20:26:00Z"/>
            </w:rPr>
          </w:rPrChange>
        </w:rPr>
        <w:pPrChange w:id="1687" w:author="Nate Bachmeier [AWS-SA]" w:date="2023-04-09T20:26:00Z">
          <w:pPr/>
        </w:pPrChange>
      </w:pPr>
      <w:commentRangeStart w:id="1688"/>
      <w:del w:id="1689" w:author="Nate Bachmeier [AWS-SA]" w:date="2023-04-09T20:26:00Z">
        <w:r w:rsidRPr="00663C73" w:rsidDel="00663C73">
          <w:rPr>
            <w:b/>
            <w:bCs/>
            <w:rPrChange w:id="1690" w:author="Nate Bachmeier [AWS-SA]" w:date="2023-04-09T20:27:00Z">
              <w:rPr/>
            </w:rPrChange>
          </w:rPr>
          <w:delText xml:space="preserve">Adobe Mixamo is an open-source </w:delText>
        </w:r>
        <w:commentRangeEnd w:id="1688"/>
        <w:r w:rsidR="00994640" w:rsidRPr="00663C73" w:rsidDel="00663C73">
          <w:rPr>
            <w:rStyle w:val="CommentReference"/>
            <w:rFonts w:eastAsia="Times New Roman" w:cs="Arial"/>
            <w:b/>
            <w:bCs/>
            <w:szCs w:val="20"/>
            <w:rPrChange w:id="1691" w:author="Nate Bachmeier [AWS-SA]" w:date="2023-04-09T20:27:00Z">
              <w:rPr>
                <w:rStyle w:val="CommentReference"/>
                <w:rFonts w:eastAsia="Times New Roman" w:cs="Arial"/>
                <w:szCs w:val="20"/>
              </w:rPr>
            </w:rPrChange>
          </w:rPr>
          <w:commentReference w:id="1688"/>
        </w:r>
        <w:r w:rsidRPr="00663C73" w:rsidDel="00663C73">
          <w:rPr>
            <w:b/>
            <w:bCs/>
            <w:rPrChange w:id="1692" w:author="Nate Bachmeier [AWS-SA]" w:date="2023-04-09T20:27:00Z">
              <w:rPr/>
            </w:rPrChange>
          </w:rPr>
          <w:delText xml:space="preserve">repository containing 2500 MoCAP animations and 145 characters. The study will choose three characters and five behaviors as a subset from this collection and utilize </w:delText>
        </w:r>
        <w:r w:rsidR="00C726FF" w:rsidRPr="00663C73" w:rsidDel="00663C73">
          <w:rPr>
            <w:b/>
            <w:bCs/>
            <w:rPrChange w:id="1693" w:author="Nate Bachmeier [AWS-SA]" w:date="2023-04-09T20:27:00Z">
              <w:rPr/>
            </w:rPrChange>
          </w:rPr>
          <w:delText xml:space="preserve">them across multiple test cases with varying </w:delText>
        </w:r>
        <w:r w:rsidRPr="00663C73" w:rsidDel="00663C73">
          <w:rPr>
            <w:b/>
            <w:bCs/>
            <w:rPrChange w:id="1694" w:author="Nate Bachmeier [AWS-SA]" w:date="2023-04-09T20:27:00Z">
              <w:rPr/>
            </w:rPrChange>
          </w:rPr>
          <w:delText>placement</w:delText>
        </w:r>
        <w:r w:rsidR="00C726FF" w:rsidRPr="00663C73" w:rsidDel="00663C73">
          <w:rPr>
            <w:b/>
            <w:bCs/>
            <w:rPrChange w:id="1695" w:author="Nate Bachmeier [AWS-SA]" w:date="2023-04-09T20:27:00Z">
              <w:rPr/>
            </w:rPrChange>
          </w:rPr>
          <w:delText xml:space="preserve"> options</w:delText>
        </w:r>
        <w:r w:rsidRPr="00663C73" w:rsidDel="00663C73">
          <w:rPr>
            <w:b/>
            <w:bCs/>
            <w:rPrChange w:id="1696" w:author="Nate Bachmeier [AWS-SA]" w:date="2023-04-09T20:27:00Z">
              <w:rPr/>
            </w:rPrChange>
          </w:rPr>
          <w:delText xml:space="preserve"> </w:delText>
        </w:r>
        <w:r w:rsidR="00C726FF" w:rsidRPr="00663C73" w:rsidDel="00663C73">
          <w:rPr>
            <w:b/>
            <w:bCs/>
            <w:rPrChange w:id="1697" w:author="Nate Bachmeier [AWS-SA]" w:date="2023-04-09T20:27:00Z">
              <w:rPr/>
            </w:rPrChange>
          </w:rPr>
          <w:delText xml:space="preserve">(see Figure </w:delText>
        </w:r>
        <w:r w:rsidR="00DA6289" w:rsidRPr="00663C73" w:rsidDel="00663C73">
          <w:rPr>
            <w:b/>
            <w:bCs/>
            <w:rPrChange w:id="1698" w:author="Nate Bachmeier [AWS-SA]" w:date="2023-04-09T20:27:00Z">
              <w:rPr/>
            </w:rPrChange>
          </w:rPr>
          <w:delText>2</w:delText>
        </w:r>
        <w:r w:rsidR="00E66FA8" w:rsidRPr="00663C73" w:rsidDel="00663C73">
          <w:rPr>
            <w:b/>
            <w:bCs/>
            <w:rPrChange w:id="1699" w:author="Nate Bachmeier [AWS-SA]" w:date="2023-04-09T20:27:00Z">
              <w:rPr/>
            </w:rPrChange>
          </w:rPr>
          <w:delText>4</w:delText>
        </w:r>
        <w:r w:rsidR="00C726FF" w:rsidRPr="00663C73" w:rsidDel="00663C73">
          <w:rPr>
            <w:b/>
            <w:bCs/>
            <w:rPrChange w:id="1700" w:author="Nate Bachmeier [AWS-SA]" w:date="2023-04-09T20:27:00Z">
              <w:rPr/>
            </w:rPrChange>
          </w:rPr>
          <w:delText>)</w:delText>
        </w:r>
        <w:r w:rsidRPr="00663C73" w:rsidDel="00663C73">
          <w:rPr>
            <w:b/>
            <w:bCs/>
            <w:rPrChange w:id="1701" w:author="Nate Bachmeier [AWS-SA]" w:date="2023-04-09T20:27:00Z">
              <w:rPr/>
            </w:rPrChange>
          </w:rPr>
          <w:delText>.</w:delText>
        </w:r>
        <w:r w:rsidR="00C726FF" w:rsidRPr="00663C73" w:rsidDel="00663C73">
          <w:rPr>
            <w:b/>
            <w:bCs/>
            <w:rPrChange w:id="1702" w:author="Nate Bachmeier [AWS-SA]" w:date="2023-04-09T20:27:00Z">
              <w:rPr/>
            </w:rPrChange>
          </w:rPr>
          <w:delText xml:space="preserve"> During the behavior simulation, statically placed virtual cameras will capture the animation sequences and broadcast them as RGB+D video feeds. The video input streams into Amazon SageMake, which aims to predict which behavior has occurred.</w:delText>
        </w:r>
      </w:del>
    </w:p>
    <w:p w14:paraId="79182EC6" w14:textId="77777777" w:rsidR="00663C73" w:rsidRDefault="00663C73" w:rsidP="00663C73">
      <w:pPr>
        <w:pStyle w:val="Caption"/>
        <w:ind w:firstLine="0"/>
        <w:rPr>
          <w:ins w:id="1703" w:author="Nate Bachmeier [AWS-SA]" w:date="2023-04-09T20:27:00Z"/>
          <w:i/>
          <w:iCs w:val="0"/>
        </w:rPr>
      </w:pPr>
      <w:ins w:id="1704" w:author="Nate Bachmeier [AWS-SA]" w:date="2023-04-09T20:26:00Z">
        <w:r w:rsidRPr="00663C73">
          <w:rPr>
            <w:b/>
            <w:bCs/>
            <w:rPrChange w:id="1705" w:author="Nate Bachmeier [AWS-SA]" w:date="2023-04-09T20:27:00Z">
              <w:rPr/>
            </w:rPrChange>
          </w:rPr>
          <w:t xml:space="preserve">Figure </w:t>
        </w:r>
        <w:r w:rsidRPr="00663C73">
          <w:rPr>
            <w:b/>
            <w:bCs/>
            <w:rPrChange w:id="1706" w:author="Nate Bachmeier [AWS-SA]" w:date="2023-04-09T20:27:00Z">
              <w:rPr/>
            </w:rPrChange>
          </w:rPr>
          <w:fldChar w:fldCharType="begin"/>
        </w:r>
        <w:r w:rsidRPr="00663C73">
          <w:rPr>
            <w:b/>
            <w:bCs/>
            <w:rPrChange w:id="1707" w:author="Nate Bachmeier [AWS-SA]" w:date="2023-04-09T20:27:00Z">
              <w:rPr/>
            </w:rPrChange>
          </w:rPr>
          <w:instrText xml:space="preserve"> SEQ Figure \* ARABIC </w:instrText>
        </w:r>
      </w:ins>
      <w:r w:rsidRPr="00663C73">
        <w:rPr>
          <w:b/>
          <w:bCs/>
          <w:rPrChange w:id="1708" w:author="Nate Bachmeier [AWS-SA]" w:date="2023-04-09T20:27:00Z">
            <w:rPr/>
          </w:rPrChange>
        </w:rPr>
        <w:fldChar w:fldCharType="separate"/>
      </w:r>
      <w:ins w:id="1709" w:author="Nate Bachmeier [AWS-SA]" w:date="2023-04-09T20:26:00Z">
        <w:r w:rsidRPr="00663C73">
          <w:rPr>
            <w:b/>
            <w:bCs/>
            <w:noProof/>
            <w:rPrChange w:id="1710" w:author="Nate Bachmeier [AWS-SA]" w:date="2023-04-09T20:27:00Z">
              <w:rPr>
                <w:noProof/>
              </w:rPr>
            </w:rPrChange>
          </w:rPr>
          <w:t>30</w:t>
        </w:r>
        <w:r w:rsidRPr="00663C73">
          <w:rPr>
            <w:b/>
            <w:bCs/>
            <w:rPrChange w:id="1711" w:author="Nate Bachmeier [AWS-SA]" w:date="2023-04-09T20:27:00Z">
              <w:rPr/>
            </w:rPrChange>
          </w:rPr>
          <w:fldChar w:fldCharType="end"/>
        </w:r>
        <w:r>
          <w:br/>
        </w:r>
        <w:r>
          <w:rPr>
            <w:i/>
            <w:iCs w:val="0"/>
          </w:rPr>
          <w:t xml:space="preserve">KeyFrame </w:t>
        </w:r>
      </w:ins>
      <w:ins w:id="1712" w:author="Nate Bachmeier [AWS-SA]" w:date="2023-04-09T20:27:00Z">
        <w:r>
          <w:rPr>
            <w:i/>
            <w:iCs w:val="0"/>
          </w:rPr>
          <w:t>Selection</w:t>
        </w:r>
      </w:ins>
    </w:p>
    <w:p w14:paraId="089DAE3F" w14:textId="77777777" w:rsidR="00663C73" w:rsidRPr="00663C73" w:rsidRDefault="00663C73" w:rsidP="00663C73">
      <w:pPr>
        <w:pStyle w:val="SC-Source"/>
        <w:rPr>
          <w:ins w:id="1713" w:author="Nate Bachmeier [AWS-SA]" w:date="2023-04-09T20:27:00Z"/>
          <w:rPrChange w:id="1714" w:author="Nate Bachmeier [AWS-SA]" w:date="2023-04-09T20:28:00Z">
            <w:rPr>
              <w:ins w:id="1715" w:author="Nate Bachmeier [AWS-SA]" w:date="2023-04-09T20:27:00Z"/>
              <w:color w:val="D4D4D4"/>
            </w:rPr>
          </w:rPrChange>
        </w:rPr>
        <w:pPrChange w:id="1716" w:author="Nate Bachmeier [AWS-SA]" w:date="2023-04-09T20:28:00Z">
          <w:pPr>
            <w:shd w:val="clear" w:color="auto" w:fill="1E1E1E"/>
            <w:spacing w:line="285" w:lineRule="atLeast"/>
            <w:ind w:firstLine="0"/>
          </w:pPr>
        </w:pPrChange>
      </w:pPr>
      <w:ins w:id="1717" w:author="Nate Bachmeier [AWS-SA]" w:date="2023-04-09T20:27:00Z">
        <w:r w:rsidRPr="00663C73">
          <w:rPr>
            <w:rPrChange w:id="1718" w:author="Nate Bachmeier [AWS-SA]" w:date="2023-04-09T20:28:00Z">
              <w:rPr>
                <w:color w:val="569CD6"/>
              </w:rPr>
            </w:rPrChange>
          </w:rPr>
          <w:lastRenderedPageBreak/>
          <w:t>class</w:t>
        </w:r>
        <w:r w:rsidRPr="00663C73">
          <w:rPr>
            <w:rPrChange w:id="1719" w:author="Nate Bachmeier [AWS-SA]" w:date="2023-04-09T20:28:00Z">
              <w:rPr>
                <w:color w:val="D4D4D4"/>
              </w:rPr>
            </w:rPrChange>
          </w:rPr>
          <w:t xml:space="preserve"> </w:t>
        </w:r>
        <w:r w:rsidRPr="00663C73">
          <w:t>Report</w:t>
        </w:r>
        <w:r w:rsidRPr="00663C73">
          <w:rPr>
            <w:rPrChange w:id="1720" w:author="Nate Bachmeier [AWS-SA]" w:date="2023-04-09T20:28:00Z">
              <w:rPr>
                <w:color w:val="D4D4D4"/>
              </w:rPr>
            </w:rPrChange>
          </w:rPr>
          <w:t>:</w:t>
        </w:r>
      </w:ins>
    </w:p>
    <w:p w14:paraId="24326C0C" w14:textId="43D5A14F" w:rsidR="00663C73" w:rsidRPr="00663C73" w:rsidRDefault="00663C73" w:rsidP="00663C73">
      <w:pPr>
        <w:pStyle w:val="SC-Source"/>
        <w:rPr>
          <w:ins w:id="1721" w:author="Nate Bachmeier [AWS-SA]" w:date="2023-04-09T20:27:00Z"/>
          <w:rPrChange w:id="1722" w:author="Nate Bachmeier [AWS-SA]" w:date="2023-04-09T20:28:00Z">
            <w:rPr>
              <w:ins w:id="1723" w:author="Nate Bachmeier [AWS-SA]" w:date="2023-04-09T20:27:00Z"/>
              <w:color w:val="D4D4D4"/>
            </w:rPr>
          </w:rPrChange>
        </w:rPr>
        <w:pPrChange w:id="1724" w:author="Nate Bachmeier [AWS-SA]" w:date="2023-04-09T20:28:00Z">
          <w:pPr>
            <w:shd w:val="clear" w:color="auto" w:fill="1E1E1E"/>
            <w:spacing w:line="285" w:lineRule="atLeast"/>
            <w:ind w:firstLine="0"/>
          </w:pPr>
        </w:pPrChange>
      </w:pPr>
      <w:ins w:id="1725" w:author="Nate Bachmeier [AWS-SA]" w:date="2023-04-09T20:27:00Z">
        <w:r w:rsidRPr="00663C73">
          <w:rPr>
            <w:rPrChange w:id="1726" w:author="Nate Bachmeier [AWS-SA]" w:date="2023-04-09T20:28:00Z">
              <w:rPr>
                <w:color w:val="D4D4D4"/>
              </w:rPr>
            </w:rPrChange>
          </w:rPr>
          <w:t xml:space="preserve">  </w:t>
        </w:r>
        <w:r w:rsidRPr="00663C73">
          <w:rPr>
            <w:rPrChange w:id="1727" w:author="Nate Bachmeier [AWS-SA]" w:date="2023-04-09T20:28:00Z">
              <w:rPr>
                <w:color w:val="569CD6"/>
              </w:rPr>
            </w:rPrChange>
          </w:rPr>
          <w:t>def</w:t>
        </w:r>
        <w:r w:rsidRPr="00663C73">
          <w:rPr>
            <w:rPrChange w:id="1728" w:author="Nate Bachmeier [AWS-SA]" w:date="2023-04-09T20:28:00Z">
              <w:rPr>
                <w:color w:val="D4D4D4"/>
              </w:rPr>
            </w:rPrChange>
          </w:rPr>
          <w:t xml:space="preserve"> </w:t>
        </w:r>
        <w:r w:rsidRPr="00663C73">
          <w:rPr>
            <w:rPrChange w:id="1729" w:author="Nate Bachmeier [AWS-SA]" w:date="2023-04-09T20:28:00Z">
              <w:rPr>
                <w:color w:val="DCDCAA"/>
              </w:rPr>
            </w:rPrChange>
          </w:rPr>
          <w:t>__init__</w:t>
        </w:r>
        <w:r w:rsidRPr="00663C73">
          <w:rPr>
            <w:rPrChange w:id="1730" w:author="Nate Bachmeier [AWS-SA]" w:date="2023-04-09T20:28:00Z">
              <w:rPr>
                <w:color w:val="D4D4D4"/>
              </w:rPr>
            </w:rPrChange>
          </w:rPr>
          <w:t>(</w:t>
        </w:r>
        <w:r w:rsidRPr="00663C73">
          <w:rPr>
            <w:rPrChange w:id="1731" w:author="Nate Bachmeier [AWS-SA]" w:date="2023-04-09T20:28:00Z">
              <w:rPr>
                <w:color w:val="9CDCFE"/>
              </w:rPr>
            </w:rPrChange>
          </w:rPr>
          <w:t>self</w:t>
        </w:r>
        <w:r w:rsidRPr="00663C73">
          <w:rPr>
            <w:rPrChange w:id="1732" w:author="Nate Bachmeier [AWS-SA]" w:date="2023-04-09T20:28:00Z">
              <w:rPr>
                <w:color w:val="D4D4D4"/>
              </w:rPr>
            </w:rPrChange>
          </w:rPr>
          <w:t xml:space="preserve">, </w:t>
        </w:r>
        <w:r w:rsidRPr="00663C73">
          <w:rPr>
            <w:rPrChange w:id="1733" w:author="Nate Bachmeier [AWS-SA]" w:date="2023-04-09T20:28:00Z">
              <w:rPr>
                <w:color w:val="9CDCFE"/>
              </w:rPr>
            </w:rPrChange>
          </w:rPr>
          <w:t>parent</w:t>
        </w:r>
        <w:r w:rsidRPr="00663C73">
          <w:rPr>
            <w:rPrChange w:id="1734" w:author="Nate Bachmeier [AWS-SA]" w:date="2023-04-09T20:28:00Z">
              <w:rPr>
                <w:color w:val="D4D4D4"/>
              </w:rPr>
            </w:rPrChange>
          </w:rPr>
          <w:t>:</w:t>
        </w:r>
        <w:r w:rsidRPr="00663C73">
          <w:t>ISkeletonManifest</w:t>
        </w:r>
        <w:r w:rsidRPr="00663C73">
          <w:rPr>
            <w:rPrChange w:id="1735" w:author="Nate Bachmeier [AWS-SA]" w:date="2023-04-09T20:28:00Z">
              <w:rPr>
                <w:color w:val="D4D4D4"/>
              </w:rPr>
            </w:rPrChange>
          </w:rPr>
          <w:t xml:space="preserve">, </w:t>
        </w:r>
        <w:r w:rsidRPr="00663C73">
          <w:rPr>
            <w:rPrChange w:id="1736" w:author="Nate Bachmeier [AWS-SA]" w:date="2023-04-09T20:28:00Z">
              <w:rPr>
                <w:color w:val="9CDCFE"/>
              </w:rPr>
            </w:rPrChange>
          </w:rPr>
          <w:t>bucket</w:t>
        </w:r>
        <w:r w:rsidRPr="00663C73">
          <w:rPr>
            <w:rPrChange w:id="1737" w:author="Nate Bachmeier [AWS-SA]" w:date="2023-04-09T20:28:00Z">
              <w:rPr>
                <w:color w:val="D4D4D4"/>
              </w:rPr>
            </w:rPrChange>
          </w:rPr>
          <w:t>:</w:t>
        </w:r>
        <w:r w:rsidRPr="00663C73">
          <w:t>str</w:t>
        </w:r>
        <w:r w:rsidRPr="00663C73">
          <w:rPr>
            <w:rPrChange w:id="1738" w:author="Nate Bachmeier [AWS-SA]" w:date="2023-04-09T20:28:00Z">
              <w:rPr>
                <w:color w:val="D4D4D4"/>
              </w:rPr>
            </w:rPrChange>
          </w:rPr>
          <w:t xml:space="preserve">, </w:t>
        </w:r>
        <w:r w:rsidRPr="00663C73">
          <w:rPr>
            <w:rPrChange w:id="1739" w:author="Nate Bachmeier [AWS-SA]" w:date="2023-04-09T20:28:00Z">
              <w:rPr>
                <w:color w:val="9CDCFE"/>
              </w:rPr>
            </w:rPrChange>
          </w:rPr>
          <w:t>object_key</w:t>
        </w:r>
        <w:r w:rsidRPr="00663C73">
          <w:rPr>
            <w:rPrChange w:id="1740" w:author="Nate Bachmeier [AWS-SA]" w:date="2023-04-09T20:28:00Z">
              <w:rPr>
                <w:color w:val="D4D4D4"/>
              </w:rPr>
            </w:rPrChange>
          </w:rPr>
          <w:t>:</w:t>
        </w:r>
        <w:r w:rsidRPr="00663C73">
          <w:t>str</w:t>
        </w:r>
        <w:r w:rsidRPr="00663C73">
          <w:rPr>
            <w:rPrChange w:id="1741" w:author="Nate Bachmeier [AWS-SA]" w:date="2023-04-09T20:28:00Z">
              <w:rPr>
                <w:color w:val="D4D4D4"/>
              </w:rPr>
            </w:rPrChange>
          </w:rPr>
          <w:t xml:space="preserve">) -&gt; </w:t>
        </w:r>
        <w:r w:rsidRPr="00663C73">
          <w:rPr>
            <w:rPrChange w:id="1742" w:author="Nate Bachmeier [AWS-SA]" w:date="2023-04-09T20:28:00Z">
              <w:rPr>
                <w:color w:val="569CD6"/>
              </w:rPr>
            </w:rPrChange>
          </w:rPr>
          <w:t>None</w:t>
        </w:r>
        <w:r w:rsidRPr="00663C73">
          <w:rPr>
            <w:rPrChange w:id="1743" w:author="Nate Bachmeier [AWS-SA]" w:date="2023-04-09T20:28:00Z">
              <w:rPr>
                <w:color w:val="D4D4D4"/>
              </w:rPr>
            </w:rPrChange>
          </w:rPr>
          <w:t>:</w:t>
        </w:r>
      </w:ins>
      <w:ins w:id="1744" w:author="Nate Bachmeier [AWS-SA]" w:date="2023-04-09T20:29:00Z">
        <w:r>
          <w:br/>
          <w:t xml:space="preserve">    ...</w:t>
        </w:r>
      </w:ins>
    </w:p>
    <w:p w14:paraId="20D19706" w14:textId="77777777" w:rsidR="00663C73" w:rsidRPr="00663C73" w:rsidRDefault="00663C73" w:rsidP="00663C73">
      <w:pPr>
        <w:pStyle w:val="SC-Source"/>
        <w:rPr>
          <w:ins w:id="1745" w:author="Nate Bachmeier [AWS-SA]" w:date="2023-04-09T20:27:00Z"/>
          <w:rPrChange w:id="1746" w:author="Nate Bachmeier [AWS-SA]" w:date="2023-04-09T20:28:00Z">
            <w:rPr>
              <w:ins w:id="1747" w:author="Nate Bachmeier [AWS-SA]" w:date="2023-04-09T20:27:00Z"/>
              <w:color w:val="D4D4D4"/>
            </w:rPr>
          </w:rPrChange>
        </w:rPr>
        <w:pPrChange w:id="1748" w:author="Nate Bachmeier [AWS-SA]" w:date="2023-04-09T20:28:00Z">
          <w:pPr>
            <w:shd w:val="clear" w:color="auto" w:fill="1E1E1E"/>
            <w:spacing w:line="285" w:lineRule="atLeast"/>
            <w:ind w:firstLine="0"/>
          </w:pPr>
        </w:pPrChange>
      </w:pPr>
      <w:ins w:id="1749" w:author="Nate Bachmeier [AWS-SA]" w:date="2023-04-09T20:27:00Z">
        <w:r w:rsidRPr="00663C73">
          <w:rPr>
            <w:rPrChange w:id="1750" w:author="Nate Bachmeier [AWS-SA]" w:date="2023-04-09T20:28:00Z">
              <w:rPr>
                <w:color w:val="D4D4D4"/>
              </w:rPr>
            </w:rPrChange>
          </w:rPr>
          <w:t xml:space="preserve">    </w:t>
        </w:r>
        <w:r w:rsidRPr="00663C73">
          <w:rPr>
            <w:rPrChange w:id="1751" w:author="Nate Bachmeier [AWS-SA]" w:date="2023-04-09T20:28:00Z">
              <w:rPr>
                <w:color w:val="C586C0"/>
              </w:rPr>
            </w:rPrChange>
          </w:rPr>
          <w:t>try</w:t>
        </w:r>
        <w:r w:rsidRPr="00663C73">
          <w:rPr>
            <w:rPrChange w:id="1752" w:author="Nate Bachmeier [AWS-SA]" w:date="2023-04-09T20:28:00Z">
              <w:rPr>
                <w:color w:val="D4D4D4"/>
              </w:rPr>
            </w:rPrChange>
          </w:rPr>
          <w:t>:</w:t>
        </w:r>
      </w:ins>
    </w:p>
    <w:p w14:paraId="239B8FC8" w14:textId="77777777" w:rsidR="00663C73" w:rsidRPr="00663C73" w:rsidRDefault="00663C73" w:rsidP="00663C73">
      <w:pPr>
        <w:pStyle w:val="SC-Source"/>
        <w:rPr>
          <w:ins w:id="1753" w:author="Nate Bachmeier [AWS-SA]" w:date="2023-04-09T20:27:00Z"/>
          <w:rPrChange w:id="1754" w:author="Nate Bachmeier [AWS-SA]" w:date="2023-04-09T20:28:00Z">
            <w:rPr>
              <w:ins w:id="1755" w:author="Nate Bachmeier [AWS-SA]" w:date="2023-04-09T20:27:00Z"/>
              <w:color w:val="D4D4D4"/>
            </w:rPr>
          </w:rPrChange>
        </w:rPr>
        <w:pPrChange w:id="1756" w:author="Nate Bachmeier [AWS-SA]" w:date="2023-04-09T20:28:00Z">
          <w:pPr>
            <w:shd w:val="clear" w:color="auto" w:fill="1E1E1E"/>
            <w:spacing w:line="285" w:lineRule="atLeast"/>
            <w:ind w:firstLine="0"/>
          </w:pPr>
        </w:pPrChange>
      </w:pPr>
      <w:ins w:id="1757" w:author="Nate Bachmeier [AWS-SA]" w:date="2023-04-09T20:27:00Z">
        <w:r w:rsidRPr="00663C73">
          <w:rPr>
            <w:rPrChange w:id="1758" w:author="Nate Bachmeier [AWS-SA]" w:date="2023-04-09T20:28:00Z">
              <w:rPr>
                <w:color w:val="D4D4D4"/>
              </w:rPr>
            </w:rPrChange>
          </w:rPr>
          <w:t xml:space="preserve">      </w:t>
        </w:r>
        <w:r w:rsidRPr="00663C73">
          <w:rPr>
            <w:rPrChange w:id="1759" w:author="Nate Bachmeier [AWS-SA]" w:date="2023-04-09T20:28:00Z">
              <w:rPr>
                <w:color w:val="9CDCFE"/>
              </w:rPr>
            </w:rPrChange>
          </w:rPr>
          <w:t>response</w:t>
        </w:r>
        <w:r w:rsidRPr="00663C73">
          <w:rPr>
            <w:rPrChange w:id="1760" w:author="Nate Bachmeier [AWS-SA]" w:date="2023-04-09T20:28:00Z">
              <w:rPr>
                <w:color w:val="D4D4D4"/>
              </w:rPr>
            </w:rPrChange>
          </w:rPr>
          <w:t xml:space="preserve"> = </w:t>
        </w:r>
        <w:r w:rsidRPr="00663C73">
          <w:rPr>
            <w:rPrChange w:id="1761" w:author="Nate Bachmeier [AWS-SA]" w:date="2023-04-09T20:28:00Z">
              <w:rPr>
                <w:color w:val="9CDCFE"/>
              </w:rPr>
            </w:rPrChange>
          </w:rPr>
          <w:t>s3</w:t>
        </w:r>
        <w:r w:rsidRPr="00663C73">
          <w:rPr>
            <w:rPrChange w:id="1762" w:author="Nate Bachmeier [AWS-SA]" w:date="2023-04-09T20:28:00Z">
              <w:rPr>
                <w:color w:val="D4D4D4"/>
              </w:rPr>
            </w:rPrChange>
          </w:rPr>
          <w:t>.get_object(</w:t>
        </w:r>
      </w:ins>
    </w:p>
    <w:p w14:paraId="21E7B3E4" w14:textId="77777777" w:rsidR="00663C73" w:rsidRPr="00663C73" w:rsidRDefault="00663C73" w:rsidP="00663C73">
      <w:pPr>
        <w:pStyle w:val="SC-Source"/>
        <w:rPr>
          <w:ins w:id="1763" w:author="Nate Bachmeier [AWS-SA]" w:date="2023-04-09T20:27:00Z"/>
          <w:rPrChange w:id="1764" w:author="Nate Bachmeier [AWS-SA]" w:date="2023-04-09T20:28:00Z">
            <w:rPr>
              <w:ins w:id="1765" w:author="Nate Bachmeier [AWS-SA]" w:date="2023-04-09T20:27:00Z"/>
              <w:color w:val="D4D4D4"/>
            </w:rPr>
          </w:rPrChange>
        </w:rPr>
        <w:pPrChange w:id="1766" w:author="Nate Bachmeier [AWS-SA]" w:date="2023-04-09T20:28:00Z">
          <w:pPr>
            <w:shd w:val="clear" w:color="auto" w:fill="1E1E1E"/>
            <w:spacing w:line="285" w:lineRule="atLeast"/>
            <w:ind w:firstLine="0"/>
          </w:pPr>
        </w:pPrChange>
      </w:pPr>
      <w:ins w:id="1767" w:author="Nate Bachmeier [AWS-SA]" w:date="2023-04-09T20:27:00Z">
        <w:r w:rsidRPr="00663C73">
          <w:rPr>
            <w:rPrChange w:id="1768" w:author="Nate Bachmeier [AWS-SA]" w:date="2023-04-09T20:28:00Z">
              <w:rPr>
                <w:color w:val="D4D4D4"/>
              </w:rPr>
            </w:rPrChange>
          </w:rPr>
          <w:t xml:space="preserve">        </w:t>
        </w:r>
        <w:r w:rsidRPr="00663C73">
          <w:rPr>
            <w:rPrChange w:id="1769" w:author="Nate Bachmeier [AWS-SA]" w:date="2023-04-09T20:28:00Z">
              <w:rPr>
                <w:color w:val="9CDCFE"/>
              </w:rPr>
            </w:rPrChange>
          </w:rPr>
          <w:t>Bucket</w:t>
        </w:r>
        <w:r w:rsidRPr="00663C73">
          <w:rPr>
            <w:rPrChange w:id="1770" w:author="Nate Bachmeier [AWS-SA]" w:date="2023-04-09T20:28:00Z">
              <w:rPr>
                <w:color w:val="D4D4D4"/>
              </w:rPr>
            </w:rPrChange>
          </w:rPr>
          <w:t>=</w:t>
        </w:r>
        <w:r w:rsidRPr="00663C73">
          <w:rPr>
            <w:rPrChange w:id="1771" w:author="Nate Bachmeier [AWS-SA]" w:date="2023-04-09T20:28:00Z">
              <w:rPr>
                <w:color w:val="9CDCFE"/>
              </w:rPr>
            </w:rPrChange>
          </w:rPr>
          <w:t>self</w:t>
        </w:r>
        <w:r w:rsidRPr="00663C73">
          <w:rPr>
            <w:rPrChange w:id="1772" w:author="Nate Bachmeier [AWS-SA]" w:date="2023-04-09T20:28:00Z">
              <w:rPr>
                <w:color w:val="D4D4D4"/>
              </w:rPr>
            </w:rPrChange>
          </w:rPr>
          <w:t>.</w:t>
        </w:r>
        <w:r w:rsidRPr="00663C73">
          <w:rPr>
            <w:rPrChange w:id="1773" w:author="Nate Bachmeier [AWS-SA]" w:date="2023-04-09T20:28:00Z">
              <w:rPr>
                <w:color w:val="9CDCFE"/>
              </w:rPr>
            </w:rPrChange>
          </w:rPr>
          <w:t>bucket</w:t>
        </w:r>
        <w:r w:rsidRPr="00663C73">
          <w:rPr>
            <w:rPrChange w:id="1774" w:author="Nate Bachmeier [AWS-SA]" w:date="2023-04-09T20:28:00Z">
              <w:rPr>
                <w:color w:val="D4D4D4"/>
              </w:rPr>
            </w:rPrChange>
          </w:rPr>
          <w:t>,</w:t>
        </w:r>
      </w:ins>
    </w:p>
    <w:p w14:paraId="2BBB2C49" w14:textId="7B3CC8AD" w:rsidR="00663C73" w:rsidRPr="00663C73" w:rsidRDefault="00663C73" w:rsidP="00663C73">
      <w:pPr>
        <w:pStyle w:val="SC-Source"/>
        <w:rPr>
          <w:ins w:id="1775" w:author="Nate Bachmeier [AWS-SA]" w:date="2023-04-09T20:27:00Z"/>
          <w:rPrChange w:id="1776" w:author="Nate Bachmeier [AWS-SA]" w:date="2023-04-09T20:28:00Z">
            <w:rPr>
              <w:ins w:id="1777" w:author="Nate Bachmeier [AWS-SA]" w:date="2023-04-09T20:27:00Z"/>
              <w:color w:val="D4D4D4"/>
            </w:rPr>
          </w:rPrChange>
        </w:rPr>
        <w:pPrChange w:id="1778" w:author="Nate Bachmeier [AWS-SA]" w:date="2023-04-09T20:28:00Z">
          <w:pPr>
            <w:shd w:val="clear" w:color="auto" w:fill="1E1E1E"/>
            <w:spacing w:line="285" w:lineRule="atLeast"/>
            <w:ind w:firstLine="0"/>
          </w:pPr>
        </w:pPrChange>
      </w:pPr>
      <w:ins w:id="1779" w:author="Nate Bachmeier [AWS-SA]" w:date="2023-04-09T20:27:00Z">
        <w:r w:rsidRPr="00663C73">
          <w:rPr>
            <w:rPrChange w:id="1780" w:author="Nate Bachmeier [AWS-SA]" w:date="2023-04-09T20:28:00Z">
              <w:rPr>
                <w:color w:val="D4D4D4"/>
              </w:rPr>
            </w:rPrChange>
          </w:rPr>
          <w:t xml:space="preserve">        </w:t>
        </w:r>
        <w:r w:rsidRPr="00663C73">
          <w:rPr>
            <w:rPrChange w:id="1781" w:author="Nate Bachmeier [AWS-SA]" w:date="2023-04-09T20:28:00Z">
              <w:rPr>
                <w:color w:val="9CDCFE"/>
              </w:rPr>
            </w:rPrChange>
          </w:rPr>
          <w:t>Key</w:t>
        </w:r>
        <w:r w:rsidRPr="00663C73">
          <w:rPr>
            <w:rPrChange w:id="1782" w:author="Nate Bachmeier [AWS-SA]" w:date="2023-04-09T20:28:00Z">
              <w:rPr>
                <w:color w:val="D4D4D4"/>
              </w:rPr>
            </w:rPrChange>
          </w:rPr>
          <w:t xml:space="preserve"> = </w:t>
        </w:r>
        <w:r w:rsidRPr="00663C73">
          <w:rPr>
            <w:rPrChange w:id="1783" w:author="Nate Bachmeier [AWS-SA]" w:date="2023-04-09T20:28:00Z">
              <w:rPr>
                <w:color w:val="9CDCFE"/>
              </w:rPr>
            </w:rPrChange>
          </w:rPr>
          <w:t>self</w:t>
        </w:r>
        <w:r w:rsidRPr="00663C73">
          <w:rPr>
            <w:rPrChange w:id="1784" w:author="Nate Bachmeier [AWS-SA]" w:date="2023-04-09T20:28:00Z">
              <w:rPr>
                <w:color w:val="D4D4D4"/>
              </w:rPr>
            </w:rPrChange>
          </w:rPr>
          <w:t>.</w:t>
        </w:r>
        <w:r w:rsidRPr="00663C73">
          <w:rPr>
            <w:rPrChange w:id="1785" w:author="Nate Bachmeier [AWS-SA]" w:date="2023-04-09T20:28:00Z">
              <w:rPr>
                <w:color w:val="9CDCFE"/>
              </w:rPr>
            </w:rPrChange>
          </w:rPr>
          <w:t>object_key</w:t>
        </w:r>
        <w:r w:rsidRPr="00663C73">
          <w:rPr>
            <w:rPrChange w:id="1786" w:author="Nate Bachmeier [AWS-SA]" w:date="2023-04-09T20:28:00Z">
              <w:rPr>
                <w:color w:val="D4D4D4"/>
              </w:rPr>
            </w:rPrChange>
          </w:rPr>
          <w:t>)</w:t>
        </w:r>
      </w:ins>
    </w:p>
    <w:p w14:paraId="469EAF6E" w14:textId="77777777" w:rsidR="00663C73" w:rsidRPr="00663C73" w:rsidRDefault="00663C73" w:rsidP="00663C73">
      <w:pPr>
        <w:pStyle w:val="SC-Source"/>
        <w:rPr>
          <w:ins w:id="1787" w:author="Nate Bachmeier [AWS-SA]" w:date="2023-04-09T20:27:00Z"/>
          <w:rPrChange w:id="1788" w:author="Nate Bachmeier [AWS-SA]" w:date="2023-04-09T20:28:00Z">
            <w:rPr>
              <w:ins w:id="1789" w:author="Nate Bachmeier [AWS-SA]" w:date="2023-04-09T20:27:00Z"/>
              <w:color w:val="D4D4D4"/>
            </w:rPr>
          </w:rPrChange>
        </w:rPr>
        <w:pPrChange w:id="1790" w:author="Nate Bachmeier [AWS-SA]" w:date="2023-04-09T20:28:00Z">
          <w:pPr>
            <w:shd w:val="clear" w:color="auto" w:fill="1E1E1E"/>
            <w:spacing w:line="285" w:lineRule="atLeast"/>
            <w:ind w:firstLine="0"/>
          </w:pPr>
        </w:pPrChange>
      </w:pPr>
      <w:ins w:id="1791" w:author="Nate Bachmeier [AWS-SA]" w:date="2023-04-09T20:27:00Z">
        <w:r w:rsidRPr="00663C73">
          <w:rPr>
            <w:rPrChange w:id="1792" w:author="Nate Bachmeier [AWS-SA]" w:date="2023-04-09T20:28:00Z">
              <w:rPr>
                <w:color w:val="D4D4D4"/>
              </w:rPr>
            </w:rPrChange>
          </w:rPr>
          <w:t xml:space="preserve">    </w:t>
        </w:r>
        <w:r w:rsidRPr="00663C73">
          <w:rPr>
            <w:rPrChange w:id="1793" w:author="Nate Bachmeier [AWS-SA]" w:date="2023-04-09T20:28:00Z">
              <w:rPr>
                <w:color w:val="C586C0"/>
              </w:rPr>
            </w:rPrChange>
          </w:rPr>
          <w:t>except</w:t>
        </w:r>
        <w:r w:rsidRPr="00663C73">
          <w:rPr>
            <w:rPrChange w:id="1794" w:author="Nate Bachmeier [AWS-SA]" w:date="2023-04-09T20:28:00Z">
              <w:rPr>
                <w:color w:val="D4D4D4"/>
              </w:rPr>
            </w:rPrChange>
          </w:rPr>
          <w:t>:</w:t>
        </w:r>
      </w:ins>
    </w:p>
    <w:p w14:paraId="50BCF0AB" w14:textId="77777777" w:rsidR="00663C73" w:rsidRPr="00663C73" w:rsidRDefault="00663C73" w:rsidP="00663C73">
      <w:pPr>
        <w:pStyle w:val="SC-Source"/>
        <w:rPr>
          <w:ins w:id="1795" w:author="Nate Bachmeier [AWS-SA]" w:date="2023-04-09T20:27:00Z"/>
          <w:rPrChange w:id="1796" w:author="Nate Bachmeier [AWS-SA]" w:date="2023-04-09T20:28:00Z">
            <w:rPr>
              <w:ins w:id="1797" w:author="Nate Bachmeier [AWS-SA]" w:date="2023-04-09T20:27:00Z"/>
              <w:color w:val="D4D4D4"/>
            </w:rPr>
          </w:rPrChange>
        </w:rPr>
        <w:pPrChange w:id="1798" w:author="Nate Bachmeier [AWS-SA]" w:date="2023-04-09T20:28:00Z">
          <w:pPr>
            <w:shd w:val="clear" w:color="auto" w:fill="1E1E1E"/>
            <w:spacing w:line="285" w:lineRule="atLeast"/>
            <w:ind w:firstLine="0"/>
          </w:pPr>
        </w:pPrChange>
      </w:pPr>
      <w:ins w:id="1799" w:author="Nate Bachmeier [AWS-SA]" w:date="2023-04-09T20:27:00Z">
        <w:r w:rsidRPr="00663C73">
          <w:rPr>
            <w:rPrChange w:id="1800" w:author="Nate Bachmeier [AWS-SA]" w:date="2023-04-09T20:28:00Z">
              <w:rPr>
                <w:color w:val="D4D4D4"/>
              </w:rPr>
            </w:rPrChange>
          </w:rPr>
          <w:t xml:space="preserve">      </w:t>
        </w:r>
        <w:r w:rsidRPr="00663C73">
          <w:rPr>
            <w:rPrChange w:id="1801" w:author="Nate Bachmeier [AWS-SA]" w:date="2023-04-09T20:28:00Z">
              <w:rPr>
                <w:color w:val="9CDCFE"/>
              </w:rPr>
            </w:rPrChange>
          </w:rPr>
          <w:t>self</w:t>
        </w:r>
        <w:r w:rsidRPr="00663C73">
          <w:rPr>
            <w:rPrChange w:id="1802" w:author="Nate Bachmeier [AWS-SA]" w:date="2023-04-09T20:28:00Z">
              <w:rPr>
                <w:color w:val="D4D4D4"/>
              </w:rPr>
            </w:rPrChange>
          </w:rPr>
          <w:t>.</w:t>
        </w:r>
        <w:r w:rsidRPr="00663C73">
          <w:rPr>
            <w:rPrChange w:id="1803" w:author="Nate Bachmeier [AWS-SA]" w:date="2023-04-09T20:28:00Z">
              <w:rPr>
                <w:color w:val="9CDCFE"/>
              </w:rPr>
            </w:rPrChange>
          </w:rPr>
          <w:t>object_key</w:t>
        </w:r>
        <w:r w:rsidRPr="00663C73">
          <w:rPr>
            <w:rPrChange w:id="1804" w:author="Nate Bachmeier [AWS-SA]" w:date="2023-04-09T20:28:00Z">
              <w:rPr>
                <w:color w:val="D4D4D4"/>
              </w:rPr>
            </w:rPrChange>
          </w:rPr>
          <w:t xml:space="preserve"> = </w:t>
        </w:r>
        <w:r w:rsidRPr="00663C73">
          <w:rPr>
            <w:rPrChange w:id="1805" w:author="Nate Bachmeier [AWS-SA]" w:date="2023-04-09T20:28:00Z">
              <w:rPr>
                <w:color w:val="9CDCFE"/>
              </w:rPr>
            </w:rPrChange>
          </w:rPr>
          <w:t>self</w:t>
        </w:r>
        <w:r w:rsidRPr="00663C73">
          <w:rPr>
            <w:rPrChange w:id="1806" w:author="Nate Bachmeier [AWS-SA]" w:date="2023-04-09T20:28:00Z">
              <w:rPr>
                <w:color w:val="D4D4D4"/>
              </w:rPr>
            </w:rPrChange>
          </w:rPr>
          <w:t>.</w:t>
        </w:r>
        <w:r w:rsidRPr="00663C73">
          <w:rPr>
            <w:rPrChange w:id="1807" w:author="Nate Bachmeier [AWS-SA]" w:date="2023-04-09T20:28:00Z">
              <w:rPr>
                <w:color w:val="9CDCFE"/>
              </w:rPr>
            </w:rPrChange>
          </w:rPr>
          <w:t>object_key</w:t>
        </w:r>
        <w:r w:rsidRPr="00663C73">
          <w:rPr>
            <w:rPrChange w:id="1808" w:author="Nate Bachmeier [AWS-SA]" w:date="2023-04-09T20:28:00Z">
              <w:rPr>
                <w:color w:val="D4D4D4"/>
              </w:rPr>
            </w:rPrChange>
          </w:rPr>
          <w:t>.</w:t>
        </w:r>
        <w:r w:rsidRPr="00663C73">
          <w:rPr>
            <w:rPrChange w:id="1809" w:author="Nate Bachmeier [AWS-SA]" w:date="2023-04-09T20:28:00Z">
              <w:rPr>
                <w:color w:val="DCDCAA"/>
              </w:rPr>
            </w:rPrChange>
          </w:rPr>
          <w:t>replace</w:t>
        </w:r>
        <w:r w:rsidRPr="00663C73">
          <w:rPr>
            <w:rPrChange w:id="1810" w:author="Nate Bachmeier [AWS-SA]" w:date="2023-04-09T20:28:00Z">
              <w:rPr>
                <w:color w:val="D4D4D4"/>
              </w:rPr>
            </w:rPrChange>
          </w:rPr>
          <w:t>(</w:t>
        </w:r>
        <w:r w:rsidRPr="00663C73">
          <w:rPr>
            <w:rPrChange w:id="1811" w:author="Nate Bachmeier [AWS-SA]" w:date="2023-04-09T20:28:00Z">
              <w:rPr>
                <w:color w:val="CE9178"/>
              </w:rPr>
            </w:rPrChange>
          </w:rPr>
          <w:t>'+'</w:t>
        </w:r>
        <w:r w:rsidRPr="00663C73">
          <w:rPr>
            <w:rPrChange w:id="1812" w:author="Nate Bachmeier [AWS-SA]" w:date="2023-04-09T20:28:00Z">
              <w:rPr>
                <w:color w:val="D4D4D4"/>
              </w:rPr>
            </w:rPrChange>
          </w:rPr>
          <w:t>,</w:t>
        </w:r>
        <w:r w:rsidRPr="00663C73">
          <w:rPr>
            <w:rPrChange w:id="1813" w:author="Nate Bachmeier [AWS-SA]" w:date="2023-04-09T20:28:00Z">
              <w:rPr>
                <w:color w:val="CE9178"/>
              </w:rPr>
            </w:rPrChange>
          </w:rPr>
          <w:t>' '</w:t>
        </w:r>
        <w:r w:rsidRPr="00663C73">
          <w:rPr>
            <w:rPrChange w:id="1814" w:author="Nate Bachmeier [AWS-SA]" w:date="2023-04-09T20:28:00Z">
              <w:rPr>
                <w:color w:val="D4D4D4"/>
              </w:rPr>
            </w:rPrChange>
          </w:rPr>
          <w:t>)</w:t>
        </w:r>
      </w:ins>
    </w:p>
    <w:p w14:paraId="7B69A490" w14:textId="77777777" w:rsidR="00663C73" w:rsidRPr="00663C73" w:rsidRDefault="00663C73" w:rsidP="00663C73">
      <w:pPr>
        <w:pStyle w:val="SC-Source"/>
        <w:rPr>
          <w:ins w:id="1815" w:author="Nate Bachmeier [AWS-SA]" w:date="2023-04-09T20:27:00Z"/>
          <w:rPrChange w:id="1816" w:author="Nate Bachmeier [AWS-SA]" w:date="2023-04-09T20:28:00Z">
            <w:rPr>
              <w:ins w:id="1817" w:author="Nate Bachmeier [AWS-SA]" w:date="2023-04-09T20:27:00Z"/>
              <w:color w:val="D4D4D4"/>
            </w:rPr>
          </w:rPrChange>
        </w:rPr>
        <w:pPrChange w:id="1818" w:author="Nate Bachmeier [AWS-SA]" w:date="2023-04-09T20:28:00Z">
          <w:pPr>
            <w:shd w:val="clear" w:color="auto" w:fill="1E1E1E"/>
            <w:spacing w:line="285" w:lineRule="atLeast"/>
            <w:ind w:firstLine="0"/>
          </w:pPr>
        </w:pPrChange>
      </w:pPr>
      <w:ins w:id="1819" w:author="Nate Bachmeier [AWS-SA]" w:date="2023-04-09T20:27:00Z">
        <w:r w:rsidRPr="00663C73">
          <w:rPr>
            <w:rPrChange w:id="1820" w:author="Nate Bachmeier [AWS-SA]" w:date="2023-04-09T20:28:00Z">
              <w:rPr>
                <w:color w:val="D4D4D4"/>
              </w:rPr>
            </w:rPrChange>
          </w:rPr>
          <w:t xml:space="preserve">      </w:t>
        </w:r>
        <w:r w:rsidRPr="00663C73">
          <w:rPr>
            <w:rPrChange w:id="1821" w:author="Nate Bachmeier [AWS-SA]" w:date="2023-04-09T20:28:00Z">
              <w:rPr>
                <w:color w:val="9CDCFE"/>
              </w:rPr>
            </w:rPrChange>
          </w:rPr>
          <w:t>response</w:t>
        </w:r>
        <w:r w:rsidRPr="00663C73">
          <w:rPr>
            <w:rPrChange w:id="1822" w:author="Nate Bachmeier [AWS-SA]" w:date="2023-04-09T20:28:00Z">
              <w:rPr>
                <w:color w:val="D4D4D4"/>
              </w:rPr>
            </w:rPrChange>
          </w:rPr>
          <w:t xml:space="preserve"> = </w:t>
        </w:r>
        <w:r w:rsidRPr="00663C73">
          <w:rPr>
            <w:rPrChange w:id="1823" w:author="Nate Bachmeier [AWS-SA]" w:date="2023-04-09T20:28:00Z">
              <w:rPr>
                <w:color w:val="9CDCFE"/>
              </w:rPr>
            </w:rPrChange>
          </w:rPr>
          <w:t>s3</w:t>
        </w:r>
        <w:r w:rsidRPr="00663C73">
          <w:rPr>
            <w:rPrChange w:id="1824" w:author="Nate Bachmeier [AWS-SA]" w:date="2023-04-09T20:28:00Z">
              <w:rPr>
                <w:color w:val="D4D4D4"/>
              </w:rPr>
            </w:rPrChange>
          </w:rPr>
          <w:t>.get_object(</w:t>
        </w:r>
      </w:ins>
    </w:p>
    <w:p w14:paraId="1EDB1D5A" w14:textId="77777777" w:rsidR="00663C73" w:rsidRPr="00663C73" w:rsidRDefault="00663C73" w:rsidP="00663C73">
      <w:pPr>
        <w:pStyle w:val="SC-Source"/>
        <w:rPr>
          <w:ins w:id="1825" w:author="Nate Bachmeier [AWS-SA]" w:date="2023-04-09T20:27:00Z"/>
          <w:rPrChange w:id="1826" w:author="Nate Bachmeier [AWS-SA]" w:date="2023-04-09T20:28:00Z">
            <w:rPr>
              <w:ins w:id="1827" w:author="Nate Bachmeier [AWS-SA]" w:date="2023-04-09T20:27:00Z"/>
              <w:color w:val="D4D4D4"/>
            </w:rPr>
          </w:rPrChange>
        </w:rPr>
        <w:pPrChange w:id="1828" w:author="Nate Bachmeier [AWS-SA]" w:date="2023-04-09T20:28:00Z">
          <w:pPr>
            <w:shd w:val="clear" w:color="auto" w:fill="1E1E1E"/>
            <w:spacing w:line="285" w:lineRule="atLeast"/>
            <w:ind w:firstLine="0"/>
          </w:pPr>
        </w:pPrChange>
      </w:pPr>
      <w:ins w:id="1829" w:author="Nate Bachmeier [AWS-SA]" w:date="2023-04-09T20:27:00Z">
        <w:r w:rsidRPr="00663C73">
          <w:rPr>
            <w:rPrChange w:id="1830" w:author="Nate Bachmeier [AWS-SA]" w:date="2023-04-09T20:28:00Z">
              <w:rPr>
                <w:color w:val="D4D4D4"/>
              </w:rPr>
            </w:rPrChange>
          </w:rPr>
          <w:t xml:space="preserve">        </w:t>
        </w:r>
        <w:r w:rsidRPr="00663C73">
          <w:rPr>
            <w:rPrChange w:id="1831" w:author="Nate Bachmeier [AWS-SA]" w:date="2023-04-09T20:28:00Z">
              <w:rPr>
                <w:color w:val="9CDCFE"/>
              </w:rPr>
            </w:rPrChange>
          </w:rPr>
          <w:t>Bucket</w:t>
        </w:r>
        <w:r w:rsidRPr="00663C73">
          <w:rPr>
            <w:rPrChange w:id="1832" w:author="Nate Bachmeier [AWS-SA]" w:date="2023-04-09T20:28:00Z">
              <w:rPr>
                <w:color w:val="D4D4D4"/>
              </w:rPr>
            </w:rPrChange>
          </w:rPr>
          <w:t>=</w:t>
        </w:r>
        <w:r w:rsidRPr="00663C73">
          <w:rPr>
            <w:rPrChange w:id="1833" w:author="Nate Bachmeier [AWS-SA]" w:date="2023-04-09T20:28:00Z">
              <w:rPr>
                <w:color w:val="9CDCFE"/>
              </w:rPr>
            </w:rPrChange>
          </w:rPr>
          <w:t>self</w:t>
        </w:r>
        <w:r w:rsidRPr="00663C73">
          <w:rPr>
            <w:rPrChange w:id="1834" w:author="Nate Bachmeier [AWS-SA]" w:date="2023-04-09T20:28:00Z">
              <w:rPr>
                <w:color w:val="D4D4D4"/>
              </w:rPr>
            </w:rPrChange>
          </w:rPr>
          <w:t>.</w:t>
        </w:r>
        <w:r w:rsidRPr="00663C73">
          <w:rPr>
            <w:rPrChange w:id="1835" w:author="Nate Bachmeier [AWS-SA]" w:date="2023-04-09T20:28:00Z">
              <w:rPr>
                <w:color w:val="9CDCFE"/>
              </w:rPr>
            </w:rPrChange>
          </w:rPr>
          <w:t>bucket</w:t>
        </w:r>
        <w:r w:rsidRPr="00663C73">
          <w:rPr>
            <w:rPrChange w:id="1836" w:author="Nate Bachmeier [AWS-SA]" w:date="2023-04-09T20:28:00Z">
              <w:rPr>
                <w:color w:val="D4D4D4"/>
              </w:rPr>
            </w:rPrChange>
          </w:rPr>
          <w:t>,</w:t>
        </w:r>
      </w:ins>
    </w:p>
    <w:p w14:paraId="5701D50B" w14:textId="77777777" w:rsidR="00663C73" w:rsidRPr="00663C73" w:rsidRDefault="00663C73" w:rsidP="00663C73">
      <w:pPr>
        <w:pStyle w:val="SC-Source"/>
        <w:rPr>
          <w:ins w:id="1837" w:author="Nate Bachmeier [AWS-SA]" w:date="2023-04-09T20:27:00Z"/>
          <w:rPrChange w:id="1838" w:author="Nate Bachmeier [AWS-SA]" w:date="2023-04-09T20:28:00Z">
            <w:rPr>
              <w:ins w:id="1839" w:author="Nate Bachmeier [AWS-SA]" w:date="2023-04-09T20:27:00Z"/>
              <w:color w:val="D4D4D4"/>
            </w:rPr>
          </w:rPrChange>
        </w:rPr>
        <w:pPrChange w:id="1840" w:author="Nate Bachmeier [AWS-SA]" w:date="2023-04-09T20:28:00Z">
          <w:pPr>
            <w:shd w:val="clear" w:color="auto" w:fill="1E1E1E"/>
            <w:spacing w:line="285" w:lineRule="atLeast"/>
            <w:ind w:firstLine="0"/>
          </w:pPr>
        </w:pPrChange>
      </w:pPr>
      <w:ins w:id="1841" w:author="Nate Bachmeier [AWS-SA]" w:date="2023-04-09T20:27:00Z">
        <w:r w:rsidRPr="00663C73">
          <w:rPr>
            <w:rPrChange w:id="1842" w:author="Nate Bachmeier [AWS-SA]" w:date="2023-04-09T20:28:00Z">
              <w:rPr>
                <w:color w:val="D4D4D4"/>
              </w:rPr>
            </w:rPrChange>
          </w:rPr>
          <w:t xml:space="preserve">        </w:t>
        </w:r>
        <w:r w:rsidRPr="00663C73">
          <w:rPr>
            <w:rPrChange w:id="1843" w:author="Nate Bachmeier [AWS-SA]" w:date="2023-04-09T20:28:00Z">
              <w:rPr>
                <w:color w:val="9CDCFE"/>
              </w:rPr>
            </w:rPrChange>
          </w:rPr>
          <w:t>Key</w:t>
        </w:r>
        <w:r w:rsidRPr="00663C73">
          <w:rPr>
            <w:rPrChange w:id="1844" w:author="Nate Bachmeier [AWS-SA]" w:date="2023-04-09T20:28:00Z">
              <w:rPr>
                <w:color w:val="D4D4D4"/>
              </w:rPr>
            </w:rPrChange>
          </w:rPr>
          <w:t xml:space="preserve"> = </w:t>
        </w:r>
        <w:r w:rsidRPr="00663C73">
          <w:rPr>
            <w:rPrChange w:id="1845" w:author="Nate Bachmeier [AWS-SA]" w:date="2023-04-09T20:28:00Z">
              <w:rPr>
                <w:color w:val="9CDCFE"/>
              </w:rPr>
            </w:rPrChange>
          </w:rPr>
          <w:t>self</w:t>
        </w:r>
        <w:r w:rsidRPr="00663C73">
          <w:rPr>
            <w:rPrChange w:id="1846" w:author="Nate Bachmeier [AWS-SA]" w:date="2023-04-09T20:28:00Z">
              <w:rPr>
                <w:color w:val="D4D4D4"/>
              </w:rPr>
            </w:rPrChange>
          </w:rPr>
          <w:t>.</w:t>
        </w:r>
        <w:r w:rsidRPr="00663C73">
          <w:rPr>
            <w:rPrChange w:id="1847" w:author="Nate Bachmeier [AWS-SA]" w:date="2023-04-09T20:28:00Z">
              <w:rPr>
                <w:color w:val="9CDCFE"/>
              </w:rPr>
            </w:rPrChange>
          </w:rPr>
          <w:t>object_key</w:t>
        </w:r>
      </w:ins>
    </w:p>
    <w:p w14:paraId="2E0A4BC0" w14:textId="46150CCB" w:rsidR="00663C73" w:rsidRPr="00663C73" w:rsidRDefault="00663C73" w:rsidP="00663C73">
      <w:pPr>
        <w:pStyle w:val="SC-Source"/>
        <w:rPr>
          <w:ins w:id="1848" w:author="Nate Bachmeier [AWS-SA]" w:date="2023-04-09T20:27:00Z"/>
          <w:rPrChange w:id="1849" w:author="Nate Bachmeier [AWS-SA]" w:date="2023-04-09T20:28:00Z">
            <w:rPr>
              <w:ins w:id="1850" w:author="Nate Bachmeier [AWS-SA]" w:date="2023-04-09T20:27:00Z"/>
              <w:color w:val="D4D4D4"/>
            </w:rPr>
          </w:rPrChange>
        </w:rPr>
        <w:pPrChange w:id="1851" w:author="Nate Bachmeier [AWS-SA]" w:date="2023-04-09T20:28:00Z">
          <w:pPr>
            <w:shd w:val="clear" w:color="auto" w:fill="1E1E1E"/>
            <w:spacing w:line="285" w:lineRule="atLeast"/>
            <w:ind w:firstLine="0"/>
          </w:pPr>
        </w:pPrChange>
      </w:pPr>
      <w:ins w:id="1852" w:author="Nate Bachmeier [AWS-SA]" w:date="2023-04-09T20:27:00Z">
        <w:r w:rsidRPr="00663C73">
          <w:rPr>
            <w:rPrChange w:id="1853" w:author="Nate Bachmeier [AWS-SA]" w:date="2023-04-09T20:28:00Z">
              <w:rPr>
                <w:color w:val="D4D4D4"/>
              </w:rPr>
            </w:rPrChange>
          </w:rPr>
          <w:t>      )</w:t>
        </w:r>
      </w:ins>
    </w:p>
    <w:p w14:paraId="5C08C4F6" w14:textId="77777777" w:rsidR="00663C73" w:rsidRPr="00663C73" w:rsidRDefault="00663C73" w:rsidP="00663C73">
      <w:pPr>
        <w:pStyle w:val="SC-Source"/>
        <w:rPr>
          <w:ins w:id="1854" w:author="Nate Bachmeier [AWS-SA]" w:date="2023-04-09T20:27:00Z"/>
          <w:rPrChange w:id="1855" w:author="Nate Bachmeier [AWS-SA]" w:date="2023-04-09T20:28:00Z">
            <w:rPr>
              <w:ins w:id="1856" w:author="Nate Bachmeier [AWS-SA]" w:date="2023-04-09T20:27:00Z"/>
              <w:color w:val="D4D4D4"/>
            </w:rPr>
          </w:rPrChange>
        </w:rPr>
        <w:pPrChange w:id="1857" w:author="Nate Bachmeier [AWS-SA]" w:date="2023-04-09T20:28:00Z">
          <w:pPr>
            <w:shd w:val="clear" w:color="auto" w:fill="1E1E1E"/>
            <w:spacing w:line="285" w:lineRule="atLeast"/>
            <w:ind w:firstLine="0"/>
          </w:pPr>
        </w:pPrChange>
      </w:pPr>
      <w:ins w:id="1858" w:author="Nate Bachmeier [AWS-SA]" w:date="2023-04-09T20:27:00Z">
        <w:r w:rsidRPr="00663C73">
          <w:rPr>
            <w:rPrChange w:id="1859" w:author="Nate Bachmeier [AWS-SA]" w:date="2023-04-09T20:28:00Z">
              <w:rPr>
                <w:color w:val="D4D4D4"/>
              </w:rPr>
            </w:rPrChange>
          </w:rPr>
          <w:t xml:space="preserve">    </w:t>
        </w:r>
        <w:r w:rsidRPr="00663C73">
          <w:rPr>
            <w:rPrChange w:id="1860" w:author="Nate Bachmeier [AWS-SA]" w:date="2023-04-09T20:28:00Z">
              <w:rPr>
                <w:color w:val="9CDCFE"/>
              </w:rPr>
            </w:rPrChange>
          </w:rPr>
          <w:t>self</w:t>
        </w:r>
        <w:r w:rsidRPr="00663C73">
          <w:rPr>
            <w:rPrChange w:id="1861" w:author="Nate Bachmeier [AWS-SA]" w:date="2023-04-09T20:28:00Z">
              <w:rPr>
                <w:color w:val="D4D4D4"/>
              </w:rPr>
            </w:rPrChange>
          </w:rPr>
          <w:t>.</w:t>
        </w:r>
        <w:r w:rsidRPr="00663C73">
          <w:rPr>
            <w:rPrChange w:id="1862" w:author="Nate Bachmeier [AWS-SA]" w:date="2023-04-09T20:28:00Z">
              <w:rPr>
                <w:color w:val="9CDCFE"/>
              </w:rPr>
            </w:rPrChange>
          </w:rPr>
          <w:t>object</w:t>
        </w:r>
        <w:r w:rsidRPr="00663C73">
          <w:rPr>
            <w:rPrChange w:id="1863" w:author="Nate Bachmeier [AWS-SA]" w:date="2023-04-09T20:28:00Z">
              <w:rPr>
                <w:color w:val="D4D4D4"/>
              </w:rPr>
            </w:rPrChange>
          </w:rPr>
          <w:t xml:space="preserve"> = </w:t>
        </w:r>
        <w:r w:rsidRPr="00663C73">
          <w:rPr>
            <w:rPrChange w:id="1864" w:author="Nate Bachmeier [AWS-SA]" w:date="2023-04-09T20:28:00Z">
              <w:rPr>
                <w:color w:val="DCDCAA"/>
              </w:rPr>
            </w:rPrChange>
          </w:rPr>
          <w:t>loads</w:t>
        </w:r>
        <w:r w:rsidRPr="00663C73">
          <w:rPr>
            <w:rPrChange w:id="1865" w:author="Nate Bachmeier [AWS-SA]" w:date="2023-04-09T20:28:00Z">
              <w:rPr>
                <w:color w:val="D4D4D4"/>
              </w:rPr>
            </w:rPrChange>
          </w:rPr>
          <w:t>(</w:t>
        </w:r>
        <w:r w:rsidRPr="00663C73">
          <w:rPr>
            <w:rPrChange w:id="1866" w:author="Nate Bachmeier [AWS-SA]" w:date="2023-04-09T20:28:00Z">
              <w:rPr>
                <w:color w:val="9CDCFE"/>
              </w:rPr>
            </w:rPrChange>
          </w:rPr>
          <w:t>response</w:t>
        </w:r>
        <w:r w:rsidRPr="00663C73">
          <w:rPr>
            <w:rPrChange w:id="1867" w:author="Nate Bachmeier [AWS-SA]" w:date="2023-04-09T20:28:00Z">
              <w:rPr>
                <w:color w:val="D4D4D4"/>
              </w:rPr>
            </w:rPrChange>
          </w:rPr>
          <w:t>[</w:t>
        </w:r>
        <w:r w:rsidRPr="00663C73">
          <w:rPr>
            <w:rPrChange w:id="1868" w:author="Nate Bachmeier [AWS-SA]" w:date="2023-04-09T20:28:00Z">
              <w:rPr>
                <w:color w:val="CE9178"/>
              </w:rPr>
            </w:rPrChange>
          </w:rPr>
          <w:t>'Body'</w:t>
        </w:r>
        <w:r w:rsidRPr="00663C73">
          <w:rPr>
            <w:rPrChange w:id="1869" w:author="Nate Bachmeier [AWS-SA]" w:date="2023-04-09T20:28:00Z">
              <w:rPr>
                <w:color w:val="D4D4D4"/>
              </w:rPr>
            </w:rPrChange>
          </w:rPr>
          <w:t>].read())</w:t>
        </w:r>
      </w:ins>
    </w:p>
    <w:p w14:paraId="6EC949FF" w14:textId="77777777" w:rsidR="00663C73" w:rsidRPr="00663C73" w:rsidRDefault="00663C73" w:rsidP="00663C73">
      <w:pPr>
        <w:pStyle w:val="SC-Source"/>
        <w:rPr>
          <w:ins w:id="1870" w:author="Nate Bachmeier [AWS-SA]" w:date="2023-04-09T20:27:00Z"/>
          <w:rPrChange w:id="1871" w:author="Nate Bachmeier [AWS-SA]" w:date="2023-04-09T20:28:00Z">
            <w:rPr>
              <w:ins w:id="1872" w:author="Nate Bachmeier [AWS-SA]" w:date="2023-04-09T20:27:00Z"/>
              <w:color w:val="D4D4D4"/>
            </w:rPr>
          </w:rPrChange>
        </w:rPr>
        <w:pPrChange w:id="1873" w:author="Nate Bachmeier [AWS-SA]" w:date="2023-04-09T20:28:00Z">
          <w:pPr>
            <w:shd w:val="clear" w:color="auto" w:fill="1E1E1E"/>
            <w:spacing w:line="285" w:lineRule="atLeast"/>
            <w:ind w:firstLine="0"/>
          </w:pPr>
        </w:pPrChange>
      </w:pPr>
      <w:ins w:id="1874" w:author="Nate Bachmeier [AWS-SA]" w:date="2023-04-09T20:27:00Z">
        <w:r w:rsidRPr="00663C73">
          <w:rPr>
            <w:rPrChange w:id="1875" w:author="Nate Bachmeier [AWS-SA]" w:date="2023-04-09T20:28:00Z">
              <w:rPr>
                <w:color w:val="D4D4D4"/>
              </w:rPr>
            </w:rPrChange>
          </w:rPr>
          <w:t xml:space="preserve">  </w:t>
        </w:r>
      </w:ins>
    </w:p>
    <w:p w14:paraId="3B28A1EA" w14:textId="77777777" w:rsidR="00663C73" w:rsidRPr="00663C73" w:rsidRDefault="00663C73" w:rsidP="00663C73">
      <w:pPr>
        <w:pStyle w:val="SC-Source"/>
        <w:rPr>
          <w:ins w:id="1876" w:author="Nate Bachmeier [AWS-SA]" w:date="2023-04-09T20:27:00Z"/>
          <w:rPrChange w:id="1877" w:author="Nate Bachmeier [AWS-SA]" w:date="2023-04-09T20:28:00Z">
            <w:rPr>
              <w:ins w:id="1878" w:author="Nate Bachmeier [AWS-SA]" w:date="2023-04-09T20:27:00Z"/>
              <w:color w:val="D4D4D4"/>
            </w:rPr>
          </w:rPrChange>
        </w:rPr>
        <w:pPrChange w:id="1879" w:author="Nate Bachmeier [AWS-SA]" w:date="2023-04-09T20:28:00Z">
          <w:pPr>
            <w:shd w:val="clear" w:color="auto" w:fill="1E1E1E"/>
            <w:spacing w:line="285" w:lineRule="atLeast"/>
            <w:ind w:firstLine="0"/>
          </w:pPr>
        </w:pPrChange>
      </w:pPr>
      <w:ins w:id="1880" w:author="Nate Bachmeier [AWS-SA]" w:date="2023-04-09T20:27:00Z">
        <w:r w:rsidRPr="00663C73">
          <w:rPr>
            <w:rPrChange w:id="1881" w:author="Nate Bachmeier [AWS-SA]" w:date="2023-04-09T20:28:00Z">
              <w:rPr>
                <w:color w:val="D4D4D4"/>
              </w:rPr>
            </w:rPrChange>
          </w:rPr>
          <w:t xml:space="preserve">  </w:t>
        </w:r>
        <w:r w:rsidRPr="00663C73">
          <w:rPr>
            <w:rPrChange w:id="1882" w:author="Nate Bachmeier [AWS-SA]" w:date="2023-04-09T20:28:00Z">
              <w:rPr>
                <w:color w:val="DCDCAA"/>
              </w:rPr>
            </w:rPrChange>
          </w:rPr>
          <w:t>@</w:t>
        </w:r>
        <w:r w:rsidRPr="00663C73">
          <w:t>property</w:t>
        </w:r>
      </w:ins>
    </w:p>
    <w:p w14:paraId="20D8659A" w14:textId="77777777" w:rsidR="00663C73" w:rsidRPr="00663C73" w:rsidRDefault="00663C73" w:rsidP="00663C73">
      <w:pPr>
        <w:pStyle w:val="SC-Source"/>
        <w:rPr>
          <w:ins w:id="1883" w:author="Nate Bachmeier [AWS-SA]" w:date="2023-04-09T20:27:00Z"/>
          <w:rPrChange w:id="1884" w:author="Nate Bachmeier [AWS-SA]" w:date="2023-04-09T20:28:00Z">
            <w:rPr>
              <w:ins w:id="1885" w:author="Nate Bachmeier [AWS-SA]" w:date="2023-04-09T20:27:00Z"/>
              <w:color w:val="D4D4D4"/>
            </w:rPr>
          </w:rPrChange>
        </w:rPr>
        <w:pPrChange w:id="1886" w:author="Nate Bachmeier [AWS-SA]" w:date="2023-04-09T20:28:00Z">
          <w:pPr>
            <w:shd w:val="clear" w:color="auto" w:fill="1E1E1E"/>
            <w:spacing w:line="285" w:lineRule="atLeast"/>
            <w:ind w:firstLine="0"/>
          </w:pPr>
        </w:pPrChange>
      </w:pPr>
      <w:ins w:id="1887" w:author="Nate Bachmeier [AWS-SA]" w:date="2023-04-09T20:27:00Z">
        <w:r w:rsidRPr="00663C73">
          <w:rPr>
            <w:rPrChange w:id="1888" w:author="Nate Bachmeier [AWS-SA]" w:date="2023-04-09T20:28:00Z">
              <w:rPr>
                <w:color w:val="D4D4D4"/>
              </w:rPr>
            </w:rPrChange>
          </w:rPr>
          <w:t xml:space="preserve">  </w:t>
        </w:r>
        <w:r w:rsidRPr="00663C73">
          <w:rPr>
            <w:rPrChange w:id="1889" w:author="Nate Bachmeier [AWS-SA]" w:date="2023-04-09T20:28:00Z">
              <w:rPr>
                <w:color w:val="569CD6"/>
              </w:rPr>
            </w:rPrChange>
          </w:rPr>
          <w:t>def</w:t>
        </w:r>
        <w:r w:rsidRPr="00663C73">
          <w:rPr>
            <w:rPrChange w:id="1890" w:author="Nate Bachmeier [AWS-SA]" w:date="2023-04-09T20:28:00Z">
              <w:rPr>
                <w:color w:val="D4D4D4"/>
              </w:rPr>
            </w:rPrChange>
          </w:rPr>
          <w:t xml:space="preserve"> </w:t>
        </w:r>
        <w:r w:rsidRPr="00663C73">
          <w:rPr>
            <w:rPrChange w:id="1891" w:author="Nate Bachmeier [AWS-SA]" w:date="2023-04-09T20:28:00Z">
              <w:rPr>
                <w:color w:val="9CDCFE"/>
              </w:rPr>
            </w:rPrChange>
          </w:rPr>
          <w:t>key_frames</w:t>
        </w:r>
        <w:r w:rsidRPr="00663C73">
          <w:rPr>
            <w:rPrChange w:id="1892" w:author="Nate Bachmeier [AWS-SA]" w:date="2023-04-09T20:28:00Z">
              <w:rPr>
                <w:color w:val="D4D4D4"/>
              </w:rPr>
            </w:rPrChange>
          </w:rPr>
          <w:t>(</w:t>
        </w:r>
        <w:r w:rsidRPr="00663C73">
          <w:rPr>
            <w:rPrChange w:id="1893" w:author="Nate Bachmeier [AWS-SA]" w:date="2023-04-09T20:28:00Z">
              <w:rPr>
                <w:color w:val="9CDCFE"/>
              </w:rPr>
            </w:rPrChange>
          </w:rPr>
          <w:t>self</w:t>
        </w:r>
        <w:r w:rsidRPr="00663C73">
          <w:rPr>
            <w:rPrChange w:id="1894" w:author="Nate Bachmeier [AWS-SA]" w:date="2023-04-09T20:28:00Z">
              <w:rPr>
                <w:color w:val="D4D4D4"/>
              </w:rPr>
            </w:rPrChange>
          </w:rPr>
          <w:t>)-&gt;</w:t>
        </w:r>
        <w:r w:rsidRPr="00663C73">
          <w:rPr>
            <w:rPrChange w:id="1895" w:author="Nate Bachmeier [AWS-SA]" w:date="2023-04-09T20:28:00Z">
              <w:rPr>
                <w:color w:val="9CDCFE"/>
              </w:rPr>
            </w:rPrChange>
          </w:rPr>
          <w:t>List</w:t>
        </w:r>
        <w:r w:rsidRPr="00663C73">
          <w:rPr>
            <w:rPrChange w:id="1896" w:author="Nate Bachmeier [AWS-SA]" w:date="2023-04-09T20:28:00Z">
              <w:rPr>
                <w:color w:val="D4D4D4"/>
              </w:rPr>
            </w:rPrChange>
          </w:rPr>
          <w:t>[</w:t>
        </w:r>
        <w:r w:rsidRPr="00663C73">
          <w:t>Frame</w:t>
        </w:r>
        <w:r w:rsidRPr="00663C73">
          <w:rPr>
            <w:rPrChange w:id="1897" w:author="Nate Bachmeier [AWS-SA]" w:date="2023-04-09T20:28:00Z">
              <w:rPr>
                <w:color w:val="D4D4D4"/>
              </w:rPr>
            </w:rPrChange>
          </w:rPr>
          <w:t>]:</w:t>
        </w:r>
      </w:ins>
    </w:p>
    <w:p w14:paraId="28BE8563" w14:textId="77777777" w:rsidR="00663C73" w:rsidRPr="00663C73" w:rsidRDefault="00663C73" w:rsidP="00663C73">
      <w:pPr>
        <w:pStyle w:val="SC-Source"/>
        <w:rPr>
          <w:ins w:id="1898" w:author="Nate Bachmeier [AWS-SA]" w:date="2023-04-09T20:27:00Z"/>
          <w:rPrChange w:id="1899" w:author="Nate Bachmeier [AWS-SA]" w:date="2023-04-09T20:28:00Z">
            <w:rPr>
              <w:ins w:id="1900" w:author="Nate Bachmeier [AWS-SA]" w:date="2023-04-09T20:27:00Z"/>
              <w:color w:val="D4D4D4"/>
            </w:rPr>
          </w:rPrChange>
        </w:rPr>
        <w:pPrChange w:id="1901" w:author="Nate Bachmeier [AWS-SA]" w:date="2023-04-09T20:28:00Z">
          <w:pPr>
            <w:shd w:val="clear" w:color="auto" w:fill="1E1E1E"/>
            <w:spacing w:line="285" w:lineRule="atLeast"/>
            <w:ind w:firstLine="0"/>
          </w:pPr>
        </w:pPrChange>
      </w:pPr>
      <w:ins w:id="1902" w:author="Nate Bachmeier [AWS-SA]" w:date="2023-04-09T20:27:00Z">
        <w:r w:rsidRPr="00663C73">
          <w:rPr>
            <w:rPrChange w:id="1903" w:author="Nate Bachmeier [AWS-SA]" w:date="2023-04-09T20:28:00Z">
              <w:rPr>
                <w:color w:val="D4D4D4"/>
              </w:rPr>
            </w:rPrChange>
          </w:rPr>
          <w:t xml:space="preserve">    </w:t>
        </w:r>
        <w:r w:rsidRPr="00663C73">
          <w:rPr>
            <w:rPrChange w:id="1904" w:author="Nate Bachmeier [AWS-SA]" w:date="2023-04-09T20:28:00Z">
              <w:rPr>
                <w:color w:val="C586C0"/>
              </w:rPr>
            </w:rPrChange>
          </w:rPr>
          <w:t>return</w:t>
        </w:r>
        <w:r w:rsidRPr="00663C73">
          <w:rPr>
            <w:rPrChange w:id="1905" w:author="Nate Bachmeier [AWS-SA]" w:date="2023-04-09T20:28:00Z">
              <w:rPr>
                <w:color w:val="D4D4D4"/>
              </w:rPr>
            </w:rPrChange>
          </w:rPr>
          <w:t xml:space="preserve"> [</w:t>
        </w:r>
      </w:ins>
    </w:p>
    <w:p w14:paraId="300FE289" w14:textId="77777777" w:rsidR="00663C73" w:rsidRPr="00663C73" w:rsidRDefault="00663C73" w:rsidP="00663C73">
      <w:pPr>
        <w:pStyle w:val="SC-Source"/>
        <w:rPr>
          <w:ins w:id="1906" w:author="Nate Bachmeier [AWS-SA]" w:date="2023-04-09T20:27:00Z"/>
          <w:rPrChange w:id="1907" w:author="Nate Bachmeier [AWS-SA]" w:date="2023-04-09T20:28:00Z">
            <w:rPr>
              <w:ins w:id="1908" w:author="Nate Bachmeier [AWS-SA]" w:date="2023-04-09T20:27:00Z"/>
              <w:color w:val="D4D4D4"/>
            </w:rPr>
          </w:rPrChange>
        </w:rPr>
        <w:pPrChange w:id="1909" w:author="Nate Bachmeier [AWS-SA]" w:date="2023-04-09T20:28:00Z">
          <w:pPr>
            <w:shd w:val="clear" w:color="auto" w:fill="1E1E1E"/>
            <w:spacing w:line="285" w:lineRule="atLeast"/>
            <w:ind w:firstLine="0"/>
          </w:pPr>
        </w:pPrChange>
      </w:pPr>
      <w:ins w:id="1910" w:author="Nate Bachmeier [AWS-SA]" w:date="2023-04-09T20:27:00Z">
        <w:r w:rsidRPr="00663C73">
          <w:rPr>
            <w:rPrChange w:id="1911" w:author="Nate Bachmeier [AWS-SA]" w:date="2023-04-09T20:28:00Z">
              <w:rPr>
                <w:color w:val="D4D4D4"/>
              </w:rPr>
            </w:rPrChange>
          </w:rPr>
          <w:t xml:space="preserve">      </w:t>
        </w:r>
        <w:r w:rsidRPr="00663C73">
          <w:rPr>
            <w:rPrChange w:id="1912" w:author="Nate Bachmeier [AWS-SA]" w:date="2023-04-09T20:28:00Z">
              <w:rPr>
                <w:color w:val="9CDCFE"/>
              </w:rPr>
            </w:rPrChange>
          </w:rPr>
          <w:t>x</w:t>
        </w:r>
        <w:r w:rsidRPr="00663C73">
          <w:rPr>
            <w:rPrChange w:id="1913" w:author="Nate Bachmeier [AWS-SA]" w:date="2023-04-09T20:28:00Z">
              <w:rPr>
                <w:color w:val="D4D4D4"/>
              </w:rPr>
            </w:rPrChange>
          </w:rPr>
          <w:t xml:space="preserve"> </w:t>
        </w:r>
      </w:ins>
    </w:p>
    <w:p w14:paraId="6C7264C1" w14:textId="77777777" w:rsidR="00663C73" w:rsidRPr="00663C73" w:rsidRDefault="00663C73" w:rsidP="00663C73">
      <w:pPr>
        <w:pStyle w:val="SC-Source"/>
        <w:rPr>
          <w:ins w:id="1914" w:author="Nate Bachmeier [AWS-SA]" w:date="2023-04-09T20:27:00Z"/>
          <w:rPrChange w:id="1915" w:author="Nate Bachmeier [AWS-SA]" w:date="2023-04-09T20:28:00Z">
            <w:rPr>
              <w:ins w:id="1916" w:author="Nate Bachmeier [AWS-SA]" w:date="2023-04-09T20:27:00Z"/>
              <w:color w:val="D4D4D4"/>
            </w:rPr>
          </w:rPrChange>
        </w:rPr>
        <w:pPrChange w:id="1917" w:author="Nate Bachmeier [AWS-SA]" w:date="2023-04-09T20:28:00Z">
          <w:pPr>
            <w:shd w:val="clear" w:color="auto" w:fill="1E1E1E"/>
            <w:spacing w:line="285" w:lineRule="atLeast"/>
            <w:ind w:firstLine="0"/>
          </w:pPr>
        </w:pPrChange>
      </w:pPr>
      <w:ins w:id="1918" w:author="Nate Bachmeier [AWS-SA]" w:date="2023-04-09T20:27:00Z">
        <w:r w:rsidRPr="00663C73">
          <w:rPr>
            <w:rPrChange w:id="1919" w:author="Nate Bachmeier [AWS-SA]" w:date="2023-04-09T20:28:00Z">
              <w:rPr>
                <w:color w:val="D4D4D4"/>
              </w:rPr>
            </w:rPrChange>
          </w:rPr>
          <w:t xml:space="preserve">      </w:t>
        </w:r>
        <w:r w:rsidRPr="00663C73">
          <w:rPr>
            <w:rPrChange w:id="1920" w:author="Nate Bachmeier [AWS-SA]" w:date="2023-04-09T20:28:00Z">
              <w:rPr>
                <w:color w:val="C586C0"/>
              </w:rPr>
            </w:rPrChange>
          </w:rPr>
          <w:t>for</w:t>
        </w:r>
        <w:r w:rsidRPr="00663C73">
          <w:rPr>
            <w:rPrChange w:id="1921" w:author="Nate Bachmeier [AWS-SA]" w:date="2023-04-09T20:28:00Z">
              <w:rPr>
                <w:color w:val="D4D4D4"/>
              </w:rPr>
            </w:rPrChange>
          </w:rPr>
          <w:t xml:space="preserve"> </w:t>
        </w:r>
        <w:r w:rsidRPr="00663C73">
          <w:rPr>
            <w:rPrChange w:id="1922" w:author="Nate Bachmeier [AWS-SA]" w:date="2023-04-09T20:28:00Z">
              <w:rPr>
                <w:color w:val="9CDCFE"/>
              </w:rPr>
            </w:rPrChange>
          </w:rPr>
          <w:t>x</w:t>
        </w:r>
        <w:r w:rsidRPr="00663C73">
          <w:rPr>
            <w:rPrChange w:id="1923" w:author="Nate Bachmeier [AWS-SA]" w:date="2023-04-09T20:28:00Z">
              <w:rPr>
                <w:color w:val="D4D4D4"/>
              </w:rPr>
            </w:rPrChange>
          </w:rPr>
          <w:t xml:space="preserve"> </w:t>
        </w:r>
        <w:r w:rsidRPr="00663C73">
          <w:rPr>
            <w:rPrChange w:id="1924" w:author="Nate Bachmeier [AWS-SA]" w:date="2023-04-09T20:28:00Z">
              <w:rPr>
                <w:color w:val="C586C0"/>
              </w:rPr>
            </w:rPrChange>
          </w:rPr>
          <w:t>in</w:t>
        </w:r>
        <w:r w:rsidRPr="00663C73">
          <w:rPr>
            <w:rPrChange w:id="1925" w:author="Nate Bachmeier [AWS-SA]" w:date="2023-04-09T20:28:00Z">
              <w:rPr>
                <w:color w:val="D4D4D4"/>
              </w:rPr>
            </w:rPrChange>
          </w:rPr>
          <w:t xml:space="preserve"> </w:t>
        </w:r>
        <w:r w:rsidRPr="00663C73">
          <w:rPr>
            <w:rPrChange w:id="1926" w:author="Nate Bachmeier [AWS-SA]" w:date="2023-04-09T20:28:00Z">
              <w:rPr>
                <w:color w:val="9CDCFE"/>
              </w:rPr>
            </w:rPrChange>
          </w:rPr>
          <w:t>self</w:t>
        </w:r>
        <w:r w:rsidRPr="00663C73">
          <w:rPr>
            <w:rPrChange w:id="1927" w:author="Nate Bachmeier [AWS-SA]" w:date="2023-04-09T20:28:00Z">
              <w:rPr>
                <w:color w:val="D4D4D4"/>
              </w:rPr>
            </w:rPrChange>
          </w:rPr>
          <w:t>.</w:t>
        </w:r>
        <w:r w:rsidRPr="00663C73">
          <w:rPr>
            <w:rPrChange w:id="1928" w:author="Nate Bachmeier [AWS-SA]" w:date="2023-04-09T20:28:00Z">
              <w:rPr>
                <w:color w:val="9CDCFE"/>
              </w:rPr>
            </w:rPrChange>
          </w:rPr>
          <w:t>frames</w:t>
        </w:r>
        <w:r w:rsidRPr="00663C73">
          <w:rPr>
            <w:rPrChange w:id="1929" w:author="Nate Bachmeier [AWS-SA]" w:date="2023-04-09T20:28:00Z">
              <w:rPr>
                <w:color w:val="D4D4D4"/>
              </w:rPr>
            </w:rPrChange>
          </w:rPr>
          <w:t xml:space="preserve"> </w:t>
        </w:r>
      </w:ins>
    </w:p>
    <w:p w14:paraId="7B9028C9" w14:textId="77777777" w:rsidR="00663C73" w:rsidRPr="00663C73" w:rsidRDefault="00663C73" w:rsidP="00663C73">
      <w:pPr>
        <w:pStyle w:val="SC-Source"/>
        <w:rPr>
          <w:ins w:id="1930" w:author="Nate Bachmeier [AWS-SA]" w:date="2023-04-09T20:27:00Z"/>
          <w:rPrChange w:id="1931" w:author="Nate Bachmeier [AWS-SA]" w:date="2023-04-09T20:28:00Z">
            <w:rPr>
              <w:ins w:id="1932" w:author="Nate Bachmeier [AWS-SA]" w:date="2023-04-09T20:27:00Z"/>
              <w:color w:val="D4D4D4"/>
            </w:rPr>
          </w:rPrChange>
        </w:rPr>
        <w:pPrChange w:id="1933" w:author="Nate Bachmeier [AWS-SA]" w:date="2023-04-09T20:28:00Z">
          <w:pPr>
            <w:shd w:val="clear" w:color="auto" w:fill="1E1E1E"/>
            <w:spacing w:line="285" w:lineRule="atLeast"/>
            <w:ind w:firstLine="0"/>
          </w:pPr>
        </w:pPrChange>
      </w:pPr>
      <w:ins w:id="1934" w:author="Nate Bachmeier [AWS-SA]" w:date="2023-04-09T20:27:00Z">
        <w:r w:rsidRPr="00663C73">
          <w:rPr>
            <w:rPrChange w:id="1935" w:author="Nate Bachmeier [AWS-SA]" w:date="2023-04-09T20:28:00Z">
              <w:rPr>
                <w:color w:val="D4D4D4"/>
              </w:rPr>
            </w:rPrChange>
          </w:rPr>
          <w:t xml:space="preserve">      </w:t>
        </w:r>
        <w:r w:rsidRPr="00663C73">
          <w:rPr>
            <w:rPrChange w:id="1936" w:author="Nate Bachmeier [AWS-SA]" w:date="2023-04-09T20:28:00Z">
              <w:rPr>
                <w:color w:val="C586C0"/>
              </w:rPr>
            </w:rPrChange>
          </w:rPr>
          <w:t>if</w:t>
        </w:r>
        <w:r w:rsidRPr="00663C73">
          <w:rPr>
            <w:rPrChange w:id="1937" w:author="Nate Bachmeier [AWS-SA]" w:date="2023-04-09T20:28:00Z">
              <w:rPr>
                <w:color w:val="D4D4D4"/>
              </w:rPr>
            </w:rPrChange>
          </w:rPr>
          <w:t xml:space="preserve"> </w:t>
        </w:r>
        <w:r w:rsidRPr="00663C73">
          <w:rPr>
            <w:rPrChange w:id="1938" w:author="Nate Bachmeier [AWS-SA]" w:date="2023-04-09T20:28:00Z">
              <w:rPr>
                <w:color w:val="DCDCAA"/>
              </w:rPr>
            </w:rPrChange>
          </w:rPr>
          <w:t>len</w:t>
        </w:r>
        <w:r w:rsidRPr="00663C73">
          <w:rPr>
            <w:rPrChange w:id="1939" w:author="Nate Bachmeier [AWS-SA]" w:date="2023-04-09T20:28:00Z">
              <w:rPr>
                <w:color w:val="D4D4D4"/>
              </w:rPr>
            </w:rPrChange>
          </w:rPr>
          <w:t>(</w:t>
        </w:r>
        <w:r w:rsidRPr="00663C73">
          <w:rPr>
            <w:rPrChange w:id="1940" w:author="Nate Bachmeier [AWS-SA]" w:date="2023-04-09T20:28:00Z">
              <w:rPr>
                <w:color w:val="9CDCFE"/>
              </w:rPr>
            </w:rPrChange>
          </w:rPr>
          <w:t>x</w:t>
        </w:r>
        <w:r w:rsidRPr="00663C73">
          <w:rPr>
            <w:rPrChange w:id="1941" w:author="Nate Bachmeier [AWS-SA]" w:date="2023-04-09T20:28:00Z">
              <w:rPr>
                <w:color w:val="D4D4D4"/>
              </w:rPr>
            </w:rPrChange>
          </w:rPr>
          <w:t>.</w:t>
        </w:r>
        <w:r w:rsidRPr="00663C73">
          <w:rPr>
            <w:rPrChange w:id="1942" w:author="Nate Bachmeier [AWS-SA]" w:date="2023-04-09T20:28:00Z">
              <w:rPr>
                <w:color w:val="9CDCFE"/>
              </w:rPr>
            </w:rPrChange>
          </w:rPr>
          <w:t>json</w:t>
        </w:r>
        <w:r w:rsidRPr="00663C73">
          <w:rPr>
            <w:rPrChange w:id="1943" w:author="Nate Bachmeier [AWS-SA]" w:date="2023-04-09T20:28:00Z">
              <w:rPr>
                <w:color w:val="D4D4D4"/>
              </w:rPr>
            </w:rPrChange>
          </w:rPr>
          <w:t>[</w:t>
        </w:r>
        <w:r w:rsidRPr="00663C73">
          <w:rPr>
            <w:rPrChange w:id="1944" w:author="Nate Bachmeier [AWS-SA]" w:date="2023-04-09T20:28:00Z">
              <w:rPr>
                <w:color w:val="CE9178"/>
              </w:rPr>
            </w:rPrChange>
          </w:rPr>
          <w:t>'Bodies'</w:t>
        </w:r>
        <w:r w:rsidRPr="00663C73">
          <w:rPr>
            <w:rPrChange w:id="1945" w:author="Nate Bachmeier [AWS-SA]" w:date="2023-04-09T20:28:00Z">
              <w:rPr>
                <w:color w:val="D4D4D4"/>
              </w:rPr>
            </w:rPrChange>
          </w:rPr>
          <w:t>])&gt;</w:t>
        </w:r>
        <w:r w:rsidRPr="00663C73">
          <w:rPr>
            <w:rPrChange w:id="1946" w:author="Nate Bachmeier [AWS-SA]" w:date="2023-04-09T20:28:00Z">
              <w:rPr>
                <w:color w:val="B5CEA8"/>
              </w:rPr>
            </w:rPrChange>
          </w:rPr>
          <w:t>0</w:t>
        </w:r>
        <w:r w:rsidRPr="00663C73">
          <w:rPr>
            <w:rPrChange w:id="1947" w:author="Nate Bachmeier [AWS-SA]" w:date="2023-04-09T20:28:00Z">
              <w:rPr>
                <w:color w:val="D4D4D4"/>
              </w:rPr>
            </w:rPrChange>
          </w:rPr>
          <w:t xml:space="preserve"> </w:t>
        </w:r>
        <w:r w:rsidRPr="00663C73">
          <w:rPr>
            <w:rPrChange w:id="1948" w:author="Nate Bachmeier [AWS-SA]" w:date="2023-04-09T20:28:00Z">
              <w:rPr>
                <w:color w:val="569CD6"/>
              </w:rPr>
            </w:rPrChange>
          </w:rPr>
          <w:t>and</w:t>
        </w:r>
        <w:r w:rsidRPr="00663C73">
          <w:rPr>
            <w:rPrChange w:id="1949" w:author="Nate Bachmeier [AWS-SA]" w:date="2023-04-09T20:28:00Z">
              <w:rPr>
                <w:color w:val="D4D4D4"/>
              </w:rPr>
            </w:rPrChange>
          </w:rPr>
          <w:t xml:space="preserve"> </w:t>
        </w:r>
        <w:r w:rsidRPr="00663C73">
          <w:rPr>
            <w:rPrChange w:id="1950" w:author="Nate Bachmeier [AWS-SA]" w:date="2023-04-09T20:28:00Z">
              <w:rPr>
                <w:color w:val="569CD6"/>
              </w:rPr>
            </w:rPrChange>
          </w:rPr>
          <w:t>not</w:t>
        </w:r>
        <w:r w:rsidRPr="00663C73">
          <w:rPr>
            <w:rPrChange w:id="1951" w:author="Nate Bachmeier [AWS-SA]" w:date="2023-04-09T20:28:00Z">
              <w:rPr>
                <w:color w:val="D4D4D4"/>
              </w:rPr>
            </w:rPrChange>
          </w:rPr>
          <w:t xml:space="preserve"> </w:t>
        </w:r>
        <w:r w:rsidRPr="00663C73">
          <w:rPr>
            <w:rPrChange w:id="1952" w:author="Nate Bachmeier [AWS-SA]" w:date="2023-04-09T20:28:00Z">
              <w:rPr>
                <w:color w:val="9CDCFE"/>
              </w:rPr>
            </w:rPrChange>
          </w:rPr>
          <w:t>x</w:t>
        </w:r>
        <w:r w:rsidRPr="00663C73">
          <w:rPr>
            <w:rPrChange w:id="1953" w:author="Nate Bachmeier [AWS-SA]" w:date="2023-04-09T20:28:00Z">
              <w:rPr>
                <w:color w:val="D4D4D4"/>
              </w:rPr>
            </w:rPrChange>
          </w:rPr>
          <w:t>.</w:t>
        </w:r>
        <w:r w:rsidRPr="00663C73">
          <w:rPr>
            <w:rPrChange w:id="1954" w:author="Nate Bachmeier [AWS-SA]" w:date="2023-04-09T20:28:00Z">
              <w:rPr>
                <w:color w:val="9CDCFE"/>
              </w:rPr>
            </w:rPrChange>
          </w:rPr>
          <w:t>has_error</w:t>
        </w:r>
        <w:r w:rsidRPr="00663C73">
          <w:rPr>
            <w:rPrChange w:id="1955" w:author="Nate Bachmeier [AWS-SA]" w:date="2023-04-09T20:28:00Z">
              <w:rPr>
                <w:color w:val="D4D4D4"/>
              </w:rPr>
            </w:rPrChange>
          </w:rPr>
          <w:t>]</w:t>
        </w:r>
      </w:ins>
    </w:p>
    <w:p w14:paraId="4FD5D99B" w14:textId="30D511CA" w:rsidR="00FE3EEF" w:rsidRDefault="00FE3EEF" w:rsidP="00663C73">
      <w:pPr>
        <w:pStyle w:val="Caption"/>
        <w:ind w:firstLine="0"/>
        <w:rPr>
          <w:b/>
          <w:bCs/>
          <w:iCs w:val="0"/>
        </w:rPr>
        <w:pPrChange w:id="1956" w:author="Nate Bachmeier [AWS-SA]" w:date="2023-04-09T20:26:00Z">
          <w:pPr>
            <w:spacing w:after="160" w:line="259" w:lineRule="auto"/>
            <w:ind w:firstLine="0"/>
          </w:pPr>
        </w:pPrChange>
      </w:pPr>
      <w:r>
        <w:rPr>
          <w:b/>
          <w:bCs/>
        </w:rPr>
        <w:br w:type="page"/>
      </w:r>
    </w:p>
    <w:p w14:paraId="1CF31B24" w14:textId="7C16700C" w:rsidR="00495599" w:rsidRPr="00185623" w:rsidDel="00663C73" w:rsidRDefault="00495599" w:rsidP="00E62F67">
      <w:pPr>
        <w:pStyle w:val="Caption"/>
        <w:ind w:firstLine="0"/>
        <w:rPr>
          <w:del w:id="1957" w:author="Nate Bachmeier [AWS-SA]" w:date="2023-04-09T20:29:00Z"/>
          <w:i/>
        </w:rPr>
      </w:pPr>
      <w:bookmarkStart w:id="1958" w:name="_Toc128255057"/>
      <w:bookmarkStart w:id="1959" w:name="_Toc128302243"/>
      <w:del w:id="1960" w:author="Nate Bachmeier [AWS-SA]" w:date="2023-04-09T20:29:00Z">
        <w:r w:rsidRPr="00E62F67" w:rsidDel="00663C73">
          <w:rPr>
            <w:b/>
            <w:bCs/>
          </w:rPr>
          <w:lastRenderedPageBreak/>
          <w:delText xml:space="preserve">Figure </w:delText>
        </w:r>
        <w:r w:rsidRPr="00E62F67" w:rsidDel="00663C73">
          <w:rPr>
            <w:b/>
            <w:bCs/>
          </w:rPr>
          <w:fldChar w:fldCharType="begin"/>
        </w:r>
        <w:r w:rsidRPr="00E62F67" w:rsidDel="00663C73">
          <w:rPr>
            <w:b/>
            <w:bCs/>
          </w:rPr>
          <w:delInstrText xml:space="preserve"> SEQ Figure \* ARABIC </w:delInstrText>
        </w:r>
        <w:r w:rsidRPr="00E62F67" w:rsidDel="00663C73">
          <w:rPr>
            <w:b/>
            <w:bCs/>
          </w:rPr>
          <w:fldChar w:fldCharType="separate"/>
        </w:r>
        <w:r w:rsidR="00BB265F" w:rsidDel="00663C73">
          <w:rPr>
            <w:b/>
            <w:bCs/>
            <w:noProof/>
          </w:rPr>
          <w:delText>24</w:delText>
        </w:r>
        <w:r w:rsidRPr="00E62F67" w:rsidDel="00663C73">
          <w:rPr>
            <w:b/>
            <w:bCs/>
          </w:rPr>
          <w:fldChar w:fldCharType="end"/>
        </w:r>
        <w:r w:rsidRPr="00185623" w:rsidDel="00663C73">
          <w:br/>
        </w:r>
        <w:r w:rsidRPr="00185623" w:rsidDel="00663C73">
          <w:rPr>
            <w:i/>
          </w:rPr>
          <w:delText>Characters</w:delText>
        </w:r>
        <w:bookmarkEnd w:id="1958"/>
        <w:bookmarkEnd w:id="1959"/>
      </w:del>
    </w:p>
    <w:p w14:paraId="6594EA73" w14:textId="6DDF2F23" w:rsidR="00495599" w:rsidDel="00663C73" w:rsidRDefault="00495599" w:rsidP="00E62F67">
      <w:pPr>
        <w:ind w:firstLine="0"/>
        <w:rPr>
          <w:del w:id="1961" w:author="Nate Bachmeier [AWS-SA]" w:date="2023-04-09T20:29:00Z"/>
        </w:rPr>
      </w:pPr>
      <w:del w:id="1962" w:author="Nate Bachmeier [AWS-SA]" w:date="2023-04-09T20:29:00Z">
        <w:r w:rsidRPr="00322676" w:rsidDel="00663C73">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rsidDel="00663C73">
          <w:delText xml:space="preserve">  </w:delText>
        </w:r>
      </w:del>
    </w:p>
    <w:p w14:paraId="303ED627" w14:textId="21DC574F" w:rsidR="004B1C1F" w:rsidDel="00663C73" w:rsidRDefault="00756489" w:rsidP="00DA5CF7">
      <w:pPr>
        <w:rPr>
          <w:del w:id="1963" w:author="Nate Bachmeier [AWS-SA]" w:date="2023-04-09T20:31:00Z"/>
        </w:rPr>
      </w:pPr>
      <w:del w:id="1964" w:author="Nate Bachmeier [AWS-SA]" w:date="2023-04-09T20:31:00Z">
        <w:r w:rsidDel="00663C73">
          <w:delText xml:space="preserve">A machine learning algorithm will process short video clips and predict agents’ intent based on their behavior. </w:delText>
        </w:r>
        <w:r w:rsidR="006152BE" w:rsidDel="00663C73">
          <w:delText>The algorith</w:delText>
        </w:r>
        <w:r w:rsidR="003925DA" w:rsidDel="00663C73">
          <w:delText>m</w:delText>
        </w:r>
        <w:r w:rsidR="006152BE" w:rsidDel="00663C73">
          <w:delText xml:space="preserve"> </w:delText>
        </w:r>
        <w:r w:rsidDel="00663C73">
          <w:delText xml:space="preserve">models the subject’s skeleton movement changes into </w:delText>
        </w:r>
        <w:r w:rsidR="004B1C1F" w:rsidDel="00663C73">
          <w:delText xml:space="preserve">a </w:delText>
        </w:r>
        <w:r w:rsidDel="00663C73">
          <w:delText>sequence-to-classification model.</w:delText>
        </w:r>
        <w:r w:rsidR="00495599" w:rsidDel="00663C73">
          <w:delText xml:space="preserve"> </w:delText>
        </w:r>
      </w:del>
    </w:p>
    <w:p w14:paraId="41AB763D" w14:textId="73DE7C7C" w:rsidR="0013127C" w:rsidDel="00663C73" w:rsidRDefault="00495599" w:rsidP="00DA5CF7">
      <w:pPr>
        <w:rPr>
          <w:del w:id="1965" w:author="Nate Bachmeier [AWS-SA]" w:date="2023-04-09T20:31:00Z"/>
        </w:rPr>
      </w:pPr>
      <w:del w:id="1966" w:author="Nate Bachmeier [AWS-SA]" w:date="2023-04-09T20:31:00Z">
        <w:r w:rsidDel="00663C73">
          <w:delText>This process begins with sampling the video stream from 24 frames per second (fps) to 6</w:delText>
        </w:r>
        <w:r w:rsidR="004B1C1F" w:rsidDel="00663C73">
          <w:delText xml:space="preserve"> fps</w:delText>
        </w:r>
        <w:r w:rsidDel="00663C73">
          <w:delText>.</w:delText>
        </w:r>
        <w:r w:rsidR="004B1C1F" w:rsidDel="00663C73">
          <w:delText xml:space="preserve"> Th</w:delText>
        </w:r>
        <w:r w:rsidR="00FD404D" w:rsidDel="00663C73">
          <w:delText>is operation aim</w:delText>
        </w:r>
        <w:r w:rsidR="004B1C1F" w:rsidDel="00663C73">
          <w:delText>s to speed up model convergence and reduce operational costs.</w:delText>
        </w:r>
        <w:r w:rsidDel="00663C73">
          <w:delText xml:space="preserve"> </w:delText>
        </w:r>
        <w:r w:rsidR="00FD404D" w:rsidDel="00663C73">
          <w:delText xml:space="preserve">Next, </w:delText>
        </w:r>
        <w:r w:rsidR="00E62F67" w:rsidDel="00663C73">
          <w:delText>s</w:delText>
        </w:r>
        <w:r w:rsidDel="00663C73">
          <w:delText>imilar to Das et al. (2019)</w:delText>
        </w:r>
        <w:r w:rsidR="00E62F67" w:rsidDel="00663C73">
          <w:delText>,</w:delText>
        </w:r>
        <w:r w:rsidDel="00663C73">
          <w:delText xml:space="preserve"> the research will use the OpenPose library to identify the character’s joint positions </w:delText>
        </w:r>
        <w:r w:rsidR="004B1C1F" w:rsidDel="00663C73">
          <w:delText>in a given frame</w:delText>
        </w:r>
        <w:r w:rsidDel="00663C73">
          <w:delText>.</w:delText>
        </w:r>
        <w:r w:rsidR="00FD404D" w:rsidDel="00663C73">
          <w:delText xml:space="preserve"> </w:delText>
        </w:r>
        <w:r w:rsidR="004B1C1F" w:rsidDel="00663C73">
          <w:delText xml:space="preserve">Those </w:delText>
        </w:r>
        <w:r w:rsidR="003925DA" w:rsidDel="00663C73">
          <w:delText xml:space="preserve">matrix-encoded </w:delText>
        </w:r>
        <w:r w:rsidR="004B1C1F" w:rsidDel="00663C73">
          <w:delText xml:space="preserve">positions represent the input sequence to the model. </w:delText>
        </w:r>
        <w:r w:rsidR="00756489" w:rsidDel="00663C73">
          <w:delText xml:space="preserve">According to the literature review, </w:delText>
        </w:r>
        <w:r w:rsidR="003925DA" w:rsidDel="00663C73">
          <w:delText xml:space="preserve">these </w:delText>
        </w:r>
        <w:r w:rsidR="004B1C1F" w:rsidDel="00663C73">
          <w:delText>matrices should be relative delta updates</w:delText>
        </w:r>
        <w:r w:rsidR="003925DA" w:rsidDel="00663C73">
          <w:delText>,</w:delText>
        </w:r>
        <w:r w:rsidR="004B1C1F" w:rsidDel="00663C73">
          <w:delText xml:space="preserve"> not literal coordinates</w:delText>
        </w:r>
        <w:r w:rsidR="00756489" w:rsidDel="00663C73">
          <w:delText>.</w:delText>
        </w:r>
        <w:r w:rsidR="00FD404D" w:rsidDel="00663C73">
          <w:delText xml:space="preserve"> Third, </w:delText>
        </w:r>
        <w:r w:rsidR="004B1C1F" w:rsidDel="00663C73">
          <w:delText xml:space="preserve">the matrices feed into an RNN-based algorithm (e.g., LTSM) for sequence analysis. </w:delText>
        </w:r>
        <w:r w:rsidR="0013127C" w:rsidDel="00663C73">
          <w:delText>This portion will use the standard Keras libraries for generating TensorFlow</w:delText>
        </w:r>
        <w:r w:rsidR="003925DA" w:rsidDel="00663C73">
          <w:delText>,</w:delText>
        </w:r>
        <w:r w:rsidR="0013127C" w:rsidDel="00663C73">
          <w:delText xml:space="preserve"> a neural network.</w:delText>
        </w:r>
        <w:r w:rsidR="00FD404D" w:rsidDel="00663C73">
          <w:delText xml:space="preserve"> </w:delText>
        </w:r>
        <w:r w:rsidR="0013127C" w:rsidDel="00663C73">
          <w:delText>Lastly, a fully-connected layer extends the architecture to represent the classification action space and output.</w:delText>
        </w:r>
      </w:del>
    </w:p>
    <w:p w14:paraId="1D0C1850" w14:textId="17E56F31" w:rsidR="00DA6289" w:rsidDel="00663C73" w:rsidRDefault="00C726FF" w:rsidP="00DA5CF7">
      <w:pPr>
        <w:rPr>
          <w:del w:id="1967" w:author="Nate Bachmeier [AWS-SA]" w:date="2023-04-09T20:31:00Z"/>
        </w:rPr>
      </w:pPr>
      <w:del w:id="1968" w:author="Nate Bachmeier [AWS-SA]" w:date="2023-04-09T20:31:00Z">
        <w:r w:rsidDel="00663C73">
          <w:delText xml:space="preserve">This experiment repeats enough test case combinations for the sampling requirements, with each iteration archiving the video feeds, world configurations, and model accuracy scores (see Figure </w:delText>
        </w:r>
        <w:r w:rsidR="00DA6289" w:rsidDel="00663C73">
          <w:delText>2</w:delText>
        </w:r>
        <w:r w:rsidR="00E66FA8" w:rsidDel="00663C73">
          <w:delText>5</w:delText>
        </w:r>
        <w:r w:rsidDel="00663C73">
          <w:delText>). A feedback monitoring process will ensure adequate behavior coverage and identify potential gaps. An example scenario is the patient falls behind the couch or another obstructed view.</w:delText>
        </w:r>
      </w:del>
    </w:p>
    <w:p w14:paraId="64CBBA7A" w14:textId="7A810CF0" w:rsidR="00A7372C" w:rsidRPr="000869AC" w:rsidDel="00663C73" w:rsidRDefault="00A7372C" w:rsidP="00E62F67">
      <w:pPr>
        <w:pStyle w:val="Caption"/>
        <w:ind w:firstLine="0"/>
        <w:rPr>
          <w:del w:id="1969" w:author="Nate Bachmeier [AWS-SA]" w:date="2023-04-09T20:34:00Z"/>
          <w:i/>
        </w:rPr>
      </w:pPr>
      <w:bookmarkStart w:id="1970" w:name="_Toc128255058"/>
      <w:bookmarkStart w:id="1971" w:name="_Toc128302244"/>
      <w:del w:id="1972" w:author="Nate Bachmeier [AWS-SA]" w:date="2023-04-09T20:34:00Z">
        <w:r w:rsidRPr="00E62F67" w:rsidDel="00663C73">
          <w:rPr>
            <w:b/>
            <w:bCs/>
          </w:rPr>
          <w:delText xml:space="preserve">Figure </w:delText>
        </w:r>
        <w:r w:rsidRPr="00E62F67" w:rsidDel="00663C73">
          <w:rPr>
            <w:b/>
            <w:bCs/>
          </w:rPr>
          <w:fldChar w:fldCharType="begin"/>
        </w:r>
        <w:r w:rsidRPr="00E62F67" w:rsidDel="00663C73">
          <w:rPr>
            <w:b/>
            <w:bCs/>
          </w:rPr>
          <w:delInstrText xml:space="preserve"> SEQ Figure \* ARABIC </w:delInstrText>
        </w:r>
        <w:r w:rsidRPr="00E62F67" w:rsidDel="00663C73">
          <w:rPr>
            <w:b/>
            <w:bCs/>
          </w:rPr>
          <w:fldChar w:fldCharType="separate"/>
        </w:r>
        <w:r w:rsidR="00BB265F" w:rsidDel="00663C73">
          <w:rPr>
            <w:b/>
            <w:bCs/>
            <w:noProof/>
          </w:rPr>
          <w:delText>25</w:delText>
        </w:r>
        <w:r w:rsidRPr="00E62F67" w:rsidDel="00663C73">
          <w:rPr>
            <w:b/>
            <w:bCs/>
          </w:rPr>
          <w:fldChar w:fldCharType="end"/>
        </w:r>
        <w:r w:rsidDel="00663C73">
          <w:br/>
        </w:r>
        <w:r w:rsidRPr="000869AC" w:rsidDel="00663C73">
          <w:rPr>
            <w:i/>
          </w:rPr>
          <w:delText>Experiment Design</w:delText>
        </w:r>
        <w:bookmarkEnd w:id="1970"/>
        <w:bookmarkEnd w:id="1971"/>
      </w:del>
    </w:p>
    <w:p w14:paraId="0E70E24C" w14:textId="227E270F" w:rsidR="00A7372C" w:rsidRPr="00360368" w:rsidDel="00663C73" w:rsidRDefault="00FD404D" w:rsidP="00E62F67">
      <w:pPr>
        <w:ind w:firstLine="0"/>
        <w:rPr>
          <w:del w:id="1973" w:author="Nate Bachmeier [AWS-SA]" w:date="2023-04-09T20:34:00Z"/>
        </w:rPr>
      </w:pPr>
      <w:del w:id="1974" w:author="Nate Bachmeier [AWS-SA]" w:date="2023-04-09T20:34:00Z">
        <w:r w:rsidRPr="00FD404D" w:rsidDel="00663C73">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del>
    </w:p>
    <w:p w14:paraId="3CAF2FD8" w14:textId="7EFFDF85" w:rsidR="00A7372C" w:rsidDel="00663C73" w:rsidRDefault="00A7372C" w:rsidP="00DA5CF7">
      <w:pPr>
        <w:rPr>
          <w:del w:id="1975" w:author="Nate Bachmeier [AWS-SA]" w:date="2023-04-09T20:34:00Z"/>
        </w:rPr>
      </w:pPr>
      <w:commentRangeStart w:id="1976"/>
      <w:del w:id="1977" w:author="Nate Bachmeier [AWS-SA]" w:date="2023-04-09T20:34:00Z">
        <w:r w:rsidDel="00663C73">
          <w:delText xml:space="preserve">ROS simplifies initiating character </w:delText>
        </w:r>
        <w:commentRangeEnd w:id="1976"/>
        <w:r w:rsidR="00994640" w:rsidDel="00663C73">
          <w:rPr>
            <w:rStyle w:val="CommentReference"/>
            <w:rFonts w:eastAsia="Times New Roman" w:cs="Arial"/>
            <w:szCs w:val="20"/>
          </w:rPr>
          <w:commentReference w:id="1976"/>
        </w:r>
        <w:r w:rsidDel="00663C73">
          <w:delText xml:space="preserve">behaviors through configuration rules (see Figure 25). For example, the world definition might load the Alice model at a specific offset. Next, wait for </w:delText>
        </w:r>
        <w:r w:rsidR="003925DA" w:rsidDel="00663C73">
          <w:delText>several</w:delText>
        </w:r>
        <w:r w:rsidDel="00663C73">
          <w:delText xml:space="preserve"> milliseconds before performing a </w:delText>
        </w:r>
        <w:r w:rsidR="003925DA" w:rsidDel="00663C73">
          <w:delText xml:space="preserve">particular </w:delText>
        </w:r>
        <w:r w:rsidDel="00663C73">
          <w:delText xml:space="preserve">motion capture file. Suppose that motion causes Alice to walk into a couch. In that case, the physics engine will prevent her </w:delText>
        </w:r>
        <w:r w:rsidR="003925DA" w:rsidDel="00663C73">
          <w:delText xml:space="preserve">from </w:delText>
        </w:r>
        <w:r w:rsidDel="00663C73">
          <w:delText>traversing through solid matter.</w:delText>
        </w:r>
      </w:del>
    </w:p>
    <w:p w14:paraId="2559330A" w14:textId="3ED60668" w:rsidR="00A7372C" w:rsidDel="00663C73" w:rsidRDefault="003925DA" w:rsidP="00DA5CF7">
      <w:pPr>
        <w:pStyle w:val="Caption"/>
        <w:rPr>
          <w:del w:id="1978" w:author="Nate Bachmeier [AWS-SA]" w:date="2023-04-09T20:34:00Z"/>
        </w:rPr>
      </w:pPr>
      <w:del w:id="1979" w:author="Nate Bachmeier [AWS-SA]" w:date="2023-04-09T20:34:00Z">
        <w:r w:rsidDel="00663C73">
          <w:delText>An explicit assumption is</w:delText>
        </w:r>
        <w:r w:rsidR="00A7372C" w:rsidDel="00663C73">
          <w:delText xml:space="preserve"> that training the model to detect motion</w:delText>
        </w:r>
        <w:r w:rsidR="00B75049" w:rsidDel="00663C73">
          <w:delText>-</w:delText>
        </w:r>
        <w:r w:rsidR="00A7372C" w:rsidDel="00663C73">
          <w:delText xml:space="preserve">capture falls and similar behaviors implies the ability to </w:delText>
        </w:r>
        <w:r w:rsidR="00B75049" w:rsidDel="00663C73">
          <w:delText>observe</w:delText>
        </w:r>
        <w:r w:rsidR="00A7372C" w:rsidDel="00663C73">
          <w:delText xml:space="preserve"> </w:delText>
        </w:r>
        <w:r w:rsidR="0021511C" w:rsidDel="00663C73">
          <w:delText>episodic falling syndrome</w:delText>
        </w:r>
        <w:r w:rsidR="00A7372C" w:rsidDel="00663C73">
          <w:delText xml:space="preserve"> falls. This assumption is reasonable because the study </w:delText>
        </w:r>
        <w:r w:rsidDel="00663C73">
          <w:delText>looks</w:delText>
        </w:r>
        <w:r w:rsidR="00A7372C" w:rsidDel="00663C73">
          <w:delText xml:space="preserve"> for patterns in skeletal movements. It would be possible to validate this assumption using freely available videos from Reddit and YouTube channels. However, confirming this point is beyond the study’s scope.</w:delText>
        </w:r>
      </w:del>
    </w:p>
    <w:p w14:paraId="6417D8E6" w14:textId="2F81688B" w:rsidR="00E72F1F" w:rsidRDefault="00756489" w:rsidP="00B75049">
      <w:pPr>
        <w:pStyle w:val="Heading2"/>
        <w:ind w:firstLine="0"/>
        <w:rPr>
          <w:ins w:id="1980" w:author="Nate Bachmeier [AWS-SA]" w:date="2023-04-09T20:35:00Z"/>
        </w:rPr>
      </w:pPr>
      <w:bookmarkStart w:id="1981" w:name="_Toc131970508"/>
      <w:r>
        <w:t>D</w:t>
      </w:r>
      <w:r w:rsidR="00E72F1F">
        <w:t>ata Analysis</w:t>
      </w:r>
      <w:bookmarkEnd w:id="1981"/>
    </w:p>
    <w:p w14:paraId="129472A1" w14:textId="0CAD4F32" w:rsidR="00663C73" w:rsidRDefault="00663C73" w:rsidP="00663C73">
      <w:pPr>
        <w:rPr>
          <w:ins w:id="1982" w:author="Nate Bachmeier [AWS-SA]" w:date="2023-04-09T20:47:00Z"/>
        </w:rPr>
      </w:pPr>
      <w:ins w:id="1983" w:author="Nate Bachmeier [AWS-SA]" w:date="2023-04-09T20:36:00Z">
        <w:r>
          <w:t xml:space="preserve">The study procedure aims to process a significant subset of the kinetic-700 dataset and generate reports for </w:t>
        </w:r>
      </w:ins>
      <w:ins w:id="1984" w:author="Nate Bachmeier [AWS-SA]" w:date="2023-04-09T20:37:00Z">
        <w:r>
          <w:t xml:space="preserve">skeletal movements with object detection overlays. This outcome connects to the foundational question of </w:t>
        </w:r>
      </w:ins>
      <w:ins w:id="1985" w:author="Nate Bachmeier [AWS-SA]" w:date="2023-04-09T20:38:00Z">
        <w:r>
          <w:t>predicting</w:t>
        </w:r>
      </w:ins>
      <w:ins w:id="1986" w:author="Nate Bachmeier [AWS-SA]" w:date="2023-04-09T20:37:00Z">
        <w:r>
          <w:t xml:space="preserve"> human activity </w:t>
        </w:r>
      </w:ins>
      <w:ins w:id="1987" w:author="Nate Bachmeier [AWS-SA]" w:date="2023-04-09T20:38:00Z">
        <w:r>
          <w:t>within video sequences for elderly and special needs care organizations</w:t>
        </w:r>
      </w:ins>
      <w:ins w:id="1988" w:author="Nate Bachmeier [AWS-SA]" w:date="2023-04-09T20:41:00Z">
        <w:r>
          <w:t>. However, d</w:t>
        </w:r>
      </w:ins>
      <w:ins w:id="1989" w:author="Nate Bachmeier [AWS-SA]" w:date="2023-04-09T20:39:00Z">
        <w:r>
          <w:t xml:space="preserve">emonstrating that deliverable requires transforming the mountain </w:t>
        </w:r>
      </w:ins>
      <w:ins w:id="1990" w:author="Nate Bachmeier [AWS-SA]" w:date="2023-04-09T20:40:00Z">
        <w:r>
          <w:t xml:space="preserve">of report.json definitions into </w:t>
        </w:r>
        <w:r w:rsidRPr="004A39F1">
          <w:rPr>
            <w:i/>
            <w:iCs/>
            <w:rPrChange w:id="1991" w:author="Nate Bachmeier [AWS-SA]" w:date="2023-04-09T20:48:00Z">
              <w:rPr/>
            </w:rPrChange>
          </w:rPr>
          <w:t>movement signatures</w:t>
        </w:r>
        <w:r>
          <w:t>.</w:t>
        </w:r>
      </w:ins>
    </w:p>
    <w:p w14:paraId="135927D7" w14:textId="2DC51426" w:rsidR="004A39F1" w:rsidRDefault="004A39F1" w:rsidP="004A39F1">
      <w:pPr>
        <w:pStyle w:val="Heading3"/>
        <w:ind w:firstLine="0"/>
        <w:rPr>
          <w:ins w:id="1992" w:author="Nate Bachmeier [AWS-SA]" w:date="2023-04-09T21:02:00Z"/>
        </w:rPr>
      </w:pPr>
      <w:ins w:id="1993" w:author="Nate Bachmeier [AWS-SA]" w:date="2023-04-09T21:02:00Z">
        <w:r>
          <w:t>Preprocessing the data</w:t>
        </w:r>
      </w:ins>
    </w:p>
    <w:p w14:paraId="7CA2C6CC" w14:textId="4630BD13" w:rsidR="004A39F1" w:rsidRDefault="004A39F1" w:rsidP="004A39F1">
      <w:pPr>
        <w:rPr>
          <w:ins w:id="1994" w:author="Nate Bachmeier [AWS-SA]" w:date="2023-04-09T21:10:00Z"/>
        </w:rPr>
      </w:pPr>
      <w:ins w:id="1995" w:author="Nate Bachmeier [AWS-SA]" w:date="2023-04-09T21:03:00Z">
        <w:r>
          <w:t xml:space="preserve">When OpenPose and Amazon Rekognition process frames, there are no assurances that </w:t>
        </w:r>
      </w:ins>
      <w:ins w:id="1996" w:author="Nate Bachmeier [AWS-SA]" w:date="2023-04-09T21:05:00Z">
        <w:r>
          <w:t xml:space="preserve">the total people remain consistent, let alone the detected body parts. For instance, Alice </w:t>
        </w:r>
      </w:ins>
      <w:ins w:id="1997" w:author="Nate Bachmeier [AWS-SA]" w:date="2023-04-09T21:06:00Z">
        <w:r>
          <w:t xml:space="preserve">and Bob might be dancing and twirling, which changes the perspective relative to the camera. </w:t>
        </w:r>
      </w:ins>
      <w:ins w:id="1998" w:author="Nate Bachmeier [AWS-SA]" w:date="2023-04-09T21:07:00Z">
        <w:r>
          <w:t xml:space="preserve">The study must implement a </w:t>
        </w:r>
        <w:r w:rsidRPr="004A39F1">
          <w:rPr>
            <w:i/>
            <w:iCs/>
            <w:rPrChange w:id="1999" w:author="Nate Bachmeier [AWS-SA]" w:date="2023-04-09T21:10:00Z">
              <w:rPr/>
            </w:rPrChange>
          </w:rPr>
          <w:t>MovementTracker</w:t>
        </w:r>
        <w:r>
          <w:t xml:space="preserve"> process that </w:t>
        </w:r>
      </w:ins>
      <w:ins w:id="2000" w:author="Nate Bachmeier [AWS-SA]" w:date="2023-04-09T21:08:00Z">
        <w:r>
          <w:t xml:space="preserve">normalizes the frame bodies into </w:t>
        </w:r>
      </w:ins>
      <w:ins w:id="2001" w:author="Nate Bachmeier [AWS-SA]" w:date="2023-04-09T21:09:00Z">
        <w:r>
          <w:t>individual traces.</w:t>
        </w:r>
      </w:ins>
    </w:p>
    <w:p w14:paraId="56D26E9F" w14:textId="705B0BD0" w:rsidR="004A39F1" w:rsidRDefault="004A39F1" w:rsidP="004A39F1">
      <w:pPr>
        <w:pStyle w:val="Caption"/>
        <w:ind w:firstLine="0"/>
        <w:rPr>
          <w:ins w:id="2002" w:author="Nate Bachmeier [AWS-SA]" w:date="2023-04-09T21:11:00Z"/>
          <w:i/>
          <w:iCs w:val="0"/>
        </w:rPr>
      </w:pPr>
      <w:ins w:id="2003" w:author="Nate Bachmeier [AWS-SA]" w:date="2023-04-09T21:10:00Z">
        <w:r w:rsidRPr="004A39F1">
          <w:rPr>
            <w:b/>
            <w:bCs/>
            <w:rPrChange w:id="2004" w:author="Nate Bachmeier [AWS-SA]" w:date="2023-04-09T21:11:00Z">
              <w:rPr/>
            </w:rPrChange>
          </w:rPr>
          <w:t xml:space="preserve">Figure </w:t>
        </w:r>
        <w:r w:rsidRPr="004A39F1">
          <w:rPr>
            <w:b/>
            <w:bCs/>
            <w:rPrChange w:id="2005" w:author="Nate Bachmeier [AWS-SA]" w:date="2023-04-09T21:11:00Z">
              <w:rPr/>
            </w:rPrChange>
          </w:rPr>
          <w:fldChar w:fldCharType="begin"/>
        </w:r>
        <w:r w:rsidRPr="004A39F1">
          <w:rPr>
            <w:b/>
            <w:bCs/>
            <w:rPrChange w:id="2006" w:author="Nate Bachmeier [AWS-SA]" w:date="2023-04-09T21:11:00Z">
              <w:rPr/>
            </w:rPrChange>
          </w:rPr>
          <w:instrText xml:space="preserve"> SEQ Figure \* ARABIC </w:instrText>
        </w:r>
      </w:ins>
      <w:r w:rsidRPr="004A39F1">
        <w:rPr>
          <w:b/>
          <w:bCs/>
          <w:rPrChange w:id="2007" w:author="Nate Bachmeier [AWS-SA]" w:date="2023-04-09T21:11:00Z">
            <w:rPr/>
          </w:rPrChange>
        </w:rPr>
        <w:fldChar w:fldCharType="separate"/>
      </w:r>
      <w:ins w:id="2008" w:author="Nate Bachmeier [AWS-SA]" w:date="2023-04-09T21:10:00Z">
        <w:r w:rsidRPr="004A39F1">
          <w:rPr>
            <w:b/>
            <w:bCs/>
            <w:noProof/>
            <w:rPrChange w:id="2009" w:author="Nate Bachmeier [AWS-SA]" w:date="2023-04-09T21:11:00Z">
              <w:rPr>
                <w:noProof/>
              </w:rPr>
            </w:rPrChange>
          </w:rPr>
          <w:t>31</w:t>
        </w:r>
        <w:r w:rsidRPr="004A39F1">
          <w:rPr>
            <w:b/>
            <w:bCs/>
            <w:rPrChange w:id="2010" w:author="Nate Bachmeier [AWS-SA]" w:date="2023-04-09T21:11:00Z">
              <w:rPr/>
            </w:rPrChange>
          </w:rPr>
          <w:fldChar w:fldCharType="end"/>
        </w:r>
      </w:ins>
      <w:ins w:id="2011" w:author="Nate Bachmeier [AWS-SA]" w:date="2023-04-09T21:11:00Z">
        <w:r>
          <w:rPr>
            <w:b/>
            <w:bCs/>
          </w:rPr>
          <w:br/>
        </w:r>
        <w:r w:rsidRPr="004A39F1">
          <w:rPr>
            <w:i/>
            <w:iCs w:val="0"/>
            <w:rPrChange w:id="2012" w:author="Nate Bachmeier [AWS-SA]" w:date="2023-04-09T21:11:00Z">
              <w:rPr>
                <w:b/>
                <w:bCs/>
                <w:i/>
                <w:iCs w:val="0"/>
              </w:rPr>
            </w:rPrChange>
          </w:rPr>
          <w:t>Movement</w:t>
        </w:r>
        <w:r>
          <w:rPr>
            <w:i/>
            <w:iCs w:val="0"/>
          </w:rPr>
          <w:t>Tracker Logic</w:t>
        </w:r>
      </w:ins>
    </w:p>
    <w:p w14:paraId="03D53723" w14:textId="77777777" w:rsidR="004A39F1" w:rsidRPr="004A39F1" w:rsidRDefault="004A39F1" w:rsidP="004A39F1">
      <w:pPr>
        <w:pStyle w:val="SC-Source"/>
        <w:rPr>
          <w:ins w:id="2013" w:author="Nate Bachmeier [AWS-SA]" w:date="2023-04-09T21:11:00Z"/>
          <w:rPrChange w:id="2014" w:author="Nate Bachmeier [AWS-SA]" w:date="2023-04-09T21:12:00Z">
            <w:rPr>
              <w:ins w:id="2015" w:author="Nate Bachmeier [AWS-SA]" w:date="2023-04-09T21:11:00Z"/>
              <w:color w:val="D4D4D4"/>
            </w:rPr>
          </w:rPrChange>
        </w:rPr>
        <w:pPrChange w:id="2016" w:author="Nate Bachmeier [AWS-SA]" w:date="2023-04-09T21:12:00Z">
          <w:pPr>
            <w:shd w:val="clear" w:color="auto" w:fill="1E1E1E"/>
            <w:spacing w:line="285" w:lineRule="atLeast"/>
            <w:ind w:firstLine="0"/>
          </w:pPr>
        </w:pPrChange>
      </w:pPr>
      <w:ins w:id="2017" w:author="Nate Bachmeier [AWS-SA]" w:date="2023-04-09T21:11:00Z">
        <w:r w:rsidRPr="004A39F1">
          <w:rPr>
            <w:rPrChange w:id="2018" w:author="Nate Bachmeier [AWS-SA]" w:date="2023-04-09T21:12:00Z">
              <w:rPr>
                <w:color w:val="569CD6"/>
              </w:rPr>
            </w:rPrChange>
          </w:rPr>
          <w:t>class</w:t>
        </w:r>
        <w:r w:rsidRPr="004A39F1">
          <w:rPr>
            <w:rPrChange w:id="2019" w:author="Nate Bachmeier [AWS-SA]" w:date="2023-04-09T21:12:00Z">
              <w:rPr>
                <w:color w:val="D4D4D4"/>
              </w:rPr>
            </w:rPrChange>
          </w:rPr>
          <w:t xml:space="preserve"> </w:t>
        </w:r>
        <w:r w:rsidRPr="004A39F1">
          <w:t>MovementTracker</w:t>
        </w:r>
        <w:r w:rsidRPr="004A39F1">
          <w:rPr>
            <w:rPrChange w:id="2020" w:author="Nate Bachmeier [AWS-SA]" w:date="2023-04-09T21:12:00Z">
              <w:rPr>
                <w:color w:val="D4D4D4"/>
              </w:rPr>
            </w:rPrChange>
          </w:rPr>
          <w:t>:</w:t>
        </w:r>
      </w:ins>
    </w:p>
    <w:p w14:paraId="25B0E22E" w14:textId="77777777" w:rsidR="004A39F1" w:rsidRPr="004A39F1" w:rsidRDefault="004A39F1" w:rsidP="004A39F1">
      <w:pPr>
        <w:pStyle w:val="SC-Source"/>
        <w:rPr>
          <w:ins w:id="2021" w:author="Nate Bachmeier [AWS-SA]" w:date="2023-04-09T21:11:00Z"/>
          <w:rPrChange w:id="2022" w:author="Nate Bachmeier [AWS-SA]" w:date="2023-04-09T21:12:00Z">
            <w:rPr>
              <w:ins w:id="2023" w:author="Nate Bachmeier [AWS-SA]" w:date="2023-04-09T21:11:00Z"/>
              <w:color w:val="D4D4D4"/>
            </w:rPr>
          </w:rPrChange>
        </w:rPr>
        <w:pPrChange w:id="2024" w:author="Nate Bachmeier [AWS-SA]" w:date="2023-04-09T21:12:00Z">
          <w:pPr>
            <w:shd w:val="clear" w:color="auto" w:fill="1E1E1E"/>
            <w:spacing w:line="285" w:lineRule="atLeast"/>
            <w:ind w:firstLine="0"/>
          </w:pPr>
        </w:pPrChange>
      </w:pPr>
      <w:ins w:id="2025" w:author="Nate Bachmeier [AWS-SA]" w:date="2023-04-09T21:11:00Z">
        <w:r w:rsidRPr="004A39F1">
          <w:rPr>
            <w:rPrChange w:id="2026" w:author="Nate Bachmeier [AWS-SA]" w:date="2023-04-09T21:12:00Z">
              <w:rPr>
                <w:color w:val="D4D4D4"/>
              </w:rPr>
            </w:rPrChange>
          </w:rPr>
          <w:t xml:space="preserve">  </w:t>
        </w:r>
        <w:r w:rsidRPr="004A39F1">
          <w:rPr>
            <w:rPrChange w:id="2027" w:author="Nate Bachmeier [AWS-SA]" w:date="2023-04-09T21:12:00Z">
              <w:rPr>
                <w:color w:val="569CD6"/>
              </w:rPr>
            </w:rPrChange>
          </w:rPr>
          <w:t>def</w:t>
        </w:r>
        <w:r w:rsidRPr="004A39F1">
          <w:rPr>
            <w:rPrChange w:id="2028" w:author="Nate Bachmeier [AWS-SA]" w:date="2023-04-09T21:12:00Z">
              <w:rPr>
                <w:color w:val="D4D4D4"/>
              </w:rPr>
            </w:rPrChange>
          </w:rPr>
          <w:t xml:space="preserve"> </w:t>
        </w:r>
        <w:r w:rsidRPr="004A39F1">
          <w:rPr>
            <w:rPrChange w:id="2029" w:author="Nate Bachmeier [AWS-SA]" w:date="2023-04-09T21:12:00Z">
              <w:rPr>
                <w:color w:val="DCDCAA"/>
              </w:rPr>
            </w:rPrChange>
          </w:rPr>
          <w:t>__init__</w:t>
        </w:r>
        <w:r w:rsidRPr="004A39F1">
          <w:rPr>
            <w:rPrChange w:id="2030" w:author="Nate Bachmeier [AWS-SA]" w:date="2023-04-09T21:12:00Z">
              <w:rPr>
                <w:color w:val="D4D4D4"/>
              </w:rPr>
            </w:rPrChange>
          </w:rPr>
          <w:t>(</w:t>
        </w:r>
        <w:r w:rsidRPr="004A39F1">
          <w:rPr>
            <w:rPrChange w:id="2031" w:author="Nate Bachmeier [AWS-SA]" w:date="2023-04-09T21:12:00Z">
              <w:rPr>
                <w:color w:val="9CDCFE"/>
              </w:rPr>
            </w:rPrChange>
          </w:rPr>
          <w:t>self</w:t>
        </w:r>
        <w:r w:rsidRPr="004A39F1">
          <w:rPr>
            <w:rPrChange w:id="2032" w:author="Nate Bachmeier [AWS-SA]" w:date="2023-04-09T21:12:00Z">
              <w:rPr>
                <w:color w:val="D4D4D4"/>
              </w:rPr>
            </w:rPrChange>
          </w:rPr>
          <w:t xml:space="preserve">, </w:t>
        </w:r>
        <w:r w:rsidRPr="004A39F1">
          <w:rPr>
            <w:rPrChange w:id="2033" w:author="Nate Bachmeier [AWS-SA]" w:date="2023-04-09T21:12:00Z">
              <w:rPr>
                <w:color w:val="9CDCFE"/>
              </w:rPr>
            </w:rPrChange>
          </w:rPr>
          <w:t>report</w:t>
        </w:r>
        <w:r w:rsidRPr="004A39F1">
          <w:rPr>
            <w:rPrChange w:id="2034" w:author="Nate Bachmeier [AWS-SA]" w:date="2023-04-09T21:12:00Z">
              <w:rPr>
                <w:color w:val="D4D4D4"/>
              </w:rPr>
            </w:rPrChange>
          </w:rPr>
          <w:t>:</w:t>
        </w:r>
        <w:r w:rsidRPr="004A39F1">
          <w:t>Report</w:t>
        </w:r>
        <w:r w:rsidRPr="004A39F1">
          <w:rPr>
            <w:rPrChange w:id="2035" w:author="Nate Bachmeier [AWS-SA]" w:date="2023-04-09T21:12:00Z">
              <w:rPr>
                <w:color w:val="D4D4D4"/>
              </w:rPr>
            </w:rPrChange>
          </w:rPr>
          <w:t xml:space="preserve">) -&gt; </w:t>
        </w:r>
        <w:r w:rsidRPr="004A39F1">
          <w:rPr>
            <w:rPrChange w:id="2036" w:author="Nate Bachmeier [AWS-SA]" w:date="2023-04-09T21:12:00Z">
              <w:rPr>
                <w:color w:val="569CD6"/>
              </w:rPr>
            </w:rPrChange>
          </w:rPr>
          <w:t>None</w:t>
        </w:r>
        <w:r w:rsidRPr="004A39F1">
          <w:rPr>
            <w:rPrChange w:id="2037" w:author="Nate Bachmeier [AWS-SA]" w:date="2023-04-09T21:12:00Z">
              <w:rPr>
                <w:color w:val="D4D4D4"/>
              </w:rPr>
            </w:rPrChange>
          </w:rPr>
          <w:t>:</w:t>
        </w:r>
      </w:ins>
    </w:p>
    <w:p w14:paraId="0DE1B57D" w14:textId="77777777" w:rsidR="004A39F1" w:rsidRPr="004A39F1" w:rsidRDefault="004A39F1" w:rsidP="004A39F1">
      <w:pPr>
        <w:pStyle w:val="SC-Source"/>
        <w:rPr>
          <w:ins w:id="2038" w:author="Nate Bachmeier [AWS-SA]" w:date="2023-04-09T21:11:00Z"/>
          <w:rPrChange w:id="2039" w:author="Nate Bachmeier [AWS-SA]" w:date="2023-04-09T21:12:00Z">
            <w:rPr>
              <w:ins w:id="2040" w:author="Nate Bachmeier [AWS-SA]" w:date="2023-04-09T21:11:00Z"/>
              <w:color w:val="D4D4D4"/>
            </w:rPr>
          </w:rPrChange>
        </w:rPr>
        <w:pPrChange w:id="2041" w:author="Nate Bachmeier [AWS-SA]" w:date="2023-04-09T21:12:00Z">
          <w:pPr>
            <w:shd w:val="clear" w:color="auto" w:fill="1E1E1E"/>
            <w:spacing w:line="285" w:lineRule="atLeast"/>
            <w:ind w:firstLine="0"/>
          </w:pPr>
        </w:pPrChange>
      </w:pPr>
      <w:ins w:id="2042" w:author="Nate Bachmeier [AWS-SA]" w:date="2023-04-09T21:11:00Z">
        <w:r w:rsidRPr="004A39F1">
          <w:rPr>
            <w:rPrChange w:id="2043" w:author="Nate Bachmeier [AWS-SA]" w:date="2023-04-09T21:12:00Z">
              <w:rPr>
                <w:color w:val="D4D4D4"/>
              </w:rPr>
            </w:rPrChange>
          </w:rPr>
          <w:t xml:space="preserve">    </w:t>
        </w:r>
        <w:r w:rsidRPr="004A39F1">
          <w:rPr>
            <w:rPrChange w:id="2044" w:author="Nate Bachmeier [AWS-SA]" w:date="2023-04-09T21:12:00Z">
              <w:rPr>
                <w:color w:val="9CDCFE"/>
              </w:rPr>
            </w:rPrChange>
          </w:rPr>
          <w:t>self</w:t>
        </w:r>
        <w:r w:rsidRPr="004A39F1">
          <w:rPr>
            <w:rPrChange w:id="2045" w:author="Nate Bachmeier [AWS-SA]" w:date="2023-04-09T21:12:00Z">
              <w:rPr>
                <w:color w:val="D4D4D4"/>
              </w:rPr>
            </w:rPrChange>
          </w:rPr>
          <w:t>.</w:t>
        </w:r>
        <w:r w:rsidRPr="004A39F1">
          <w:rPr>
            <w:rPrChange w:id="2046" w:author="Nate Bachmeier [AWS-SA]" w:date="2023-04-09T21:12:00Z">
              <w:rPr>
                <w:color w:val="9CDCFE"/>
              </w:rPr>
            </w:rPrChange>
          </w:rPr>
          <w:t>report</w:t>
        </w:r>
        <w:r w:rsidRPr="004A39F1">
          <w:rPr>
            <w:rPrChange w:id="2047" w:author="Nate Bachmeier [AWS-SA]" w:date="2023-04-09T21:12:00Z">
              <w:rPr>
                <w:color w:val="D4D4D4"/>
              </w:rPr>
            </w:rPrChange>
          </w:rPr>
          <w:t xml:space="preserve"> = </w:t>
        </w:r>
        <w:r w:rsidRPr="004A39F1">
          <w:rPr>
            <w:rPrChange w:id="2048" w:author="Nate Bachmeier [AWS-SA]" w:date="2023-04-09T21:12:00Z">
              <w:rPr>
                <w:color w:val="9CDCFE"/>
              </w:rPr>
            </w:rPrChange>
          </w:rPr>
          <w:t>report</w:t>
        </w:r>
      </w:ins>
    </w:p>
    <w:p w14:paraId="26FC276C" w14:textId="5ED26F66" w:rsidR="004A39F1" w:rsidRPr="004A39F1" w:rsidRDefault="004A39F1" w:rsidP="004A39F1">
      <w:pPr>
        <w:pStyle w:val="SC-Source"/>
        <w:rPr>
          <w:ins w:id="2049" w:author="Nate Bachmeier [AWS-SA]" w:date="2023-04-09T21:11:00Z"/>
          <w:rPrChange w:id="2050" w:author="Nate Bachmeier [AWS-SA]" w:date="2023-04-09T21:12:00Z">
            <w:rPr>
              <w:ins w:id="2051" w:author="Nate Bachmeier [AWS-SA]" w:date="2023-04-09T21:11:00Z"/>
              <w:color w:val="9CDCFE"/>
            </w:rPr>
          </w:rPrChange>
        </w:rPr>
        <w:pPrChange w:id="2052" w:author="Nate Bachmeier [AWS-SA]" w:date="2023-04-09T21:12:00Z">
          <w:pPr>
            <w:shd w:val="clear" w:color="auto" w:fill="1E1E1E"/>
            <w:spacing w:line="285" w:lineRule="atLeast"/>
            <w:ind w:firstLine="0"/>
          </w:pPr>
        </w:pPrChange>
      </w:pPr>
      <w:ins w:id="2053" w:author="Nate Bachmeier [AWS-SA]" w:date="2023-04-09T21:11:00Z">
        <w:r w:rsidRPr="004A39F1">
          <w:rPr>
            <w:rPrChange w:id="2054" w:author="Nate Bachmeier [AWS-SA]" w:date="2023-04-09T21:12:00Z">
              <w:rPr>
                <w:color w:val="D4D4D4"/>
              </w:rPr>
            </w:rPrChange>
          </w:rPr>
          <w:t xml:space="preserve">    </w:t>
        </w:r>
        <w:r w:rsidRPr="004A39F1">
          <w:rPr>
            <w:rPrChange w:id="2055" w:author="Nate Bachmeier [AWS-SA]" w:date="2023-04-09T21:12:00Z">
              <w:rPr>
                <w:color w:val="9CDCFE"/>
              </w:rPr>
            </w:rPrChange>
          </w:rPr>
          <w:t>self</w:t>
        </w:r>
        <w:r w:rsidRPr="004A39F1">
          <w:rPr>
            <w:rPrChange w:id="2056" w:author="Nate Bachmeier [AWS-SA]" w:date="2023-04-09T21:12:00Z">
              <w:rPr>
                <w:color w:val="D4D4D4"/>
              </w:rPr>
            </w:rPrChange>
          </w:rPr>
          <w:t>.</w:t>
        </w:r>
        <w:r w:rsidRPr="004A39F1">
          <w:rPr>
            <w:rPrChange w:id="2057" w:author="Nate Bachmeier [AWS-SA]" w:date="2023-04-09T21:12:00Z">
              <w:rPr>
                <w:color w:val="9CDCFE"/>
              </w:rPr>
            </w:rPrChange>
          </w:rPr>
          <w:t>image</w:t>
        </w:r>
        <w:r w:rsidRPr="004A39F1">
          <w:rPr>
            <w:rPrChange w:id="2058" w:author="Nate Bachmeier [AWS-SA]" w:date="2023-04-09T21:12:00Z">
              <w:rPr>
                <w:color w:val="D4D4D4"/>
              </w:rPr>
            </w:rPrChange>
          </w:rPr>
          <w:t xml:space="preserve"> = </w:t>
        </w:r>
        <w:r w:rsidRPr="004A39F1">
          <w:rPr>
            <w:rPrChange w:id="2059" w:author="Nate Bachmeier [AWS-SA]" w:date="2023-04-09T21:12:00Z">
              <w:rPr>
                <w:color w:val="9CDCFE"/>
              </w:rPr>
            </w:rPrChange>
          </w:rPr>
          <w:t>report</w:t>
        </w:r>
        <w:r w:rsidRPr="004A39F1">
          <w:rPr>
            <w:rPrChange w:id="2060" w:author="Nate Bachmeier [AWS-SA]" w:date="2023-04-09T21:12:00Z">
              <w:rPr>
                <w:color w:val="D4D4D4"/>
              </w:rPr>
            </w:rPrChange>
          </w:rPr>
          <w:t>.</w:t>
        </w:r>
        <w:r w:rsidRPr="004A39F1">
          <w:rPr>
            <w:rPrChange w:id="2061" w:author="Nate Bachmeier [AWS-SA]" w:date="2023-04-09T21:12:00Z">
              <w:rPr>
                <w:color w:val="9CDCFE"/>
              </w:rPr>
            </w:rPrChange>
          </w:rPr>
          <w:t>image</w:t>
        </w:r>
      </w:ins>
    </w:p>
    <w:p w14:paraId="1DB6114D" w14:textId="6E77CA07" w:rsidR="004A39F1" w:rsidRPr="004A39F1" w:rsidRDefault="004A39F1" w:rsidP="004A39F1">
      <w:pPr>
        <w:pStyle w:val="SC-Source"/>
        <w:rPr>
          <w:ins w:id="2062" w:author="Nate Bachmeier [AWS-SA]" w:date="2023-04-09T21:11:00Z"/>
          <w:rPrChange w:id="2063" w:author="Nate Bachmeier [AWS-SA]" w:date="2023-04-09T21:12:00Z">
            <w:rPr>
              <w:ins w:id="2064" w:author="Nate Bachmeier [AWS-SA]" w:date="2023-04-09T21:11:00Z"/>
              <w:color w:val="D4D4D4"/>
            </w:rPr>
          </w:rPrChange>
        </w:rPr>
        <w:pPrChange w:id="2065" w:author="Nate Bachmeier [AWS-SA]" w:date="2023-04-09T21:12:00Z">
          <w:pPr>
            <w:shd w:val="clear" w:color="auto" w:fill="1E1E1E"/>
            <w:spacing w:line="285" w:lineRule="atLeast"/>
            <w:ind w:firstLine="0"/>
          </w:pPr>
        </w:pPrChange>
      </w:pPr>
      <w:ins w:id="2066" w:author="Nate Bachmeier [AWS-SA]" w:date="2023-04-09T21:11:00Z">
        <w:r w:rsidRPr="004A39F1">
          <w:rPr>
            <w:rPrChange w:id="2067" w:author="Nate Bachmeier [AWS-SA]" w:date="2023-04-09T21:12:00Z">
              <w:rPr>
                <w:color w:val="DCDCAA"/>
              </w:rPr>
            </w:rPrChange>
          </w:rPr>
          <w:br/>
          <w:t xml:space="preserve">  </w:t>
        </w:r>
        <w:r w:rsidRPr="004A39F1">
          <w:rPr>
            <w:rPrChange w:id="2068" w:author="Nate Bachmeier [AWS-SA]" w:date="2023-04-09T21:12:00Z">
              <w:rPr>
                <w:color w:val="DCDCAA"/>
              </w:rPr>
            </w:rPrChange>
          </w:rPr>
          <w:t>@</w:t>
        </w:r>
        <w:r w:rsidRPr="004A39F1">
          <w:rPr>
            <w:rPrChange w:id="2069" w:author="Nate Bachmeier [AWS-SA]" w:date="2023-04-09T21:12:00Z">
              <w:rPr>
                <w:color w:val="9CDCFE"/>
              </w:rPr>
            </w:rPrChange>
          </w:rPr>
          <w:t>xray_recorder</w:t>
        </w:r>
        <w:r w:rsidRPr="004A39F1">
          <w:rPr>
            <w:rPrChange w:id="2070" w:author="Nate Bachmeier [AWS-SA]" w:date="2023-04-09T21:12:00Z">
              <w:rPr>
                <w:color w:val="DCDCAA"/>
              </w:rPr>
            </w:rPrChange>
          </w:rPr>
          <w:t>.capture</w:t>
        </w:r>
        <w:r w:rsidRPr="004A39F1">
          <w:rPr>
            <w:rPrChange w:id="2071" w:author="Nate Bachmeier [AWS-SA]" w:date="2023-04-09T21:12:00Z">
              <w:rPr>
                <w:color w:val="D4D4D4"/>
              </w:rPr>
            </w:rPrChange>
          </w:rPr>
          <w:t>(</w:t>
        </w:r>
        <w:r w:rsidRPr="004A39F1">
          <w:rPr>
            <w:rPrChange w:id="2072" w:author="Nate Bachmeier [AWS-SA]" w:date="2023-04-09T21:12:00Z">
              <w:rPr>
                <w:color w:val="CE9178"/>
              </w:rPr>
            </w:rPrChange>
          </w:rPr>
          <w:t>'MovementTracker::process_report'</w:t>
        </w:r>
        <w:r w:rsidRPr="004A39F1">
          <w:rPr>
            <w:rPrChange w:id="2073" w:author="Nate Bachmeier [AWS-SA]" w:date="2023-04-09T21:12:00Z">
              <w:rPr>
                <w:color w:val="D4D4D4"/>
              </w:rPr>
            </w:rPrChange>
          </w:rPr>
          <w:t>)</w:t>
        </w:r>
      </w:ins>
    </w:p>
    <w:p w14:paraId="6CC27935" w14:textId="77777777" w:rsidR="004A39F1" w:rsidRPr="004A39F1" w:rsidRDefault="004A39F1" w:rsidP="004A39F1">
      <w:pPr>
        <w:pStyle w:val="SC-Source"/>
        <w:rPr>
          <w:ins w:id="2074" w:author="Nate Bachmeier [AWS-SA]" w:date="2023-04-09T21:11:00Z"/>
          <w:rPrChange w:id="2075" w:author="Nate Bachmeier [AWS-SA]" w:date="2023-04-09T21:12:00Z">
            <w:rPr>
              <w:ins w:id="2076" w:author="Nate Bachmeier [AWS-SA]" w:date="2023-04-09T21:11:00Z"/>
              <w:color w:val="D4D4D4"/>
            </w:rPr>
          </w:rPrChange>
        </w:rPr>
        <w:pPrChange w:id="2077" w:author="Nate Bachmeier [AWS-SA]" w:date="2023-04-09T21:12:00Z">
          <w:pPr>
            <w:shd w:val="clear" w:color="auto" w:fill="1E1E1E"/>
            <w:spacing w:line="285" w:lineRule="atLeast"/>
            <w:ind w:firstLine="0"/>
          </w:pPr>
        </w:pPrChange>
      </w:pPr>
      <w:ins w:id="2078" w:author="Nate Bachmeier [AWS-SA]" w:date="2023-04-09T21:11:00Z">
        <w:r w:rsidRPr="004A39F1">
          <w:rPr>
            <w:rPrChange w:id="2079" w:author="Nate Bachmeier [AWS-SA]" w:date="2023-04-09T21:12:00Z">
              <w:rPr>
                <w:color w:val="D4D4D4"/>
              </w:rPr>
            </w:rPrChange>
          </w:rPr>
          <w:t xml:space="preserve">  </w:t>
        </w:r>
        <w:r w:rsidRPr="004A39F1">
          <w:rPr>
            <w:rPrChange w:id="2080" w:author="Nate Bachmeier [AWS-SA]" w:date="2023-04-09T21:12:00Z">
              <w:rPr>
                <w:color w:val="569CD6"/>
              </w:rPr>
            </w:rPrChange>
          </w:rPr>
          <w:t>def</w:t>
        </w:r>
        <w:r w:rsidRPr="004A39F1">
          <w:rPr>
            <w:rPrChange w:id="2081" w:author="Nate Bachmeier [AWS-SA]" w:date="2023-04-09T21:12:00Z">
              <w:rPr>
                <w:color w:val="D4D4D4"/>
              </w:rPr>
            </w:rPrChange>
          </w:rPr>
          <w:t xml:space="preserve"> </w:t>
        </w:r>
        <w:r w:rsidRPr="004A39F1">
          <w:rPr>
            <w:rPrChange w:id="2082" w:author="Nate Bachmeier [AWS-SA]" w:date="2023-04-09T21:12:00Z">
              <w:rPr>
                <w:color w:val="DCDCAA"/>
              </w:rPr>
            </w:rPrChange>
          </w:rPr>
          <w:t>process_report</w:t>
        </w:r>
        <w:r w:rsidRPr="004A39F1">
          <w:rPr>
            <w:rPrChange w:id="2083" w:author="Nate Bachmeier [AWS-SA]" w:date="2023-04-09T21:12:00Z">
              <w:rPr>
                <w:color w:val="D4D4D4"/>
              </w:rPr>
            </w:rPrChange>
          </w:rPr>
          <w:t>(</w:t>
        </w:r>
        <w:r w:rsidRPr="004A39F1">
          <w:rPr>
            <w:rPrChange w:id="2084" w:author="Nate Bachmeier [AWS-SA]" w:date="2023-04-09T21:12:00Z">
              <w:rPr>
                <w:color w:val="9CDCFE"/>
              </w:rPr>
            </w:rPrChange>
          </w:rPr>
          <w:t>self</w:t>
        </w:r>
        <w:r w:rsidRPr="004A39F1">
          <w:rPr>
            <w:rPrChange w:id="2085" w:author="Nate Bachmeier [AWS-SA]" w:date="2023-04-09T21:12:00Z">
              <w:rPr>
                <w:color w:val="D4D4D4"/>
              </w:rPr>
            </w:rPrChange>
          </w:rPr>
          <w:t>):</w:t>
        </w:r>
      </w:ins>
    </w:p>
    <w:p w14:paraId="7BB0D5F8" w14:textId="77777777" w:rsidR="004A39F1" w:rsidRPr="004A39F1" w:rsidRDefault="004A39F1" w:rsidP="004A39F1">
      <w:pPr>
        <w:pStyle w:val="SC-Source"/>
        <w:rPr>
          <w:ins w:id="2086" w:author="Nate Bachmeier [AWS-SA]" w:date="2023-04-09T21:11:00Z"/>
          <w:rPrChange w:id="2087" w:author="Nate Bachmeier [AWS-SA]" w:date="2023-04-09T21:12:00Z">
            <w:rPr>
              <w:ins w:id="2088" w:author="Nate Bachmeier [AWS-SA]" w:date="2023-04-09T21:11:00Z"/>
              <w:color w:val="D4D4D4"/>
            </w:rPr>
          </w:rPrChange>
        </w:rPr>
        <w:pPrChange w:id="2089" w:author="Nate Bachmeier [AWS-SA]" w:date="2023-04-09T21:12:00Z">
          <w:pPr>
            <w:shd w:val="clear" w:color="auto" w:fill="1E1E1E"/>
            <w:spacing w:line="285" w:lineRule="atLeast"/>
            <w:ind w:firstLine="0"/>
          </w:pPr>
        </w:pPrChange>
      </w:pPr>
      <w:ins w:id="2090" w:author="Nate Bachmeier [AWS-SA]" w:date="2023-04-09T21:11:00Z">
        <w:r w:rsidRPr="004A39F1">
          <w:rPr>
            <w:rPrChange w:id="2091" w:author="Nate Bachmeier [AWS-SA]" w:date="2023-04-09T21:12:00Z">
              <w:rPr>
                <w:color w:val="D4D4D4"/>
              </w:rPr>
            </w:rPrChange>
          </w:rPr>
          <w:t xml:space="preserve">    </w:t>
        </w:r>
        <w:r w:rsidRPr="004A39F1">
          <w:rPr>
            <w:rPrChange w:id="2092" w:author="Nate Bachmeier [AWS-SA]" w:date="2023-04-09T21:12:00Z">
              <w:rPr>
                <w:color w:val="9CDCFE"/>
              </w:rPr>
            </w:rPrChange>
          </w:rPr>
          <w:t>people</w:t>
        </w:r>
        <w:r w:rsidRPr="004A39F1">
          <w:rPr>
            <w:rPrChange w:id="2093" w:author="Nate Bachmeier [AWS-SA]" w:date="2023-04-09T21:12:00Z">
              <w:rPr>
                <w:color w:val="D4D4D4"/>
              </w:rPr>
            </w:rPrChange>
          </w:rPr>
          <w:t xml:space="preserve">, </w:t>
        </w:r>
        <w:r w:rsidRPr="004A39F1">
          <w:rPr>
            <w:rPrChange w:id="2094" w:author="Nate Bachmeier [AWS-SA]" w:date="2023-04-09T21:12:00Z">
              <w:rPr>
                <w:color w:val="9CDCFE"/>
              </w:rPr>
            </w:rPrChange>
          </w:rPr>
          <w:t>metadata</w:t>
        </w:r>
        <w:r w:rsidRPr="004A39F1">
          <w:rPr>
            <w:rPrChange w:id="2095" w:author="Nate Bachmeier [AWS-SA]" w:date="2023-04-09T21:12:00Z">
              <w:rPr>
                <w:color w:val="D4D4D4"/>
              </w:rPr>
            </w:rPrChange>
          </w:rPr>
          <w:t xml:space="preserve"> = </w:t>
        </w:r>
        <w:r w:rsidRPr="004A39F1">
          <w:rPr>
            <w:rPrChange w:id="2096" w:author="Nate Bachmeier [AWS-SA]" w:date="2023-04-09T21:12:00Z">
              <w:rPr>
                <w:color w:val="9CDCFE"/>
              </w:rPr>
            </w:rPrChange>
          </w:rPr>
          <w:t>self</w:t>
        </w:r>
        <w:r w:rsidRPr="004A39F1">
          <w:rPr>
            <w:rPrChange w:id="2097" w:author="Nate Bachmeier [AWS-SA]" w:date="2023-04-09T21:12:00Z">
              <w:rPr>
                <w:color w:val="D4D4D4"/>
              </w:rPr>
            </w:rPrChange>
          </w:rPr>
          <w:t>.</w:t>
        </w:r>
        <w:r w:rsidRPr="004A39F1">
          <w:rPr>
            <w:rPrChange w:id="2098" w:author="Nate Bachmeier [AWS-SA]" w:date="2023-04-09T21:12:00Z">
              <w:rPr>
                <w:color w:val="DCDCAA"/>
              </w:rPr>
            </w:rPrChange>
          </w:rPr>
          <w:t>extract_people</w:t>
        </w:r>
        <w:r w:rsidRPr="004A39F1">
          <w:rPr>
            <w:rPrChange w:id="2099" w:author="Nate Bachmeier [AWS-SA]" w:date="2023-04-09T21:12:00Z">
              <w:rPr>
                <w:color w:val="D4D4D4"/>
              </w:rPr>
            </w:rPrChange>
          </w:rPr>
          <w:t>()</w:t>
        </w:r>
      </w:ins>
    </w:p>
    <w:p w14:paraId="4A0D84B4" w14:textId="77777777" w:rsidR="004A39F1" w:rsidRPr="004A39F1" w:rsidRDefault="004A39F1" w:rsidP="004A39F1">
      <w:pPr>
        <w:pStyle w:val="SC-Source"/>
        <w:rPr>
          <w:ins w:id="2100" w:author="Nate Bachmeier [AWS-SA]" w:date="2023-04-09T21:11:00Z"/>
          <w:rPrChange w:id="2101" w:author="Nate Bachmeier [AWS-SA]" w:date="2023-04-09T21:12:00Z">
            <w:rPr>
              <w:ins w:id="2102" w:author="Nate Bachmeier [AWS-SA]" w:date="2023-04-09T21:11:00Z"/>
              <w:color w:val="D4D4D4"/>
            </w:rPr>
          </w:rPrChange>
        </w:rPr>
        <w:pPrChange w:id="2103" w:author="Nate Bachmeier [AWS-SA]" w:date="2023-04-09T21:12:00Z">
          <w:pPr>
            <w:shd w:val="clear" w:color="auto" w:fill="1E1E1E"/>
            <w:spacing w:line="285" w:lineRule="atLeast"/>
            <w:ind w:firstLine="0"/>
          </w:pPr>
        </w:pPrChange>
      </w:pPr>
      <w:ins w:id="2104" w:author="Nate Bachmeier [AWS-SA]" w:date="2023-04-09T21:11:00Z">
        <w:r w:rsidRPr="004A39F1">
          <w:rPr>
            <w:rPrChange w:id="2105" w:author="Nate Bachmeier [AWS-SA]" w:date="2023-04-09T21:12:00Z">
              <w:rPr>
                <w:color w:val="D4D4D4"/>
              </w:rPr>
            </w:rPrChange>
          </w:rPr>
          <w:t xml:space="preserve">    </w:t>
        </w:r>
        <w:r w:rsidRPr="004A39F1">
          <w:rPr>
            <w:rPrChange w:id="2106" w:author="Nate Bachmeier [AWS-SA]" w:date="2023-04-09T21:12:00Z">
              <w:rPr>
                <w:color w:val="9CDCFE"/>
              </w:rPr>
            </w:rPrChange>
          </w:rPr>
          <w:t>duplicates</w:t>
        </w:r>
        <w:r w:rsidRPr="004A39F1">
          <w:rPr>
            <w:rPrChange w:id="2107" w:author="Nate Bachmeier [AWS-SA]" w:date="2023-04-09T21:12:00Z">
              <w:rPr>
                <w:color w:val="D4D4D4"/>
              </w:rPr>
            </w:rPrChange>
          </w:rPr>
          <w:t xml:space="preserve"> = </w:t>
        </w:r>
        <w:r w:rsidRPr="004A39F1">
          <w:t>MovementTracker</w:t>
        </w:r>
        <w:r w:rsidRPr="004A39F1">
          <w:rPr>
            <w:rPrChange w:id="2108" w:author="Nate Bachmeier [AWS-SA]" w:date="2023-04-09T21:12:00Z">
              <w:rPr>
                <w:color w:val="D4D4D4"/>
              </w:rPr>
            </w:rPrChange>
          </w:rPr>
          <w:t>.</w:t>
        </w:r>
        <w:r w:rsidRPr="004A39F1">
          <w:rPr>
            <w:rPrChange w:id="2109" w:author="Nate Bachmeier [AWS-SA]" w:date="2023-04-09T21:12:00Z">
              <w:rPr>
                <w:color w:val="DCDCAA"/>
              </w:rPr>
            </w:rPrChange>
          </w:rPr>
          <w:t>find_dups</w:t>
        </w:r>
        <w:r w:rsidRPr="004A39F1">
          <w:rPr>
            <w:rPrChange w:id="2110" w:author="Nate Bachmeier [AWS-SA]" w:date="2023-04-09T21:12:00Z">
              <w:rPr>
                <w:color w:val="D4D4D4"/>
              </w:rPr>
            </w:rPrChange>
          </w:rPr>
          <w:t>(</w:t>
        </w:r>
        <w:r w:rsidRPr="004A39F1">
          <w:rPr>
            <w:rPrChange w:id="2111" w:author="Nate Bachmeier [AWS-SA]" w:date="2023-04-09T21:12:00Z">
              <w:rPr>
                <w:color w:val="9CDCFE"/>
              </w:rPr>
            </w:rPrChange>
          </w:rPr>
          <w:t>people</w:t>
        </w:r>
        <w:r w:rsidRPr="004A39F1">
          <w:rPr>
            <w:rPrChange w:id="2112" w:author="Nate Bachmeier [AWS-SA]" w:date="2023-04-09T21:12:00Z">
              <w:rPr>
                <w:color w:val="D4D4D4"/>
              </w:rPr>
            </w:rPrChange>
          </w:rPr>
          <w:t>)</w:t>
        </w:r>
      </w:ins>
    </w:p>
    <w:p w14:paraId="03A8BFBE" w14:textId="77777777" w:rsidR="004A39F1" w:rsidRPr="004A39F1" w:rsidRDefault="004A39F1" w:rsidP="004A39F1">
      <w:pPr>
        <w:pStyle w:val="SC-Source"/>
        <w:rPr>
          <w:ins w:id="2113" w:author="Nate Bachmeier [AWS-SA]" w:date="2023-04-09T21:11:00Z"/>
          <w:rPrChange w:id="2114" w:author="Nate Bachmeier [AWS-SA]" w:date="2023-04-09T21:12:00Z">
            <w:rPr>
              <w:ins w:id="2115" w:author="Nate Bachmeier [AWS-SA]" w:date="2023-04-09T21:11:00Z"/>
              <w:color w:val="D4D4D4"/>
            </w:rPr>
          </w:rPrChange>
        </w:rPr>
        <w:pPrChange w:id="2116" w:author="Nate Bachmeier [AWS-SA]" w:date="2023-04-09T21:12:00Z">
          <w:pPr>
            <w:shd w:val="clear" w:color="auto" w:fill="1E1E1E"/>
            <w:spacing w:line="285" w:lineRule="atLeast"/>
            <w:ind w:firstLine="0"/>
          </w:pPr>
        </w:pPrChange>
      </w:pPr>
      <w:ins w:id="2117" w:author="Nate Bachmeier [AWS-SA]" w:date="2023-04-09T21:11:00Z">
        <w:r w:rsidRPr="004A39F1">
          <w:rPr>
            <w:rPrChange w:id="2118" w:author="Nate Bachmeier [AWS-SA]" w:date="2023-04-09T21:12:00Z">
              <w:rPr>
                <w:color w:val="D4D4D4"/>
              </w:rPr>
            </w:rPrChange>
          </w:rPr>
          <w:t xml:space="preserve">    </w:t>
        </w:r>
      </w:ins>
    </w:p>
    <w:p w14:paraId="7BD08109" w14:textId="77777777" w:rsidR="004A39F1" w:rsidRPr="004A39F1" w:rsidRDefault="004A39F1" w:rsidP="004A39F1">
      <w:pPr>
        <w:pStyle w:val="SC-Source"/>
        <w:rPr>
          <w:ins w:id="2119" w:author="Nate Bachmeier [AWS-SA]" w:date="2023-04-09T21:11:00Z"/>
          <w:rPrChange w:id="2120" w:author="Nate Bachmeier [AWS-SA]" w:date="2023-04-09T21:12:00Z">
            <w:rPr>
              <w:ins w:id="2121" w:author="Nate Bachmeier [AWS-SA]" w:date="2023-04-09T21:11:00Z"/>
              <w:color w:val="D4D4D4"/>
            </w:rPr>
          </w:rPrChange>
        </w:rPr>
        <w:pPrChange w:id="2122" w:author="Nate Bachmeier [AWS-SA]" w:date="2023-04-09T21:12:00Z">
          <w:pPr>
            <w:shd w:val="clear" w:color="auto" w:fill="1E1E1E"/>
            <w:spacing w:line="285" w:lineRule="atLeast"/>
            <w:ind w:firstLine="0"/>
          </w:pPr>
        </w:pPrChange>
      </w:pPr>
      <w:ins w:id="2123" w:author="Nate Bachmeier [AWS-SA]" w:date="2023-04-09T21:11:00Z">
        <w:r w:rsidRPr="004A39F1">
          <w:rPr>
            <w:rPrChange w:id="2124" w:author="Nate Bachmeier [AWS-SA]" w:date="2023-04-09T21:12:00Z">
              <w:rPr>
                <w:color w:val="D4D4D4"/>
              </w:rPr>
            </w:rPrChange>
          </w:rPr>
          <w:t xml:space="preserve">    </w:t>
        </w:r>
        <w:r w:rsidRPr="004A39F1">
          <w:rPr>
            <w:rPrChange w:id="2125" w:author="Nate Bachmeier [AWS-SA]" w:date="2023-04-09T21:12:00Z">
              <w:rPr>
                <w:color w:val="9CDCFE"/>
              </w:rPr>
            </w:rPrChange>
          </w:rPr>
          <w:t>unique_people</w:t>
        </w:r>
        <w:r w:rsidRPr="004A39F1">
          <w:rPr>
            <w:rPrChange w:id="2126" w:author="Nate Bachmeier [AWS-SA]" w:date="2023-04-09T21:12:00Z">
              <w:rPr>
                <w:color w:val="D4D4D4"/>
              </w:rPr>
            </w:rPrChange>
          </w:rPr>
          <w:t>=</w:t>
        </w:r>
        <w:r w:rsidRPr="004A39F1">
          <w:t>list</w:t>
        </w:r>
        <w:r w:rsidRPr="004A39F1">
          <w:rPr>
            <w:rPrChange w:id="2127" w:author="Nate Bachmeier [AWS-SA]" w:date="2023-04-09T21:12:00Z">
              <w:rPr>
                <w:color w:val="D4D4D4"/>
              </w:rPr>
            </w:rPrChange>
          </w:rPr>
          <w:t>()</w:t>
        </w:r>
      </w:ins>
    </w:p>
    <w:p w14:paraId="08F32C23" w14:textId="77777777" w:rsidR="004A39F1" w:rsidRPr="004A39F1" w:rsidRDefault="004A39F1" w:rsidP="004A39F1">
      <w:pPr>
        <w:pStyle w:val="SC-Source"/>
        <w:rPr>
          <w:ins w:id="2128" w:author="Nate Bachmeier [AWS-SA]" w:date="2023-04-09T21:11:00Z"/>
          <w:rPrChange w:id="2129" w:author="Nate Bachmeier [AWS-SA]" w:date="2023-04-09T21:12:00Z">
            <w:rPr>
              <w:ins w:id="2130" w:author="Nate Bachmeier [AWS-SA]" w:date="2023-04-09T21:11:00Z"/>
              <w:color w:val="D4D4D4"/>
            </w:rPr>
          </w:rPrChange>
        </w:rPr>
        <w:pPrChange w:id="2131" w:author="Nate Bachmeier [AWS-SA]" w:date="2023-04-09T21:12:00Z">
          <w:pPr>
            <w:shd w:val="clear" w:color="auto" w:fill="1E1E1E"/>
            <w:spacing w:line="285" w:lineRule="atLeast"/>
            <w:ind w:firstLine="0"/>
          </w:pPr>
        </w:pPrChange>
      </w:pPr>
      <w:ins w:id="2132" w:author="Nate Bachmeier [AWS-SA]" w:date="2023-04-09T21:11:00Z">
        <w:r w:rsidRPr="004A39F1">
          <w:rPr>
            <w:rPrChange w:id="2133" w:author="Nate Bachmeier [AWS-SA]" w:date="2023-04-09T21:12:00Z">
              <w:rPr>
                <w:color w:val="D4D4D4"/>
              </w:rPr>
            </w:rPrChange>
          </w:rPr>
          <w:t xml:space="preserve">    </w:t>
        </w:r>
        <w:r w:rsidRPr="004A39F1">
          <w:rPr>
            <w:rPrChange w:id="2134" w:author="Nate Bachmeier [AWS-SA]" w:date="2023-04-09T21:12:00Z">
              <w:rPr>
                <w:color w:val="9CDCFE"/>
              </w:rPr>
            </w:rPrChange>
          </w:rPr>
          <w:t>unique_meta</w:t>
        </w:r>
        <w:r w:rsidRPr="004A39F1">
          <w:rPr>
            <w:rPrChange w:id="2135" w:author="Nate Bachmeier [AWS-SA]" w:date="2023-04-09T21:12:00Z">
              <w:rPr>
                <w:color w:val="D4D4D4"/>
              </w:rPr>
            </w:rPrChange>
          </w:rPr>
          <w:t xml:space="preserve"> = </w:t>
        </w:r>
        <w:r w:rsidRPr="004A39F1">
          <w:t>list</w:t>
        </w:r>
        <w:r w:rsidRPr="004A39F1">
          <w:rPr>
            <w:rPrChange w:id="2136" w:author="Nate Bachmeier [AWS-SA]" w:date="2023-04-09T21:12:00Z">
              <w:rPr>
                <w:color w:val="D4D4D4"/>
              </w:rPr>
            </w:rPrChange>
          </w:rPr>
          <w:t>()</w:t>
        </w:r>
      </w:ins>
    </w:p>
    <w:p w14:paraId="73F0E38C" w14:textId="77777777" w:rsidR="004A39F1" w:rsidRPr="004A39F1" w:rsidRDefault="004A39F1" w:rsidP="004A39F1">
      <w:pPr>
        <w:pStyle w:val="SC-Source"/>
        <w:rPr>
          <w:ins w:id="2137" w:author="Nate Bachmeier [AWS-SA]" w:date="2023-04-09T21:11:00Z"/>
          <w:rPrChange w:id="2138" w:author="Nate Bachmeier [AWS-SA]" w:date="2023-04-09T21:12:00Z">
            <w:rPr>
              <w:ins w:id="2139" w:author="Nate Bachmeier [AWS-SA]" w:date="2023-04-09T21:11:00Z"/>
              <w:color w:val="D4D4D4"/>
            </w:rPr>
          </w:rPrChange>
        </w:rPr>
        <w:pPrChange w:id="2140" w:author="Nate Bachmeier [AWS-SA]" w:date="2023-04-09T21:12:00Z">
          <w:pPr>
            <w:shd w:val="clear" w:color="auto" w:fill="1E1E1E"/>
            <w:spacing w:line="285" w:lineRule="atLeast"/>
            <w:ind w:firstLine="0"/>
          </w:pPr>
        </w:pPrChange>
      </w:pPr>
    </w:p>
    <w:p w14:paraId="7B5671D5" w14:textId="77777777" w:rsidR="004A39F1" w:rsidRPr="004A39F1" w:rsidRDefault="004A39F1" w:rsidP="004A39F1">
      <w:pPr>
        <w:pStyle w:val="SC-Source"/>
        <w:rPr>
          <w:ins w:id="2141" w:author="Nate Bachmeier [AWS-SA]" w:date="2023-04-09T21:11:00Z"/>
          <w:rPrChange w:id="2142" w:author="Nate Bachmeier [AWS-SA]" w:date="2023-04-09T21:12:00Z">
            <w:rPr>
              <w:ins w:id="2143" w:author="Nate Bachmeier [AWS-SA]" w:date="2023-04-09T21:11:00Z"/>
              <w:color w:val="D4D4D4"/>
            </w:rPr>
          </w:rPrChange>
        </w:rPr>
        <w:pPrChange w:id="2144" w:author="Nate Bachmeier [AWS-SA]" w:date="2023-04-09T21:12:00Z">
          <w:pPr>
            <w:shd w:val="clear" w:color="auto" w:fill="1E1E1E"/>
            <w:spacing w:line="285" w:lineRule="atLeast"/>
            <w:ind w:firstLine="0"/>
          </w:pPr>
        </w:pPrChange>
      </w:pPr>
      <w:ins w:id="2145" w:author="Nate Bachmeier [AWS-SA]" w:date="2023-04-09T21:11:00Z">
        <w:r w:rsidRPr="004A39F1">
          <w:rPr>
            <w:rPrChange w:id="2146" w:author="Nate Bachmeier [AWS-SA]" w:date="2023-04-09T21:12:00Z">
              <w:rPr>
                <w:color w:val="D4D4D4"/>
              </w:rPr>
            </w:rPrChange>
          </w:rPr>
          <w:t xml:space="preserve">    </w:t>
        </w:r>
        <w:r w:rsidRPr="004A39F1">
          <w:rPr>
            <w:rPrChange w:id="2147" w:author="Nate Bachmeier [AWS-SA]" w:date="2023-04-09T21:12:00Z">
              <w:rPr>
                <w:color w:val="C586C0"/>
              </w:rPr>
            </w:rPrChange>
          </w:rPr>
          <w:t>for</w:t>
        </w:r>
        <w:r w:rsidRPr="004A39F1">
          <w:rPr>
            <w:rPrChange w:id="2148" w:author="Nate Bachmeier [AWS-SA]" w:date="2023-04-09T21:12:00Z">
              <w:rPr>
                <w:color w:val="D4D4D4"/>
              </w:rPr>
            </w:rPrChange>
          </w:rPr>
          <w:t xml:space="preserve"> </w:t>
        </w:r>
        <w:r w:rsidRPr="004A39F1">
          <w:rPr>
            <w:rPrChange w:id="2149" w:author="Nate Bachmeier [AWS-SA]" w:date="2023-04-09T21:12:00Z">
              <w:rPr>
                <w:color w:val="9CDCFE"/>
              </w:rPr>
            </w:rPrChange>
          </w:rPr>
          <w:t>ix</w:t>
        </w:r>
        <w:r w:rsidRPr="004A39F1">
          <w:rPr>
            <w:rPrChange w:id="2150" w:author="Nate Bachmeier [AWS-SA]" w:date="2023-04-09T21:12:00Z">
              <w:rPr>
                <w:color w:val="D4D4D4"/>
              </w:rPr>
            </w:rPrChange>
          </w:rPr>
          <w:t xml:space="preserve"> </w:t>
        </w:r>
        <w:r w:rsidRPr="004A39F1">
          <w:rPr>
            <w:rPrChange w:id="2151" w:author="Nate Bachmeier [AWS-SA]" w:date="2023-04-09T21:12:00Z">
              <w:rPr>
                <w:color w:val="C586C0"/>
              </w:rPr>
            </w:rPrChange>
          </w:rPr>
          <w:t>in</w:t>
        </w:r>
        <w:r w:rsidRPr="004A39F1">
          <w:rPr>
            <w:rPrChange w:id="2152" w:author="Nate Bachmeier [AWS-SA]" w:date="2023-04-09T21:12:00Z">
              <w:rPr>
                <w:color w:val="D4D4D4"/>
              </w:rPr>
            </w:rPrChange>
          </w:rPr>
          <w:t xml:space="preserve"> </w:t>
        </w:r>
        <w:r w:rsidRPr="004A39F1">
          <w:t>range</w:t>
        </w:r>
        <w:r w:rsidRPr="004A39F1">
          <w:rPr>
            <w:rPrChange w:id="2153" w:author="Nate Bachmeier [AWS-SA]" w:date="2023-04-09T21:12:00Z">
              <w:rPr>
                <w:color w:val="D4D4D4"/>
              </w:rPr>
            </w:rPrChange>
          </w:rPr>
          <w:t>(</w:t>
        </w:r>
        <w:r w:rsidRPr="004A39F1">
          <w:rPr>
            <w:rPrChange w:id="2154" w:author="Nate Bachmeier [AWS-SA]" w:date="2023-04-09T21:12:00Z">
              <w:rPr>
                <w:color w:val="B5CEA8"/>
              </w:rPr>
            </w:rPrChange>
          </w:rPr>
          <w:t>0</w:t>
        </w:r>
        <w:r w:rsidRPr="004A39F1">
          <w:rPr>
            <w:rPrChange w:id="2155" w:author="Nate Bachmeier [AWS-SA]" w:date="2023-04-09T21:12:00Z">
              <w:rPr>
                <w:color w:val="D4D4D4"/>
              </w:rPr>
            </w:rPrChange>
          </w:rPr>
          <w:t>,</w:t>
        </w:r>
        <w:r w:rsidRPr="004A39F1">
          <w:rPr>
            <w:rPrChange w:id="2156" w:author="Nate Bachmeier [AWS-SA]" w:date="2023-04-09T21:12:00Z">
              <w:rPr>
                <w:color w:val="DCDCAA"/>
              </w:rPr>
            </w:rPrChange>
          </w:rPr>
          <w:t>len</w:t>
        </w:r>
        <w:r w:rsidRPr="004A39F1">
          <w:rPr>
            <w:rPrChange w:id="2157" w:author="Nate Bachmeier [AWS-SA]" w:date="2023-04-09T21:12:00Z">
              <w:rPr>
                <w:color w:val="D4D4D4"/>
              </w:rPr>
            </w:rPrChange>
          </w:rPr>
          <w:t>(</w:t>
        </w:r>
        <w:r w:rsidRPr="004A39F1">
          <w:rPr>
            <w:rPrChange w:id="2158" w:author="Nate Bachmeier [AWS-SA]" w:date="2023-04-09T21:12:00Z">
              <w:rPr>
                <w:color w:val="9CDCFE"/>
              </w:rPr>
            </w:rPrChange>
          </w:rPr>
          <w:t>people</w:t>
        </w:r>
        <w:r w:rsidRPr="004A39F1">
          <w:rPr>
            <w:rPrChange w:id="2159" w:author="Nate Bachmeier [AWS-SA]" w:date="2023-04-09T21:12:00Z">
              <w:rPr>
                <w:color w:val="D4D4D4"/>
              </w:rPr>
            </w:rPrChange>
          </w:rPr>
          <w:t>)):</w:t>
        </w:r>
      </w:ins>
    </w:p>
    <w:p w14:paraId="3E5A01DF" w14:textId="77777777" w:rsidR="004A39F1" w:rsidRPr="004A39F1" w:rsidRDefault="004A39F1" w:rsidP="004A39F1">
      <w:pPr>
        <w:pStyle w:val="SC-Source"/>
        <w:rPr>
          <w:ins w:id="2160" w:author="Nate Bachmeier [AWS-SA]" w:date="2023-04-09T21:11:00Z"/>
          <w:rPrChange w:id="2161" w:author="Nate Bachmeier [AWS-SA]" w:date="2023-04-09T21:12:00Z">
            <w:rPr>
              <w:ins w:id="2162" w:author="Nate Bachmeier [AWS-SA]" w:date="2023-04-09T21:11:00Z"/>
              <w:color w:val="D4D4D4"/>
            </w:rPr>
          </w:rPrChange>
        </w:rPr>
        <w:pPrChange w:id="2163" w:author="Nate Bachmeier [AWS-SA]" w:date="2023-04-09T21:12:00Z">
          <w:pPr>
            <w:shd w:val="clear" w:color="auto" w:fill="1E1E1E"/>
            <w:spacing w:line="285" w:lineRule="atLeast"/>
            <w:ind w:firstLine="0"/>
          </w:pPr>
        </w:pPrChange>
      </w:pPr>
      <w:ins w:id="2164" w:author="Nate Bachmeier [AWS-SA]" w:date="2023-04-09T21:11:00Z">
        <w:r w:rsidRPr="004A39F1">
          <w:rPr>
            <w:rPrChange w:id="2165" w:author="Nate Bachmeier [AWS-SA]" w:date="2023-04-09T21:12:00Z">
              <w:rPr>
                <w:color w:val="D4D4D4"/>
              </w:rPr>
            </w:rPrChange>
          </w:rPr>
          <w:t xml:space="preserve">      </w:t>
        </w:r>
        <w:r w:rsidRPr="004A39F1">
          <w:rPr>
            <w:rPrChange w:id="2166" w:author="Nate Bachmeier [AWS-SA]" w:date="2023-04-09T21:12:00Z">
              <w:rPr>
                <w:color w:val="C586C0"/>
              </w:rPr>
            </w:rPrChange>
          </w:rPr>
          <w:t>if</w:t>
        </w:r>
        <w:r w:rsidRPr="004A39F1">
          <w:rPr>
            <w:rPrChange w:id="2167" w:author="Nate Bachmeier [AWS-SA]" w:date="2023-04-09T21:12:00Z">
              <w:rPr>
                <w:color w:val="D4D4D4"/>
              </w:rPr>
            </w:rPrChange>
          </w:rPr>
          <w:t xml:space="preserve"> </w:t>
        </w:r>
        <w:r w:rsidRPr="004A39F1">
          <w:rPr>
            <w:rPrChange w:id="2168" w:author="Nate Bachmeier [AWS-SA]" w:date="2023-04-09T21:12:00Z">
              <w:rPr>
                <w:color w:val="9CDCFE"/>
              </w:rPr>
            </w:rPrChange>
          </w:rPr>
          <w:t>ix</w:t>
        </w:r>
        <w:r w:rsidRPr="004A39F1">
          <w:rPr>
            <w:rPrChange w:id="2169" w:author="Nate Bachmeier [AWS-SA]" w:date="2023-04-09T21:12:00Z">
              <w:rPr>
                <w:color w:val="D4D4D4"/>
              </w:rPr>
            </w:rPrChange>
          </w:rPr>
          <w:t xml:space="preserve"> </w:t>
        </w:r>
        <w:r w:rsidRPr="004A39F1">
          <w:rPr>
            <w:rPrChange w:id="2170" w:author="Nate Bachmeier [AWS-SA]" w:date="2023-04-09T21:12:00Z">
              <w:rPr>
                <w:color w:val="569CD6"/>
              </w:rPr>
            </w:rPrChange>
          </w:rPr>
          <w:t>not</w:t>
        </w:r>
        <w:r w:rsidRPr="004A39F1">
          <w:rPr>
            <w:rPrChange w:id="2171" w:author="Nate Bachmeier [AWS-SA]" w:date="2023-04-09T21:12:00Z">
              <w:rPr>
                <w:color w:val="D4D4D4"/>
              </w:rPr>
            </w:rPrChange>
          </w:rPr>
          <w:t xml:space="preserve"> </w:t>
        </w:r>
        <w:r w:rsidRPr="004A39F1">
          <w:rPr>
            <w:rPrChange w:id="2172" w:author="Nate Bachmeier [AWS-SA]" w:date="2023-04-09T21:12:00Z">
              <w:rPr>
                <w:color w:val="569CD6"/>
              </w:rPr>
            </w:rPrChange>
          </w:rPr>
          <w:t>in</w:t>
        </w:r>
        <w:r w:rsidRPr="004A39F1">
          <w:rPr>
            <w:rPrChange w:id="2173" w:author="Nate Bachmeier [AWS-SA]" w:date="2023-04-09T21:12:00Z">
              <w:rPr>
                <w:color w:val="D4D4D4"/>
              </w:rPr>
            </w:rPrChange>
          </w:rPr>
          <w:t xml:space="preserve"> </w:t>
        </w:r>
        <w:r w:rsidRPr="004A39F1">
          <w:rPr>
            <w:rPrChange w:id="2174" w:author="Nate Bachmeier [AWS-SA]" w:date="2023-04-09T21:12:00Z">
              <w:rPr>
                <w:color w:val="9CDCFE"/>
              </w:rPr>
            </w:rPrChange>
          </w:rPr>
          <w:t>duplicates</w:t>
        </w:r>
        <w:r w:rsidRPr="004A39F1">
          <w:rPr>
            <w:rPrChange w:id="2175" w:author="Nate Bachmeier [AWS-SA]" w:date="2023-04-09T21:12:00Z">
              <w:rPr>
                <w:color w:val="D4D4D4"/>
              </w:rPr>
            </w:rPrChange>
          </w:rPr>
          <w:t>:</w:t>
        </w:r>
      </w:ins>
    </w:p>
    <w:p w14:paraId="1E06ADD7" w14:textId="77777777" w:rsidR="004A39F1" w:rsidRPr="004A39F1" w:rsidRDefault="004A39F1" w:rsidP="004A39F1">
      <w:pPr>
        <w:pStyle w:val="SC-Source"/>
        <w:rPr>
          <w:ins w:id="2176" w:author="Nate Bachmeier [AWS-SA]" w:date="2023-04-09T21:11:00Z"/>
          <w:rPrChange w:id="2177" w:author="Nate Bachmeier [AWS-SA]" w:date="2023-04-09T21:12:00Z">
            <w:rPr>
              <w:ins w:id="2178" w:author="Nate Bachmeier [AWS-SA]" w:date="2023-04-09T21:11:00Z"/>
              <w:color w:val="D4D4D4"/>
            </w:rPr>
          </w:rPrChange>
        </w:rPr>
        <w:pPrChange w:id="2179" w:author="Nate Bachmeier [AWS-SA]" w:date="2023-04-09T21:12:00Z">
          <w:pPr>
            <w:shd w:val="clear" w:color="auto" w:fill="1E1E1E"/>
            <w:spacing w:line="285" w:lineRule="atLeast"/>
            <w:ind w:firstLine="0"/>
          </w:pPr>
        </w:pPrChange>
      </w:pPr>
      <w:ins w:id="2180" w:author="Nate Bachmeier [AWS-SA]" w:date="2023-04-09T21:11:00Z">
        <w:r w:rsidRPr="004A39F1">
          <w:rPr>
            <w:rPrChange w:id="2181" w:author="Nate Bachmeier [AWS-SA]" w:date="2023-04-09T21:12:00Z">
              <w:rPr>
                <w:color w:val="D4D4D4"/>
              </w:rPr>
            </w:rPrChange>
          </w:rPr>
          <w:t xml:space="preserve">        </w:t>
        </w:r>
        <w:r w:rsidRPr="004A39F1">
          <w:rPr>
            <w:rPrChange w:id="2182" w:author="Nate Bachmeier [AWS-SA]" w:date="2023-04-09T21:12:00Z">
              <w:rPr>
                <w:color w:val="9CDCFE"/>
              </w:rPr>
            </w:rPrChange>
          </w:rPr>
          <w:t>unique_people</w:t>
        </w:r>
        <w:r w:rsidRPr="004A39F1">
          <w:rPr>
            <w:rPrChange w:id="2183" w:author="Nate Bachmeier [AWS-SA]" w:date="2023-04-09T21:12:00Z">
              <w:rPr>
                <w:color w:val="D4D4D4"/>
              </w:rPr>
            </w:rPrChange>
          </w:rPr>
          <w:t>.</w:t>
        </w:r>
        <w:r w:rsidRPr="004A39F1">
          <w:rPr>
            <w:rPrChange w:id="2184" w:author="Nate Bachmeier [AWS-SA]" w:date="2023-04-09T21:12:00Z">
              <w:rPr>
                <w:color w:val="DCDCAA"/>
              </w:rPr>
            </w:rPrChange>
          </w:rPr>
          <w:t>append</w:t>
        </w:r>
        <w:r w:rsidRPr="004A39F1">
          <w:rPr>
            <w:rPrChange w:id="2185" w:author="Nate Bachmeier [AWS-SA]" w:date="2023-04-09T21:12:00Z">
              <w:rPr>
                <w:color w:val="D4D4D4"/>
              </w:rPr>
            </w:rPrChange>
          </w:rPr>
          <w:t>(</w:t>
        </w:r>
        <w:r w:rsidRPr="004A39F1">
          <w:rPr>
            <w:rPrChange w:id="2186" w:author="Nate Bachmeier [AWS-SA]" w:date="2023-04-09T21:12:00Z">
              <w:rPr>
                <w:color w:val="9CDCFE"/>
              </w:rPr>
            </w:rPrChange>
          </w:rPr>
          <w:t>people</w:t>
        </w:r>
        <w:r w:rsidRPr="004A39F1">
          <w:rPr>
            <w:rPrChange w:id="2187" w:author="Nate Bachmeier [AWS-SA]" w:date="2023-04-09T21:12:00Z">
              <w:rPr>
                <w:color w:val="D4D4D4"/>
              </w:rPr>
            </w:rPrChange>
          </w:rPr>
          <w:t>[</w:t>
        </w:r>
        <w:r w:rsidRPr="004A39F1">
          <w:rPr>
            <w:rPrChange w:id="2188" w:author="Nate Bachmeier [AWS-SA]" w:date="2023-04-09T21:12:00Z">
              <w:rPr>
                <w:color w:val="9CDCFE"/>
              </w:rPr>
            </w:rPrChange>
          </w:rPr>
          <w:t>ix</w:t>
        </w:r>
        <w:r w:rsidRPr="004A39F1">
          <w:rPr>
            <w:rPrChange w:id="2189" w:author="Nate Bachmeier [AWS-SA]" w:date="2023-04-09T21:12:00Z">
              <w:rPr>
                <w:color w:val="D4D4D4"/>
              </w:rPr>
            </w:rPrChange>
          </w:rPr>
          <w:t>])</w:t>
        </w:r>
      </w:ins>
    </w:p>
    <w:p w14:paraId="0147E52E" w14:textId="77777777" w:rsidR="004A39F1" w:rsidRPr="004A39F1" w:rsidRDefault="004A39F1" w:rsidP="004A39F1">
      <w:pPr>
        <w:pStyle w:val="SC-Source"/>
        <w:rPr>
          <w:ins w:id="2190" w:author="Nate Bachmeier [AWS-SA]" w:date="2023-04-09T21:11:00Z"/>
          <w:rPrChange w:id="2191" w:author="Nate Bachmeier [AWS-SA]" w:date="2023-04-09T21:12:00Z">
            <w:rPr>
              <w:ins w:id="2192" w:author="Nate Bachmeier [AWS-SA]" w:date="2023-04-09T21:11:00Z"/>
              <w:color w:val="D4D4D4"/>
            </w:rPr>
          </w:rPrChange>
        </w:rPr>
        <w:pPrChange w:id="2193" w:author="Nate Bachmeier [AWS-SA]" w:date="2023-04-09T21:12:00Z">
          <w:pPr>
            <w:shd w:val="clear" w:color="auto" w:fill="1E1E1E"/>
            <w:spacing w:line="285" w:lineRule="atLeast"/>
            <w:ind w:firstLine="0"/>
          </w:pPr>
        </w:pPrChange>
      </w:pPr>
      <w:ins w:id="2194" w:author="Nate Bachmeier [AWS-SA]" w:date="2023-04-09T21:11:00Z">
        <w:r w:rsidRPr="004A39F1">
          <w:rPr>
            <w:rPrChange w:id="2195" w:author="Nate Bachmeier [AWS-SA]" w:date="2023-04-09T21:12:00Z">
              <w:rPr>
                <w:color w:val="D4D4D4"/>
              </w:rPr>
            </w:rPrChange>
          </w:rPr>
          <w:t xml:space="preserve">        </w:t>
        </w:r>
        <w:r w:rsidRPr="004A39F1">
          <w:rPr>
            <w:rPrChange w:id="2196" w:author="Nate Bachmeier [AWS-SA]" w:date="2023-04-09T21:12:00Z">
              <w:rPr>
                <w:color w:val="9CDCFE"/>
              </w:rPr>
            </w:rPrChange>
          </w:rPr>
          <w:t>unique_meta</w:t>
        </w:r>
        <w:r w:rsidRPr="004A39F1">
          <w:rPr>
            <w:rPrChange w:id="2197" w:author="Nate Bachmeier [AWS-SA]" w:date="2023-04-09T21:12:00Z">
              <w:rPr>
                <w:color w:val="D4D4D4"/>
              </w:rPr>
            </w:rPrChange>
          </w:rPr>
          <w:t>.</w:t>
        </w:r>
        <w:r w:rsidRPr="004A39F1">
          <w:rPr>
            <w:rPrChange w:id="2198" w:author="Nate Bachmeier [AWS-SA]" w:date="2023-04-09T21:12:00Z">
              <w:rPr>
                <w:color w:val="DCDCAA"/>
              </w:rPr>
            </w:rPrChange>
          </w:rPr>
          <w:t>append</w:t>
        </w:r>
        <w:r w:rsidRPr="004A39F1">
          <w:rPr>
            <w:rPrChange w:id="2199" w:author="Nate Bachmeier [AWS-SA]" w:date="2023-04-09T21:12:00Z">
              <w:rPr>
                <w:color w:val="D4D4D4"/>
              </w:rPr>
            </w:rPrChange>
          </w:rPr>
          <w:t>(</w:t>
        </w:r>
        <w:r w:rsidRPr="004A39F1">
          <w:rPr>
            <w:rPrChange w:id="2200" w:author="Nate Bachmeier [AWS-SA]" w:date="2023-04-09T21:12:00Z">
              <w:rPr>
                <w:color w:val="9CDCFE"/>
              </w:rPr>
            </w:rPrChange>
          </w:rPr>
          <w:t>metadata</w:t>
        </w:r>
        <w:r w:rsidRPr="004A39F1">
          <w:rPr>
            <w:rPrChange w:id="2201" w:author="Nate Bachmeier [AWS-SA]" w:date="2023-04-09T21:12:00Z">
              <w:rPr>
                <w:color w:val="D4D4D4"/>
              </w:rPr>
            </w:rPrChange>
          </w:rPr>
          <w:t>[</w:t>
        </w:r>
        <w:r w:rsidRPr="004A39F1">
          <w:rPr>
            <w:rPrChange w:id="2202" w:author="Nate Bachmeier [AWS-SA]" w:date="2023-04-09T21:12:00Z">
              <w:rPr>
                <w:color w:val="9CDCFE"/>
              </w:rPr>
            </w:rPrChange>
          </w:rPr>
          <w:t>ix</w:t>
        </w:r>
        <w:r w:rsidRPr="004A39F1">
          <w:rPr>
            <w:rPrChange w:id="2203" w:author="Nate Bachmeier [AWS-SA]" w:date="2023-04-09T21:12:00Z">
              <w:rPr>
                <w:color w:val="D4D4D4"/>
              </w:rPr>
            </w:rPrChange>
          </w:rPr>
          <w:t>])</w:t>
        </w:r>
      </w:ins>
    </w:p>
    <w:p w14:paraId="3E2FC18B" w14:textId="77777777" w:rsidR="004A39F1" w:rsidRPr="004A39F1" w:rsidRDefault="004A39F1" w:rsidP="004A39F1">
      <w:pPr>
        <w:pStyle w:val="SC-Source"/>
        <w:rPr>
          <w:ins w:id="2204" w:author="Nate Bachmeier [AWS-SA]" w:date="2023-04-09T21:11:00Z"/>
          <w:rPrChange w:id="2205" w:author="Nate Bachmeier [AWS-SA]" w:date="2023-04-09T21:12:00Z">
            <w:rPr>
              <w:ins w:id="2206" w:author="Nate Bachmeier [AWS-SA]" w:date="2023-04-09T21:11:00Z"/>
              <w:color w:val="D4D4D4"/>
            </w:rPr>
          </w:rPrChange>
        </w:rPr>
        <w:pPrChange w:id="2207" w:author="Nate Bachmeier [AWS-SA]" w:date="2023-04-09T21:12:00Z">
          <w:pPr>
            <w:shd w:val="clear" w:color="auto" w:fill="1E1E1E"/>
            <w:spacing w:line="285" w:lineRule="atLeast"/>
            <w:ind w:firstLine="0"/>
          </w:pPr>
        </w:pPrChange>
      </w:pPr>
    </w:p>
    <w:p w14:paraId="4A087CF0" w14:textId="1C771E68" w:rsidR="004A39F1" w:rsidRDefault="004A39F1" w:rsidP="004A39F1">
      <w:pPr>
        <w:pStyle w:val="SC-Source"/>
        <w:rPr>
          <w:ins w:id="2208" w:author="Nate Bachmeier [AWS-SA]" w:date="2023-04-09T21:12:00Z"/>
        </w:rPr>
      </w:pPr>
      <w:ins w:id="2209" w:author="Nate Bachmeier [AWS-SA]" w:date="2023-04-09T21:11:00Z">
        <w:r w:rsidRPr="004A39F1">
          <w:rPr>
            <w:rPrChange w:id="2210" w:author="Nate Bachmeier [AWS-SA]" w:date="2023-04-09T21:12:00Z">
              <w:rPr>
                <w:color w:val="D4D4D4"/>
              </w:rPr>
            </w:rPrChange>
          </w:rPr>
          <w:t xml:space="preserve">    </w:t>
        </w:r>
        <w:r w:rsidRPr="004A39F1">
          <w:rPr>
            <w:rPrChange w:id="2211" w:author="Nate Bachmeier [AWS-SA]" w:date="2023-04-09T21:12:00Z">
              <w:rPr>
                <w:color w:val="C586C0"/>
              </w:rPr>
            </w:rPrChange>
          </w:rPr>
          <w:t>return</w:t>
        </w:r>
        <w:r w:rsidRPr="004A39F1">
          <w:rPr>
            <w:rPrChange w:id="2212" w:author="Nate Bachmeier [AWS-SA]" w:date="2023-04-09T21:12:00Z">
              <w:rPr>
                <w:color w:val="D4D4D4"/>
              </w:rPr>
            </w:rPrChange>
          </w:rPr>
          <w:t xml:space="preserve"> </w:t>
        </w:r>
        <w:r w:rsidRPr="004A39F1">
          <w:rPr>
            <w:rPrChange w:id="2213" w:author="Nate Bachmeier [AWS-SA]" w:date="2023-04-09T21:12:00Z">
              <w:rPr>
                <w:color w:val="9CDCFE"/>
              </w:rPr>
            </w:rPrChange>
          </w:rPr>
          <w:t>unique_people</w:t>
        </w:r>
        <w:r w:rsidRPr="004A39F1">
          <w:rPr>
            <w:rPrChange w:id="2214" w:author="Nate Bachmeier [AWS-SA]" w:date="2023-04-09T21:12:00Z">
              <w:rPr>
                <w:color w:val="D4D4D4"/>
              </w:rPr>
            </w:rPrChange>
          </w:rPr>
          <w:t xml:space="preserve">, </w:t>
        </w:r>
        <w:r w:rsidRPr="004A39F1">
          <w:rPr>
            <w:rPrChange w:id="2215" w:author="Nate Bachmeier [AWS-SA]" w:date="2023-04-09T21:12:00Z">
              <w:rPr>
                <w:color w:val="9CDCFE"/>
              </w:rPr>
            </w:rPrChange>
          </w:rPr>
          <w:t>unique_meta</w:t>
        </w:r>
      </w:ins>
    </w:p>
    <w:p w14:paraId="20D647FC" w14:textId="4A5AF4A2" w:rsidR="004A39F1" w:rsidRPr="004A39F1" w:rsidRDefault="004A39F1" w:rsidP="004A39F1">
      <w:pPr>
        <w:ind w:firstLine="0"/>
        <w:rPr>
          <w:ins w:id="2216" w:author="Nate Bachmeier [AWS-SA]" w:date="2023-04-09T21:11:00Z"/>
          <w:rPrChange w:id="2217" w:author="Nate Bachmeier [AWS-SA]" w:date="2023-04-09T21:12:00Z">
            <w:rPr>
              <w:ins w:id="2218" w:author="Nate Bachmeier [AWS-SA]" w:date="2023-04-09T21:11:00Z"/>
              <w:color w:val="D4D4D4"/>
            </w:rPr>
          </w:rPrChange>
        </w:rPr>
        <w:pPrChange w:id="2219" w:author="Nate Bachmeier [AWS-SA]" w:date="2023-04-09T21:13:00Z">
          <w:pPr>
            <w:shd w:val="clear" w:color="auto" w:fill="1E1E1E"/>
            <w:spacing w:line="285" w:lineRule="atLeast"/>
            <w:ind w:firstLine="0"/>
          </w:pPr>
        </w:pPrChange>
      </w:pPr>
      <w:ins w:id="2220" w:author="Nate Bachmeier [AWS-SA]" w:date="2023-04-09T21:13:00Z">
        <w:r>
          <w:tab/>
        </w:r>
      </w:ins>
      <w:ins w:id="2221" w:author="Nate Bachmeier [AWS-SA]" w:date="2023-04-09T21:14:00Z">
        <w:r>
          <w:t xml:space="preserve">The </w:t>
        </w:r>
      </w:ins>
      <w:ins w:id="2222" w:author="Nate Bachmeier [AWS-SA]" w:date="2023-04-09T21:13:00Z">
        <w:r>
          <w:t xml:space="preserve">MovementTracker </w:t>
        </w:r>
      </w:ins>
      <w:ins w:id="2223" w:author="Nate Bachmeier [AWS-SA]" w:date="2023-04-09T21:14:00Z">
        <w:r>
          <w:t xml:space="preserve">extracts people by </w:t>
        </w:r>
      </w:ins>
      <w:ins w:id="2224" w:author="Nate Bachmeier [AWS-SA]" w:date="2023-04-09T21:15:00Z">
        <w:r>
          <w:t xml:space="preserve">iterating through each frame and body to </w:t>
        </w:r>
      </w:ins>
      <w:ins w:id="2225" w:author="Nate Bachmeier [AWS-SA]" w:date="2023-04-09T21:16:00Z">
        <w:r>
          <w:t xml:space="preserve">recursively link the most likely bodies. This operation </w:t>
        </w:r>
      </w:ins>
      <w:ins w:id="2226" w:author="Nate Bachmeier [AWS-SA]" w:date="2023-04-09T21:17:00Z">
        <w:r>
          <w:t xml:space="preserve">predicts the best choice </w:t>
        </w:r>
      </w:ins>
      <w:ins w:id="2227" w:author="Nate Bachmeier [AWS-SA]" w:date="2023-04-09T21:18:00Z">
        <w:r>
          <w:t>by evaluating the distance between two poseKeyPoints matrics</w:t>
        </w:r>
      </w:ins>
      <w:ins w:id="2228" w:author="Nate Bachmeier [AWS-SA]" w:date="2023-04-09T21:24:00Z">
        <w:r>
          <w:t xml:space="preserve"> and returning the </w:t>
        </w:r>
      </w:ins>
      <w:ins w:id="2229" w:author="Nate Bachmeier [AWS-SA]" w:date="2023-04-09T21:25:00Z">
        <w:r>
          <w:t>sequence with at least three frames (1.5 seconds of video)</w:t>
        </w:r>
      </w:ins>
      <w:ins w:id="2230" w:author="Nate Bachmeier [AWS-SA]" w:date="2023-04-09T21:18:00Z">
        <w:r>
          <w:t xml:space="preserve">. While </w:t>
        </w:r>
      </w:ins>
      <w:ins w:id="2231" w:author="Nate Bachmeier [AWS-SA]" w:date="2023-04-09T21:19:00Z">
        <w:r>
          <w:t xml:space="preserve">more effective strategies exist, this heuristic is sufficient for the study’s </w:t>
        </w:r>
      </w:ins>
      <w:ins w:id="2232" w:author="Nate Bachmeier [AWS-SA]" w:date="2023-04-09T21:26:00Z">
        <w:r>
          <w:t>needs</w:t>
        </w:r>
      </w:ins>
      <w:ins w:id="2233" w:author="Nate Bachmeier [AWS-SA]" w:date="2023-04-09T21:19:00Z">
        <w:r>
          <w:t>.</w:t>
        </w:r>
      </w:ins>
    </w:p>
    <w:p w14:paraId="53016D1C" w14:textId="77777777" w:rsidR="004A39F1" w:rsidRDefault="004A39F1" w:rsidP="004A39F1">
      <w:pPr>
        <w:pStyle w:val="Caption"/>
        <w:ind w:firstLine="0"/>
        <w:rPr>
          <w:ins w:id="2234" w:author="Nate Bachmeier [AWS-SA]" w:date="2023-04-09T21:22:00Z"/>
          <w:i/>
          <w:iCs w:val="0"/>
        </w:rPr>
      </w:pPr>
      <w:ins w:id="2235" w:author="Nate Bachmeier [AWS-SA]" w:date="2023-04-09T21:20:00Z">
        <w:r w:rsidRPr="004A39F1">
          <w:rPr>
            <w:b/>
            <w:bCs/>
            <w:rPrChange w:id="2236" w:author="Nate Bachmeier [AWS-SA]" w:date="2023-04-09T21:22:00Z">
              <w:rPr/>
            </w:rPrChange>
          </w:rPr>
          <w:t xml:space="preserve">Figure </w:t>
        </w:r>
        <w:r w:rsidRPr="004A39F1">
          <w:rPr>
            <w:b/>
            <w:bCs/>
            <w:rPrChange w:id="2237" w:author="Nate Bachmeier [AWS-SA]" w:date="2023-04-09T21:22:00Z">
              <w:rPr/>
            </w:rPrChange>
          </w:rPr>
          <w:fldChar w:fldCharType="begin"/>
        </w:r>
        <w:r w:rsidRPr="004A39F1">
          <w:rPr>
            <w:b/>
            <w:bCs/>
            <w:rPrChange w:id="2238" w:author="Nate Bachmeier [AWS-SA]" w:date="2023-04-09T21:22:00Z">
              <w:rPr/>
            </w:rPrChange>
          </w:rPr>
          <w:instrText xml:space="preserve"> SEQ Figure \* ARABIC </w:instrText>
        </w:r>
      </w:ins>
      <w:r w:rsidRPr="004A39F1">
        <w:rPr>
          <w:b/>
          <w:bCs/>
          <w:rPrChange w:id="2239" w:author="Nate Bachmeier [AWS-SA]" w:date="2023-04-09T21:22:00Z">
            <w:rPr/>
          </w:rPrChange>
        </w:rPr>
        <w:fldChar w:fldCharType="separate"/>
      </w:r>
      <w:ins w:id="2240" w:author="Nate Bachmeier [AWS-SA]" w:date="2023-04-09T21:20:00Z">
        <w:r w:rsidRPr="004A39F1">
          <w:rPr>
            <w:b/>
            <w:bCs/>
            <w:noProof/>
            <w:rPrChange w:id="2241" w:author="Nate Bachmeier [AWS-SA]" w:date="2023-04-09T21:22:00Z">
              <w:rPr>
                <w:noProof/>
              </w:rPr>
            </w:rPrChange>
          </w:rPr>
          <w:t>32</w:t>
        </w:r>
        <w:r w:rsidRPr="004A39F1">
          <w:rPr>
            <w:b/>
            <w:bCs/>
            <w:rPrChange w:id="2242" w:author="Nate Bachmeier [AWS-SA]" w:date="2023-04-09T21:22:00Z">
              <w:rPr/>
            </w:rPrChange>
          </w:rPr>
          <w:fldChar w:fldCharType="end"/>
        </w:r>
        <w:r>
          <w:br/>
        </w:r>
        <w:r>
          <w:rPr>
            <w:i/>
            <w:iCs w:val="0"/>
          </w:rPr>
          <w:t>Tracking Persons</w:t>
        </w:r>
      </w:ins>
    </w:p>
    <w:p w14:paraId="1E06F5FC" w14:textId="52E8A67C" w:rsidR="004A39F1" w:rsidRPr="004A39F1" w:rsidRDefault="004A39F1" w:rsidP="004A39F1">
      <w:pPr>
        <w:pStyle w:val="SC-Source"/>
        <w:rPr>
          <w:ins w:id="2243" w:author="Nate Bachmeier [AWS-SA]" w:date="2023-04-09T21:22:00Z"/>
          <w:rPrChange w:id="2244" w:author="Nate Bachmeier [AWS-SA]" w:date="2023-04-09T21:23:00Z">
            <w:rPr>
              <w:ins w:id="2245" w:author="Nate Bachmeier [AWS-SA]" w:date="2023-04-09T21:22:00Z"/>
              <w:color w:val="D4D4D4"/>
            </w:rPr>
          </w:rPrChange>
        </w:rPr>
        <w:pPrChange w:id="2246" w:author="Nate Bachmeier [AWS-SA]" w:date="2023-04-09T21:23:00Z">
          <w:pPr>
            <w:shd w:val="clear" w:color="auto" w:fill="1E1E1E"/>
            <w:spacing w:line="285" w:lineRule="atLeast"/>
            <w:ind w:firstLine="0"/>
          </w:pPr>
        </w:pPrChange>
      </w:pPr>
      <w:ins w:id="2247" w:author="Nate Bachmeier [AWS-SA]" w:date="2023-04-09T21:22:00Z">
        <w:r w:rsidRPr="004A39F1">
          <w:rPr>
            <w:rPrChange w:id="2248" w:author="Nate Bachmeier [AWS-SA]" w:date="2023-04-09T21:23:00Z">
              <w:rPr>
                <w:color w:val="569CD6"/>
              </w:rPr>
            </w:rPrChange>
          </w:rPr>
          <w:t xml:space="preserve">  </w:t>
        </w:r>
        <w:r w:rsidRPr="004A39F1">
          <w:rPr>
            <w:rPrChange w:id="2249" w:author="Nate Bachmeier [AWS-SA]" w:date="2023-04-09T21:23:00Z">
              <w:rPr>
                <w:color w:val="569CD6"/>
              </w:rPr>
            </w:rPrChange>
          </w:rPr>
          <w:t>def</w:t>
        </w:r>
        <w:r w:rsidRPr="004A39F1">
          <w:rPr>
            <w:rPrChange w:id="2250" w:author="Nate Bachmeier [AWS-SA]" w:date="2023-04-09T21:23:00Z">
              <w:rPr>
                <w:color w:val="D4D4D4"/>
              </w:rPr>
            </w:rPrChange>
          </w:rPr>
          <w:t xml:space="preserve"> </w:t>
        </w:r>
        <w:r w:rsidRPr="004A39F1">
          <w:rPr>
            <w:rPrChange w:id="2251" w:author="Nate Bachmeier [AWS-SA]" w:date="2023-04-09T21:23:00Z">
              <w:rPr>
                <w:color w:val="DCDCAA"/>
              </w:rPr>
            </w:rPrChange>
          </w:rPr>
          <w:t>norm_bodies</w:t>
        </w:r>
        <w:r w:rsidRPr="004A39F1">
          <w:rPr>
            <w:rPrChange w:id="2252" w:author="Nate Bachmeier [AWS-SA]" w:date="2023-04-09T21:23:00Z">
              <w:rPr>
                <w:color w:val="D4D4D4"/>
              </w:rPr>
            </w:rPrChange>
          </w:rPr>
          <w:t>(</w:t>
        </w:r>
        <w:r w:rsidRPr="004A39F1">
          <w:t>self</w:t>
        </w:r>
        <w:r w:rsidRPr="004A39F1">
          <w:rPr>
            <w:rPrChange w:id="2253" w:author="Nate Bachmeier [AWS-SA]" w:date="2023-04-09T21:23:00Z">
              <w:rPr>
                <w:color w:val="D4D4D4"/>
              </w:rPr>
            </w:rPrChange>
          </w:rPr>
          <w:t xml:space="preserve">, </w:t>
        </w:r>
        <w:r w:rsidRPr="004A39F1">
          <w:t>frame_id</w:t>
        </w:r>
        <w:r w:rsidRPr="004A39F1">
          <w:rPr>
            <w:rPrChange w:id="2254" w:author="Nate Bachmeier [AWS-SA]" w:date="2023-04-09T21:23:00Z">
              <w:rPr>
                <w:color w:val="D4D4D4"/>
              </w:rPr>
            </w:rPrChange>
          </w:rPr>
          <w:t>:</w:t>
        </w:r>
        <w:r w:rsidRPr="004A39F1">
          <w:rPr>
            <w:rPrChange w:id="2255" w:author="Nate Bachmeier [AWS-SA]" w:date="2023-04-09T21:23:00Z">
              <w:rPr>
                <w:color w:val="4EC9B0"/>
              </w:rPr>
            </w:rPrChange>
          </w:rPr>
          <w:t>int</w:t>
        </w:r>
        <w:r w:rsidRPr="004A39F1">
          <w:rPr>
            <w:rPrChange w:id="2256" w:author="Nate Bachmeier [AWS-SA]" w:date="2023-04-09T21:23:00Z">
              <w:rPr>
                <w:color w:val="D4D4D4"/>
              </w:rPr>
            </w:rPrChange>
          </w:rPr>
          <w:t>):</w:t>
        </w:r>
      </w:ins>
    </w:p>
    <w:p w14:paraId="0C1791A7" w14:textId="77777777" w:rsidR="004A39F1" w:rsidRPr="004A39F1" w:rsidRDefault="004A39F1" w:rsidP="004A39F1">
      <w:pPr>
        <w:pStyle w:val="SC-Source"/>
        <w:rPr>
          <w:ins w:id="2257" w:author="Nate Bachmeier [AWS-SA]" w:date="2023-04-09T21:22:00Z"/>
          <w:rPrChange w:id="2258" w:author="Nate Bachmeier [AWS-SA]" w:date="2023-04-09T21:23:00Z">
            <w:rPr>
              <w:ins w:id="2259" w:author="Nate Bachmeier [AWS-SA]" w:date="2023-04-09T21:22:00Z"/>
              <w:color w:val="D4D4D4"/>
            </w:rPr>
          </w:rPrChange>
        </w:rPr>
        <w:pPrChange w:id="2260" w:author="Nate Bachmeier [AWS-SA]" w:date="2023-04-09T21:23:00Z">
          <w:pPr>
            <w:shd w:val="clear" w:color="auto" w:fill="1E1E1E"/>
            <w:spacing w:line="285" w:lineRule="atLeast"/>
            <w:ind w:firstLine="0"/>
          </w:pPr>
        </w:pPrChange>
      </w:pPr>
      <w:ins w:id="2261" w:author="Nate Bachmeier [AWS-SA]" w:date="2023-04-09T21:22:00Z">
        <w:r w:rsidRPr="004A39F1">
          <w:rPr>
            <w:rPrChange w:id="2262" w:author="Nate Bachmeier [AWS-SA]" w:date="2023-04-09T21:23:00Z">
              <w:rPr>
                <w:color w:val="D4D4D4"/>
              </w:rPr>
            </w:rPrChange>
          </w:rPr>
          <w:t xml:space="preserve">    </w:t>
        </w:r>
        <w:r w:rsidRPr="004A39F1">
          <w:rPr>
            <w:rPrChange w:id="2263" w:author="Nate Bachmeier [AWS-SA]" w:date="2023-04-09T21:23:00Z">
              <w:rPr>
                <w:color w:val="C586C0"/>
              </w:rPr>
            </w:rPrChange>
          </w:rPr>
          <w:t>if</w:t>
        </w:r>
        <w:r w:rsidRPr="004A39F1">
          <w:rPr>
            <w:rPrChange w:id="2264" w:author="Nate Bachmeier [AWS-SA]" w:date="2023-04-09T21:23:00Z">
              <w:rPr>
                <w:color w:val="D4D4D4"/>
              </w:rPr>
            </w:rPrChange>
          </w:rPr>
          <w:t xml:space="preserve"> </w:t>
        </w:r>
        <w:r w:rsidRPr="004A39F1">
          <w:t>frame_id</w:t>
        </w:r>
        <w:r w:rsidRPr="004A39F1">
          <w:rPr>
            <w:rPrChange w:id="2265" w:author="Nate Bachmeier [AWS-SA]" w:date="2023-04-09T21:23:00Z">
              <w:rPr>
                <w:color w:val="D4D4D4"/>
              </w:rPr>
            </w:rPrChange>
          </w:rPr>
          <w:t xml:space="preserve"> &gt;= </w:t>
        </w:r>
        <w:r w:rsidRPr="004A39F1">
          <w:t>self</w:t>
        </w:r>
        <w:r w:rsidRPr="004A39F1">
          <w:rPr>
            <w:rPrChange w:id="2266" w:author="Nate Bachmeier [AWS-SA]" w:date="2023-04-09T21:23:00Z">
              <w:rPr>
                <w:color w:val="D4D4D4"/>
              </w:rPr>
            </w:rPrChange>
          </w:rPr>
          <w:t>.</w:t>
        </w:r>
        <w:r w:rsidRPr="004A39F1">
          <w:rPr>
            <w:rPrChange w:id="2267" w:author="Nate Bachmeier [AWS-SA]" w:date="2023-04-09T21:23:00Z">
              <w:rPr>
                <w:color w:val="DCDCAA"/>
              </w:rPr>
            </w:rPrChange>
          </w:rPr>
          <w:t>total_frames</w:t>
        </w:r>
        <w:r w:rsidRPr="004A39F1">
          <w:rPr>
            <w:rPrChange w:id="2268" w:author="Nate Bachmeier [AWS-SA]" w:date="2023-04-09T21:23:00Z">
              <w:rPr>
                <w:color w:val="D4D4D4"/>
              </w:rPr>
            </w:rPrChange>
          </w:rPr>
          <w:t>():</w:t>
        </w:r>
      </w:ins>
    </w:p>
    <w:p w14:paraId="7F3B639E" w14:textId="77777777" w:rsidR="004A39F1" w:rsidRPr="004A39F1" w:rsidRDefault="004A39F1" w:rsidP="004A39F1">
      <w:pPr>
        <w:pStyle w:val="SC-Source"/>
        <w:rPr>
          <w:ins w:id="2269" w:author="Nate Bachmeier [AWS-SA]" w:date="2023-04-09T21:22:00Z"/>
          <w:rPrChange w:id="2270" w:author="Nate Bachmeier [AWS-SA]" w:date="2023-04-09T21:23:00Z">
            <w:rPr>
              <w:ins w:id="2271" w:author="Nate Bachmeier [AWS-SA]" w:date="2023-04-09T21:22:00Z"/>
              <w:color w:val="D4D4D4"/>
            </w:rPr>
          </w:rPrChange>
        </w:rPr>
        <w:pPrChange w:id="2272" w:author="Nate Bachmeier [AWS-SA]" w:date="2023-04-09T21:23:00Z">
          <w:pPr>
            <w:shd w:val="clear" w:color="auto" w:fill="1E1E1E"/>
            <w:spacing w:line="285" w:lineRule="atLeast"/>
            <w:ind w:firstLine="0"/>
          </w:pPr>
        </w:pPrChange>
      </w:pPr>
      <w:ins w:id="2273" w:author="Nate Bachmeier [AWS-SA]" w:date="2023-04-09T21:22:00Z">
        <w:r w:rsidRPr="004A39F1">
          <w:rPr>
            <w:rPrChange w:id="2274" w:author="Nate Bachmeier [AWS-SA]" w:date="2023-04-09T21:23:00Z">
              <w:rPr>
                <w:color w:val="D4D4D4"/>
              </w:rPr>
            </w:rPrChange>
          </w:rPr>
          <w:t>       </w:t>
        </w:r>
        <w:r w:rsidRPr="004A39F1">
          <w:rPr>
            <w:rPrChange w:id="2275" w:author="Nate Bachmeier [AWS-SA]" w:date="2023-04-09T21:23:00Z">
              <w:rPr>
                <w:color w:val="C586C0"/>
              </w:rPr>
            </w:rPrChange>
          </w:rPr>
          <w:t>return</w:t>
        </w:r>
        <w:r w:rsidRPr="004A39F1">
          <w:rPr>
            <w:rPrChange w:id="2276" w:author="Nate Bachmeier [AWS-SA]" w:date="2023-04-09T21:23:00Z">
              <w:rPr>
                <w:color w:val="D4D4D4"/>
              </w:rPr>
            </w:rPrChange>
          </w:rPr>
          <w:t xml:space="preserve"> </w:t>
        </w:r>
        <w:r w:rsidRPr="004A39F1">
          <w:rPr>
            <w:rPrChange w:id="2277" w:author="Nate Bachmeier [AWS-SA]" w:date="2023-04-09T21:23:00Z">
              <w:rPr>
                <w:color w:val="569CD6"/>
              </w:rPr>
            </w:rPrChange>
          </w:rPr>
          <w:t>None</w:t>
        </w:r>
      </w:ins>
    </w:p>
    <w:p w14:paraId="2469AE32" w14:textId="77777777" w:rsidR="004A39F1" w:rsidRPr="004A39F1" w:rsidRDefault="004A39F1" w:rsidP="004A39F1">
      <w:pPr>
        <w:pStyle w:val="SC-Source"/>
        <w:rPr>
          <w:ins w:id="2278" w:author="Nate Bachmeier [AWS-SA]" w:date="2023-04-09T21:22:00Z"/>
          <w:rPrChange w:id="2279" w:author="Nate Bachmeier [AWS-SA]" w:date="2023-04-09T21:23:00Z">
            <w:rPr>
              <w:ins w:id="2280" w:author="Nate Bachmeier [AWS-SA]" w:date="2023-04-09T21:22:00Z"/>
              <w:color w:val="D4D4D4"/>
            </w:rPr>
          </w:rPrChange>
        </w:rPr>
        <w:pPrChange w:id="2281" w:author="Nate Bachmeier [AWS-SA]" w:date="2023-04-09T21:23:00Z">
          <w:pPr>
            <w:shd w:val="clear" w:color="auto" w:fill="1E1E1E"/>
            <w:spacing w:line="285" w:lineRule="atLeast"/>
            <w:ind w:firstLine="0"/>
          </w:pPr>
        </w:pPrChange>
      </w:pPr>
      <w:ins w:id="2282" w:author="Nate Bachmeier [AWS-SA]" w:date="2023-04-09T21:22:00Z">
        <w:r w:rsidRPr="004A39F1">
          <w:rPr>
            <w:rPrChange w:id="2283" w:author="Nate Bachmeier [AWS-SA]" w:date="2023-04-09T21:23:00Z">
              <w:rPr>
                <w:color w:val="D4D4D4"/>
              </w:rPr>
            </w:rPrChange>
          </w:rPr>
          <w:t xml:space="preserve">    </w:t>
        </w:r>
      </w:ins>
    </w:p>
    <w:p w14:paraId="054C6924" w14:textId="77777777" w:rsidR="004A39F1" w:rsidRPr="004A39F1" w:rsidRDefault="004A39F1" w:rsidP="004A39F1">
      <w:pPr>
        <w:pStyle w:val="SC-Source"/>
        <w:rPr>
          <w:ins w:id="2284" w:author="Nate Bachmeier [AWS-SA]" w:date="2023-04-09T21:22:00Z"/>
          <w:rPrChange w:id="2285" w:author="Nate Bachmeier [AWS-SA]" w:date="2023-04-09T21:23:00Z">
            <w:rPr>
              <w:ins w:id="2286" w:author="Nate Bachmeier [AWS-SA]" w:date="2023-04-09T21:22:00Z"/>
              <w:color w:val="D4D4D4"/>
            </w:rPr>
          </w:rPrChange>
        </w:rPr>
        <w:pPrChange w:id="2287" w:author="Nate Bachmeier [AWS-SA]" w:date="2023-04-09T21:23:00Z">
          <w:pPr>
            <w:shd w:val="clear" w:color="auto" w:fill="1E1E1E"/>
            <w:spacing w:line="285" w:lineRule="atLeast"/>
            <w:ind w:firstLine="0"/>
          </w:pPr>
        </w:pPrChange>
      </w:pPr>
      <w:ins w:id="2288" w:author="Nate Bachmeier [AWS-SA]" w:date="2023-04-09T21:22:00Z">
        <w:r w:rsidRPr="004A39F1">
          <w:rPr>
            <w:rPrChange w:id="2289" w:author="Nate Bachmeier [AWS-SA]" w:date="2023-04-09T21:23:00Z">
              <w:rPr>
                <w:color w:val="D4D4D4"/>
              </w:rPr>
            </w:rPrChange>
          </w:rPr>
          <w:t xml:space="preserve">    </w:t>
        </w:r>
        <w:r w:rsidRPr="004A39F1">
          <w:t>bodies</w:t>
        </w:r>
        <w:r w:rsidRPr="004A39F1">
          <w:rPr>
            <w:rPrChange w:id="2290" w:author="Nate Bachmeier [AWS-SA]" w:date="2023-04-09T21:23:00Z">
              <w:rPr>
                <w:color w:val="D4D4D4"/>
              </w:rPr>
            </w:rPrChange>
          </w:rPr>
          <w:t xml:space="preserve"> = [</w:t>
        </w:r>
      </w:ins>
    </w:p>
    <w:p w14:paraId="5F6A4DA9" w14:textId="77777777" w:rsidR="004A39F1" w:rsidRPr="004A39F1" w:rsidRDefault="004A39F1" w:rsidP="004A39F1">
      <w:pPr>
        <w:pStyle w:val="SC-Source"/>
        <w:rPr>
          <w:ins w:id="2291" w:author="Nate Bachmeier [AWS-SA]" w:date="2023-04-09T21:22:00Z"/>
          <w:rPrChange w:id="2292" w:author="Nate Bachmeier [AWS-SA]" w:date="2023-04-09T21:23:00Z">
            <w:rPr>
              <w:ins w:id="2293" w:author="Nate Bachmeier [AWS-SA]" w:date="2023-04-09T21:22:00Z"/>
              <w:color w:val="D4D4D4"/>
            </w:rPr>
          </w:rPrChange>
        </w:rPr>
        <w:pPrChange w:id="2294" w:author="Nate Bachmeier [AWS-SA]" w:date="2023-04-09T21:23:00Z">
          <w:pPr>
            <w:shd w:val="clear" w:color="auto" w:fill="1E1E1E"/>
            <w:spacing w:line="285" w:lineRule="atLeast"/>
            <w:ind w:firstLine="0"/>
          </w:pPr>
        </w:pPrChange>
      </w:pPr>
      <w:ins w:id="2295" w:author="Nate Bachmeier [AWS-SA]" w:date="2023-04-09T21:22:00Z">
        <w:r w:rsidRPr="004A39F1">
          <w:rPr>
            <w:rPrChange w:id="2296" w:author="Nate Bachmeier [AWS-SA]" w:date="2023-04-09T21:23:00Z">
              <w:rPr>
                <w:color w:val="D4D4D4"/>
              </w:rPr>
            </w:rPrChange>
          </w:rPr>
          <w:t xml:space="preserve">      </w:t>
        </w:r>
        <w:r w:rsidRPr="004A39F1">
          <w:rPr>
            <w:rPrChange w:id="2297" w:author="Nate Bachmeier [AWS-SA]" w:date="2023-04-09T21:23:00Z">
              <w:rPr>
                <w:color w:val="4EC9B0"/>
              </w:rPr>
            </w:rPrChange>
          </w:rPr>
          <w:t>np</w:t>
        </w:r>
        <w:r w:rsidRPr="004A39F1">
          <w:rPr>
            <w:rPrChange w:id="2298" w:author="Nate Bachmeier [AWS-SA]" w:date="2023-04-09T21:23:00Z">
              <w:rPr>
                <w:color w:val="D4D4D4"/>
              </w:rPr>
            </w:rPrChange>
          </w:rPr>
          <w:t>.array(</w:t>
        </w:r>
        <w:r w:rsidRPr="004A39F1">
          <w:rPr>
            <w:rPrChange w:id="2299" w:author="Nate Bachmeier [AWS-SA]" w:date="2023-04-09T21:23:00Z">
              <w:rPr>
                <w:color w:val="4EC9B0"/>
              </w:rPr>
            </w:rPrChange>
          </w:rPr>
          <w:t>MovementTracker</w:t>
        </w:r>
        <w:r w:rsidRPr="004A39F1">
          <w:rPr>
            <w:rPrChange w:id="2300" w:author="Nate Bachmeier [AWS-SA]" w:date="2023-04-09T21:23:00Z">
              <w:rPr>
                <w:color w:val="D4D4D4"/>
              </w:rPr>
            </w:rPrChange>
          </w:rPr>
          <w:t>.</w:t>
        </w:r>
        <w:r w:rsidRPr="004A39F1">
          <w:rPr>
            <w:rPrChange w:id="2301" w:author="Nate Bachmeier [AWS-SA]" w:date="2023-04-09T21:23:00Z">
              <w:rPr>
                <w:color w:val="DCDCAA"/>
              </w:rPr>
            </w:rPrChange>
          </w:rPr>
          <w:t>drop_low_conf</w:t>
        </w:r>
        <w:r w:rsidRPr="004A39F1">
          <w:rPr>
            <w:rPrChange w:id="2302" w:author="Nate Bachmeier [AWS-SA]" w:date="2023-04-09T21:23:00Z">
              <w:rPr>
                <w:color w:val="D4D4D4"/>
              </w:rPr>
            </w:rPrChange>
          </w:rPr>
          <w:t>(</w:t>
        </w:r>
        <w:r w:rsidRPr="004A39F1">
          <w:t>b</w:t>
        </w:r>
        <w:r w:rsidRPr="004A39F1">
          <w:rPr>
            <w:rPrChange w:id="2303" w:author="Nate Bachmeier [AWS-SA]" w:date="2023-04-09T21:23:00Z">
              <w:rPr>
                <w:color w:val="D4D4D4"/>
              </w:rPr>
            </w:rPrChange>
          </w:rPr>
          <w:t>))* (</w:t>
        </w:r>
        <w:r w:rsidRPr="004A39F1">
          <w:rPr>
            <w:rPrChange w:id="2304" w:author="Nate Bachmeier [AWS-SA]" w:date="2023-04-09T21:23:00Z">
              <w:rPr>
                <w:color w:val="B5CEA8"/>
              </w:rPr>
            </w:rPrChange>
          </w:rPr>
          <w:t>1</w:t>
        </w:r>
        <w:r w:rsidRPr="004A39F1">
          <w:rPr>
            <w:rPrChange w:id="2305" w:author="Nate Bachmeier [AWS-SA]" w:date="2023-04-09T21:23:00Z">
              <w:rPr>
                <w:color w:val="D4D4D4"/>
              </w:rPr>
            </w:rPrChange>
          </w:rPr>
          <w:t>,</w:t>
        </w:r>
        <w:r w:rsidRPr="004A39F1">
          <w:rPr>
            <w:rPrChange w:id="2306" w:author="Nate Bachmeier [AWS-SA]" w:date="2023-04-09T21:23:00Z">
              <w:rPr>
                <w:color w:val="B5CEA8"/>
              </w:rPr>
            </w:rPrChange>
          </w:rPr>
          <w:t>1</w:t>
        </w:r>
        <w:r w:rsidRPr="004A39F1">
          <w:rPr>
            <w:rPrChange w:id="2307" w:author="Nate Bachmeier [AWS-SA]" w:date="2023-04-09T21:23:00Z">
              <w:rPr>
                <w:color w:val="D4D4D4"/>
              </w:rPr>
            </w:rPrChange>
          </w:rPr>
          <w:t>,</w:t>
        </w:r>
        <w:r w:rsidRPr="004A39F1">
          <w:rPr>
            <w:rPrChange w:id="2308" w:author="Nate Bachmeier [AWS-SA]" w:date="2023-04-09T21:23:00Z">
              <w:rPr>
                <w:color w:val="B5CEA8"/>
              </w:rPr>
            </w:rPrChange>
          </w:rPr>
          <w:t>0</w:t>
        </w:r>
        <w:r w:rsidRPr="004A39F1">
          <w:rPr>
            <w:rPrChange w:id="2309" w:author="Nate Bachmeier [AWS-SA]" w:date="2023-04-09T21:23:00Z">
              <w:rPr>
                <w:color w:val="D4D4D4"/>
              </w:rPr>
            </w:rPrChange>
          </w:rPr>
          <w:t>) / (</w:t>
        </w:r>
        <w:r w:rsidRPr="004A39F1">
          <w:t>self</w:t>
        </w:r>
        <w:r w:rsidRPr="004A39F1">
          <w:rPr>
            <w:rPrChange w:id="2310" w:author="Nate Bachmeier [AWS-SA]" w:date="2023-04-09T21:23:00Z">
              <w:rPr>
                <w:color w:val="D4D4D4"/>
              </w:rPr>
            </w:rPrChange>
          </w:rPr>
          <w:t>.</w:t>
        </w:r>
        <w:r w:rsidRPr="004A39F1">
          <w:t>image</w:t>
        </w:r>
        <w:r w:rsidRPr="004A39F1">
          <w:rPr>
            <w:rPrChange w:id="2311" w:author="Nate Bachmeier [AWS-SA]" w:date="2023-04-09T21:23:00Z">
              <w:rPr>
                <w:color w:val="D4D4D4"/>
              </w:rPr>
            </w:rPrChange>
          </w:rPr>
          <w:t>.</w:t>
        </w:r>
        <w:r w:rsidRPr="004A39F1">
          <w:t>size</w:t>
        </w:r>
        <w:r w:rsidRPr="004A39F1">
          <w:rPr>
            <w:rPrChange w:id="2312" w:author="Nate Bachmeier [AWS-SA]" w:date="2023-04-09T21:23:00Z">
              <w:rPr>
                <w:color w:val="D4D4D4"/>
              </w:rPr>
            </w:rPrChange>
          </w:rPr>
          <w:t>[</w:t>
        </w:r>
        <w:r w:rsidRPr="004A39F1">
          <w:rPr>
            <w:rPrChange w:id="2313" w:author="Nate Bachmeier [AWS-SA]" w:date="2023-04-09T21:23:00Z">
              <w:rPr>
                <w:color w:val="B5CEA8"/>
              </w:rPr>
            </w:rPrChange>
          </w:rPr>
          <w:t>0</w:t>
        </w:r>
        <w:r w:rsidRPr="004A39F1">
          <w:rPr>
            <w:rPrChange w:id="2314" w:author="Nate Bachmeier [AWS-SA]" w:date="2023-04-09T21:23:00Z">
              <w:rPr>
                <w:color w:val="D4D4D4"/>
              </w:rPr>
            </w:rPrChange>
          </w:rPr>
          <w:t xml:space="preserve">], </w:t>
        </w:r>
        <w:r w:rsidRPr="004A39F1">
          <w:t>self</w:t>
        </w:r>
        <w:r w:rsidRPr="004A39F1">
          <w:rPr>
            <w:rPrChange w:id="2315" w:author="Nate Bachmeier [AWS-SA]" w:date="2023-04-09T21:23:00Z">
              <w:rPr>
                <w:color w:val="D4D4D4"/>
              </w:rPr>
            </w:rPrChange>
          </w:rPr>
          <w:t>.</w:t>
        </w:r>
        <w:r w:rsidRPr="004A39F1">
          <w:t>image</w:t>
        </w:r>
        <w:r w:rsidRPr="004A39F1">
          <w:rPr>
            <w:rPrChange w:id="2316" w:author="Nate Bachmeier [AWS-SA]" w:date="2023-04-09T21:23:00Z">
              <w:rPr>
                <w:color w:val="D4D4D4"/>
              </w:rPr>
            </w:rPrChange>
          </w:rPr>
          <w:t>.</w:t>
        </w:r>
        <w:r w:rsidRPr="004A39F1">
          <w:t>size</w:t>
        </w:r>
        <w:r w:rsidRPr="004A39F1">
          <w:rPr>
            <w:rPrChange w:id="2317" w:author="Nate Bachmeier [AWS-SA]" w:date="2023-04-09T21:23:00Z">
              <w:rPr>
                <w:color w:val="D4D4D4"/>
              </w:rPr>
            </w:rPrChange>
          </w:rPr>
          <w:t>[</w:t>
        </w:r>
        <w:r w:rsidRPr="004A39F1">
          <w:rPr>
            <w:rPrChange w:id="2318" w:author="Nate Bachmeier [AWS-SA]" w:date="2023-04-09T21:23:00Z">
              <w:rPr>
                <w:color w:val="B5CEA8"/>
              </w:rPr>
            </w:rPrChange>
          </w:rPr>
          <w:t>1</w:t>
        </w:r>
        <w:r w:rsidRPr="004A39F1">
          <w:rPr>
            <w:rPrChange w:id="2319" w:author="Nate Bachmeier [AWS-SA]" w:date="2023-04-09T21:23:00Z">
              <w:rPr>
                <w:color w:val="D4D4D4"/>
              </w:rPr>
            </w:rPrChange>
          </w:rPr>
          <w:t xml:space="preserve">], </w:t>
        </w:r>
        <w:r w:rsidRPr="004A39F1">
          <w:rPr>
            <w:rPrChange w:id="2320" w:author="Nate Bachmeier [AWS-SA]" w:date="2023-04-09T21:23:00Z">
              <w:rPr>
                <w:color w:val="B5CEA8"/>
              </w:rPr>
            </w:rPrChange>
          </w:rPr>
          <w:t>1</w:t>
        </w:r>
        <w:r w:rsidRPr="004A39F1">
          <w:rPr>
            <w:rPrChange w:id="2321" w:author="Nate Bachmeier [AWS-SA]" w:date="2023-04-09T21:23:00Z">
              <w:rPr>
                <w:color w:val="D4D4D4"/>
              </w:rPr>
            </w:rPrChange>
          </w:rPr>
          <w:t xml:space="preserve">) </w:t>
        </w:r>
      </w:ins>
    </w:p>
    <w:p w14:paraId="0C324675" w14:textId="77777777" w:rsidR="004A39F1" w:rsidRPr="004A39F1" w:rsidRDefault="004A39F1" w:rsidP="004A39F1">
      <w:pPr>
        <w:pStyle w:val="SC-Source"/>
        <w:rPr>
          <w:ins w:id="2322" w:author="Nate Bachmeier [AWS-SA]" w:date="2023-04-09T21:22:00Z"/>
          <w:rPrChange w:id="2323" w:author="Nate Bachmeier [AWS-SA]" w:date="2023-04-09T21:23:00Z">
            <w:rPr>
              <w:ins w:id="2324" w:author="Nate Bachmeier [AWS-SA]" w:date="2023-04-09T21:22:00Z"/>
              <w:color w:val="D4D4D4"/>
            </w:rPr>
          </w:rPrChange>
        </w:rPr>
        <w:pPrChange w:id="2325" w:author="Nate Bachmeier [AWS-SA]" w:date="2023-04-09T21:23:00Z">
          <w:pPr>
            <w:shd w:val="clear" w:color="auto" w:fill="1E1E1E"/>
            <w:spacing w:line="285" w:lineRule="atLeast"/>
            <w:ind w:firstLine="0"/>
          </w:pPr>
        </w:pPrChange>
      </w:pPr>
      <w:ins w:id="2326" w:author="Nate Bachmeier [AWS-SA]" w:date="2023-04-09T21:22:00Z">
        <w:r w:rsidRPr="004A39F1">
          <w:rPr>
            <w:rPrChange w:id="2327" w:author="Nate Bachmeier [AWS-SA]" w:date="2023-04-09T21:23:00Z">
              <w:rPr>
                <w:color w:val="D4D4D4"/>
              </w:rPr>
            </w:rPrChange>
          </w:rPr>
          <w:t xml:space="preserve">      </w:t>
        </w:r>
        <w:r w:rsidRPr="004A39F1">
          <w:rPr>
            <w:rPrChange w:id="2328" w:author="Nate Bachmeier [AWS-SA]" w:date="2023-04-09T21:23:00Z">
              <w:rPr>
                <w:color w:val="C586C0"/>
              </w:rPr>
            </w:rPrChange>
          </w:rPr>
          <w:t>for</w:t>
        </w:r>
        <w:r w:rsidRPr="004A39F1">
          <w:rPr>
            <w:rPrChange w:id="2329" w:author="Nate Bachmeier [AWS-SA]" w:date="2023-04-09T21:23:00Z">
              <w:rPr>
                <w:color w:val="D4D4D4"/>
              </w:rPr>
            </w:rPrChange>
          </w:rPr>
          <w:t xml:space="preserve"> </w:t>
        </w:r>
        <w:r w:rsidRPr="004A39F1">
          <w:t>b</w:t>
        </w:r>
        <w:r w:rsidRPr="004A39F1">
          <w:rPr>
            <w:rPrChange w:id="2330" w:author="Nate Bachmeier [AWS-SA]" w:date="2023-04-09T21:23:00Z">
              <w:rPr>
                <w:color w:val="D4D4D4"/>
              </w:rPr>
            </w:rPrChange>
          </w:rPr>
          <w:t xml:space="preserve"> </w:t>
        </w:r>
        <w:r w:rsidRPr="004A39F1">
          <w:rPr>
            <w:rPrChange w:id="2331" w:author="Nate Bachmeier [AWS-SA]" w:date="2023-04-09T21:23:00Z">
              <w:rPr>
                <w:color w:val="C586C0"/>
              </w:rPr>
            </w:rPrChange>
          </w:rPr>
          <w:t>in</w:t>
        </w:r>
        <w:r w:rsidRPr="004A39F1">
          <w:rPr>
            <w:rPrChange w:id="2332" w:author="Nate Bachmeier [AWS-SA]" w:date="2023-04-09T21:23:00Z">
              <w:rPr>
                <w:color w:val="D4D4D4"/>
              </w:rPr>
            </w:rPrChange>
          </w:rPr>
          <w:t xml:space="preserve"> </w:t>
        </w:r>
        <w:r w:rsidRPr="004A39F1">
          <w:t>self</w:t>
        </w:r>
        <w:r w:rsidRPr="004A39F1">
          <w:rPr>
            <w:rPrChange w:id="2333" w:author="Nate Bachmeier [AWS-SA]" w:date="2023-04-09T21:23:00Z">
              <w:rPr>
                <w:color w:val="D4D4D4"/>
              </w:rPr>
            </w:rPrChange>
          </w:rPr>
          <w:t>.</w:t>
        </w:r>
        <w:r w:rsidRPr="004A39F1">
          <w:t>report</w:t>
        </w:r>
        <w:r w:rsidRPr="004A39F1">
          <w:rPr>
            <w:rPrChange w:id="2334" w:author="Nate Bachmeier [AWS-SA]" w:date="2023-04-09T21:23:00Z">
              <w:rPr>
                <w:color w:val="D4D4D4"/>
              </w:rPr>
            </w:rPrChange>
          </w:rPr>
          <w:t>.</w:t>
        </w:r>
        <w:r w:rsidRPr="004A39F1">
          <w:t>json</w:t>
        </w:r>
        <w:r w:rsidRPr="004A39F1">
          <w:rPr>
            <w:rPrChange w:id="2335" w:author="Nate Bachmeier [AWS-SA]" w:date="2023-04-09T21:23:00Z">
              <w:rPr>
                <w:color w:val="D4D4D4"/>
              </w:rPr>
            </w:rPrChange>
          </w:rPr>
          <w:t>[</w:t>
        </w:r>
        <w:r w:rsidRPr="004A39F1">
          <w:rPr>
            <w:rPrChange w:id="2336" w:author="Nate Bachmeier [AWS-SA]" w:date="2023-04-09T21:23:00Z">
              <w:rPr>
                <w:color w:val="CE9178"/>
              </w:rPr>
            </w:rPrChange>
          </w:rPr>
          <w:t>'Frames'</w:t>
        </w:r>
        <w:r w:rsidRPr="004A39F1">
          <w:rPr>
            <w:rPrChange w:id="2337" w:author="Nate Bachmeier [AWS-SA]" w:date="2023-04-09T21:23:00Z">
              <w:rPr>
                <w:color w:val="D4D4D4"/>
              </w:rPr>
            </w:rPrChange>
          </w:rPr>
          <w:t>][</w:t>
        </w:r>
        <w:r w:rsidRPr="004A39F1">
          <w:t>frame_id</w:t>
        </w:r>
        <w:r w:rsidRPr="004A39F1">
          <w:rPr>
            <w:rPrChange w:id="2338" w:author="Nate Bachmeier [AWS-SA]" w:date="2023-04-09T21:23:00Z">
              <w:rPr>
                <w:color w:val="D4D4D4"/>
              </w:rPr>
            </w:rPrChange>
          </w:rPr>
          <w:t>][</w:t>
        </w:r>
        <w:r w:rsidRPr="004A39F1">
          <w:rPr>
            <w:rPrChange w:id="2339" w:author="Nate Bachmeier [AWS-SA]" w:date="2023-04-09T21:23:00Z">
              <w:rPr>
                <w:color w:val="CE9178"/>
              </w:rPr>
            </w:rPrChange>
          </w:rPr>
          <w:t>'Bodies'</w:t>
        </w:r>
        <w:r w:rsidRPr="004A39F1">
          <w:rPr>
            <w:rPrChange w:id="2340" w:author="Nate Bachmeier [AWS-SA]" w:date="2023-04-09T21:23:00Z">
              <w:rPr>
                <w:color w:val="D4D4D4"/>
              </w:rPr>
            </w:rPrChange>
          </w:rPr>
          <w:t>]</w:t>
        </w:r>
      </w:ins>
    </w:p>
    <w:p w14:paraId="7FC5A5DB" w14:textId="77777777" w:rsidR="004A39F1" w:rsidRPr="004A39F1" w:rsidRDefault="004A39F1" w:rsidP="004A39F1">
      <w:pPr>
        <w:pStyle w:val="SC-Source"/>
        <w:rPr>
          <w:ins w:id="2341" w:author="Nate Bachmeier [AWS-SA]" w:date="2023-04-09T21:22:00Z"/>
          <w:rPrChange w:id="2342" w:author="Nate Bachmeier [AWS-SA]" w:date="2023-04-09T21:23:00Z">
            <w:rPr>
              <w:ins w:id="2343" w:author="Nate Bachmeier [AWS-SA]" w:date="2023-04-09T21:22:00Z"/>
              <w:color w:val="D4D4D4"/>
            </w:rPr>
          </w:rPrChange>
        </w:rPr>
        <w:pPrChange w:id="2344" w:author="Nate Bachmeier [AWS-SA]" w:date="2023-04-09T21:23:00Z">
          <w:pPr>
            <w:shd w:val="clear" w:color="auto" w:fill="1E1E1E"/>
            <w:spacing w:line="285" w:lineRule="atLeast"/>
            <w:ind w:firstLine="0"/>
          </w:pPr>
        </w:pPrChange>
      </w:pPr>
      <w:ins w:id="2345" w:author="Nate Bachmeier [AWS-SA]" w:date="2023-04-09T21:22:00Z">
        <w:r w:rsidRPr="004A39F1">
          <w:rPr>
            <w:rPrChange w:id="2346" w:author="Nate Bachmeier [AWS-SA]" w:date="2023-04-09T21:23:00Z">
              <w:rPr>
                <w:color w:val="D4D4D4"/>
              </w:rPr>
            </w:rPrChange>
          </w:rPr>
          <w:t>    ]</w:t>
        </w:r>
      </w:ins>
    </w:p>
    <w:p w14:paraId="5C78BAF8" w14:textId="2F3F1741" w:rsidR="004A39F1" w:rsidRPr="004A39F1" w:rsidRDefault="004A39F1" w:rsidP="004A39F1">
      <w:pPr>
        <w:pStyle w:val="SC-Source"/>
        <w:rPr>
          <w:ins w:id="2347" w:author="Nate Bachmeier [AWS-SA]" w:date="2023-04-09T21:22:00Z"/>
        </w:rPr>
        <w:pPrChange w:id="2348" w:author="Nate Bachmeier [AWS-SA]" w:date="2023-04-09T21:23:00Z">
          <w:pPr>
            <w:shd w:val="clear" w:color="auto" w:fill="1E1E1E"/>
            <w:spacing w:line="285" w:lineRule="atLeast"/>
            <w:ind w:firstLine="0"/>
          </w:pPr>
        </w:pPrChange>
      </w:pPr>
      <w:ins w:id="2349" w:author="Nate Bachmeier [AWS-SA]" w:date="2023-04-09T21:22:00Z">
        <w:r w:rsidRPr="004A39F1">
          <w:rPr>
            <w:rPrChange w:id="2350" w:author="Nate Bachmeier [AWS-SA]" w:date="2023-04-09T21:23:00Z">
              <w:rPr>
                <w:color w:val="D4D4D4"/>
              </w:rPr>
            </w:rPrChange>
          </w:rPr>
          <w:t xml:space="preserve">    </w:t>
        </w:r>
        <w:r w:rsidRPr="004A39F1">
          <w:rPr>
            <w:rPrChange w:id="2351" w:author="Nate Bachmeier [AWS-SA]" w:date="2023-04-09T21:23:00Z">
              <w:rPr>
                <w:color w:val="C586C0"/>
              </w:rPr>
            </w:rPrChange>
          </w:rPr>
          <w:t>return</w:t>
        </w:r>
        <w:r w:rsidRPr="004A39F1">
          <w:rPr>
            <w:rPrChange w:id="2352" w:author="Nate Bachmeier [AWS-SA]" w:date="2023-04-09T21:23:00Z">
              <w:rPr>
                <w:color w:val="D4D4D4"/>
              </w:rPr>
            </w:rPrChange>
          </w:rPr>
          <w:t xml:space="preserve"> </w:t>
        </w:r>
        <w:r w:rsidRPr="004A39F1">
          <w:t>bodies</w:t>
        </w:r>
        <w:r w:rsidRPr="004A39F1">
          <w:br/>
        </w:r>
      </w:ins>
    </w:p>
    <w:p w14:paraId="345F47EE" w14:textId="0C5089F6" w:rsidR="004A39F1" w:rsidRPr="004A39F1" w:rsidRDefault="004A39F1" w:rsidP="004A39F1">
      <w:pPr>
        <w:pStyle w:val="SC-Source"/>
        <w:rPr>
          <w:ins w:id="2353" w:author="Nate Bachmeier [AWS-SA]" w:date="2023-04-09T21:22:00Z"/>
          <w:rPrChange w:id="2354" w:author="Nate Bachmeier [AWS-SA]" w:date="2023-04-09T21:23:00Z">
            <w:rPr>
              <w:ins w:id="2355" w:author="Nate Bachmeier [AWS-SA]" w:date="2023-04-09T21:22:00Z"/>
              <w:color w:val="D4D4D4"/>
            </w:rPr>
          </w:rPrChange>
        </w:rPr>
        <w:pPrChange w:id="2356" w:author="Nate Bachmeier [AWS-SA]" w:date="2023-04-09T21:23:00Z">
          <w:pPr>
            <w:shd w:val="clear" w:color="auto" w:fill="1E1E1E"/>
            <w:spacing w:line="285" w:lineRule="atLeast"/>
            <w:ind w:firstLine="0"/>
          </w:pPr>
        </w:pPrChange>
      </w:pPr>
      <w:ins w:id="2357" w:author="Nate Bachmeier [AWS-SA]" w:date="2023-04-09T21:22:00Z">
        <w:r w:rsidRPr="004A39F1">
          <w:rPr>
            <w:rPrChange w:id="2358" w:author="Nate Bachmeier [AWS-SA]" w:date="2023-04-09T21:23:00Z">
              <w:rPr>
                <w:color w:val="DCDCAA"/>
              </w:rPr>
            </w:rPrChange>
          </w:rPr>
          <w:t xml:space="preserve">  </w:t>
        </w:r>
        <w:r w:rsidRPr="004A39F1">
          <w:rPr>
            <w:rPrChange w:id="2359" w:author="Nate Bachmeier [AWS-SA]" w:date="2023-04-09T21:23:00Z">
              <w:rPr>
                <w:color w:val="DCDCAA"/>
              </w:rPr>
            </w:rPrChange>
          </w:rPr>
          <w:t>@</w:t>
        </w:r>
        <w:r w:rsidRPr="004A39F1">
          <w:rPr>
            <w:rPrChange w:id="2360" w:author="Nate Bachmeier [AWS-SA]" w:date="2023-04-09T21:23:00Z">
              <w:rPr>
                <w:color w:val="4EC9B0"/>
              </w:rPr>
            </w:rPrChange>
          </w:rPr>
          <w:t>staticmethod</w:t>
        </w:r>
      </w:ins>
    </w:p>
    <w:p w14:paraId="4657566B" w14:textId="77777777" w:rsidR="004A39F1" w:rsidRPr="004A39F1" w:rsidRDefault="004A39F1" w:rsidP="004A39F1">
      <w:pPr>
        <w:pStyle w:val="SC-Source"/>
        <w:rPr>
          <w:ins w:id="2361" w:author="Nate Bachmeier [AWS-SA]" w:date="2023-04-09T21:22:00Z"/>
          <w:rPrChange w:id="2362" w:author="Nate Bachmeier [AWS-SA]" w:date="2023-04-09T21:23:00Z">
            <w:rPr>
              <w:ins w:id="2363" w:author="Nate Bachmeier [AWS-SA]" w:date="2023-04-09T21:22:00Z"/>
              <w:color w:val="D4D4D4"/>
            </w:rPr>
          </w:rPrChange>
        </w:rPr>
        <w:pPrChange w:id="2364" w:author="Nate Bachmeier [AWS-SA]" w:date="2023-04-09T21:23:00Z">
          <w:pPr>
            <w:shd w:val="clear" w:color="auto" w:fill="1E1E1E"/>
            <w:spacing w:line="285" w:lineRule="atLeast"/>
            <w:ind w:firstLine="0"/>
          </w:pPr>
        </w:pPrChange>
      </w:pPr>
      <w:ins w:id="2365" w:author="Nate Bachmeier [AWS-SA]" w:date="2023-04-09T21:22:00Z">
        <w:r w:rsidRPr="004A39F1">
          <w:rPr>
            <w:rPrChange w:id="2366" w:author="Nate Bachmeier [AWS-SA]" w:date="2023-04-09T21:23:00Z">
              <w:rPr>
                <w:color w:val="D4D4D4"/>
              </w:rPr>
            </w:rPrChange>
          </w:rPr>
          <w:t xml:space="preserve">  </w:t>
        </w:r>
        <w:r w:rsidRPr="004A39F1">
          <w:rPr>
            <w:rPrChange w:id="2367" w:author="Nate Bachmeier [AWS-SA]" w:date="2023-04-09T21:23:00Z">
              <w:rPr>
                <w:color w:val="569CD6"/>
              </w:rPr>
            </w:rPrChange>
          </w:rPr>
          <w:t>def</w:t>
        </w:r>
        <w:r w:rsidRPr="004A39F1">
          <w:rPr>
            <w:rPrChange w:id="2368" w:author="Nate Bachmeier [AWS-SA]" w:date="2023-04-09T21:23:00Z">
              <w:rPr>
                <w:color w:val="D4D4D4"/>
              </w:rPr>
            </w:rPrChange>
          </w:rPr>
          <w:t xml:space="preserve"> </w:t>
        </w:r>
        <w:r w:rsidRPr="004A39F1">
          <w:rPr>
            <w:rPrChange w:id="2369" w:author="Nate Bachmeier [AWS-SA]" w:date="2023-04-09T21:23:00Z">
              <w:rPr>
                <w:color w:val="DCDCAA"/>
              </w:rPr>
            </w:rPrChange>
          </w:rPr>
          <w:t>closest_match</w:t>
        </w:r>
        <w:r w:rsidRPr="004A39F1">
          <w:rPr>
            <w:rPrChange w:id="2370" w:author="Nate Bachmeier [AWS-SA]" w:date="2023-04-09T21:23:00Z">
              <w:rPr>
                <w:color w:val="D4D4D4"/>
              </w:rPr>
            </w:rPrChange>
          </w:rPr>
          <w:t>(</w:t>
        </w:r>
        <w:r w:rsidRPr="004A39F1">
          <w:t>body</w:t>
        </w:r>
        <w:r w:rsidRPr="004A39F1">
          <w:rPr>
            <w:rPrChange w:id="2371" w:author="Nate Bachmeier [AWS-SA]" w:date="2023-04-09T21:23:00Z">
              <w:rPr>
                <w:color w:val="D4D4D4"/>
              </w:rPr>
            </w:rPrChange>
          </w:rPr>
          <w:t xml:space="preserve">, </w:t>
        </w:r>
        <w:r w:rsidRPr="004A39F1">
          <w:t>choices</w:t>
        </w:r>
        <w:r w:rsidRPr="004A39F1">
          <w:rPr>
            <w:rPrChange w:id="2372" w:author="Nate Bachmeier [AWS-SA]" w:date="2023-04-09T21:23:00Z">
              <w:rPr>
                <w:color w:val="D4D4D4"/>
              </w:rPr>
            </w:rPrChange>
          </w:rPr>
          <w:t>):</w:t>
        </w:r>
      </w:ins>
    </w:p>
    <w:p w14:paraId="1F9B225C" w14:textId="77777777" w:rsidR="004A39F1" w:rsidRPr="004A39F1" w:rsidRDefault="004A39F1" w:rsidP="004A39F1">
      <w:pPr>
        <w:pStyle w:val="SC-Source"/>
        <w:rPr>
          <w:ins w:id="2373" w:author="Nate Bachmeier [AWS-SA]" w:date="2023-04-09T21:22:00Z"/>
          <w:rPrChange w:id="2374" w:author="Nate Bachmeier [AWS-SA]" w:date="2023-04-09T21:23:00Z">
            <w:rPr>
              <w:ins w:id="2375" w:author="Nate Bachmeier [AWS-SA]" w:date="2023-04-09T21:22:00Z"/>
              <w:color w:val="D4D4D4"/>
            </w:rPr>
          </w:rPrChange>
        </w:rPr>
        <w:pPrChange w:id="2376" w:author="Nate Bachmeier [AWS-SA]" w:date="2023-04-09T21:23:00Z">
          <w:pPr>
            <w:shd w:val="clear" w:color="auto" w:fill="1E1E1E"/>
            <w:spacing w:line="285" w:lineRule="atLeast"/>
            <w:ind w:firstLine="0"/>
          </w:pPr>
        </w:pPrChange>
      </w:pPr>
      <w:ins w:id="2377" w:author="Nate Bachmeier [AWS-SA]" w:date="2023-04-09T21:22:00Z">
        <w:r w:rsidRPr="004A39F1">
          <w:rPr>
            <w:rPrChange w:id="2378" w:author="Nate Bachmeier [AWS-SA]" w:date="2023-04-09T21:23:00Z">
              <w:rPr>
                <w:color w:val="D4D4D4"/>
              </w:rPr>
            </w:rPrChange>
          </w:rPr>
          <w:t xml:space="preserve">    </w:t>
        </w:r>
        <w:r w:rsidRPr="004A39F1">
          <w:t>best_dist</w:t>
        </w:r>
        <w:r w:rsidRPr="004A39F1">
          <w:rPr>
            <w:rPrChange w:id="2379" w:author="Nate Bachmeier [AWS-SA]" w:date="2023-04-09T21:23:00Z">
              <w:rPr>
                <w:color w:val="D4D4D4"/>
              </w:rPr>
            </w:rPrChange>
          </w:rPr>
          <w:t xml:space="preserve"> = </w:t>
        </w:r>
        <w:r w:rsidRPr="004A39F1">
          <w:rPr>
            <w:rPrChange w:id="2380" w:author="Nate Bachmeier [AWS-SA]" w:date="2023-04-09T21:23:00Z">
              <w:rPr>
                <w:color w:val="B5CEA8"/>
              </w:rPr>
            </w:rPrChange>
          </w:rPr>
          <w:t>99999</w:t>
        </w:r>
      </w:ins>
    </w:p>
    <w:p w14:paraId="1D81F4F2" w14:textId="77777777" w:rsidR="004A39F1" w:rsidRPr="004A39F1" w:rsidRDefault="004A39F1" w:rsidP="004A39F1">
      <w:pPr>
        <w:pStyle w:val="SC-Source"/>
        <w:rPr>
          <w:ins w:id="2381" w:author="Nate Bachmeier [AWS-SA]" w:date="2023-04-09T21:22:00Z"/>
          <w:rPrChange w:id="2382" w:author="Nate Bachmeier [AWS-SA]" w:date="2023-04-09T21:23:00Z">
            <w:rPr>
              <w:ins w:id="2383" w:author="Nate Bachmeier [AWS-SA]" w:date="2023-04-09T21:22:00Z"/>
              <w:color w:val="D4D4D4"/>
            </w:rPr>
          </w:rPrChange>
        </w:rPr>
        <w:pPrChange w:id="2384" w:author="Nate Bachmeier [AWS-SA]" w:date="2023-04-09T21:23:00Z">
          <w:pPr>
            <w:shd w:val="clear" w:color="auto" w:fill="1E1E1E"/>
            <w:spacing w:line="285" w:lineRule="atLeast"/>
            <w:ind w:firstLine="0"/>
          </w:pPr>
        </w:pPrChange>
      </w:pPr>
      <w:ins w:id="2385" w:author="Nate Bachmeier [AWS-SA]" w:date="2023-04-09T21:22:00Z">
        <w:r w:rsidRPr="004A39F1">
          <w:rPr>
            <w:rPrChange w:id="2386" w:author="Nate Bachmeier [AWS-SA]" w:date="2023-04-09T21:23:00Z">
              <w:rPr>
                <w:color w:val="D4D4D4"/>
              </w:rPr>
            </w:rPrChange>
          </w:rPr>
          <w:t xml:space="preserve">    </w:t>
        </w:r>
        <w:r w:rsidRPr="004A39F1">
          <w:t>match</w:t>
        </w:r>
        <w:r w:rsidRPr="004A39F1">
          <w:rPr>
            <w:rPrChange w:id="2387" w:author="Nate Bachmeier [AWS-SA]" w:date="2023-04-09T21:23:00Z">
              <w:rPr>
                <w:color w:val="D4D4D4"/>
              </w:rPr>
            </w:rPrChange>
          </w:rPr>
          <w:t xml:space="preserve"> = </w:t>
        </w:r>
        <w:r w:rsidRPr="004A39F1">
          <w:rPr>
            <w:rPrChange w:id="2388" w:author="Nate Bachmeier [AWS-SA]" w:date="2023-04-09T21:23:00Z">
              <w:rPr>
                <w:color w:val="569CD6"/>
              </w:rPr>
            </w:rPrChange>
          </w:rPr>
          <w:t>None</w:t>
        </w:r>
      </w:ins>
    </w:p>
    <w:p w14:paraId="1D9EB35F" w14:textId="77777777" w:rsidR="004A39F1" w:rsidRPr="004A39F1" w:rsidRDefault="004A39F1" w:rsidP="004A39F1">
      <w:pPr>
        <w:pStyle w:val="SC-Source"/>
        <w:rPr>
          <w:ins w:id="2389" w:author="Nate Bachmeier [AWS-SA]" w:date="2023-04-09T21:22:00Z"/>
          <w:rPrChange w:id="2390" w:author="Nate Bachmeier [AWS-SA]" w:date="2023-04-09T21:23:00Z">
            <w:rPr>
              <w:ins w:id="2391" w:author="Nate Bachmeier [AWS-SA]" w:date="2023-04-09T21:22:00Z"/>
              <w:color w:val="D4D4D4"/>
            </w:rPr>
          </w:rPrChange>
        </w:rPr>
        <w:pPrChange w:id="2392" w:author="Nate Bachmeier [AWS-SA]" w:date="2023-04-09T21:23:00Z">
          <w:pPr>
            <w:shd w:val="clear" w:color="auto" w:fill="1E1E1E"/>
            <w:spacing w:line="285" w:lineRule="atLeast"/>
            <w:ind w:firstLine="0"/>
          </w:pPr>
        </w:pPrChange>
      </w:pPr>
    </w:p>
    <w:p w14:paraId="6C53F39D" w14:textId="77777777" w:rsidR="004A39F1" w:rsidRPr="004A39F1" w:rsidRDefault="004A39F1" w:rsidP="004A39F1">
      <w:pPr>
        <w:pStyle w:val="SC-Source"/>
        <w:rPr>
          <w:ins w:id="2393" w:author="Nate Bachmeier [AWS-SA]" w:date="2023-04-09T21:22:00Z"/>
          <w:rPrChange w:id="2394" w:author="Nate Bachmeier [AWS-SA]" w:date="2023-04-09T21:23:00Z">
            <w:rPr>
              <w:ins w:id="2395" w:author="Nate Bachmeier [AWS-SA]" w:date="2023-04-09T21:22:00Z"/>
              <w:color w:val="D4D4D4"/>
            </w:rPr>
          </w:rPrChange>
        </w:rPr>
        <w:pPrChange w:id="2396" w:author="Nate Bachmeier [AWS-SA]" w:date="2023-04-09T21:23:00Z">
          <w:pPr>
            <w:shd w:val="clear" w:color="auto" w:fill="1E1E1E"/>
            <w:spacing w:line="285" w:lineRule="atLeast"/>
            <w:ind w:firstLine="0"/>
          </w:pPr>
        </w:pPrChange>
      </w:pPr>
      <w:ins w:id="2397" w:author="Nate Bachmeier [AWS-SA]" w:date="2023-04-09T21:22:00Z">
        <w:r w:rsidRPr="004A39F1">
          <w:rPr>
            <w:rPrChange w:id="2398" w:author="Nate Bachmeier [AWS-SA]" w:date="2023-04-09T21:23:00Z">
              <w:rPr>
                <w:color w:val="D4D4D4"/>
              </w:rPr>
            </w:rPrChange>
          </w:rPr>
          <w:t xml:space="preserve">    </w:t>
        </w:r>
        <w:r w:rsidRPr="004A39F1">
          <w:rPr>
            <w:rPrChange w:id="2399" w:author="Nate Bachmeier [AWS-SA]" w:date="2023-04-09T21:23:00Z">
              <w:rPr>
                <w:color w:val="C586C0"/>
              </w:rPr>
            </w:rPrChange>
          </w:rPr>
          <w:t>if</w:t>
        </w:r>
        <w:r w:rsidRPr="004A39F1">
          <w:rPr>
            <w:rPrChange w:id="2400" w:author="Nate Bachmeier [AWS-SA]" w:date="2023-04-09T21:23:00Z">
              <w:rPr>
                <w:color w:val="D4D4D4"/>
              </w:rPr>
            </w:rPrChange>
          </w:rPr>
          <w:t xml:space="preserve"> </w:t>
        </w:r>
        <w:r w:rsidRPr="004A39F1">
          <w:t>choices</w:t>
        </w:r>
        <w:r w:rsidRPr="004A39F1">
          <w:rPr>
            <w:rPrChange w:id="2401" w:author="Nate Bachmeier [AWS-SA]" w:date="2023-04-09T21:23:00Z">
              <w:rPr>
                <w:color w:val="D4D4D4"/>
              </w:rPr>
            </w:rPrChange>
          </w:rPr>
          <w:t xml:space="preserve"> </w:t>
        </w:r>
        <w:r w:rsidRPr="004A39F1">
          <w:rPr>
            <w:rPrChange w:id="2402" w:author="Nate Bachmeier [AWS-SA]" w:date="2023-04-09T21:23:00Z">
              <w:rPr>
                <w:color w:val="569CD6"/>
              </w:rPr>
            </w:rPrChange>
          </w:rPr>
          <w:t>is</w:t>
        </w:r>
        <w:r w:rsidRPr="004A39F1">
          <w:rPr>
            <w:rPrChange w:id="2403" w:author="Nate Bachmeier [AWS-SA]" w:date="2023-04-09T21:23:00Z">
              <w:rPr>
                <w:color w:val="D4D4D4"/>
              </w:rPr>
            </w:rPrChange>
          </w:rPr>
          <w:t xml:space="preserve"> </w:t>
        </w:r>
        <w:r w:rsidRPr="004A39F1">
          <w:rPr>
            <w:rPrChange w:id="2404" w:author="Nate Bachmeier [AWS-SA]" w:date="2023-04-09T21:23:00Z">
              <w:rPr>
                <w:color w:val="569CD6"/>
              </w:rPr>
            </w:rPrChange>
          </w:rPr>
          <w:t>None</w:t>
        </w:r>
        <w:r w:rsidRPr="004A39F1">
          <w:rPr>
            <w:rPrChange w:id="2405" w:author="Nate Bachmeier [AWS-SA]" w:date="2023-04-09T21:23:00Z">
              <w:rPr>
                <w:color w:val="D4D4D4"/>
              </w:rPr>
            </w:rPrChange>
          </w:rPr>
          <w:t>:</w:t>
        </w:r>
      </w:ins>
    </w:p>
    <w:p w14:paraId="6BB5BF66" w14:textId="77777777" w:rsidR="004A39F1" w:rsidRPr="004A39F1" w:rsidRDefault="004A39F1" w:rsidP="004A39F1">
      <w:pPr>
        <w:pStyle w:val="SC-Source"/>
        <w:rPr>
          <w:ins w:id="2406" w:author="Nate Bachmeier [AWS-SA]" w:date="2023-04-09T21:22:00Z"/>
          <w:rPrChange w:id="2407" w:author="Nate Bachmeier [AWS-SA]" w:date="2023-04-09T21:23:00Z">
            <w:rPr>
              <w:ins w:id="2408" w:author="Nate Bachmeier [AWS-SA]" w:date="2023-04-09T21:22:00Z"/>
              <w:color w:val="D4D4D4"/>
            </w:rPr>
          </w:rPrChange>
        </w:rPr>
        <w:pPrChange w:id="2409" w:author="Nate Bachmeier [AWS-SA]" w:date="2023-04-09T21:23:00Z">
          <w:pPr>
            <w:shd w:val="clear" w:color="auto" w:fill="1E1E1E"/>
            <w:spacing w:line="285" w:lineRule="atLeast"/>
            <w:ind w:firstLine="0"/>
          </w:pPr>
        </w:pPrChange>
      </w:pPr>
      <w:ins w:id="2410" w:author="Nate Bachmeier [AWS-SA]" w:date="2023-04-09T21:22:00Z">
        <w:r w:rsidRPr="004A39F1">
          <w:rPr>
            <w:rPrChange w:id="2411" w:author="Nate Bachmeier [AWS-SA]" w:date="2023-04-09T21:23:00Z">
              <w:rPr>
                <w:color w:val="D4D4D4"/>
              </w:rPr>
            </w:rPrChange>
          </w:rPr>
          <w:t xml:space="preserve">        </w:t>
        </w:r>
        <w:r w:rsidRPr="004A39F1">
          <w:rPr>
            <w:rPrChange w:id="2412" w:author="Nate Bachmeier [AWS-SA]" w:date="2023-04-09T21:23:00Z">
              <w:rPr>
                <w:color w:val="C586C0"/>
              </w:rPr>
            </w:rPrChange>
          </w:rPr>
          <w:t>return</w:t>
        </w:r>
        <w:r w:rsidRPr="004A39F1">
          <w:rPr>
            <w:rPrChange w:id="2413" w:author="Nate Bachmeier [AWS-SA]" w:date="2023-04-09T21:23:00Z">
              <w:rPr>
                <w:color w:val="D4D4D4"/>
              </w:rPr>
            </w:rPrChange>
          </w:rPr>
          <w:t xml:space="preserve"> </w:t>
        </w:r>
        <w:r w:rsidRPr="004A39F1">
          <w:rPr>
            <w:rPrChange w:id="2414" w:author="Nate Bachmeier [AWS-SA]" w:date="2023-04-09T21:23:00Z">
              <w:rPr>
                <w:color w:val="569CD6"/>
              </w:rPr>
            </w:rPrChange>
          </w:rPr>
          <w:t>None</w:t>
        </w:r>
      </w:ins>
    </w:p>
    <w:p w14:paraId="367CA584" w14:textId="77777777" w:rsidR="004A39F1" w:rsidRPr="004A39F1" w:rsidRDefault="004A39F1" w:rsidP="004A39F1">
      <w:pPr>
        <w:pStyle w:val="SC-Source"/>
        <w:rPr>
          <w:ins w:id="2415" w:author="Nate Bachmeier [AWS-SA]" w:date="2023-04-09T21:22:00Z"/>
          <w:rPrChange w:id="2416" w:author="Nate Bachmeier [AWS-SA]" w:date="2023-04-09T21:23:00Z">
            <w:rPr>
              <w:ins w:id="2417" w:author="Nate Bachmeier [AWS-SA]" w:date="2023-04-09T21:22:00Z"/>
              <w:color w:val="D4D4D4"/>
            </w:rPr>
          </w:rPrChange>
        </w:rPr>
        <w:pPrChange w:id="2418" w:author="Nate Bachmeier [AWS-SA]" w:date="2023-04-09T21:23:00Z">
          <w:pPr>
            <w:shd w:val="clear" w:color="auto" w:fill="1E1E1E"/>
            <w:spacing w:line="285" w:lineRule="atLeast"/>
            <w:ind w:firstLine="0"/>
          </w:pPr>
        </w:pPrChange>
      </w:pPr>
      <w:ins w:id="2419" w:author="Nate Bachmeier [AWS-SA]" w:date="2023-04-09T21:22:00Z">
        <w:r w:rsidRPr="004A39F1">
          <w:rPr>
            <w:rPrChange w:id="2420" w:author="Nate Bachmeier [AWS-SA]" w:date="2023-04-09T21:23:00Z">
              <w:rPr>
                <w:color w:val="D4D4D4"/>
              </w:rPr>
            </w:rPrChange>
          </w:rPr>
          <w:t xml:space="preserve">    </w:t>
        </w:r>
      </w:ins>
    </w:p>
    <w:p w14:paraId="66E67D5C" w14:textId="77777777" w:rsidR="004A39F1" w:rsidRPr="004A39F1" w:rsidRDefault="004A39F1" w:rsidP="004A39F1">
      <w:pPr>
        <w:pStyle w:val="SC-Source"/>
        <w:rPr>
          <w:ins w:id="2421" w:author="Nate Bachmeier [AWS-SA]" w:date="2023-04-09T21:22:00Z"/>
          <w:rPrChange w:id="2422" w:author="Nate Bachmeier [AWS-SA]" w:date="2023-04-09T21:23:00Z">
            <w:rPr>
              <w:ins w:id="2423" w:author="Nate Bachmeier [AWS-SA]" w:date="2023-04-09T21:22:00Z"/>
              <w:color w:val="D4D4D4"/>
            </w:rPr>
          </w:rPrChange>
        </w:rPr>
        <w:pPrChange w:id="2424" w:author="Nate Bachmeier [AWS-SA]" w:date="2023-04-09T21:23:00Z">
          <w:pPr>
            <w:shd w:val="clear" w:color="auto" w:fill="1E1E1E"/>
            <w:spacing w:line="285" w:lineRule="atLeast"/>
            <w:ind w:firstLine="0"/>
          </w:pPr>
        </w:pPrChange>
      </w:pPr>
      <w:ins w:id="2425" w:author="Nate Bachmeier [AWS-SA]" w:date="2023-04-09T21:22:00Z">
        <w:r w:rsidRPr="004A39F1">
          <w:rPr>
            <w:rPrChange w:id="2426" w:author="Nate Bachmeier [AWS-SA]" w:date="2023-04-09T21:23:00Z">
              <w:rPr>
                <w:color w:val="D4D4D4"/>
              </w:rPr>
            </w:rPrChange>
          </w:rPr>
          <w:t xml:space="preserve">    </w:t>
        </w:r>
        <w:r w:rsidRPr="004A39F1">
          <w:rPr>
            <w:rPrChange w:id="2427" w:author="Nate Bachmeier [AWS-SA]" w:date="2023-04-09T21:23:00Z">
              <w:rPr>
                <w:color w:val="C586C0"/>
              </w:rPr>
            </w:rPrChange>
          </w:rPr>
          <w:t>for</w:t>
        </w:r>
        <w:r w:rsidRPr="004A39F1">
          <w:rPr>
            <w:rPrChange w:id="2428" w:author="Nate Bachmeier [AWS-SA]" w:date="2023-04-09T21:23:00Z">
              <w:rPr>
                <w:color w:val="D4D4D4"/>
              </w:rPr>
            </w:rPrChange>
          </w:rPr>
          <w:t xml:space="preserve"> </w:t>
        </w:r>
        <w:r w:rsidRPr="004A39F1">
          <w:t>choice</w:t>
        </w:r>
        <w:r w:rsidRPr="004A39F1">
          <w:rPr>
            <w:rPrChange w:id="2429" w:author="Nate Bachmeier [AWS-SA]" w:date="2023-04-09T21:23:00Z">
              <w:rPr>
                <w:color w:val="D4D4D4"/>
              </w:rPr>
            </w:rPrChange>
          </w:rPr>
          <w:t xml:space="preserve"> </w:t>
        </w:r>
        <w:r w:rsidRPr="004A39F1">
          <w:rPr>
            <w:rPrChange w:id="2430" w:author="Nate Bachmeier [AWS-SA]" w:date="2023-04-09T21:23:00Z">
              <w:rPr>
                <w:color w:val="C586C0"/>
              </w:rPr>
            </w:rPrChange>
          </w:rPr>
          <w:t>in</w:t>
        </w:r>
        <w:r w:rsidRPr="004A39F1">
          <w:rPr>
            <w:rPrChange w:id="2431" w:author="Nate Bachmeier [AWS-SA]" w:date="2023-04-09T21:23:00Z">
              <w:rPr>
                <w:color w:val="D4D4D4"/>
              </w:rPr>
            </w:rPrChange>
          </w:rPr>
          <w:t xml:space="preserve"> </w:t>
        </w:r>
        <w:r w:rsidRPr="004A39F1">
          <w:t>choices</w:t>
        </w:r>
        <w:r w:rsidRPr="004A39F1">
          <w:rPr>
            <w:rPrChange w:id="2432" w:author="Nate Bachmeier [AWS-SA]" w:date="2023-04-09T21:23:00Z">
              <w:rPr>
                <w:color w:val="D4D4D4"/>
              </w:rPr>
            </w:rPrChange>
          </w:rPr>
          <w:t>:</w:t>
        </w:r>
      </w:ins>
    </w:p>
    <w:p w14:paraId="33642C68" w14:textId="77777777" w:rsidR="004A39F1" w:rsidRPr="004A39F1" w:rsidRDefault="004A39F1" w:rsidP="004A39F1">
      <w:pPr>
        <w:pStyle w:val="SC-Source"/>
        <w:rPr>
          <w:ins w:id="2433" w:author="Nate Bachmeier [AWS-SA]" w:date="2023-04-09T21:22:00Z"/>
          <w:rPrChange w:id="2434" w:author="Nate Bachmeier [AWS-SA]" w:date="2023-04-09T21:23:00Z">
            <w:rPr>
              <w:ins w:id="2435" w:author="Nate Bachmeier [AWS-SA]" w:date="2023-04-09T21:22:00Z"/>
              <w:color w:val="D4D4D4"/>
            </w:rPr>
          </w:rPrChange>
        </w:rPr>
        <w:pPrChange w:id="2436" w:author="Nate Bachmeier [AWS-SA]" w:date="2023-04-09T21:23:00Z">
          <w:pPr>
            <w:shd w:val="clear" w:color="auto" w:fill="1E1E1E"/>
            <w:spacing w:line="285" w:lineRule="atLeast"/>
            <w:ind w:firstLine="0"/>
          </w:pPr>
        </w:pPrChange>
      </w:pPr>
      <w:ins w:id="2437" w:author="Nate Bachmeier [AWS-SA]" w:date="2023-04-09T21:22:00Z">
        <w:r w:rsidRPr="004A39F1">
          <w:rPr>
            <w:rPrChange w:id="2438" w:author="Nate Bachmeier [AWS-SA]" w:date="2023-04-09T21:23:00Z">
              <w:rPr>
                <w:color w:val="D4D4D4"/>
              </w:rPr>
            </w:rPrChange>
          </w:rPr>
          <w:t xml:space="preserve">        </w:t>
        </w:r>
        <w:r w:rsidRPr="004A39F1">
          <w:t>dist</w:t>
        </w:r>
        <w:r w:rsidRPr="004A39F1">
          <w:rPr>
            <w:rPrChange w:id="2439" w:author="Nate Bachmeier [AWS-SA]" w:date="2023-04-09T21:23:00Z">
              <w:rPr>
                <w:color w:val="D4D4D4"/>
              </w:rPr>
            </w:rPrChange>
          </w:rPr>
          <w:t xml:space="preserve"> = </w:t>
        </w:r>
        <w:r w:rsidRPr="004A39F1">
          <w:rPr>
            <w:rPrChange w:id="2440" w:author="Nate Bachmeier [AWS-SA]" w:date="2023-04-09T21:23:00Z">
              <w:rPr>
                <w:color w:val="4EC9B0"/>
              </w:rPr>
            </w:rPrChange>
          </w:rPr>
          <w:t>np</w:t>
        </w:r>
        <w:r w:rsidRPr="004A39F1">
          <w:rPr>
            <w:rPrChange w:id="2441" w:author="Nate Bachmeier [AWS-SA]" w:date="2023-04-09T21:23:00Z">
              <w:rPr>
                <w:color w:val="D4D4D4"/>
              </w:rPr>
            </w:rPrChange>
          </w:rPr>
          <w:t>.linalg.norm(</w:t>
        </w:r>
        <w:r w:rsidRPr="004A39F1">
          <w:t>body</w:t>
        </w:r>
        <w:r w:rsidRPr="004A39F1">
          <w:rPr>
            <w:rPrChange w:id="2442" w:author="Nate Bachmeier [AWS-SA]" w:date="2023-04-09T21:23:00Z">
              <w:rPr>
                <w:color w:val="D4D4D4"/>
              </w:rPr>
            </w:rPrChange>
          </w:rPr>
          <w:t>-</w:t>
        </w:r>
        <w:r w:rsidRPr="004A39F1">
          <w:t>choice</w:t>
        </w:r>
        <w:r w:rsidRPr="004A39F1">
          <w:rPr>
            <w:rPrChange w:id="2443" w:author="Nate Bachmeier [AWS-SA]" w:date="2023-04-09T21:23:00Z">
              <w:rPr>
                <w:color w:val="D4D4D4"/>
              </w:rPr>
            </w:rPrChange>
          </w:rPr>
          <w:t>)</w:t>
        </w:r>
      </w:ins>
    </w:p>
    <w:p w14:paraId="25086088" w14:textId="77777777" w:rsidR="004A39F1" w:rsidRPr="004A39F1" w:rsidRDefault="004A39F1" w:rsidP="004A39F1">
      <w:pPr>
        <w:pStyle w:val="SC-Source"/>
        <w:rPr>
          <w:ins w:id="2444" w:author="Nate Bachmeier [AWS-SA]" w:date="2023-04-09T21:22:00Z"/>
          <w:rPrChange w:id="2445" w:author="Nate Bachmeier [AWS-SA]" w:date="2023-04-09T21:23:00Z">
            <w:rPr>
              <w:ins w:id="2446" w:author="Nate Bachmeier [AWS-SA]" w:date="2023-04-09T21:22:00Z"/>
              <w:color w:val="D4D4D4"/>
            </w:rPr>
          </w:rPrChange>
        </w:rPr>
        <w:pPrChange w:id="2447" w:author="Nate Bachmeier [AWS-SA]" w:date="2023-04-09T21:23:00Z">
          <w:pPr>
            <w:shd w:val="clear" w:color="auto" w:fill="1E1E1E"/>
            <w:spacing w:line="285" w:lineRule="atLeast"/>
            <w:ind w:firstLine="0"/>
          </w:pPr>
        </w:pPrChange>
      </w:pPr>
      <w:ins w:id="2448" w:author="Nate Bachmeier [AWS-SA]" w:date="2023-04-09T21:22:00Z">
        <w:r w:rsidRPr="004A39F1">
          <w:rPr>
            <w:rPrChange w:id="2449" w:author="Nate Bachmeier [AWS-SA]" w:date="2023-04-09T21:23:00Z">
              <w:rPr>
                <w:color w:val="D4D4D4"/>
              </w:rPr>
            </w:rPrChange>
          </w:rPr>
          <w:t xml:space="preserve">        </w:t>
        </w:r>
        <w:r w:rsidRPr="004A39F1">
          <w:rPr>
            <w:rPrChange w:id="2450" w:author="Nate Bachmeier [AWS-SA]" w:date="2023-04-09T21:23:00Z">
              <w:rPr>
                <w:color w:val="6A9955"/>
              </w:rPr>
            </w:rPrChange>
          </w:rPr>
          <w:t>#print(dist)</w:t>
        </w:r>
      </w:ins>
    </w:p>
    <w:p w14:paraId="4D6C1793" w14:textId="77777777" w:rsidR="004A39F1" w:rsidRPr="004A39F1" w:rsidRDefault="004A39F1" w:rsidP="004A39F1">
      <w:pPr>
        <w:pStyle w:val="SC-Source"/>
        <w:rPr>
          <w:ins w:id="2451" w:author="Nate Bachmeier [AWS-SA]" w:date="2023-04-09T21:22:00Z"/>
          <w:rPrChange w:id="2452" w:author="Nate Bachmeier [AWS-SA]" w:date="2023-04-09T21:23:00Z">
            <w:rPr>
              <w:ins w:id="2453" w:author="Nate Bachmeier [AWS-SA]" w:date="2023-04-09T21:22:00Z"/>
              <w:color w:val="D4D4D4"/>
            </w:rPr>
          </w:rPrChange>
        </w:rPr>
        <w:pPrChange w:id="2454" w:author="Nate Bachmeier [AWS-SA]" w:date="2023-04-09T21:23:00Z">
          <w:pPr>
            <w:shd w:val="clear" w:color="auto" w:fill="1E1E1E"/>
            <w:spacing w:line="285" w:lineRule="atLeast"/>
            <w:ind w:firstLine="0"/>
          </w:pPr>
        </w:pPrChange>
      </w:pPr>
      <w:ins w:id="2455" w:author="Nate Bachmeier [AWS-SA]" w:date="2023-04-09T21:22:00Z">
        <w:r w:rsidRPr="004A39F1">
          <w:rPr>
            <w:rPrChange w:id="2456" w:author="Nate Bachmeier [AWS-SA]" w:date="2023-04-09T21:23:00Z">
              <w:rPr>
                <w:color w:val="D4D4D4"/>
              </w:rPr>
            </w:rPrChange>
          </w:rPr>
          <w:t xml:space="preserve">        </w:t>
        </w:r>
        <w:r w:rsidRPr="004A39F1">
          <w:rPr>
            <w:rPrChange w:id="2457" w:author="Nate Bachmeier [AWS-SA]" w:date="2023-04-09T21:23:00Z">
              <w:rPr>
                <w:color w:val="C586C0"/>
              </w:rPr>
            </w:rPrChange>
          </w:rPr>
          <w:t>if</w:t>
        </w:r>
        <w:r w:rsidRPr="004A39F1">
          <w:rPr>
            <w:rPrChange w:id="2458" w:author="Nate Bachmeier [AWS-SA]" w:date="2023-04-09T21:23:00Z">
              <w:rPr>
                <w:color w:val="D4D4D4"/>
              </w:rPr>
            </w:rPrChange>
          </w:rPr>
          <w:t xml:space="preserve"> </w:t>
        </w:r>
        <w:r w:rsidRPr="004A39F1">
          <w:t>dist</w:t>
        </w:r>
        <w:r w:rsidRPr="004A39F1">
          <w:rPr>
            <w:rPrChange w:id="2459" w:author="Nate Bachmeier [AWS-SA]" w:date="2023-04-09T21:23:00Z">
              <w:rPr>
                <w:color w:val="D4D4D4"/>
              </w:rPr>
            </w:rPrChange>
          </w:rPr>
          <w:t xml:space="preserve"> &lt; </w:t>
        </w:r>
        <w:r w:rsidRPr="004A39F1">
          <w:t>best_dist</w:t>
        </w:r>
        <w:r w:rsidRPr="004A39F1">
          <w:rPr>
            <w:rPrChange w:id="2460" w:author="Nate Bachmeier [AWS-SA]" w:date="2023-04-09T21:23:00Z">
              <w:rPr>
                <w:color w:val="D4D4D4"/>
              </w:rPr>
            </w:rPrChange>
          </w:rPr>
          <w:t>:</w:t>
        </w:r>
      </w:ins>
    </w:p>
    <w:p w14:paraId="46D137E5" w14:textId="77777777" w:rsidR="004A39F1" w:rsidRPr="004A39F1" w:rsidRDefault="004A39F1" w:rsidP="004A39F1">
      <w:pPr>
        <w:pStyle w:val="SC-Source"/>
        <w:rPr>
          <w:ins w:id="2461" w:author="Nate Bachmeier [AWS-SA]" w:date="2023-04-09T21:22:00Z"/>
          <w:rPrChange w:id="2462" w:author="Nate Bachmeier [AWS-SA]" w:date="2023-04-09T21:23:00Z">
            <w:rPr>
              <w:ins w:id="2463" w:author="Nate Bachmeier [AWS-SA]" w:date="2023-04-09T21:22:00Z"/>
              <w:color w:val="D4D4D4"/>
            </w:rPr>
          </w:rPrChange>
        </w:rPr>
        <w:pPrChange w:id="2464" w:author="Nate Bachmeier [AWS-SA]" w:date="2023-04-09T21:23:00Z">
          <w:pPr>
            <w:shd w:val="clear" w:color="auto" w:fill="1E1E1E"/>
            <w:spacing w:line="285" w:lineRule="atLeast"/>
            <w:ind w:firstLine="0"/>
          </w:pPr>
        </w:pPrChange>
      </w:pPr>
      <w:ins w:id="2465" w:author="Nate Bachmeier [AWS-SA]" w:date="2023-04-09T21:22:00Z">
        <w:r w:rsidRPr="004A39F1">
          <w:rPr>
            <w:rPrChange w:id="2466" w:author="Nate Bachmeier [AWS-SA]" w:date="2023-04-09T21:23:00Z">
              <w:rPr>
                <w:color w:val="D4D4D4"/>
              </w:rPr>
            </w:rPrChange>
          </w:rPr>
          <w:t xml:space="preserve">            </w:t>
        </w:r>
        <w:r w:rsidRPr="004A39F1">
          <w:t>best_dist</w:t>
        </w:r>
        <w:r w:rsidRPr="004A39F1">
          <w:rPr>
            <w:rPrChange w:id="2467" w:author="Nate Bachmeier [AWS-SA]" w:date="2023-04-09T21:23:00Z">
              <w:rPr>
                <w:color w:val="D4D4D4"/>
              </w:rPr>
            </w:rPrChange>
          </w:rPr>
          <w:t xml:space="preserve"> = </w:t>
        </w:r>
        <w:r w:rsidRPr="004A39F1">
          <w:t>dist</w:t>
        </w:r>
      </w:ins>
    </w:p>
    <w:p w14:paraId="635A2FB2" w14:textId="77777777" w:rsidR="004A39F1" w:rsidRPr="004A39F1" w:rsidRDefault="004A39F1" w:rsidP="004A39F1">
      <w:pPr>
        <w:pStyle w:val="SC-Source"/>
        <w:rPr>
          <w:ins w:id="2468" w:author="Nate Bachmeier [AWS-SA]" w:date="2023-04-09T21:22:00Z"/>
          <w:rPrChange w:id="2469" w:author="Nate Bachmeier [AWS-SA]" w:date="2023-04-09T21:23:00Z">
            <w:rPr>
              <w:ins w:id="2470" w:author="Nate Bachmeier [AWS-SA]" w:date="2023-04-09T21:22:00Z"/>
              <w:color w:val="D4D4D4"/>
            </w:rPr>
          </w:rPrChange>
        </w:rPr>
        <w:pPrChange w:id="2471" w:author="Nate Bachmeier [AWS-SA]" w:date="2023-04-09T21:23:00Z">
          <w:pPr>
            <w:shd w:val="clear" w:color="auto" w:fill="1E1E1E"/>
            <w:spacing w:line="285" w:lineRule="atLeast"/>
            <w:ind w:firstLine="0"/>
          </w:pPr>
        </w:pPrChange>
      </w:pPr>
      <w:ins w:id="2472" w:author="Nate Bachmeier [AWS-SA]" w:date="2023-04-09T21:22:00Z">
        <w:r w:rsidRPr="004A39F1">
          <w:rPr>
            <w:rPrChange w:id="2473" w:author="Nate Bachmeier [AWS-SA]" w:date="2023-04-09T21:23:00Z">
              <w:rPr>
                <w:color w:val="D4D4D4"/>
              </w:rPr>
            </w:rPrChange>
          </w:rPr>
          <w:t xml:space="preserve">            </w:t>
        </w:r>
        <w:r w:rsidRPr="004A39F1">
          <w:t>match</w:t>
        </w:r>
        <w:r w:rsidRPr="004A39F1">
          <w:rPr>
            <w:rPrChange w:id="2474" w:author="Nate Bachmeier [AWS-SA]" w:date="2023-04-09T21:23:00Z">
              <w:rPr>
                <w:color w:val="D4D4D4"/>
              </w:rPr>
            </w:rPrChange>
          </w:rPr>
          <w:t xml:space="preserve"> = </w:t>
        </w:r>
        <w:r w:rsidRPr="004A39F1">
          <w:t>choice</w:t>
        </w:r>
      </w:ins>
    </w:p>
    <w:p w14:paraId="15E4A1E6" w14:textId="77777777" w:rsidR="004A39F1" w:rsidRPr="004A39F1" w:rsidRDefault="004A39F1" w:rsidP="004A39F1">
      <w:pPr>
        <w:pStyle w:val="SC-Source"/>
        <w:rPr>
          <w:ins w:id="2475" w:author="Nate Bachmeier [AWS-SA]" w:date="2023-04-09T21:22:00Z"/>
          <w:rPrChange w:id="2476" w:author="Nate Bachmeier [AWS-SA]" w:date="2023-04-09T21:23:00Z">
            <w:rPr>
              <w:ins w:id="2477" w:author="Nate Bachmeier [AWS-SA]" w:date="2023-04-09T21:22:00Z"/>
              <w:color w:val="D4D4D4"/>
            </w:rPr>
          </w:rPrChange>
        </w:rPr>
        <w:pPrChange w:id="2478" w:author="Nate Bachmeier [AWS-SA]" w:date="2023-04-09T21:23:00Z">
          <w:pPr>
            <w:shd w:val="clear" w:color="auto" w:fill="1E1E1E"/>
            <w:spacing w:line="285" w:lineRule="atLeast"/>
            <w:ind w:firstLine="0"/>
          </w:pPr>
        </w:pPrChange>
      </w:pPr>
      <w:ins w:id="2479" w:author="Nate Bachmeier [AWS-SA]" w:date="2023-04-09T21:22:00Z">
        <w:r w:rsidRPr="004A39F1">
          <w:rPr>
            <w:rPrChange w:id="2480" w:author="Nate Bachmeier [AWS-SA]" w:date="2023-04-09T21:23:00Z">
              <w:rPr>
                <w:color w:val="D4D4D4"/>
              </w:rPr>
            </w:rPrChange>
          </w:rPr>
          <w:t xml:space="preserve">    </w:t>
        </w:r>
        <w:r w:rsidRPr="004A39F1">
          <w:rPr>
            <w:rPrChange w:id="2481" w:author="Nate Bachmeier [AWS-SA]" w:date="2023-04-09T21:23:00Z">
              <w:rPr>
                <w:color w:val="C586C0"/>
              </w:rPr>
            </w:rPrChange>
          </w:rPr>
          <w:t>return</w:t>
        </w:r>
        <w:r w:rsidRPr="004A39F1">
          <w:rPr>
            <w:rPrChange w:id="2482" w:author="Nate Bachmeier [AWS-SA]" w:date="2023-04-09T21:23:00Z">
              <w:rPr>
                <w:color w:val="D4D4D4"/>
              </w:rPr>
            </w:rPrChange>
          </w:rPr>
          <w:t xml:space="preserve"> </w:t>
        </w:r>
        <w:r w:rsidRPr="004A39F1">
          <w:t>match</w:t>
        </w:r>
      </w:ins>
    </w:p>
    <w:p w14:paraId="7F23AD0C" w14:textId="77777777" w:rsidR="004A39F1" w:rsidRPr="004A39F1" w:rsidRDefault="004A39F1" w:rsidP="004A39F1">
      <w:pPr>
        <w:pStyle w:val="SC-Source"/>
        <w:rPr>
          <w:ins w:id="2483" w:author="Nate Bachmeier [AWS-SA]" w:date="2023-04-09T21:22:00Z"/>
          <w:rPrChange w:id="2484" w:author="Nate Bachmeier [AWS-SA]" w:date="2023-04-09T21:23:00Z">
            <w:rPr>
              <w:ins w:id="2485" w:author="Nate Bachmeier [AWS-SA]" w:date="2023-04-09T21:22:00Z"/>
              <w:color w:val="D4D4D4"/>
            </w:rPr>
          </w:rPrChange>
        </w:rPr>
        <w:pPrChange w:id="2486" w:author="Nate Bachmeier [AWS-SA]" w:date="2023-04-09T21:23:00Z">
          <w:pPr>
            <w:shd w:val="clear" w:color="auto" w:fill="1E1E1E"/>
            <w:spacing w:line="285" w:lineRule="atLeast"/>
            <w:ind w:firstLine="0"/>
          </w:pPr>
        </w:pPrChange>
      </w:pPr>
    </w:p>
    <w:p w14:paraId="16B2A3EB" w14:textId="77777777" w:rsidR="004A39F1" w:rsidRPr="004A39F1" w:rsidRDefault="004A39F1" w:rsidP="004A39F1">
      <w:pPr>
        <w:pStyle w:val="SC-Source"/>
        <w:rPr>
          <w:ins w:id="2487" w:author="Nate Bachmeier [AWS-SA]" w:date="2023-04-09T21:22:00Z"/>
          <w:rPrChange w:id="2488" w:author="Nate Bachmeier [AWS-SA]" w:date="2023-04-09T21:23:00Z">
            <w:rPr>
              <w:ins w:id="2489" w:author="Nate Bachmeier [AWS-SA]" w:date="2023-04-09T21:22:00Z"/>
              <w:color w:val="D4D4D4"/>
            </w:rPr>
          </w:rPrChange>
        </w:rPr>
        <w:pPrChange w:id="2490" w:author="Nate Bachmeier [AWS-SA]" w:date="2023-04-09T21:23:00Z">
          <w:pPr>
            <w:shd w:val="clear" w:color="auto" w:fill="1E1E1E"/>
            <w:spacing w:line="285" w:lineRule="atLeast"/>
            <w:ind w:firstLine="0"/>
          </w:pPr>
        </w:pPrChange>
      </w:pPr>
      <w:ins w:id="2491" w:author="Nate Bachmeier [AWS-SA]" w:date="2023-04-09T21:22:00Z">
        <w:r w:rsidRPr="004A39F1">
          <w:rPr>
            <w:rPrChange w:id="2492" w:author="Nate Bachmeier [AWS-SA]" w:date="2023-04-09T21:23:00Z">
              <w:rPr>
                <w:color w:val="D4D4D4"/>
              </w:rPr>
            </w:rPrChange>
          </w:rPr>
          <w:t xml:space="preserve">  </w:t>
        </w:r>
        <w:r w:rsidRPr="004A39F1">
          <w:rPr>
            <w:rPrChange w:id="2493" w:author="Nate Bachmeier [AWS-SA]" w:date="2023-04-09T21:23:00Z">
              <w:rPr>
                <w:color w:val="DCDCAA"/>
              </w:rPr>
            </w:rPrChange>
          </w:rPr>
          <w:t>@</w:t>
        </w:r>
        <w:r w:rsidRPr="004A39F1">
          <w:t>xray_recorder</w:t>
        </w:r>
        <w:r w:rsidRPr="004A39F1">
          <w:rPr>
            <w:rPrChange w:id="2494" w:author="Nate Bachmeier [AWS-SA]" w:date="2023-04-09T21:23:00Z">
              <w:rPr>
                <w:color w:val="DCDCAA"/>
              </w:rPr>
            </w:rPrChange>
          </w:rPr>
          <w:t>.capture</w:t>
        </w:r>
        <w:r w:rsidRPr="004A39F1">
          <w:rPr>
            <w:rPrChange w:id="2495" w:author="Nate Bachmeier [AWS-SA]" w:date="2023-04-09T21:23:00Z">
              <w:rPr>
                <w:color w:val="D4D4D4"/>
              </w:rPr>
            </w:rPrChange>
          </w:rPr>
          <w:t>(</w:t>
        </w:r>
        <w:r w:rsidRPr="004A39F1">
          <w:rPr>
            <w:rPrChange w:id="2496" w:author="Nate Bachmeier [AWS-SA]" w:date="2023-04-09T21:23:00Z">
              <w:rPr>
                <w:color w:val="CE9178"/>
              </w:rPr>
            </w:rPrChange>
          </w:rPr>
          <w:t>'MovementTracker::track_person'</w:t>
        </w:r>
        <w:r w:rsidRPr="004A39F1">
          <w:rPr>
            <w:rPrChange w:id="2497" w:author="Nate Bachmeier [AWS-SA]" w:date="2023-04-09T21:23:00Z">
              <w:rPr>
                <w:color w:val="D4D4D4"/>
              </w:rPr>
            </w:rPrChange>
          </w:rPr>
          <w:t>)</w:t>
        </w:r>
      </w:ins>
    </w:p>
    <w:p w14:paraId="5E4719E7" w14:textId="77777777" w:rsidR="004A39F1" w:rsidRPr="004A39F1" w:rsidRDefault="004A39F1" w:rsidP="004A39F1">
      <w:pPr>
        <w:pStyle w:val="SC-Source"/>
        <w:rPr>
          <w:ins w:id="2498" w:author="Nate Bachmeier [AWS-SA]" w:date="2023-04-09T21:22:00Z"/>
          <w:rPrChange w:id="2499" w:author="Nate Bachmeier [AWS-SA]" w:date="2023-04-09T21:23:00Z">
            <w:rPr>
              <w:ins w:id="2500" w:author="Nate Bachmeier [AWS-SA]" w:date="2023-04-09T21:22:00Z"/>
              <w:color w:val="D4D4D4"/>
            </w:rPr>
          </w:rPrChange>
        </w:rPr>
        <w:pPrChange w:id="2501" w:author="Nate Bachmeier [AWS-SA]" w:date="2023-04-09T21:23:00Z">
          <w:pPr>
            <w:shd w:val="clear" w:color="auto" w:fill="1E1E1E"/>
            <w:spacing w:line="285" w:lineRule="atLeast"/>
            <w:ind w:firstLine="0"/>
          </w:pPr>
        </w:pPrChange>
      </w:pPr>
      <w:ins w:id="2502" w:author="Nate Bachmeier [AWS-SA]" w:date="2023-04-09T21:22:00Z">
        <w:r w:rsidRPr="004A39F1">
          <w:rPr>
            <w:rPrChange w:id="2503" w:author="Nate Bachmeier [AWS-SA]" w:date="2023-04-09T21:23:00Z">
              <w:rPr>
                <w:color w:val="D4D4D4"/>
              </w:rPr>
            </w:rPrChange>
          </w:rPr>
          <w:t xml:space="preserve">  </w:t>
        </w:r>
        <w:r w:rsidRPr="004A39F1">
          <w:rPr>
            <w:rPrChange w:id="2504" w:author="Nate Bachmeier [AWS-SA]" w:date="2023-04-09T21:23:00Z">
              <w:rPr>
                <w:color w:val="569CD6"/>
              </w:rPr>
            </w:rPrChange>
          </w:rPr>
          <w:t>def</w:t>
        </w:r>
        <w:r w:rsidRPr="004A39F1">
          <w:rPr>
            <w:rPrChange w:id="2505" w:author="Nate Bachmeier [AWS-SA]" w:date="2023-04-09T21:23:00Z">
              <w:rPr>
                <w:color w:val="D4D4D4"/>
              </w:rPr>
            </w:rPrChange>
          </w:rPr>
          <w:t xml:space="preserve"> </w:t>
        </w:r>
        <w:r w:rsidRPr="004A39F1">
          <w:rPr>
            <w:rPrChange w:id="2506" w:author="Nate Bachmeier [AWS-SA]" w:date="2023-04-09T21:23:00Z">
              <w:rPr>
                <w:color w:val="DCDCAA"/>
              </w:rPr>
            </w:rPrChange>
          </w:rPr>
          <w:t>track_person</w:t>
        </w:r>
        <w:r w:rsidRPr="004A39F1">
          <w:rPr>
            <w:rPrChange w:id="2507" w:author="Nate Bachmeier [AWS-SA]" w:date="2023-04-09T21:23:00Z">
              <w:rPr>
                <w:color w:val="D4D4D4"/>
              </w:rPr>
            </w:rPrChange>
          </w:rPr>
          <w:t>(</w:t>
        </w:r>
        <w:r w:rsidRPr="004A39F1">
          <w:t>self</w:t>
        </w:r>
        <w:r w:rsidRPr="004A39F1">
          <w:rPr>
            <w:rPrChange w:id="2508" w:author="Nate Bachmeier [AWS-SA]" w:date="2023-04-09T21:23:00Z">
              <w:rPr>
                <w:color w:val="D4D4D4"/>
              </w:rPr>
            </w:rPrChange>
          </w:rPr>
          <w:t xml:space="preserve">, </w:t>
        </w:r>
        <w:r w:rsidRPr="004A39F1">
          <w:t>frame_id</w:t>
        </w:r>
        <w:r w:rsidRPr="004A39F1">
          <w:rPr>
            <w:rPrChange w:id="2509" w:author="Nate Bachmeier [AWS-SA]" w:date="2023-04-09T21:23:00Z">
              <w:rPr>
                <w:color w:val="D4D4D4"/>
              </w:rPr>
            </w:rPrChange>
          </w:rPr>
          <w:t xml:space="preserve">, </w:t>
        </w:r>
        <w:r w:rsidRPr="004A39F1">
          <w:t>body</w:t>
        </w:r>
        <w:r w:rsidRPr="004A39F1">
          <w:rPr>
            <w:rPrChange w:id="2510" w:author="Nate Bachmeier [AWS-SA]" w:date="2023-04-09T21:23:00Z">
              <w:rPr>
                <w:color w:val="D4D4D4"/>
              </w:rPr>
            </w:rPrChange>
          </w:rPr>
          <w:t>):</w:t>
        </w:r>
      </w:ins>
    </w:p>
    <w:p w14:paraId="68B9A136" w14:textId="77777777" w:rsidR="004A39F1" w:rsidRPr="004A39F1" w:rsidRDefault="004A39F1" w:rsidP="004A39F1">
      <w:pPr>
        <w:pStyle w:val="SC-Source"/>
        <w:rPr>
          <w:ins w:id="2511" w:author="Nate Bachmeier [AWS-SA]" w:date="2023-04-09T21:22:00Z"/>
          <w:rPrChange w:id="2512" w:author="Nate Bachmeier [AWS-SA]" w:date="2023-04-09T21:23:00Z">
            <w:rPr>
              <w:ins w:id="2513" w:author="Nate Bachmeier [AWS-SA]" w:date="2023-04-09T21:22:00Z"/>
              <w:color w:val="D4D4D4"/>
            </w:rPr>
          </w:rPrChange>
        </w:rPr>
        <w:pPrChange w:id="2514" w:author="Nate Bachmeier [AWS-SA]" w:date="2023-04-09T21:23:00Z">
          <w:pPr>
            <w:shd w:val="clear" w:color="auto" w:fill="1E1E1E"/>
            <w:spacing w:line="285" w:lineRule="atLeast"/>
            <w:ind w:firstLine="0"/>
          </w:pPr>
        </w:pPrChange>
      </w:pPr>
      <w:ins w:id="2515" w:author="Nate Bachmeier [AWS-SA]" w:date="2023-04-09T21:22:00Z">
        <w:r w:rsidRPr="004A39F1">
          <w:rPr>
            <w:rPrChange w:id="2516" w:author="Nate Bachmeier [AWS-SA]" w:date="2023-04-09T21:23:00Z">
              <w:rPr>
                <w:color w:val="D4D4D4"/>
              </w:rPr>
            </w:rPrChange>
          </w:rPr>
          <w:t xml:space="preserve">    </w:t>
        </w:r>
        <w:r w:rsidRPr="004A39F1">
          <w:t>sequence</w:t>
        </w:r>
        <w:r w:rsidRPr="004A39F1">
          <w:rPr>
            <w:rPrChange w:id="2517" w:author="Nate Bachmeier [AWS-SA]" w:date="2023-04-09T21:23:00Z">
              <w:rPr>
                <w:color w:val="D4D4D4"/>
              </w:rPr>
            </w:rPrChange>
          </w:rPr>
          <w:t xml:space="preserve"> = [</w:t>
        </w:r>
        <w:r w:rsidRPr="004A39F1">
          <w:t>body</w:t>
        </w:r>
        <w:r w:rsidRPr="004A39F1">
          <w:rPr>
            <w:rPrChange w:id="2518" w:author="Nate Bachmeier [AWS-SA]" w:date="2023-04-09T21:23:00Z">
              <w:rPr>
                <w:color w:val="D4D4D4"/>
              </w:rPr>
            </w:rPrChange>
          </w:rPr>
          <w:t>]</w:t>
        </w:r>
      </w:ins>
    </w:p>
    <w:p w14:paraId="346A7CD8" w14:textId="77777777" w:rsidR="004A39F1" w:rsidRPr="004A39F1" w:rsidRDefault="004A39F1" w:rsidP="004A39F1">
      <w:pPr>
        <w:pStyle w:val="SC-Source"/>
        <w:rPr>
          <w:ins w:id="2519" w:author="Nate Bachmeier [AWS-SA]" w:date="2023-04-09T21:22:00Z"/>
          <w:rPrChange w:id="2520" w:author="Nate Bachmeier [AWS-SA]" w:date="2023-04-09T21:23:00Z">
            <w:rPr>
              <w:ins w:id="2521" w:author="Nate Bachmeier [AWS-SA]" w:date="2023-04-09T21:22:00Z"/>
              <w:color w:val="D4D4D4"/>
            </w:rPr>
          </w:rPrChange>
        </w:rPr>
        <w:pPrChange w:id="2522" w:author="Nate Bachmeier [AWS-SA]" w:date="2023-04-09T21:23:00Z">
          <w:pPr>
            <w:shd w:val="clear" w:color="auto" w:fill="1E1E1E"/>
            <w:spacing w:line="285" w:lineRule="atLeast"/>
            <w:ind w:firstLine="0"/>
          </w:pPr>
        </w:pPrChange>
      </w:pPr>
      <w:ins w:id="2523" w:author="Nate Bachmeier [AWS-SA]" w:date="2023-04-09T21:22:00Z">
        <w:r w:rsidRPr="004A39F1">
          <w:rPr>
            <w:rPrChange w:id="2524" w:author="Nate Bachmeier [AWS-SA]" w:date="2023-04-09T21:23:00Z">
              <w:rPr>
                <w:color w:val="D4D4D4"/>
              </w:rPr>
            </w:rPrChange>
          </w:rPr>
          <w:t xml:space="preserve">    </w:t>
        </w:r>
        <w:r w:rsidRPr="004A39F1">
          <w:rPr>
            <w:rPrChange w:id="2525" w:author="Nate Bachmeier [AWS-SA]" w:date="2023-04-09T21:23:00Z">
              <w:rPr>
                <w:color w:val="C586C0"/>
              </w:rPr>
            </w:rPrChange>
          </w:rPr>
          <w:t>if</w:t>
        </w:r>
        <w:r w:rsidRPr="004A39F1">
          <w:rPr>
            <w:rPrChange w:id="2526" w:author="Nate Bachmeier [AWS-SA]" w:date="2023-04-09T21:23:00Z">
              <w:rPr>
                <w:color w:val="D4D4D4"/>
              </w:rPr>
            </w:rPrChange>
          </w:rPr>
          <w:t xml:space="preserve"> </w:t>
        </w:r>
        <w:r w:rsidRPr="004A39F1">
          <w:t>frame_id</w:t>
        </w:r>
        <w:r w:rsidRPr="004A39F1">
          <w:rPr>
            <w:rPrChange w:id="2527" w:author="Nate Bachmeier [AWS-SA]" w:date="2023-04-09T21:23:00Z">
              <w:rPr>
                <w:color w:val="D4D4D4"/>
              </w:rPr>
            </w:rPrChange>
          </w:rPr>
          <w:t xml:space="preserve"> == </w:t>
        </w:r>
        <w:r w:rsidRPr="004A39F1">
          <w:t>self</w:t>
        </w:r>
        <w:r w:rsidRPr="004A39F1">
          <w:rPr>
            <w:rPrChange w:id="2528" w:author="Nate Bachmeier [AWS-SA]" w:date="2023-04-09T21:23:00Z">
              <w:rPr>
                <w:color w:val="D4D4D4"/>
              </w:rPr>
            </w:rPrChange>
          </w:rPr>
          <w:t>.</w:t>
        </w:r>
        <w:r w:rsidRPr="004A39F1">
          <w:rPr>
            <w:rPrChange w:id="2529" w:author="Nate Bachmeier [AWS-SA]" w:date="2023-04-09T21:23:00Z">
              <w:rPr>
                <w:color w:val="DCDCAA"/>
              </w:rPr>
            </w:rPrChange>
          </w:rPr>
          <w:t>total_frames</w:t>
        </w:r>
        <w:r w:rsidRPr="004A39F1">
          <w:rPr>
            <w:rPrChange w:id="2530" w:author="Nate Bachmeier [AWS-SA]" w:date="2023-04-09T21:23:00Z">
              <w:rPr>
                <w:color w:val="D4D4D4"/>
              </w:rPr>
            </w:rPrChange>
          </w:rPr>
          <w:t>():</w:t>
        </w:r>
      </w:ins>
    </w:p>
    <w:p w14:paraId="74443758" w14:textId="77777777" w:rsidR="004A39F1" w:rsidRPr="004A39F1" w:rsidRDefault="004A39F1" w:rsidP="004A39F1">
      <w:pPr>
        <w:pStyle w:val="SC-Source"/>
        <w:rPr>
          <w:ins w:id="2531" w:author="Nate Bachmeier [AWS-SA]" w:date="2023-04-09T21:22:00Z"/>
          <w:rPrChange w:id="2532" w:author="Nate Bachmeier [AWS-SA]" w:date="2023-04-09T21:23:00Z">
            <w:rPr>
              <w:ins w:id="2533" w:author="Nate Bachmeier [AWS-SA]" w:date="2023-04-09T21:22:00Z"/>
              <w:color w:val="D4D4D4"/>
            </w:rPr>
          </w:rPrChange>
        </w:rPr>
        <w:pPrChange w:id="2534" w:author="Nate Bachmeier [AWS-SA]" w:date="2023-04-09T21:23:00Z">
          <w:pPr>
            <w:shd w:val="clear" w:color="auto" w:fill="1E1E1E"/>
            <w:spacing w:line="285" w:lineRule="atLeast"/>
            <w:ind w:firstLine="0"/>
          </w:pPr>
        </w:pPrChange>
      </w:pPr>
      <w:ins w:id="2535" w:author="Nate Bachmeier [AWS-SA]" w:date="2023-04-09T21:22:00Z">
        <w:r w:rsidRPr="004A39F1">
          <w:rPr>
            <w:rPrChange w:id="2536" w:author="Nate Bachmeier [AWS-SA]" w:date="2023-04-09T21:23:00Z">
              <w:rPr>
                <w:color w:val="D4D4D4"/>
              </w:rPr>
            </w:rPrChange>
          </w:rPr>
          <w:t xml:space="preserve">        </w:t>
        </w:r>
        <w:r w:rsidRPr="004A39F1">
          <w:rPr>
            <w:rPrChange w:id="2537" w:author="Nate Bachmeier [AWS-SA]" w:date="2023-04-09T21:23:00Z">
              <w:rPr>
                <w:color w:val="C586C0"/>
              </w:rPr>
            </w:rPrChange>
          </w:rPr>
          <w:t>return</w:t>
        </w:r>
        <w:r w:rsidRPr="004A39F1">
          <w:rPr>
            <w:rPrChange w:id="2538" w:author="Nate Bachmeier [AWS-SA]" w:date="2023-04-09T21:23:00Z">
              <w:rPr>
                <w:color w:val="D4D4D4"/>
              </w:rPr>
            </w:rPrChange>
          </w:rPr>
          <w:t xml:space="preserve"> </w:t>
        </w:r>
        <w:r w:rsidRPr="004A39F1">
          <w:t>sequence</w:t>
        </w:r>
      </w:ins>
    </w:p>
    <w:p w14:paraId="780C12BE" w14:textId="77777777" w:rsidR="004A39F1" w:rsidRPr="004A39F1" w:rsidRDefault="004A39F1" w:rsidP="004A39F1">
      <w:pPr>
        <w:pStyle w:val="SC-Source"/>
        <w:rPr>
          <w:ins w:id="2539" w:author="Nate Bachmeier [AWS-SA]" w:date="2023-04-09T21:22:00Z"/>
          <w:rPrChange w:id="2540" w:author="Nate Bachmeier [AWS-SA]" w:date="2023-04-09T21:23:00Z">
            <w:rPr>
              <w:ins w:id="2541" w:author="Nate Bachmeier [AWS-SA]" w:date="2023-04-09T21:22:00Z"/>
              <w:color w:val="D4D4D4"/>
            </w:rPr>
          </w:rPrChange>
        </w:rPr>
        <w:pPrChange w:id="2542" w:author="Nate Bachmeier [AWS-SA]" w:date="2023-04-09T21:23:00Z">
          <w:pPr>
            <w:shd w:val="clear" w:color="auto" w:fill="1E1E1E"/>
            <w:spacing w:line="285" w:lineRule="atLeast"/>
            <w:ind w:firstLine="0"/>
          </w:pPr>
        </w:pPrChange>
      </w:pPr>
      <w:ins w:id="2543" w:author="Nate Bachmeier [AWS-SA]" w:date="2023-04-09T21:22:00Z">
        <w:r w:rsidRPr="004A39F1">
          <w:rPr>
            <w:rPrChange w:id="2544" w:author="Nate Bachmeier [AWS-SA]" w:date="2023-04-09T21:23:00Z">
              <w:rPr>
                <w:color w:val="D4D4D4"/>
              </w:rPr>
            </w:rPrChange>
          </w:rPr>
          <w:t xml:space="preserve">    </w:t>
        </w:r>
      </w:ins>
    </w:p>
    <w:p w14:paraId="0237F2E5" w14:textId="77777777" w:rsidR="004A39F1" w:rsidRPr="004A39F1" w:rsidRDefault="004A39F1" w:rsidP="004A39F1">
      <w:pPr>
        <w:pStyle w:val="SC-Source"/>
        <w:rPr>
          <w:ins w:id="2545" w:author="Nate Bachmeier [AWS-SA]" w:date="2023-04-09T21:22:00Z"/>
          <w:rPrChange w:id="2546" w:author="Nate Bachmeier [AWS-SA]" w:date="2023-04-09T21:23:00Z">
            <w:rPr>
              <w:ins w:id="2547" w:author="Nate Bachmeier [AWS-SA]" w:date="2023-04-09T21:22:00Z"/>
              <w:color w:val="D4D4D4"/>
            </w:rPr>
          </w:rPrChange>
        </w:rPr>
        <w:pPrChange w:id="2548" w:author="Nate Bachmeier [AWS-SA]" w:date="2023-04-09T21:23:00Z">
          <w:pPr>
            <w:shd w:val="clear" w:color="auto" w:fill="1E1E1E"/>
            <w:spacing w:line="285" w:lineRule="atLeast"/>
            <w:ind w:firstLine="0"/>
          </w:pPr>
        </w:pPrChange>
      </w:pPr>
      <w:ins w:id="2549" w:author="Nate Bachmeier [AWS-SA]" w:date="2023-04-09T21:22:00Z">
        <w:r w:rsidRPr="004A39F1">
          <w:rPr>
            <w:rPrChange w:id="2550" w:author="Nate Bachmeier [AWS-SA]" w:date="2023-04-09T21:23:00Z">
              <w:rPr>
                <w:color w:val="D4D4D4"/>
              </w:rPr>
            </w:rPrChange>
          </w:rPr>
          <w:t xml:space="preserve">    </w:t>
        </w:r>
        <w:r w:rsidRPr="004A39F1">
          <w:t>choices</w:t>
        </w:r>
        <w:r w:rsidRPr="004A39F1">
          <w:rPr>
            <w:rPrChange w:id="2551" w:author="Nate Bachmeier [AWS-SA]" w:date="2023-04-09T21:23:00Z">
              <w:rPr>
                <w:color w:val="D4D4D4"/>
              </w:rPr>
            </w:rPrChange>
          </w:rPr>
          <w:t xml:space="preserve"> = </w:t>
        </w:r>
        <w:r w:rsidRPr="004A39F1">
          <w:t>self</w:t>
        </w:r>
        <w:r w:rsidRPr="004A39F1">
          <w:rPr>
            <w:rPrChange w:id="2552" w:author="Nate Bachmeier [AWS-SA]" w:date="2023-04-09T21:23:00Z">
              <w:rPr>
                <w:color w:val="D4D4D4"/>
              </w:rPr>
            </w:rPrChange>
          </w:rPr>
          <w:t>.</w:t>
        </w:r>
        <w:r w:rsidRPr="004A39F1">
          <w:rPr>
            <w:rPrChange w:id="2553" w:author="Nate Bachmeier [AWS-SA]" w:date="2023-04-09T21:23:00Z">
              <w:rPr>
                <w:color w:val="DCDCAA"/>
              </w:rPr>
            </w:rPrChange>
          </w:rPr>
          <w:t>norm_bodies</w:t>
        </w:r>
        <w:r w:rsidRPr="004A39F1">
          <w:rPr>
            <w:rPrChange w:id="2554" w:author="Nate Bachmeier [AWS-SA]" w:date="2023-04-09T21:23:00Z">
              <w:rPr>
                <w:color w:val="D4D4D4"/>
              </w:rPr>
            </w:rPrChange>
          </w:rPr>
          <w:t>(</w:t>
        </w:r>
        <w:r w:rsidRPr="004A39F1">
          <w:t>frame_id</w:t>
        </w:r>
        <w:r w:rsidRPr="004A39F1">
          <w:rPr>
            <w:rPrChange w:id="2555" w:author="Nate Bachmeier [AWS-SA]" w:date="2023-04-09T21:23:00Z">
              <w:rPr>
                <w:color w:val="D4D4D4"/>
              </w:rPr>
            </w:rPrChange>
          </w:rPr>
          <w:t>+</w:t>
        </w:r>
        <w:r w:rsidRPr="004A39F1">
          <w:rPr>
            <w:rPrChange w:id="2556" w:author="Nate Bachmeier [AWS-SA]" w:date="2023-04-09T21:23:00Z">
              <w:rPr>
                <w:color w:val="B5CEA8"/>
              </w:rPr>
            </w:rPrChange>
          </w:rPr>
          <w:t>1</w:t>
        </w:r>
        <w:r w:rsidRPr="004A39F1">
          <w:rPr>
            <w:rPrChange w:id="2557" w:author="Nate Bachmeier [AWS-SA]" w:date="2023-04-09T21:23:00Z">
              <w:rPr>
                <w:color w:val="D4D4D4"/>
              </w:rPr>
            </w:rPrChange>
          </w:rPr>
          <w:t>)</w:t>
        </w:r>
      </w:ins>
    </w:p>
    <w:p w14:paraId="376DF603" w14:textId="77777777" w:rsidR="004A39F1" w:rsidRPr="004A39F1" w:rsidRDefault="004A39F1" w:rsidP="004A39F1">
      <w:pPr>
        <w:pStyle w:val="SC-Source"/>
        <w:rPr>
          <w:ins w:id="2558" w:author="Nate Bachmeier [AWS-SA]" w:date="2023-04-09T21:22:00Z"/>
          <w:rPrChange w:id="2559" w:author="Nate Bachmeier [AWS-SA]" w:date="2023-04-09T21:23:00Z">
            <w:rPr>
              <w:ins w:id="2560" w:author="Nate Bachmeier [AWS-SA]" w:date="2023-04-09T21:22:00Z"/>
              <w:color w:val="D4D4D4"/>
            </w:rPr>
          </w:rPrChange>
        </w:rPr>
        <w:pPrChange w:id="2561" w:author="Nate Bachmeier [AWS-SA]" w:date="2023-04-09T21:23:00Z">
          <w:pPr>
            <w:shd w:val="clear" w:color="auto" w:fill="1E1E1E"/>
            <w:spacing w:line="285" w:lineRule="atLeast"/>
            <w:ind w:firstLine="0"/>
          </w:pPr>
        </w:pPrChange>
      </w:pPr>
      <w:ins w:id="2562" w:author="Nate Bachmeier [AWS-SA]" w:date="2023-04-09T21:22:00Z">
        <w:r w:rsidRPr="004A39F1">
          <w:rPr>
            <w:rPrChange w:id="2563" w:author="Nate Bachmeier [AWS-SA]" w:date="2023-04-09T21:23:00Z">
              <w:rPr>
                <w:color w:val="D4D4D4"/>
              </w:rPr>
            </w:rPrChange>
          </w:rPr>
          <w:t xml:space="preserve">    </w:t>
        </w:r>
        <w:r w:rsidRPr="004A39F1">
          <w:rPr>
            <w:rPrChange w:id="2564" w:author="Nate Bachmeier [AWS-SA]" w:date="2023-04-09T21:23:00Z">
              <w:rPr>
                <w:color w:val="C586C0"/>
              </w:rPr>
            </w:rPrChange>
          </w:rPr>
          <w:t>if</w:t>
        </w:r>
        <w:r w:rsidRPr="004A39F1">
          <w:rPr>
            <w:rPrChange w:id="2565" w:author="Nate Bachmeier [AWS-SA]" w:date="2023-04-09T21:23:00Z">
              <w:rPr>
                <w:color w:val="D4D4D4"/>
              </w:rPr>
            </w:rPrChange>
          </w:rPr>
          <w:t xml:space="preserve"> </w:t>
        </w:r>
        <w:r w:rsidRPr="004A39F1">
          <w:t>choices</w:t>
        </w:r>
        <w:r w:rsidRPr="004A39F1">
          <w:rPr>
            <w:rPrChange w:id="2566" w:author="Nate Bachmeier [AWS-SA]" w:date="2023-04-09T21:23:00Z">
              <w:rPr>
                <w:color w:val="D4D4D4"/>
              </w:rPr>
            </w:rPrChange>
          </w:rPr>
          <w:t xml:space="preserve"> </w:t>
        </w:r>
        <w:r w:rsidRPr="004A39F1">
          <w:rPr>
            <w:rPrChange w:id="2567" w:author="Nate Bachmeier [AWS-SA]" w:date="2023-04-09T21:23:00Z">
              <w:rPr>
                <w:color w:val="569CD6"/>
              </w:rPr>
            </w:rPrChange>
          </w:rPr>
          <w:t>is</w:t>
        </w:r>
        <w:r w:rsidRPr="004A39F1">
          <w:rPr>
            <w:rPrChange w:id="2568" w:author="Nate Bachmeier [AWS-SA]" w:date="2023-04-09T21:23:00Z">
              <w:rPr>
                <w:color w:val="D4D4D4"/>
              </w:rPr>
            </w:rPrChange>
          </w:rPr>
          <w:t xml:space="preserve"> </w:t>
        </w:r>
        <w:r w:rsidRPr="004A39F1">
          <w:rPr>
            <w:rPrChange w:id="2569" w:author="Nate Bachmeier [AWS-SA]" w:date="2023-04-09T21:23:00Z">
              <w:rPr>
                <w:color w:val="569CD6"/>
              </w:rPr>
            </w:rPrChange>
          </w:rPr>
          <w:t>None</w:t>
        </w:r>
        <w:r w:rsidRPr="004A39F1">
          <w:rPr>
            <w:rPrChange w:id="2570" w:author="Nate Bachmeier [AWS-SA]" w:date="2023-04-09T21:23:00Z">
              <w:rPr>
                <w:color w:val="D4D4D4"/>
              </w:rPr>
            </w:rPrChange>
          </w:rPr>
          <w:t>:</w:t>
        </w:r>
      </w:ins>
    </w:p>
    <w:p w14:paraId="10839B20" w14:textId="77777777" w:rsidR="004A39F1" w:rsidRPr="004A39F1" w:rsidRDefault="004A39F1" w:rsidP="004A39F1">
      <w:pPr>
        <w:pStyle w:val="SC-Source"/>
        <w:rPr>
          <w:ins w:id="2571" w:author="Nate Bachmeier [AWS-SA]" w:date="2023-04-09T21:22:00Z"/>
          <w:rPrChange w:id="2572" w:author="Nate Bachmeier [AWS-SA]" w:date="2023-04-09T21:23:00Z">
            <w:rPr>
              <w:ins w:id="2573" w:author="Nate Bachmeier [AWS-SA]" w:date="2023-04-09T21:22:00Z"/>
              <w:color w:val="D4D4D4"/>
            </w:rPr>
          </w:rPrChange>
        </w:rPr>
        <w:pPrChange w:id="2574" w:author="Nate Bachmeier [AWS-SA]" w:date="2023-04-09T21:23:00Z">
          <w:pPr>
            <w:shd w:val="clear" w:color="auto" w:fill="1E1E1E"/>
            <w:spacing w:line="285" w:lineRule="atLeast"/>
            <w:ind w:firstLine="0"/>
          </w:pPr>
        </w:pPrChange>
      </w:pPr>
      <w:ins w:id="2575" w:author="Nate Bachmeier [AWS-SA]" w:date="2023-04-09T21:22:00Z">
        <w:r w:rsidRPr="004A39F1">
          <w:rPr>
            <w:rPrChange w:id="2576" w:author="Nate Bachmeier [AWS-SA]" w:date="2023-04-09T21:23:00Z">
              <w:rPr>
                <w:color w:val="D4D4D4"/>
              </w:rPr>
            </w:rPrChange>
          </w:rPr>
          <w:t>       </w:t>
        </w:r>
        <w:r w:rsidRPr="004A39F1">
          <w:rPr>
            <w:rPrChange w:id="2577" w:author="Nate Bachmeier [AWS-SA]" w:date="2023-04-09T21:23:00Z">
              <w:rPr>
                <w:color w:val="C586C0"/>
              </w:rPr>
            </w:rPrChange>
          </w:rPr>
          <w:t>return</w:t>
        </w:r>
        <w:r w:rsidRPr="004A39F1">
          <w:rPr>
            <w:rPrChange w:id="2578" w:author="Nate Bachmeier [AWS-SA]" w:date="2023-04-09T21:23:00Z">
              <w:rPr>
                <w:color w:val="D4D4D4"/>
              </w:rPr>
            </w:rPrChange>
          </w:rPr>
          <w:t xml:space="preserve"> </w:t>
        </w:r>
        <w:r w:rsidRPr="004A39F1">
          <w:t>sequence</w:t>
        </w:r>
      </w:ins>
    </w:p>
    <w:p w14:paraId="23E2D06D" w14:textId="77777777" w:rsidR="004A39F1" w:rsidRPr="004A39F1" w:rsidRDefault="004A39F1" w:rsidP="004A39F1">
      <w:pPr>
        <w:pStyle w:val="SC-Source"/>
        <w:rPr>
          <w:ins w:id="2579" w:author="Nate Bachmeier [AWS-SA]" w:date="2023-04-09T21:22:00Z"/>
          <w:rPrChange w:id="2580" w:author="Nate Bachmeier [AWS-SA]" w:date="2023-04-09T21:23:00Z">
            <w:rPr>
              <w:ins w:id="2581" w:author="Nate Bachmeier [AWS-SA]" w:date="2023-04-09T21:22:00Z"/>
              <w:color w:val="D4D4D4"/>
            </w:rPr>
          </w:rPrChange>
        </w:rPr>
        <w:pPrChange w:id="2582" w:author="Nate Bachmeier [AWS-SA]" w:date="2023-04-09T21:23:00Z">
          <w:pPr>
            <w:shd w:val="clear" w:color="auto" w:fill="1E1E1E"/>
            <w:spacing w:line="285" w:lineRule="atLeast"/>
            <w:ind w:firstLine="0"/>
          </w:pPr>
        </w:pPrChange>
      </w:pPr>
      <w:ins w:id="2583" w:author="Nate Bachmeier [AWS-SA]" w:date="2023-04-09T21:22:00Z">
        <w:r w:rsidRPr="004A39F1">
          <w:rPr>
            <w:rPrChange w:id="2584" w:author="Nate Bachmeier [AWS-SA]" w:date="2023-04-09T21:23:00Z">
              <w:rPr>
                <w:color w:val="D4D4D4"/>
              </w:rPr>
            </w:rPrChange>
          </w:rPr>
          <w:t xml:space="preserve">    </w:t>
        </w:r>
      </w:ins>
    </w:p>
    <w:p w14:paraId="4F62A91C" w14:textId="77777777" w:rsidR="004A39F1" w:rsidRPr="004A39F1" w:rsidRDefault="004A39F1" w:rsidP="004A39F1">
      <w:pPr>
        <w:pStyle w:val="SC-Source"/>
        <w:rPr>
          <w:ins w:id="2585" w:author="Nate Bachmeier [AWS-SA]" w:date="2023-04-09T21:22:00Z"/>
          <w:rPrChange w:id="2586" w:author="Nate Bachmeier [AWS-SA]" w:date="2023-04-09T21:23:00Z">
            <w:rPr>
              <w:ins w:id="2587" w:author="Nate Bachmeier [AWS-SA]" w:date="2023-04-09T21:22:00Z"/>
              <w:color w:val="D4D4D4"/>
            </w:rPr>
          </w:rPrChange>
        </w:rPr>
        <w:pPrChange w:id="2588" w:author="Nate Bachmeier [AWS-SA]" w:date="2023-04-09T21:23:00Z">
          <w:pPr>
            <w:shd w:val="clear" w:color="auto" w:fill="1E1E1E"/>
            <w:spacing w:line="285" w:lineRule="atLeast"/>
            <w:ind w:firstLine="0"/>
          </w:pPr>
        </w:pPrChange>
      </w:pPr>
      <w:ins w:id="2589" w:author="Nate Bachmeier [AWS-SA]" w:date="2023-04-09T21:22:00Z">
        <w:r w:rsidRPr="004A39F1">
          <w:rPr>
            <w:rPrChange w:id="2590" w:author="Nate Bachmeier [AWS-SA]" w:date="2023-04-09T21:23:00Z">
              <w:rPr>
                <w:color w:val="D4D4D4"/>
              </w:rPr>
            </w:rPrChange>
          </w:rPr>
          <w:t xml:space="preserve">    </w:t>
        </w:r>
        <w:r w:rsidRPr="004A39F1">
          <w:t>best</w:t>
        </w:r>
        <w:r w:rsidRPr="004A39F1">
          <w:rPr>
            <w:rPrChange w:id="2591" w:author="Nate Bachmeier [AWS-SA]" w:date="2023-04-09T21:23:00Z">
              <w:rPr>
                <w:color w:val="D4D4D4"/>
              </w:rPr>
            </w:rPrChange>
          </w:rPr>
          <w:t xml:space="preserve"> = </w:t>
        </w:r>
        <w:r w:rsidRPr="004A39F1">
          <w:rPr>
            <w:rPrChange w:id="2592" w:author="Nate Bachmeier [AWS-SA]" w:date="2023-04-09T21:23:00Z">
              <w:rPr>
                <w:color w:val="4EC9B0"/>
              </w:rPr>
            </w:rPrChange>
          </w:rPr>
          <w:t>MovementTracker</w:t>
        </w:r>
        <w:r w:rsidRPr="004A39F1">
          <w:rPr>
            <w:rPrChange w:id="2593" w:author="Nate Bachmeier [AWS-SA]" w:date="2023-04-09T21:23:00Z">
              <w:rPr>
                <w:color w:val="D4D4D4"/>
              </w:rPr>
            </w:rPrChange>
          </w:rPr>
          <w:t>.</w:t>
        </w:r>
        <w:r w:rsidRPr="004A39F1">
          <w:rPr>
            <w:rPrChange w:id="2594" w:author="Nate Bachmeier [AWS-SA]" w:date="2023-04-09T21:23:00Z">
              <w:rPr>
                <w:color w:val="DCDCAA"/>
              </w:rPr>
            </w:rPrChange>
          </w:rPr>
          <w:t>closest_match</w:t>
        </w:r>
        <w:r w:rsidRPr="004A39F1">
          <w:rPr>
            <w:rPrChange w:id="2595" w:author="Nate Bachmeier [AWS-SA]" w:date="2023-04-09T21:23:00Z">
              <w:rPr>
                <w:color w:val="D4D4D4"/>
              </w:rPr>
            </w:rPrChange>
          </w:rPr>
          <w:t>(</w:t>
        </w:r>
        <w:r w:rsidRPr="004A39F1">
          <w:t>body</w:t>
        </w:r>
        <w:r w:rsidRPr="004A39F1">
          <w:rPr>
            <w:rPrChange w:id="2596" w:author="Nate Bachmeier [AWS-SA]" w:date="2023-04-09T21:23:00Z">
              <w:rPr>
                <w:color w:val="D4D4D4"/>
              </w:rPr>
            </w:rPrChange>
          </w:rPr>
          <w:t xml:space="preserve">, </w:t>
        </w:r>
        <w:r w:rsidRPr="004A39F1">
          <w:t>choices</w:t>
        </w:r>
        <w:r w:rsidRPr="004A39F1">
          <w:rPr>
            <w:rPrChange w:id="2597" w:author="Nate Bachmeier [AWS-SA]" w:date="2023-04-09T21:23:00Z">
              <w:rPr>
                <w:color w:val="D4D4D4"/>
              </w:rPr>
            </w:rPrChange>
          </w:rPr>
          <w:t>)</w:t>
        </w:r>
      </w:ins>
    </w:p>
    <w:p w14:paraId="16FE63E7" w14:textId="77777777" w:rsidR="004A39F1" w:rsidRPr="004A39F1" w:rsidRDefault="004A39F1" w:rsidP="004A39F1">
      <w:pPr>
        <w:pStyle w:val="SC-Source"/>
        <w:rPr>
          <w:ins w:id="2598" w:author="Nate Bachmeier [AWS-SA]" w:date="2023-04-09T21:22:00Z"/>
          <w:rPrChange w:id="2599" w:author="Nate Bachmeier [AWS-SA]" w:date="2023-04-09T21:23:00Z">
            <w:rPr>
              <w:ins w:id="2600" w:author="Nate Bachmeier [AWS-SA]" w:date="2023-04-09T21:22:00Z"/>
              <w:color w:val="D4D4D4"/>
            </w:rPr>
          </w:rPrChange>
        </w:rPr>
        <w:pPrChange w:id="2601" w:author="Nate Bachmeier [AWS-SA]" w:date="2023-04-09T21:23:00Z">
          <w:pPr>
            <w:shd w:val="clear" w:color="auto" w:fill="1E1E1E"/>
            <w:spacing w:line="285" w:lineRule="atLeast"/>
            <w:ind w:firstLine="0"/>
          </w:pPr>
        </w:pPrChange>
      </w:pPr>
      <w:ins w:id="2602" w:author="Nate Bachmeier [AWS-SA]" w:date="2023-04-09T21:22:00Z">
        <w:r w:rsidRPr="004A39F1">
          <w:rPr>
            <w:rPrChange w:id="2603" w:author="Nate Bachmeier [AWS-SA]" w:date="2023-04-09T21:23:00Z">
              <w:rPr>
                <w:color w:val="D4D4D4"/>
              </w:rPr>
            </w:rPrChange>
          </w:rPr>
          <w:t xml:space="preserve">    </w:t>
        </w:r>
        <w:r w:rsidRPr="004A39F1">
          <w:rPr>
            <w:rPrChange w:id="2604" w:author="Nate Bachmeier [AWS-SA]" w:date="2023-04-09T21:23:00Z">
              <w:rPr>
                <w:color w:val="C586C0"/>
              </w:rPr>
            </w:rPrChange>
          </w:rPr>
          <w:t>if</w:t>
        </w:r>
        <w:r w:rsidRPr="004A39F1">
          <w:rPr>
            <w:rPrChange w:id="2605" w:author="Nate Bachmeier [AWS-SA]" w:date="2023-04-09T21:23:00Z">
              <w:rPr>
                <w:color w:val="D4D4D4"/>
              </w:rPr>
            </w:rPrChange>
          </w:rPr>
          <w:t xml:space="preserve"> </w:t>
        </w:r>
        <w:r w:rsidRPr="004A39F1">
          <w:t>best</w:t>
        </w:r>
        <w:r w:rsidRPr="004A39F1">
          <w:rPr>
            <w:rPrChange w:id="2606" w:author="Nate Bachmeier [AWS-SA]" w:date="2023-04-09T21:23:00Z">
              <w:rPr>
                <w:color w:val="D4D4D4"/>
              </w:rPr>
            </w:rPrChange>
          </w:rPr>
          <w:t xml:space="preserve"> </w:t>
        </w:r>
        <w:r w:rsidRPr="004A39F1">
          <w:rPr>
            <w:rPrChange w:id="2607" w:author="Nate Bachmeier [AWS-SA]" w:date="2023-04-09T21:23:00Z">
              <w:rPr>
                <w:color w:val="569CD6"/>
              </w:rPr>
            </w:rPrChange>
          </w:rPr>
          <w:t>is</w:t>
        </w:r>
        <w:r w:rsidRPr="004A39F1">
          <w:rPr>
            <w:rPrChange w:id="2608" w:author="Nate Bachmeier [AWS-SA]" w:date="2023-04-09T21:23:00Z">
              <w:rPr>
                <w:color w:val="D4D4D4"/>
              </w:rPr>
            </w:rPrChange>
          </w:rPr>
          <w:t xml:space="preserve"> </w:t>
        </w:r>
        <w:r w:rsidRPr="004A39F1">
          <w:rPr>
            <w:rPrChange w:id="2609" w:author="Nate Bachmeier [AWS-SA]" w:date="2023-04-09T21:23:00Z">
              <w:rPr>
                <w:color w:val="569CD6"/>
              </w:rPr>
            </w:rPrChange>
          </w:rPr>
          <w:t>None</w:t>
        </w:r>
        <w:r w:rsidRPr="004A39F1">
          <w:rPr>
            <w:rPrChange w:id="2610" w:author="Nate Bachmeier [AWS-SA]" w:date="2023-04-09T21:23:00Z">
              <w:rPr>
                <w:color w:val="D4D4D4"/>
              </w:rPr>
            </w:rPrChange>
          </w:rPr>
          <w:t>:</w:t>
        </w:r>
      </w:ins>
    </w:p>
    <w:p w14:paraId="384B4865" w14:textId="77777777" w:rsidR="004A39F1" w:rsidRPr="004A39F1" w:rsidRDefault="004A39F1" w:rsidP="004A39F1">
      <w:pPr>
        <w:pStyle w:val="SC-Source"/>
        <w:rPr>
          <w:ins w:id="2611" w:author="Nate Bachmeier [AWS-SA]" w:date="2023-04-09T21:22:00Z"/>
          <w:rPrChange w:id="2612" w:author="Nate Bachmeier [AWS-SA]" w:date="2023-04-09T21:23:00Z">
            <w:rPr>
              <w:ins w:id="2613" w:author="Nate Bachmeier [AWS-SA]" w:date="2023-04-09T21:22:00Z"/>
              <w:color w:val="D4D4D4"/>
            </w:rPr>
          </w:rPrChange>
        </w:rPr>
        <w:pPrChange w:id="2614" w:author="Nate Bachmeier [AWS-SA]" w:date="2023-04-09T21:23:00Z">
          <w:pPr>
            <w:shd w:val="clear" w:color="auto" w:fill="1E1E1E"/>
            <w:spacing w:line="285" w:lineRule="atLeast"/>
            <w:ind w:firstLine="0"/>
          </w:pPr>
        </w:pPrChange>
      </w:pPr>
      <w:ins w:id="2615" w:author="Nate Bachmeier [AWS-SA]" w:date="2023-04-09T21:22:00Z">
        <w:r w:rsidRPr="004A39F1">
          <w:rPr>
            <w:rPrChange w:id="2616" w:author="Nate Bachmeier [AWS-SA]" w:date="2023-04-09T21:23:00Z">
              <w:rPr>
                <w:color w:val="D4D4D4"/>
              </w:rPr>
            </w:rPrChange>
          </w:rPr>
          <w:t xml:space="preserve">        </w:t>
        </w:r>
        <w:r w:rsidRPr="004A39F1">
          <w:rPr>
            <w:rPrChange w:id="2617" w:author="Nate Bachmeier [AWS-SA]" w:date="2023-04-09T21:23:00Z">
              <w:rPr>
                <w:color w:val="C586C0"/>
              </w:rPr>
            </w:rPrChange>
          </w:rPr>
          <w:t>return</w:t>
        </w:r>
        <w:r w:rsidRPr="004A39F1">
          <w:rPr>
            <w:rPrChange w:id="2618" w:author="Nate Bachmeier [AWS-SA]" w:date="2023-04-09T21:23:00Z">
              <w:rPr>
                <w:color w:val="D4D4D4"/>
              </w:rPr>
            </w:rPrChange>
          </w:rPr>
          <w:t xml:space="preserve"> </w:t>
        </w:r>
        <w:r w:rsidRPr="004A39F1">
          <w:t>sequence</w:t>
        </w:r>
      </w:ins>
    </w:p>
    <w:p w14:paraId="3B251C5D" w14:textId="77777777" w:rsidR="004A39F1" w:rsidRPr="004A39F1" w:rsidRDefault="004A39F1" w:rsidP="004A39F1">
      <w:pPr>
        <w:pStyle w:val="SC-Source"/>
        <w:rPr>
          <w:ins w:id="2619" w:author="Nate Bachmeier [AWS-SA]" w:date="2023-04-09T21:22:00Z"/>
          <w:rPrChange w:id="2620" w:author="Nate Bachmeier [AWS-SA]" w:date="2023-04-09T21:23:00Z">
            <w:rPr>
              <w:ins w:id="2621" w:author="Nate Bachmeier [AWS-SA]" w:date="2023-04-09T21:22:00Z"/>
              <w:color w:val="D4D4D4"/>
            </w:rPr>
          </w:rPrChange>
        </w:rPr>
        <w:pPrChange w:id="2622" w:author="Nate Bachmeier [AWS-SA]" w:date="2023-04-09T21:23:00Z">
          <w:pPr>
            <w:shd w:val="clear" w:color="auto" w:fill="1E1E1E"/>
            <w:spacing w:line="285" w:lineRule="atLeast"/>
            <w:ind w:firstLine="0"/>
          </w:pPr>
        </w:pPrChange>
      </w:pPr>
      <w:ins w:id="2623" w:author="Nate Bachmeier [AWS-SA]" w:date="2023-04-09T21:22:00Z">
        <w:r w:rsidRPr="004A39F1">
          <w:rPr>
            <w:rPrChange w:id="2624" w:author="Nate Bachmeier [AWS-SA]" w:date="2023-04-09T21:23:00Z">
              <w:rPr>
                <w:color w:val="D4D4D4"/>
              </w:rPr>
            </w:rPrChange>
          </w:rPr>
          <w:t xml:space="preserve">    </w:t>
        </w:r>
      </w:ins>
    </w:p>
    <w:p w14:paraId="19BDF52D" w14:textId="77777777" w:rsidR="004A39F1" w:rsidRPr="004A39F1" w:rsidRDefault="004A39F1" w:rsidP="004A39F1">
      <w:pPr>
        <w:pStyle w:val="SC-Source"/>
        <w:rPr>
          <w:ins w:id="2625" w:author="Nate Bachmeier [AWS-SA]" w:date="2023-04-09T21:22:00Z"/>
          <w:rPrChange w:id="2626" w:author="Nate Bachmeier [AWS-SA]" w:date="2023-04-09T21:23:00Z">
            <w:rPr>
              <w:ins w:id="2627" w:author="Nate Bachmeier [AWS-SA]" w:date="2023-04-09T21:22:00Z"/>
              <w:color w:val="D4D4D4"/>
            </w:rPr>
          </w:rPrChange>
        </w:rPr>
        <w:pPrChange w:id="2628" w:author="Nate Bachmeier [AWS-SA]" w:date="2023-04-09T21:23:00Z">
          <w:pPr>
            <w:shd w:val="clear" w:color="auto" w:fill="1E1E1E"/>
            <w:spacing w:line="285" w:lineRule="atLeast"/>
            <w:ind w:firstLine="0"/>
          </w:pPr>
        </w:pPrChange>
      </w:pPr>
      <w:ins w:id="2629" w:author="Nate Bachmeier [AWS-SA]" w:date="2023-04-09T21:22:00Z">
        <w:r w:rsidRPr="004A39F1">
          <w:rPr>
            <w:rPrChange w:id="2630" w:author="Nate Bachmeier [AWS-SA]" w:date="2023-04-09T21:23:00Z">
              <w:rPr>
                <w:color w:val="D4D4D4"/>
              </w:rPr>
            </w:rPrChange>
          </w:rPr>
          <w:t xml:space="preserve">    </w:t>
        </w:r>
        <w:r w:rsidRPr="004A39F1">
          <w:t>sequence</w:t>
        </w:r>
        <w:r w:rsidRPr="004A39F1">
          <w:rPr>
            <w:rPrChange w:id="2631" w:author="Nate Bachmeier [AWS-SA]" w:date="2023-04-09T21:23:00Z">
              <w:rPr>
                <w:color w:val="D4D4D4"/>
              </w:rPr>
            </w:rPrChange>
          </w:rPr>
          <w:t>.</w:t>
        </w:r>
        <w:r w:rsidRPr="004A39F1">
          <w:rPr>
            <w:rPrChange w:id="2632" w:author="Nate Bachmeier [AWS-SA]" w:date="2023-04-09T21:23:00Z">
              <w:rPr>
                <w:color w:val="DCDCAA"/>
              </w:rPr>
            </w:rPrChange>
          </w:rPr>
          <w:t>extend</w:t>
        </w:r>
        <w:r w:rsidRPr="004A39F1">
          <w:rPr>
            <w:rPrChange w:id="2633" w:author="Nate Bachmeier [AWS-SA]" w:date="2023-04-09T21:23:00Z">
              <w:rPr>
                <w:color w:val="D4D4D4"/>
              </w:rPr>
            </w:rPrChange>
          </w:rPr>
          <w:t>(</w:t>
        </w:r>
        <w:r w:rsidRPr="004A39F1">
          <w:t>self</w:t>
        </w:r>
        <w:r w:rsidRPr="004A39F1">
          <w:rPr>
            <w:rPrChange w:id="2634" w:author="Nate Bachmeier [AWS-SA]" w:date="2023-04-09T21:23:00Z">
              <w:rPr>
                <w:color w:val="D4D4D4"/>
              </w:rPr>
            </w:rPrChange>
          </w:rPr>
          <w:t>.</w:t>
        </w:r>
        <w:r w:rsidRPr="004A39F1">
          <w:rPr>
            <w:rPrChange w:id="2635" w:author="Nate Bachmeier [AWS-SA]" w:date="2023-04-09T21:23:00Z">
              <w:rPr>
                <w:color w:val="DCDCAA"/>
              </w:rPr>
            </w:rPrChange>
          </w:rPr>
          <w:t>track_person</w:t>
        </w:r>
        <w:r w:rsidRPr="004A39F1">
          <w:rPr>
            <w:rPrChange w:id="2636" w:author="Nate Bachmeier [AWS-SA]" w:date="2023-04-09T21:23:00Z">
              <w:rPr>
                <w:color w:val="D4D4D4"/>
              </w:rPr>
            </w:rPrChange>
          </w:rPr>
          <w:t>(</w:t>
        </w:r>
        <w:r w:rsidRPr="004A39F1">
          <w:t>frame_id</w:t>
        </w:r>
        <w:r w:rsidRPr="004A39F1">
          <w:rPr>
            <w:rPrChange w:id="2637" w:author="Nate Bachmeier [AWS-SA]" w:date="2023-04-09T21:23:00Z">
              <w:rPr>
                <w:color w:val="D4D4D4"/>
              </w:rPr>
            </w:rPrChange>
          </w:rPr>
          <w:t>+</w:t>
        </w:r>
        <w:r w:rsidRPr="004A39F1">
          <w:rPr>
            <w:rPrChange w:id="2638" w:author="Nate Bachmeier [AWS-SA]" w:date="2023-04-09T21:23:00Z">
              <w:rPr>
                <w:color w:val="B5CEA8"/>
              </w:rPr>
            </w:rPrChange>
          </w:rPr>
          <w:t>1</w:t>
        </w:r>
        <w:r w:rsidRPr="004A39F1">
          <w:rPr>
            <w:rPrChange w:id="2639" w:author="Nate Bachmeier [AWS-SA]" w:date="2023-04-09T21:23:00Z">
              <w:rPr>
                <w:color w:val="D4D4D4"/>
              </w:rPr>
            </w:rPrChange>
          </w:rPr>
          <w:t xml:space="preserve">, </w:t>
        </w:r>
        <w:r w:rsidRPr="004A39F1">
          <w:t>best</w:t>
        </w:r>
        <w:r w:rsidRPr="004A39F1">
          <w:rPr>
            <w:rPrChange w:id="2640" w:author="Nate Bachmeier [AWS-SA]" w:date="2023-04-09T21:23:00Z">
              <w:rPr>
                <w:color w:val="D4D4D4"/>
              </w:rPr>
            </w:rPrChange>
          </w:rPr>
          <w:t>))</w:t>
        </w:r>
      </w:ins>
    </w:p>
    <w:p w14:paraId="27738D93" w14:textId="77777777" w:rsidR="004A39F1" w:rsidRPr="004A39F1" w:rsidRDefault="004A39F1" w:rsidP="004A39F1">
      <w:pPr>
        <w:pStyle w:val="SC-Source"/>
        <w:rPr>
          <w:ins w:id="2641" w:author="Nate Bachmeier [AWS-SA]" w:date="2023-04-09T21:22:00Z"/>
          <w:rPrChange w:id="2642" w:author="Nate Bachmeier [AWS-SA]" w:date="2023-04-09T21:23:00Z">
            <w:rPr>
              <w:ins w:id="2643" w:author="Nate Bachmeier [AWS-SA]" w:date="2023-04-09T21:22:00Z"/>
              <w:color w:val="D4D4D4"/>
            </w:rPr>
          </w:rPrChange>
        </w:rPr>
        <w:pPrChange w:id="2644" w:author="Nate Bachmeier [AWS-SA]" w:date="2023-04-09T21:23:00Z">
          <w:pPr>
            <w:shd w:val="clear" w:color="auto" w:fill="1E1E1E"/>
            <w:spacing w:line="285" w:lineRule="atLeast"/>
            <w:ind w:firstLine="0"/>
          </w:pPr>
        </w:pPrChange>
      </w:pPr>
      <w:ins w:id="2645" w:author="Nate Bachmeier [AWS-SA]" w:date="2023-04-09T21:22:00Z">
        <w:r w:rsidRPr="004A39F1">
          <w:rPr>
            <w:rPrChange w:id="2646" w:author="Nate Bachmeier [AWS-SA]" w:date="2023-04-09T21:23:00Z">
              <w:rPr>
                <w:color w:val="D4D4D4"/>
              </w:rPr>
            </w:rPrChange>
          </w:rPr>
          <w:t xml:space="preserve">    </w:t>
        </w:r>
        <w:r w:rsidRPr="004A39F1">
          <w:rPr>
            <w:rPrChange w:id="2647" w:author="Nate Bachmeier [AWS-SA]" w:date="2023-04-09T21:23:00Z">
              <w:rPr>
                <w:color w:val="C586C0"/>
              </w:rPr>
            </w:rPrChange>
          </w:rPr>
          <w:t>return</w:t>
        </w:r>
        <w:r w:rsidRPr="004A39F1">
          <w:rPr>
            <w:rPrChange w:id="2648" w:author="Nate Bachmeier [AWS-SA]" w:date="2023-04-09T21:23:00Z">
              <w:rPr>
                <w:color w:val="D4D4D4"/>
              </w:rPr>
            </w:rPrChange>
          </w:rPr>
          <w:t xml:space="preserve"> </w:t>
        </w:r>
        <w:r w:rsidRPr="004A39F1">
          <w:t>sequence</w:t>
        </w:r>
      </w:ins>
    </w:p>
    <w:p w14:paraId="41252DCB" w14:textId="77777777" w:rsidR="004A39F1" w:rsidRPr="004A39F1" w:rsidRDefault="004A39F1" w:rsidP="004A39F1">
      <w:pPr>
        <w:ind w:firstLine="0"/>
        <w:rPr>
          <w:ins w:id="2649" w:author="Nate Bachmeier [AWS-SA]" w:date="2023-04-09T21:22:00Z"/>
          <w:rPrChange w:id="2650" w:author="Nate Bachmeier [AWS-SA]" w:date="2023-04-09T21:23:00Z">
            <w:rPr>
              <w:ins w:id="2651" w:author="Nate Bachmeier [AWS-SA]" w:date="2023-04-09T21:22:00Z"/>
              <w:color w:val="D4D4D4"/>
            </w:rPr>
          </w:rPrChange>
        </w:rPr>
        <w:pPrChange w:id="2652" w:author="Nate Bachmeier [AWS-SA]" w:date="2023-04-09T21:23:00Z">
          <w:pPr>
            <w:shd w:val="clear" w:color="auto" w:fill="1E1E1E"/>
            <w:spacing w:line="285" w:lineRule="atLeast"/>
            <w:ind w:firstLine="0"/>
          </w:pPr>
        </w:pPrChange>
      </w:pPr>
    </w:p>
    <w:p w14:paraId="4D32AA51" w14:textId="26617F07" w:rsidR="004A39F1" w:rsidRPr="004A39F1" w:rsidRDefault="004A39F1" w:rsidP="004A39F1">
      <w:pPr>
        <w:pStyle w:val="Heading3"/>
        <w:ind w:firstLine="0"/>
        <w:pPrChange w:id="2653" w:author="Nate Bachmeier [AWS-SA]" w:date="2023-04-09T21:26:00Z">
          <w:pPr>
            <w:pStyle w:val="Heading2"/>
            <w:ind w:firstLine="0"/>
          </w:pPr>
        </w:pPrChange>
      </w:pPr>
      <w:ins w:id="2654" w:author="Nate Bachmeier [AWS-SA]" w:date="2023-04-09T21:26:00Z">
        <w:r>
          <w:lastRenderedPageBreak/>
          <w:t>Building the movement taxonomy</w:t>
        </w:r>
      </w:ins>
    </w:p>
    <w:p w14:paraId="01E8EB31" w14:textId="244FE0CC" w:rsidR="00E72F1F" w:rsidDel="004A39F1" w:rsidRDefault="00E72F1F" w:rsidP="00DA5CF7">
      <w:pPr>
        <w:rPr>
          <w:del w:id="2655" w:author="Nate Bachmeier [AWS-SA]" w:date="2023-04-09T21:27:00Z"/>
        </w:rPr>
      </w:pPr>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6A2FDD22" w:rsidR="00E72F1F" w:rsidRPr="00887A22" w:rsidRDefault="00E72F1F" w:rsidP="004A39F1">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commentRangeStart w:id="2656"/>
      <w:del w:id="2657" w:author="Nate Bachmeier [AWS-SA]" w:date="2023-04-09T21:26:00Z">
        <w:r w:rsidDel="004A39F1">
          <w:delText xml:space="preserve">Unity offers several </w:delText>
        </w:r>
        <w:commentRangeEnd w:id="2656"/>
        <w:r w:rsidR="00994640" w:rsidDel="004A39F1">
          <w:rPr>
            <w:rStyle w:val="CommentReference"/>
            <w:rFonts w:eastAsia="Times New Roman" w:cs="Arial"/>
            <w:szCs w:val="20"/>
          </w:rPr>
          <w:commentReference w:id="2656"/>
        </w:r>
        <w:r w:rsidDel="004A39F1">
          <w:delText xml:space="preserve">rendering effects for smoke, fog, reflections, and lighting. Controls exist </w:delText>
        </w:r>
        <w:r w:rsidR="006F7F25" w:rsidDel="004A39F1">
          <w:delText>to adjust these effects and their enablement strength between zero and</w:delText>
        </w:r>
        <w:r w:rsidDel="004A39F1">
          <w:delText xml:space="preserve"> one hundred percent. This analysis is appropriate as it assesses the research questions directly.</w:delText>
        </w:r>
      </w:del>
    </w:p>
    <w:p w14:paraId="605640DE" w14:textId="3B626594"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del w:id="2658" w:author="Nate Bachmeier [AWS-SA]" w:date="2023-04-09T21:27:00Z">
        <w:r w:rsidDel="004A39F1">
          <w:delText>“</w:delText>
        </w:r>
      </w:del>
      <w:r w:rsidRPr="004A39F1">
        <w:rPr>
          <w:i/>
          <w:iCs/>
          <w:rPrChange w:id="2659" w:author="Nate Bachmeier [AWS-SA]" w:date="2023-04-09T21:27:00Z">
            <w:rPr/>
          </w:rPrChange>
        </w:rPr>
        <w:t>a perfect model</w:t>
      </w:r>
      <w:del w:id="2660" w:author="Nate Bachmeier [AWS-SA]" w:date="2023-04-09T21:27:00Z">
        <w:r w:rsidDel="004A39F1">
          <w:delText>”</w:delText>
        </w:r>
      </w:del>
      <w:r>
        <w:t xml:space="preserve"> and only seeks to demonstrate </w:t>
      </w:r>
      <w:del w:id="2661" w:author="Nate Bachmeier [AWS-SA]" w:date="2023-04-09T21:27:00Z">
        <w:r w:rsidDel="004A39F1">
          <w:delText>the research technique’s viability</w:delText>
        </w:r>
      </w:del>
      <w:ins w:id="2662" w:author="Nate Bachmeier [AWS-SA]" w:date="2023-04-09T21:27:00Z">
        <w:r w:rsidR="004A39F1">
          <w:t xml:space="preserve">the </w:t>
        </w:r>
      </w:ins>
      <w:ins w:id="2663" w:author="Nate Bachmeier [AWS-SA]" w:date="2023-04-09T21:28:00Z">
        <w:r w:rsidR="004A39F1">
          <w:t>concept</w:t>
        </w:r>
      </w:ins>
      <w:r>
        <w:t xml:space="preserve">. However, this study will validate that training is reliable and reproducible across positive and negative test cases.    </w:t>
      </w:r>
    </w:p>
    <w:p w14:paraId="66BC7704" w14:textId="2502CDED" w:rsidR="00E72F1F" w:rsidDel="004A39F1" w:rsidRDefault="00E72F1F" w:rsidP="00DA5CF7">
      <w:pPr>
        <w:rPr>
          <w:del w:id="2664" w:author="Nate Bachmeier [AWS-SA]" w:date="2023-04-09T21:28:00Z"/>
        </w:rPr>
      </w:pPr>
      <w:commentRangeStart w:id="2665"/>
      <w:del w:id="2666" w:author="Nate Bachmeier [AWS-SA]" w:date="2023-04-09T21:28:00Z">
        <w:r w:rsidDel="004A39F1">
          <w:delText xml:space="preserve">An analysis of the model inference </w:delText>
        </w:r>
        <w:commentRangeEnd w:id="2665"/>
        <w:r w:rsidR="00994640" w:rsidDel="004A39F1">
          <w:rPr>
            <w:rStyle w:val="CommentReference"/>
            <w:rFonts w:eastAsia="Times New Roman" w:cs="Arial"/>
            <w:szCs w:val="20"/>
          </w:rPr>
          <w:commentReference w:id="2665"/>
        </w:r>
        <w:r w:rsidDel="004A39F1">
          <w:delText>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delText>
        </w:r>
      </w:del>
    </w:p>
    <w:p w14:paraId="672EC84A" w14:textId="0F0CEE1E" w:rsidR="00E72F1F" w:rsidRDefault="00E72F1F" w:rsidP="00342F9B">
      <w:pPr>
        <w:pStyle w:val="Heading2"/>
        <w:ind w:firstLine="0"/>
      </w:pPr>
      <w:bookmarkStart w:id="2667" w:name="_Toc131970509"/>
      <w:r w:rsidRPr="00887A22">
        <w:t>Assumptions</w:t>
      </w:r>
      <w:bookmarkEnd w:id="2667"/>
    </w:p>
    <w:p w14:paraId="5029151F" w14:textId="1DBC001F"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commentRangeStart w:id="2668"/>
      <w:r>
        <w:t xml:space="preserve">There is </w:t>
      </w:r>
      <w:commentRangeEnd w:id="2668"/>
      <w:r w:rsidR="00994640">
        <w:rPr>
          <w:rStyle w:val="CommentReference"/>
          <w:rFonts w:eastAsia="Times New Roman" w:cs="Arial"/>
          <w:szCs w:val="20"/>
        </w:rPr>
        <w:commentReference w:id="2668"/>
      </w:r>
      <w:r>
        <w:t xml:space="preserve">an assumption </w:t>
      </w:r>
      <w:r w:rsidR="00607BAA">
        <w:t xml:space="preserve">in this research </w:t>
      </w:r>
      <w:r>
        <w:t xml:space="preserve">that </w:t>
      </w:r>
      <w:ins w:id="2669" w:author="Nate Bachmeier [AWS-SA]" w:date="2023-04-09T21:28:00Z">
        <w:r w:rsidR="004A39F1">
          <w:t>the kinet</w:t>
        </w:r>
      </w:ins>
      <w:ins w:id="2670" w:author="Nate Bachmeier [AWS-SA]" w:date="2023-04-09T21:29:00Z">
        <w:r w:rsidR="004A39F1">
          <w:t xml:space="preserve">ic-700 </w:t>
        </w:r>
      </w:ins>
      <w:del w:id="2671" w:author="Nate Bachmeier [AWS-SA]" w:date="2023-04-09T21:29:00Z">
        <w:r w:rsidDel="004A39F1">
          <w:delText xml:space="preserve">open-source motion capture (MoCAP) </w:delText>
        </w:r>
      </w:del>
      <w:r>
        <w:t xml:space="preserve">files are compatible with industry-standard </w:t>
      </w:r>
      <w:del w:id="2672" w:author="Nate Bachmeier [AWS-SA]" w:date="2023-04-09T21:29:00Z">
        <w:r w:rsidDel="004A39F1">
          <w:delText>physics simulation processes</w:delText>
        </w:r>
      </w:del>
      <w:ins w:id="2673" w:author="Nate Bachmeier [AWS-SA]" w:date="2023-04-09T21:29:00Z">
        <w:r w:rsidR="004A39F1">
          <w:t>tooling</w:t>
        </w:r>
      </w:ins>
      <w:r>
        <w:t xml:space="preserve">. </w:t>
      </w:r>
      <w:del w:id="2674" w:author="Nate Bachmeier [AWS-SA]" w:date="2023-04-09T21:30:00Z">
        <w:r w:rsidDel="004A39F1">
          <w:delText xml:space="preserve">The test cases aim to use </w:delText>
        </w:r>
      </w:del>
      <w:del w:id="2675" w:author="Nate Bachmeier [AWS-SA]" w:date="2023-04-09T21:29:00Z">
        <w:r w:rsidDel="004A39F1">
          <w:delText xml:space="preserve">virtual cameras to capture this information in 3-D open worlds. Suppose it is not possible to reuse that footage. In that case, </w:delText>
        </w:r>
      </w:del>
      <w:del w:id="2676" w:author="Nate Bachmeier [AWS-SA]" w:date="2023-04-09T21:30:00Z">
        <w:r w:rsidDel="004A39F1">
          <w:delText>the study can flatten the MoCAP to 2-D and present the findings</w:delText>
        </w:r>
      </w:del>
      <w:ins w:id="2677" w:author="Nate Bachmeier [AWS-SA]" w:date="2023-04-09T21:30:00Z">
        <w:r w:rsidR="004A39F1">
          <w:t>Suppose there are complications in ingesting and processing the content</w:t>
        </w:r>
      </w:ins>
      <w:r>
        <w:t>.</w:t>
      </w:r>
      <w:ins w:id="2678" w:author="Nate Bachmeier [AWS-SA]" w:date="2023-04-09T21:30:00Z">
        <w:r w:rsidR="004A39F1">
          <w:t xml:space="preserve"> In that case, </w:t>
        </w:r>
      </w:ins>
      <w:ins w:id="2679" w:author="Nate Bachmeier [AWS-SA]" w:date="2023-04-09T21:31:00Z">
        <w:r w:rsidR="004A39F1">
          <w:t xml:space="preserve">the study can pivot to more depth over breadth </w:t>
        </w:r>
      </w:ins>
      <w:ins w:id="2680" w:author="Nate Bachmeier [AWS-SA]" w:date="2023-04-09T21:32:00Z">
        <w:r w:rsidR="004A39F1">
          <w:t xml:space="preserve">when </w:t>
        </w:r>
      </w:ins>
      <w:ins w:id="2681" w:author="Nate Bachmeier [AWS-SA]" w:date="2023-04-09T21:31:00Z">
        <w:r w:rsidR="004A39F1">
          <w:t>analyzing videos (e.g.</w:t>
        </w:r>
      </w:ins>
      <w:ins w:id="2682" w:author="Nate Bachmeier [AWS-SA]" w:date="2023-04-09T21:32:00Z">
        <w:r w:rsidR="004A39F1">
          <w:t>, fewer due to less automation)</w:t>
        </w:r>
      </w:ins>
      <w:ins w:id="2683" w:author="Nate Bachmeier [AWS-SA]" w:date="2023-04-09T21:31:00Z">
        <w:r w:rsidR="004A39F1">
          <w:t xml:space="preserve">. </w:t>
        </w:r>
      </w:ins>
      <w:del w:id="2684" w:author="Nate Bachmeier [AWS-SA]" w:date="2023-04-09T21:32:00Z">
        <w:r w:rsidDel="004A39F1">
          <w:delText xml:space="preserve"> </w:delText>
        </w:r>
      </w:del>
      <w:r>
        <w:t>This approach is not as impressive but would complete the dissertation requirements.</w:t>
      </w:r>
    </w:p>
    <w:p w14:paraId="7BD9D6A7" w14:textId="77777777" w:rsidR="00E72F1F" w:rsidRDefault="00E72F1F" w:rsidP="00DA5CF7">
      <w:r>
        <w:lastRenderedPageBreak/>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42BAFA63" w:rsidR="00E72F1F" w:rsidRDefault="00E72F1F" w:rsidP="00DA5CF7">
      <w:r>
        <w:t>This study makes several assumptions about the current industry state. It assumes that mainstream solutions</w:t>
      </w:r>
      <w:ins w:id="2685" w:author="Nate Bachmeier [AWS-SA]" w:date="2023-04-09T21:32:00Z">
        <w:r w:rsidR="004A39F1">
          <w:t>,</w:t>
        </w:r>
      </w:ins>
      <w:r>
        <w:t xml:space="preserve"> </w:t>
      </w:r>
      <w:commentRangeStart w:id="2686"/>
      <w:r>
        <w:t>like Amazon SageMaker</w:t>
      </w:r>
      <w:commentRangeEnd w:id="2686"/>
      <w:r w:rsidR="00994640">
        <w:rPr>
          <w:rStyle w:val="CommentReference"/>
          <w:rFonts w:eastAsia="Times New Roman" w:cs="Arial"/>
          <w:szCs w:val="20"/>
        </w:rPr>
        <w:commentReference w:id="2686"/>
      </w:r>
      <w:r>
        <w:t xml:space="preserve">, </w:t>
      </w:r>
      <w:del w:id="2687" w:author="Nate Bachmeier [AWS-SA]" w:date="2023-04-09T21:32:00Z">
        <w:r w:rsidDel="004A39F1">
          <w:delText xml:space="preserve">Robotic Operating System, Docker, OpenAI’s Gym, and Unity’s PhysX </w:delText>
        </w:r>
      </w:del>
      <w:r>
        <w:t>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345E465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del w:id="2688" w:author="Nate Bachmeier [AWS-SA]" w:date="2023-04-09T21:33:00Z">
        <w:r w:rsidDel="004A39F1">
          <w:delText xml:space="preserve"> Future research could exist to compare real cameras against the </w:delText>
        </w:r>
        <w:commentRangeStart w:id="2689"/>
        <w:r w:rsidDel="004A39F1">
          <w:delText>MoCAP footage</w:delText>
        </w:r>
        <w:commentRangeEnd w:id="2689"/>
        <w:r w:rsidR="00994640" w:rsidDel="004A39F1">
          <w:rPr>
            <w:rStyle w:val="CommentReference"/>
            <w:rFonts w:eastAsia="Times New Roman" w:cs="Arial"/>
            <w:szCs w:val="20"/>
          </w:rPr>
          <w:commentReference w:id="2689"/>
        </w:r>
        <w:r w:rsidDel="004A39F1">
          <w:delText>.</w:delText>
        </w:r>
      </w:del>
    </w:p>
    <w:p w14:paraId="4B28239E" w14:textId="295129E9" w:rsidR="00E72F1F" w:rsidRDefault="00E72F1F" w:rsidP="009419EF">
      <w:pPr>
        <w:pStyle w:val="Heading2"/>
        <w:ind w:firstLine="0"/>
      </w:pPr>
      <w:bookmarkStart w:id="2690" w:name="_Toc131970510"/>
      <w:r w:rsidRPr="00887A22">
        <w:t>Limitations</w:t>
      </w:r>
      <w:bookmarkEnd w:id="2690"/>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7F46D2DB" w:rsidR="00E72F1F" w:rsidRDefault="00E72F1F" w:rsidP="00DA5CF7">
      <w:commentRangeStart w:id="2691"/>
      <w:r>
        <w:t xml:space="preserve">This study aims </w:t>
      </w:r>
      <w:commentRangeEnd w:id="2691"/>
      <w:r w:rsidR="00994640">
        <w:rPr>
          <w:rStyle w:val="CommentReference"/>
          <w:rFonts w:eastAsia="Times New Roman" w:cs="Arial"/>
          <w:szCs w:val="20"/>
        </w:rPr>
        <w:commentReference w:id="2691"/>
      </w:r>
      <w:r>
        <w:t>to build a HAR classification model that supports a</w:t>
      </w:r>
      <w:ins w:id="2692" w:author="Nate Bachmeier [AWS-SA]" w:date="2023-04-09T21:33:00Z">
        <w:r w:rsidR="004A39F1">
          <w:t>n</w:t>
        </w:r>
      </w:ins>
      <w:r>
        <w:t xml:space="preserve"> </w:t>
      </w:r>
      <w:ins w:id="2693" w:author="Nate Bachmeier [AWS-SA]" w:date="2023-04-09T21:33:00Z">
        <w:r w:rsidR="004A39F1">
          <w:t>ext</w:t>
        </w:r>
      </w:ins>
      <w:ins w:id="2694" w:author="Nate Bachmeier [AWS-SA]" w:date="2023-04-09T21:34:00Z">
        <w:r w:rsidR="004A39F1">
          <w:t xml:space="preserve">ensible </w:t>
        </w:r>
      </w:ins>
      <w:del w:id="2695" w:author="Nate Bachmeier [AWS-SA]" w:date="2023-04-09T21:33:00Z">
        <w:r w:rsidDel="004A39F1">
          <w:delText xml:space="preserve">predefined </w:delText>
        </w:r>
      </w:del>
      <w:r>
        <w:t>set of activitie</w:t>
      </w:r>
      <w:r w:rsidR="003925DA">
        <w:t xml:space="preserve">s </w:t>
      </w:r>
      <w:r>
        <w:t xml:space="preserve">due to </w:t>
      </w:r>
      <w:ins w:id="2696" w:author="Nate Bachmeier [AWS-SA]" w:date="2023-04-09T21:34:00Z">
        <w:r w:rsidR="004A39F1">
          <w:t xml:space="preserve">the availability of </w:t>
        </w:r>
      </w:ins>
      <w:del w:id="2697" w:author="Nate Bachmeier [AWS-SA]" w:date="2023-04-09T21:34:00Z">
        <w:r w:rsidDel="004A39F1">
          <w:delText xml:space="preserve">challenges in finding sufficient </w:delText>
        </w:r>
      </w:del>
      <w:r>
        <w:t xml:space="preserve">example data. </w:t>
      </w:r>
      <w:del w:id="2698" w:author="Nate Bachmeier [AWS-SA]" w:date="2023-04-09T21:34:00Z">
        <w:r w:rsidDel="004A39F1">
          <w:delText>In this case</w:delText>
        </w:r>
      </w:del>
      <w:ins w:id="2699" w:author="Nate Bachmeier [AWS-SA]" w:date="2023-04-09T21:34:00Z">
        <w:r w:rsidR="004A39F1">
          <w:t>If the kinetic-700 isn’t sufficient</w:t>
        </w:r>
      </w:ins>
      <w:r>
        <w:t>,</w:t>
      </w:r>
      <w:ins w:id="2700" w:author="Nate Bachmeier [AWS-SA]" w:date="2023-04-09T21:34:00Z">
        <w:r w:rsidR="004A39F1">
          <w:t xml:space="preserve"> the study may</w:t>
        </w:r>
      </w:ins>
      <w:r>
        <w:t xml:space="preserve"> </w:t>
      </w:r>
      <w:ins w:id="2701" w:author="Nate Bachmeier [AWS-SA]" w:date="2023-04-09T21:35:00Z">
        <w:r w:rsidR="004A39F1">
          <w:lastRenderedPageBreak/>
          <w:t>need additional content from open-source repositories</w:t>
        </w:r>
      </w:ins>
      <w:del w:id="2702" w:author="Nate Bachmeier [AWS-SA]" w:date="2023-04-09T21:35:00Z">
        <w:r w:rsidDel="004A39F1">
          <w:delText>expanding the sample to contain open-source repositories will become necessary</w:delText>
        </w:r>
      </w:del>
      <w:r>
        <w:t>. These repositories could include YouTube, among other sites.</w:t>
      </w:r>
    </w:p>
    <w:p w14:paraId="26910B67" w14:textId="77777777" w:rsidR="00E72F1F" w:rsidRDefault="00E72F1F" w:rsidP="009419EF">
      <w:pPr>
        <w:pStyle w:val="Heading2"/>
        <w:ind w:firstLine="0"/>
      </w:pPr>
      <w:bookmarkStart w:id="2703" w:name="_Toc131970511"/>
      <w:r w:rsidRPr="00887A22">
        <w:t>Delimitations</w:t>
      </w:r>
      <w:bookmarkEnd w:id="2703"/>
    </w:p>
    <w:p w14:paraId="4ACC122E" w14:textId="5C567454" w:rsidR="00E72F1F" w:rsidDel="004A39F1" w:rsidRDefault="00E72F1F" w:rsidP="00DA5CF7">
      <w:pPr>
        <w:rPr>
          <w:del w:id="2704" w:author="Nate Bachmeier [AWS-SA]" w:date="2023-04-09T21:35:00Z"/>
        </w:rPr>
      </w:pPr>
      <w:r>
        <w:t xml:space="preserve">Deliminiations are internal and external factors that </w:t>
      </w:r>
      <w:r w:rsidRPr="008F6708">
        <w:rPr>
          <w:i/>
          <w:iCs/>
        </w:rPr>
        <w:t>explicitly</w:t>
      </w:r>
      <w:r>
        <w:t xml:space="preserve"> restrict the study from exploring all aspects of the problem.</w:t>
      </w:r>
      <w:r w:rsidR="00CE269B">
        <w:t xml:space="preserve"> </w:t>
      </w:r>
      <w:commentRangeStart w:id="2705"/>
      <w:del w:id="2706" w:author="Nate Bachmeier [AWS-SA]" w:date="2023-04-09T21:35:00Z">
        <w:r w:rsidDel="004A39F1">
          <w:delText xml:space="preserve">Humanoid actors </w:delText>
        </w:r>
        <w:commentRangeEnd w:id="2705"/>
        <w:r w:rsidR="00994640" w:rsidDel="004A39F1">
          <w:rPr>
            <w:rStyle w:val="CommentReference"/>
            <w:rFonts w:eastAsia="Times New Roman" w:cs="Arial"/>
            <w:szCs w:val="20"/>
          </w:rPr>
          <w:commentReference w:id="2705"/>
        </w:r>
        <w:r w:rsidDel="004A39F1">
          <w:delText xml:space="preserve">initialize with a configuration that controls their mechanical movement. There are virtually unlimited permutations for these characters and their weight, height, </w:delText>
        </w:r>
        <w:r w:rsidR="000A5678" w:rsidDel="004A39F1">
          <w:delText>agility</w:delText>
        </w:r>
        <w:r w:rsidDel="004A39F1">
          <w:delText xml:space="preserve">, and flexibility, among other properties. The distributed training process must set value bounds to learn the problem space efficiently. For instance, there’s only one person over </w:delText>
        </w:r>
        <w:r w:rsidR="00D83CBA" w:rsidDel="004A39F1">
          <w:delText xml:space="preserve">635 kg </w:delText>
        </w:r>
        <w:r w:rsidDel="004A39F1">
          <w:delText>weight</w:delText>
        </w:r>
      </w:del>
      <w:customXmlDelRangeStart w:id="2707" w:author="Nate Bachmeier [AWS-SA]" w:date="2023-04-09T21:35:00Z"/>
      <w:sdt>
        <w:sdtPr>
          <w:id w:val="-2135155842"/>
          <w:citation/>
        </w:sdtPr>
        <w:sdtContent>
          <w:customXmlDelRangeEnd w:id="2707"/>
          <w:del w:id="2708" w:author="Nate Bachmeier [AWS-SA]" w:date="2023-04-09T21:35:00Z">
            <w:r w:rsidDel="004A39F1">
              <w:fldChar w:fldCharType="begin"/>
            </w:r>
            <w:r w:rsidDel="004A39F1">
              <w:delInstrText xml:space="preserve"> CITATION Gui22 \l 1033 </w:delInstrText>
            </w:r>
            <w:r w:rsidDel="004A39F1">
              <w:fldChar w:fldCharType="separate"/>
            </w:r>
            <w:r w:rsidR="00EC3688" w:rsidDel="004A39F1">
              <w:rPr>
                <w:noProof/>
              </w:rPr>
              <w:delText xml:space="preserve"> (Guinness World Records, 2022)</w:delText>
            </w:r>
            <w:r w:rsidDel="004A39F1">
              <w:fldChar w:fldCharType="end"/>
            </w:r>
          </w:del>
          <w:customXmlDelRangeStart w:id="2709" w:author="Nate Bachmeier [AWS-SA]" w:date="2023-04-09T21:35:00Z"/>
        </w:sdtContent>
      </w:sdt>
      <w:customXmlDelRangeEnd w:id="2709"/>
      <w:del w:id="2710" w:author="Nate Bachmeier [AWS-SA]" w:date="2023-04-09T21:35:00Z">
        <w:r w:rsidDel="004A39F1">
          <w:delText>. Therefore, it does not make sense for test cases to exceed this extreme limit. Similar practical constraints also exist for other properties. It is beyond the scope and budget of this study to examine outliers.</w:delText>
        </w:r>
      </w:del>
    </w:p>
    <w:p w14:paraId="5E9A4B7D" w14:textId="4986D8D0" w:rsidR="005D24F5" w:rsidRPr="001D619A" w:rsidRDefault="005D24F5" w:rsidP="00DA5CF7">
      <w:r>
        <w:t xml:space="preserve">This study utilizes video footage from </w:t>
      </w:r>
      <w:del w:id="2711" w:author="Nate Bachmeier [AWS-SA]" w:date="2023-04-09T21:35:00Z">
        <w:r w:rsidDel="004A39F1">
          <w:delText xml:space="preserve">simulated </w:delText>
        </w:r>
      </w:del>
      <w:ins w:id="2712" w:author="Nate Bachmeier [AWS-SA]" w:date="2023-04-09T21:35:00Z">
        <w:r w:rsidR="004A39F1">
          <w:t xml:space="preserve">third-party </w:t>
        </w:r>
      </w:ins>
      <w:r>
        <w:t xml:space="preserve">resources that might behave </w:t>
      </w:r>
      <w:del w:id="2713" w:author="Nate Bachmeier [AWS-SA]" w:date="2023-04-09T21:36:00Z">
        <w:r w:rsidDel="004A39F1">
          <w:delText>differently than physical beings</w:delText>
        </w:r>
      </w:del>
      <w:ins w:id="2714" w:author="Nate Bachmeier [AWS-SA]" w:date="2023-04-09T21:36:00Z">
        <w:r w:rsidR="004A39F1">
          <w:t>outside the desired human activities</w:t>
        </w:r>
      </w:ins>
      <w:r>
        <w:t xml:space="preserve">. These distinctions arise from </w:t>
      </w:r>
      <w:del w:id="2715" w:author="Nate Bachmeier [AWS-SA]" w:date="2023-04-09T21:36:00Z">
        <w:r w:rsidDel="004A39F1">
          <w:delText xml:space="preserve">software errors, hardware resources, and modeling </w:delText>
        </w:r>
      </w:del>
      <w:ins w:id="2716" w:author="Nate Bachmeier [AWS-SA]" w:date="2023-04-09T21:36:00Z">
        <w:r w:rsidR="004A39F1">
          <w:t>external factors beyond the researcher’s control</w:t>
        </w:r>
      </w:ins>
      <w:del w:id="2717" w:author="Nate Bachmeier [AWS-SA]" w:date="2023-04-09T21:36:00Z">
        <w:r w:rsidDel="004A39F1">
          <w:delText>errors within the underlying data</w:delText>
        </w:r>
      </w:del>
      <w:ins w:id="2718" w:author="Nate Bachmeier [AWS-SA]" w:date="2023-04-09T21:36:00Z">
        <w:r w:rsidR="004A39F1">
          <w:t xml:space="preserve"> with respect to the underlying data</w:t>
        </w:r>
      </w:ins>
      <w:r>
        <w:t>. HAR is also a vast concept with virtually unlimited permutations.</w:t>
      </w:r>
      <w:del w:id="2719" w:author="Nate Bachmeier [AWS-SA]" w:date="2023-04-09T21:37:00Z">
        <w:r w:rsidDel="004A39F1">
          <w:delText xml:space="preserve"> </w:delText>
        </w:r>
      </w:del>
      <w:del w:id="2720" w:author="Nate Bachmeier [AWS-SA]" w:date="2023-04-09T21:36:00Z">
        <w:r w:rsidDel="004A39F1">
          <w:delText>The research project aims to minimize these challenges within the existing simulation software’s capabilities.</w:delText>
        </w:r>
      </w:del>
    </w:p>
    <w:p w14:paraId="11E2560A" w14:textId="77777777" w:rsidR="00E72F1F" w:rsidRPr="00887A22" w:rsidRDefault="00E72F1F" w:rsidP="009419EF">
      <w:pPr>
        <w:pStyle w:val="Heading2"/>
        <w:ind w:firstLine="0"/>
      </w:pPr>
      <w:bookmarkStart w:id="2721" w:name="_Toc131970512"/>
      <w:r w:rsidRPr="00887A22">
        <w:t>Ethical Assurances</w:t>
      </w:r>
      <w:bookmarkEnd w:id="2721"/>
    </w:p>
    <w:p w14:paraId="330B839E" w14:textId="0F0D3F9A" w:rsidR="00E72F1F" w:rsidDel="00A15C15" w:rsidRDefault="00E72F1F" w:rsidP="00DA5CF7">
      <w:pPr>
        <w:rPr>
          <w:del w:id="2722" w:author="Nate Bachmeier [AWS-SA]" w:date="2023-04-09T21:38:00Z"/>
        </w:rPr>
      </w:pPr>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ins w:id="2723" w:author="Nate Bachmeier [AWS-SA]" w:date="2023-04-09T21:38:00Z">
        <w:r w:rsidR="00A15C15">
          <w:t xml:space="preserve"> </w:t>
        </w:r>
      </w:ins>
    </w:p>
    <w:p w14:paraId="322632DA" w14:textId="5AF54CA5" w:rsidR="00E72F1F" w:rsidDel="00A15C15" w:rsidRDefault="00E72F1F" w:rsidP="00A15C15">
      <w:pPr>
        <w:ind w:firstLine="0"/>
        <w:rPr>
          <w:del w:id="2724" w:author="Nate Bachmeier [AWS-SA]" w:date="2023-04-09T21:38:00Z"/>
        </w:rPr>
        <w:pPrChange w:id="2725" w:author="Nate Bachmeier [AWS-SA]" w:date="2023-04-09T21:38:00Z">
          <w:pPr/>
        </w:pPrChange>
      </w:pPr>
      <w:commentRangeStart w:id="2726"/>
      <w:r>
        <w:t xml:space="preserve">This study uses </w:t>
      </w:r>
      <w:del w:id="2727" w:author="Nate Bachmeier [AWS-SA]" w:date="2023-04-09T21:37:00Z">
        <w:r w:rsidDel="00A15C15">
          <w:delText xml:space="preserve">humanoids </w:delText>
        </w:r>
        <w:commentRangeEnd w:id="2726"/>
        <w:r w:rsidR="00994640" w:rsidDel="00A15C15">
          <w:rPr>
            <w:rStyle w:val="CommentReference"/>
            <w:rFonts w:eastAsia="Times New Roman" w:cs="Arial"/>
            <w:szCs w:val="20"/>
          </w:rPr>
          <w:commentReference w:id="2726"/>
        </w:r>
      </w:del>
      <w:ins w:id="2728" w:author="Nate Bachmeier [AWS-SA]" w:date="2023-04-09T21:37:00Z">
        <w:r w:rsidR="00A15C15">
          <w:t xml:space="preserve">open-source third-party video </w:t>
        </w:r>
      </w:ins>
      <w:del w:id="2729" w:author="Nate Bachmeier [AWS-SA]" w:date="2023-04-09T21:37:00Z">
        <w:r w:rsidDel="00A15C15">
          <w:delText xml:space="preserve">in a physics simulation process </w:delText>
        </w:r>
      </w:del>
      <w:r>
        <w:t xml:space="preserve">as </w:t>
      </w:r>
      <w:ins w:id="2730" w:author="Nate Bachmeier [AWS-SA]" w:date="2023-04-09T21:37:00Z">
        <w:r w:rsidR="00A15C15">
          <w:t>the input, which</w:t>
        </w:r>
      </w:ins>
      <w:del w:id="2731" w:author="Nate Bachmeier [AWS-SA]" w:date="2023-04-09T21:37:00Z">
        <w:r w:rsidDel="00A15C15">
          <w:delText>a</w:delText>
        </w:r>
      </w:del>
      <w:r>
        <w:t xml:space="preserve"> </w:t>
      </w:r>
      <w:del w:id="2732" w:author="Nate Bachmeier [AWS-SA]" w:date="2023-04-09T21:37:00Z">
        <w:r w:rsidDel="00A15C15">
          <w:delText xml:space="preserve">research technique that </w:delText>
        </w:r>
      </w:del>
      <w:r>
        <w:t xml:space="preserve">mitigates ethical </w:t>
      </w:r>
      <w:del w:id="2733" w:author="Nate Bachmeier [AWS-SA]" w:date="2023-04-09T21:38:00Z">
        <w:r w:rsidDel="00A15C15">
          <w:delText xml:space="preserve">concerns </w:delText>
        </w:r>
      </w:del>
      <w:ins w:id="2734" w:author="Nate Bachmeier [AWS-SA]" w:date="2023-04-09T21:38:00Z">
        <w:r w:rsidR="00A15C15">
          <w:t>matter</w:t>
        </w:r>
        <w:r w:rsidR="00A15C15">
          <w:t xml:space="preserve">s </w:t>
        </w:r>
      </w:ins>
      <w:del w:id="2735" w:author="Nate Bachmeier [AWS-SA]" w:date="2023-04-09T21:39:00Z">
        <w:r w:rsidDel="00A15C15">
          <w:delText xml:space="preserve">and </w:delText>
        </w:r>
      </w:del>
      <w:ins w:id="2736" w:author="Nate Bachmeier [AWS-SA]" w:date="2023-04-09T21:39:00Z">
        <w:r w:rsidR="00A15C15">
          <w:t>of</w:t>
        </w:r>
        <w:r w:rsidR="00A15C15">
          <w:t xml:space="preserve"> </w:t>
        </w:r>
      </w:ins>
      <w:r>
        <w:t>personal privacy</w:t>
      </w:r>
      <w:del w:id="2737" w:author="Nate Bachmeier [AWS-SA]" w:date="2023-04-09T21:39:00Z">
        <w:r w:rsidDel="00A15C15">
          <w:delText xml:space="preserve"> risks</w:delText>
        </w:r>
      </w:del>
      <w:r>
        <w:t xml:space="preserve">. </w:t>
      </w:r>
      <w:del w:id="2738" w:author="Nate Bachmeier [AWS-SA]" w:date="2023-04-09T21:37:00Z">
        <w:r w:rsidDel="00A15C15">
          <w:delText xml:space="preserve">Since a humanoid is a virtual construct, it intentionally and explicitly divorces any moral hazards. </w:delText>
        </w:r>
      </w:del>
      <w:r>
        <w:t xml:space="preserve">Furthermore, the </w:t>
      </w:r>
      <w:del w:id="2739" w:author="Nate Bachmeier [AWS-SA]" w:date="2023-04-09T21:37:00Z">
        <w:r w:rsidDel="00A15C15">
          <w:delText xml:space="preserve">simulation </w:delText>
        </w:r>
      </w:del>
      <w:ins w:id="2740" w:author="Nate Bachmeier [AWS-SA]" w:date="2023-04-09T21:37:00Z">
        <w:r w:rsidR="00A15C15">
          <w:t xml:space="preserve">people within the video clips </w:t>
        </w:r>
      </w:ins>
      <w:del w:id="2741" w:author="Nate Bachmeier [AWS-SA]" w:date="2023-04-09T21:37:00Z">
        <w:r w:rsidDel="00A15C15">
          <w:delText xml:space="preserve">has no right </w:delText>
        </w:r>
      </w:del>
      <w:ins w:id="2742" w:author="Nate Bachmeier [AWS-SA]" w:date="2023-04-09T21:37:00Z">
        <w:r w:rsidR="00A15C15">
          <w:t>agr</w:t>
        </w:r>
      </w:ins>
      <w:ins w:id="2743" w:author="Nate Bachmeier [AWS-SA]" w:date="2023-04-09T21:38:00Z">
        <w:r w:rsidR="00A15C15">
          <w:t xml:space="preserve">eed to the YouTube terms of service and no longer have an assumption of </w:t>
        </w:r>
      </w:ins>
      <w:del w:id="2744" w:author="Nate Bachmeier [AWS-SA]" w:date="2023-04-09T21:38:00Z">
        <w:r w:rsidDel="00A15C15">
          <w:delText xml:space="preserve">or assumption </w:delText>
        </w:r>
        <w:r w:rsidR="003925DA" w:rsidDel="00A15C15">
          <w:delText xml:space="preserve">of </w:delText>
        </w:r>
      </w:del>
      <w:r>
        <w:t>privacy</w:t>
      </w:r>
      <w:del w:id="2745" w:author="Nate Bachmeier [AWS-SA]" w:date="2023-04-09T21:38:00Z">
        <w:r w:rsidDel="00A15C15">
          <w:delText>, as it does not exist in the real world</w:delText>
        </w:r>
      </w:del>
      <w:r>
        <w:t xml:space="preserve">. </w:t>
      </w:r>
      <w:del w:id="2746" w:author="Nate Bachmeier [AWS-SA]" w:date="2023-04-09T21:38:00Z">
        <w:r w:rsidDel="00A15C15">
          <w:delText>To verify the model training, a small cohort of volunteers will re-enact safe behaviors that do not risk personal privacy or harm. For instance, the falling behavior can be on a padded surface.</w:delText>
        </w:r>
      </w:del>
    </w:p>
    <w:p w14:paraId="5F4A6F66" w14:textId="77777777" w:rsidR="00A15C15" w:rsidRDefault="00A15C15" w:rsidP="00A15C15">
      <w:pPr>
        <w:rPr>
          <w:ins w:id="2747" w:author="Nate Bachmeier [AWS-SA]" w:date="2023-04-09T21:38:00Z"/>
        </w:rPr>
      </w:pPr>
    </w:p>
    <w:p w14:paraId="1DDDB6B4" w14:textId="6A15BEED" w:rsidR="00E72F1F" w:rsidRPr="000B66FE" w:rsidRDefault="00E72F1F" w:rsidP="00DA5CF7">
      <w:r>
        <w:t xml:space="preserve">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w:t>
      </w:r>
      <w:r>
        <w:lastRenderedPageBreak/>
        <w:t>cybersecurity enforcement. These enforcements protect the business against negligent and malicious attacks that could harm the integrity or reputation of the brand.</w:t>
      </w:r>
    </w:p>
    <w:p w14:paraId="5DB6C9F7" w14:textId="44B23607"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w:t>
      </w:r>
      <w:del w:id="2748" w:author="Nate Bachmeier [AWS-SA]" w:date="2023-04-09T21:39:00Z">
        <w:r w:rsidDel="00A15C15">
          <w:delText xml:space="preserve">available </w:delText>
        </w:r>
      </w:del>
      <w:r>
        <w:t xml:space="preserve">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del w:id="2749" w:author="Nate Bachmeier [AWS-SA]" w:date="2023-04-09T21:39:00Z">
        <w:r w:rsidDel="00A15C15">
          <w:delText xml:space="preserve">are </w:delText>
        </w:r>
      </w:del>
      <w:ins w:id="2750" w:author="Nate Bachmeier [AWS-SA]" w:date="2023-04-09T21:39:00Z">
        <w:r w:rsidR="00A15C15">
          <w:t>is</w:t>
        </w:r>
        <w:r w:rsidR="00A15C15">
          <w:t xml:space="preserve"> </w:t>
        </w:r>
      </w:ins>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 xml:space="preserve">data can become corrupted or destroyed. That situation would risk the dissertation process completing on time. This constructive research project mitigates those scenarios using automated backup into Amazon Simple Scalable Storage (S3) </w:t>
      </w:r>
      <w:r>
        <w:lastRenderedPageBreak/>
        <w:t>storage and frequent commits to GitHub. Both services offer industry-standard durability, versioning capabilities, encryption at rest, and authentication controls.</w:t>
      </w:r>
    </w:p>
    <w:p w14:paraId="38A9A9BA" w14:textId="0FED5C06"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w:t>
      </w:r>
      <w:commentRangeStart w:id="2751"/>
      <w:r>
        <w:t xml:space="preserve">might plan four </w:t>
      </w:r>
      <w:del w:id="2752" w:author="Nate Bachmeier [AWS-SA]" w:date="2023-04-09T21:39:00Z">
        <w:r w:rsidDel="00A15C15">
          <w:delText xml:space="preserve">MoCAP </w:delText>
        </w:r>
      </w:del>
      <w:commentRangeEnd w:id="2751"/>
      <w:ins w:id="2753" w:author="Nate Bachmeier [AWS-SA]" w:date="2023-04-09T21:39:00Z">
        <w:r w:rsidR="00A15C15">
          <w:t>kinetic-700 labels</w:t>
        </w:r>
      </w:ins>
      <w:del w:id="2754" w:author="Nate Bachmeier [AWS-SA]" w:date="2023-04-09T21:39:00Z">
        <w:r w:rsidR="00994640" w:rsidDel="00A15C15">
          <w:rPr>
            <w:rStyle w:val="CommentReference"/>
            <w:rFonts w:eastAsia="Times New Roman" w:cs="Arial"/>
            <w:szCs w:val="20"/>
          </w:rPr>
          <w:commentReference w:id="2751"/>
        </w:r>
        <w:r w:rsidDel="00A15C15">
          <w:delText>sequences</w:delText>
        </w:r>
      </w:del>
      <w:r>
        <w:t xml:space="preserve">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2755" w:name="_Toc131970513"/>
      <w:r>
        <w:t>Summary</w:t>
      </w:r>
      <w:bookmarkEnd w:id="2755"/>
    </w:p>
    <w:p w14:paraId="61E05B4A" w14:textId="09169E51"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del w:id="2756" w:author="Nate Bachmeier [AWS-SA]" w:date="2023-04-09T21:40:00Z">
        <w:r w:rsidR="006F7F25" w:rsidDel="00A15C15">
          <w:delText xml:space="preserve">the </w:delText>
        </w:r>
        <w:commentRangeStart w:id="2757"/>
        <w:r w:rsidR="0021511C" w:rsidDel="00A15C15">
          <w:delText>episodic falling syndrome</w:delText>
        </w:r>
        <w:commentRangeEnd w:id="2757"/>
        <w:r w:rsidR="00994640" w:rsidDel="00A15C15">
          <w:rPr>
            <w:rStyle w:val="CommentReference"/>
            <w:rFonts w:eastAsia="Times New Roman" w:cs="Arial"/>
            <w:szCs w:val="20"/>
          </w:rPr>
          <w:commentReference w:id="2757"/>
        </w:r>
      </w:del>
      <w:ins w:id="2758" w:author="Nate Bachmeier [AWS-SA]" w:date="2023-04-09T21:40:00Z">
        <w:r w:rsidR="00A15C15">
          <w:t>human activity recognition</w:t>
        </w:r>
      </w:ins>
      <w:r>
        <w:t xml:space="preserve">. These challenges exist because it’s difficult for researchers to experiment within personal private space. This study aims to mitigate those issues using </w:t>
      </w:r>
      <w:del w:id="2759" w:author="Nate Bachmeier [AWS-SA]" w:date="2023-04-09T21:40:00Z">
        <w:r w:rsidDel="00A15C15">
          <w:delText xml:space="preserve">a virtual </w:delText>
        </w:r>
      </w:del>
      <w:ins w:id="2760" w:author="Nate Bachmeier [AWS-SA]" w:date="2023-04-09T21:40:00Z">
        <w:r w:rsidR="00A15C15">
          <w:t>open-source videos</w:t>
        </w:r>
        <w:r w:rsidR="00A15C15">
          <w:t xml:space="preserve"> </w:t>
        </w:r>
        <w:r w:rsidR="00A15C15">
          <w:t>of real people.</w:t>
        </w:r>
      </w:ins>
      <w:del w:id="2761" w:author="Nate Bachmeier [AWS-SA]" w:date="2023-04-09T21:40:00Z">
        <w:r w:rsidDel="00A15C15">
          <w:delText xml:space="preserve">environment and </w:delText>
        </w:r>
        <w:commentRangeStart w:id="2762"/>
        <w:r w:rsidDel="00A15C15">
          <w:delText xml:space="preserve">humanoid characters </w:delText>
        </w:r>
        <w:commentRangeEnd w:id="2762"/>
        <w:r w:rsidR="00994640" w:rsidDel="00A15C15">
          <w:rPr>
            <w:rStyle w:val="CommentReference"/>
            <w:rFonts w:eastAsia="Times New Roman" w:cs="Arial"/>
            <w:szCs w:val="20"/>
          </w:rPr>
          <w:commentReference w:id="2762"/>
        </w:r>
        <w:r w:rsidDel="00A15C15">
          <w:delText>that perform MoCAP animation sequences.</w:delText>
        </w:r>
      </w:del>
      <w:r>
        <w:t xml:space="preserve"> </w:t>
      </w:r>
      <w:del w:id="2763" w:author="Nate Bachmeier [AWS-SA]" w:date="2023-04-09T21:41:00Z">
        <w:r w:rsidDel="00A15C15">
          <w:delText>There are unlimited permutations the agents could perform. This study scopes the action space to 117 behaviors, prioritizing the most common situations and use cases.</w:delText>
        </w:r>
      </w:del>
    </w:p>
    <w:p w14:paraId="0A4B239B" w14:textId="6A0D58BF" w:rsidR="00EE7722" w:rsidDel="00DF708E" w:rsidRDefault="00EE7722" w:rsidP="00DA5CF7">
      <w:pPr>
        <w:rPr>
          <w:del w:id="2764" w:author="Nate Bachmeier [AWS-SA]" w:date="2023-04-09T21:42:00Z"/>
        </w:rPr>
      </w:pPr>
      <w:r>
        <w:t xml:space="preserve">The study uses industry-standard tools (e.g., </w:t>
      </w:r>
      <w:commentRangeStart w:id="2765"/>
      <w:del w:id="2766" w:author="Nate Bachmeier [AWS-SA]" w:date="2023-04-09T21:41:00Z">
        <w:r w:rsidDel="00A15C15">
          <w:delText xml:space="preserve">AWS RoboMaker and </w:delText>
        </w:r>
        <w:commentRangeEnd w:id="2765"/>
        <w:r w:rsidR="00994640" w:rsidDel="00A15C15">
          <w:rPr>
            <w:rStyle w:val="CommentReference"/>
            <w:rFonts w:eastAsia="Times New Roman" w:cs="Arial"/>
            <w:szCs w:val="20"/>
          </w:rPr>
          <w:commentReference w:id="2765"/>
        </w:r>
      </w:del>
      <w:r>
        <w:t xml:space="preserve">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ins w:id="2767" w:author="Nate Bachmeier [AWS-SA]" w:date="2023-04-09T21:42:00Z">
        <w:r w:rsidR="00DF708E">
          <w:t xml:space="preserve"> </w:t>
        </w:r>
      </w:ins>
    </w:p>
    <w:p w14:paraId="6D9C2817" w14:textId="22CB1812"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w:t>
      </w:r>
      <w:r>
        <w:lastRenderedPageBreak/>
        <w:t xml:space="preserve">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ins w:id="2768" w:author="Nate Bachmeier [AWS-SA]" w:date="2023-04-09T21:42:00Z">
        <w:r w:rsidR="00DF708E">
          <w:t>video recordings are public.</w:t>
        </w:r>
      </w:ins>
      <w:del w:id="2769" w:author="Nate Bachmeier [AWS-SA]" w:date="2023-04-09T21:42:00Z">
        <w:r w:rsidDel="00DF708E">
          <w:delText xml:space="preserve">agents are </w:delText>
        </w:r>
        <w:commentRangeStart w:id="2770"/>
        <w:r w:rsidDel="00DF708E">
          <w:delText>virtual</w:delText>
        </w:r>
        <w:commentRangeEnd w:id="2770"/>
        <w:r w:rsidR="00764782" w:rsidDel="00DF708E">
          <w:rPr>
            <w:rStyle w:val="CommentReference"/>
            <w:rFonts w:eastAsia="Times New Roman" w:cs="Arial"/>
            <w:szCs w:val="20"/>
          </w:rPr>
          <w:commentReference w:id="2770"/>
        </w:r>
        <w:r w:rsidDel="00DF708E">
          <w:delText>.</w:delText>
        </w:r>
      </w:del>
    </w:p>
    <w:p w14:paraId="108327E8" w14:textId="46CB623C" w:rsidR="0021511C" w:rsidRDefault="00DF708E" w:rsidP="00DF708E">
      <w:pPr>
        <w:pPrChange w:id="2771" w:author="Nate Bachmeier [AWS-SA]" w:date="2023-04-09T21:43:00Z">
          <w:pPr>
            <w:spacing w:after="160" w:line="259" w:lineRule="auto"/>
            <w:ind w:firstLine="0"/>
          </w:pPr>
        </w:pPrChange>
      </w:pPr>
      <w:ins w:id="2772" w:author="Nate Bachmeier [AWS-SA]" w:date="2023-04-09T21:42:00Z">
        <w:r>
          <w:t>This chapter outlines the research method</w:t>
        </w:r>
      </w:ins>
      <w:ins w:id="2773" w:author="Nate Bachmeier [AWS-SA]" w:date="2023-04-09T21:43:00Z">
        <w:r>
          <w:t xml:space="preserve"> to build a human activity classification mo</w:t>
        </w:r>
      </w:ins>
      <w:ins w:id="2774" w:author="Nate Bachmeier [AWS-SA]" w:date="2023-04-09T21:44:00Z">
        <w:r>
          <w:t xml:space="preserve">del by examining skeletal movements and object detection overlays using the kinetic-700 dataset. </w:t>
        </w:r>
      </w:ins>
      <w:ins w:id="2775" w:author="Nate Bachmeier [AWS-SA]" w:date="2023-04-09T21:45:00Z">
        <w:r>
          <w:t>It details the mechanism for metadata extraction and the strategy for converting this data into movement signatures.</w:t>
        </w:r>
      </w:ins>
      <w:ins w:id="2776" w:author="Nate Bachmeier [AWS-SA]" w:date="2023-04-09T21:46:00Z">
        <w:r>
          <w:t xml:space="preserve"> The next chapter provides the findings from implementing this artifact and ev</w:t>
        </w:r>
      </w:ins>
      <w:ins w:id="2777" w:author="Nate Bachmeier [AWS-SA]" w:date="2023-04-09T21:47:00Z">
        <w:r>
          <w:t>aluating thousands of YouTube videos across the cloud comput</w:t>
        </w:r>
        <w:r w:rsidR="004D7966">
          <w:t>ing</w:t>
        </w:r>
        <w:r>
          <w:t xml:space="preserve"> environment.</w:t>
        </w:r>
      </w:ins>
      <w:r w:rsidR="0021511C">
        <w:br w:type="page"/>
      </w:r>
    </w:p>
    <w:p w14:paraId="221E93AE" w14:textId="77777777" w:rsidR="0021511C" w:rsidRDefault="0021511C" w:rsidP="0021511C">
      <w:pPr>
        <w:pStyle w:val="Heading1"/>
      </w:pPr>
      <w:bookmarkStart w:id="2778" w:name="_Toc131970514"/>
      <w:r>
        <w:lastRenderedPageBreak/>
        <w:t>Chapter 4: Findings</w:t>
      </w:r>
      <w:bookmarkEnd w:id="2778"/>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2779"/>
      <w:r w:rsidR="00280191">
        <w:t>episodic falling syndrome</w:t>
      </w:r>
      <w:r w:rsidR="00280191" w:rsidRPr="00C23676">
        <w:t xml:space="preserve"> </w:t>
      </w:r>
      <w:commentRangeEnd w:id="2779"/>
      <w:r w:rsidR="00994640">
        <w:rPr>
          <w:rStyle w:val="CommentReference"/>
          <w:rFonts w:eastAsia="Times New Roman" w:cs="Arial"/>
          <w:szCs w:val="20"/>
        </w:rPr>
        <w:commentReference w:id="2779"/>
      </w:r>
      <w:r w:rsidR="00280191" w:rsidRPr="00C23676">
        <w:t>in elderly and special needs care organizations</w:t>
      </w:r>
      <w:r w:rsidR="00280191">
        <w:t>.</w:t>
      </w:r>
      <w:ins w:id="2780" w:author="Bachmeier, Nate" w:date="2023-04-04T16:22:00Z">
        <w:r w:rsidR="00994640">
          <w:t xml:space="preserve"> </w:t>
        </w:r>
      </w:ins>
      <w:r>
        <w:t xml:space="preserve">These situations have a high barrier to entry in studying due to technical constraints, limitations in reproducing results, and privacy and safety concerns. </w:t>
      </w:r>
      <w:commentRangeStart w:id="2781"/>
      <w:r>
        <w:t>This constructive research study aims to provide an understanding of the effectiveness and efficiency of autonomous assistants in elderly and special needs care scenarios.</w:t>
      </w:r>
      <w:commentRangeEnd w:id="2781"/>
      <w:r w:rsidR="008E1546">
        <w:rPr>
          <w:rStyle w:val="CommentReference"/>
          <w:rFonts w:eastAsia="Times New Roman" w:cs="Arial"/>
          <w:szCs w:val="20"/>
        </w:rPr>
        <w:commentReference w:id="2781"/>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2782"/>
      <w:r>
        <w:t>RQ1</w:t>
      </w:r>
      <w:commentRangeEnd w:id="2782"/>
      <w:r w:rsidR="00994640">
        <w:rPr>
          <w:rStyle w:val="CommentReference"/>
          <w:rFonts w:eastAsia="Times New Roman" w:cs="Arial"/>
          <w:b w:val="0"/>
          <w:bCs w:val="0"/>
          <w:i w:val="0"/>
          <w:szCs w:val="20"/>
        </w:rPr>
        <w:commentReference w:id="2782"/>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261C0CD9" w:rsidR="0021511C" w:rsidRDefault="00994640" w:rsidP="0021511C">
      <w:pPr>
        <w:pStyle w:val="Heading2"/>
        <w:ind w:firstLine="0"/>
      </w:pPr>
      <w:bookmarkStart w:id="2783" w:name="_Toc131970515"/>
      <w:ins w:id="2784" w:author="Bachmeier, Nate" w:date="2023-04-04T16:23:00Z">
        <w:r>
          <w:lastRenderedPageBreak/>
          <w:t xml:space="preserve">Validity and </w:t>
        </w:r>
      </w:ins>
      <w:commentRangeStart w:id="2785"/>
      <w:del w:id="2786" w:author="Bachmeier, Nate" w:date="2023-04-04T16:23:00Z">
        <w:r w:rsidR="0021511C" w:rsidDel="00994640">
          <w:delText xml:space="preserve">Trustworthiness </w:delText>
        </w:r>
        <w:commentRangeEnd w:id="2785"/>
        <w:r w:rsidR="008E1546" w:rsidDel="00994640">
          <w:rPr>
            <w:rStyle w:val="CommentReference"/>
            <w:b w:val="0"/>
            <w:bCs w:val="0"/>
            <w:szCs w:val="20"/>
          </w:rPr>
          <w:commentReference w:id="2785"/>
        </w:r>
      </w:del>
      <w:ins w:id="2787" w:author="Bachmeier, Nate" w:date="2023-04-04T16:23:00Z">
        <w:r>
          <w:t xml:space="preserve">Reliability </w:t>
        </w:r>
      </w:ins>
      <w:r w:rsidR="0021511C">
        <w:t>of the Data</w:t>
      </w:r>
      <w:bookmarkEnd w:id="2783"/>
    </w:p>
    <w:p w14:paraId="42CB48AB" w14:textId="76DC6980" w:rsidR="00D83CBA" w:rsidRPr="00D83CBA" w:rsidDel="003F00CE" w:rsidRDefault="00D83CBA" w:rsidP="0021511C">
      <w:pPr>
        <w:rPr>
          <w:del w:id="2788" w:author="Nate Bachmeier [AWS-SA]" w:date="2023-04-09T21:58:00Z"/>
        </w:rPr>
      </w:pPr>
      <w:commentRangeStart w:id="2789"/>
      <w:del w:id="2790" w:author="Nate Bachmeier [AWS-SA]" w:date="2023-04-09T21:58:00Z">
        <w:r w:rsidDel="003F00CE">
          <w:delText xml:space="preserve">The dissertation proposal </w:delText>
        </w:r>
        <w:commentRangeEnd w:id="2789"/>
        <w:r w:rsidR="00964AD3" w:rsidDel="003F00CE">
          <w:rPr>
            <w:rStyle w:val="CommentReference"/>
            <w:rFonts w:eastAsia="Times New Roman" w:cs="Arial"/>
            <w:szCs w:val="20"/>
          </w:rPr>
          <w:commentReference w:id="2789"/>
        </w:r>
        <w:r w:rsidDel="003F00CE">
          <w:delText>outlined a research strategy that relie</w:delText>
        </w:r>
        <w:r w:rsidR="008E1546" w:rsidDel="003F00CE">
          <w:delText>d</w:delText>
        </w:r>
        <w:r w:rsidDel="003F00CE">
          <w:delText xml:space="preserve"> on Adobe’s Maximo MoCAP database. During the initial experimentation phase, this approach was determined to be impractical because the character’s movements were too artificial and ridged. As a result, the study’s human activity recognition (HAR) classification model would reliably predict the </w:delText>
        </w:r>
        <w:r w:rsidDel="003F00CE">
          <w:rPr>
            <w:i/>
            <w:iCs/>
          </w:rPr>
          <w:delText>character</w:delText>
        </w:r>
        <w:r w:rsidRPr="00B21582" w:rsidDel="003F00CE">
          <w:delText>,</w:delText>
        </w:r>
        <w:r w:rsidDel="003F00CE">
          <w:delText xml:space="preserve"> not the </w:delText>
        </w:r>
        <w:r w:rsidDel="003F00CE">
          <w:rPr>
            <w:i/>
            <w:iCs/>
          </w:rPr>
          <w:delText>behavior.</w:delText>
        </w:r>
      </w:del>
    </w:p>
    <w:p w14:paraId="5C8E4D40" w14:textId="2ADD5FEB" w:rsidR="00D83CBA" w:rsidRDefault="00D83CBA" w:rsidP="00D83CBA">
      <w:r>
        <w:t xml:space="preserve">The experiment </w:t>
      </w:r>
      <w:del w:id="2791" w:author="Nate Bachmeier [AWS-SA]" w:date="2023-04-09T21:59:00Z">
        <w:r w:rsidDel="003F00CE">
          <w:delText xml:space="preserve">mitigated </w:delText>
        </w:r>
      </w:del>
      <w:ins w:id="2792" w:author="Nate Bachmeier [AWS-SA]" w:date="2023-04-09T21:59:00Z">
        <w:r w:rsidR="003F00CE">
          <w:t xml:space="preserve">ensures data quality </w:t>
        </w:r>
      </w:ins>
      <w:del w:id="2793" w:author="Nate Bachmeier [AWS-SA]" w:date="2023-04-09T21:59:00Z">
        <w:r w:rsidDel="003F00CE">
          <w:delText xml:space="preserve">this issue </w:delText>
        </w:r>
      </w:del>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2794"/>
      <w:r w:rsidR="008E1546">
        <w:rPr>
          <w:noProof/>
        </w:rPr>
        <w:t>DeepMind,</w:t>
      </w:r>
      <w:ins w:id="2795" w:author="Nate Bachmeier [AWS-SA]" w:date="2023-04-09T21:48:00Z">
        <w:r w:rsidR="004D7966">
          <w:rPr>
            <w:noProof/>
          </w:rPr>
          <w:t xml:space="preserve"> p.1,</w:t>
        </w:r>
      </w:ins>
      <w:r w:rsidR="008E1546">
        <w:rPr>
          <w:noProof/>
        </w:rPr>
        <w:t xml:space="preserve"> 2020</w:t>
      </w:r>
      <w:commentRangeEnd w:id="2794"/>
      <w:r w:rsidR="008E1546">
        <w:rPr>
          <w:rStyle w:val="CommentReference"/>
          <w:rFonts w:eastAsia="Times New Roman" w:cs="Arial"/>
          <w:szCs w:val="20"/>
        </w:rPr>
        <w:commentReference w:id="2794"/>
      </w:r>
      <w:r w:rsidR="008E1546">
        <w:rPr>
          <w:noProof/>
        </w:rPr>
        <w:t>)</w:t>
      </w:r>
      <w:r>
        <w:t xml:space="preserve">. Humans manually annotated ten-second segments with single action classes such as playing instruments, shaking hands, and jumping. Alphabet, the parent company of DeepMind and Google, has vetted </w:t>
      </w:r>
      <w:del w:id="2796" w:author="Nate Bachmeier [AWS-SA]" w:date="2023-04-09T22:00:00Z">
        <w:r w:rsidDel="003F00CE">
          <w:delText xml:space="preserve">the </w:delText>
        </w:r>
      </w:del>
      <w:r>
        <w:t xml:space="preserve">labeling accuracy through </w:t>
      </w:r>
      <w:ins w:id="2797" w:author="Nate Bachmeier [AWS-SA]" w:date="2023-04-09T22:00:00Z">
        <w:r w:rsidR="003F00CE">
          <w:t>human content moderation and statistical automation</w:t>
        </w:r>
      </w:ins>
      <w:commentRangeStart w:id="2798"/>
      <w:del w:id="2799" w:author="Nate Bachmeier [AWS-SA]" w:date="2023-04-09T21:59:00Z">
        <w:r w:rsidDel="003F00CE">
          <w:delText>“</w:delText>
        </w:r>
      </w:del>
      <w:del w:id="2800" w:author="Nate Bachmeier [AWS-SA]" w:date="2023-04-09T22:00:00Z">
        <w:r w:rsidDel="003F00CE">
          <w:delText>comprehensive statistics that baseline the results using the I3D network</w:delText>
        </w:r>
      </w:del>
      <w:r>
        <w:t xml:space="preserve"> (Smaria et al., 2020</w:t>
      </w:r>
      <w:r w:rsidR="000A0D1F">
        <w:t>, p.3</w:t>
      </w:r>
      <w:r>
        <w:t>)</w:t>
      </w:r>
      <w:commentRangeEnd w:id="2798"/>
      <w:r w:rsidR="008E1546">
        <w:rPr>
          <w:rStyle w:val="CommentReference"/>
          <w:rFonts w:eastAsia="Times New Roman" w:cs="Arial"/>
          <w:szCs w:val="20"/>
        </w:rPr>
        <w:commentReference w:id="2798"/>
      </w:r>
      <w:del w:id="2801" w:author="Nate Bachmeier [AWS-SA]" w:date="2023-04-09T21:59:00Z">
        <w:r w:rsidDel="003F00CE">
          <w:delText>”</w:delText>
        </w:r>
      </w:del>
      <w:r>
        <w:t xml:space="preserve">. </w:t>
      </w:r>
      <w:ins w:id="2802" w:author="Nate Bachmeier [AWS-SA]" w:date="2023-04-09T22:02:00Z">
        <w:r w:rsidR="003F00CE">
          <w:t>According to arXiv</w:t>
        </w:r>
      </w:ins>
      <w:ins w:id="2803" w:author="Nate Bachmeier [AWS-SA]" w:date="2023-04-09T22:03:00Z">
        <w:r w:rsidR="003F00CE">
          <w:t xml:space="preserve"> and NCU Library</w:t>
        </w:r>
      </w:ins>
      <w:ins w:id="2804" w:author="Nate Bachmeier [AWS-SA]" w:date="2023-04-09T22:02:00Z">
        <w:r w:rsidR="003F00CE">
          <w:t>, at least twenty-</w:t>
        </w:r>
      </w:ins>
      <w:ins w:id="2805" w:author="Nate Bachmeier [AWS-SA]" w:date="2023-04-09T22:03:00Z">
        <w:r w:rsidR="003F00CE">
          <w:t>two publications cite</w:t>
        </w:r>
      </w:ins>
      <w:ins w:id="2806" w:author="Nate Bachmeier [AWS-SA]" w:date="2023-04-09T22:04:00Z">
        <w:r w:rsidR="003F00CE">
          <w:t>d this data set and successfully leveraged</w:t>
        </w:r>
      </w:ins>
      <w:ins w:id="2807" w:author="Nate Bachmeier [AWS-SA]" w:date="2023-04-09T22:03:00Z">
        <w:r w:rsidR="003F00CE">
          <w:t xml:space="preserve"> it for their research</w:t>
        </w:r>
      </w:ins>
      <w:commentRangeStart w:id="2808"/>
      <w:del w:id="2809" w:author="Nate Bachmeier [AWS-SA]" w:date="2023-04-09T22:04:00Z">
        <w:r w:rsidDel="003F00CE">
          <w:delText>Additionally, independent verification of the data set’s label accuracy occurred in at least twenty-two publications</w:delText>
        </w:r>
      </w:del>
      <w:r>
        <w:t>.</w:t>
      </w:r>
      <w:commentRangeEnd w:id="2808"/>
      <w:r w:rsidR="008E1546">
        <w:rPr>
          <w:rStyle w:val="CommentReference"/>
          <w:rFonts w:eastAsia="Times New Roman" w:cs="Arial"/>
          <w:szCs w:val="20"/>
        </w:rPr>
        <w:commentReference w:id="2808"/>
      </w:r>
    </w:p>
    <w:p w14:paraId="3C3DF875" w14:textId="00A75384"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 xml:space="preserve">such as Zhu et al. (2021) and Orhan (2021), </w:t>
      </w:r>
      <w:r>
        <w:t xml:space="preserve">or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w:t>
      </w:r>
      <w:commentRangeStart w:id="2810"/>
      <w:del w:id="2811" w:author="Nate Bachmeier [AWS-SA]" w:date="2023-04-09T22:04:00Z">
        <w:r w:rsidR="000A0D1F" w:rsidDel="003F00CE">
          <w:delText>“</w:delText>
        </w:r>
      </w:del>
      <w:r w:rsidR="000A0D1F">
        <w:t>statistically model realistic outcomes while preserving characteristics of real-world clinical cohorts</w:t>
      </w:r>
      <w:ins w:id="2812" w:author="Nate Bachmeier [AWS-SA]" w:date="2023-04-09T22:04:00Z">
        <w:r w:rsidR="003F00CE">
          <w:t xml:space="preserve"> (Tian </w:t>
        </w:r>
      </w:ins>
      <w:ins w:id="2813" w:author="Nate Bachmeier [AWS-SA]" w:date="2023-04-09T22:05:00Z">
        <w:r w:rsidR="003F00CE">
          <w:t>et al., 2018).</w:t>
        </w:r>
        <w:r w:rsidR="003F00CE" w:rsidDel="003F00CE">
          <w:t xml:space="preserve"> </w:t>
        </w:r>
      </w:ins>
      <w:customXmlDelRangeStart w:id="2814" w:author="Nate Bachmeier [AWS-SA]" w:date="2023-04-09T22:05:00Z"/>
      <w:sdt>
        <w:sdtPr>
          <w:id w:val="1697121940"/>
          <w:citation/>
        </w:sdtPr>
        <w:sdtContent>
          <w:customXmlDelRangeEnd w:id="2814"/>
          <w:del w:id="2815" w:author="Nate Bachmeier [AWS-SA]" w:date="2023-04-09T22:05:00Z">
            <w:r w:rsidR="000A0D1F" w:rsidDel="003F00CE">
              <w:fldChar w:fldCharType="begin"/>
            </w:r>
            <w:r w:rsidR="000A0D1F" w:rsidDel="003F00CE">
              <w:delInstrText xml:space="preserve">CITATION Tia18 \p 2008 \l 1033 </w:delInstrText>
            </w:r>
            <w:r w:rsidR="000A0D1F" w:rsidDel="003F00CE">
              <w:fldChar w:fldCharType="separate"/>
            </w:r>
            <w:r w:rsidR="000A0D1F" w:rsidDel="003F00CE">
              <w:rPr>
                <w:noProof/>
              </w:rPr>
              <w:delText xml:space="preserve"> (Tian, Schuemie, &amp; Suchard, 2018, p. 2008)</w:delText>
            </w:r>
            <w:r w:rsidR="000A0D1F" w:rsidDel="003F00CE">
              <w:fldChar w:fldCharType="end"/>
            </w:r>
          </w:del>
          <w:customXmlDelRangeStart w:id="2816" w:author="Nate Bachmeier [AWS-SA]" w:date="2023-04-09T22:05:00Z"/>
        </w:sdtContent>
      </w:sdt>
      <w:customXmlDelRangeEnd w:id="2816"/>
      <w:del w:id="2817" w:author="Nate Bachmeier [AWS-SA]" w:date="2023-04-09T22:05:00Z">
        <w:r w:rsidR="000A0D1F" w:rsidDel="003F00CE">
          <w:delText xml:space="preserve">.” </w:delText>
        </w:r>
        <w:commentRangeEnd w:id="2810"/>
        <w:r w:rsidR="008E1546" w:rsidDel="003F00CE">
          <w:rPr>
            <w:rStyle w:val="CommentReference"/>
            <w:rFonts w:eastAsia="Times New Roman" w:cs="Arial"/>
            <w:szCs w:val="20"/>
          </w:rPr>
          <w:commentReference w:id="2810"/>
        </w:r>
      </w:del>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2818" w:name="_Toc131970516"/>
      <w:r>
        <w:t>Results</w:t>
      </w:r>
      <w:bookmarkEnd w:id="2818"/>
    </w:p>
    <w:p w14:paraId="62C48D7C" w14:textId="1395E443" w:rsidR="00E16572" w:rsidDel="006F6029" w:rsidRDefault="00E16572" w:rsidP="00E16572">
      <w:pPr>
        <w:ind w:firstLine="0"/>
        <w:rPr>
          <w:del w:id="2819" w:author="Bachmeier, Nate" w:date="2023-04-04T16:25:00Z"/>
        </w:rPr>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w:t>
      </w:r>
      <w:r>
        <w:lastRenderedPageBreak/>
        <w:t xml:space="preserve">due to network timeouts and without retries enabled. Since the </w:t>
      </w:r>
      <w:r w:rsidR="0077790A">
        <w:t>missing</w:t>
      </w:r>
      <w:r>
        <w:t xml:space="preserve"> videos follow a random distribution across seven hundred categories, it is unnecessary to reattempt their collection (see Table 11).</w:t>
      </w:r>
      <w:r w:rsidR="009A114F">
        <w:t xml:space="preserve"> The </w:t>
      </w:r>
      <w:ins w:id="2820" w:author="Nate Bachmeier [AWS-SA]" w:date="2023-04-09T22:05:00Z">
        <w:r w:rsidR="003F00CE">
          <w:t xml:space="preserve">appendix contains a </w:t>
        </w:r>
      </w:ins>
      <w:r w:rsidR="009A114F">
        <w:t>complete list of categories</w:t>
      </w:r>
      <w:del w:id="2821" w:author="Nate Bachmeier [AWS-SA]" w:date="2023-04-09T22:05:00Z">
        <w:r w:rsidR="009A114F" w:rsidDel="003F00CE">
          <w:delText xml:space="preserve"> is provided in the appendix</w:delText>
        </w:r>
      </w:del>
      <w:r w:rsidR="009A114F">
        <w:t>.</w:t>
      </w:r>
      <w:del w:id="2822" w:author="Bachmeier, Nate" w:date="2023-04-04T16:25:00Z">
        <w:r w:rsidR="009A114F" w:rsidDel="002D742F">
          <w:delText xml:space="preserve"> </w:delText>
        </w:r>
      </w:del>
    </w:p>
    <w:p w14:paraId="528DBFF9" w14:textId="77777777" w:rsidR="00E16572" w:rsidRDefault="00E16572">
      <w:pPr>
        <w:ind w:firstLine="0"/>
        <w:pPrChange w:id="2823" w:author="Bachmeier, Nate" w:date="2023-04-04T16:25:00Z">
          <w:pPr>
            <w:pStyle w:val="Caption"/>
            <w:ind w:firstLine="0"/>
          </w:pPr>
        </w:pPrChange>
      </w:pPr>
    </w:p>
    <w:p w14:paraId="72427DF1" w14:textId="0E653AD9" w:rsidR="00E16572" w:rsidRPr="00B21582" w:rsidRDefault="00E16572" w:rsidP="00B21582">
      <w:pPr>
        <w:pStyle w:val="Caption"/>
        <w:ind w:firstLine="0"/>
        <w:rPr>
          <w:b/>
          <w:bCs/>
          <w:iCs w:val="0"/>
        </w:rPr>
      </w:pPr>
      <w:bookmarkStart w:id="2824"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ins w:id="2825" w:author="Nate Bachmeier [AWS-SA]" w:date="2023-04-09T17:33:00Z">
        <w:r w:rsidR="00590F0E">
          <w:rPr>
            <w:b/>
            <w:bCs/>
            <w:noProof/>
          </w:rPr>
          <w:t>12</w:t>
        </w:r>
      </w:ins>
      <w:del w:id="2826" w:author="Nate Bachmeier [AWS-SA]" w:date="2023-04-09T17:33:00Z">
        <w:r w:rsidRPr="00B21582" w:rsidDel="00590F0E">
          <w:rPr>
            <w:b/>
            <w:bCs/>
            <w:noProof/>
          </w:rPr>
          <w:delText>11</w:delText>
        </w:r>
      </w:del>
      <w:r w:rsidRPr="00B21582">
        <w:rPr>
          <w:b/>
          <w:bCs/>
        </w:rPr>
        <w:fldChar w:fldCharType="end"/>
      </w:r>
      <w:r w:rsidR="00C714B9">
        <w:rPr>
          <w:b/>
          <w:bCs/>
        </w:rPr>
        <w:br/>
      </w:r>
      <w:r>
        <w:rPr>
          <w:i/>
          <w:iCs w:val="0"/>
        </w:rPr>
        <w:t>Processed Video Category Statistics</w:t>
      </w:r>
      <w:bookmarkEnd w:id="2824"/>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Del="003F00CE" w:rsidRDefault="00E16572" w:rsidP="00E16572">
      <w:pPr>
        <w:ind w:firstLine="0"/>
        <w:rPr>
          <w:del w:id="2827" w:author="Nate Bachmeier [AWS-SA]" w:date="2023-04-09T22:05:00Z"/>
        </w:rPr>
      </w:pPr>
    </w:p>
    <w:p w14:paraId="41A69A0D" w14:textId="77777777" w:rsidR="009A114F" w:rsidRDefault="009A114F">
      <w:pPr>
        <w:spacing w:after="160" w:line="259" w:lineRule="auto"/>
        <w:ind w:firstLine="0"/>
        <w:rPr>
          <w:b/>
          <w:bCs/>
          <w:iCs/>
          <w:szCs w:val="18"/>
        </w:rPr>
      </w:pPr>
      <w:bookmarkStart w:id="2828" w:name="_Toc128255059"/>
      <w:bookmarkStart w:id="2829" w:name="_Toc128302245"/>
      <w:del w:id="2830" w:author="Nate Bachmeier [AWS-SA]" w:date="2023-04-09T22:05:00Z">
        <w:r w:rsidDel="003F00CE">
          <w:rPr>
            <w:b/>
            <w:bCs/>
          </w:rPr>
          <w:br w:type="page"/>
        </w:r>
      </w:del>
    </w:p>
    <w:p w14:paraId="7DB43E89" w14:textId="306B73FC" w:rsidR="00104B25" w:rsidRPr="00B21582" w:rsidDel="003F00CE" w:rsidRDefault="00104B25" w:rsidP="00B21582">
      <w:pPr>
        <w:pStyle w:val="Caption"/>
        <w:ind w:firstLine="0"/>
        <w:rPr>
          <w:del w:id="2831" w:author="Nate Bachmeier [AWS-SA]" w:date="2023-04-09T21:57:00Z"/>
          <w:b/>
          <w:bCs/>
        </w:rPr>
      </w:pPr>
      <w:commentRangeStart w:id="2832"/>
      <w:del w:id="2833" w:author="Nate Bachmeier [AWS-SA]" w:date="2023-04-09T21:57:00Z">
        <w:r w:rsidRPr="00462221" w:rsidDel="003F00CE">
          <w:rPr>
            <w:b/>
            <w:bCs/>
          </w:rPr>
          <w:delText xml:space="preserve">Figure </w:delText>
        </w:r>
        <w:r w:rsidRPr="00462221" w:rsidDel="003F00CE">
          <w:rPr>
            <w:b/>
            <w:bCs/>
          </w:rPr>
          <w:fldChar w:fldCharType="begin"/>
        </w:r>
        <w:r w:rsidRPr="00462221" w:rsidDel="003F00CE">
          <w:rPr>
            <w:b/>
            <w:bCs/>
          </w:rPr>
          <w:delInstrText xml:space="preserve"> SEQ Figure \* ARABIC </w:delInstrText>
        </w:r>
        <w:r w:rsidRPr="00462221" w:rsidDel="003F00CE">
          <w:rPr>
            <w:b/>
            <w:bCs/>
          </w:rPr>
          <w:fldChar w:fldCharType="separate"/>
        </w:r>
      </w:del>
      <w:del w:id="2834" w:author="Nate Bachmeier [AWS-SA]" w:date="2023-04-09T21:49:00Z">
        <w:r w:rsidR="00BB265F" w:rsidDel="003F00CE">
          <w:rPr>
            <w:b/>
            <w:bCs/>
            <w:noProof/>
          </w:rPr>
          <w:delText>26</w:delText>
        </w:r>
      </w:del>
      <w:del w:id="2835" w:author="Nate Bachmeier [AWS-SA]" w:date="2023-04-09T21:57:00Z">
        <w:r w:rsidRPr="00462221" w:rsidDel="003F00CE">
          <w:rPr>
            <w:b/>
            <w:bCs/>
          </w:rPr>
          <w:fldChar w:fldCharType="end"/>
        </w:r>
        <w:r w:rsidR="00C714B9" w:rsidDel="003F00CE">
          <w:rPr>
            <w:b/>
            <w:bCs/>
          </w:rPr>
          <w:br/>
        </w:r>
        <w:r w:rsidDel="003F00CE">
          <w:rPr>
            <w:i/>
            <w:iCs w:val="0"/>
          </w:rPr>
          <w:delText>High-Level Analysis Process</w:delText>
        </w:r>
        <w:bookmarkEnd w:id="2828"/>
        <w:bookmarkEnd w:id="2829"/>
      </w:del>
    </w:p>
    <w:p w14:paraId="681B57AC" w14:textId="623C3784" w:rsidR="00104B25" w:rsidDel="003F00CE" w:rsidRDefault="00104B25" w:rsidP="00E16572">
      <w:pPr>
        <w:ind w:firstLine="0"/>
        <w:rPr>
          <w:del w:id="2836" w:author="Nate Bachmeier [AWS-SA]" w:date="2023-04-09T21:57:00Z"/>
        </w:rPr>
      </w:pPr>
      <w:del w:id="2837" w:author="Nate Bachmeier [AWS-SA]" w:date="2023-04-09T21:57:00Z">
        <w:r w:rsidDel="003F00CE">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commentRangeEnd w:id="2832"/>
        <w:r w:rsidR="009A114F" w:rsidDel="003F00CE">
          <w:rPr>
            <w:rStyle w:val="CommentReference"/>
            <w:rFonts w:eastAsia="Times New Roman" w:cs="Arial"/>
            <w:szCs w:val="20"/>
          </w:rPr>
          <w:commentReference w:id="2832"/>
        </w:r>
      </w:del>
    </w:p>
    <w:p w14:paraId="3A3A6418" w14:textId="03DD3A36"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OpenPose framework</w:t>
      </w:r>
      <w:r w:rsidR="009A114F">
        <w:rPr>
          <w:noProof/>
        </w:rPr>
        <w:t xml:space="preserve"> </w:t>
      </w:r>
      <w:ins w:id="2838" w:author="Bachmeier, Nate" w:date="2023-04-04T16:26:00Z">
        <w:r w:rsidR="005B43D9">
          <w:rPr>
            <w:noProof/>
          </w:rPr>
          <w:t>(Cao et al., 2021)</w:t>
        </w:r>
      </w:ins>
      <w:del w:id="2839" w:author="Bachmeier, Nate" w:date="2023-04-04T16:26:00Z">
        <w:r w:rsidR="009A114F" w:rsidDel="005B43D9">
          <w:rPr>
            <w:noProof/>
          </w:rPr>
          <w:delText>(</w:delText>
        </w:r>
        <w:commentRangeStart w:id="2840"/>
        <w:r w:rsidR="009A114F" w:rsidDel="005B43D9">
          <w:rPr>
            <w:noProof/>
          </w:rPr>
          <w:delText>Cao, Hidalgo, Simon, S, &amp; Sheikh, 2021</w:delText>
        </w:r>
        <w:commentRangeEnd w:id="2840"/>
        <w:r w:rsidR="009A114F" w:rsidDel="005B43D9">
          <w:rPr>
            <w:rStyle w:val="CommentReference"/>
            <w:rFonts w:eastAsia="Times New Roman" w:cs="Arial"/>
            <w:szCs w:val="20"/>
          </w:rPr>
          <w:commentReference w:id="2840"/>
        </w:r>
        <w:r w:rsidR="009A114F" w:rsidDel="005B43D9">
          <w:rPr>
            <w:noProof/>
          </w:rPr>
          <w:delText>)</w:delText>
        </w:r>
      </w:del>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10C13762" w:rsidR="00C714B9" w:rsidRDefault="00104B25" w:rsidP="00C714B9">
      <w:pPr>
        <w:rPr>
          <w:ins w:id="2841" w:author="Nate Bachmeier [AWS-SA]" w:date="2023-04-09T21:57:00Z"/>
        </w:rPr>
      </w:pPr>
      <w:r>
        <w:t xml:space="preserve">The OpenPose framework inferred millions of potential human poses within the frame as lists of 25x3 matrics. Each item represents a likely body and the location of its twenty-five body </w:t>
      </w:r>
      <w:r>
        <w:lastRenderedPageBreak/>
        <w:t>parts</w:t>
      </w:r>
      <w:r w:rsidR="00C714B9">
        <w:t xml:space="preserve"> (</w:t>
      </w:r>
      <w:commentRangeStart w:id="2842"/>
      <w:r w:rsidR="00C714B9">
        <w:t>see</w:t>
      </w:r>
      <w:r>
        <w:t xml:space="preserve"> Figure </w:t>
      </w:r>
      <w:del w:id="2843" w:author="Nate Bachmeier [AWS-SA]" w:date="2023-04-09T21:57:00Z">
        <w:r w:rsidDel="003F00CE">
          <w:delText>27</w:delText>
        </w:r>
        <w:commentRangeEnd w:id="2842"/>
        <w:r w:rsidR="00E22B14" w:rsidDel="003F00CE">
          <w:rPr>
            <w:rStyle w:val="CommentReference"/>
            <w:rFonts w:eastAsia="Times New Roman" w:cs="Arial"/>
            <w:szCs w:val="20"/>
          </w:rPr>
          <w:commentReference w:id="2842"/>
        </w:r>
      </w:del>
      <w:ins w:id="2844" w:author="Nate Bachmeier [AWS-SA]" w:date="2023-04-09T21:57:00Z">
        <w:r w:rsidR="003F00CE">
          <w:t>33</w:t>
        </w:r>
      </w:ins>
      <w:r w:rsidR="00C714B9">
        <w:t>).</w:t>
      </w:r>
      <w:r>
        <w:t xml:space="preserve"> </w:t>
      </w:r>
      <w:r w:rsidR="00C714B9">
        <w:t>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w:t>
      </w:r>
      <w:commentRangeStart w:id="2845"/>
      <w:r w:rsidR="00C714B9">
        <w:t xml:space="preserve">see </w:t>
      </w:r>
      <w:del w:id="2846" w:author="Nate Bachmeier [AWS-SA]" w:date="2023-04-09T21:57:00Z">
        <w:r w:rsidR="00C714B9" w:rsidRPr="003F00CE" w:rsidDel="003F00CE">
          <w:rPr>
            <w:i/>
            <w:iCs/>
            <w:rPrChange w:id="2847" w:author="Nate Bachmeier [AWS-SA]" w:date="2023-04-09T21:57:00Z">
              <w:rPr/>
            </w:rPrChange>
          </w:rPr>
          <w:delText>git://src/extract/tracer.py</w:delText>
        </w:r>
        <w:commentRangeEnd w:id="2845"/>
        <w:r w:rsidR="009A114F" w:rsidRPr="003F00CE" w:rsidDel="003F00CE">
          <w:rPr>
            <w:rStyle w:val="CommentReference"/>
            <w:rFonts w:eastAsia="Times New Roman" w:cs="Arial"/>
            <w:i/>
            <w:iCs/>
            <w:szCs w:val="20"/>
            <w:rPrChange w:id="2848" w:author="Nate Bachmeier [AWS-SA]" w:date="2023-04-09T21:57:00Z">
              <w:rPr>
                <w:rStyle w:val="CommentReference"/>
                <w:rFonts w:eastAsia="Times New Roman" w:cs="Arial"/>
                <w:szCs w:val="20"/>
              </w:rPr>
            </w:rPrChange>
          </w:rPr>
          <w:commentReference w:id="2845"/>
        </w:r>
      </w:del>
      <w:ins w:id="2849" w:author="Nate Bachmeier [AWS-SA]" w:date="2023-04-09T21:57:00Z">
        <w:r w:rsidR="003F00CE" w:rsidRPr="003F00CE">
          <w:rPr>
            <w:i/>
            <w:iCs/>
            <w:rPrChange w:id="2850" w:author="Nate Bachmeier [AWS-SA]" w:date="2023-04-09T21:57:00Z">
              <w:rPr/>
            </w:rPrChange>
          </w:rPr>
          <w:t>Chapter 3: Preprocessing the data</w:t>
        </w:r>
      </w:ins>
      <w:r w:rsidR="00C714B9">
        <w:t>).</w:t>
      </w:r>
    </w:p>
    <w:p w14:paraId="63299D5F" w14:textId="77777777" w:rsidR="003F00CE" w:rsidRPr="00B21582" w:rsidRDefault="003F00CE" w:rsidP="003F00CE">
      <w:pPr>
        <w:pStyle w:val="Caption"/>
        <w:ind w:firstLine="0"/>
        <w:rPr>
          <w:ins w:id="2851" w:author="Nate Bachmeier [AWS-SA]" w:date="2023-04-09T21:57:00Z"/>
          <w:b/>
          <w:bCs/>
        </w:rPr>
      </w:pPr>
      <w:commentRangeStart w:id="2852"/>
      <w:ins w:id="2853" w:author="Nate Bachmeier [AWS-SA]" w:date="2023-04-09T21:5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Pr>
            <w:b/>
            <w:bCs/>
            <w:noProof/>
          </w:rPr>
          <w:t>33</w:t>
        </w:r>
        <w:r w:rsidRPr="00462221">
          <w:rPr>
            <w:b/>
            <w:bCs/>
          </w:rPr>
          <w:fldChar w:fldCharType="end"/>
        </w:r>
        <w:r>
          <w:rPr>
            <w:b/>
            <w:bCs/>
          </w:rPr>
          <w:br/>
        </w:r>
        <w:r>
          <w:rPr>
            <w:i/>
            <w:iCs w:val="0"/>
          </w:rPr>
          <w:t>High-Level Analysis Process</w:t>
        </w:r>
      </w:ins>
    </w:p>
    <w:p w14:paraId="56E6C2AB" w14:textId="2748BCDF" w:rsidR="003F00CE" w:rsidRDefault="003F00CE" w:rsidP="003F00CE">
      <w:pPr>
        <w:ind w:firstLine="0"/>
        <w:pPrChange w:id="2854" w:author="Nate Bachmeier [AWS-SA]" w:date="2023-04-09T21:57:00Z">
          <w:pPr/>
        </w:pPrChange>
      </w:pPr>
      <w:ins w:id="2855" w:author="Nate Bachmeier [AWS-SA]" w:date="2023-04-09T21:57:00Z">
        <w:r>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commentRangeEnd w:id="2852"/>
        <w:r>
          <w:rPr>
            <w:rStyle w:val="CommentReference"/>
            <w:rFonts w:eastAsia="Times New Roman" w:cs="Arial"/>
            <w:szCs w:val="20"/>
          </w:rPr>
          <w:commentReference w:id="2852"/>
        </w:r>
      </w:ins>
    </w:p>
    <w:p w14:paraId="7F9075A6" w14:textId="717565A4" w:rsidR="00E64BB3" w:rsidRDefault="00C714B9" w:rsidP="00E64BB3">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Amazon Rekognition, a computer vision service, further annotated the frames with object, activity, and facial detection metadata.</w:t>
      </w:r>
    </w:p>
    <w:p w14:paraId="3FC939EB" w14:textId="2A882829" w:rsidR="00E64BB3" w:rsidRDefault="00E64BB3" w:rsidP="00E64BB3">
      <w:r>
        <w:t xml:space="preserve">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w:t>
      </w:r>
      <w:r>
        <w:lastRenderedPageBreak/>
        <w:t>and simultaneously costs decrease. In that case, one expects that the accessibility of those services should increase due to commoditization. That, in turn, improves medical care for an aging population.</w:t>
      </w:r>
    </w:p>
    <w:p w14:paraId="667E8C59" w14:textId="56484A72" w:rsidR="00104B25" w:rsidRPr="00B21582" w:rsidRDefault="00104B25" w:rsidP="00B21582">
      <w:pPr>
        <w:pStyle w:val="Caption"/>
        <w:ind w:firstLine="0"/>
        <w:rPr>
          <w:b/>
          <w:bCs/>
          <w:i/>
        </w:rPr>
      </w:pPr>
      <w:bookmarkStart w:id="2856" w:name="_Toc128255060"/>
      <w:bookmarkStart w:id="2857" w:name="_Toc128302246"/>
      <w:r w:rsidRPr="00B21582">
        <w:rPr>
          <w:b/>
          <w:bCs/>
        </w:rPr>
        <w:t xml:space="preserve">Figure </w:t>
      </w:r>
      <w:del w:id="2858" w:author="Nate Bachmeier [AWS-SA]" w:date="2023-04-09T21:49:00Z">
        <w:r w:rsidRPr="00B21582" w:rsidDel="003F00CE">
          <w:rPr>
            <w:b/>
            <w:bCs/>
          </w:rPr>
          <w:fldChar w:fldCharType="begin"/>
        </w:r>
        <w:r w:rsidRPr="00B21582" w:rsidDel="003F00CE">
          <w:rPr>
            <w:b/>
            <w:bCs/>
          </w:rPr>
          <w:delInstrText xml:space="preserve"> SEQ Figure \* ARABIC </w:delInstrText>
        </w:r>
        <w:r w:rsidRPr="00B21582" w:rsidDel="003F00CE">
          <w:rPr>
            <w:b/>
            <w:bCs/>
          </w:rPr>
          <w:fldChar w:fldCharType="separate"/>
        </w:r>
        <w:r w:rsidR="00BB265F" w:rsidDel="003F00CE">
          <w:rPr>
            <w:b/>
            <w:bCs/>
            <w:noProof/>
          </w:rPr>
          <w:delText>27</w:delText>
        </w:r>
        <w:r w:rsidRPr="00B21582" w:rsidDel="003F00CE">
          <w:rPr>
            <w:b/>
            <w:bCs/>
          </w:rPr>
          <w:fldChar w:fldCharType="end"/>
        </w:r>
      </w:del>
      <w:ins w:id="2859" w:author="Nate Bachmeier [AWS-SA]" w:date="2023-04-09T21:49:00Z">
        <w:r w:rsidR="003F00CE">
          <w:rPr>
            <w:b/>
            <w:bCs/>
          </w:rPr>
          <w:t>34</w:t>
        </w:r>
      </w:ins>
      <w:r>
        <w:rPr>
          <w:b/>
          <w:bCs/>
        </w:rPr>
        <w:br/>
      </w:r>
      <w:r w:rsidRPr="00B21582">
        <w:rPr>
          <w:i/>
          <w:iCs w:val="0"/>
        </w:rPr>
        <w:t>Pose</w:t>
      </w:r>
      <w:r>
        <w:rPr>
          <w:i/>
          <w:iCs w:val="0"/>
        </w:rPr>
        <w:t xml:space="preserve"> Output Format Body-25</w:t>
      </w:r>
      <w:bookmarkEnd w:id="2856"/>
      <w:bookmarkEnd w:id="2857"/>
    </w:p>
    <w:p w14:paraId="07802253" w14:textId="174B659A" w:rsidR="00104B25" w:rsidRDefault="00104B25" w:rsidP="00E16572">
      <w:pPr>
        <w:ind w:firstLine="0"/>
      </w:pPr>
      <w:r>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lastRenderedPageBreak/>
        <w:t xml:space="preserve">The OpenPose framework offers a foundational capability to extract skeletal positions from a 2-D frame. </w:t>
      </w:r>
      <w:commentRangeStart w:id="2860"/>
      <w:r>
        <w:t>This constructive design research project extended core features to support monitoring human activity movements across multiple subsequent images</w:t>
      </w:r>
      <w:commentRangeEnd w:id="2860"/>
      <w:r w:rsidR="00E22B14">
        <w:rPr>
          <w:rStyle w:val="CommentReference"/>
          <w:rFonts w:eastAsia="Times New Roman" w:cs="Arial"/>
          <w:szCs w:val="20"/>
        </w:rPr>
        <w:commentReference w:id="2860"/>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commentRangeStart w:id="2861"/>
      <w:commentRangeStart w:id="2862"/>
      <w:r w:rsidRPr="00B21582">
        <w:rPr>
          <w:i/>
          <w:iCs/>
        </w:rPr>
        <w:t>eating donuts</w:t>
      </w:r>
      <w:r>
        <w:t xml:space="preserve"> and </w:t>
      </w:r>
      <w:r w:rsidRPr="00B21582">
        <w:rPr>
          <w:i/>
          <w:iCs/>
        </w:rPr>
        <w:t>playing the flute</w:t>
      </w:r>
      <w:r>
        <w:t xml:space="preserve"> </w:t>
      </w:r>
      <w:commentRangeEnd w:id="2861"/>
      <w:r w:rsidR="00E22B14">
        <w:rPr>
          <w:rStyle w:val="CommentReference"/>
          <w:rFonts w:eastAsia="Times New Roman" w:cs="Arial"/>
          <w:szCs w:val="20"/>
        </w:rPr>
        <w:commentReference w:id="2861"/>
      </w:r>
      <w:commentRangeEnd w:id="2862"/>
      <w:r w:rsidR="003F00CE">
        <w:rPr>
          <w:rStyle w:val="CommentReference"/>
          <w:rFonts w:eastAsia="Times New Roman" w:cs="Arial"/>
          <w:szCs w:val="20"/>
        </w:rPr>
        <w:commentReference w:id="2862"/>
      </w:r>
      <w:r>
        <w:t>was too close to distinguish for many videos.</w:t>
      </w:r>
    </w:p>
    <w:p w14:paraId="615A42F8" w14:textId="0B596B77" w:rsidR="00BC12DE" w:rsidRDefault="00BC12DE" w:rsidP="00BC12DE">
      <w:pPr>
        <w:pStyle w:val="Caption"/>
        <w:ind w:firstLine="0"/>
        <w:rPr>
          <w:i/>
          <w:iCs w:val="0"/>
        </w:rPr>
      </w:pPr>
      <w:bookmarkStart w:id="2863" w:name="_Toc128255061"/>
      <w:bookmarkStart w:id="2864" w:name="_Toc128302247"/>
      <w:r w:rsidRPr="00B21582">
        <w:rPr>
          <w:b/>
          <w:bCs/>
        </w:rPr>
        <w:t xml:space="preserve">Figure </w:t>
      </w:r>
      <w:del w:id="2865" w:author="Nate Bachmeier [AWS-SA]" w:date="2023-04-09T21:50:00Z">
        <w:r w:rsidRPr="00B21582" w:rsidDel="003F00CE">
          <w:rPr>
            <w:b/>
            <w:bCs/>
          </w:rPr>
          <w:fldChar w:fldCharType="begin"/>
        </w:r>
        <w:r w:rsidRPr="00B21582" w:rsidDel="003F00CE">
          <w:rPr>
            <w:b/>
            <w:bCs/>
          </w:rPr>
          <w:delInstrText xml:space="preserve"> SEQ Figure \* ARABIC </w:delInstrText>
        </w:r>
        <w:r w:rsidRPr="00B21582" w:rsidDel="003F00CE">
          <w:rPr>
            <w:b/>
            <w:bCs/>
          </w:rPr>
          <w:fldChar w:fldCharType="separate"/>
        </w:r>
        <w:r w:rsidR="00BB265F" w:rsidDel="003F00CE">
          <w:rPr>
            <w:b/>
            <w:bCs/>
            <w:noProof/>
          </w:rPr>
          <w:delText>28</w:delText>
        </w:r>
        <w:r w:rsidRPr="00B21582" w:rsidDel="003F00CE">
          <w:rPr>
            <w:b/>
            <w:bCs/>
          </w:rPr>
          <w:fldChar w:fldCharType="end"/>
        </w:r>
      </w:del>
      <w:ins w:id="2866" w:author="Nate Bachmeier [AWS-SA]" w:date="2023-04-09T21:50:00Z">
        <w:r w:rsidR="003F00CE">
          <w:rPr>
            <w:b/>
            <w:bCs/>
          </w:rPr>
          <w:t>35</w:t>
        </w:r>
      </w:ins>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2863"/>
      <w:bookmarkEnd w:id="2864"/>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9"/>
                    <a:stretch>
                      <a:fillRect/>
                    </a:stretch>
                  </pic:blipFill>
                  <pic:spPr>
                    <a:xfrm>
                      <a:off x="0" y="0"/>
                      <a:ext cx="5943600" cy="3520440"/>
                    </a:xfrm>
                    <a:prstGeom prst="rect">
                      <a:avLst/>
                    </a:prstGeom>
                  </pic:spPr>
                </pic:pic>
              </a:graphicData>
            </a:graphic>
          </wp:inline>
        </w:drawing>
      </w:r>
    </w:p>
    <w:p w14:paraId="09A53591" w14:textId="67EAF559"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del w:id="2867" w:author="Nate Bachmeier [AWS-SA]" w:date="2023-04-09T21:54:00Z">
        <w:r w:rsidR="00F948E5" w:rsidDel="003F00CE">
          <w:delText xml:space="preserve">low </w:delText>
        </w:r>
      </w:del>
      <w:ins w:id="2868" w:author="Nate Bachmeier [AWS-SA]" w:date="2023-04-09T21:54:00Z">
        <w:r w:rsidR="003F00CE">
          <w:t>low</w:t>
        </w:r>
        <w:r w:rsidR="003F00CE">
          <w:t>-</w:t>
        </w:r>
      </w:ins>
      <w:r w:rsidR="00F948E5">
        <w:t>confidence</w:t>
      </w:r>
      <w:r>
        <w:t xml:space="preserve"> 25x3 position matrix. </w:t>
      </w:r>
      <w:commentRangeStart w:id="2869"/>
      <w:r>
        <w:t xml:space="preserve">Carnegie Mellon’s team has addressed this </w:t>
      </w:r>
      <w:r>
        <w:lastRenderedPageBreak/>
        <w:t>situation with two purpose-built models for faces and hands</w:t>
      </w:r>
      <w:ins w:id="2870" w:author="Nate Bachmeier [AWS-SA]" w:date="2023-04-09T21:55:00Z">
        <w:r w:rsidR="003F00CE">
          <w:t xml:space="preserve"> (Hidalgo et al., </w:t>
        </w:r>
      </w:ins>
      <w:ins w:id="2871" w:author="Nate Bachmeier [AWS-SA]" w:date="2023-04-09T21:56:00Z">
        <w:r w:rsidR="003F00CE">
          <w:t>2019)</w:t>
        </w:r>
      </w:ins>
      <w:r>
        <w:t>.</w:t>
      </w:r>
      <w:commentRangeEnd w:id="2869"/>
      <w:r w:rsidR="00E22B14">
        <w:rPr>
          <w:rStyle w:val="CommentReference"/>
          <w:rFonts w:eastAsia="Times New Roman" w:cs="Arial"/>
          <w:szCs w:val="20"/>
        </w:rPr>
        <w:commentReference w:id="2869"/>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OpenPose framework to predict phantom limbs.</w:t>
      </w:r>
    </w:p>
    <w:p w14:paraId="69BD9138" w14:textId="458830B8" w:rsidR="00A4437A" w:rsidRDefault="00A4437A" w:rsidP="00A4437A">
      <w:pPr>
        <w:pStyle w:val="Caption"/>
        <w:ind w:firstLine="0"/>
        <w:rPr>
          <w:i/>
          <w:iCs w:val="0"/>
        </w:rPr>
      </w:pPr>
      <w:bookmarkStart w:id="2872" w:name="_Toc128255062"/>
      <w:bookmarkStart w:id="2873" w:name="_Toc128302248"/>
      <w:r w:rsidRPr="00B21582">
        <w:rPr>
          <w:b/>
          <w:bCs/>
        </w:rPr>
        <w:t xml:space="preserve">Figure </w:t>
      </w:r>
      <w:del w:id="2874" w:author="Nate Bachmeier [AWS-SA]" w:date="2023-04-09T21:50:00Z">
        <w:r w:rsidRPr="00B21582" w:rsidDel="003F00CE">
          <w:rPr>
            <w:b/>
            <w:bCs/>
          </w:rPr>
          <w:fldChar w:fldCharType="begin"/>
        </w:r>
        <w:r w:rsidRPr="00B21582" w:rsidDel="003F00CE">
          <w:rPr>
            <w:b/>
            <w:bCs/>
          </w:rPr>
          <w:delInstrText xml:space="preserve"> SEQ Figure \* ARABIC </w:delInstrText>
        </w:r>
        <w:r w:rsidRPr="00B21582" w:rsidDel="003F00CE">
          <w:rPr>
            <w:b/>
            <w:bCs/>
          </w:rPr>
          <w:fldChar w:fldCharType="separate"/>
        </w:r>
        <w:r w:rsidR="00BB265F" w:rsidDel="003F00CE">
          <w:rPr>
            <w:b/>
            <w:bCs/>
            <w:noProof/>
          </w:rPr>
          <w:delText>29</w:delText>
        </w:r>
        <w:r w:rsidRPr="00B21582" w:rsidDel="003F00CE">
          <w:rPr>
            <w:b/>
            <w:bCs/>
          </w:rPr>
          <w:fldChar w:fldCharType="end"/>
        </w:r>
      </w:del>
      <w:ins w:id="2875" w:author="Nate Bachmeier [AWS-SA]" w:date="2023-04-09T21:50:00Z">
        <w:r w:rsidR="003F00CE">
          <w:rPr>
            <w:b/>
            <w:bCs/>
          </w:rPr>
          <w:t>36</w:t>
        </w:r>
      </w:ins>
      <w:r>
        <w:rPr>
          <w:b/>
          <w:bCs/>
          <w:i/>
          <w:iCs w:val="0"/>
        </w:rPr>
        <w:br/>
      </w:r>
      <w:r w:rsidRPr="00B21582">
        <w:rPr>
          <w:i/>
          <w:iCs w:val="0"/>
        </w:rPr>
        <w:t>Playing</w:t>
      </w:r>
      <w:r>
        <w:rPr>
          <w:i/>
          <w:iCs w:val="0"/>
        </w:rPr>
        <w:t xml:space="preserve"> hand-clapping games</w:t>
      </w:r>
      <w:bookmarkEnd w:id="2872"/>
      <w:bookmarkEnd w:id="2873"/>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32785"/>
                    </a:xfrm>
                    <a:prstGeom prst="rect">
                      <a:avLst/>
                    </a:prstGeom>
                  </pic:spPr>
                </pic:pic>
              </a:graphicData>
            </a:graphic>
          </wp:inline>
        </w:drawing>
      </w:r>
    </w:p>
    <w:p w14:paraId="7B4BDEC6" w14:textId="5A946A57" w:rsidR="00FD62B7" w:rsidRDefault="00FD62B7" w:rsidP="001B38B1">
      <w:r>
        <w:t>Requiring more information than simple skeletal movements was expected and called out during the literature review (</w:t>
      </w:r>
      <w:commentRangeStart w:id="2876"/>
      <w:r>
        <w:t xml:space="preserve">see </w:t>
      </w:r>
      <w:r w:rsidRPr="003F00CE">
        <w:rPr>
          <w:i/>
          <w:iCs/>
          <w:rPrChange w:id="2877" w:author="Nate Bachmeier [AWS-SA]" w:date="2023-04-09T21:53:00Z">
            <w:rPr/>
          </w:rPrChange>
        </w:rPr>
        <w:t>Chapter 2</w:t>
      </w:r>
      <w:commentRangeEnd w:id="2876"/>
      <w:ins w:id="2878" w:author="Nate Bachmeier [AWS-SA]" w:date="2023-04-09T21:54:00Z">
        <w:r w:rsidR="003F00CE">
          <w:rPr>
            <w:i/>
            <w:iCs/>
          </w:rPr>
          <w:t>:</w:t>
        </w:r>
      </w:ins>
      <w:ins w:id="2879" w:author="Nate Bachmeier [AWS-SA]" w:date="2023-04-09T21:53:00Z">
        <w:r w:rsidR="003F00CE">
          <w:rPr>
            <w:i/>
            <w:iCs/>
          </w:rPr>
          <w:t xml:space="preserve"> How does </w:t>
        </w:r>
      </w:ins>
      <w:ins w:id="2880" w:author="Nate Bachmeier [AWS-SA]" w:date="2023-04-09T21:54:00Z">
        <w:r w:rsidR="003F00CE">
          <w:rPr>
            <w:i/>
            <w:iCs/>
          </w:rPr>
          <w:t>human activity recognition work</w:t>
        </w:r>
      </w:ins>
      <w:r w:rsidR="00E22B14">
        <w:rPr>
          <w:rStyle w:val="CommentReference"/>
          <w:rFonts w:eastAsia="Times New Roman" w:cs="Arial"/>
          <w:szCs w:val="20"/>
        </w:rPr>
        <w:commentReference w:id="2876"/>
      </w:r>
      <w:r>
        <w:t xml:space="preserve">). The research project increased accuracy by adding object detection </w:t>
      </w:r>
      <w:commentRangeStart w:id="2881"/>
      <w:r>
        <w:t>metadata to the frames</w:t>
      </w:r>
      <w:commentRangeEnd w:id="2881"/>
      <w:r w:rsidR="00E22B14">
        <w:rPr>
          <w:rStyle w:val="CommentReference"/>
          <w:rFonts w:eastAsia="Times New Roman" w:cs="Arial"/>
          <w:szCs w:val="20"/>
        </w:rPr>
        <w:commentReference w:id="2881"/>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w:t>
      </w:r>
      <w:r>
        <w:lastRenderedPageBreak/>
        <w:t>instance, if the cello were near the camera, its bounding box would saturate the frame and trigger the collision logic.</w:t>
      </w:r>
    </w:p>
    <w:p w14:paraId="1FA82C50" w14:textId="2C5D0BEE" w:rsidR="00A4437A" w:rsidRDefault="00A4437A" w:rsidP="00A4437A">
      <w:pPr>
        <w:pStyle w:val="Caption"/>
        <w:ind w:firstLine="0"/>
        <w:rPr>
          <w:i/>
          <w:iCs w:val="0"/>
        </w:rPr>
      </w:pPr>
      <w:bookmarkStart w:id="2882" w:name="_Toc128255063"/>
      <w:bookmarkStart w:id="2883" w:name="_Toc128302249"/>
      <w:commentRangeStart w:id="2884"/>
      <w:r w:rsidRPr="00462221">
        <w:rPr>
          <w:b/>
          <w:bCs/>
        </w:rPr>
        <w:t xml:space="preserve">Figure </w:t>
      </w:r>
      <w:del w:id="2885" w:author="Nate Bachmeier [AWS-SA]" w:date="2023-04-09T21:50:00Z">
        <w:r w:rsidRPr="00462221" w:rsidDel="003F00CE">
          <w:rPr>
            <w:b/>
            <w:bCs/>
          </w:rPr>
          <w:fldChar w:fldCharType="begin"/>
        </w:r>
        <w:r w:rsidRPr="00462221" w:rsidDel="003F00CE">
          <w:rPr>
            <w:b/>
            <w:bCs/>
          </w:rPr>
          <w:delInstrText xml:space="preserve"> SEQ Figure \* ARABIC </w:delInstrText>
        </w:r>
        <w:r w:rsidRPr="00462221" w:rsidDel="003F00CE">
          <w:rPr>
            <w:b/>
            <w:bCs/>
          </w:rPr>
          <w:fldChar w:fldCharType="separate"/>
        </w:r>
        <w:r w:rsidR="00BB265F" w:rsidDel="003F00CE">
          <w:rPr>
            <w:b/>
            <w:bCs/>
            <w:noProof/>
          </w:rPr>
          <w:delText>30</w:delText>
        </w:r>
        <w:r w:rsidRPr="00462221" w:rsidDel="003F00CE">
          <w:rPr>
            <w:b/>
            <w:bCs/>
          </w:rPr>
          <w:fldChar w:fldCharType="end"/>
        </w:r>
      </w:del>
      <w:ins w:id="2886" w:author="Nate Bachmeier [AWS-SA]" w:date="2023-04-09T21:50:00Z">
        <w:r w:rsidR="003F00CE">
          <w:rPr>
            <w:b/>
            <w:bCs/>
          </w:rPr>
          <w:t>37</w:t>
        </w:r>
      </w:ins>
      <w:r>
        <w:rPr>
          <w:b/>
          <w:bCs/>
        </w:rPr>
        <w:br/>
      </w:r>
      <w:commentRangeEnd w:id="2884"/>
      <w:r w:rsidR="00E22B14">
        <w:rPr>
          <w:rStyle w:val="CommentReference"/>
          <w:rFonts w:eastAsia="Times New Roman" w:cs="Arial"/>
          <w:iCs w:val="0"/>
          <w:szCs w:val="20"/>
        </w:rPr>
        <w:commentReference w:id="2884"/>
      </w:r>
      <w:r>
        <w:rPr>
          <w:i/>
          <w:iCs w:val="0"/>
        </w:rPr>
        <w:t>Cello with l</w:t>
      </w:r>
      <w:r w:rsidRPr="00462221">
        <w:rPr>
          <w:i/>
          <w:iCs w:val="0"/>
        </w:rPr>
        <w:t>abel annotations</w:t>
      </w:r>
      <w:bookmarkEnd w:id="2882"/>
      <w:bookmarkEnd w:id="2883"/>
    </w:p>
    <w:p w14:paraId="41F7A6C2" w14:textId="27318A70" w:rsidR="00A4437A" w:rsidRPr="00FD62B7" w:rsidRDefault="00DE5599" w:rsidP="00B21582">
      <w:pPr>
        <w:ind w:firstLine="0"/>
      </w:pPr>
      <w:r w:rsidRPr="00DE5599">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lastRenderedPageBreak/>
        <w:t xml:space="preserve">The Amazon ECS cluster processed 4.2 million seconds of video during the experiment using </w:t>
      </w:r>
      <w:r w:rsidRPr="009B2C56">
        <w:t>6</w:t>
      </w:r>
      <w:r>
        <w:t>.7 million compute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2887" w:name="_Toc131970517"/>
      <w:r>
        <w:t>Evaluation of the Findings</w:t>
      </w:r>
      <w:bookmarkEnd w:id="2887"/>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3EEE0CF" w:rsidR="00BC12DE" w:rsidRDefault="00BC12DE" w:rsidP="009B2C56">
      <w:r>
        <w:t xml:space="preserve">These findings align with recent state-of-the-art publications and classical theory. </w:t>
      </w:r>
      <w:del w:id="2888" w:author="Nate Bachmeier [AWS-SA]" w:date="2023-04-09T21:52:00Z">
        <w:r w:rsidDel="003F00CE">
          <w:delText xml:space="preserve">For instance, </w:delText>
        </w:r>
      </w:del>
      <w:r>
        <w:t xml:space="preserve">Ballard </w:t>
      </w:r>
      <w:commentRangeStart w:id="2889"/>
      <w:del w:id="2890" w:author="Nate Bachmeier [AWS-SA]" w:date="2023-04-09T21:52:00Z">
        <w:r w:rsidDel="003F00CE">
          <w:delText>&amp;</w:delText>
        </w:r>
      </w:del>
      <w:ins w:id="2891" w:author="Nate Bachmeier [AWS-SA]" w:date="2023-04-09T21:52:00Z">
        <w:r w:rsidR="003F00CE">
          <w:t>and</w:t>
        </w:r>
      </w:ins>
      <w:r>
        <w:t xml:space="preserve"> </w:t>
      </w:r>
      <w:commentRangeEnd w:id="2889"/>
      <w:r w:rsidR="004C15C9">
        <w:rPr>
          <w:rStyle w:val="CommentReference"/>
          <w:rFonts w:eastAsia="Times New Roman" w:cs="Arial"/>
          <w:szCs w:val="20"/>
        </w:rPr>
        <w:commentReference w:id="2889"/>
      </w:r>
      <w:r>
        <w:t>Zhang (2021) state</w:t>
      </w:r>
      <w:ins w:id="2892" w:author="Nate Bachmeier [AWS-SA]" w:date="2023-04-09T21:52:00Z">
        <w:r w:rsidR="003F00CE">
          <w:t>d</w:t>
        </w:r>
      </w:ins>
      <w:del w:id="2893" w:author="Nate Bachmeier [AWS-SA]" w:date="2023-04-09T21:52:00Z">
        <w:r w:rsidDel="003F00CE">
          <w:delText>s</w:delText>
        </w:r>
      </w:del>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w:t>
      </w:r>
      <w:del w:id="2894" w:author="Nate Bachmeier [AWS-SA]" w:date="2023-04-09T21:51:00Z">
        <w:r w:rsidR="004C15C9" w:rsidDel="003F00CE">
          <w:delText xml:space="preserve">is </w:delText>
        </w:r>
      </w:del>
      <w:r w:rsidR="004C15C9">
        <w:t xml:space="preserve">in a sitting position </w:t>
      </w:r>
      <w:ins w:id="2895" w:author="Nate Bachmeier [AWS-SA]" w:date="2023-04-09T21:52:00Z">
        <w:r w:rsidR="003F00CE">
          <w:t xml:space="preserve">could be </w:t>
        </w:r>
      </w:ins>
      <w:del w:id="2896" w:author="Nate Bachmeier [AWS-SA]" w:date="2023-04-09T21:52:00Z">
        <w:r w:rsidDel="003F00CE">
          <w:delText xml:space="preserve">to </w:delText>
        </w:r>
      </w:del>
      <w:r>
        <w:t>eat</w:t>
      </w:r>
      <w:ins w:id="2897" w:author="Nate Bachmeier [AWS-SA]" w:date="2023-04-09T21:52:00Z">
        <w:r w:rsidR="003F00CE">
          <w:t>ing</w:t>
        </w:r>
      </w:ins>
      <w:r>
        <w:t>, watch</w:t>
      </w:r>
      <w:ins w:id="2898" w:author="Nate Bachmeier [AWS-SA]" w:date="2023-04-09T21:52:00Z">
        <w:r w:rsidR="003F00CE">
          <w:t>ing</w:t>
        </w:r>
      </w:ins>
      <w:r>
        <w:t xml:space="preserve"> tv, </w:t>
      </w:r>
      <w:commentRangeStart w:id="2899"/>
      <w:del w:id="2900" w:author="Nate Bachmeier [AWS-SA]" w:date="2023-04-09T21:51:00Z">
        <w:r w:rsidDel="003F00CE">
          <w:delText>defecate</w:delText>
        </w:r>
        <w:commentRangeEnd w:id="2899"/>
        <w:r w:rsidR="004C15C9" w:rsidDel="003F00CE">
          <w:rPr>
            <w:rStyle w:val="CommentReference"/>
            <w:rFonts w:eastAsia="Times New Roman" w:cs="Arial"/>
            <w:szCs w:val="20"/>
          </w:rPr>
          <w:commentReference w:id="2899"/>
        </w:r>
        <w:r w:rsidDel="003F00CE">
          <w:delText xml:space="preserve">, </w:delText>
        </w:r>
      </w:del>
      <w:del w:id="2901" w:author="Nate Bachmeier [AWS-SA]" w:date="2023-04-09T21:52:00Z">
        <w:r w:rsidDel="003F00CE">
          <w:delText xml:space="preserve">and </w:delText>
        </w:r>
      </w:del>
      <w:ins w:id="2902" w:author="Nate Bachmeier [AWS-SA]" w:date="2023-04-09T21:52:00Z">
        <w:r w:rsidR="003F00CE">
          <w:t xml:space="preserve">or </w:t>
        </w:r>
      </w:ins>
      <w:r>
        <w:t>read</w:t>
      </w:r>
      <w:ins w:id="2903" w:author="Nate Bachmeier [AWS-SA]" w:date="2023-04-09T21:52:00Z">
        <w:r w:rsidR="003F00CE">
          <w:t>ing</w:t>
        </w:r>
      </w:ins>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lastRenderedPageBreak/>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1BD5A4E9" w:rsidR="00BC12DE" w:rsidRDefault="00BC12DE" w:rsidP="00B21582">
      <w:pPr>
        <w:pStyle w:val="Caption"/>
        <w:ind w:firstLine="0"/>
        <w:rPr>
          <w:i/>
          <w:iCs w:val="0"/>
        </w:rPr>
      </w:pPr>
      <w:bookmarkStart w:id="2904" w:name="_Toc128255064"/>
      <w:bookmarkStart w:id="2905" w:name="_Toc128302250"/>
      <w:r w:rsidRPr="00B21582">
        <w:rPr>
          <w:b/>
          <w:bCs/>
        </w:rPr>
        <w:t xml:space="preserve">Figure </w:t>
      </w:r>
      <w:del w:id="2906" w:author="Nate Bachmeier [AWS-SA]" w:date="2023-04-09T21:50:00Z">
        <w:r w:rsidRPr="00B21582" w:rsidDel="003F00CE">
          <w:rPr>
            <w:b/>
            <w:bCs/>
          </w:rPr>
          <w:fldChar w:fldCharType="begin"/>
        </w:r>
        <w:r w:rsidRPr="00B21582" w:rsidDel="003F00CE">
          <w:rPr>
            <w:b/>
            <w:bCs/>
          </w:rPr>
          <w:delInstrText xml:space="preserve"> SEQ Figure \* ARABIC </w:delInstrText>
        </w:r>
        <w:r w:rsidRPr="00B21582" w:rsidDel="003F00CE">
          <w:rPr>
            <w:b/>
            <w:bCs/>
          </w:rPr>
          <w:fldChar w:fldCharType="separate"/>
        </w:r>
        <w:r w:rsidR="00BB265F" w:rsidDel="003F00CE">
          <w:rPr>
            <w:b/>
            <w:bCs/>
            <w:noProof/>
          </w:rPr>
          <w:delText>31</w:delText>
        </w:r>
        <w:r w:rsidRPr="00B21582" w:rsidDel="003F00CE">
          <w:rPr>
            <w:b/>
            <w:bCs/>
          </w:rPr>
          <w:fldChar w:fldCharType="end"/>
        </w:r>
      </w:del>
      <w:ins w:id="2907" w:author="Nate Bachmeier [AWS-SA]" w:date="2023-04-09T21:50:00Z">
        <w:r w:rsidR="003F00CE">
          <w:rPr>
            <w:b/>
            <w:bCs/>
          </w:rPr>
          <w:t>38</w:t>
        </w:r>
      </w:ins>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2904"/>
      <w:bookmarkEnd w:id="2905"/>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03780"/>
                    </a:xfrm>
                    <a:prstGeom prst="rect">
                      <a:avLst/>
                    </a:prstGeom>
                  </pic:spPr>
                </pic:pic>
              </a:graphicData>
            </a:graphic>
          </wp:inline>
        </w:drawing>
      </w:r>
    </w:p>
    <w:p w14:paraId="42092146" w14:textId="1503B32A" w:rsidR="00BB265F" w:rsidRDefault="00BB265F" w:rsidP="00BB265F">
      <w:pPr>
        <w:pStyle w:val="Caption"/>
        <w:ind w:firstLine="0"/>
        <w:rPr>
          <w:i/>
          <w:iCs w:val="0"/>
        </w:rPr>
      </w:pPr>
      <w:r w:rsidRPr="00722C2E">
        <w:rPr>
          <w:b/>
          <w:bCs/>
        </w:rPr>
        <w:t xml:space="preserve">Figure </w:t>
      </w:r>
      <w:del w:id="2908" w:author="Nate Bachmeier [AWS-SA]" w:date="2023-04-09T21:50:00Z">
        <w:r w:rsidRPr="00722C2E" w:rsidDel="003F00CE">
          <w:rPr>
            <w:b/>
            <w:bCs/>
          </w:rPr>
          <w:fldChar w:fldCharType="begin"/>
        </w:r>
        <w:r w:rsidRPr="00722C2E" w:rsidDel="003F00CE">
          <w:rPr>
            <w:b/>
            <w:bCs/>
          </w:rPr>
          <w:delInstrText xml:space="preserve"> SEQ Figure \* ARABIC </w:delInstrText>
        </w:r>
        <w:r w:rsidRPr="00722C2E" w:rsidDel="003F00CE">
          <w:rPr>
            <w:b/>
            <w:bCs/>
          </w:rPr>
          <w:fldChar w:fldCharType="separate"/>
        </w:r>
        <w:r w:rsidRPr="00722C2E" w:rsidDel="003F00CE">
          <w:rPr>
            <w:b/>
            <w:bCs/>
            <w:noProof/>
          </w:rPr>
          <w:delText>32</w:delText>
        </w:r>
        <w:r w:rsidRPr="00722C2E" w:rsidDel="003F00CE">
          <w:rPr>
            <w:b/>
            <w:bCs/>
          </w:rPr>
          <w:fldChar w:fldCharType="end"/>
        </w:r>
      </w:del>
      <w:ins w:id="2909" w:author="Nate Bachmeier [AWS-SA]" w:date="2023-04-09T21:50:00Z">
        <w:r w:rsidR="003F00CE">
          <w:rPr>
            <w:b/>
            <w:bCs/>
          </w:rPr>
          <w:t>39</w:t>
        </w:r>
      </w:ins>
      <w:r>
        <w:rPr>
          <w:i/>
          <w:iCs w:val="0"/>
        </w:rPr>
        <w:br/>
        <w:t>Javelin Throwing Action (Video: zVlBFLFkUNk)</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08860"/>
                    </a:xfrm>
                    <a:prstGeom prst="rect">
                      <a:avLst/>
                    </a:prstGeom>
                  </pic:spPr>
                </pic:pic>
              </a:graphicData>
            </a:graphic>
          </wp:inline>
        </w:drawing>
      </w:r>
    </w:p>
    <w:p w14:paraId="62EF86B7" w14:textId="435977F4" w:rsidR="004C15C9" w:rsidRDefault="004C15C9" w:rsidP="00DF58F5">
      <w:r>
        <w:lastRenderedPageBreak/>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seven classification models to score 18 punches and 24 kicks. While this approach </w:t>
      </w:r>
      <w:del w:id="2910" w:author="Nate Bachmeier [AWS-SA]" w:date="2023-04-09T21:50:00Z">
        <w:r w:rsidDel="003F00CE">
          <w:delText>has an intuitive aspect</w:delText>
        </w:r>
      </w:del>
      <w:ins w:id="2911" w:author="Nate Bachmeier [AWS-SA]" w:date="2023-04-09T21:50:00Z">
        <w:r w:rsidR="003F00CE">
          <w:t>is intuitive</w:t>
        </w:r>
      </w:ins>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2912" w:name="_Toc131970518"/>
      <w:r>
        <w:t>Summary</w:t>
      </w:r>
      <w:bookmarkEnd w:id="2912"/>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2913"/>
      <w:r>
        <w:t xml:space="preserve">image annotation </w:t>
      </w:r>
      <w:commentRangeEnd w:id="2913"/>
      <w:r w:rsidR="004C15C9">
        <w:rPr>
          <w:rStyle w:val="CommentReference"/>
          <w:rFonts w:eastAsia="Times New Roman" w:cs="Arial"/>
          <w:szCs w:val="20"/>
        </w:rPr>
        <w:commentReference w:id="2913"/>
      </w:r>
      <w:r>
        <w:t xml:space="preserve">can provide sufficient information to derive child activities like playing soccer versus basketball. The taxonomy could derive and expand to an arbitrary depth through additional levels of annotations. For instance, </w:t>
      </w:r>
      <w:commentRangeStart w:id="2914"/>
      <w:r>
        <w:t xml:space="preserve">playing professional soccer versus children’s soccer depends on the players’ age and venue. </w:t>
      </w:r>
      <w:commentRangeEnd w:id="2914"/>
      <w:r w:rsidR="004C15C9">
        <w:rPr>
          <w:rStyle w:val="CommentReference"/>
          <w:rFonts w:eastAsia="Times New Roman" w:cs="Arial"/>
          <w:szCs w:val="20"/>
        </w:rPr>
        <w:commentReference w:id="2914"/>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lastRenderedPageBreak/>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2915" w:name="_Toc131970519"/>
      <w:commentRangeStart w:id="2916"/>
      <w:r>
        <w:lastRenderedPageBreak/>
        <w:t>Chapter 5: Implications, Recommendations, and Conclusions</w:t>
      </w:r>
      <w:commentRangeEnd w:id="2916"/>
      <w:r w:rsidR="004C15C9">
        <w:rPr>
          <w:rStyle w:val="CommentReference"/>
          <w:b w:val="0"/>
          <w:bCs w:val="0"/>
          <w:szCs w:val="20"/>
        </w:rPr>
        <w:commentReference w:id="2916"/>
      </w:r>
      <w:bookmarkEnd w:id="2915"/>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917" w:name="_Toc51929242"/>
      <w:bookmarkStart w:id="2918" w:name="_Toc131970520"/>
      <w:r>
        <w:t>Implications</w:t>
      </w:r>
      <w:bookmarkEnd w:id="2917"/>
      <w:bookmarkEnd w:id="2918"/>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Koren, and Volinsky’s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2919" w:name="_Toc128255065"/>
      <w:bookmarkStart w:id="2920" w:name="_Toc128302251"/>
      <w:commentRangeStart w:id="292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2919"/>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2920"/>
      <w:r>
        <w:t xml:space="preserve"> </w:t>
      </w:r>
      <w:commentRangeEnd w:id="2921"/>
      <w:r w:rsidR="004C15C9">
        <w:rPr>
          <w:rStyle w:val="CommentReference"/>
          <w:rFonts w:eastAsia="Times New Roman" w:cs="Arial"/>
          <w:iCs w:val="0"/>
          <w:szCs w:val="20"/>
        </w:rPr>
        <w:commentReference w:id="2921"/>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2922" w:name="_Toc128255066"/>
      <w:bookmarkStart w:id="2923"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2922"/>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2923"/>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5"/>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2924" w:name="_Toc222132559"/>
      <w:bookmarkStart w:id="2925" w:name="_Toc251424093"/>
      <w:bookmarkStart w:id="2926" w:name="_Toc464831679"/>
      <w:bookmarkStart w:id="2927" w:name="_Toc465328411"/>
      <w:bookmarkStart w:id="2928" w:name="_Toc51929243"/>
      <w:bookmarkStart w:id="2929" w:name="_Toc131970521"/>
      <w:r>
        <w:t>Recommendations</w:t>
      </w:r>
      <w:bookmarkEnd w:id="2924"/>
      <w:bookmarkEnd w:id="2925"/>
      <w:r>
        <w:t xml:space="preserve"> for </w:t>
      </w:r>
      <w:bookmarkEnd w:id="2926"/>
      <w:bookmarkEnd w:id="2927"/>
      <w:r>
        <w:t>Practice</w:t>
      </w:r>
      <w:bookmarkEnd w:id="2928"/>
      <w:bookmarkEnd w:id="2929"/>
    </w:p>
    <w:p w14:paraId="1A1A24D1" w14:textId="40305E51" w:rsidR="005D1C4A" w:rsidRPr="005D1C4A" w:rsidRDefault="005D1C4A" w:rsidP="00B21582">
      <w:commentRangeStart w:id="2930"/>
      <w:r>
        <w:t>This dissertation examines human activity recognition within indoor settings for elderly and special needs care.</w:t>
      </w:r>
      <w:commentRangeEnd w:id="2930"/>
      <w:r w:rsidR="004C15C9">
        <w:rPr>
          <w:rStyle w:val="CommentReference"/>
          <w:rFonts w:eastAsia="Times New Roman" w:cs="Arial"/>
          <w:szCs w:val="20"/>
        </w:rPr>
        <w:commentReference w:id="2930"/>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2931" w:name="_Toc464831680"/>
      <w:bookmarkStart w:id="2932" w:name="_Toc465328412"/>
      <w:bookmarkStart w:id="2933" w:name="_Toc51929244"/>
      <w:bookmarkStart w:id="2934" w:name="_Toc131970522"/>
      <w:r>
        <w:t>Recommendations for Future Research</w:t>
      </w:r>
      <w:bookmarkEnd w:id="2931"/>
      <w:bookmarkEnd w:id="2932"/>
      <w:bookmarkEnd w:id="2933"/>
      <w:bookmarkEnd w:id="2934"/>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2935"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52370"/>
                    </a:xfrm>
                    <a:prstGeom prst="rect">
                      <a:avLst/>
                    </a:prstGeom>
                  </pic:spPr>
                </pic:pic>
              </a:graphicData>
            </a:graphic>
          </wp:inline>
        </w:drawing>
      </w:r>
      <w:bookmarkEnd w:id="2935"/>
    </w:p>
    <w:p w14:paraId="163F550E" w14:textId="77777777" w:rsidR="006514D0" w:rsidRDefault="006514D0" w:rsidP="00B21582">
      <w:pPr>
        <w:pStyle w:val="Heading2"/>
        <w:ind w:firstLine="0"/>
      </w:pPr>
      <w:bookmarkStart w:id="2936" w:name="_Toc222132560"/>
      <w:bookmarkStart w:id="2937" w:name="_Toc251424094"/>
      <w:bookmarkStart w:id="2938" w:name="_Toc464831681"/>
      <w:bookmarkStart w:id="2939" w:name="_Toc465328413"/>
      <w:bookmarkStart w:id="2940" w:name="_Toc51929245"/>
      <w:bookmarkStart w:id="2941" w:name="_Toc131970523"/>
      <w:r>
        <w:lastRenderedPageBreak/>
        <w:t>Conclusions</w:t>
      </w:r>
      <w:bookmarkEnd w:id="2936"/>
      <w:bookmarkEnd w:id="2937"/>
      <w:bookmarkEnd w:id="2938"/>
      <w:bookmarkEnd w:id="2939"/>
      <w:bookmarkEnd w:id="2940"/>
      <w:bookmarkEnd w:id="2941"/>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2942" w:name="_Toc131970524"/>
      <w:commentRangeStart w:id="2943"/>
      <w:commentRangeStart w:id="2944"/>
      <w:commentRangeStart w:id="2945"/>
      <w:r>
        <w:lastRenderedPageBreak/>
        <w:t>Appendix</w:t>
      </w:r>
      <w:r w:rsidR="009A114F">
        <w:t xml:space="preserve">: </w:t>
      </w:r>
      <w:r w:rsidR="008555BA">
        <w:t>Categories</w:t>
      </w:r>
      <w:commentRangeEnd w:id="2943"/>
      <w:r w:rsidR="009A114F">
        <w:rPr>
          <w:rStyle w:val="CommentReference"/>
          <w:b w:val="0"/>
          <w:bCs w:val="0"/>
          <w:szCs w:val="20"/>
        </w:rPr>
        <w:commentReference w:id="2943"/>
      </w:r>
      <w:commentRangeEnd w:id="2944"/>
      <w:r w:rsidR="009A114F">
        <w:rPr>
          <w:rStyle w:val="CommentReference"/>
          <w:b w:val="0"/>
          <w:bCs w:val="0"/>
          <w:szCs w:val="20"/>
        </w:rPr>
        <w:commentReference w:id="2944"/>
      </w:r>
      <w:commentRangeEnd w:id="2945"/>
      <w:r w:rsidR="009A114F">
        <w:rPr>
          <w:rStyle w:val="CommentReference"/>
          <w:b w:val="0"/>
          <w:bCs w:val="0"/>
          <w:szCs w:val="20"/>
        </w:rPr>
        <w:commentReference w:id="2945"/>
      </w:r>
      <w:bookmarkEnd w:id="2942"/>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2946" w:name="_Toc465328388" w:displacedByCustomXml="next"/>
    <w:bookmarkEnd w:id="2946" w:displacedByCustomXml="next"/>
    <w:bookmarkStart w:id="2947" w:name="_Toc464831651" w:displacedByCustomXml="next"/>
    <w:bookmarkEnd w:id="2947"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2948" w:name="_Toc131970525"/>
          <w:r w:rsidRPr="00FE3EEF">
            <w:rPr>
              <w:b w:val="0"/>
              <w:bCs w:val="0"/>
            </w:rPr>
            <w:lastRenderedPageBreak/>
            <w:t>References</w:t>
          </w:r>
          <w:bookmarkEnd w:id="2948"/>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2949" w:name="_Toc231285448" w:displacedByCustomXml="prev"/>
    <w:bookmarkEnd w:id="2949"/>
    <w:p w14:paraId="765F17F1" w14:textId="77777777" w:rsidR="00887A22" w:rsidRPr="00887A22" w:rsidRDefault="00887A22" w:rsidP="00DA5CF7"/>
    <w:sectPr w:rsidR="00887A22" w:rsidRPr="00887A22" w:rsidSect="00887A22">
      <w:headerReference w:type="default" r:id="rId77"/>
      <w:footerReference w:type="default" r:id="rId78"/>
      <w:headerReference w:type="first" r:id="rId79"/>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6" w:author="David Hildebrandt" w:date="2023-03-22T11:53:00Z" w:initials="DH">
    <w:p w14:paraId="3DE8C016" w14:textId="77777777" w:rsidR="005A4129" w:rsidRDefault="005A4129" w:rsidP="005A4129">
      <w:pPr>
        <w:pStyle w:val="CommentText"/>
        <w:ind w:firstLine="0"/>
      </w:pPr>
      <w:r>
        <w:rPr>
          <w:rStyle w:val="CommentReference"/>
        </w:rPr>
        <w:annotationRef/>
      </w:r>
      <w:r>
        <w:t>What quality? Quality of life or quality of care?</w:t>
      </w:r>
    </w:p>
  </w:comment>
  <w:comment w:id="318" w:author="David Hildebrandt" w:date="2023-03-22T11:53:00Z" w:initials="DH">
    <w:p w14:paraId="08A26A3B" w14:textId="76CAF6DD" w:rsidR="005A4129" w:rsidRDefault="005A4129" w:rsidP="005A4129">
      <w:pPr>
        <w:pStyle w:val="CommentText"/>
        <w:ind w:firstLine="0"/>
      </w:pPr>
      <w:r>
        <w:rPr>
          <w:rStyle w:val="CommentReference"/>
        </w:rPr>
        <w:annotationRef/>
      </w:r>
      <w:r>
        <w:t>The source cited is not part of the quote.</w:t>
      </w:r>
    </w:p>
  </w:comment>
  <w:comment w:id="326" w:author="Bachmeier, Nate" w:date="2023-04-04T16:00:00Z" w:initials="BN">
    <w:p w14:paraId="0CEA63FE" w14:textId="06B5950D" w:rsidR="005A4129" w:rsidRDefault="005A4129">
      <w:pPr>
        <w:pStyle w:val="CommentText"/>
      </w:pPr>
      <w:r>
        <w:rPr>
          <w:rStyle w:val="CommentReference"/>
        </w:rPr>
        <w:annotationRef/>
      </w:r>
      <w:r>
        <w:t>Change</w:t>
      </w:r>
    </w:p>
  </w:comment>
  <w:comment w:id="331" w:author="Bachmeier, Nate" w:date="2023-04-04T16:01:00Z" w:initials="BN">
    <w:p w14:paraId="3BAE2BFE" w14:textId="22122F92" w:rsidR="005A4129" w:rsidRDefault="005A4129">
      <w:pPr>
        <w:pStyle w:val="CommentText"/>
      </w:pPr>
      <w:r>
        <w:rPr>
          <w:rStyle w:val="CommentReference"/>
        </w:rPr>
        <w:annotationRef/>
      </w:r>
      <w:r>
        <w:t>Change</w:t>
      </w:r>
    </w:p>
  </w:comment>
  <w:comment w:id="361" w:author="Bachmeier, Nate" w:date="2023-04-04T16:01:00Z" w:initials="BN">
    <w:p w14:paraId="2EB7A904" w14:textId="1EEC29B3" w:rsidR="005A4129" w:rsidRDefault="005A4129">
      <w:pPr>
        <w:pStyle w:val="CommentText"/>
      </w:pPr>
      <w:r>
        <w:rPr>
          <w:rStyle w:val="CommentReference"/>
        </w:rPr>
        <w:annotationRef/>
      </w:r>
      <w:r>
        <w:t>Change</w:t>
      </w:r>
    </w:p>
  </w:comment>
  <w:comment w:id="378" w:author="Bachmeier, Nate" w:date="2023-04-04T16:01:00Z" w:initials="BN">
    <w:p w14:paraId="65087265" w14:textId="1FEFF2FE" w:rsidR="005A4129" w:rsidRDefault="005A4129">
      <w:pPr>
        <w:pStyle w:val="CommentText"/>
      </w:pPr>
      <w:r>
        <w:rPr>
          <w:rStyle w:val="CommentReference"/>
        </w:rPr>
        <w:annotationRef/>
      </w:r>
      <w:r>
        <w:t>Change</w:t>
      </w:r>
    </w:p>
  </w:comment>
  <w:comment w:id="411" w:author="Bachmeier, Nate" w:date="2023-04-04T16:02:00Z" w:initials="BN">
    <w:p w14:paraId="5349ADD3" w14:textId="59F5AB48" w:rsidR="005A4129" w:rsidRDefault="005A4129">
      <w:pPr>
        <w:pStyle w:val="CommentText"/>
      </w:pPr>
      <w:r>
        <w:rPr>
          <w:rStyle w:val="CommentReference"/>
        </w:rPr>
        <w:annotationRef/>
      </w:r>
      <w:r>
        <w:t>Change</w:t>
      </w:r>
    </w:p>
  </w:comment>
  <w:comment w:id="424" w:author="Bachmeier, Nate" w:date="2023-04-04T16:03:00Z" w:initials="BN">
    <w:p w14:paraId="40B8C757" w14:textId="18E375ED" w:rsidR="005A4129" w:rsidRDefault="005A4129">
      <w:pPr>
        <w:pStyle w:val="CommentText"/>
      </w:pPr>
      <w:r>
        <w:rPr>
          <w:rStyle w:val="CommentReference"/>
        </w:rPr>
        <w:annotationRef/>
      </w:r>
      <w:r>
        <w:t>Change</w:t>
      </w:r>
    </w:p>
  </w:comment>
  <w:comment w:id="433" w:author="Bachmeier, Nate" w:date="2023-04-04T16:05:00Z" w:initials="BN">
    <w:p w14:paraId="092B65CC" w14:textId="7BBD311D" w:rsidR="003C299E" w:rsidRDefault="003C299E">
      <w:pPr>
        <w:pStyle w:val="CommentText"/>
      </w:pPr>
      <w:r>
        <w:rPr>
          <w:rStyle w:val="CommentReference"/>
        </w:rPr>
        <w:annotationRef/>
      </w:r>
      <w:r>
        <w:t>Change</w:t>
      </w:r>
    </w:p>
  </w:comment>
  <w:comment w:id="455" w:author="Bachmeier, Nate" w:date="2023-04-04T16:05:00Z" w:initials="BN">
    <w:p w14:paraId="24122E48" w14:textId="331356CF" w:rsidR="003C299E" w:rsidRDefault="003C299E">
      <w:pPr>
        <w:pStyle w:val="CommentText"/>
      </w:pPr>
      <w:r>
        <w:rPr>
          <w:rStyle w:val="CommentReference"/>
        </w:rPr>
        <w:annotationRef/>
      </w:r>
      <w:r>
        <w:t>Change</w:t>
      </w:r>
    </w:p>
  </w:comment>
  <w:comment w:id="489" w:author="Bachmeier, Nate" w:date="2023-04-04T16:06:00Z" w:initials="BN">
    <w:p w14:paraId="07F60849" w14:textId="5B208986" w:rsidR="003C299E" w:rsidRDefault="003C299E">
      <w:pPr>
        <w:pStyle w:val="CommentText"/>
      </w:pPr>
      <w:r>
        <w:rPr>
          <w:rStyle w:val="CommentReference"/>
        </w:rPr>
        <w:annotationRef/>
      </w:r>
      <w:r>
        <w:t>Change</w:t>
      </w:r>
    </w:p>
  </w:comment>
  <w:comment w:id="497" w:author="Bachmeier, Nate" w:date="2023-04-04T16:06:00Z" w:initials="BN">
    <w:p w14:paraId="0A48D1B8" w14:textId="5A7A2A53" w:rsidR="003C299E" w:rsidRDefault="003C299E">
      <w:pPr>
        <w:pStyle w:val="CommentText"/>
      </w:pPr>
      <w:r>
        <w:rPr>
          <w:rStyle w:val="CommentReference"/>
        </w:rPr>
        <w:annotationRef/>
      </w:r>
      <w:r>
        <w:t>Change</w:t>
      </w:r>
    </w:p>
  </w:comment>
  <w:comment w:id="519" w:author="Bachmeier, Nate" w:date="2023-04-04T16:10:00Z" w:initials="BN">
    <w:p w14:paraId="1BB6A399" w14:textId="01B3223A" w:rsidR="003C299E" w:rsidRDefault="003C299E">
      <w:pPr>
        <w:pStyle w:val="CommentText"/>
      </w:pPr>
      <w:r>
        <w:rPr>
          <w:rStyle w:val="CommentReference"/>
        </w:rPr>
        <w:annotationRef/>
      </w:r>
      <w:r>
        <w:t>Change</w:t>
      </w:r>
    </w:p>
  </w:comment>
  <w:comment w:id="775" w:author="Bachmeier, Nate" w:date="2023-04-04T16:12:00Z" w:initials="BN">
    <w:p w14:paraId="6510B11A" w14:textId="701C7F6D" w:rsidR="00095475" w:rsidRDefault="00095475">
      <w:pPr>
        <w:pStyle w:val="CommentText"/>
      </w:pPr>
      <w:r>
        <w:rPr>
          <w:rStyle w:val="CommentReference"/>
        </w:rPr>
        <w:annotationRef/>
      </w:r>
      <w:r>
        <w:t>Change</w:t>
      </w:r>
    </w:p>
  </w:comment>
  <w:comment w:id="778" w:author="Bachmeier, Nate" w:date="2023-04-04T16:13:00Z" w:initials="BN">
    <w:p w14:paraId="105159A2" w14:textId="1202195E" w:rsidR="00095475" w:rsidRDefault="00095475">
      <w:pPr>
        <w:pStyle w:val="CommentText"/>
      </w:pPr>
      <w:r>
        <w:rPr>
          <w:rStyle w:val="CommentReference"/>
        </w:rPr>
        <w:annotationRef/>
      </w:r>
      <w:r>
        <w:t>Change</w:t>
      </w:r>
    </w:p>
  </w:comment>
  <w:comment w:id="782" w:author="Bachmeier, Nate" w:date="2023-04-04T16:13:00Z" w:initials="BN">
    <w:p w14:paraId="7593F660" w14:textId="4B943410" w:rsidR="00095475" w:rsidRDefault="00095475">
      <w:pPr>
        <w:pStyle w:val="CommentText"/>
      </w:pPr>
      <w:r>
        <w:rPr>
          <w:rStyle w:val="CommentReference"/>
        </w:rPr>
        <w:annotationRef/>
      </w:r>
      <w:r>
        <w:t>Change</w:t>
      </w:r>
    </w:p>
  </w:comment>
  <w:comment w:id="792" w:author="David Hildebrandt" w:date="2023-03-22T13:52:00Z" w:initials="DH">
    <w:p w14:paraId="5097F40B" w14:textId="77777777" w:rsidR="005A4129" w:rsidRDefault="005A4129" w:rsidP="005A4129">
      <w:pPr>
        <w:pStyle w:val="CommentText"/>
        <w:ind w:firstLine="0"/>
      </w:pPr>
      <w:r>
        <w:rPr>
          <w:rStyle w:val="CommentReference"/>
        </w:rPr>
        <w:annotationRef/>
      </w:r>
      <w:r>
        <w:t>Of course, you are using a simulation, so the population does not mean much here. The sample dos not either other than to state the simulation parameters.</w:t>
      </w:r>
    </w:p>
  </w:comment>
  <w:comment w:id="875" w:author="David Hildebrandt" w:date="2023-03-22T12:04:00Z" w:initials="DH">
    <w:p w14:paraId="3CB227FA" w14:textId="46C81110" w:rsidR="005A4129" w:rsidRDefault="005A4129" w:rsidP="005A4129">
      <w:pPr>
        <w:pStyle w:val="CommentText"/>
        <w:ind w:firstLine="0"/>
      </w:pPr>
      <w:r>
        <w:rPr>
          <w:rStyle w:val="CommentReference"/>
        </w:rPr>
        <w:annotationRef/>
      </w:r>
      <w:r>
        <w:t>Follow APA 7 Section 6.40 through 6.48 in using statistics in your papers.</w:t>
      </w:r>
    </w:p>
  </w:comment>
  <w:comment w:id="876" w:author="David Hildebrandt" w:date="2023-03-22T12:05:00Z" w:initials="DH">
    <w:p w14:paraId="5256BEF4" w14:textId="77777777" w:rsidR="005A4129" w:rsidRDefault="005A4129" w:rsidP="005A4129">
      <w:pPr>
        <w:pStyle w:val="CommentText"/>
        <w:ind w:firstLine="0"/>
      </w:pPr>
      <w:r>
        <w:rPr>
          <w:rStyle w:val="CommentReference"/>
        </w:rPr>
        <w:annotationRef/>
      </w:r>
      <w:r>
        <w:t xml:space="preserve">Use italics not quotation marks for emphasis. See APA 7 section 8.31.  </w:t>
      </w:r>
    </w:p>
  </w:comment>
  <w:comment w:id="884" w:author="Bachmeier, Nate" w:date="2023-04-04T16:15:00Z" w:initials="BN">
    <w:p w14:paraId="3F8F697B" w14:textId="05B0267A" w:rsidR="00994640" w:rsidRDefault="00994640">
      <w:pPr>
        <w:pStyle w:val="CommentText"/>
      </w:pPr>
      <w:r>
        <w:rPr>
          <w:rStyle w:val="CommentReference"/>
        </w:rPr>
        <w:annotationRef/>
      </w:r>
      <w:r>
        <w:t>Change</w:t>
      </w:r>
    </w:p>
  </w:comment>
  <w:comment w:id="1115" w:author="Bachmeier, Nate" w:date="2023-04-04T16:16:00Z" w:initials="BN">
    <w:p w14:paraId="51C0BA6F" w14:textId="037935E8" w:rsidR="00994640" w:rsidRDefault="00994640">
      <w:pPr>
        <w:pStyle w:val="CommentText"/>
      </w:pPr>
      <w:r>
        <w:rPr>
          <w:rStyle w:val="CommentReference"/>
        </w:rPr>
        <w:annotationRef/>
      </w:r>
      <w:r>
        <w:t>Change</w:t>
      </w:r>
    </w:p>
  </w:comment>
  <w:comment w:id="1688" w:author="Bachmeier, Nate" w:date="2023-04-04T16:16:00Z" w:initials="BN">
    <w:p w14:paraId="5C15C92A" w14:textId="4525217B" w:rsidR="00994640" w:rsidRDefault="00994640">
      <w:pPr>
        <w:pStyle w:val="CommentText"/>
      </w:pPr>
      <w:r>
        <w:rPr>
          <w:rStyle w:val="CommentReference"/>
        </w:rPr>
        <w:annotationRef/>
      </w:r>
      <w:r>
        <w:t>Change</w:t>
      </w:r>
    </w:p>
  </w:comment>
  <w:comment w:id="1976" w:author="Bachmeier, Nate" w:date="2023-04-04T16:17:00Z" w:initials="BN">
    <w:p w14:paraId="3C823C28" w14:textId="166CCC03" w:rsidR="00994640" w:rsidRDefault="00994640">
      <w:pPr>
        <w:pStyle w:val="CommentText"/>
      </w:pPr>
      <w:r>
        <w:rPr>
          <w:rStyle w:val="CommentReference"/>
        </w:rPr>
        <w:annotationRef/>
      </w:r>
      <w:r>
        <w:t>Change</w:t>
      </w:r>
    </w:p>
  </w:comment>
  <w:comment w:id="2656" w:author="Bachmeier, Nate" w:date="2023-04-04T16:17:00Z" w:initials="BN">
    <w:p w14:paraId="748DDF2B" w14:textId="1716126E" w:rsidR="00994640" w:rsidRDefault="00994640">
      <w:pPr>
        <w:pStyle w:val="CommentText"/>
      </w:pPr>
      <w:r>
        <w:rPr>
          <w:rStyle w:val="CommentReference"/>
        </w:rPr>
        <w:annotationRef/>
      </w:r>
      <w:r>
        <w:t>Change</w:t>
      </w:r>
    </w:p>
  </w:comment>
  <w:comment w:id="2665" w:author="Bachmeier, Nate" w:date="2023-04-04T16:18:00Z" w:initials="BN">
    <w:p w14:paraId="44CDC1FB" w14:textId="7E4E3E96" w:rsidR="00994640" w:rsidRDefault="00994640">
      <w:pPr>
        <w:pStyle w:val="CommentText"/>
      </w:pPr>
      <w:r>
        <w:rPr>
          <w:rStyle w:val="CommentReference"/>
        </w:rPr>
        <w:annotationRef/>
      </w:r>
      <w:r>
        <w:t>Change</w:t>
      </w:r>
    </w:p>
  </w:comment>
  <w:comment w:id="2668" w:author="Bachmeier, Nate" w:date="2023-04-04T16:18:00Z" w:initials="BN">
    <w:p w14:paraId="1AC3F2E9" w14:textId="6B0BA04F" w:rsidR="00994640" w:rsidRDefault="00994640">
      <w:pPr>
        <w:pStyle w:val="CommentText"/>
      </w:pPr>
      <w:r>
        <w:rPr>
          <w:rStyle w:val="CommentReference"/>
        </w:rPr>
        <w:annotationRef/>
      </w:r>
      <w:r>
        <w:t>Change</w:t>
      </w:r>
    </w:p>
  </w:comment>
  <w:comment w:id="2686" w:author="Bachmeier, Nate" w:date="2023-04-04T16:18:00Z" w:initials="BN">
    <w:p w14:paraId="3811E67E" w14:textId="52640450" w:rsidR="00994640" w:rsidRDefault="00994640">
      <w:pPr>
        <w:pStyle w:val="CommentText"/>
      </w:pPr>
      <w:r>
        <w:rPr>
          <w:rStyle w:val="CommentReference"/>
        </w:rPr>
        <w:annotationRef/>
      </w:r>
      <w:r>
        <w:t>Update</w:t>
      </w:r>
    </w:p>
  </w:comment>
  <w:comment w:id="2689" w:author="Bachmeier, Nate" w:date="2023-04-04T16:19:00Z" w:initials="BN">
    <w:p w14:paraId="6206614E" w14:textId="7360935C" w:rsidR="00994640" w:rsidRDefault="00994640">
      <w:pPr>
        <w:pStyle w:val="CommentText"/>
      </w:pPr>
      <w:r>
        <w:rPr>
          <w:rStyle w:val="CommentReference"/>
        </w:rPr>
        <w:annotationRef/>
      </w:r>
      <w:r>
        <w:t>Change</w:t>
      </w:r>
    </w:p>
  </w:comment>
  <w:comment w:id="2691" w:author="Bachmeier, Nate" w:date="2023-04-04T16:19:00Z" w:initials="BN">
    <w:p w14:paraId="5B022D40" w14:textId="4315A43E" w:rsidR="00994640" w:rsidRDefault="00994640">
      <w:pPr>
        <w:pStyle w:val="CommentText"/>
      </w:pPr>
      <w:r>
        <w:rPr>
          <w:rStyle w:val="CommentReference"/>
        </w:rPr>
        <w:annotationRef/>
      </w:r>
      <w:r>
        <w:t>Change</w:t>
      </w:r>
    </w:p>
  </w:comment>
  <w:comment w:id="2705" w:author="Bachmeier, Nate" w:date="2023-04-04T16:19:00Z" w:initials="BN">
    <w:p w14:paraId="304AAB2D" w14:textId="57AF2912" w:rsidR="00994640" w:rsidRDefault="00994640">
      <w:pPr>
        <w:pStyle w:val="CommentText"/>
      </w:pPr>
      <w:r>
        <w:rPr>
          <w:rStyle w:val="CommentReference"/>
        </w:rPr>
        <w:annotationRef/>
      </w:r>
      <w:r>
        <w:t>Change</w:t>
      </w:r>
    </w:p>
  </w:comment>
  <w:comment w:id="2726" w:author="Bachmeier, Nate" w:date="2023-04-04T16:20:00Z" w:initials="BN">
    <w:p w14:paraId="75C76E9A" w14:textId="3E8F655B" w:rsidR="00994640" w:rsidRDefault="00994640">
      <w:pPr>
        <w:pStyle w:val="CommentText"/>
      </w:pPr>
      <w:r>
        <w:rPr>
          <w:rStyle w:val="CommentReference"/>
        </w:rPr>
        <w:annotationRef/>
      </w:r>
      <w:r>
        <w:t>Change</w:t>
      </w:r>
    </w:p>
  </w:comment>
  <w:comment w:id="2751" w:author="Bachmeier, Nate" w:date="2023-04-04T16:20:00Z" w:initials="BN">
    <w:p w14:paraId="1E3020DD" w14:textId="64ACCC8B" w:rsidR="00994640" w:rsidRDefault="00994640">
      <w:pPr>
        <w:pStyle w:val="CommentText"/>
      </w:pPr>
      <w:r>
        <w:rPr>
          <w:rStyle w:val="CommentReference"/>
        </w:rPr>
        <w:annotationRef/>
      </w:r>
      <w:r>
        <w:t>Change</w:t>
      </w:r>
    </w:p>
  </w:comment>
  <w:comment w:id="2757" w:author="Bachmeier, Nate" w:date="2023-04-04T16:21:00Z" w:initials="BN">
    <w:p w14:paraId="542FD174" w14:textId="4D1D7C28" w:rsidR="00994640" w:rsidRDefault="00994640">
      <w:pPr>
        <w:pStyle w:val="CommentText"/>
      </w:pPr>
      <w:r>
        <w:rPr>
          <w:rStyle w:val="CommentReference"/>
        </w:rPr>
        <w:annotationRef/>
      </w:r>
      <w:r>
        <w:t>Change</w:t>
      </w:r>
    </w:p>
  </w:comment>
  <w:comment w:id="2762" w:author="Bachmeier, Nate" w:date="2023-04-04T16:21:00Z" w:initials="BN">
    <w:p w14:paraId="7F30DB4D" w14:textId="13E9C16A" w:rsidR="00994640" w:rsidRDefault="00994640">
      <w:pPr>
        <w:pStyle w:val="CommentText"/>
      </w:pPr>
      <w:r>
        <w:rPr>
          <w:rStyle w:val="CommentReference"/>
        </w:rPr>
        <w:annotationRef/>
      </w:r>
      <w:r>
        <w:t>Change</w:t>
      </w:r>
    </w:p>
  </w:comment>
  <w:comment w:id="2765" w:author="Bachmeier, Nate" w:date="2023-04-04T16:21:00Z" w:initials="BN">
    <w:p w14:paraId="09ADAECB" w14:textId="6C71A8B0" w:rsidR="00994640" w:rsidRDefault="00994640">
      <w:pPr>
        <w:pStyle w:val="CommentText"/>
      </w:pPr>
      <w:r>
        <w:rPr>
          <w:rStyle w:val="CommentReference"/>
        </w:rPr>
        <w:annotationRef/>
      </w:r>
      <w:r>
        <w:t>Revise</w:t>
      </w:r>
    </w:p>
  </w:comment>
  <w:comment w:id="2770" w:author="David Hildebrandt" w:date="2023-03-22T12:08:00Z" w:initials="DH">
    <w:p w14:paraId="7A46678E" w14:textId="77777777" w:rsidR="005A4129" w:rsidRDefault="005A4129" w:rsidP="005A4129">
      <w:pPr>
        <w:pStyle w:val="CommentText"/>
        <w:ind w:firstLine="0"/>
      </w:pPr>
      <w:r>
        <w:rPr>
          <w:rStyle w:val="CommentReference"/>
        </w:rPr>
        <w:annotationRef/>
      </w:r>
      <w:r>
        <w:t>Add transition to Chapter 4.</w:t>
      </w:r>
    </w:p>
  </w:comment>
  <w:comment w:id="2779" w:author="Bachmeier, Nate" w:date="2023-04-04T16:22:00Z" w:initials="BN">
    <w:p w14:paraId="59AF752D" w14:textId="71632704" w:rsidR="00994640" w:rsidRDefault="00994640">
      <w:pPr>
        <w:pStyle w:val="CommentText"/>
      </w:pPr>
      <w:r>
        <w:rPr>
          <w:rStyle w:val="CommentReference"/>
        </w:rPr>
        <w:annotationRef/>
      </w:r>
      <w:r>
        <w:t>Change</w:t>
      </w:r>
    </w:p>
  </w:comment>
  <w:comment w:id="2781" w:author="David Hildebrandt" w:date="2023-03-22T13:58:00Z" w:initials="DH">
    <w:p w14:paraId="322A3D4C" w14:textId="77777777"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2782" w:author="Bachmeier, Nate" w:date="2023-04-04T16:23:00Z" w:initials="BN">
    <w:p w14:paraId="03DCBBE5" w14:textId="52835CF3" w:rsidR="00994640" w:rsidRDefault="00994640">
      <w:pPr>
        <w:pStyle w:val="CommentText"/>
      </w:pPr>
      <w:r>
        <w:rPr>
          <w:rStyle w:val="CommentReference"/>
        </w:rPr>
        <w:annotationRef/>
      </w:r>
      <w:r>
        <w:t>Revisit</w:t>
      </w:r>
    </w:p>
  </w:comment>
  <w:comment w:id="2785" w:author="David Hildebrandt" w:date="2023-03-22T14:02:00Z" w:initials="DH">
    <w:p w14:paraId="4029DE8A" w14:textId="77777777" w:rsidR="005A4129" w:rsidRDefault="005A4129" w:rsidP="005A4129">
      <w:pPr>
        <w:pStyle w:val="CommentText"/>
        <w:ind w:firstLine="0"/>
      </w:pPr>
      <w:r>
        <w:rPr>
          <w:rStyle w:val="CommentReference"/>
        </w:rPr>
        <w:annotationRef/>
      </w:r>
      <w:r>
        <w:t>In Chapter 3 you discussed qualitative research. You need to have Validity and Reliability of the Data as the heading when you  have conducted quantitative research.</w:t>
      </w:r>
    </w:p>
  </w:comment>
  <w:comment w:id="2789" w:author="Bachmeier, Nate" w:date="2023-04-04T16:24:00Z" w:initials="BN">
    <w:p w14:paraId="32AB209D" w14:textId="6EB22017" w:rsidR="00964AD3" w:rsidRDefault="00964AD3">
      <w:pPr>
        <w:pStyle w:val="CommentText"/>
      </w:pPr>
      <w:r>
        <w:rPr>
          <w:rStyle w:val="CommentReference"/>
        </w:rPr>
        <w:annotationRef/>
      </w:r>
      <w:r>
        <w:t>Rephrase</w:t>
      </w:r>
    </w:p>
  </w:comment>
  <w:comment w:id="2794" w:author="David Hildebrandt" w:date="2023-03-22T14:06:00Z" w:initials="DH">
    <w:p w14:paraId="4BB3BD46" w14:textId="77777777" w:rsidR="005A4129" w:rsidRDefault="005A4129" w:rsidP="005A4129">
      <w:pPr>
        <w:pStyle w:val="CommentText"/>
        <w:ind w:firstLine="0"/>
      </w:pPr>
      <w:r>
        <w:rPr>
          <w:rStyle w:val="CommentReference"/>
        </w:rPr>
        <w:annotationRef/>
      </w:r>
      <w:r>
        <w:t>Missing the page or paragraph number.</w:t>
      </w:r>
    </w:p>
  </w:comment>
  <w:comment w:id="2798" w:author="David Hildebrandt" w:date="2023-03-22T14:06:00Z" w:initials="DH">
    <w:p w14:paraId="4FE7B7E2" w14:textId="77777777" w:rsidR="005A4129" w:rsidRDefault="005A4129" w:rsidP="005A4129">
      <w:pPr>
        <w:pStyle w:val="CommentText"/>
        <w:ind w:firstLine="0"/>
      </w:pPr>
      <w:r>
        <w:rPr>
          <w:rStyle w:val="CommentReference"/>
        </w:rPr>
        <w:annotationRef/>
      </w:r>
      <w:r>
        <w:t xml:space="preserve">Synthesize rather than quote, students need to demonstrate their voice and not the voice of their sources. I recommend only quoting information that cannot be paraphrased. </w:t>
      </w:r>
    </w:p>
  </w:comment>
  <w:comment w:id="2808" w:author="David Hildebrandt" w:date="2023-03-22T14:06:00Z" w:initials="DH">
    <w:p w14:paraId="22576BA7" w14:textId="77777777" w:rsidR="005A4129" w:rsidRDefault="005A4129" w:rsidP="005A4129">
      <w:pPr>
        <w:pStyle w:val="CommentText"/>
        <w:ind w:firstLine="0"/>
      </w:pPr>
      <w:r>
        <w:rPr>
          <w:rStyle w:val="CommentReference"/>
        </w:rPr>
        <w:annotationRef/>
      </w:r>
      <w:r>
        <w:t xml:space="preserve">This is a claim that lacks evidence. You need to have a citation(s) here to support what you say. </w:t>
      </w:r>
    </w:p>
  </w:comment>
  <w:comment w:id="2810" w:author="David Hildebrandt" w:date="2023-03-22T14:07:00Z" w:initials="DH">
    <w:p w14:paraId="0DE81722" w14:textId="77777777" w:rsidR="005A4129" w:rsidRDefault="005A4129" w:rsidP="005A4129">
      <w:pPr>
        <w:pStyle w:val="CommentText"/>
        <w:ind w:firstLine="0"/>
      </w:pPr>
      <w:r>
        <w:rPr>
          <w:rStyle w:val="CommentReference"/>
        </w:rPr>
        <w:annotationRef/>
      </w:r>
      <w:r>
        <w:t xml:space="preserve">About 1 quote per chapter is the excepted quotation level in quantitative reserach. Do not cite what you can paraphrase. </w:t>
      </w:r>
    </w:p>
  </w:comment>
  <w:comment w:id="2832" w:author="David Hildebrandt" w:date="2023-03-22T14:15:00Z" w:initials="DH">
    <w:p w14:paraId="312FE437" w14:textId="77777777" w:rsidR="005A4129" w:rsidRDefault="005A4129" w:rsidP="005A4129">
      <w:pPr>
        <w:pStyle w:val="CommentText"/>
        <w:ind w:firstLine="0"/>
      </w:pPr>
      <w:r>
        <w:rPr>
          <w:rStyle w:val="CommentReference"/>
        </w:rPr>
        <w:annotationRef/>
      </w:r>
      <w:r>
        <w:t>Move this after the paragraph that refers to the table. In APA the table or figure is placed after the reference to it.</w:t>
      </w:r>
    </w:p>
  </w:comment>
  <w:comment w:id="2840" w:author="David Hildebrandt" w:date="2023-03-22T14:16:00Z" w:initials="DH">
    <w:p w14:paraId="44081BB6" w14:textId="77777777" w:rsidR="005A4129" w:rsidRDefault="005A4129">
      <w:pPr>
        <w:pStyle w:val="CommentText"/>
        <w:ind w:firstLine="0"/>
      </w:pPr>
      <w:r>
        <w:rPr>
          <w:rStyle w:val="CommentReference"/>
        </w:rPr>
        <w:annotationRef/>
      </w:r>
      <w:r>
        <w:t xml:space="preserve">APA 7 section 8.17 states that articles with three or more authors should use et al. See Table 8.1 for examples. </w:t>
      </w:r>
    </w:p>
    <w:p w14:paraId="061BE96A" w14:textId="77777777" w:rsidR="005A4129" w:rsidRDefault="005A4129">
      <w:pPr>
        <w:pStyle w:val="CommentText"/>
        <w:ind w:firstLine="0"/>
      </w:pPr>
      <w:r>
        <w:t>Correct use of “et al.” is:</w:t>
      </w:r>
    </w:p>
    <w:p w14:paraId="77D6483E" w14:textId="77777777" w:rsidR="005A4129" w:rsidRDefault="005A4129">
      <w:pPr>
        <w:pStyle w:val="CommentText"/>
        <w:ind w:firstLine="0"/>
      </w:pPr>
      <w:r>
        <w:t>In the text state Author et al. (year).</w:t>
      </w:r>
    </w:p>
    <w:p w14:paraId="7B40BAC8" w14:textId="77777777" w:rsidR="005A4129" w:rsidRDefault="005A4129" w:rsidP="005A4129">
      <w:pPr>
        <w:pStyle w:val="CommentText"/>
        <w:ind w:firstLine="0"/>
      </w:pPr>
      <w:r>
        <w:t>You can also write it as (Author et al., year).</w:t>
      </w:r>
    </w:p>
  </w:comment>
  <w:comment w:id="2842" w:author="David Hildebrandt" w:date="2023-03-22T14:18:00Z" w:initials="DH">
    <w:p w14:paraId="0DE6EFCE" w14:textId="77777777" w:rsidR="005A4129" w:rsidRDefault="005A4129" w:rsidP="005A4129">
      <w:pPr>
        <w:pStyle w:val="CommentText"/>
        <w:ind w:firstLine="0"/>
      </w:pPr>
      <w:r>
        <w:rPr>
          <w:rStyle w:val="CommentReference"/>
        </w:rPr>
        <w:annotationRef/>
      </w:r>
      <w:r>
        <w:t>Move the figure closer to here. Perhaps the top of the next page?</w:t>
      </w:r>
    </w:p>
  </w:comment>
  <w:comment w:id="2845" w:author="David Hildebrandt" w:date="2023-03-22T14:17:00Z" w:initials="DH">
    <w:p w14:paraId="4456D6E4" w14:textId="003B19D9" w:rsidR="005A4129" w:rsidRDefault="005A4129" w:rsidP="005A4129">
      <w:pPr>
        <w:pStyle w:val="CommentText"/>
        <w:ind w:firstLine="0"/>
      </w:pPr>
      <w:r>
        <w:rPr>
          <w:rStyle w:val="CommentReference"/>
        </w:rPr>
        <w:annotationRef/>
      </w:r>
      <w:r>
        <w:t>Cite correctly, please. This should be in the reference list.</w:t>
      </w:r>
    </w:p>
  </w:comment>
  <w:comment w:id="2852" w:author="David Hildebrandt" w:date="2023-03-22T14:15:00Z" w:initials="DH">
    <w:p w14:paraId="5A35B620" w14:textId="77777777" w:rsidR="003F00CE" w:rsidRDefault="003F00CE" w:rsidP="003F00CE">
      <w:pPr>
        <w:pStyle w:val="CommentText"/>
        <w:ind w:firstLine="0"/>
      </w:pPr>
      <w:r>
        <w:rPr>
          <w:rStyle w:val="CommentReference"/>
        </w:rPr>
        <w:annotationRef/>
      </w:r>
      <w:r>
        <w:t>Move this after the paragraph that refers to the table. In APA the table or figure is placed after the reference to it.</w:t>
      </w:r>
    </w:p>
  </w:comment>
  <w:comment w:id="2860" w:author="David Hildebrandt" w:date="2023-03-22T14:21:00Z" w:initials="DH">
    <w:p w14:paraId="78B2DDBF" w14:textId="77777777"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2861"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2862" w:author="Nate Bachmeier [AWS-SA]" w:date="2023-04-09T22:06:00Z" w:initials="NB[S">
    <w:p w14:paraId="2C13DA61" w14:textId="77777777" w:rsidR="003F00CE" w:rsidRDefault="003F00CE" w:rsidP="004F4F80">
      <w:pPr>
        <w:pStyle w:val="CommentText"/>
        <w:ind w:firstLine="0"/>
      </w:pPr>
      <w:r>
        <w:rPr>
          <w:rStyle w:val="CommentReference"/>
        </w:rPr>
        <w:annotationRef/>
      </w:r>
      <w:r>
        <w:t>Rewrote the first three chapters to match study of chapter four</w:t>
      </w:r>
    </w:p>
  </w:comment>
  <w:comment w:id="2869" w:author="David Hildebrandt" w:date="2023-03-22T14:23:00Z" w:initials="DH">
    <w:p w14:paraId="7EA6FB65" w14:textId="5DD5C488" w:rsidR="005A4129" w:rsidRDefault="005A4129" w:rsidP="005A4129">
      <w:pPr>
        <w:pStyle w:val="CommentText"/>
        <w:ind w:firstLine="0"/>
      </w:pPr>
      <w:r>
        <w:rPr>
          <w:rStyle w:val="CommentReference"/>
        </w:rPr>
        <w:annotationRef/>
      </w:r>
      <w:r>
        <w:t>Citation please?</w:t>
      </w:r>
    </w:p>
  </w:comment>
  <w:comment w:id="2876" w:author="David Hildebrandt" w:date="2023-03-22T14:24:00Z" w:initials="DH">
    <w:p w14:paraId="27139CB9" w14:textId="77777777" w:rsidR="005A4129" w:rsidRDefault="005A4129" w:rsidP="005A4129">
      <w:pPr>
        <w:pStyle w:val="CommentText"/>
        <w:ind w:firstLine="0"/>
      </w:pPr>
      <w:r>
        <w:rPr>
          <w:rStyle w:val="CommentReference"/>
        </w:rPr>
        <w:annotationRef/>
      </w:r>
      <w:r>
        <w:t>What section in Chapter 2?</w:t>
      </w:r>
    </w:p>
  </w:comment>
  <w:comment w:id="2881" w:author="David Hildebrandt" w:date="2023-03-22T14:25:00Z" w:initials="DH">
    <w:p w14:paraId="0E287439" w14:textId="77777777" w:rsidR="005A4129" w:rsidRDefault="005A4129" w:rsidP="005A4129">
      <w:pPr>
        <w:pStyle w:val="CommentText"/>
        <w:ind w:firstLine="0"/>
      </w:pPr>
      <w:r>
        <w:rPr>
          <w:rStyle w:val="CommentReference"/>
        </w:rPr>
        <w:annotationRef/>
      </w:r>
      <w:r>
        <w:t>How is this practical with the automated detection systems?</w:t>
      </w:r>
    </w:p>
  </w:comment>
  <w:comment w:id="2884" w:author="David Hildebrandt" w:date="2023-03-22T14:25:00Z" w:initials="DH">
    <w:p w14:paraId="07B27D2B" w14:textId="77777777" w:rsidR="005A4129" w:rsidRDefault="005A4129" w:rsidP="005A4129">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2889" w:author="David Hildebrandt" w:date="2023-03-22T14:29:00Z" w:initials="DH">
    <w:p w14:paraId="64440086" w14:textId="77777777" w:rsidR="005A4129" w:rsidRDefault="005A4129" w:rsidP="005A4129">
      <w:pPr>
        <w:pStyle w:val="CommentText"/>
        <w:ind w:firstLine="0"/>
      </w:pPr>
      <w:r>
        <w:rPr>
          <w:rStyle w:val="CommentReference"/>
        </w:rPr>
        <w:annotationRef/>
      </w:r>
      <w:r>
        <w:t>Follow APA 7 Table 8.1 on the correct way to use an ampersand within a citation in the text of your paper.</w:t>
      </w:r>
    </w:p>
  </w:comment>
  <w:comment w:id="2899" w:author="David Hildebrandt" w:date="2023-03-22T14:30:00Z" w:initials="DH">
    <w:p w14:paraId="231265BC" w14:textId="77777777" w:rsidR="005A4129" w:rsidRDefault="005A4129" w:rsidP="005A4129">
      <w:pPr>
        <w:pStyle w:val="CommentText"/>
        <w:ind w:firstLine="0"/>
      </w:pPr>
      <w:r>
        <w:rPr>
          <w:rStyle w:val="CommentReference"/>
        </w:rPr>
        <w:annotationRef/>
      </w:r>
      <w:r>
        <w:t xml:space="preserve">I made the chance to clarify that a person is not defecating in a chair. </w:t>
      </w:r>
    </w:p>
  </w:comment>
  <w:comment w:id="2913"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2914"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2916"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2921" w:author="David Hildebrandt" w:date="2023-03-22T14:39:00Z" w:initials="DH">
    <w:p w14:paraId="1F40A6F5" w14:textId="335B2832" w:rsidR="005A4129" w:rsidRDefault="005A4129" w:rsidP="005A4129">
      <w:pPr>
        <w:pStyle w:val="CommentText"/>
        <w:ind w:firstLine="0"/>
      </w:pPr>
      <w:r>
        <w:rPr>
          <w:rStyle w:val="CommentReference"/>
        </w:rPr>
        <w:annotationRef/>
      </w:r>
      <w:r>
        <w:t>Eric, the rules of a dissertation are that no new data is introduced in Chapter 5. All data referred to in this chapter must be introduced and discussed in Chapter 4.</w:t>
      </w:r>
    </w:p>
  </w:comment>
  <w:comment w:id="2930" w:author="David Hildebrandt" w:date="2023-03-22T14:39:00Z" w:initials="DH">
    <w:p w14:paraId="46A99ECB" w14:textId="77777777" w:rsidR="005A4129" w:rsidRDefault="005A4129" w:rsidP="005A4129">
      <w:pPr>
        <w:pStyle w:val="CommentText"/>
        <w:ind w:firstLine="0"/>
      </w:pPr>
      <w:r>
        <w:rPr>
          <w:rStyle w:val="CommentReference"/>
        </w:rPr>
        <w:annotationRef/>
      </w:r>
      <w:r>
        <w:t>I did not get that perception from the data and video frames in Chapter 4.</w:t>
      </w:r>
    </w:p>
  </w:comment>
  <w:comment w:id="2943" w:author="David Hildebrandt" w:date="2023-03-22T14:11:00Z" w:initials="DH">
    <w:p w14:paraId="62F70DCF" w14:textId="65F86CCF" w:rsidR="005A4129" w:rsidRDefault="005A4129" w:rsidP="005A4129">
      <w:pPr>
        <w:pStyle w:val="CommentText"/>
        <w:ind w:firstLine="0"/>
      </w:pPr>
      <w:r>
        <w:rPr>
          <w:rStyle w:val="CommentReference"/>
        </w:rPr>
        <w:annotationRef/>
      </w:r>
      <w:r>
        <w:t xml:space="preserve">When you only have one item in an appendix, it is not numbered. </w:t>
      </w:r>
    </w:p>
  </w:comment>
  <w:comment w:id="2944"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2945"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E8C016" w15:done="1"/>
  <w15:commentEx w15:paraId="08A26A3B" w15:done="1"/>
  <w15:commentEx w15:paraId="0CEA63FE" w15:done="1"/>
  <w15:commentEx w15:paraId="3BAE2BFE" w15:done="1"/>
  <w15:commentEx w15:paraId="2EB7A904" w15:done="1"/>
  <w15:commentEx w15:paraId="65087265" w15:done="1"/>
  <w15:commentEx w15:paraId="5349ADD3" w15:done="1"/>
  <w15:commentEx w15:paraId="40B8C757" w15:done="1"/>
  <w15:commentEx w15:paraId="092B65CC" w15:done="1"/>
  <w15:commentEx w15:paraId="24122E48" w15:done="1"/>
  <w15:commentEx w15:paraId="07F60849" w15:done="1"/>
  <w15:commentEx w15:paraId="0A48D1B8" w15:done="1"/>
  <w15:commentEx w15:paraId="1BB6A399" w15:done="1"/>
  <w15:commentEx w15:paraId="6510B11A" w15:done="0"/>
  <w15:commentEx w15:paraId="105159A2" w15:done="0"/>
  <w15:commentEx w15:paraId="7593F660" w15:done="0"/>
  <w15:commentEx w15:paraId="5097F40B" w15:done="1"/>
  <w15:commentEx w15:paraId="3CB227FA" w15:done="0"/>
  <w15:commentEx w15:paraId="5256BEF4" w15:done="1"/>
  <w15:commentEx w15:paraId="3F8F697B" w15:done="0"/>
  <w15:commentEx w15:paraId="51C0BA6F" w15:done="0"/>
  <w15:commentEx w15:paraId="5C15C92A" w15:done="0"/>
  <w15:commentEx w15:paraId="3C823C28" w15:done="0"/>
  <w15:commentEx w15:paraId="748DDF2B" w15:done="1"/>
  <w15:commentEx w15:paraId="44CDC1FB" w15:done="0"/>
  <w15:commentEx w15:paraId="1AC3F2E9" w15:done="1"/>
  <w15:commentEx w15:paraId="3811E67E" w15:done="1"/>
  <w15:commentEx w15:paraId="6206614E" w15:done="0"/>
  <w15:commentEx w15:paraId="5B022D40" w15:done="1"/>
  <w15:commentEx w15:paraId="304AAB2D" w15:done="0"/>
  <w15:commentEx w15:paraId="75C76E9A" w15:done="1"/>
  <w15:commentEx w15:paraId="1E3020DD" w15:done="1"/>
  <w15:commentEx w15:paraId="542FD174" w15:done="0"/>
  <w15:commentEx w15:paraId="7F30DB4D" w15:done="0"/>
  <w15:commentEx w15:paraId="09ADAECB" w15:done="0"/>
  <w15:commentEx w15:paraId="7A46678E" w15:done="0"/>
  <w15:commentEx w15:paraId="59AF752D" w15:done="0"/>
  <w15:commentEx w15:paraId="322A3D4C" w15:done="0"/>
  <w15:commentEx w15:paraId="03DCBBE5" w15:done="0"/>
  <w15:commentEx w15:paraId="4029DE8A" w15:done="0"/>
  <w15:commentEx w15:paraId="32AB209D" w15:done="0"/>
  <w15:commentEx w15:paraId="4BB3BD46" w15:done="1"/>
  <w15:commentEx w15:paraId="4FE7B7E2" w15:done="1"/>
  <w15:commentEx w15:paraId="22576BA7" w15:done="1"/>
  <w15:commentEx w15:paraId="0DE81722" w15:done="1"/>
  <w15:commentEx w15:paraId="312FE437" w15:done="0"/>
  <w15:commentEx w15:paraId="7B40BAC8" w15:done="0"/>
  <w15:commentEx w15:paraId="0DE6EFCE" w15:done="1"/>
  <w15:commentEx w15:paraId="4456D6E4" w15:done="1"/>
  <w15:commentEx w15:paraId="5A35B620" w15:done="1"/>
  <w15:commentEx w15:paraId="78B2DDBF" w15:done="0"/>
  <w15:commentEx w15:paraId="03C98786" w15:done="0"/>
  <w15:commentEx w15:paraId="2C13DA61" w15:paraIdParent="03C98786" w15:done="0"/>
  <w15:commentEx w15:paraId="7EA6FB65" w15:done="1"/>
  <w15:commentEx w15:paraId="27139CB9" w15:done="1"/>
  <w15:commentEx w15:paraId="0E287439" w15:done="0"/>
  <w15:commentEx w15:paraId="07B27D2B" w15:done="1"/>
  <w15:commentEx w15:paraId="64440086" w15:done="1"/>
  <w15:commentEx w15:paraId="231265BC" w15:done="0"/>
  <w15:commentEx w15:paraId="03F235E0" w15:done="0"/>
  <w15:commentEx w15:paraId="4E32B793" w15:done="0"/>
  <w15:commentEx w15:paraId="3F700023" w15:done="0"/>
  <w15:commentEx w15:paraId="1F40A6F5" w15:done="0"/>
  <w15:commentEx w15:paraId="46A99ECB" w15:done="0"/>
  <w15:commentEx w15:paraId="62F70DCF" w15:done="0"/>
  <w15:commentEx w15:paraId="6A1E656C" w15:paraIdParent="62F70DCF" w15:done="0"/>
  <w15:commentEx w15:paraId="66B4260B"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6AC8" w16cex:dateUtc="2023-03-22T18:53:00Z"/>
  <w16cex:commentExtensible w16cex:durableId="27C56AA0" w16cex:dateUtc="2023-03-22T18:53:00Z"/>
  <w16cex:commentExtensible w16cex:durableId="27C5869E" w16cex:dateUtc="2023-03-22T20:52:00Z"/>
  <w16cex:commentExtensible w16cex:durableId="27C56D60" w16cex:dateUtc="2023-03-22T19:04:00Z"/>
  <w16cex:commentExtensible w16cex:durableId="27C56D6F" w16cex:dateUtc="2023-03-22T19:05:00Z"/>
  <w16cex:commentExtensible w16cex:durableId="27C56E40" w16cex:dateUtc="2023-03-22T19:08:00Z"/>
  <w16cex:commentExtensible w16cex:durableId="27C58818" w16cex:dateUtc="2023-03-22T20:58:00Z"/>
  <w16cex:commentExtensible w16cex:durableId="27C58907" w16cex:dateUtc="2023-03-22T21:02:00Z"/>
  <w16cex:commentExtensible w16cex:durableId="27C589DA" w16cex:dateUtc="2023-03-22T21:06:00Z"/>
  <w16cex:commentExtensible w16cex:durableId="27C589E8" w16cex:dateUtc="2023-03-22T21:06:00Z"/>
  <w16cex:commentExtensible w16cex:durableId="27C589F8" w16cex:dateUtc="2023-03-22T21:06:00Z"/>
  <w16cex:commentExtensible w16cex:durableId="27C58A3B" w16cex:dateUtc="2023-03-22T21:07:00Z"/>
  <w16cex:commentExtensible w16cex:durableId="27C58C02" w16cex:dateUtc="2023-03-22T21:15:00Z"/>
  <w16cex:commentExtensible w16cex:durableId="27C58C30" w16cex:dateUtc="2023-03-22T21:16:00Z"/>
  <w16cex:commentExtensible w16cex:durableId="27C58CD3" w16cex:dateUtc="2023-03-22T21:18:00Z"/>
  <w16cex:commentExtensible w16cex:durableId="27C58C85" w16cex:dateUtc="2023-03-22T21:17:00Z"/>
  <w16cex:commentExtensible w16cex:durableId="27DDB33A" w16cex:dateUtc="2023-03-22T21:15:00Z"/>
  <w16cex:commentExtensible w16cex:durableId="27C58D80" w16cex:dateUtc="2023-03-22T21:21:00Z"/>
  <w16cex:commentExtensible w16cex:durableId="27C58DB7" w16cex:dateUtc="2023-03-22T21:22:00Z"/>
  <w16cex:commentExtensible w16cex:durableId="27DDB576" w16cex:dateUtc="2023-04-10T02:06:00Z"/>
  <w16cex:commentExtensible w16cex:durableId="27C58DE3" w16cex:dateUtc="2023-03-22T21:23:00Z"/>
  <w16cex:commentExtensible w16cex:durableId="27C58E23" w16cex:dateUtc="2023-03-22T21:24:00Z"/>
  <w16cex:commentExtensible w16cex:durableId="27C58E61" w16cex:dateUtc="2023-03-22T21:25:00Z"/>
  <w16cex:commentExtensible w16cex:durableId="27C58E74" w16cex:dateUtc="2023-03-22T21:25:00Z"/>
  <w16cex:commentExtensible w16cex:durableId="27C58F3A" w16cex:dateUtc="2023-03-22T21:29:00Z"/>
  <w16cex:commentExtensible w16cex:durableId="27C58F95" w16cex:dateUtc="2023-03-22T21:30:00Z"/>
  <w16cex:commentExtensible w16cex:durableId="27C590E6" w16cex:dateUtc="2023-03-22T21:36:00Z"/>
  <w16cex:commentExtensible w16cex:durableId="27C5913D" w16cex:dateUtc="2023-03-22T21:37:00Z"/>
  <w16cex:commentExtensible w16cex:durableId="27C59210" w16cex:dateUtc="2023-03-22T21:41:00Z"/>
  <w16cex:commentExtensible w16cex:durableId="27C5918A" w16cex:dateUtc="2023-03-22T21:39:00Z"/>
  <w16cex:commentExtensible w16cex:durableId="27C591A9" w16cex:dateUtc="2023-03-22T21:39:00Z"/>
  <w16cex:commentExtensible w16cex:durableId="27C58B03" w16cex:dateUtc="2023-03-22T21:11:00Z"/>
  <w16cex:commentExtensible w16cex:durableId="27C58B1A" w16cex:dateUtc="2023-03-22T21:11:00Z"/>
  <w16cex:commentExtensible w16cex:durableId="27C58B34" w16cex:dateUtc="2023-03-22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E8C016" w16cid:durableId="27C56AC8"/>
  <w16cid:commentId w16cid:paraId="08A26A3B" w16cid:durableId="27C56AA0"/>
  <w16cid:commentId w16cid:paraId="0CEA63FE" w16cid:durableId="27D6C81A"/>
  <w16cid:commentId w16cid:paraId="3BAE2BFE" w16cid:durableId="27D6C843"/>
  <w16cid:commentId w16cid:paraId="2EB7A904" w16cid:durableId="27D6C854"/>
  <w16cid:commentId w16cid:paraId="65087265" w16cid:durableId="27D6C860"/>
  <w16cid:commentId w16cid:paraId="5349ADD3" w16cid:durableId="27D6C891"/>
  <w16cid:commentId w16cid:paraId="40B8C757" w16cid:durableId="27D6C8B6"/>
  <w16cid:commentId w16cid:paraId="092B65CC" w16cid:durableId="27D6C938"/>
  <w16cid:commentId w16cid:paraId="24122E48" w16cid:durableId="27D6C944"/>
  <w16cid:commentId w16cid:paraId="07F60849" w16cid:durableId="27D6C97C"/>
  <w16cid:commentId w16cid:paraId="0A48D1B8" w16cid:durableId="27D6C998"/>
  <w16cid:commentId w16cid:paraId="1BB6A399" w16cid:durableId="27D6CA65"/>
  <w16cid:commentId w16cid:paraId="6510B11A" w16cid:durableId="27D6CB0A"/>
  <w16cid:commentId w16cid:paraId="105159A2" w16cid:durableId="27D6CB16"/>
  <w16cid:commentId w16cid:paraId="7593F660" w16cid:durableId="27D6CB2B"/>
  <w16cid:commentId w16cid:paraId="5097F40B" w16cid:durableId="27C5869E"/>
  <w16cid:commentId w16cid:paraId="3CB227FA" w16cid:durableId="27C56D60"/>
  <w16cid:commentId w16cid:paraId="5256BEF4" w16cid:durableId="27C56D6F"/>
  <w16cid:commentId w16cid:paraId="3F8F697B" w16cid:durableId="27D6CB9A"/>
  <w16cid:commentId w16cid:paraId="51C0BA6F" w16cid:durableId="27D6CBC4"/>
  <w16cid:commentId w16cid:paraId="5C15C92A" w16cid:durableId="27D6CBF1"/>
  <w16cid:commentId w16cid:paraId="3C823C28" w16cid:durableId="27D6CC0A"/>
  <w16cid:commentId w16cid:paraId="748DDF2B" w16cid:durableId="27D6CC23"/>
  <w16cid:commentId w16cid:paraId="44CDC1FB" w16cid:durableId="27D6CC44"/>
  <w16cid:commentId w16cid:paraId="1AC3F2E9" w16cid:durableId="27D6CC55"/>
  <w16cid:commentId w16cid:paraId="3811E67E" w16cid:durableId="27D6CC69"/>
  <w16cid:commentId w16cid:paraId="6206614E" w16cid:durableId="27D6CC7F"/>
  <w16cid:commentId w16cid:paraId="5B022D40" w16cid:durableId="27D6CC92"/>
  <w16cid:commentId w16cid:paraId="304AAB2D" w16cid:durableId="27D6CCA0"/>
  <w16cid:commentId w16cid:paraId="75C76E9A" w16cid:durableId="27D6CCB8"/>
  <w16cid:commentId w16cid:paraId="1E3020DD" w16cid:durableId="27D6CCE6"/>
  <w16cid:commentId w16cid:paraId="542FD174" w16cid:durableId="27D6CCF5"/>
  <w16cid:commentId w16cid:paraId="7F30DB4D" w16cid:durableId="27D6CCFD"/>
  <w16cid:commentId w16cid:paraId="09ADAECB" w16cid:durableId="27D6CD0E"/>
  <w16cid:commentId w16cid:paraId="7A46678E" w16cid:durableId="27C56E40"/>
  <w16cid:commentId w16cid:paraId="59AF752D" w16cid:durableId="27D6CD53"/>
  <w16cid:commentId w16cid:paraId="322A3D4C" w16cid:durableId="27C58818"/>
  <w16cid:commentId w16cid:paraId="03DCBBE5" w16cid:durableId="27D6CD75"/>
  <w16cid:commentId w16cid:paraId="4029DE8A" w16cid:durableId="27C58907"/>
  <w16cid:commentId w16cid:paraId="32AB209D" w16cid:durableId="27D6CDCF"/>
  <w16cid:commentId w16cid:paraId="4BB3BD46" w16cid:durableId="27C589DA"/>
  <w16cid:commentId w16cid:paraId="4FE7B7E2" w16cid:durableId="27C589E8"/>
  <w16cid:commentId w16cid:paraId="22576BA7" w16cid:durableId="27C589F8"/>
  <w16cid:commentId w16cid:paraId="0DE81722" w16cid:durableId="27C58A3B"/>
  <w16cid:commentId w16cid:paraId="312FE437" w16cid:durableId="27C58C02"/>
  <w16cid:commentId w16cid:paraId="7B40BAC8" w16cid:durableId="27C58C30"/>
  <w16cid:commentId w16cid:paraId="0DE6EFCE" w16cid:durableId="27C58CD3"/>
  <w16cid:commentId w16cid:paraId="4456D6E4" w16cid:durableId="27C58C85"/>
  <w16cid:commentId w16cid:paraId="5A35B620" w16cid:durableId="27DDB33A"/>
  <w16cid:commentId w16cid:paraId="78B2DDBF" w16cid:durableId="27C58D80"/>
  <w16cid:commentId w16cid:paraId="03C98786" w16cid:durableId="27C58DB7"/>
  <w16cid:commentId w16cid:paraId="2C13DA61" w16cid:durableId="27DDB576"/>
  <w16cid:commentId w16cid:paraId="7EA6FB65" w16cid:durableId="27C58DE3"/>
  <w16cid:commentId w16cid:paraId="27139CB9" w16cid:durableId="27C58E23"/>
  <w16cid:commentId w16cid:paraId="0E287439" w16cid:durableId="27C58E61"/>
  <w16cid:commentId w16cid:paraId="07B27D2B" w16cid:durableId="27C58E74"/>
  <w16cid:commentId w16cid:paraId="64440086" w16cid:durableId="27C58F3A"/>
  <w16cid:commentId w16cid:paraId="231265BC" w16cid:durableId="27C58F95"/>
  <w16cid:commentId w16cid:paraId="03F235E0" w16cid:durableId="27C590E6"/>
  <w16cid:commentId w16cid:paraId="4E32B793" w16cid:durableId="27C5913D"/>
  <w16cid:commentId w16cid:paraId="3F700023" w16cid:durableId="27C59210"/>
  <w16cid:commentId w16cid:paraId="1F40A6F5" w16cid:durableId="27C5918A"/>
  <w16cid:commentId w16cid:paraId="46A99ECB" w16cid:durableId="27C591A9"/>
  <w16cid:commentId w16cid:paraId="62F70DCF" w16cid:durableId="27C58B03"/>
  <w16cid:commentId w16cid:paraId="6A1E656C" w16cid:durableId="27C58B1A"/>
  <w16cid:commentId w16cid:paraId="66B4260B" w16cid:durableId="27C58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5615A" w14:textId="77777777" w:rsidR="003030D9" w:rsidRDefault="003030D9" w:rsidP="00DA5CF7">
      <w:r>
        <w:separator/>
      </w:r>
    </w:p>
  </w:endnote>
  <w:endnote w:type="continuationSeparator" w:id="0">
    <w:p w14:paraId="3239C15D" w14:textId="77777777" w:rsidR="003030D9" w:rsidRDefault="003030D9" w:rsidP="00DA5CF7">
      <w:r>
        <w:continuationSeparator/>
      </w:r>
    </w:p>
  </w:endnote>
  <w:endnote w:type="continuationNotice" w:id="1">
    <w:p w14:paraId="7F0CDF7C" w14:textId="77777777" w:rsidR="003030D9" w:rsidRDefault="003030D9"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pPr>
      <w:pStyle w:val="Footer"/>
      <w:ind w:firstLine="0"/>
      <w:jc w:val="center"/>
      <w:pPrChange w:id="313" w:author="Bachmeier, Nate" w:date="2023-04-04T15:56:00Z">
        <w:pPr>
          <w:pStyle w:val="Footer"/>
        </w:pPr>
      </w:pPrChange>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430C7" w14:textId="77777777" w:rsidR="003030D9" w:rsidRDefault="003030D9" w:rsidP="00DA5CF7">
      <w:r>
        <w:separator/>
      </w:r>
    </w:p>
  </w:footnote>
  <w:footnote w:type="continuationSeparator" w:id="0">
    <w:p w14:paraId="294E9CC0" w14:textId="77777777" w:rsidR="003030D9" w:rsidRDefault="003030D9" w:rsidP="00DA5CF7">
      <w:r>
        <w:continuationSeparator/>
      </w:r>
    </w:p>
  </w:footnote>
  <w:footnote w:type="continuationNotice" w:id="1">
    <w:p w14:paraId="004E0DB9" w14:textId="77777777" w:rsidR="003030D9" w:rsidRDefault="003030D9"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pPr>
          <w:pStyle w:val="Header"/>
          <w:ind w:firstLine="0"/>
          <w:jc w:val="right"/>
          <w:pPrChange w:id="2950" w:author="Nate Bachmeier [AWS-SA]" w:date="2023-04-09T17:48:00Z">
            <w:pPr>
              <w:pStyle w:val="Header"/>
            </w:pPr>
          </w:pPrChange>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chmeier, Nate">
    <w15:presenceInfo w15:providerId="AD" w15:userId="S-1-5-21-1407069837-2091007605-538272213-37662606"/>
  </w15:person>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tqgFAOnAbEotAAAA"/>
  </w:docVars>
  <w:rsids>
    <w:rsidRoot w:val="00887A22"/>
    <w:rsid w:val="00000584"/>
    <w:rsid w:val="00001EAE"/>
    <w:rsid w:val="00002A1F"/>
    <w:rsid w:val="0000740C"/>
    <w:rsid w:val="000074A1"/>
    <w:rsid w:val="000079EB"/>
    <w:rsid w:val="0001480B"/>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2BE3"/>
    <w:rsid w:val="00095475"/>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119FC"/>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53C10"/>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030D9"/>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6DFB"/>
    <w:rsid w:val="00397940"/>
    <w:rsid w:val="003A3FC9"/>
    <w:rsid w:val="003A421E"/>
    <w:rsid w:val="003A4285"/>
    <w:rsid w:val="003A4779"/>
    <w:rsid w:val="003B3586"/>
    <w:rsid w:val="003B383B"/>
    <w:rsid w:val="003B423F"/>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729307582">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574972106">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1590382626">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562568799">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43399068">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9472829">
              <w:marLeft w:val="0"/>
              <w:marRight w:val="0"/>
              <w:marTop w:val="0"/>
              <w:marBottom w:val="0"/>
              <w:divBdr>
                <w:top w:val="none" w:sz="0" w:space="0" w:color="auto"/>
                <w:left w:val="none" w:sz="0" w:space="0" w:color="auto"/>
                <w:bottom w:val="none" w:sz="0" w:space="0" w:color="auto"/>
                <w:right w:val="none" w:sz="0" w:space="0" w:color="auto"/>
              </w:divBdr>
            </w:div>
            <w:div w:id="1083664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038694243">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122414449">
              <w:marLeft w:val="0"/>
              <w:marRight w:val="0"/>
              <w:marTop w:val="0"/>
              <w:marBottom w:val="0"/>
              <w:divBdr>
                <w:top w:val="none" w:sz="0" w:space="0" w:color="auto"/>
                <w:left w:val="none" w:sz="0" w:space="0" w:color="auto"/>
                <w:bottom w:val="none" w:sz="0" w:space="0" w:color="auto"/>
                <w:right w:val="none" w:sz="0" w:space="0" w:color="auto"/>
              </w:divBdr>
            </w:div>
            <w:div w:id="203715563">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1590575511">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52888047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193688242">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558789872">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3243658">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17.png"/><Relationship Id="rId47" Type="http://schemas.openxmlformats.org/officeDocument/2006/relationships/diagramColors" Target="diagrams/colors2.xml"/><Relationship Id="rId63" Type="http://schemas.openxmlformats.org/officeDocument/2006/relationships/diagramData" Target="diagrams/data4.xml"/><Relationship Id="rId68" Type="http://schemas.openxmlformats.org/officeDocument/2006/relationships/image" Target="media/image28.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diagramData" Target="diagrams/data1.xml"/><Relationship Id="rId53" Type="http://schemas.openxmlformats.org/officeDocument/2006/relationships/image" Target="media/image23.png"/><Relationship Id="rId58" Type="http://schemas.openxmlformats.org/officeDocument/2006/relationships/diagramData" Target="diagrams/data3.xml"/><Relationship Id="rId74" Type="http://schemas.openxmlformats.org/officeDocument/2006/relationships/image" Target="media/image34.png"/><Relationship Id="rId79"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diagramColors" Target="diagrams/colors3.xml"/><Relationship Id="rId82" Type="http://schemas.openxmlformats.org/officeDocument/2006/relationships/theme" Target="theme/theme1.xml"/><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microsoft.com/office/2007/relationships/diagramDrawing" Target="diagrams/drawing2.xml"/><Relationship Id="rId56" Type="http://schemas.openxmlformats.org/officeDocument/2006/relationships/image" Target="media/image26.emf"/><Relationship Id="rId64" Type="http://schemas.openxmlformats.org/officeDocument/2006/relationships/diagramLayout" Target="diagrams/layout4.xml"/><Relationship Id="rId69" Type="http://schemas.openxmlformats.org/officeDocument/2006/relationships/image" Target="media/image29.png"/><Relationship Id="rId77"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2.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Layout" Target="diagrams/layout1.xml"/><Relationship Id="rId46" Type="http://schemas.openxmlformats.org/officeDocument/2006/relationships/diagramQuickStyle" Target="diagrams/quickStyle2.xml"/><Relationship Id="rId59" Type="http://schemas.openxmlformats.org/officeDocument/2006/relationships/diagramLayout" Target="diagrams/layout3.xml"/><Relationship Id="rId67" Type="http://schemas.microsoft.com/office/2007/relationships/diagramDrawing" Target="diagrams/drawing4.xml"/><Relationship Id="rId20" Type="http://schemas.microsoft.com/office/2018/08/relationships/commentsExtensible" Target="commentsExtensible.xml"/><Relationship Id="rId41" Type="http://schemas.microsoft.com/office/2007/relationships/diagramDrawing" Target="diagrams/drawing1.xml"/><Relationship Id="rId54" Type="http://schemas.openxmlformats.org/officeDocument/2006/relationships/image" Target="media/image24.png"/><Relationship Id="rId62" Type="http://schemas.microsoft.com/office/2007/relationships/diagramDrawing" Target="diagrams/drawing3.xml"/><Relationship Id="rId70" Type="http://schemas.openxmlformats.org/officeDocument/2006/relationships/image" Target="media/image30.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19.png"/><Relationship Id="rId57" Type="http://schemas.openxmlformats.org/officeDocument/2006/relationships/image" Target="media/image27.emf"/><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diagramData" Target="diagrams/data2.xml"/><Relationship Id="rId52" Type="http://schemas.openxmlformats.org/officeDocument/2006/relationships/image" Target="media/image22.png"/><Relationship Id="rId60" Type="http://schemas.openxmlformats.org/officeDocument/2006/relationships/diagramQuickStyle" Target="diagrams/quickStyle3.xml"/><Relationship Id="rId65" Type="http://schemas.openxmlformats.org/officeDocument/2006/relationships/diagramQuickStyle" Target="diagrams/quickStyle4.xml"/><Relationship Id="rId73" Type="http://schemas.openxmlformats.org/officeDocument/2006/relationships/image" Target="media/image33.png"/><Relationship Id="rId78" Type="http://schemas.openxmlformats.org/officeDocument/2006/relationships/footer" Target="footer4.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diagramQuickStyle" Target="diagrams/quickStyle1.xml"/><Relationship Id="rId34" Type="http://schemas.openxmlformats.org/officeDocument/2006/relationships/image" Target="media/image1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diagramColors" Target="diagrams/colors1.xml"/><Relationship Id="rId45" Type="http://schemas.openxmlformats.org/officeDocument/2006/relationships/diagramLayout" Target="diagrams/layout2.xml"/><Relationship Id="rId66" Type="http://schemas.openxmlformats.org/officeDocument/2006/relationships/diagramColors" Target="diagrams/colors4.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74</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75</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76</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77</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78</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79</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80</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81</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82</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83</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84</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85</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86</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87</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88</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89</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90</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91</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92</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68</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93</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69</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94</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71</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72</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95</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67</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103</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106</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107</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108</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109</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70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CAE40F5A-C707-4B74-82F3-A4E146AB5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153</Pages>
  <Words>33878</Words>
  <Characters>193105</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226530</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55</cp:revision>
  <dcterms:created xsi:type="dcterms:W3CDTF">2023-03-22T18:48:00Z</dcterms:created>
  <dcterms:modified xsi:type="dcterms:W3CDTF">2023-04-10T02:08:00Z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