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69F2089" w:rsidR="00992F06" w:rsidRPr="00B43C8C" w:rsidRDefault="00992F06" w:rsidP="00B43C8C">
      <w:pPr>
        <w:ind w:firstLine="0"/>
        <w:jc w:val="center"/>
        <w:rPr>
          <w:b/>
          <w:bCs/>
        </w:rPr>
      </w:pPr>
      <w:r w:rsidRPr="00B43C8C">
        <w:rPr>
          <w:b/>
          <w:bCs/>
        </w:rPr>
        <w:t xml:space="preserve">Using </w:t>
      </w:r>
      <w:r w:rsidR="008A08BD">
        <w:rPr>
          <w:b/>
          <w:bCs/>
        </w:rPr>
        <w:t>h</w:t>
      </w:r>
      <w:r w:rsidR="00DF58F5">
        <w:rPr>
          <w:b/>
          <w:bCs/>
        </w:rPr>
        <w:t xml:space="preserve">uman </w:t>
      </w:r>
      <w:r w:rsidR="008A08BD">
        <w:rPr>
          <w:b/>
          <w:bCs/>
        </w:rPr>
        <w:t>a</w:t>
      </w:r>
      <w:r w:rsidR="00DF58F5">
        <w:rPr>
          <w:b/>
          <w:bCs/>
        </w:rPr>
        <w:t xml:space="preserve">ctivity </w:t>
      </w:r>
      <w:r w:rsidR="008A08BD">
        <w:rPr>
          <w:b/>
          <w:bCs/>
        </w:rPr>
        <w:t>r</w:t>
      </w:r>
      <w:r w:rsidR="00DF58F5">
        <w:rPr>
          <w:b/>
          <w:bCs/>
        </w:rPr>
        <w:t xml:space="preserve">ecognition </w:t>
      </w:r>
      <w:r w:rsidR="008A08BD">
        <w:rPr>
          <w:b/>
          <w:bCs/>
        </w:rPr>
        <w:t xml:space="preserve">for improving </w:t>
      </w:r>
      <w:r w:rsidRPr="00B43C8C">
        <w:rPr>
          <w:b/>
          <w:bCs/>
        </w:rPr>
        <w:t>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2044D5FF" w:rsidR="00887A22" w:rsidRDefault="00DF58F5">
      <w:pPr>
        <w:ind w:firstLine="0"/>
        <w:jc w:val="center"/>
      </w:pPr>
      <w:r>
        <w:t xml:space="preserve">April  </w:t>
      </w:r>
      <w:r w:rsidR="00E72F1F">
        <w:t>202</w:t>
      </w:r>
      <w:r w:rsidR="00722C2E">
        <w:t>3</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3396E776" w14:textId="10DC4A9E" w:rsidR="002A6836"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31970479" w:history="1">
            <w:r w:rsidR="002A6836" w:rsidRPr="00BB4462">
              <w:rPr>
                <w:rStyle w:val="Hyperlink"/>
                <w:noProof/>
              </w:rPr>
              <w:t>Chapter 1: Introduction</w:t>
            </w:r>
            <w:r w:rsidR="002A6836">
              <w:rPr>
                <w:noProof/>
                <w:webHidden/>
              </w:rPr>
              <w:tab/>
            </w:r>
            <w:r w:rsidR="002A6836">
              <w:rPr>
                <w:noProof/>
                <w:webHidden/>
              </w:rPr>
              <w:fldChar w:fldCharType="begin"/>
            </w:r>
            <w:r w:rsidR="002A6836">
              <w:rPr>
                <w:noProof/>
                <w:webHidden/>
              </w:rPr>
              <w:instrText xml:space="preserve"> PAGEREF _Toc131970479 \h </w:instrText>
            </w:r>
            <w:r w:rsidR="002A6836">
              <w:rPr>
                <w:noProof/>
                <w:webHidden/>
              </w:rPr>
            </w:r>
            <w:r w:rsidR="002A6836">
              <w:rPr>
                <w:noProof/>
                <w:webHidden/>
              </w:rPr>
              <w:fldChar w:fldCharType="separate"/>
            </w:r>
            <w:r w:rsidR="002A6836">
              <w:rPr>
                <w:noProof/>
                <w:webHidden/>
              </w:rPr>
              <w:t>1</w:t>
            </w:r>
            <w:r w:rsidR="002A6836">
              <w:rPr>
                <w:noProof/>
                <w:webHidden/>
              </w:rPr>
              <w:fldChar w:fldCharType="end"/>
            </w:r>
          </w:hyperlink>
        </w:p>
        <w:p w14:paraId="3F3A60AD" w14:textId="4ABEA0CA" w:rsidR="002A6836" w:rsidRDefault="00000000">
          <w:pPr>
            <w:pStyle w:val="TOC2"/>
            <w:rPr>
              <w:rFonts w:asciiTheme="minorHAnsi" w:eastAsiaTheme="minorEastAsia" w:hAnsiTheme="minorHAnsi" w:cstheme="minorBidi"/>
              <w:noProof/>
              <w:sz w:val="22"/>
              <w:szCs w:val="22"/>
            </w:rPr>
          </w:pPr>
          <w:hyperlink w:anchor="_Toc131970480" w:history="1">
            <w:r w:rsidR="002A6836" w:rsidRPr="00BB4462">
              <w:rPr>
                <w:rStyle w:val="Hyperlink"/>
                <w:noProof/>
              </w:rPr>
              <w:t>Statement of the Problem</w:t>
            </w:r>
            <w:r w:rsidR="002A6836">
              <w:rPr>
                <w:noProof/>
                <w:webHidden/>
              </w:rPr>
              <w:tab/>
            </w:r>
            <w:r w:rsidR="002A6836">
              <w:rPr>
                <w:noProof/>
                <w:webHidden/>
              </w:rPr>
              <w:fldChar w:fldCharType="begin"/>
            </w:r>
            <w:r w:rsidR="002A6836">
              <w:rPr>
                <w:noProof/>
                <w:webHidden/>
              </w:rPr>
              <w:instrText xml:space="preserve"> PAGEREF _Toc131970480 \h </w:instrText>
            </w:r>
            <w:r w:rsidR="002A6836">
              <w:rPr>
                <w:noProof/>
                <w:webHidden/>
              </w:rPr>
            </w:r>
            <w:r w:rsidR="002A6836">
              <w:rPr>
                <w:noProof/>
                <w:webHidden/>
              </w:rPr>
              <w:fldChar w:fldCharType="separate"/>
            </w:r>
            <w:r w:rsidR="002A6836">
              <w:rPr>
                <w:noProof/>
                <w:webHidden/>
              </w:rPr>
              <w:t>2</w:t>
            </w:r>
            <w:r w:rsidR="002A6836">
              <w:rPr>
                <w:noProof/>
                <w:webHidden/>
              </w:rPr>
              <w:fldChar w:fldCharType="end"/>
            </w:r>
          </w:hyperlink>
        </w:p>
        <w:p w14:paraId="3D9B9946" w14:textId="4FAEAC0F" w:rsidR="002A6836" w:rsidRDefault="00000000">
          <w:pPr>
            <w:pStyle w:val="TOC2"/>
            <w:rPr>
              <w:rFonts w:asciiTheme="minorHAnsi" w:eastAsiaTheme="minorEastAsia" w:hAnsiTheme="minorHAnsi" w:cstheme="minorBidi"/>
              <w:noProof/>
              <w:sz w:val="22"/>
              <w:szCs w:val="22"/>
            </w:rPr>
          </w:pPr>
          <w:hyperlink w:anchor="_Toc131970481" w:history="1">
            <w:r w:rsidR="002A6836" w:rsidRPr="00BB4462">
              <w:rPr>
                <w:rStyle w:val="Hyperlink"/>
                <w:noProof/>
              </w:rPr>
              <w:t>Purpose of the Study</w:t>
            </w:r>
            <w:r w:rsidR="002A6836">
              <w:rPr>
                <w:noProof/>
                <w:webHidden/>
              </w:rPr>
              <w:tab/>
            </w:r>
            <w:r w:rsidR="002A6836">
              <w:rPr>
                <w:noProof/>
                <w:webHidden/>
              </w:rPr>
              <w:fldChar w:fldCharType="begin"/>
            </w:r>
            <w:r w:rsidR="002A6836">
              <w:rPr>
                <w:noProof/>
                <w:webHidden/>
              </w:rPr>
              <w:instrText xml:space="preserve"> PAGEREF _Toc131970481 \h </w:instrText>
            </w:r>
            <w:r w:rsidR="002A6836">
              <w:rPr>
                <w:noProof/>
                <w:webHidden/>
              </w:rPr>
            </w:r>
            <w:r w:rsidR="002A6836">
              <w:rPr>
                <w:noProof/>
                <w:webHidden/>
              </w:rPr>
              <w:fldChar w:fldCharType="separate"/>
            </w:r>
            <w:r w:rsidR="002A6836">
              <w:rPr>
                <w:noProof/>
                <w:webHidden/>
              </w:rPr>
              <w:t>3</w:t>
            </w:r>
            <w:r w:rsidR="002A6836">
              <w:rPr>
                <w:noProof/>
                <w:webHidden/>
              </w:rPr>
              <w:fldChar w:fldCharType="end"/>
            </w:r>
          </w:hyperlink>
        </w:p>
        <w:p w14:paraId="1553F6C3" w14:textId="5AD6D933" w:rsidR="002A6836" w:rsidRDefault="00000000">
          <w:pPr>
            <w:pStyle w:val="TOC2"/>
            <w:rPr>
              <w:rFonts w:asciiTheme="minorHAnsi" w:eastAsiaTheme="minorEastAsia" w:hAnsiTheme="minorHAnsi" w:cstheme="minorBidi"/>
              <w:noProof/>
              <w:sz w:val="22"/>
              <w:szCs w:val="22"/>
            </w:rPr>
          </w:pPr>
          <w:hyperlink w:anchor="_Toc131970482" w:history="1">
            <w:r w:rsidR="002A6836" w:rsidRPr="00BB4462">
              <w:rPr>
                <w:rStyle w:val="Hyperlink"/>
                <w:noProof/>
              </w:rPr>
              <w:t>Introduction to Theoretical Framework</w:t>
            </w:r>
            <w:r w:rsidR="002A6836">
              <w:rPr>
                <w:noProof/>
                <w:webHidden/>
              </w:rPr>
              <w:tab/>
            </w:r>
            <w:r w:rsidR="002A6836">
              <w:rPr>
                <w:noProof/>
                <w:webHidden/>
              </w:rPr>
              <w:fldChar w:fldCharType="begin"/>
            </w:r>
            <w:r w:rsidR="002A6836">
              <w:rPr>
                <w:noProof/>
                <w:webHidden/>
              </w:rPr>
              <w:instrText xml:space="preserve"> PAGEREF _Toc131970482 \h </w:instrText>
            </w:r>
            <w:r w:rsidR="002A6836">
              <w:rPr>
                <w:noProof/>
                <w:webHidden/>
              </w:rPr>
            </w:r>
            <w:r w:rsidR="002A6836">
              <w:rPr>
                <w:noProof/>
                <w:webHidden/>
              </w:rPr>
              <w:fldChar w:fldCharType="separate"/>
            </w:r>
            <w:r w:rsidR="002A6836">
              <w:rPr>
                <w:noProof/>
                <w:webHidden/>
              </w:rPr>
              <w:t>4</w:t>
            </w:r>
            <w:r w:rsidR="002A6836">
              <w:rPr>
                <w:noProof/>
                <w:webHidden/>
              </w:rPr>
              <w:fldChar w:fldCharType="end"/>
            </w:r>
          </w:hyperlink>
        </w:p>
        <w:p w14:paraId="512E52A2" w14:textId="29CC723D" w:rsidR="002A6836" w:rsidRDefault="00000000">
          <w:pPr>
            <w:pStyle w:val="TOC2"/>
            <w:rPr>
              <w:rFonts w:asciiTheme="minorHAnsi" w:eastAsiaTheme="minorEastAsia" w:hAnsiTheme="minorHAnsi" w:cstheme="minorBidi"/>
              <w:noProof/>
              <w:sz w:val="22"/>
              <w:szCs w:val="22"/>
            </w:rPr>
          </w:pPr>
          <w:hyperlink w:anchor="_Toc131970483" w:history="1">
            <w:r w:rsidR="002A6836" w:rsidRPr="00BB4462">
              <w:rPr>
                <w:rStyle w:val="Hyperlink"/>
                <w:noProof/>
              </w:rPr>
              <w:t>Research Questions</w:t>
            </w:r>
            <w:r w:rsidR="002A6836">
              <w:rPr>
                <w:noProof/>
                <w:webHidden/>
              </w:rPr>
              <w:tab/>
            </w:r>
            <w:r w:rsidR="002A6836">
              <w:rPr>
                <w:noProof/>
                <w:webHidden/>
              </w:rPr>
              <w:fldChar w:fldCharType="begin"/>
            </w:r>
            <w:r w:rsidR="002A6836">
              <w:rPr>
                <w:noProof/>
                <w:webHidden/>
              </w:rPr>
              <w:instrText xml:space="preserve"> PAGEREF _Toc131970483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7924E8BD" w14:textId="553CC411" w:rsidR="002A6836" w:rsidRDefault="00000000">
          <w:pPr>
            <w:pStyle w:val="TOC2"/>
            <w:rPr>
              <w:rFonts w:asciiTheme="minorHAnsi" w:eastAsiaTheme="minorEastAsia" w:hAnsiTheme="minorHAnsi" w:cstheme="minorBidi"/>
              <w:noProof/>
              <w:sz w:val="22"/>
              <w:szCs w:val="22"/>
            </w:rPr>
          </w:pPr>
          <w:hyperlink w:anchor="_Toc131970484" w:history="1">
            <w:r w:rsidR="002A6836" w:rsidRPr="00BB4462">
              <w:rPr>
                <w:rStyle w:val="Hyperlink"/>
                <w:noProof/>
              </w:rPr>
              <w:t>Significance of the Study</w:t>
            </w:r>
            <w:r w:rsidR="002A6836">
              <w:rPr>
                <w:noProof/>
                <w:webHidden/>
              </w:rPr>
              <w:tab/>
            </w:r>
            <w:r w:rsidR="002A6836">
              <w:rPr>
                <w:noProof/>
                <w:webHidden/>
              </w:rPr>
              <w:fldChar w:fldCharType="begin"/>
            </w:r>
            <w:r w:rsidR="002A6836">
              <w:rPr>
                <w:noProof/>
                <w:webHidden/>
              </w:rPr>
              <w:instrText xml:space="preserve"> PAGEREF _Toc131970484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18019D56" w14:textId="27A1ED49" w:rsidR="002A6836" w:rsidRDefault="00000000">
          <w:pPr>
            <w:pStyle w:val="TOC2"/>
            <w:rPr>
              <w:rFonts w:asciiTheme="minorHAnsi" w:eastAsiaTheme="minorEastAsia" w:hAnsiTheme="minorHAnsi" w:cstheme="minorBidi"/>
              <w:noProof/>
              <w:sz w:val="22"/>
              <w:szCs w:val="22"/>
            </w:rPr>
          </w:pPr>
          <w:hyperlink w:anchor="_Toc131970485" w:history="1">
            <w:r w:rsidR="002A6836" w:rsidRPr="00BB4462">
              <w:rPr>
                <w:rStyle w:val="Hyperlink"/>
                <w:noProof/>
              </w:rPr>
              <w:t>Definition of Key Terms</w:t>
            </w:r>
            <w:r w:rsidR="002A6836">
              <w:rPr>
                <w:noProof/>
                <w:webHidden/>
              </w:rPr>
              <w:tab/>
            </w:r>
            <w:r w:rsidR="002A6836">
              <w:rPr>
                <w:noProof/>
                <w:webHidden/>
              </w:rPr>
              <w:fldChar w:fldCharType="begin"/>
            </w:r>
            <w:r w:rsidR="002A6836">
              <w:rPr>
                <w:noProof/>
                <w:webHidden/>
              </w:rPr>
              <w:instrText xml:space="preserve"> PAGEREF _Toc131970485 \h </w:instrText>
            </w:r>
            <w:r w:rsidR="002A6836">
              <w:rPr>
                <w:noProof/>
                <w:webHidden/>
              </w:rPr>
            </w:r>
            <w:r w:rsidR="002A6836">
              <w:rPr>
                <w:noProof/>
                <w:webHidden/>
              </w:rPr>
              <w:fldChar w:fldCharType="separate"/>
            </w:r>
            <w:r w:rsidR="002A6836">
              <w:rPr>
                <w:noProof/>
                <w:webHidden/>
              </w:rPr>
              <w:t>7</w:t>
            </w:r>
            <w:r w:rsidR="002A6836">
              <w:rPr>
                <w:noProof/>
                <w:webHidden/>
              </w:rPr>
              <w:fldChar w:fldCharType="end"/>
            </w:r>
          </w:hyperlink>
        </w:p>
        <w:p w14:paraId="10FDBDB1" w14:textId="0FB1C6B0" w:rsidR="002A6836" w:rsidRDefault="00000000">
          <w:pPr>
            <w:pStyle w:val="TOC2"/>
            <w:rPr>
              <w:rFonts w:asciiTheme="minorHAnsi" w:eastAsiaTheme="minorEastAsia" w:hAnsiTheme="minorHAnsi" w:cstheme="minorBidi"/>
              <w:noProof/>
              <w:sz w:val="22"/>
              <w:szCs w:val="22"/>
            </w:rPr>
          </w:pPr>
          <w:hyperlink w:anchor="_Toc131970486"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_Toc131970486 \h </w:instrText>
            </w:r>
            <w:r w:rsidR="002A6836">
              <w:rPr>
                <w:noProof/>
                <w:webHidden/>
              </w:rPr>
            </w:r>
            <w:r w:rsidR="002A6836">
              <w:rPr>
                <w:noProof/>
                <w:webHidden/>
              </w:rPr>
              <w:fldChar w:fldCharType="separate"/>
            </w:r>
            <w:r w:rsidR="002A6836">
              <w:rPr>
                <w:noProof/>
                <w:webHidden/>
              </w:rPr>
              <w:t>9</w:t>
            </w:r>
            <w:r w:rsidR="002A6836">
              <w:rPr>
                <w:noProof/>
                <w:webHidden/>
              </w:rPr>
              <w:fldChar w:fldCharType="end"/>
            </w:r>
          </w:hyperlink>
        </w:p>
        <w:p w14:paraId="7162F3C8" w14:textId="560114EC" w:rsidR="002A6836" w:rsidRDefault="00000000">
          <w:pPr>
            <w:pStyle w:val="TOC1"/>
            <w:rPr>
              <w:rFonts w:asciiTheme="minorHAnsi" w:eastAsiaTheme="minorEastAsia" w:hAnsiTheme="minorHAnsi" w:cstheme="minorBidi"/>
              <w:noProof/>
              <w:sz w:val="22"/>
            </w:rPr>
          </w:pPr>
          <w:hyperlink w:anchor="_Toc131970487" w:history="1">
            <w:r w:rsidR="002A6836" w:rsidRPr="00BB4462">
              <w:rPr>
                <w:rStyle w:val="Hyperlink"/>
                <w:noProof/>
              </w:rPr>
              <w:t>Chapter 2: Literature Review</w:t>
            </w:r>
            <w:r w:rsidR="002A6836">
              <w:rPr>
                <w:noProof/>
                <w:webHidden/>
              </w:rPr>
              <w:tab/>
            </w:r>
            <w:r w:rsidR="002A6836">
              <w:rPr>
                <w:noProof/>
                <w:webHidden/>
              </w:rPr>
              <w:fldChar w:fldCharType="begin"/>
            </w:r>
            <w:r w:rsidR="002A6836">
              <w:rPr>
                <w:noProof/>
                <w:webHidden/>
              </w:rPr>
              <w:instrText xml:space="preserve"> PAGEREF _Toc131970487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7C2F409B" w14:textId="34533E52" w:rsidR="002A6836" w:rsidRDefault="00000000">
          <w:pPr>
            <w:pStyle w:val="TOC2"/>
            <w:rPr>
              <w:rFonts w:asciiTheme="minorHAnsi" w:eastAsiaTheme="minorEastAsia" w:hAnsiTheme="minorHAnsi" w:cstheme="minorBidi"/>
              <w:noProof/>
              <w:sz w:val="22"/>
              <w:szCs w:val="22"/>
            </w:rPr>
          </w:pPr>
          <w:hyperlink w:anchor="_Toc131970488" w:history="1">
            <w:r w:rsidR="002A6836" w:rsidRPr="00BB4462">
              <w:rPr>
                <w:rStyle w:val="Hyperlink"/>
                <w:noProof/>
              </w:rPr>
              <w:t>Literature Search Strategies</w:t>
            </w:r>
            <w:r w:rsidR="002A6836">
              <w:rPr>
                <w:noProof/>
                <w:webHidden/>
              </w:rPr>
              <w:tab/>
            </w:r>
            <w:r w:rsidR="002A6836">
              <w:rPr>
                <w:noProof/>
                <w:webHidden/>
              </w:rPr>
              <w:fldChar w:fldCharType="begin"/>
            </w:r>
            <w:r w:rsidR="002A6836">
              <w:rPr>
                <w:noProof/>
                <w:webHidden/>
              </w:rPr>
              <w:instrText xml:space="preserve"> PAGEREF _Toc131970488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3BCE6B60" w14:textId="4BCFD4CC" w:rsidR="002A6836" w:rsidRDefault="00000000">
          <w:pPr>
            <w:pStyle w:val="TOC2"/>
            <w:rPr>
              <w:rFonts w:asciiTheme="minorHAnsi" w:eastAsiaTheme="minorEastAsia" w:hAnsiTheme="minorHAnsi" w:cstheme="minorBidi"/>
              <w:noProof/>
              <w:sz w:val="22"/>
              <w:szCs w:val="22"/>
            </w:rPr>
          </w:pPr>
          <w:hyperlink w:anchor="_Toc131970489" w:history="1">
            <w:r w:rsidR="002A6836" w:rsidRPr="00BB4462">
              <w:rPr>
                <w:rStyle w:val="Hyperlink"/>
                <w:noProof/>
              </w:rPr>
              <w:t>Theoretical Framework</w:t>
            </w:r>
            <w:r w:rsidR="002A6836">
              <w:rPr>
                <w:noProof/>
                <w:webHidden/>
              </w:rPr>
              <w:tab/>
            </w:r>
            <w:r w:rsidR="002A6836">
              <w:rPr>
                <w:noProof/>
                <w:webHidden/>
              </w:rPr>
              <w:fldChar w:fldCharType="begin"/>
            </w:r>
            <w:r w:rsidR="002A6836">
              <w:rPr>
                <w:noProof/>
                <w:webHidden/>
              </w:rPr>
              <w:instrText xml:space="preserve"> PAGEREF _Toc131970489 \h </w:instrText>
            </w:r>
            <w:r w:rsidR="002A6836">
              <w:rPr>
                <w:noProof/>
                <w:webHidden/>
              </w:rPr>
            </w:r>
            <w:r w:rsidR="002A6836">
              <w:rPr>
                <w:noProof/>
                <w:webHidden/>
              </w:rPr>
              <w:fldChar w:fldCharType="separate"/>
            </w:r>
            <w:r w:rsidR="002A6836">
              <w:rPr>
                <w:noProof/>
                <w:webHidden/>
              </w:rPr>
              <w:t>13</w:t>
            </w:r>
            <w:r w:rsidR="002A6836">
              <w:rPr>
                <w:noProof/>
                <w:webHidden/>
              </w:rPr>
              <w:fldChar w:fldCharType="end"/>
            </w:r>
          </w:hyperlink>
        </w:p>
        <w:p w14:paraId="78FA1F75" w14:textId="38E8E7C2" w:rsidR="002A6836" w:rsidRDefault="00000000">
          <w:pPr>
            <w:pStyle w:val="TOC2"/>
            <w:rPr>
              <w:rFonts w:asciiTheme="minorHAnsi" w:eastAsiaTheme="minorEastAsia" w:hAnsiTheme="minorHAnsi" w:cstheme="minorBidi"/>
              <w:noProof/>
              <w:sz w:val="22"/>
              <w:szCs w:val="22"/>
            </w:rPr>
          </w:pPr>
          <w:hyperlink w:anchor="_Toc131970490" w:history="1">
            <w:r w:rsidR="002A6836" w:rsidRPr="00BB4462">
              <w:rPr>
                <w:rStyle w:val="Hyperlink"/>
                <w:noProof/>
              </w:rPr>
              <w:t>What is the role of data mining</w:t>
            </w:r>
            <w:r w:rsidR="002A6836">
              <w:rPr>
                <w:noProof/>
                <w:webHidden/>
              </w:rPr>
              <w:tab/>
            </w:r>
            <w:r w:rsidR="002A6836">
              <w:rPr>
                <w:noProof/>
                <w:webHidden/>
              </w:rPr>
              <w:fldChar w:fldCharType="begin"/>
            </w:r>
            <w:r w:rsidR="002A6836">
              <w:rPr>
                <w:noProof/>
                <w:webHidden/>
              </w:rPr>
              <w:instrText xml:space="preserve"> PAGEREF _Toc131970490 \h </w:instrText>
            </w:r>
            <w:r w:rsidR="002A6836">
              <w:rPr>
                <w:noProof/>
                <w:webHidden/>
              </w:rPr>
            </w:r>
            <w:r w:rsidR="002A6836">
              <w:rPr>
                <w:noProof/>
                <w:webHidden/>
              </w:rPr>
              <w:fldChar w:fldCharType="separate"/>
            </w:r>
            <w:r w:rsidR="002A6836">
              <w:rPr>
                <w:noProof/>
                <w:webHidden/>
              </w:rPr>
              <w:t>17</w:t>
            </w:r>
            <w:r w:rsidR="002A6836">
              <w:rPr>
                <w:noProof/>
                <w:webHidden/>
              </w:rPr>
              <w:fldChar w:fldCharType="end"/>
            </w:r>
          </w:hyperlink>
        </w:p>
        <w:p w14:paraId="2E95C6B0" w14:textId="6CE3B8C4" w:rsidR="002A6836" w:rsidRDefault="00000000">
          <w:pPr>
            <w:pStyle w:val="TOC2"/>
            <w:rPr>
              <w:rFonts w:asciiTheme="minorHAnsi" w:eastAsiaTheme="minorEastAsia" w:hAnsiTheme="minorHAnsi" w:cstheme="minorBidi"/>
              <w:noProof/>
              <w:sz w:val="22"/>
              <w:szCs w:val="22"/>
            </w:rPr>
          </w:pPr>
          <w:hyperlink w:anchor="_Toc131970491" w:history="1">
            <w:r w:rsidR="002A6836" w:rsidRPr="00BB4462">
              <w:rPr>
                <w:rStyle w:val="Hyperlink"/>
                <w:noProof/>
              </w:rPr>
              <w:t>What exactly is artificial intelligence</w:t>
            </w:r>
            <w:r w:rsidR="002A6836">
              <w:rPr>
                <w:noProof/>
                <w:webHidden/>
              </w:rPr>
              <w:tab/>
            </w:r>
            <w:r w:rsidR="002A6836">
              <w:rPr>
                <w:noProof/>
                <w:webHidden/>
              </w:rPr>
              <w:fldChar w:fldCharType="begin"/>
            </w:r>
            <w:r w:rsidR="002A6836">
              <w:rPr>
                <w:noProof/>
                <w:webHidden/>
              </w:rPr>
              <w:instrText xml:space="preserve"> PAGEREF _Toc131970491 \h </w:instrText>
            </w:r>
            <w:r w:rsidR="002A6836">
              <w:rPr>
                <w:noProof/>
                <w:webHidden/>
              </w:rPr>
            </w:r>
            <w:r w:rsidR="002A6836">
              <w:rPr>
                <w:noProof/>
                <w:webHidden/>
              </w:rPr>
              <w:fldChar w:fldCharType="separate"/>
            </w:r>
            <w:r w:rsidR="002A6836">
              <w:rPr>
                <w:noProof/>
                <w:webHidden/>
              </w:rPr>
              <w:t>20</w:t>
            </w:r>
            <w:r w:rsidR="002A6836">
              <w:rPr>
                <w:noProof/>
                <w:webHidden/>
              </w:rPr>
              <w:fldChar w:fldCharType="end"/>
            </w:r>
          </w:hyperlink>
        </w:p>
        <w:p w14:paraId="42F41917" w14:textId="59D329E7" w:rsidR="002A6836" w:rsidRDefault="00000000">
          <w:pPr>
            <w:pStyle w:val="TOC2"/>
            <w:rPr>
              <w:rFonts w:asciiTheme="minorHAnsi" w:eastAsiaTheme="minorEastAsia" w:hAnsiTheme="minorHAnsi" w:cstheme="minorBidi"/>
              <w:noProof/>
              <w:sz w:val="22"/>
              <w:szCs w:val="22"/>
            </w:rPr>
          </w:pPr>
          <w:hyperlink w:anchor="_Toc131970492" w:history="1">
            <w:r w:rsidR="002A6836" w:rsidRPr="00BB4462">
              <w:rPr>
                <w:rStyle w:val="Hyperlink"/>
                <w:noProof/>
              </w:rPr>
              <w:t>How does computer vision work</w:t>
            </w:r>
            <w:r w:rsidR="002A6836">
              <w:rPr>
                <w:noProof/>
                <w:webHidden/>
              </w:rPr>
              <w:tab/>
            </w:r>
            <w:r w:rsidR="002A6836">
              <w:rPr>
                <w:noProof/>
                <w:webHidden/>
              </w:rPr>
              <w:fldChar w:fldCharType="begin"/>
            </w:r>
            <w:r w:rsidR="002A6836">
              <w:rPr>
                <w:noProof/>
                <w:webHidden/>
              </w:rPr>
              <w:instrText xml:space="preserve"> PAGEREF _Toc131970492 \h </w:instrText>
            </w:r>
            <w:r w:rsidR="002A6836">
              <w:rPr>
                <w:noProof/>
                <w:webHidden/>
              </w:rPr>
            </w:r>
            <w:r w:rsidR="002A6836">
              <w:rPr>
                <w:noProof/>
                <w:webHidden/>
              </w:rPr>
              <w:fldChar w:fldCharType="separate"/>
            </w:r>
            <w:r w:rsidR="002A6836">
              <w:rPr>
                <w:noProof/>
                <w:webHidden/>
              </w:rPr>
              <w:t>22</w:t>
            </w:r>
            <w:r w:rsidR="002A6836">
              <w:rPr>
                <w:noProof/>
                <w:webHidden/>
              </w:rPr>
              <w:fldChar w:fldCharType="end"/>
            </w:r>
          </w:hyperlink>
        </w:p>
        <w:p w14:paraId="29736850" w14:textId="2424D42F" w:rsidR="002A6836" w:rsidRDefault="00000000">
          <w:pPr>
            <w:pStyle w:val="TOC2"/>
            <w:rPr>
              <w:rFonts w:asciiTheme="minorHAnsi" w:eastAsiaTheme="minorEastAsia" w:hAnsiTheme="minorHAnsi" w:cstheme="minorBidi"/>
              <w:noProof/>
              <w:sz w:val="22"/>
              <w:szCs w:val="22"/>
            </w:rPr>
          </w:pPr>
          <w:hyperlink w:anchor="_Toc131970493" w:history="1">
            <w:r w:rsidR="002A6836" w:rsidRPr="00BB4462">
              <w:rPr>
                <w:rStyle w:val="Hyperlink"/>
                <w:noProof/>
              </w:rPr>
              <w:t>What’s the role of Markov chains</w:t>
            </w:r>
            <w:r w:rsidR="002A6836">
              <w:rPr>
                <w:noProof/>
                <w:webHidden/>
              </w:rPr>
              <w:tab/>
            </w:r>
            <w:r w:rsidR="002A6836">
              <w:rPr>
                <w:noProof/>
                <w:webHidden/>
              </w:rPr>
              <w:fldChar w:fldCharType="begin"/>
            </w:r>
            <w:r w:rsidR="002A6836">
              <w:rPr>
                <w:noProof/>
                <w:webHidden/>
              </w:rPr>
              <w:instrText xml:space="preserve"> PAGEREF _Toc131970493 \h </w:instrText>
            </w:r>
            <w:r w:rsidR="002A6836">
              <w:rPr>
                <w:noProof/>
                <w:webHidden/>
              </w:rPr>
            </w:r>
            <w:r w:rsidR="002A6836">
              <w:rPr>
                <w:noProof/>
                <w:webHidden/>
              </w:rPr>
              <w:fldChar w:fldCharType="separate"/>
            </w:r>
            <w:r w:rsidR="002A6836">
              <w:rPr>
                <w:noProof/>
                <w:webHidden/>
              </w:rPr>
              <w:t>24</w:t>
            </w:r>
            <w:r w:rsidR="002A6836">
              <w:rPr>
                <w:noProof/>
                <w:webHidden/>
              </w:rPr>
              <w:fldChar w:fldCharType="end"/>
            </w:r>
          </w:hyperlink>
        </w:p>
        <w:p w14:paraId="4B75A08D" w14:textId="57946679" w:rsidR="002A6836" w:rsidRDefault="00000000">
          <w:pPr>
            <w:pStyle w:val="TOC2"/>
            <w:rPr>
              <w:rFonts w:asciiTheme="minorHAnsi" w:eastAsiaTheme="minorEastAsia" w:hAnsiTheme="minorHAnsi" w:cstheme="minorBidi"/>
              <w:noProof/>
              <w:sz w:val="22"/>
              <w:szCs w:val="22"/>
            </w:rPr>
          </w:pPr>
          <w:hyperlink w:anchor="_Toc131970494" w:history="1">
            <w:r w:rsidR="002A6836" w:rsidRPr="00BB4462">
              <w:rPr>
                <w:rStyle w:val="Hyperlink"/>
                <w:noProof/>
              </w:rPr>
              <w:t>How are neural networks evolving</w:t>
            </w:r>
            <w:r w:rsidR="002A6836">
              <w:rPr>
                <w:noProof/>
                <w:webHidden/>
              </w:rPr>
              <w:tab/>
            </w:r>
            <w:r w:rsidR="002A6836">
              <w:rPr>
                <w:noProof/>
                <w:webHidden/>
              </w:rPr>
              <w:fldChar w:fldCharType="begin"/>
            </w:r>
            <w:r w:rsidR="002A6836">
              <w:rPr>
                <w:noProof/>
                <w:webHidden/>
              </w:rPr>
              <w:instrText xml:space="preserve"> PAGEREF _Toc131970494 \h </w:instrText>
            </w:r>
            <w:r w:rsidR="002A6836">
              <w:rPr>
                <w:noProof/>
                <w:webHidden/>
              </w:rPr>
            </w:r>
            <w:r w:rsidR="002A6836">
              <w:rPr>
                <w:noProof/>
                <w:webHidden/>
              </w:rPr>
              <w:fldChar w:fldCharType="separate"/>
            </w:r>
            <w:r w:rsidR="002A6836">
              <w:rPr>
                <w:noProof/>
                <w:webHidden/>
              </w:rPr>
              <w:t>30</w:t>
            </w:r>
            <w:r w:rsidR="002A6836">
              <w:rPr>
                <w:noProof/>
                <w:webHidden/>
              </w:rPr>
              <w:fldChar w:fldCharType="end"/>
            </w:r>
          </w:hyperlink>
        </w:p>
        <w:p w14:paraId="7A9D12BE" w14:textId="47049C73" w:rsidR="002A6836" w:rsidRDefault="00000000">
          <w:pPr>
            <w:pStyle w:val="TOC2"/>
            <w:rPr>
              <w:rFonts w:asciiTheme="minorHAnsi" w:eastAsiaTheme="minorEastAsia" w:hAnsiTheme="minorHAnsi" w:cstheme="minorBidi"/>
              <w:noProof/>
              <w:sz w:val="22"/>
              <w:szCs w:val="22"/>
            </w:rPr>
          </w:pPr>
          <w:hyperlink w:anchor="_Toc131970495" w:history="1">
            <w:r w:rsidR="002A6836" w:rsidRPr="00BB4462">
              <w:rPr>
                <w:rStyle w:val="Hyperlink"/>
                <w:noProof/>
              </w:rPr>
              <w:t>How does intelligent agent modeling work</w:t>
            </w:r>
            <w:r w:rsidR="002A6836">
              <w:rPr>
                <w:noProof/>
                <w:webHidden/>
              </w:rPr>
              <w:tab/>
            </w:r>
            <w:r w:rsidR="002A6836">
              <w:rPr>
                <w:noProof/>
                <w:webHidden/>
              </w:rPr>
              <w:fldChar w:fldCharType="begin"/>
            </w:r>
            <w:r w:rsidR="002A6836">
              <w:rPr>
                <w:noProof/>
                <w:webHidden/>
              </w:rPr>
              <w:instrText xml:space="preserve"> PAGEREF _Toc131970495 \h </w:instrText>
            </w:r>
            <w:r w:rsidR="002A6836">
              <w:rPr>
                <w:noProof/>
                <w:webHidden/>
              </w:rPr>
            </w:r>
            <w:r w:rsidR="002A6836">
              <w:rPr>
                <w:noProof/>
                <w:webHidden/>
              </w:rPr>
              <w:fldChar w:fldCharType="separate"/>
            </w:r>
            <w:r w:rsidR="002A6836">
              <w:rPr>
                <w:noProof/>
                <w:webHidden/>
              </w:rPr>
              <w:t>33</w:t>
            </w:r>
            <w:r w:rsidR="002A6836">
              <w:rPr>
                <w:noProof/>
                <w:webHidden/>
              </w:rPr>
              <w:fldChar w:fldCharType="end"/>
            </w:r>
          </w:hyperlink>
        </w:p>
        <w:p w14:paraId="76E4F4D6" w14:textId="615AC83D" w:rsidR="002A6836" w:rsidRDefault="00000000">
          <w:pPr>
            <w:pStyle w:val="TOC2"/>
            <w:rPr>
              <w:rFonts w:asciiTheme="minorHAnsi" w:eastAsiaTheme="minorEastAsia" w:hAnsiTheme="minorHAnsi" w:cstheme="minorBidi"/>
              <w:noProof/>
              <w:sz w:val="22"/>
              <w:szCs w:val="22"/>
            </w:rPr>
          </w:pPr>
          <w:hyperlink w:anchor="_Toc131970496" w:history="1">
            <w:r w:rsidR="002A6836" w:rsidRPr="00BB4462">
              <w:rPr>
                <w:rStyle w:val="Hyperlink"/>
                <w:noProof/>
              </w:rPr>
              <w:t>How does neural network training work</w:t>
            </w:r>
            <w:r w:rsidR="002A6836">
              <w:rPr>
                <w:noProof/>
                <w:webHidden/>
              </w:rPr>
              <w:tab/>
            </w:r>
            <w:r w:rsidR="002A6836">
              <w:rPr>
                <w:noProof/>
                <w:webHidden/>
              </w:rPr>
              <w:fldChar w:fldCharType="begin"/>
            </w:r>
            <w:r w:rsidR="002A6836">
              <w:rPr>
                <w:noProof/>
                <w:webHidden/>
              </w:rPr>
              <w:instrText xml:space="preserve"> PAGEREF _Toc131970496 \h </w:instrText>
            </w:r>
            <w:r w:rsidR="002A6836">
              <w:rPr>
                <w:noProof/>
                <w:webHidden/>
              </w:rPr>
            </w:r>
            <w:r w:rsidR="002A6836">
              <w:rPr>
                <w:noProof/>
                <w:webHidden/>
              </w:rPr>
              <w:fldChar w:fldCharType="separate"/>
            </w:r>
            <w:r w:rsidR="002A6836">
              <w:rPr>
                <w:noProof/>
                <w:webHidden/>
              </w:rPr>
              <w:t>38</w:t>
            </w:r>
            <w:r w:rsidR="002A6836">
              <w:rPr>
                <w:noProof/>
                <w:webHidden/>
              </w:rPr>
              <w:fldChar w:fldCharType="end"/>
            </w:r>
          </w:hyperlink>
        </w:p>
        <w:p w14:paraId="4891B2A6" w14:textId="0997C948" w:rsidR="002A6836" w:rsidRDefault="00000000">
          <w:pPr>
            <w:pStyle w:val="TOC2"/>
            <w:rPr>
              <w:rFonts w:asciiTheme="minorHAnsi" w:eastAsiaTheme="minorEastAsia" w:hAnsiTheme="minorHAnsi" w:cstheme="minorBidi"/>
              <w:noProof/>
              <w:sz w:val="22"/>
              <w:szCs w:val="22"/>
            </w:rPr>
          </w:pPr>
          <w:hyperlink w:anchor="_Toc131970497" w:history="1">
            <w:r w:rsidR="002A6836" w:rsidRPr="00BB4462">
              <w:rPr>
                <w:rStyle w:val="Hyperlink"/>
                <w:noProof/>
              </w:rPr>
              <w:t>What is autoencoding</w:t>
            </w:r>
            <w:r w:rsidR="002A6836">
              <w:rPr>
                <w:noProof/>
                <w:webHidden/>
              </w:rPr>
              <w:tab/>
            </w:r>
            <w:r w:rsidR="002A6836">
              <w:rPr>
                <w:noProof/>
                <w:webHidden/>
              </w:rPr>
              <w:fldChar w:fldCharType="begin"/>
            </w:r>
            <w:r w:rsidR="002A6836">
              <w:rPr>
                <w:noProof/>
                <w:webHidden/>
              </w:rPr>
              <w:instrText xml:space="preserve"> PAGEREF _Toc131970497 \h </w:instrText>
            </w:r>
            <w:r w:rsidR="002A6836">
              <w:rPr>
                <w:noProof/>
                <w:webHidden/>
              </w:rPr>
            </w:r>
            <w:r w:rsidR="002A6836">
              <w:rPr>
                <w:noProof/>
                <w:webHidden/>
              </w:rPr>
              <w:fldChar w:fldCharType="separate"/>
            </w:r>
            <w:r w:rsidR="002A6836">
              <w:rPr>
                <w:noProof/>
                <w:webHidden/>
              </w:rPr>
              <w:t>47</w:t>
            </w:r>
            <w:r w:rsidR="002A6836">
              <w:rPr>
                <w:noProof/>
                <w:webHidden/>
              </w:rPr>
              <w:fldChar w:fldCharType="end"/>
            </w:r>
          </w:hyperlink>
        </w:p>
        <w:p w14:paraId="187F5C5B" w14:textId="2ED3E310" w:rsidR="002A6836" w:rsidRDefault="00000000">
          <w:pPr>
            <w:pStyle w:val="TOC2"/>
            <w:rPr>
              <w:rFonts w:asciiTheme="minorHAnsi" w:eastAsiaTheme="minorEastAsia" w:hAnsiTheme="minorHAnsi" w:cstheme="minorBidi"/>
              <w:noProof/>
              <w:sz w:val="22"/>
              <w:szCs w:val="22"/>
            </w:rPr>
          </w:pPr>
          <w:hyperlink w:anchor="_Toc131970498" w:history="1">
            <w:r w:rsidR="002A6836" w:rsidRPr="00BB4462">
              <w:rPr>
                <w:rStyle w:val="Hyperlink"/>
                <w:noProof/>
              </w:rPr>
              <w:t>How does recognizing human activities work</w:t>
            </w:r>
            <w:r w:rsidR="002A6836">
              <w:rPr>
                <w:noProof/>
                <w:webHidden/>
              </w:rPr>
              <w:tab/>
            </w:r>
            <w:r w:rsidR="002A6836">
              <w:rPr>
                <w:noProof/>
                <w:webHidden/>
              </w:rPr>
              <w:fldChar w:fldCharType="begin"/>
            </w:r>
            <w:r w:rsidR="002A6836">
              <w:rPr>
                <w:noProof/>
                <w:webHidden/>
              </w:rPr>
              <w:instrText xml:space="preserve"> PAGEREF _Toc131970498 \h </w:instrText>
            </w:r>
            <w:r w:rsidR="002A6836">
              <w:rPr>
                <w:noProof/>
                <w:webHidden/>
              </w:rPr>
            </w:r>
            <w:r w:rsidR="002A6836">
              <w:rPr>
                <w:noProof/>
                <w:webHidden/>
              </w:rPr>
              <w:fldChar w:fldCharType="separate"/>
            </w:r>
            <w:r w:rsidR="002A6836">
              <w:rPr>
                <w:noProof/>
                <w:webHidden/>
              </w:rPr>
              <w:t>52</w:t>
            </w:r>
            <w:r w:rsidR="002A6836">
              <w:rPr>
                <w:noProof/>
                <w:webHidden/>
              </w:rPr>
              <w:fldChar w:fldCharType="end"/>
            </w:r>
          </w:hyperlink>
        </w:p>
        <w:p w14:paraId="6906BE90" w14:textId="4500A705" w:rsidR="002A6836" w:rsidRDefault="00000000">
          <w:pPr>
            <w:pStyle w:val="TOC2"/>
            <w:rPr>
              <w:rFonts w:asciiTheme="minorHAnsi" w:eastAsiaTheme="minorEastAsia" w:hAnsiTheme="minorHAnsi" w:cstheme="minorBidi"/>
              <w:noProof/>
              <w:sz w:val="22"/>
              <w:szCs w:val="22"/>
            </w:rPr>
          </w:pPr>
          <w:hyperlink w:anchor="_Toc131970499" w:history="1">
            <w:r w:rsidR="002A6836" w:rsidRPr="00BB4462">
              <w:rPr>
                <w:rStyle w:val="Hyperlink"/>
                <w:noProof/>
              </w:rPr>
              <w:t>Computer vision and autonomous driving</w:t>
            </w:r>
            <w:r w:rsidR="002A6836">
              <w:rPr>
                <w:noProof/>
                <w:webHidden/>
              </w:rPr>
              <w:tab/>
            </w:r>
            <w:r w:rsidR="002A6836">
              <w:rPr>
                <w:noProof/>
                <w:webHidden/>
              </w:rPr>
              <w:fldChar w:fldCharType="begin"/>
            </w:r>
            <w:r w:rsidR="002A6836">
              <w:rPr>
                <w:noProof/>
                <w:webHidden/>
              </w:rPr>
              <w:instrText xml:space="preserve"> PAGEREF _Toc131970499 \h </w:instrText>
            </w:r>
            <w:r w:rsidR="002A6836">
              <w:rPr>
                <w:noProof/>
                <w:webHidden/>
              </w:rPr>
            </w:r>
            <w:r w:rsidR="002A6836">
              <w:rPr>
                <w:noProof/>
                <w:webHidden/>
              </w:rPr>
              <w:fldChar w:fldCharType="separate"/>
            </w:r>
            <w:r w:rsidR="002A6836">
              <w:rPr>
                <w:noProof/>
                <w:webHidden/>
              </w:rPr>
              <w:t>54</w:t>
            </w:r>
            <w:r w:rsidR="002A6836">
              <w:rPr>
                <w:noProof/>
                <w:webHidden/>
              </w:rPr>
              <w:fldChar w:fldCharType="end"/>
            </w:r>
          </w:hyperlink>
        </w:p>
        <w:p w14:paraId="42C97A4C" w14:textId="78CEAC74" w:rsidR="002A6836" w:rsidRDefault="00000000">
          <w:pPr>
            <w:pStyle w:val="TOC2"/>
            <w:rPr>
              <w:rFonts w:asciiTheme="minorHAnsi" w:eastAsiaTheme="minorEastAsia" w:hAnsiTheme="minorHAnsi" w:cstheme="minorBidi"/>
              <w:noProof/>
              <w:sz w:val="22"/>
              <w:szCs w:val="22"/>
            </w:rPr>
          </w:pPr>
          <w:hyperlink w:anchor="_Toc131970500" w:history="1">
            <w:r w:rsidR="002A6836" w:rsidRPr="00BB4462">
              <w:rPr>
                <w:rStyle w:val="Hyperlink"/>
                <w:noProof/>
              </w:rPr>
              <w:t>How does the reproducibility crisis impact ML design</w:t>
            </w:r>
            <w:r w:rsidR="002A6836">
              <w:rPr>
                <w:noProof/>
                <w:webHidden/>
              </w:rPr>
              <w:tab/>
            </w:r>
            <w:r w:rsidR="002A6836">
              <w:rPr>
                <w:noProof/>
                <w:webHidden/>
              </w:rPr>
              <w:fldChar w:fldCharType="begin"/>
            </w:r>
            <w:r w:rsidR="002A6836">
              <w:rPr>
                <w:noProof/>
                <w:webHidden/>
              </w:rPr>
              <w:instrText xml:space="preserve"> PAGEREF _Toc131970500 \h </w:instrText>
            </w:r>
            <w:r w:rsidR="002A6836">
              <w:rPr>
                <w:noProof/>
                <w:webHidden/>
              </w:rPr>
            </w:r>
            <w:r w:rsidR="002A6836">
              <w:rPr>
                <w:noProof/>
                <w:webHidden/>
              </w:rPr>
              <w:fldChar w:fldCharType="separate"/>
            </w:r>
            <w:r w:rsidR="002A6836">
              <w:rPr>
                <w:noProof/>
                <w:webHidden/>
              </w:rPr>
              <w:t>63</w:t>
            </w:r>
            <w:r w:rsidR="002A6836">
              <w:rPr>
                <w:noProof/>
                <w:webHidden/>
              </w:rPr>
              <w:fldChar w:fldCharType="end"/>
            </w:r>
          </w:hyperlink>
        </w:p>
        <w:p w14:paraId="4665833C" w14:textId="12120127" w:rsidR="002A6836" w:rsidRDefault="00000000">
          <w:pPr>
            <w:pStyle w:val="TOC2"/>
            <w:rPr>
              <w:rFonts w:asciiTheme="minorHAnsi" w:eastAsiaTheme="minorEastAsia" w:hAnsiTheme="minorHAnsi" w:cstheme="minorBidi"/>
              <w:noProof/>
              <w:sz w:val="22"/>
              <w:szCs w:val="22"/>
            </w:rPr>
          </w:pPr>
          <w:hyperlink w:anchor="_Toc131970501" w:history="1">
            <w:r w:rsidR="002A6836" w:rsidRPr="00BB4462">
              <w:rPr>
                <w:rStyle w:val="Hyperlink"/>
                <w:noProof/>
              </w:rPr>
              <w:t>Ethical Considerations of AI</w:t>
            </w:r>
            <w:r w:rsidR="002A6836">
              <w:rPr>
                <w:noProof/>
                <w:webHidden/>
              </w:rPr>
              <w:tab/>
            </w:r>
            <w:r w:rsidR="002A6836">
              <w:rPr>
                <w:noProof/>
                <w:webHidden/>
              </w:rPr>
              <w:fldChar w:fldCharType="begin"/>
            </w:r>
            <w:r w:rsidR="002A6836">
              <w:rPr>
                <w:noProof/>
                <w:webHidden/>
              </w:rPr>
              <w:instrText xml:space="preserve"> PAGEREF _Toc131970501 \h </w:instrText>
            </w:r>
            <w:r w:rsidR="002A6836">
              <w:rPr>
                <w:noProof/>
                <w:webHidden/>
              </w:rPr>
            </w:r>
            <w:r w:rsidR="002A6836">
              <w:rPr>
                <w:noProof/>
                <w:webHidden/>
              </w:rPr>
              <w:fldChar w:fldCharType="separate"/>
            </w:r>
            <w:r w:rsidR="002A6836">
              <w:rPr>
                <w:noProof/>
                <w:webHidden/>
              </w:rPr>
              <w:t>69</w:t>
            </w:r>
            <w:r w:rsidR="002A6836">
              <w:rPr>
                <w:noProof/>
                <w:webHidden/>
              </w:rPr>
              <w:fldChar w:fldCharType="end"/>
            </w:r>
          </w:hyperlink>
        </w:p>
        <w:p w14:paraId="3F687588" w14:textId="2E4A20F7" w:rsidR="002A6836" w:rsidRDefault="00000000">
          <w:pPr>
            <w:pStyle w:val="TOC2"/>
            <w:rPr>
              <w:rFonts w:asciiTheme="minorHAnsi" w:eastAsiaTheme="minorEastAsia" w:hAnsiTheme="minorHAnsi" w:cstheme="minorBidi"/>
              <w:noProof/>
              <w:sz w:val="22"/>
              <w:szCs w:val="22"/>
            </w:rPr>
          </w:pPr>
          <w:hyperlink w:anchor="_Toc131970502"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_Toc131970502 \h </w:instrText>
            </w:r>
            <w:r w:rsidR="002A6836">
              <w:rPr>
                <w:noProof/>
                <w:webHidden/>
              </w:rPr>
            </w:r>
            <w:r w:rsidR="002A6836">
              <w:rPr>
                <w:noProof/>
                <w:webHidden/>
              </w:rPr>
              <w:fldChar w:fldCharType="separate"/>
            </w:r>
            <w:r w:rsidR="002A6836">
              <w:rPr>
                <w:noProof/>
                <w:webHidden/>
              </w:rPr>
              <w:t>75</w:t>
            </w:r>
            <w:r w:rsidR="002A6836">
              <w:rPr>
                <w:noProof/>
                <w:webHidden/>
              </w:rPr>
              <w:fldChar w:fldCharType="end"/>
            </w:r>
          </w:hyperlink>
        </w:p>
        <w:p w14:paraId="2571A8FE" w14:textId="23BE2B29" w:rsidR="002A6836" w:rsidRDefault="00000000">
          <w:pPr>
            <w:pStyle w:val="TOC1"/>
            <w:rPr>
              <w:rFonts w:asciiTheme="minorHAnsi" w:eastAsiaTheme="minorEastAsia" w:hAnsiTheme="minorHAnsi" w:cstheme="minorBidi"/>
              <w:noProof/>
              <w:sz w:val="22"/>
            </w:rPr>
          </w:pPr>
          <w:hyperlink w:anchor="_Toc131970503" w:history="1">
            <w:r w:rsidR="002A6836" w:rsidRPr="00BB4462">
              <w:rPr>
                <w:rStyle w:val="Hyperlink"/>
                <w:noProof/>
              </w:rPr>
              <w:t>Chapter 3: Research Method</w:t>
            </w:r>
            <w:r w:rsidR="002A6836">
              <w:rPr>
                <w:noProof/>
                <w:webHidden/>
              </w:rPr>
              <w:tab/>
            </w:r>
            <w:r w:rsidR="002A6836">
              <w:rPr>
                <w:noProof/>
                <w:webHidden/>
              </w:rPr>
              <w:fldChar w:fldCharType="begin"/>
            </w:r>
            <w:r w:rsidR="002A6836">
              <w:rPr>
                <w:noProof/>
                <w:webHidden/>
              </w:rPr>
              <w:instrText xml:space="preserve"> PAGEREF _Toc131970503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146CCFCC" w14:textId="47176A95" w:rsidR="002A6836" w:rsidRDefault="00000000">
          <w:pPr>
            <w:pStyle w:val="TOC2"/>
            <w:rPr>
              <w:rFonts w:asciiTheme="minorHAnsi" w:eastAsiaTheme="minorEastAsia" w:hAnsiTheme="minorHAnsi" w:cstheme="minorBidi"/>
              <w:noProof/>
              <w:sz w:val="22"/>
              <w:szCs w:val="22"/>
            </w:rPr>
          </w:pPr>
          <w:hyperlink w:anchor="_Toc131970504" w:history="1">
            <w:r w:rsidR="002A6836" w:rsidRPr="00BB4462">
              <w:rPr>
                <w:rStyle w:val="Hyperlink"/>
                <w:noProof/>
              </w:rPr>
              <w:t>Research Methodology and Design</w:t>
            </w:r>
            <w:r w:rsidR="002A6836">
              <w:rPr>
                <w:noProof/>
                <w:webHidden/>
              </w:rPr>
              <w:tab/>
            </w:r>
            <w:r w:rsidR="002A6836">
              <w:rPr>
                <w:noProof/>
                <w:webHidden/>
              </w:rPr>
              <w:fldChar w:fldCharType="begin"/>
            </w:r>
            <w:r w:rsidR="002A6836">
              <w:rPr>
                <w:noProof/>
                <w:webHidden/>
              </w:rPr>
              <w:instrText xml:space="preserve"> PAGEREF _Toc131970504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2D6C8F71" w14:textId="50142715" w:rsidR="002A6836" w:rsidRDefault="00000000">
          <w:pPr>
            <w:pStyle w:val="TOC2"/>
            <w:rPr>
              <w:rFonts w:asciiTheme="minorHAnsi" w:eastAsiaTheme="minorEastAsia" w:hAnsiTheme="minorHAnsi" w:cstheme="minorBidi"/>
              <w:noProof/>
              <w:sz w:val="22"/>
              <w:szCs w:val="22"/>
            </w:rPr>
          </w:pPr>
          <w:hyperlink w:anchor="_Toc131970505" w:history="1">
            <w:r w:rsidR="002A6836" w:rsidRPr="00BB4462">
              <w:rPr>
                <w:rStyle w:val="Hyperlink"/>
                <w:noProof/>
              </w:rPr>
              <w:t>Population and Sample</w:t>
            </w:r>
            <w:r w:rsidR="002A6836">
              <w:rPr>
                <w:noProof/>
                <w:webHidden/>
              </w:rPr>
              <w:tab/>
            </w:r>
            <w:r w:rsidR="002A6836">
              <w:rPr>
                <w:noProof/>
                <w:webHidden/>
              </w:rPr>
              <w:fldChar w:fldCharType="begin"/>
            </w:r>
            <w:r w:rsidR="002A6836">
              <w:rPr>
                <w:noProof/>
                <w:webHidden/>
              </w:rPr>
              <w:instrText xml:space="preserve"> PAGEREF _Toc131970505 \h </w:instrText>
            </w:r>
            <w:r w:rsidR="002A6836">
              <w:rPr>
                <w:noProof/>
                <w:webHidden/>
              </w:rPr>
            </w:r>
            <w:r w:rsidR="002A6836">
              <w:rPr>
                <w:noProof/>
                <w:webHidden/>
              </w:rPr>
              <w:fldChar w:fldCharType="separate"/>
            </w:r>
            <w:r w:rsidR="002A6836">
              <w:rPr>
                <w:noProof/>
                <w:webHidden/>
              </w:rPr>
              <w:t>78</w:t>
            </w:r>
            <w:r w:rsidR="002A6836">
              <w:rPr>
                <w:noProof/>
                <w:webHidden/>
              </w:rPr>
              <w:fldChar w:fldCharType="end"/>
            </w:r>
          </w:hyperlink>
        </w:p>
        <w:p w14:paraId="38C79CB8" w14:textId="392E728E" w:rsidR="002A6836" w:rsidRDefault="00000000">
          <w:pPr>
            <w:pStyle w:val="TOC2"/>
            <w:rPr>
              <w:rFonts w:asciiTheme="minorHAnsi" w:eastAsiaTheme="minorEastAsia" w:hAnsiTheme="minorHAnsi" w:cstheme="minorBidi"/>
              <w:noProof/>
              <w:sz w:val="22"/>
              <w:szCs w:val="22"/>
            </w:rPr>
          </w:pPr>
          <w:hyperlink w:anchor="_Toc131970506" w:history="1">
            <w:r w:rsidR="002A6836" w:rsidRPr="00BB4462">
              <w:rPr>
                <w:rStyle w:val="Hyperlink"/>
                <w:noProof/>
              </w:rPr>
              <w:t>Instrumentation</w:t>
            </w:r>
            <w:r w:rsidR="002A6836">
              <w:rPr>
                <w:noProof/>
                <w:webHidden/>
              </w:rPr>
              <w:tab/>
            </w:r>
            <w:r w:rsidR="002A6836">
              <w:rPr>
                <w:noProof/>
                <w:webHidden/>
              </w:rPr>
              <w:fldChar w:fldCharType="begin"/>
            </w:r>
            <w:r w:rsidR="002A6836">
              <w:rPr>
                <w:noProof/>
                <w:webHidden/>
              </w:rPr>
              <w:instrText xml:space="preserve"> PAGEREF _Toc131970506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CD4214C" w14:textId="0B419CAF" w:rsidR="002A6836" w:rsidRDefault="00000000">
          <w:pPr>
            <w:pStyle w:val="TOC2"/>
            <w:rPr>
              <w:rFonts w:asciiTheme="minorHAnsi" w:eastAsiaTheme="minorEastAsia" w:hAnsiTheme="minorHAnsi" w:cstheme="minorBidi"/>
              <w:noProof/>
              <w:sz w:val="22"/>
              <w:szCs w:val="22"/>
            </w:rPr>
          </w:pPr>
          <w:hyperlink w:anchor="_Toc131970507" w:history="1">
            <w:r w:rsidR="002A6836" w:rsidRPr="00BB4462">
              <w:rPr>
                <w:rStyle w:val="Hyperlink"/>
                <w:noProof/>
              </w:rPr>
              <w:t>Study Procedures</w:t>
            </w:r>
            <w:r w:rsidR="002A6836">
              <w:rPr>
                <w:noProof/>
                <w:webHidden/>
              </w:rPr>
              <w:tab/>
            </w:r>
            <w:r w:rsidR="002A6836">
              <w:rPr>
                <w:noProof/>
                <w:webHidden/>
              </w:rPr>
              <w:fldChar w:fldCharType="begin"/>
            </w:r>
            <w:r w:rsidR="002A6836">
              <w:rPr>
                <w:noProof/>
                <w:webHidden/>
              </w:rPr>
              <w:instrText xml:space="preserve"> PAGEREF _Toc131970507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10E545F" w14:textId="20150334" w:rsidR="002A6836" w:rsidRDefault="00000000">
          <w:pPr>
            <w:pStyle w:val="TOC2"/>
            <w:rPr>
              <w:rFonts w:asciiTheme="minorHAnsi" w:eastAsiaTheme="minorEastAsia" w:hAnsiTheme="minorHAnsi" w:cstheme="minorBidi"/>
              <w:noProof/>
              <w:sz w:val="22"/>
              <w:szCs w:val="22"/>
            </w:rPr>
          </w:pPr>
          <w:hyperlink w:anchor="_Toc131970508" w:history="1">
            <w:r w:rsidR="002A6836" w:rsidRPr="00BB4462">
              <w:rPr>
                <w:rStyle w:val="Hyperlink"/>
                <w:noProof/>
              </w:rPr>
              <w:t>Data Analysis</w:t>
            </w:r>
            <w:r w:rsidR="002A6836">
              <w:rPr>
                <w:noProof/>
                <w:webHidden/>
              </w:rPr>
              <w:tab/>
            </w:r>
            <w:r w:rsidR="002A6836">
              <w:rPr>
                <w:noProof/>
                <w:webHidden/>
              </w:rPr>
              <w:fldChar w:fldCharType="begin"/>
            </w:r>
            <w:r w:rsidR="002A6836">
              <w:rPr>
                <w:noProof/>
                <w:webHidden/>
              </w:rPr>
              <w:instrText xml:space="preserve"> PAGEREF _Toc131970508 \h </w:instrText>
            </w:r>
            <w:r w:rsidR="002A6836">
              <w:rPr>
                <w:noProof/>
                <w:webHidden/>
              </w:rPr>
            </w:r>
            <w:r w:rsidR="002A6836">
              <w:rPr>
                <w:noProof/>
                <w:webHidden/>
              </w:rPr>
              <w:fldChar w:fldCharType="separate"/>
            </w:r>
            <w:r w:rsidR="002A6836">
              <w:rPr>
                <w:noProof/>
                <w:webHidden/>
              </w:rPr>
              <w:t>90</w:t>
            </w:r>
            <w:r w:rsidR="002A6836">
              <w:rPr>
                <w:noProof/>
                <w:webHidden/>
              </w:rPr>
              <w:fldChar w:fldCharType="end"/>
            </w:r>
          </w:hyperlink>
        </w:p>
        <w:p w14:paraId="2DC7B2B4" w14:textId="02FDD6B5" w:rsidR="002A6836" w:rsidRDefault="00000000">
          <w:pPr>
            <w:pStyle w:val="TOC2"/>
            <w:rPr>
              <w:rFonts w:asciiTheme="minorHAnsi" w:eastAsiaTheme="minorEastAsia" w:hAnsiTheme="minorHAnsi" w:cstheme="minorBidi"/>
              <w:noProof/>
              <w:sz w:val="22"/>
              <w:szCs w:val="22"/>
            </w:rPr>
          </w:pPr>
          <w:hyperlink w:anchor="_Toc131970509" w:history="1">
            <w:r w:rsidR="002A6836" w:rsidRPr="00BB4462">
              <w:rPr>
                <w:rStyle w:val="Hyperlink"/>
                <w:noProof/>
              </w:rPr>
              <w:t>Assumptions</w:t>
            </w:r>
            <w:r w:rsidR="002A6836">
              <w:rPr>
                <w:noProof/>
                <w:webHidden/>
              </w:rPr>
              <w:tab/>
            </w:r>
            <w:r w:rsidR="002A6836">
              <w:rPr>
                <w:noProof/>
                <w:webHidden/>
              </w:rPr>
              <w:fldChar w:fldCharType="begin"/>
            </w:r>
            <w:r w:rsidR="002A6836">
              <w:rPr>
                <w:noProof/>
                <w:webHidden/>
              </w:rPr>
              <w:instrText xml:space="preserve"> PAGEREF _Toc131970509 \h </w:instrText>
            </w:r>
            <w:r w:rsidR="002A6836">
              <w:rPr>
                <w:noProof/>
                <w:webHidden/>
              </w:rPr>
            </w:r>
            <w:r w:rsidR="002A6836">
              <w:rPr>
                <w:noProof/>
                <w:webHidden/>
              </w:rPr>
              <w:fldChar w:fldCharType="separate"/>
            </w:r>
            <w:r w:rsidR="002A6836">
              <w:rPr>
                <w:noProof/>
                <w:webHidden/>
              </w:rPr>
              <w:t>93</w:t>
            </w:r>
            <w:r w:rsidR="002A6836">
              <w:rPr>
                <w:noProof/>
                <w:webHidden/>
              </w:rPr>
              <w:fldChar w:fldCharType="end"/>
            </w:r>
          </w:hyperlink>
        </w:p>
        <w:p w14:paraId="611F7656" w14:textId="4FEB7205" w:rsidR="002A6836" w:rsidRDefault="00000000">
          <w:pPr>
            <w:pStyle w:val="TOC2"/>
            <w:rPr>
              <w:rFonts w:asciiTheme="minorHAnsi" w:eastAsiaTheme="minorEastAsia" w:hAnsiTheme="minorHAnsi" w:cstheme="minorBidi"/>
              <w:noProof/>
              <w:sz w:val="22"/>
              <w:szCs w:val="22"/>
            </w:rPr>
          </w:pPr>
          <w:hyperlink w:anchor="_Toc131970510" w:history="1">
            <w:r w:rsidR="002A6836" w:rsidRPr="00BB4462">
              <w:rPr>
                <w:rStyle w:val="Hyperlink"/>
                <w:noProof/>
              </w:rPr>
              <w:t>Limitations</w:t>
            </w:r>
            <w:r w:rsidR="002A6836">
              <w:rPr>
                <w:noProof/>
                <w:webHidden/>
              </w:rPr>
              <w:tab/>
            </w:r>
            <w:r w:rsidR="002A6836">
              <w:rPr>
                <w:noProof/>
                <w:webHidden/>
              </w:rPr>
              <w:fldChar w:fldCharType="begin"/>
            </w:r>
            <w:r w:rsidR="002A6836">
              <w:rPr>
                <w:noProof/>
                <w:webHidden/>
              </w:rPr>
              <w:instrText xml:space="preserve"> PAGEREF _Toc131970510 \h </w:instrText>
            </w:r>
            <w:r w:rsidR="002A6836">
              <w:rPr>
                <w:noProof/>
                <w:webHidden/>
              </w:rPr>
            </w:r>
            <w:r w:rsidR="002A6836">
              <w:rPr>
                <w:noProof/>
                <w:webHidden/>
              </w:rPr>
              <w:fldChar w:fldCharType="separate"/>
            </w:r>
            <w:r w:rsidR="002A6836">
              <w:rPr>
                <w:noProof/>
                <w:webHidden/>
              </w:rPr>
              <w:t>94</w:t>
            </w:r>
            <w:r w:rsidR="002A6836">
              <w:rPr>
                <w:noProof/>
                <w:webHidden/>
              </w:rPr>
              <w:fldChar w:fldCharType="end"/>
            </w:r>
          </w:hyperlink>
        </w:p>
        <w:p w14:paraId="0F0B9E02" w14:textId="53C09907" w:rsidR="002A6836" w:rsidRDefault="00000000">
          <w:pPr>
            <w:pStyle w:val="TOC2"/>
            <w:rPr>
              <w:rFonts w:asciiTheme="minorHAnsi" w:eastAsiaTheme="minorEastAsia" w:hAnsiTheme="minorHAnsi" w:cstheme="minorBidi"/>
              <w:noProof/>
              <w:sz w:val="22"/>
              <w:szCs w:val="22"/>
            </w:rPr>
          </w:pPr>
          <w:hyperlink w:anchor="_Toc131970511" w:history="1">
            <w:r w:rsidR="002A6836" w:rsidRPr="00BB4462">
              <w:rPr>
                <w:rStyle w:val="Hyperlink"/>
                <w:noProof/>
              </w:rPr>
              <w:t>Delimitations</w:t>
            </w:r>
            <w:r w:rsidR="002A6836">
              <w:rPr>
                <w:noProof/>
                <w:webHidden/>
              </w:rPr>
              <w:tab/>
            </w:r>
            <w:r w:rsidR="002A6836">
              <w:rPr>
                <w:noProof/>
                <w:webHidden/>
              </w:rPr>
              <w:fldChar w:fldCharType="begin"/>
            </w:r>
            <w:r w:rsidR="002A6836">
              <w:rPr>
                <w:noProof/>
                <w:webHidden/>
              </w:rPr>
              <w:instrText xml:space="preserve"> PAGEREF _Toc131970511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4BB96142" w14:textId="3F6C2C07" w:rsidR="002A6836" w:rsidRDefault="00000000">
          <w:pPr>
            <w:pStyle w:val="TOC2"/>
            <w:rPr>
              <w:rFonts w:asciiTheme="minorHAnsi" w:eastAsiaTheme="minorEastAsia" w:hAnsiTheme="minorHAnsi" w:cstheme="minorBidi"/>
              <w:noProof/>
              <w:sz w:val="22"/>
              <w:szCs w:val="22"/>
            </w:rPr>
          </w:pPr>
          <w:hyperlink w:anchor="_Toc131970512" w:history="1">
            <w:r w:rsidR="002A6836" w:rsidRPr="00BB4462">
              <w:rPr>
                <w:rStyle w:val="Hyperlink"/>
                <w:noProof/>
              </w:rPr>
              <w:t>Ethical Assurances</w:t>
            </w:r>
            <w:r w:rsidR="002A6836">
              <w:rPr>
                <w:noProof/>
                <w:webHidden/>
              </w:rPr>
              <w:tab/>
            </w:r>
            <w:r w:rsidR="002A6836">
              <w:rPr>
                <w:noProof/>
                <w:webHidden/>
              </w:rPr>
              <w:fldChar w:fldCharType="begin"/>
            </w:r>
            <w:r w:rsidR="002A6836">
              <w:rPr>
                <w:noProof/>
                <w:webHidden/>
              </w:rPr>
              <w:instrText xml:space="preserve"> PAGEREF _Toc131970512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21D4F31A" w14:textId="54E1BAC9" w:rsidR="002A6836" w:rsidRDefault="00000000">
          <w:pPr>
            <w:pStyle w:val="TOC2"/>
            <w:rPr>
              <w:rFonts w:asciiTheme="minorHAnsi" w:eastAsiaTheme="minorEastAsia" w:hAnsiTheme="minorHAnsi" w:cstheme="minorBidi"/>
              <w:noProof/>
              <w:sz w:val="22"/>
              <w:szCs w:val="22"/>
            </w:rPr>
          </w:pPr>
          <w:hyperlink w:anchor="_Toc131970513"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_Toc131970513 \h </w:instrText>
            </w:r>
            <w:r w:rsidR="002A6836">
              <w:rPr>
                <w:noProof/>
                <w:webHidden/>
              </w:rPr>
            </w:r>
            <w:r w:rsidR="002A6836">
              <w:rPr>
                <w:noProof/>
                <w:webHidden/>
              </w:rPr>
              <w:fldChar w:fldCharType="separate"/>
            </w:r>
            <w:r w:rsidR="002A6836">
              <w:rPr>
                <w:noProof/>
                <w:webHidden/>
              </w:rPr>
              <w:t>97</w:t>
            </w:r>
            <w:r w:rsidR="002A6836">
              <w:rPr>
                <w:noProof/>
                <w:webHidden/>
              </w:rPr>
              <w:fldChar w:fldCharType="end"/>
            </w:r>
          </w:hyperlink>
        </w:p>
        <w:p w14:paraId="017EE2EC" w14:textId="45DB7D72" w:rsidR="002A6836" w:rsidRDefault="00000000">
          <w:pPr>
            <w:pStyle w:val="TOC1"/>
            <w:rPr>
              <w:rFonts w:asciiTheme="minorHAnsi" w:eastAsiaTheme="minorEastAsia" w:hAnsiTheme="minorHAnsi" w:cstheme="minorBidi"/>
              <w:noProof/>
              <w:sz w:val="22"/>
            </w:rPr>
          </w:pPr>
          <w:hyperlink w:anchor="_Toc131970514" w:history="1">
            <w:r w:rsidR="002A6836" w:rsidRPr="00BB4462">
              <w:rPr>
                <w:rStyle w:val="Hyperlink"/>
                <w:noProof/>
              </w:rPr>
              <w:t>Chapter 4: Findings</w:t>
            </w:r>
            <w:r w:rsidR="002A6836">
              <w:rPr>
                <w:noProof/>
                <w:webHidden/>
              </w:rPr>
              <w:tab/>
            </w:r>
            <w:r w:rsidR="002A6836">
              <w:rPr>
                <w:noProof/>
                <w:webHidden/>
              </w:rPr>
              <w:fldChar w:fldCharType="begin"/>
            </w:r>
            <w:r w:rsidR="002A6836">
              <w:rPr>
                <w:noProof/>
                <w:webHidden/>
              </w:rPr>
              <w:instrText xml:space="preserve"> PAGEREF _Toc131970514 \h </w:instrText>
            </w:r>
            <w:r w:rsidR="002A6836">
              <w:rPr>
                <w:noProof/>
                <w:webHidden/>
              </w:rPr>
            </w:r>
            <w:r w:rsidR="002A6836">
              <w:rPr>
                <w:noProof/>
                <w:webHidden/>
              </w:rPr>
              <w:fldChar w:fldCharType="separate"/>
            </w:r>
            <w:r w:rsidR="002A6836">
              <w:rPr>
                <w:noProof/>
                <w:webHidden/>
              </w:rPr>
              <w:t>99</w:t>
            </w:r>
            <w:r w:rsidR="002A6836">
              <w:rPr>
                <w:noProof/>
                <w:webHidden/>
              </w:rPr>
              <w:fldChar w:fldCharType="end"/>
            </w:r>
          </w:hyperlink>
        </w:p>
        <w:p w14:paraId="7BD42D3B" w14:textId="27B285D7" w:rsidR="002A6836" w:rsidRDefault="00000000">
          <w:pPr>
            <w:pStyle w:val="TOC2"/>
            <w:rPr>
              <w:rFonts w:asciiTheme="minorHAnsi" w:eastAsiaTheme="minorEastAsia" w:hAnsiTheme="minorHAnsi" w:cstheme="minorBidi"/>
              <w:noProof/>
              <w:sz w:val="22"/>
              <w:szCs w:val="22"/>
            </w:rPr>
          </w:pPr>
          <w:hyperlink w:anchor="_Toc131970515" w:history="1">
            <w:r w:rsidR="002A6836" w:rsidRPr="00BB4462">
              <w:rPr>
                <w:rStyle w:val="Hyperlink"/>
                <w:noProof/>
              </w:rPr>
              <w:t>Validity and Reliability of the Data</w:t>
            </w:r>
            <w:r w:rsidR="002A6836">
              <w:rPr>
                <w:noProof/>
                <w:webHidden/>
              </w:rPr>
              <w:tab/>
            </w:r>
            <w:r w:rsidR="002A6836">
              <w:rPr>
                <w:noProof/>
                <w:webHidden/>
              </w:rPr>
              <w:fldChar w:fldCharType="begin"/>
            </w:r>
            <w:r w:rsidR="002A6836">
              <w:rPr>
                <w:noProof/>
                <w:webHidden/>
              </w:rPr>
              <w:instrText xml:space="preserve"> PAGEREF _Toc131970515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15D824CD" w14:textId="30DFCE83" w:rsidR="002A6836" w:rsidRDefault="00000000">
          <w:pPr>
            <w:pStyle w:val="TOC2"/>
            <w:rPr>
              <w:rFonts w:asciiTheme="minorHAnsi" w:eastAsiaTheme="minorEastAsia" w:hAnsiTheme="minorHAnsi" w:cstheme="minorBidi"/>
              <w:noProof/>
              <w:sz w:val="22"/>
              <w:szCs w:val="22"/>
            </w:rPr>
          </w:pPr>
          <w:hyperlink w:anchor="_Toc131970516" w:history="1">
            <w:r w:rsidR="002A6836" w:rsidRPr="00BB4462">
              <w:rPr>
                <w:rStyle w:val="Hyperlink"/>
                <w:noProof/>
              </w:rPr>
              <w:t>Results</w:t>
            </w:r>
            <w:r w:rsidR="002A6836">
              <w:rPr>
                <w:noProof/>
                <w:webHidden/>
              </w:rPr>
              <w:tab/>
            </w:r>
            <w:r w:rsidR="002A6836">
              <w:rPr>
                <w:noProof/>
                <w:webHidden/>
              </w:rPr>
              <w:fldChar w:fldCharType="begin"/>
            </w:r>
            <w:r w:rsidR="002A6836">
              <w:rPr>
                <w:noProof/>
                <w:webHidden/>
              </w:rPr>
              <w:instrText xml:space="preserve"> PAGEREF _Toc131970516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20088EF0" w14:textId="24FD7366" w:rsidR="002A6836" w:rsidRDefault="00000000">
          <w:pPr>
            <w:pStyle w:val="TOC2"/>
            <w:rPr>
              <w:rFonts w:asciiTheme="minorHAnsi" w:eastAsiaTheme="minorEastAsia" w:hAnsiTheme="minorHAnsi" w:cstheme="minorBidi"/>
              <w:noProof/>
              <w:sz w:val="22"/>
              <w:szCs w:val="22"/>
            </w:rPr>
          </w:pPr>
          <w:hyperlink w:anchor="_Toc131970517" w:history="1">
            <w:r w:rsidR="002A6836" w:rsidRPr="00BB4462">
              <w:rPr>
                <w:rStyle w:val="Hyperlink"/>
                <w:noProof/>
              </w:rPr>
              <w:t>Evaluation of the Findings</w:t>
            </w:r>
            <w:r w:rsidR="002A6836">
              <w:rPr>
                <w:noProof/>
                <w:webHidden/>
              </w:rPr>
              <w:tab/>
            </w:r>
            <w:r w:rsidR="002A6836">
              <w:rPr>
                <w:noProof/>
                <w:webHidden/>
              </w:rPr>
              <w:fldChar w:fldCharType="begin"/>
            </w:r>
            <w:r w:rsidR="002A6836">
              <w:rPr>
                <w:noProof/>
                <w:webHidden/>
              </w:rPr>
              <w:instrText xml:space="preserve"> PAGEREF _Toc131970517 \h </w:instrText>
            </w:r>
            <w:r w:rsidR="002A6836">
              <w:rPr>
                <w:noProof/>
                <w:webHidden/>
              </w:rPr>
            </w:r>
            <w:r w:rsidR="002A6836">
              <w:rPr>
                <w:noProof/>
                <w:webHidden/>
              </w:rPr>
              <w:fldChar w:fldCharType="separate"/>
            </w:r>
            <w:r w:rsidR="002A6836">
              <w:rPr>
                <w:noProof/>
                <w:webHidden/>
              </w:rPr>
              <w:t>107</w:t>
            </w:r>
            <w:r w:rsidR="002A6836">
              <w:rPr>
                <w:noProof/>
                <w:webHidden/>
              </w:rPr>
              <w:fldChar w:fldCharType="end"/>
            </w:r>
          </w:hyperlink>
        </w:p>
        <w:p w14:paraId="03604517" w14:textId="2574EB69" w:rsidR="002A6836" w:rsidRDefault="00000000">
          <w:pPr>
            <w:pStyle w:val="TOC2"/>
            <w:rPr>
              <w:rFonts w:asciiTheme="minorHAnsi" w:eastAsiaTheme="minorEastAsia" w:hAnsiTheme="minorHAnsi" w:cstheme="minorBidi"/>
              <w:noProof/>
              <w:sz w:val="22"/>
              <w:szCs w:val="22"/>
            </w:rPr>
          </w:pPr>
          <w:hyperlink w:anchor="_Toc131970518"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_Toc131970518 \h </w:instrText>
            </w:r>
            <w:r w:rsidR="002A6836">
              <w:rPr>
                <w:noProof/>
                <w:webHidden/>
              </w:rPr>
            </w:r>
            <w:r w:rsidR="002A6836">
              <w:rPr>
                <w:noProof/>
                <w:webHidden/>
              </w:rPr>
              <w:fldChar w:fldCharType="separate"/>
            </w:r>
            <w:r w:rsidR="002A6836">
              <w:rPr>
                <w:noProof/>
                <w:webHidden/>
              </w:rPr>
              <w:t>109</w:t>
            </w:r>
            <w:r w:rsidR="002A6836">
              <w:rPr>
                <w:noProof/>
                <w:webHidden/>
              </w:rPr>
              <w:fldChar w:fldCharType="end"/>
            </w:r>
          </w:hyperlink>
        </w:p>
        <w:p w14:paraId="1F4723CD" w14:textId="33E22159" w:rsidR="002A6836" w:rsidRDefault="00000000">
          <w:pPr>
            <w:pStyle w:val="TOC1"/>
            <w:rPr>
              <w:rFonts w:asciiTheme="minorHAnsi" w:eastAsiaTheme="minorEastAsia" w:hAnsiTheme="minorHAnsi" w:cstheme="minorBidi"/>
              <w:noProof/>
              <w:sz w:val="22"/>
            </w:rPr>
          </w:pPr>
          <w:hyperlink w:anchor="_Toc131970519" w:history="1">
            <w:r w:rsidR="002A6836" w:rsidRPr="00BB4462">
              <w:rPr>
                <w:rStyle w:val="Hyperlink"/>
                <w:noProof/>
              </w:rPr>
              <w:t>Chapter 5: Implications, Recommendations, and Conclusions</w:t>
            </w:r>
            <w:r w:rsidR="002A6836">
              <w:rPr>
                <w:noProof/>
                <w:webHidden/>
              </w:rPr>
              <w:tab/>
            </w:r>
            <w:r w:rsidR="002A6836">
              <w:rPr>
                <w:noProof/>
                <w:webHidden/>
              </w:rPr>
              <w:fldChar w:fldCharType="begin"/>
            </w:r>
            <w:r w:rsidR="002A6836">
              <w:rPr>
                <w:noProof/>
                <w:webHidden/>
              </w:rPr>
              <w:instrText xml:space="preserve"> PAGEREF _Toc131970519 \h </w:instrText>
            </w:r>
            <w:r w:rsidR="002A6836">
              <w:rPr>
                <w:noProof/>
                <w:webHidden/>
              </w:rPr>
            </w:r>
            <w:r w:rsidR="002A6836">
              <w:rPr>
                <w:noProof/>
                <w:webHidden/>
              </w:rPr>
              <w:fldChar w:fldCharType="separate"/>
            </w:r>
            <w:r w:rsidR="002A6836">
              <w:rPr>
                <w:noProof/>
                <w:webHidden/>
              </w:rPr>
              <w:t>111</w:t>
            </w:r>
            <w:r w:rsidR="002A6836">
              <w:rPr>
                <w:noProof/>
                <w:webHidden/>
              </w:rPr>
              <w:fldChar w:fldCharType="end"/>
            </w:r>
          </w:hyperlink>
        </w:p>
        <w:p w14:paraId="07353BE7" w14:textId="70C1A47F" w:rsidR="002A6836" w:rsidRDefault="00000000">
          <w:pPr>
            <w:pStyle w:val="TOC2"/>
            <w:rPr>
              <w:rFonts w:asciiTheme="minorHAnsi" w:eastAsiaTheme="minorEastAsia" w:hAnsiTheme="minorHAnsi" w:cstheme="minorBidi"/>
              <w:noProof/>
              <w:sz w:val="22"/>
              <w:szCs w:val="22"/>
            </w:rPr>
          </w:pPr>
          <w:hyperlink w:anchor="_Toc131970520" w:history="1">
            <w:r w:rsidR="002A6836" w:rsidRPr="00BB4462">
              <w:rPr>
                <w:rStyle w:val="Hyperlink"/>
                <w:noProof/>
              </w:rPr>
              <w:t>Implications</w:t>
            </w:r>
            <w:r w:rsidR="002A6836">
              <w:rPr>
                <w:noProof/>
                <w:webHidden/>
              </w:rPr>
              <w:tab/>
            </w:r>
            <w:r w:rsidR="002A6836">
              <w:rPr>
                <w:noProof/>
                <w:webHidden/>
              </w:rPr>
              <w:fldChar w:fldCharType="begin"/>
            </w:r>
            <w:r w:rsidR="002A6836">
              <w:rPr>
                <w:noProof/>
                <w:webHidden/>
              </w:rPr>
              <w:instrText xml:space="preserve"> PAGEREF _Toc131970520 \h </w:instrText>
            </w:r>
            <w:r w:rsidR="002A6836">
              <w:rPr>
                <w:noProof/>
                <w:webHidden/>
              </w:rPr>
            </w:r>
            <w:r w:rsidR="002A6836">
              <w:rPr>
                <w:noProof/>
                <w:webHidden/>
              </w:rPr>
              <w:fldChar w:fldCharType="separate"/>
            </w:r>
            <w:r w:rsidR="002A6836">
              <w:rPr>
                <w:noProof/>
                <w:webHidden/>
              </w:rPr>
              <w:t>112</w:t>
            </w:r>
            <w:r w:rsidR="002A6836">
              <w:rPr>
                <w:noProof/>
                <w:webHidden/>
              </w:rPr>
              <w:fldChar w:fldCharType="end"/>
            </w:r>
          </w:hyperlink>
        </w:p>
        <w:p w14:paraId="2047CAE3" w14:textId="2B33FF64" w:rsidR="002A6836" w:rsidRDefault="00000000">
          <w:pPr>
            <w:pStyle w:val="TOC2"/>
            <w:rPr>
              <w:rFonts w:asciiTheme="minorHAnsi" w:eastAsiaTheme="minorEastAsia" w:hAnsiTheme="minorHAnsi" w:cstheme="minorBidi"/>
              <w:noProof/>
              <w:sz w:val="22"/>
              <w:szCs w:val="22"/>
            </w:rPr>
          </w:pPr>
          <w:hyperlink w:anchor="_Toc131970521" w:history="1">
            <w:r w:rsidR="002A6836" w:rsidRPr="00BB4462">
              <w:rPr>
                <w:rStyle w:val="Hyperlink"/>
                <w:noProof/>
              </w:rPr>
              <w:t>Recommendations for Practice</w:t>
            </w:r>
            <w:r w:rsidR="002A6836">
              <w:rPr>
                <w:noProof/>
                <w:webHidden/>
              </w:rPr>
              <w:tab/>
            </w:r>
            <w:r w:rsidR="002A6836">
              <w:rPr>
                <w:noProof/>
                <w:webHidden/>
              </w:rPr>
              <w:fldChar w:fldCharType="begin"/>
            </w:r>
            <w:r w:rsidR="002A6836">
              <w:rPr>
                <w:noProof/>
                <w:webHidden/>
              </w:rPr>
              <w:instrText xml:space="preserve"> PAGEREF _Toc131970521 \h </w:instrText>
            </w:r>
            <w:r w:rsidR="002A6836">
              <w:rPr>
                <w:noProof/>
                <w:webHidden/>
              </w:rPr>
            </w:r>
            <w:r w:rsidR="002A6836">
              <w:rPr>
                <w:noProof/>
                <w:webHidden/>
              </w:rPr>
              <w:fldChar w:fldCharType="separate"/>
            </w:r>
            <w:r w:rsidR="002A6836">
              <w:rPr>
                <w:noProof/>
                <w:webHidden/>
              </w:rPr>
              <w:t>114</w:t>
            </w:r>
            <w:r w:rsidR="002A6836">
              <w:rPr>
                <w:noProof/>
                <w:webHidden/>
              </w:rPr>
              <w:fldChar w:fldCharType="end"/>
            </w:r>
          </w:hyperlink>
        </w:p>
        <w:p w14:paraId="7D3F2241" w14:textId="2132164F" w:rsidR="002A6836" w:rsidRDefault="00000000">
          <w:pPr>
            <w:pStyle w:val="TOC2"/>
            <w:rPr>
              <w:rFonts w:asciiTheme="minorHAnsi" w:eastAsiaTheme="minorEastAsia" w:hAnsiTheme="minorHAnsi" w:cstheme="minorBidi"/>
              <w:noProof/>
              <w:sz w:val="22"/>
              <w:szCs w:val="22"/>
            </w:rPr>
          </w:pPr>
          <w:hyperlink w:anchor="_Toc131970522" w:history="1">
            <w:r w:rsidR="002A6836" w:rsidRPr="00BB4462">
              <w:rPr>
                <w:rStyle w:val="Hyperlink"/>
                <w:noProof/>
              </w:rPr>
              <w:t>Recommendations for Future Research</w:t>
            </w:r>
            <w:r w:rsidR="002A6836">
              <w:rPr>
                <w:noProof/>
                <w:webHidden/>
              </w:rPr>
              <w:tab/>
            </w:r>
            <w:r w:rsidR="002A6836">
              <w:rPr>
                <w:noProof/>
                <w:webHidden/>
              </w:rPr>
              <w:fldChar w:fldCharType="begin"/>
            </w:r>
            <w:r w:rsidR="002A6836">
              <w:rPr>
                <w:noProof/>
                <w:webHidden/>
              </w:rPr>
              <w:instrText xml:space="preserve"> PAGEREF _Toc131970522 \h </w:instrText>
            </w:r>
            <w:r w:rsidR="002A6836">
              <w:rPr>
                <w:noProof/>
                <w:webHidden/>
              </w:rPr>
            </w:r>
            <w:r w:rsidR="002A6836">
              <w:rPr>
                <w:noProof/>
                <w:webHidden/>
              </w:rPr>
              <w:fldChar w:fldCharType="separate"/>
            </w:r>
            <w:r w:rsidR="002A6836">
              <w:rPr>
                <w:noProof/>
                <w:webHidden/>
              </w:rPr>
              <w:t>115</w:t>
            </w:r>
            <w:r w:rsidR="002A6836">
              <w:rPr>
                <w:noProof/>
                <w:webHidden/>
              </w:rPr>
              <w:fldChar w:fldCharType="end"/>
            </w:r>
          </w:hyperlink>
        </w:p>
        <w:p w14:paraId="7A1215DD" w14:textId="07BCC29C" w:rsidR="002A6836" w:rsidRDefault="00000000">
          <w:pPr>
            <w:pStyle w:val="TOC2"/>
            <w:rPr>
              <w:rFonts w:asciiTheme="minorHAnsi" w:eastAsiaTheme="minorEastAsia" w:hAnsiTheme="minorHAnsi" w:cstheme="minorBidi"/>
              <w:noProof/>
              <w:sz w:val="22"/>
              <w:szCs w:val="22"/>
            </w:rPr>
          </w:pPr>
          <w:hyperlink w:anchor="_Toc131970523" w:history="1">
            <w:r w:rsidR="002A6836" w:rsidRPr="00BB4462">
              <w:rPr>
                <w:rStyle w:val="Hyperlink"/>
                <w:noProof/>
              </w:rPr>
              <w:t>Conclusions</w:t>
            </w:r>
            <w:r w:rsidR="002A6836">
              <w:rPr>
                <w:noProof/>
                <w:webHidden/>
              </w:rPr>
              <w:tab/>
            </w:r>
            <w:r w:rsidR="002A6836">
              <w:rPr>
                <w:noProof/>
                <w:webHidden/>
              </w:rPr>
              <w:fldChar w:fldCharType="begin"/>
            </w:r>
            <w:r w:rsidR="002A6836">
              <w:rPr>
                <w:noProof/>
                <w:webHidden/>
              </w:rPr>
              <w:instrText xml:space="preserve"> PAGEREF _Toc131970523 \h </w:instrText>
            </w:r>
            <w:r w:rsidR="002A6836">
              <w:rPr>
                <w:noProof/>
                <w:webHidden/>
              </w:rPr>
            </w:r>
            <w:r w:rsidR="002A6836">
              <w:rPr>
                <w:noProof/>
                <w:webHidden/>
              </w:rPr>
              <w:fldChar w:fldCharType="separate"/>
            </w:r>
            <w:r w:rsidR="002A6836">
              <w:rPr>
                <w:noProof/>
                <w:webHidden/>
              </w:rPr>
              <w:t>116</w:t>
            </w:r>
            <w:r w:rsidR="002A6836">
              <w:rPr>
                <w:noProof/>
                <w:webHidden/>
              </w:rPr>
              <w:fldChar w:fldCharType="end"/>
            </w:r>
          </w:hyperlink>
        </w:p>
        <w:p w14:paraId="22DDC20A" w14:textId="4FC7E09D" w:rsidR="002A6836" w:rsidRDefault="00000000">
          <w:pPr>
            <w:pStyle w:val="TOC1"/>
            <w:rPr>
              <w:rFonts w:asciiTheme="minorHAnsi" w:eastAsiaTheme="minorEastAsia" w:hAnsiTheme="minorHAnsi" w:cstheme="minorBidi"/>
              <w:noProof/>
              <w:sz w:val="22"/>
            </w:rPr>
          </w:pPr>
          <w:hyperlink w:anchor="_Toc131970524" w:history="1">
            <w:r w:rsidR="002A6836" w:rsidRPr="00BB4462">
              <w:rPr>
                <w:rStyle w:val="Hyperlink"/>
                <w:noProof/>
              </w:rPr>
              <w:t>Appendix: Categories</w:t>
            </w:r>
            <w:r w:rsidR="002A6836">
              <w:rPr>
                <w:noProof/>
                <w:webHidden/>
              </w:rPr>
              <w:tab/>
            </w:r>
            <w:r w:rsidR="002A6836">
              <w:rPr>
                <w:noProof/>
                <w:webHidden/>
              </w:rPr>
              <w:fldChar w:fldCharType="begin"/>
            </w:r>
            <w:r w:rsidR="002A6836">
              <w:rPr>
                <w:noProof/>
                <w:webHidden/>
              </w:rPr>
              <w:instrText xml:space="preserve"> PAGEREF _Toc131970524 \h </w:instrText>
            </w:r>
            <w:r w:rsidR="002A6836">
              <w:rPr>
                <w:noProof/>
                <w:webHidden/>
              </w:rPr>
            </w:r>
            <w:r w:rsidR="002A6836">
              <w:rPr>
                <w:noProof/>
                <w:webHidden/>
              </w:rPr>
              <w:fldChar w:fldCharType="separate"/>
            </w:r>
            <w:r w:rsidR="002A6836">
              <w:rPr>
                <w:noProof/>
                <w:webHidden/>
              </w:rPr>
              <w:t>118</w:t>
            </w:r>
            <w:r w:rsidR="002A6836">
              <w:rPr>
                <w:noProof/>
                <w:webHidden/>
              </w:rPr>
              <w:fldChar w:fldCharType="end"/>
            </w:r>
          </w:hyperlink>
        </w:p>
        <w:p w14:paraId="3069ABC3" w14:textId="6625C320" w:rsidR="002A6836" w:rsidRDefault="00000000">
          <w:pPr>
            <w:pStyle w:val="TOC1"/>
            <w:rPr>
              <w:rFonts w:asciiTheme="minorHAnsi" w:eastAsiaTheme="minorEastAsia" w:hAnsiTheme="minorHAnsi" w:cstheme="minorBidi"/>
              <w:noProof/>
              <w:sz w:val="22"/>
            </w:rPr>
          </w:pPr>
          <w:hyperlink w:anchor="_Toc131970525" w:history="1">
            <w:r w:rsidR="002A6836" w:rsidRPr="00BB4462">
              <w:rPr>
                <w:rStyle w:val="Hyperlink"/>
                <w:noProof/>
              </w:rPr>
              <w:t>References</w:t>
            </w:r>
            <w:r w:rsidR="002A6836">
              <w:rPr>
                <w:noProof/>
                <w:webHidden/>
              </w:rPr>
              <w:tab/>
            </w:r>
            <w:r w:rsidR="002A6836">
              <w:rPr>
                <w:noProof/>
                <w:webHidden/>
              </w:rPr>
              <w:fldChar w:fldCharType="begin"/>
            </w:r>
            <w:r w:rsidR="002A6836">
              <w:rPr>
                <w:noProof/>
                <w:webHidden/>
              </w:rPr>
              <w:instrText xml:space="preserve"> PAGEREF _Toc131970525 \h </w:instrText>
            </w:r>
            <w:r w:rsidR="002A6836">
              <w:rPr>
                <w:noProof/>
                <w:webHidden/>
              </w:rPr>
            </w:r>
            <w:r w:rsidR="002A6836">
              <w:rPr>
                <w:noProof/>
                <w:webHidden/>
              </w:rPr>
              <w:fldChar w:fldCharType="separate"/>
            </w:r>
            <w:r w:rsidR="002A6836">
              <w:rPr>
                <w:noProof/>
                <w:webHidden/>
              </w:rPr>
              <w:t>136</w:t>
            </w:r>
            <w:r w:rsidR="002A6836">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1970479"/>
      <w:bookmarkEnd w:id="2"/>
      <w:r>
        <w:lastRenderedPageBreak/>
        <w:t>Chapter 1: Introduction</w:t>
      </w:r>
      <w:bookmarkEnd w:id="3"/>
    </w:p>
    <w:p w14:paraId="7E6F1E21" w14:textId="34C1BC8D"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r w:rsidR="00736757">
        <w:t>”</w:t>
      </w:r>
      <w:r w:rsidRPr="00DA5CF7">
        <w:t xml:space="preserve"> (Mushsin et al., 2020, p. 1).</w:t>
      </w:r>
      <w:r w:rsidR="00DF58F5" w:rsidRPr="00DF58F5">
        <w:t xml:space="preserve"> </w:t>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(Koreshoff</w:t>
      </w:r>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 xml:space="preserve">Technology within special needs and elderly care settings has unique challenges and requirements (Ferati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47B38487"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4" w:name="_Toc131970480"/>
      <w:r>
        <w:t>Statement of the Problem</w:t>
      </w:r>
      <w:bookmarkEnd w:id="4"/>
    </w:p>
    <w:p w14:paraId="4875B0EF" w14:textId="33E078EA"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r w:rsidR="00DA5CF7">
        <w:t xml:space="preserve">Blackhurn,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5" w:name="_Toc131970481"/>
      <w:r>
        <w:t>Purpose of the Study</w:t>
      </w:r>
      <w:bookmarkEnd w:id="5"/>
    </w:p>
    <w:p w14:paraId="5E69E5D8" w14:textId="53519DEF" w:rsidR="00CC3790" w:rsidRDefault="00F04240" w:rsidP="00F04240">
      <w:r>
        <w:t xml:space="preserve">The purpose of this constructive research design is to study </w:t>
      </w:r>
      <w:r w:rsidR="00CC3790" w:rsidRPr="00C23676">
        <w:t>the effectiveness and efficiency of auto</w:t>
      </w:r>
      <w:r w:rsidR="00CC3790">
        <w:t>nom</w:t>
      </w:r>
      <w:r w:rsidR="00CC3790" w:rsidRPr="00C23676">
        <w:t xml:space="preserve">ous assistants </w:t>
      </w:r>
      <w:r w:rsidR="00AD0CA9">
        <w:t>detecting and responding to patient behaviors</w:t>
      </w:r>
      <w:r>
        <w:t xml:space="preserve"> to reduce</w:t>
      </w:r>
      <w:r w:rsidR="00AD0CA9">
        <w:t xml:space="preserve"> cost while improving consistency and quality for </w:t>
      </w:r>
      <w:r w:rsidR="00CC3790" w:rsidRPr="00C23676">
        <w:t>elderly and special needs care organizations</w:t>
      </w:r>
      <w:r w:rsidR="00CC3790">
        <w:t xml:space="preserve">. </w:t>
      </w:r>
      <w:r w:rsidR="00AD0CA9">
        <w:t xml:space="preserve">These organizations need human activity recognition models for numerous scenarios, such as handling patient falls </w:t>
      </w:r>
      <w:r w:rsidR="00CC3790">
        <w:t xml:space="preserve">(Shirai et al., 2021). Similarly, early dementia patients need monitoring capabilities </w:t>
      </w:r>
      <w:r w:rsidR="00CC3790">
        <w:lastRenderedPageBreak/>
        <w:t>to assist with discovering objects and providing task management (Lei et al., 2021).</w:t>
      </w:r>
      <w:bookmarkStart w:id="6" w:name="_Hlk101684976"/>
      <w:r w:rsidR="00CC3790">
        <w:t xml:space="preserve"> </w:t>
      </w:r>
      <w:r w:rsidR="00AD0CA9">
        <w:t>Collecting data from humans would be time-consuming, potentially dangerou</w:t>
      </w:r>
      <w:r w:rsidR="00CC3790">
        <w:t xml:space="preserve">s, </w:t>
      </w:r>
      <w:r w:rsidR="00AD0CA9">
        <w:t>and rife with privacy concerns</w:t>
      </w:r>
      <w:r w:rsidR="00CC3790">
        <w:t>. The research</w:t>
      </w:r>
      <w:r w:rsidR="00344556">
        <w:t xml:space="preserve"> design used in this study </w:t>
      </w:r>
      <w:r w:rsidR="00AD0CA9">
        <w:t>mitigates these challenges by using public video repositories such as YouTube</w:t>
      </w:r>
      <w:r w:rsidR="00CC3790">
        <w:t>.</w:t>
      </w:r>
      <w:bookmarkEnd w:id="6"/>
      <w:r w:rsidR="00CC3790">
        <w:t xml:space="preserve"> These </w:t>
      </w:r>
      <w:r w:rsidR="00AD0CA9">
        <w:t xml:space="preserve">libraries contain a diverse population performing labeled actions </w:t>
      </w:r>
      <w:r w:rsidR="00CC3790">
        <w:t xml:space="preserve">under varying </w:t>
      </w:r>
      <w:r w:rsidR="00AD0CA9">
        <w:t xml:space="preserve">physical characteristics </w:t>
      </w:r>
      <w:r w:rsidR="00CC3790">
        <w:t>such as weight, flexibility, and dexterity</w:t>
      </w:r>
      <w:bookmarkStart w:id="7" w:name="_Hlk101685010"/>
      <w:r w:rsidR="00CC3790">
        <w:t xml:space="preserve">. </w:t>
      </w:r>
      <w:r w:rsidR="00AD0CA9">
        <w:t>Additionally, content moderators have painstakingly annotated the videos, enabling this study to focus on recognizing human behavior instead of bulk data labeling.</w:t>
      </w:r>
      <w:bookmarkEnd w:id="7"/>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8" w:name="_Toc131970482"/>
      <w:r>
        <w:t>Introduction to Theoretical Framework</w:t>
      </w:r>
      <w:bookmarkEnd w:id="8"/>
    </w:p>
    <w:p w14:paraId="7A3BE748" w14:textId="76388C2C" w:rsidR="00CC3790" w:rsidRDefault="0044671E" w:rsidP="00DA5CF7">
      <w:r>
        <w:t>The d</w:t>
      </w:r>
      <w:r w:rsidR="00CC3790">
        <w:t>esign of experiments research creates purposeful artifacts and applies them to study a phenomenon (Hevner et al., 2004). Academic and business communities employ this method as a standard approach to Information Technology and Communication (IT&amp;C) problems (</w:t>
      </w:r>
      <w:r w:rsidR="00DA5CF7" w:rsidRPr="00DA5CF7">
        <w:t xml:space="preserve">Bryar &amp; Carr, 2021; </w:t>
      </w:r>
      <w:r w:rsidR="00CC3790" w:rsidRPr="00DA5CF7">
        <w:t>Peffers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9"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(Hevner et al. 2004)</w:t>
      </w:r>
      <w:bookmarkEnd w:id="9"/>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10" w:name="_Toc131970483"/>
      <w:r>
        <w:lastRenderedPageBreak/>
        <w:t>Research Questions</w:t>
      </w:r>
      <w:bookmarkEnd w:id="10"/>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1" w:name="_Toc131970484"/>
      <w:r>
        <w:t>Significance of the Study</w:t>
      </w:r>
      <w:bookmarkEnd w:id="11"/>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2" w:name="_Toc131970485"/>
      <w:r>
        <w:t>Definition of Key Terms</w:t>
      </w:r>
      <w:bookmarkEnd w:id="12"/>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(Aguida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(MoCap)</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3" w:name="_Toc131970486"/>
      <w:r>
        <w:t>Summary</w:t>
      </w:r>
      <w:bookmarkEnd w:id="13"/>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7A6FAC13" w:rsidR="00CC3790" w:rsidRDefault="00CC3790" w:rsidP="00DA5CF7">
      <w:r>
        <w:t xml:space="preserve">This study </w:t>
      </w:r>
      <w:r w:rsidR="00AF60B1">
        <w:t>uses artificial intelligence and public video repositories to remove</w:t>
      </w:r>
      <w:r w:rsidR="00F04240">
        <w:t xml:space="preserve"> barriers to reproducing the experiment, personal privacy &amp; safety restrictions, and logistical challenges</w:t>
      </w:r>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14" w:name="_Toc131970487"/>
      <w:r>
        <w:lastRenderedPageBreak/>
        <w:t>Chapter 2: Literature Review</w:t>
      </w:r>
      <w:bookmarkEnd w:id="14"/>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r w:rsidR="003F23AB">
        <w:t xml:space="preserve">Blackhurn,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6ECC84D5" w:rsidR="00E72F1F" w:rsidRDefault="00081F2B" w:rsidP="00DA5CF7">
      <w:r>
        <w:t xml:space="preserve">The goal of this </w:t>
      </w:r>
      <w:r w:rsidR="00153C10">
        <w:t xml:space="preserve">constructive research study </w:t>
      </w:r>
      <w:r>
        <w:t xml:space="preserve">is to </w:t>
      </w:r>
      <w:r w:rsidR="00383CF5" w:rsidRPr="00C23676">
        <w:t>provide an understanding of the effectiveness and efficiency of auto</w:t>
      </w:r>
      <w:r w:rsidR="00383CF5">
        <w:t>nom</w:t>
      </w:r>
      <w:r w:rsidR="00383CF5" w:rsidRPr="00C23676">
        <w:t xml:space="preserve">ous assistants </w:t>
      </w:r>
      <w:r w:rsidR="00153C10">
        <w:t>using extensible human activity classification of video recordings</w:t>
      </w:r>
      <w:r w:rsidR="00383CF5">
        <w:t xml:space="preserve">. </w:t>
      </w:r>
      <w:r>
        <w:t xml:space="preserve">This study’s outcomes </w:t>
      </w:r>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15" w:name="_Toc131970488"/>
      <w:r>
        <w:t>Literature Search Strategies</w:t>
      </w:r>
      <w:bookmarkEnd w:id="15"/>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3710DC96"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r w:rsidR="00081F2B">
        <w:t>2</w:t>
      </w:r>
      <w:r>
        <w:t xml:space="preserve">). The breath-first search uncovered several themes that drove depth-first investigations. For instance, researchers are approaching hyper-scale ML training with custom hardware acceleration and continuous learning-at-the-edge methods (Plus Company Updates, 2021; Prapas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16"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16"/>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defacto solution.</w:t>
      </w:r>
    </w:p>
    <w:p w14:paraId="31C2211E" w14:textId="54BFA663" w:rsidR="00E72F1F" w:rsidRDefault="00BC7214" w:rsidP="00DA5CF7">
      <w:pPr>
        <w:pStyle w:val="Heading2"/>
        <w:ind w:firstLine="0"/>
      </w:pPr>
      <w:bookmarkStart w:id="17" w:name="_Toc131970489"/>
      <w:r>
        <w:t xml:space="preserve">Theoretical </w:t>
      </w:r>
      <w:r w:rsidR="00E72F1F">
        <w:t>Framework</w:t>
      </w:r>
      <w:bookmarkEnd w:id="17"/>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4C817F3C" w:rsidR="00E72F1F"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(Hevner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18"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18"/>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19" w:name="_Toc79709053"/>
      <w:r>
        <w:br/>
      </w:r>
      <w:r w:rsidR="00E72F1F">
        <w:t>Fundamental Approach</w:t>
      </w:r>
      <w:bookmarkEnd w:id="19"/>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More recently, Iivari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r w:rsidR="00736019">
        <w:t xml:space="preserve">Banjarey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20" w:name="_Toc131970490"/>
      <w:r>
        <w:t>What is the role of data mining</w:t>
      </w:r>
      <w:bookmarkEnd w:id="20"/>
    </w:p>
    <w:p w14:paraId="0202DA56" w14:textId="26A44A73"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1486B7BD" w:rsidR="00E72F1F" w:rsidRDefault="00E72F1F" w:rsidP="00DA5CF7">
      <w:r>
        <w:t>Across these high-level categories, numerous scenario-specific algorithms are available for different data sets. For instance, Apriori-based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r w:rsidR="007B483B">
        <w:t xml:space="preserve">Leios, 2017; </w:t>
      </w:r>
      <w:r>
        <w:t>Mirjaili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Fonskea </w:t>
      </w:r>
      <w:r w:rsidR="007B483B">
        <w:t>and</w:t>
      </w:r>
      <w:r w:rsidR="00736019">
        <w:t xml:space="preserve"> </w:t>
      </w:r>
      <w:r>
        <w:t>Liyange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Bhoopathi and Rama (2017) propose an Apriori-like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Explain challenges experienced using data mining</w:t>
      </w:r>
    </w:p>
    <w:p w14:paraId="43F69F47" w14:textId="5A02A43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Snee (2015) echo</w:t>
      </w:r>
      <w:r w:rsidR="00383CF5">
        <w:t>es</w:t>
      </w:r>
      <w:r>
        <w:t xml:space="preserve"> that high-quality models are practical and explainable. Fonseka </w:t>
      </w:r>
      <w:r w:rsidR="00081F2B">
        <w:t xml:space="preserve">&amp; </w:t>
      </w:r>
      <w:r>
        <w:t>Liyanage</w:t>
      </w:r>
      <w:r w:rsidR="0011677D">
        <w:t xml:space="preserve"> (</w:t>
      </w:r>
      <w:r w:rsidR="00081F2B">
        <w:t>2008</w:t>
      </w:r>
      <w:r w:rsidR="0011677D">
        <w:t>)</w:t>
      </w:r>
      <w:r>
        <w:t xml:space="preserve"> and George </w:t>
      </w:r>
      <w:r w:rsidR="00081F2B">
        <w:t xml:space="preserve">&amp; </w:t>
      </w:r>
      <w:r>
        <w:t>Changat</w:t>
      </w:r>
      <w:r w:rsidR="0011677D">
        <w:t xml:space="preserve"> (</w:t>
      </w:r>
      <w:r w:rsidR="00081F2B">
        <w:t>2017</w:t>
      </w:r>
      <w:r w:rsidR="0011677D">
        <w:t>)</w:t>
      </w:r>
      <w:r>
        <w:t xml:space="preserve"> did not account for the contextually sensitive results of the Great Recession occurring in parallel. Bhoopathi and Rama’s association rules discovered tight relationships between Intuit (creator of TurboTax) and International Fragrance—with no economic justification. Aside </w:t>
      </w:r>
      <w:r w:rsidRPr="00081F2B">
        <w:t xml:space="preserve">from </w:t>
      </w:r>
      <w:r w:rsidRPr="000E43A1">
        <w:t>Hargreave</w:t>
      </w:r>
      <w:r w:rsidR="00AF4D58" w:rsidRPr="000E43A1">
        <w:t>s</w:t>
      </w:r>
      <w:r w:rsidRPr="000E43A1">
        <w:t xml:space="preserve"> </w:t>
      </w:r>
      <w:r w:rsidR="00081F2B" w:rsidRPr="000E43A1">
        <w:t xml:space="preserve">&amp; </w:t>
      </w:r>
      <w:r w:rsidRPr="000E43A1">
        <w:t>Y</w:t>
      </w:r>
      <w:r w:rsidRPr="00081F2B">
        <w:t>i</w:t>
      </w:r>
      <w:r w:rsidR="00081F2B" w:rsidRPr="00081F2B">
        <w:t xml:space="preserve"> (2012)</w:t>
      </w:r>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E43A1">
        <w:t>George &amp; Changat</w:t>
      </w:r>
      <w:r w:rsidR="00081F2B" w:rsidRPr="00081F2B">
        <w:t xml:space="preserve"> (2017)</w:t>
      </w:r>
      <w:r>
        <w:t xml:space="preserve"> determined that banks were the most critical aspect of their network but did not investigate interest rates, GDP, or consumer credit statistics. Bhoopathi </w:t>
      </w:r>
      <w:r w:rsidR="00081F2B">
        <w:t xml:space="preserve">&amp; </w:t>
      </w:r>
      <w:r>
        <w:t>Rama</w:t>
      </w:r>
      <w:r w:rsidR="00081F2B">
        <w:t xml:space="preserve"> (2017)</w:t>
      </w:r>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w:t>
      </w:r>
      <w:r w:rsidR="00081F2B">
        <w:t>,</w:t>
      </w:r>
      <w:r>
        <w:t xml:space="preserve"> or machine learning algorithms will lead to inaccurate solutions.</w:t>
      </w:r>
    </w:p>
    <w:p w14:paraId="6A38229F" w14:textId="77777777" w:rsidR="00E72F1F" w:rsidRDefault="00E72F1F" w:rsidP="009A4BD4">
      <w:pPr>
        <w:pStyle w:val="Heading2"/>
        <w:ind w:firstLine="0"/>
      </w:pPr>
      <w:bookmarkStart w:id="21" w:name="_Toc131970491"/>
      <w:r>
        <w:lastRenderedPageBreak/>
        <w:t>What exactly is artificial intelligence</w:t>
      </w:r>
      <w:bookmarkEnd w:id="21"/>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(Lukac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(Lukac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r w:rsidR="00AF4D58" w:rsidRPr="00104C3A">
        <w:rPr>
          <w:i/>
          <w:iCs/>
        </w:rPr>
        <w:t xml:space="preserve">Does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4A2AD98F"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2" w:name="_Toc131970492"/>
      <w:r>
        <w:t>How does computer vision work</w:t>
      </w:r>
      <w:bookmarkEnd w:id="22"/>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r>
        <w:t xml:space="preserve">Bajcsy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Kaelbling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23" w:name="_Toc131970493"/>
      <w:r>
        <w:lastRenderedPageBreak/>
        <w:t>What’s the role of Markov chains</w:t>
      </w:r>
      <w:bookmarkEnd w:id="23"/>
    </w:p>
    <w:p w14:paraId="40351EFA" w14:textId="25EAF8E2"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13419402" w:rsidR="008A7C72" w:rsidRPr="008A7C72" w:rsidRDefault="008A7C72" w:rsidP="009A4BD4">
      <w:pPr>
        <w:ind w:firstLine="0"/>
      </w:pPr>
      <w:bookmarkStart w:id="24" w:name="_Toc128255034"/>
      <w:bookmarkStart w:id="25"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24"/>
      <w:bookmarkEnd w:id="25"/>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7"/>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word_dictionary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6251027A" w:rsidR="00E72F1F" w:rsidRPr="009A4BD4" w:rsidRDefault="006D08A6" w:rsidP="009A4BD4">
      <w:pPr>
        <w:ind w:firstLine="0"/>
        <w:rPr>
          <w:i/>
        </w:rPr>
      </w:pPr>
      <w:bookmarkStart w:id="26" w:name="_Toc128255035"/>
      <w:bookmarkStart w:id="27"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C726B5">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6086700" cy="4671676"/>
                    </a:xfrm>
                    <a:prstGeom prst="rect">
                      <a:avLst/>
                    </a:prstGeom>
                  </pic:spPr>
                </pic:pic>
              </a:graphicData>
            </a:graphic>
          </wp:inline>
        </w:drawing>
      </w:r>
      <w:bookmarkEnd w:id="26"/>
      <w:bookmarkEnd w:id="27"/>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According to Fridman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BellKor (2007) and Li et al. (2019) suggest that this assumption is generally accurate.</w:t>
      </w:r>
    </w:p>
    <w:p w14:paraId="67AF8AA8" w14:textId="5F691FD4" w:rsidR="00E72F1F" w:rsidRDefault="006D08A6" w:rsidP="009A4BD4">
      <w:pPr>
        <w:ind w:firstLine="0"/>
        <w:rPr>
          <w:i/>
          <w:iCs/>
        </w:rPr>
      </w:pPr>
      <w:bookmarkStart w:id="28" w:name="_Toc128255036"/>
      <w:bookmarkStart w:id="29"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3</w:t>
      </w:r>
      <w:r w:rsidRPr="00310DC2">
        <w:rPr>
          <w:b/>
          <w:bCs/>
          <w:noProof/>
        </w:rPr>
        <w:fldChar w:fldCharType="end"/>
      </w:r>
      <w:r w:rsidR="00AD3A74">
        <w:br/>
      </w:r>
      <w:r w:rsidRPr="009A4BD4">
        <w:rPr>
          <w:i/>
          <w:iCs/>
        </w:rPr>
        <w:t>3 GANN Architecture (de Waal &amp; du Toit, 2011, p. 399)</w:t>
      </w:r>
      <w:bookmarkEnd w:id="28"/>
      <w:bookmarkEnd w:id="29"/>
    </w:p>
    <w:p w14:paraId="6092344F" w14:textId="4625D0AB" w:rsidR="00CD1874" w:rsidRDefault="00CD1874" w:rsidP="009A4BD4">
      <w:pPr>
        <w:ind w:firstLine="0"/>
      </w:pPr>
      <w:r>
        <w:rPr>
          <w:noProof/>
        </w:rPr>
        <w:drawing>
          <wp:inline distT="0" distB="0" distL="0" distR="0" wp14:anchorId="50B4F2BF" wp14:editId="69EBF89E">
            <wp:extent cx="4190230" cy="28003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2238" cy="2801692"/>
                    </a:xfrm>
                    <a:prstGeom prst="rect">
                      <a:avLst/>
                    </a:prstGeom>
                    <a:noFill/>
                    <a:ln>
                      <a:noFill/>
                    </a:ln>
                  </pic:spPr>
                </pic:pic>
              </a:graphicData>
            </a:graphic>
          </wp:inline>
        </w:drawing>
      </w:r>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Rosebrock (2019) provides an example solution (see Figure 4) to Fashion MNIST that begins with feature reduction through two max-pooling hidden layers and batch normalization. After cleaning, the solution uses a single 512-neuron hidden layer to predict one of ten output categories (with softmax). Reducing the hidden layer's size to 128 or 256 has minimal impact on the cross-validation scores, though </w:t>
      </w:r>
      <w:r w:rsidR="00383CF5">
        <w:t>shal</w:t>
      </w:r>
      <w:r>
        <w:t xml:space="preserve">low values of 5 to 16 negatively impact accuracy. In this example, changing the activation functions (e.g., softmax to tan-h) creates more performance fluctuation than any other knob, with model accuracy ranging from 20 to 85%. </w:t>
      </w:r>
    </w:p>
    <w:p w14:paraId="479E6066" w14:textId="27A896DA" w:rsidR="00E72F1F" w:rsidRDefault="006D08A6" w:rsidP="009A4BD4">
      <w:pPr>
        <w:pStyle w:val="Caption"/>
        <w:ind w:firstLine="0"/>
      </w:pPr>
      <w:bookmarkStart w:id="30" w:name="_Toc128255037"/>
      <w:bookmarkStart w:id="31"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0"/>
                    <a:stretch>
                      <a:fillRect/>
                    </a:stretch>
                  </pic:blipFill>
                  <pic:spPr>
                    <a:xfrm>
                      <a:off x="0" y="0"/>
                      <a:ext cx="5599150" cy="3033956"/>
                    </a:xfrm>
                    <a:prstGeom prst="rect">
                      <a:avLst/>
                    </a:prstGeom>
                  </pic:spPr>
                </pic:pic>
              </a:graphicData>
            </a:graphic>
          </wp:inline>
        </w:drawing>
      </w:r>
      <w:bookmarkEnd w:id="30"/>
      <w:bookmarkEnd w:id="31"/>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32" w:name="_Toc131970494"/>
      <w:r>
        <w:lastRenderedPageBreak/>
        <w:t>How are neural networks evolving</w:t>
      </w:r>
      <w:bookmarkEnd w:id="32"/>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(ReLU)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Several scenario-specific variations like Leaky ReLU aim to scale and retain negative values versus truncating them entirely.</w:t>
      </w:r>
    </w:p>
    <w:p w14:paraId="2A01EA07" w14:textId="55F97D06" w:rsidR="00551E59" w:rsidRPr="00551E59" w:rsidRDefault="00551E59" w:rsidP="009A4BD4">
      <w:pPr>
        <w:pStyle w:val="Caption"/>
        <w:ind w:firstLine="0"/>
        <w:rPr>
          <w:i/>
        </w:rPr>
      </w:pPr>
      <w:bookmarkStart w:id="33"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33"/>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 hyperbolic function that’s a ratio of sinh and cosh</w:t>
            </w:r>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r>
              <w:t>ReLU</w:t>
            </w:r>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Leaky ReLU</w:t>
            </w:r>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An enhanced ReLU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06101C75" w:rsidR="00981175" w:rsidRPr="00F8617E" w:rsidRDefault="00981175" w:rsidP="00F8617E">
      <w:pPr>
        <w:pStyle w:val="Caption"/>
        <w:ind w:firstLine="0"/>
        <w:rPr>
          <w:i/>
          <w:iCs w:val="0"/>
        </w:rPr>
      </w:pPr>
      <w:bookmarkStart w:id="34" w:name="_Toc128255038"/>
      <w:bookmarkStart w:id="35"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5</w:t>
      </w:r>
      <w:r w:rsidRPr="00310DC2">
        <w:rPr>
          <w:b/>
          <w:bCs/>
          <w:noProof/>
        </w:rPr>
        <w:fldChar w:fldCharType="end"/>
      </w:r>
      <w:r>
        <w:br/>
      </w:r>
      <w:r w:rsidRPr="00F8617E">
        <w:rPr>
          <w:i/>
          <w:iCs w:val="0"/>
        </w:rPr>
        <w:t>Multi-dimensional convergence (Kim &amp; Cho, 2008, p. 1605)</w:t>
      </w:r>
      <w:bookmarkEnd w:id="34"/>
      <w:bookmarkEnd w:id="35"/>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21"/>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In 2012, AlexNet incorporated graphic processing units (GPUs), reducing the error rate by 50% over previous CV architectures. Today, using GPUs over CPUs is table stakes and has opened the door to training across big data sets.</w:t>
      </w:r>
    </w:p>
    <w:p w14:paraId="7F085701" w14:textId="6EECF9E2"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05C435A4"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36" w:name="_Toc131970495"/>
      <w:r>
        <w:t>How does intelligent agent modeling work</w:t>
      </w:r>
      <w:bookmarkEnd w:id="36"/>
    </w:p>
    <w:p w14:paraId="0006DE12" w14:textId="529B3D11"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r w:rsidR="00081F2B">
        <w:t>5</w:t>
      </w:r>
      <w:r>
        <w:t xml:space="preserve">). </w:t>
      </w:r>
    </w:p>
    <w:p w14:paraId="7C96AC49" w14:textId="31C0C6AC" w:rsidR="007F59F3" w:rsidRPr="007F59F3" w:rsidRDefault="007F59F3" w:rsidP="00F8617E">
      <w:pPr>
        <w:pStyle w:val="Caption"/>
        <w:ind w:firstLine="0"/>
        <w:rPr>
          <w:i/>
        </w:rPr>
      </w:pPr>
      <w:bookmarkStart w:id="37"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37"/>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A simulation experiment first identifies the environment, participants, and one or more objectives. Each participant, called an agent, attempts to complete their aim under guiding rules and principles. For instance, NetLogo’s BeeSmart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013D89AF" w:rsidR="00E72F1F" w:rsidRPr="00F8617E" w:rsidRDefault="0005446B" w:rsidP="00F8617E">
      <w:pPr>
        <w:pStyle w:val="Caption"/>
        <w:ind w:firstLine="0"/>
        <w:rPr>
          <w:i/>
          <w:iCs w:val="0"/>
        </w:rPr>
      </w:pPr>
      <w:bookmarkStart w:id="38" w:name="_Toc128255039"/>
      <w:bookmarkStart w:id="39"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6</w:t>
      </w:r>
      <w:r w:rsidRPr="00310DC2">
        <w:rPr>
          <w:b/>
          <w:bCs/>
          <w:noProof/>
        </w:rPr>
        <w:fldChar w:fldCharType="end"/>
      </w:r>
      <w:r>
        <w:br/>
      </w:r>
      <w:r w:rsidRPr="00F8617E">
        <w:rPr>
          <w:i/>
          <w:iCs w:val="0"/>
        </w:rPr>
        <w:t>BeeSmart Simulation (Wilensky, 2014)</w:t>
      </w:r>
      <w:bookmarkEnd w:id="38"/>
      <w:bookmarkEnd w:id="39"/>
    </w:p>
    <w:p w14:paraId="26707163" w14:textId="77777777" w:rsidR="00E72F1F" w:rsidRDefault="00E72F1F" w:rsidP="00F8617E">
      <w:pPr>
        <w:ind w:firstLine="0"/>
      </w:pPr>
      <w:r>
        <w:rPr>
          <w:noProof/>
        </w:rPr>
        <w:drawing>
          <wp:inline distT="0" distB="0" distL="0" distR="0" wp14:anchorId="0DCD817F" wp14:editId="6D3BEFD6">
            <wp:extent cx="5721024" cy="32480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2"/>
                    <a:stretch>
                      <a:fillRect/>
                    </a:stretch>
                  </pic:blipFill>
                  <pic:spPr>
                    <a:xfrm>
                      <a:off x="0" y="0"/>
                      <a:ext cx="5819967" cy="3304199"/>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5F847F13" w:rsidR="00E72F1F" w:rsidRDefault="00E72F1F" w:rsidP="00DA5CF7">
      <w:r>
        <w:t xml:space="preserve">The Traveling Salesman is a classical graph puzzle that attempts to find the most efficient route through N-cities.  Even with ubiquitous access to cloud computing, enumerating through </w:t>
      </w:r>
      <w:r>
        <w:lastRenderedPageBreak/>
        <w:t xml:space="preserve">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xml:space="preserve">. Computers can replicate this model through Genetic Algorithms to converge on optimal configurations (see Figure </w:t>
      </w:r>
      <w:r w:rsidR="00081F2B">
        <w:t>7</w:t>
      </w:r>
      <w:r>
        <w:t>).</w:t>
      </w:r>
    </w:p>
    <w:p w14:paraId="6B45BEBA" w14:textId="4E74E557" w:rsidR="000B5810" w:rsidRPr="000B5810" w:rsidRDefault="000B5810" w:rsidP="00F8617E">
      <w:pPr>
        <w:pStyle w:val="Caption"/>
        <w:ind w:firstLine="0"/>
      </w:pPr>
      <w:bookmarkStart w:id="40" w:name="_Toc128255040"/>
      <w:bookmarkStart w:id="41"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C726B5">
        <w:rPr>
          <w:b/>
          <w:bCs/>
          <w:noProof/>
        </w:rPr>
        <w:t>7</w:t>
      </w:r>
      <w:r w:rsidRPr="00F8617E">
        <w:rPr>
          <w:b/>
          <w:bCs/>
          <w:noProof/>
        </w:rPr>
        <w:fldChar w:fldCharType="end"/>
      </w:r>
      <w:r>
        <w:br/>
      </w:r>
      <w:r w:rsidRPr="000B5810">
        <w:rPr>
          <w:i/>
        </w:rPr>
        <w:t>Genetic Algorithm Process</w:t>
      </w:r>
      <w:bookmarkEnd w:id="40"/>
      <w:bookmarkEnd w:id="41"/>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 xml:space="preserve">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(Hijorth et al., 2020). </w:t>
      </w:r>
    </w:p>
    <w:p w14:paraId="4E932E7D" w14:textId="77777777" w:rsidR="00E72F1F" w:rsidRDefault="00E72F1F" w:rsidP="00F8617E">
      <w:pPr>
        <w:pStyle w:val="Heading2"/>
        <w:ind w:firstLine="0"/>
      </w:pPr>
      <w:bookmarkStart w:id="42" w:name="_Toc131970496"/>
      <w:r>
        <w:lastRenderedPageBreak/>
        <w:t>How does neural network training work</w:t>
      </w:r>
      <w:bookmarkEnd w:id="42"/>
    </w:p>
    <w:p w14:paraId="7F6B507E" w14:textId="7DCBFE59" w:rsidR="00E72F1F" w:rsidRDefault="00E72F1F" w:rsidP="00DA5CF7">
      <w:r>
        <w:t xml:space="preserve">Model training aims to estimate the weights and connectivity structure for mapping a set of inputs to </w:t>
      </w:r>
      <w:del w:id="43" w:author="Nate Bachmeier [AWS-SA]" w:date="2023-04-20T13:30:00Z">
        <w:r w:rsidDel="000E43A1">
          <w:delText>prediction</w:delText>
        </w:r>
      </w:del>
      <w:ins w:id="44" w:author="Nate Bachmeier [AWS-SA]" w:date="2023-04-20T13:30:00Z">
        <w:r w:rsidR="000E43A1">
          <w:t>predict</w:t>
        </w:r>
      </w:ins>
      <w:r>
        <w:t xml:space="preserve">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6141D66D" w:rsidR="00E72F1F" w:rsidRDefault="00E72F1F" w:rsidP="00DA5CF7">
      <w:r>
        <w:t xml:space="preserve">Recently, titans of the industry like Google Brain Team, </w:t>
      </w:r>
      <w:del w:id="45" w:author="Nate Bachmeier [AWS-SA]" w:date="2023-04-20T13:30:00Z">
        <w:r w:rsidDel="000E43A1">
          <w:delText>OpenAI</w:delText>
        </w:r>
      </w:del>
      <w:ins w:id="46" w:author="Nate Bachmeier [AWS-SA]" w:date="2023-04-20T13:30:00Z">
        <w:r w:rsidR="000E43A1">
          <w:t>Open AI</w:t>
        </w:r>
      </w:ins>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N-th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(Fedus et al., 2022)</w:t>
      </w:r>
      <w:r>
        <w:t>. This exponential parameter growth is likely to continue into the foreseeable future.</w:t>
      </w:r>
    </w:p>
    <w:p w14:paraId="0A5DEC50" w14:textId="31189BD4"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1CDF7837" w:rsidR="00E72F1F" w:rsidRPr="00535347" w:rsidRDefault="00E72F1F" w:rsidP="00DA5CF7">
      <w:r>
        <w:t xml:space="preserve">The exponential growth in parameters and data volumes forces the training process to </w:t>
      </w:r>
      <w:del w:id="47" w:author="Nate Bachmeier [AWS-SA]" w:date="2023-04-20T13:30:00Z">
        <w:r w:rsidDel="000E43A1">
          <w:delText>execute</w:delText>
        </w:r>
      </w:del>
      <w:ins w:id="48" w:author="Nate Bachmeier [AWS-SA]" w:date="2023-04-20T13:30:00Z">
        <w:r w:rsidR="000E43A1">
          <w:t>be carried out</w:t>
        </w:r>
      </w:ins>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557F81DA"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Table </w:t>
      </w:r>
      <w:r w:rsidR="00081F2B">
        <w:t>6</w:t>
      </w:r>
      <w:r>
        <w:t>). If only one virtual peer has a copy of the data, the system will heal in 102.4 seconds. Then contrast that with the smaller block size of 128GB, which can economically be sprawled across many servers, reaching an MTTR of under a second.</w:t>
      </w:r>
    </w:p>
    <w:p w14:paraId="2FEABCED" w14:textId="47420423" w:rsidR="00113FD4" w:rsidRPr="00113FD4" w:rsidRDefault="00113FD4" w:rsidP="00590F0E">
      <w:pPr>
        <w:spacing w:after="160" w:line="259" w:lineRule="auto"/>
        <w:ind w:firstLine="0"/>
        <w:rPr>
          <w:i/>
        </w:rPr>
      </w:pPr>
      <w:bookmarkStart w:id="49"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49"/>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5B08064F"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r w:rsidR="00081F2B">
        <w:t>8</w:t>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del w:id="50" w:author="Nate Bachmeier [AWS-SA]" w:date="2023-04-20T13:30:00Z">
        <w:r w:rsidDel="000E43A1">
          <w:delText>Canolical</w:delText>
        </w:r>
      </w:del>
      <w:ins w:id="51" w:author="Nate Bachmeier [AWS-SA]" w:date="2023-04-20T13:30:00Z">
        <w:r w:rsidR="000E43A1">
          <w:t>Canonical</w:t>
        </w:r>
      </w:ins>
      <w:r>
        <w:t xml:space="preserve"> Naming Service (CNAME). That system can consider latency and other metrics, like the proposed Fail-Over Group solution.</w:t>
      </w:r>
    </w:p>
    <w:p w14:paraId="5D1574D3" w14:textId="571FDC8E" w:rsidR="00E72F1F" w:rsidRDefault="00E431EF" w:rsidP="003A4285">
      <w:pPr>
        <w:pStyle w:val="Caption"/>
        <w:ind w:firstLine="0"/>
      </w:pPr>
      <w:bookmarkStart w:id="52" w:name="_Toc128255041"/>
      <w:bookmarkStart w:id="53"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C726B5">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4"/>
                    <a:stretch>
                      <a:fillRect/>
                    </a:stretch>
                  </pic:blipFill>
                  <pic:spPr>
                    <a:xfrm>
                      <a:off x="0" y="0"/>
                      <a:ext cx="4489607" cy="3579693"/>
                    </a:xfrm>
                    <a:prstGeom prst="rect">
                      <a:avLst/>
                    </a:prstGeom>
                  </pic:spPr>
                </pic:pic>
              </a:graphicData>
            </a:graphic>
          </wp:inline>
        </w:drawing>
      </w:r>
      <w:bookmarkEnd w:id="52"/>
      <w:bookmarkEnd w:id="53"/>
      <w:r w:rsidR="003B60BE">
        <w:rPr>
          <w:i/>
        </w:rPr>
        <w:t>G</w:t>
      </w:r>
    </w:p>
    <w:p w14:paraId="1B2FBCB7" w14:textId="3B078917" w:rsidR="00E72F1F" w:rsidRDefault="00E72F1F" w:rsidP="00DA5CF7">
      <w:r w:rsidRPr="00F3396D">
        <w:rPr>
          <w:b/>
          <w:bCs/>
        </w:rPr>
        <w:t>Influence of Consensus</w:t>
      </w:r>
      <w:r>
        <w:rPr>
          <w:b/>
          <w:bCs/>
        </w:rPr>
        <w:t xml:space="preserve">. </w:t>
      </w:r>
      <w:r>
        <w:t>The physical distance between the sites forces the need for eventual consistency protocols that range in complexity from (a) the latest timestamp wins, (b) Paxos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problem </w:t>
      </w:r>
      <w:r w:rsidR="003A4285">
        <w:t xml:space="preserve"> (Ting et al., 2014)</w:t>
      </w:r>
      <w:r>
        <w:t xml:space="preserve">. Under Paxos (see Figure </w:t>
      </w:r>
      <w:r w:rsidR="00081F2B">
        <w:t>9</w:t>
      </w:r>
      <w:r>
        <w:t>),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5AC3C244" w:rsidR="00E72F1F" w:rsidRDefault="00161877" w:rsidP="003A4285">
      <w:pPr>
        <w:pStyle w:val="Caption"/>
        <w:ind w:firstLine="0"/>
      </w:pPr>
      <w:bookmarkStart w:id="54" w:name="_Toc128255042"/>
      <w:bookmarkStart w:id="55"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9</w:t>
      </w:r>
      <w:r w:rsidRPr="00310DC2">
        <w:rPr>
          <w:b/>
          <w:bCs/>
          <w:noProof/>
        </w:rPr>
        <w:fldChar w:fldCharType="end"/>
      </w:r>
      <w:r w:rsidR="00BD4565" w:rsidRPr="00310DC2">
        <w:rPr>
          <w:b/>
          <w:bCs/>
        </w:rPr>
        <w:br/>
      </w:r>
      <w:r w:rsidRPr="003A4285">
        <w:rPr>
          <w:i/>
          <w:iCs w:val="0"/>
        </w:rPr>
        <w:t>Paxos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41468" cy="3390291"/>
                    </a:xfrm>
                    <a:prstGeom prst="rect">
                      <a:avLst/>
                    </a:prstGeom>
                  </pic:spPr>
                </pic:pic>
              </a:graphicData>
            </a:graphic>
          </wp:inline>
        </w:drawing>
      </w:r>
      <w:bookmarkEnd w:id="54"/>
      <w:bookmarkEnd w:id="55"/>
    </w:p>
    <w:p w14:paraId="76C4BF7F" w14:textId="2F984DB8" w:rsidR="00E72F1F" w:rsidRDefault="00E72F1F" w:rsidP="00DA5CF7">
      <w:r w:rsidRPr="00F3396D">
        <w:rPr>
          <w:b/>
          <w:bCs/>
        </w:rPr>
        <w:t>Influence of Protocol</w:t>
      </w:r>
      <w:r>
        <w:rPr>
          <w:b/>
          <w:bCs/>
        </w:rPr>
        <w:t>.</w:t>
      </w:r>
      <w:r>
        <w:t xml:space="preserve"> Message passing between components can either use reliable or unreliable communication. Unreliable </w:t>
      </w:r>
      <w:del w:id="56" w:author="Nate Bachmeier [AWS-SA]" w:date="2023-04-20T13:30:00Z">
        <w:r w:rsidDel="000E43A1">
          <w:delText>handoff</w:delText>
        </w:r>
      </w:del>
      <w:ins w:id="57" w:author="Nate Bachmeier [AWS-SA]" w:date="2023-04-20T13:30:00Z">
        <w:r w:rsidR="000E43A1">
          <w:t>handoffs</w:t>
        </w:r>
      </w:ins>
      <w:r>
        <w:t xml:space="preserve"> can be helpful for best-effort or performance-critical systems, such as real-time video or sampled telemetry reporting. </w:t>
      </w:r>
      <w:del w:id="58" w:author="Nate Bachmeier [AWS-SA]" w:date="2023-04-20T13:30:00Z">
        <w:r w:rsidDel="000E43A1">
          <w:delText>Reliable</w:delText>
        </w:r>
      </w:del>
      <w:ins w:id="59" w:author="Nate Bachmeier [AWS-SA]" w:date="2023-04-20T13:30:00Z">
        <w:r w:rsidR="000E43A1">
          <w:t>A reliable</w:t>
        </w:r>
      </w:ins>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r w:rsidR="00081F2B">
        <w:t>10</w:t>
      </w:r>
      <w:r>
        <w:t xml:space="preserve">).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7CDE0E09" w:rsidR="00E81D0D" w:rsidRPr="00E81D0D" w:rsidRDefault="00E81D0D" w:rsidP="003A4285">
      <w:pPr>
        <w:pStyle w:val="Caption"/>
        <w:ind w:firstLine="0"/>
        <w:rPr>
          <w:i/>
        </w:rPr>
      </w:pPr>
      <w:bookmarkStart w:id="60" w:name="_Toc128255043"/>
      <w:bookmarkStart w:id="61"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C726B5">
        <w:rPr>
          <w:b/>
          <w:bCs/>
          <w:noProof/>
        </w:rPr>
        <w:t>10</w:t>
      </w:r>
      <w:r w:rsidRPr="003A4285">
        <w:rPr>
          <w:b/>
          <w:bCs/>
          <w:noProof/>
        </w:rPr>
        <w:fldChar w:fldCharType="end"/>
      </w:r>
      <w:r>
        <w:br/>
      </w:r>
      <w:r w:rsidRPr="00E81D0D">
        <w:rPr>
          <w:i/>
        </w:rPr>
        <w:t xml:space="preserve">Durable Command Queue </w:t>
      </w:r>
      <w:r w:rsidRPr="00E81D0D">
        <w:rPr>
          <w:i/>
          <w:noProof/>
        </w:rPr>
        <w:t>Pattern</w:t>
      </w:r>
      <w:bookmarkEnd w:id="60"/>
      <w:bookmarkEnd w:id="61"/>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6"/>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0A8F3F0" w:rsidR="00E72F1F" w:rsidRDefault="00E72F1F" w:rsidP="00DA5CF7">
      <w:r w:rsidRPr="00F3396D">
        <w:rPr>
          <w:b/>
          <w:bCs/>
        </w:rPr>
        <w:t xml:space="preserve">On-device training </w:t>
      </w:r>
      <w:del w:id="62" w:author="Nate Bachmeier [AWS-SA]" w:date="2023-04-20T13:31:00Z">
        <w:r w:rsidRPr="00F3396D" w:rsidDel="000E43A1">
          <w:rPr>
            <w:b/>
            <w:bCs/>
          </w:rPr>
          <w:delText>architectures</w:delText>
        </w:r>
      </w:del>
      <w:ins w:id="63" w:author="Nate Bachmeier [AWS-SA]" w:date="2023-04-20T13:31:00Z">
        <w:r w:rsidR="000E43A1" w:rsidRPr="00F3396D">
          <w:rPr>
            <w:b/>
            <w:bCs/>
          </w:rPr>
          <w:t>architecture</w:t>
        </w:r>
      </w:ins>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471ED7F6" w:rsidR="00E72F1F" w:rsidRDefault="001703B6" w:rsidP="00B955FE">
      <w:pPr>
        <w:pStyle w:val="Caption"/>
        <w:ind w:firstLine="0"/>
      </w:pPr>
      <w:bookmarkStart w:id="64" w:name="_Toc128255044"/>
      <w:bookmarkStart w:id="65"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030DA8FE">
            <wp:extent cx="5715000" cy="3275133"/>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7"/>
                    <a:stretch>
                      <a:fillRect/>
                    </a:stretch>
                  </pic:blipFill>
                  <pic:spPr>
                    <a:xfrm>
                      <a:off x="0" y="0"/>
                      <a:ext cx="5756818" cy="3299098"/>
                    </a:xfrm>
                    <a:prstGeom prst="rect">
                      <a:avLst/>
                    </a:prstGeom>
                  </pic:spPr>
                </pic:pic>
              </a:graphicData>
            </a:graphic>
          </wp:inline>
        </w:drawing>
      </w:r>
      <w:bookmarkEnd w:id="64"/>
      <w:bookmarkEnd w:id="65"/>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3D7ABAB2" w:rsidR="00E72F1F" w:rsidRDefault="00E72F1F" w:rsidP="00B955FE">
      <w:pPr>
        <w:pStyle w:val="Heading2"/>
        <w:ind w:firstLine="0"/>
      </w:pPr>
      <w:bookmarkStart w:id="66" w:name="_Toc131970497"/>
      <w:r>
        <w:t xml:space="preserve">What is </w:t>
      </w:r>
      <w:del w:id="67" w:author="Nate Bachmeier [AWS-SA]" w:date="2023-04-20T13:31:00Z">
        <w:r w:rsidDel="000E43A1">
          <w:delText>autoencoding</w:delText>
        </w:r>
      </w:del>
      <w:bookmarkEnd w:id="66"/>
      <w:ins w:id="68" w:author="Nate Bachmeier [AWS-SA]" w:date="2023-04-20T13:31:00Z">
        <w:r w:rsidR="000E43A1">
          <w:t>autoencoding?</w:t>
        </w:r>
      </w:ins>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0DF10ED7" w:rsidR="00A306F2" w:rsidRPr="00A306F2" w:rsidRDefault="00A306F2" w:rsidP="00B955FE">
      <w:pPr>
        <w:pStyle w:val="Caption"/>
        <w:ind w:firstLine="0"/>
        <w:rPr>
          <w:i/>
        </w:rPr>
      </w:pPr>
      <w:bookmarkStart w:id="69" w:name="_Toc128255045"/>
      <w:bookmarkStart w:id="70"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C726B5">
        <w:rPr>
          <w:b/>
          <w:bCs/>
          <w:noProof/>
        </w:rPr>
        <w:t>12</w:t>
      </w:r>
      <w:r w:rsidRPr="00B955FE">
        <w:rPr>
          <w:b/>
          <w:bCs/>
          <w:noProof/>
        </w:rPr>
        <w:fldChar w:fldCharType="end"/>
      </w:r>
      <w:r w:rsidRPr="00B955FE">
        <w:rPr>
          <w:b/>
          <w:bCs/>
        </w:rPr>
        <w:br/>
      </w:r>
      <w:r w:rsidRPr="00A306F2">
        <w:rPr>
          <w:i/>
        </w:rPr>
        <w:t>Autoencoding architecture</w:t>
      </w:r>
      <w:bookmarkEnd w:id="69"/>
      <w:bookmarkEnd w:id="70"/>
    </w:p>
    <w:p w14:paraId="11B7FBAA" w14:textId="77777777" w:rsidR="00E72F1F" w:rsidRDefault="00E72F1F" w:rsidP="00B955FE">
      <w:pPr>
        <w:ind w:firstLine="0"/>
      </w:pPr>
      <w:r w:rsidRPr="00D00089">
        <w:rPr>
          <w:noProof/>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8"/>
                    <a:stretch>
                      <a:fillRect/>
                    </a:stretch>
                  </pic:blipFill>
                  <pic:spPr>
                    <a:xfrm>
                      <a:off x="0" y="0"/>
                      <a:ext cx="5726403" cy="4319918"/>
                    </a:xfrm>
                    <a:prstGeom prst="rect">
                      <a:avLst/>
                    </a:prstGeom>
                  </pic:spPr>
                </pic:pic>
              </a:graphicData>
            </a:graphic>
          </wp:inline>
        </w:drawing>
      </w:r>
    </w:p>
    <w:p w14:paraId="5CC2232B" w14:textId="77777777" w:rsidR="00E72F1F" w:rsidRDefault="00E72F1F" w:rsidP="000E43A1">
      <w:pPr>
        <w:pStyle w:val="Heading2"/>
        <w:ind w:firstLine="0"/>
      </w:pPr>
      <w:r>
        <w:t>How does sequence analysis work</w:t>
      </w:r>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w:t>
      </w:r>
      <w:r>
        <w:lastRenderedPageBreak/>
        <w:t xml:space="preserve">Lemmatiziation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4DED538C" w:rsidR="00E72F1F" w:rsidRPr="00B955FE" w:rsidRDefault="001236EF" w:rsidP="00B955FE">
      <w:pPr>
        <w:pStyle w:val="Caption"/>
        <w:ind w:firstLine="0"/>
        <w:rPr>
          <w:i/>
        </w:rPr>
      </w:pPr>
      <w:bookmarkStart w:id="71" w:name="_Toc128255046"/>
      <w:bookmarkStart w:id="72"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C726B5">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9"/>
                    <a:stretch>
                      <a:fillRect/>
                    </a:stretch>
                  </pic:blipFill>
                  <pic:spPr>
                    <a:xfrm>
                      <a:off x="0" y="0"/>
                      <a:ext cx="5803517" cy="4307378"/>
                    </a:xfrm>
                    <a:prstGeom prst="rect">
                      <a:avLst/>
                    </a:prstGeom>
                  </pic:spPr>
                </pic:pic>
              </a:graphicData>
            </a:graphic>
          </wp:inline>
        </w:drawing>
      </w:r>
      <w:bookmarkEnd w:id="71"/>
      <w:bookmarkEnd w:id="72"/>
    </w:p>
    <w:p w14:paraId="1C2F06E5" w14:textId="77777777" w:rsidR="00E72F1F" w:rsidRDefault="00E72F1F" w:rsidP="00B955FE">
      <w:pPr>
        <w:pStyle w:val="Heading3"/>
        <w:ind w:firstLine="0"/>
      </w:pPr>
      <w:r>
        <w:t>Deep Learning</w:t>
      </w:r>
    </w:p>
    <w:p w14:paraId="53283537" w14:textId="16D87BD3" w:rsidR="00E72F1F" w:rsidRDefault="00E72F1F" w:rsidP="00DA5CF7">
      <w:r>
        <w:t xml:space="preserve">NLP appears across various use cases like language translation, speech-to-text, and sentiment analysis. In biology, animal brains accomplish these tasks through meshes of neurons </w:t>
      </w:r>
      <w:r>
        <w:lastRenderedPageBreak/>
        <w:t>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73"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73"/>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b/>
          <w:bCs/>
        </w:rPr>
      </w:pPr>
      <w:r>
        <w:rPr>
          <w:b/>
          <w:bCs/>
        </w:rPr>
        <w:br/>
      </w:r>
      <w:bookmarkStart w:id="74" w:name="_Toc128255047"/>
      <w:bookmarkStart w:id="75" w:name="_Toc128302233"/>
    </w:p>
    <w:p w14:paraId="3D66127B" w14:textId="77777777" w:rsidR="00CD1874" w:rsidRDefault="00CD1874">
      <w:pPr>
        <w:spacing w:after="160" w:line="259" w:lineRule="auto"/>
        <w:ind w:firstLine="0"/>
        <w:rPr>
          <w:b/>
          <w:bCs/>
          <w:iCs/>
          <w:szCs w:val="18"/>
        </w:rPr>
      </w:pPr>
      <w:r>
        <w:rPr>
          <w:b/>
          <w:bCs/>
        </w:rPr>
        <w:br w:type="page"/>
      </w:r>
    </w:p>
    <w:p w14:paraId="2D34E0E0" w14:textId="263148A4" w:rsidR="007D626A" w:rsidRDefault="00E14B05" w:rsidP="007D626A">
      <w:pPr>
        <w:pStyle w:val="Caption"/>
        <w:ind w:firstLine="0"/>
        <w:rPr>
          <w:i/>
        </w:rPr>
      </w:pPr>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C726B5">
        <w:rPr>
          <w:b/>
          <w:bCs/>
          <w:noProof/>
        </w:rPr>
        <w:t>14</w:t>
      </w:r>
      <w:r w:rsidRPr="007D626A">
        <w:rPr>
          <w:b/>
          <w:bCs/>
          <w:noProof/>
        </w:rPr>
        <w:fldChar w:fldCharType="end"/>
      </w:r>
      <w:r w:rsidRPr="007D626A">
        <w:rPr>
          <w:b/>
          <w:bCs/>
        </w:rPr>
        <w:t xml:space="preserve"> </w:t>
      </w:r>
      <w:r w:rsidRPr="007D626A">
        <w:rPr>
          <w:b/>
          <w:bCs/>
        </w:rPr>
        <w:br/>
      </w:r>
      <w:r w:rsidRPr="00E14B05">
        <w:rPr>
          <w:i/>
        </w:rPr>
        <w:t>Abstract Diagram of Differences</w:t>
      </w:r>
      <w:bookmarkEnd w:id="74"/>
      <w:bookmarkEnd w:id="75"/>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Alsudias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w:t>
      </w:r>
      <w:r w:rsidR="00E72F1F">
        <w:lastRenderedPageBreak/>
        <w:t xml:space="preserve">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1BBD4E52"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del w:id="76" w:author="Nate Bachmeier [AWS-SA]" w:date="2023-04-20T13:31:00Z">
        <w:r w:rsidDel="000E43A1">
          <w:delText>Fridman</w:delText>
        </w:r>
      </w:del>
      <w:ins w:id="77" w:author="Nate Bachmeier [AWS-SA]" w:date="2023-04-20T13:31:00Z">
        <w:r w:rsidR="000E43A1">
          <w:t>Freidman</w:t>
        </w:r>
      </w:ins>
      <w:r>
        <w:t xml:space="preserve"> (2020), detecting Deep Fakes is an arms race because advances in DNN naturally improve GNN results. NPAC leverages this methodology for self-teaching its systems to deliver more accurate content (see Figure </w:t>
      </w:r>
      <w:r w:rsidR="00081F2B">
        <w:t>15</w:t>
      </w:r>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63523017" w:rsidR="00E72F1F" w:rsidRDefault="003A421E" w:rsidP="007D626A">
      <w:pPr>
        <w:pStyle w:val="Caption"/>
        <w:ind w:firstLine="0"/>
      </w:pPr>
      <w:bookmarkStart w:id="78" w:name="_Toc128255048"/>
      <w:bookmarkStart w:id="79" w:name="_Toc128302234"/>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C726B5">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7A5C98B5">
            <wp:extent cx="5762275" cy="324802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1"/>
                    <a:stretch>
                      <a:fillRect/>
                    </a:stretch>
                  </pic:blipFill>
                  <pic:spPr>
                    <a:xfrm>
                      <a:off x="0" y="0"/>
                      <a:ext cx="5841044" cy="3292425"/>
                    </a:xfrm>
                    <a:prstGeom prst="rect">
                      <a:avLst/>
                    </a:prstGeom>
                  </pic:spPr>
                </pic:pic>
              </a:graphicData>
            </a:graphic>
          </wp:inline>
        </w:drawing>
      </w:r>
      <w:bookmarkEnd w:id="78"/>
      <w:bookmarkEnd w:id="79"/>
    </w:p>
    <w:p w14:paraId="64C2161F" w14:textId="77777777" w:rsidR="00E72F1F" w:rsidRDefault="00E72F1F" w:rsidP="007D626A">
      <w:pPr>
        <w:pStyle w:val="Heading2"/>
        <w:ind w:firstLine="0"/>
      </w:pPr>
      <w:bookmarkStart w:id="80" w:name="_Toc131970498"/>
      <w:r>
        <w:t>How does recognizing human activities work</w:t>
      </w:r>
      <w:bookmarkEnd w:id="80"/>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r w:rsidR="00EF1470">
        <w:t xml:space="preserve">Banjarey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b/>
          <w:bCs/>
          <w:iCs/>
          <w:szCs w:val="18"/>
        </w:rPr>
      </w:pPr>
      <w:bookmarkStart w:id="81" w:name="_Toc128255049"/>
      <w:bookmarkStart w:id="82" w:name="_Toc128302235"/>
      <w:r>
        <w:rPr>
          <w:b/>
          <w:bCs/>
        </w:rPr>
        <w:br w:type="page"/>
      </w:r>
    </w:p>
    <w:p w14:paraId="7A0ED468" w14:textId="7E9BD1B7" w:rsidR="00097912" w:rsidRDefault="005B0D64" w:rsidP="00097912">
      <w:pPr>
        <w:pStyle w:val="Caption"/>
        <w:ind w:firstLine="0"/>
        <w:rPr>
          <w:i/>
        </w:rPr>
      </w:pPr>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C726B5">
        <w:rPr>
          <w:b/>
          <w:bCs/>
          <w:noProof/>
        </w:rPr>
        <w:t>16</w:t>
      </w:r>
      <w:r w:rsidRPr="00097912">
        <w:rPr>
          <w:b/>
          <w:bCs/>
          <w:noProof/>
        </w:rPr>
        <w:fldChar w:fldCharType="end"/>
      </w:r>
      <w:r w:rsidRPr="00097912">
        <w:rPr>
          <w:b/>
          <w:bCs/>
        </w:rPr>
        <w:br/>
      </w:r>
      <w:r w:rsidRPr="005B0D64">
        <w:rPr>
          <w:i/>
        </w:rPr>
        <w:t>Network Structure</w:t>
      </w:r>
      <w:bookmarkEnd w:id="81"/>
      <w:bookmarkEnd w:id="82"/>
    </w:p>
    <w:p w14:paraId="1BFAC327" w14:textId="48C2F3C6" w:rsidR="00E72F1F" w:rsidRPr="00097912" w:rsidRDefault="00E72F1F" w:rsidP="00097912">
      <w:pPr>
        <w:pStyle w:val="Caption"/>
        <w:ind w:firstLine="0"/>
        <w:rPr>
          <w:i/>
        </w:rPr>
      </w:pPr>
      <w:r>
        <w:rPr>
          <w:noProof/>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83" w:name="_Toc131970499"/>
      <w:r>
        <w:t>Computer vision and autonomous driving</w:t>
      </w:r>
      <w:bookmarkEnd w:id="83"/>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7DD837DC" w:rsidR="00541718" w:rsidRPr="00541718" w:rsidRDefault="00541718" w:rsidP="00097912">
      <w:pPr>
        <w:pStyle w:val="Caption"/>
        <w:ind w:firstLine="0"/>
        <w:rPr>
          <w:i/>
        </w:rPr>
      </w:pPr>
      <w:bookmarkStart w:id="84" w:name="_Toc128255050"/>
      <w:bookmarkStart w:id="85"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C726B5">
        <w:rPr>
          <w:b/>
          <w:bCs/>
          <w:noProof/>
        </w:rPr>
        <w:t>17</w:t>
      </w:r>
      <w:r w:rsidRPr="00097912">
        <w:rPr>
          <w:b/>
          <w:bCs/>
          <w:noProof/>
        </w:rPr>
        <w:fldChar w:fldCharType="end"/>
      </w:r>
      <w:r>
        <w:br/>
      </w:r>
      <w:r w:rsidRPr="00541718">
        <w:rPr>
          <w:i/>
        </w:rPr>
        <w:t>Taxonomy of Example Use-Cases</w:t>
      </w:r>
      <w:bookmarkEnd w:id="84"/>
      <w:bookmarkEnd w:id="85"/>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308F9FF2" w:rsidR="004A7CE6" w:rsidRPr="004A7CE6" w:rsidRDefault="004A7CE6" w:rsidP="00D400F7">
      <w:pPr>
        <w:pStyle w:val="Caption"/>
        <w:ind w:firstLine="0"/>
        <w:rPr>
          <w:i/>
        </w:rPr>
      </w:pPr>
      <w:bookmarkStart w:id="86" w:name="_Toc128255051"/>
      <w:bookmarkStart w:id="87"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C726B5">
        <w:rPr>
          <w:b/>
          <w:bCs/>
          <w:noProof/>
        </w:rPr>
        <w:t>18</w:t>
      </w:r>
      <w:r w:rsidRPr="00D400F7">
        <w:rPr>
          <w:b/>
          <w:bCs/>
          <w:noProof/>
        </w:rPr>
        <w:fldChar w:fldCharType="end"/>
      </w:r>
      <w:r w:rsidRPr="00D400F7">
        <w:rPr>
          <w:b/>
          <w:bCs/>
        </w:rPr>
        <w:br/>
      </w:r>
      <w:r w:rsidRPr="004A7CE6">
        <w:rPr>
          <w:i/>
        </w:rPr>
        <w:t>System Design</w:t>
      </w:r>
      <w:bookmarkEnd w:id="86"/>
      <w:bookmarkEnd w:id="87"/>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8"/>
                    <a:stretch>
                      <a:fillRect/>
                    </a:stretch>
                  </pic:blipFill>
                  <pic:spPr>
                    <a:xfrm>
                      <a:off x="0" y="0"/>
                      <a:ext cx="5912173" cy="2570152"/>
                    </a:xfrm>
                    <a:prstGeom prst="rect">
                      <a:avLst/>
                    </a:prstGeom>
                  </pic:spPr>
                </pic:pic>
              </a:graphicData>
            </a:graphic>
          </wp:inline>
        </w:drawing>
      </w:r>
    </w:p>
    <w:p w14:paraId="3F986D8C" w14:textId="2E66A974"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r w:rsidR="00081F2B">
        <w:t>19</w:t>
      </w:r>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88" w:name="_Toc128255052"/>
      <w:bookmarkStart w:id="89" w:name="_Toc128302238"/>
      <w:r>
        <w:rPr>
          <w:b/>
          <w:bCs/>
        </w:rPr>
        <w:br w:type="page"/>
      </w:r>
    </w:p>
    <w:p w14:paraId="2360B212" w14:textId="4EB21B2B"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C726B5">
        <w:rPr>
          <w:b/>
          <w:bCs/>
          <w:noProof/>
        </w:rPr>
        <w:t>19</w:t>
      </w:r>
      <w:r w:rsidRPr="00D400F7">
        <w:rPr>
          <w:b/>
          <w:bCs/>
          <w:noProof/>
        </w:rPr>
        <w:fldChar w:fldCharType="end"/>
      </w:r>
      <w:r w:rsidR="00BD4565" w:rsidRPr="00310DC2">
        <w:br/>
      </w:r>
      <w:r w:rsidRPr="0049778A">
        <w:rPr>
          <w:i/>
        </w:rPr>
        <w:t>Training Configuration</w:t>
      </w:r>
      <w:bookmarkEnd w:id="88"/>
      <w:bookmarkEnd w:id="89"/>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9"/>
                    <a:stretch>
                      <a:fillRect/>
                    </a:stretch>
                  </pic:blipFill>
                  <pic:spPr>
                    <a:xfrm>
                      <a:off x="0" y="0"/>
                      <a:ext cx="5698087" cy="336797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1AC7EB01" w:rsidR="00B92EC6" w:rsidRPr="000C1B34" w:rsidRDefault="00B92EC6" w:rsidP="000C1B34">
      <w:pPr>
        <w:pStyle w:val="Caption"/>
        <w:ind w:firstLine="0"/>
        <w:rPr>
          <w:i/>
          <w:iCs w:val="0"/>
        </w:rPr>
      </w:pPr>
      <w:bookmarkStart w:id="90" w:name="_Toc128255053"/>
      <w:bookmarkStart w:id="91"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20</w:t>
      </w:r>
      <w:r w:rsidRPr="00310DC2">
        <w:rPr>
          <w:b/>
          <w:bCs/>
          <w:noProof/>
        </w:rPr>
        <w:fldChar w:fldCharType="end"/>
      </w:r>
      <w:r>
        <w:br/>
      </w:r>
      <w:r w:rsidRPr="000C1B34">
        <w:rPr>
          <w:i/>
          <w:iCs w:val="0"/>
        </w:rPr>
        <w:t>Taxonomy of Participants and Example Challenges</w:t>
      </w:r>
      <w:bookmarkEnd w:id="90"/>
      <w:bookmarkEnd w:id="91"/>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(Fridman, 2020). However, continuing to scale these monolithic expert systems is challenging.</w:t>
      </w:r>
    </w:p>
    <w:p w14:paraId="2A67EF23" w14:textId="790D8A7C" w:rsidR="000079EB" w:rsidRPr="000079EB" w:rsidRDefault="000079EB" w:rsidP="00590F0E">
      <w:pPr>
        <w:spacing w:after="160" w:line="259" w:lineRule="auto"/>
        <w:ind w:firstLine="0"/>
        <w:rPr>
          <w:i/>
        </w:rPr>
      </w:pPr>
      <w:bookmarkStart w:id="92" w:name="_Toc128255054"/>
      <w:bookmarkStart w:id="93"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21</w:t>
      </w:r>
      <w:r w:rsidRPr="00310DC2">
        <w:rPr>
          <w:b/>
          <w:bCs/>
          <w:noProof/>
        </w:rPr>
        <w:fldChar w:fldCharType="end"/>
      </w:r>
      <w:r>
        <w:br/>
      </w:r>
      <w:r w:rsidRPr="000079EB">
        <w:rPr>
          <w:i/>
        </w:rPr>
        <w:t>Example Microservice Architecture</w:t>
      </w:r>
      <w:bookmarkEnd w:id="92"/>
      <w:bookmarkEnd w:id="93"/>
    </w:p>
    <w:p w14:paraId="315C590C" w14:textId="77777777" w:rsidR="00E72F1F" w:rsidRDefault="00E72F1F" w:rsidP="00147510">
      <w:pPr>
        <w:ind w:firstLine="0"/>
      </w:pPr>
      <w:r>
        <w:rPr>
          <w:noProof/>
        </w:rPr>
        <w:drawing>
          <wp:inline distT="0" distB="0" distL="0" distR="0" wp14:anchorId="384983B7" wp14:editId="1CE0609E">
            <wp:extent cx="5888022"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stretch>
                      <a:fillRect/>
                    </a:stretch>
                  </pic:blipFill>
                  <pic:spPr>
                    <a:xfrm>
                      <a:off x="0" y="0"/>
                      <a:ext cx="6660166" cy="2434944"/>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3C9AE62F" w:rsidR="00AF4D58"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r w:rsidR="00081F2B">
        <w:t>8</w:t>
      </w:r>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94"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94"/>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1D7D61E8"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r w:rsidR="00414DA3">
        <w:t>22</w:t>
      </w:r>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00BF0BF5" w:rsidR="00E72F1F" w:rsidRDefault="00251EDA" w:rsidP="00DB15A3">
      <w:pPr>
        <w:pStyle w:val="Caption"/>
        <w:ind w:firstLine="0"/>
      </w:pPr>
      <w:bookmarkStart w:id="95" w:name="_Toc128255055"/>
      <w:bookmarkStart w:id="96"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6"/>
                    <a:stretch>
                      <a:fillRect/>
                    </a:stretch>
                  </pic:blipFill>
                  <pic:spPr>
                    <a:xfrm>
                      <a:off x="0" y="0"/>
                      <a:ext cx="5492173" cy="3132341"/>
                    </a:xfrm>
                    <a:prstGeom prst="rect">
                      <a:avLst/>
                    </a:prstGeom>
                  </pic:spPr>
                </pic:pic>
              </a:graphicData>
            </a:graphic>
          </wp:inline>
        </w:drawing>
      </w:r>
      <w:bookmarkEnd w:id="95"/>
      <w:bookmarkEnd w:id="96"/>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(Balduccini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97" w:name="_Toc131970500"/>
      <w:r>
        <w:t>How does the reproducibility crisis impact ML design</w:t>
      </w:r>
      <w:bookmarkEnd w:id="97"/>
    </w:p>
    <w:p w14:paraId="6B68BDB2" w14:textId="661B4320" w:rsidR="00E72F1F" w:rsidRDefault="00E72F1F" w:rsidP="00DA5CF7">
      <w:r>
        <w:t>There is an abundance of non-reproducible experiments because researchers do not account for nuances in the data collection</w:t>
      </w:r>
      <w:r w:rsidR="00DB15A3">
        <w:t xml:space="preserve"> (Rivera-Landos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(Kilgallon et al., 2017)</w:t>
      </w:r>
      <w:r>
        <w:t xml:space="preserve">. Researchers publish new techniques and present their findings </w:t>
      </w:r>
      <w:r w:rsidR="00A549E3">
        <w:t>using</w:t>
      </w:r>
      <w:r>
        <w:t xml:space="preserve"> open-source products like FlowDroid, AmanDroid, and DroidSafe. However, the detection rate for those tools is highly dependent on configuration-specific settings</w:t>
      </w:r>
      <w:r w:rsidR="005422DF">
        <w:t xml:space="preserve"> (Qiu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so researchers must assume that previous authors are correct. Unverified facts present a significant risk that can have cascading ramifications. Consider Majoranas,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455B378A"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del w:id="98" w:author="Nate Bachmeier [AWS-SA]" w:date="2023-04-20T13:31:00Z">
        <w:r w:rsidDel="000E43A1">
          <w:delText>an</w:delText>
        </w:r>
      </w:del>
      <w:ins w:id="99" w:author="Nate Bachmeier [AWS-SA]" w:date="2023-04-20T13:31:00Z">
        <w:r w:rsidR="000E43A1">
          <w:t>a</w:t>
        </w:r>
      </w:ins>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5E447C9C"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value-ladenness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719F95D6"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r w:rsidR="0016251F">
        <w:t>9</w:t>
      </w:r>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2590CAE0" w:rsidR="00E33B08" w:rsidRPr="006305D2" w:rsidRDefault="00E33B08" w:rsidP="00DB15A3">
      <w:pPr>
        <w:pStyle w:val="Caption"/>
        <w:ind w:firstLine="0"/>
        <w:rPr>
          <w:i/>
        </w:rPr>
      </w:pPr>
      <w:bookmarkStart w:id="100"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100"/>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After forty years, the ethical code requires modernization to align with evolving worldviews. Adashi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r w:rsidR="00BD0461">
        <w:t xml:space="preserve">Adashi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101" w:name="_Toc131970501"/>
      <w:r>
        <w:t xml:space="preserve">Ethical </w:t>
      </w:r>
      <w:r w:rsidR="00AF4D58">
        <w:t xml:space="preserve">Considerations </w:t>
      </w:r>
      <w:r>
        <w:t>of A</w:t>
      </w:r>
      <w:r w:rsidR="004A68E9">
        <w:t>I</w:t>
      </w:r>
      <w:bookmarkEnd w:id="101"/>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Wildberger,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r w:rsidR="004A68E9">
        <w:t xml:space="preserve">Boire,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5257B583"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del w:id="102" w:author="Nate Bachmeier [AWS-SA]" w:date="2023-04-20T13:32:00Z">
        <w:r w:rsidDel="000E43A1">
          <w:delText>becomes</w:delText>
        </w:r>
      </w:del>
      <w:ins w:id="103" w:author="Nate Bachmeier [AWS-SA]" w:date="2023-04-20T13:32:00Z">
        <w:r w:rsidR="000E43A1">
          <w:t>become</w:t>
        </w:r>
      </w:ins>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414DD9B"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del w:id="104" w:author="Nate Bachmeier [AWS-SA]" w:date="2023-04-20T13:32:00Z">
        <w:r w:rsidDel="000E43A1">
          <w:delText>people</w:delText>
        </w:r>
      </w:del>
      <w:ins w:id="105" w:author="Nate Bachmeier [AWS-SA]" w:date="2023-04-20T13:32:00Z">
        <w:r w:rsidR="000E43A1">
          <w:t>people for</w:t>
        </w:r>
      </w:ins>
      <w:r>
        <w:t xml:space="preserv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58970BDE"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xml:space="preserve">. </w:t>
      </w:r>
      <w:del w:id="106" w:author="Nate Bachmeier [AWS-SA]" w:date="2023-04-20T13:32:00Z">
        <w:r w:rsidDel="000E43A1">
          <w:delText>Delivering on</w:delText>
        </w:r>
      </w:del>
      <w:ins w:id="107" w:author="Nate Bachmeier [AWS-SA]" w:date="2023-04-20T13:32:00Z">
        <w:r w:rsidR="000E43A1">
          <w:t>Delivering</w:t>
        </w:r>
      </w:ins>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(Guiffrida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25E10FF8" w:rsidR="00E72F1F" w:rsidRPr="00AC30AE" w:rsidRDefault="00E72F1F" w:rsidP="00DA5CF7">
      <w:r>
        <w:t>Robotics’s Three Law</w:t>
      </w:r>
      <w:r w:rsidR="00BD0461">
        <w:t>s</w:t>
      </w:r>
      <w:r>
        <w:t xml:space="preserve"> state that automation should not injure humans ignore people’s </w:t>
      </w:r>
      <w:del w:id="108" w:author="Nate Bachmeier [AWS-SA]" w:date="2023-04-20T13:32:00Z">
        <w:r w:rsidDel="000E43A1">
          <w:delText>commands, and</w:delText>
        </w:r>
      </w:del>
      <w:ins w:id="109" w:author="Nate Bachmeier [AWS-SA]" w:date="2023-04-20T13:32:00Z">
        <w:r w:rsidR="000E43A1">
          <w:t>commands and</w:t>
        </w:r>
      </w:ins>
      <w:r>
        <w:t xml:space="preserve">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Kantardzic,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technologies. Implementing transparency and explainability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110" w:name="_Toc131970502"/>
      <w:r>
        <w:t>Summary</w:t>
      </w:r>
      <w:bookmarkEnd w:id="110"/>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7AC4485E"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del w:id="111" w:author="Nate Bachmeier [AWS-SA]" w:date="2023-04-20T13:32:00Z">
        <w:r w:rsidDel="000E43A1">
          <w:delText>cross-breed</w:delText>
        </w:r>
      </w:del>
      <w:ins w:id="112" w:author="Nate Bachmeier [AWS-SA]" w:date="2023-04-20T13:32:00Z">
        <w:r w:rsidR="000E43A1">
          <w:t>crossbreed</w:t>
        </w:r>
      </w:ins>
      <w:r>
        <w:t xml:space="preserve"> random model network connectivity until they discover the most efficient combinations. </w:t>
      </w:r>
    </w:p>
    <w:p w14:paraId="50A921DB" w14:textId="424E03C4"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del w:id="113" w:author="Nate Bachmeier [AWS-SA]" w:date="2023-04-20T13:32:00Z">
        <w:r w:rsidDel="000E43A1">
          <w:delText>fill</w:delText>
        </w:r>
      </w:del>
      <w:ins w:id="114" w:author="Nate Bachmeier [AWS-SA]" w:date="2023-04-20T13:32:00Z">
        <w:r w:rsidR="000E43A1">
          <w:t>fill out</w:t>
        </w:r>
      </w:ins>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115" w:name="_Toc131970503"/>
      <w:r>
        <w:lastRenderedPageBreak/>
        <w:t>Chapter 3: Research Method</w:t>
      </w:r>
      <w:bookmarkEnd w:id="115"/>
    </w:p>
    <w:p w14:paraId="2337D06A" w14:textId="3A5FB15B" w:rsidR="00E72F1F" w:rsidRPr="00C94085" w:rsidRDefault="00C7163D" w:rsidP="00DA5CF7">
      <w:r w:rsidRPr="005C1EEB">
        <w:t xml:space="preserve">The problem to be addressed in this study is the inability of elderly and special needs care organizations to </w:t>
      </w:r>
      <w:r>
        <w:t xml:space="preserve">capitalize on the effectiveness and efficiency of autonomous assistants through human activity recognition (Blackhurn, 2021; Kim &amp; Kim, 2021). </w:t>
      </w:r>
      <w:r w:rsidR="00383CF5">
        <w:t xml:space="preserve"> </w:t>
      </w:r>
      <w:r w:rsidR="00383CF5" w:rsidRPr="00C23676">
        <w:t>Th</w:t>
      </w:r>
      <w:r w:rsidR="006F7F25">
        <w:t xml:space="preserve">is constructive research study </w:t>
      </w:r>
      <w:r w:rsidR="00383CF5" w:rsidRPr="00C23676">
        <w:t>provid</w:t>
      </w:r>
      <w:r w:rsidR="00D25DC1">
        <w:t>es</w:t>
      </w:r>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116" w:name="_Toc131970504"/>
      <w:r>
        <w:t>Research Methodology and Design</w:t>
      </w:r>
      <w:bookmarkEnd w:id="116"/>
    </w:p>
    <w:p w14:paraId="538D0F60" w14:textId="079DCF0E" w:rsidR="00646C44" w:rsidRDefault="00E72F1F" w:rsidP="00DA5CF7">
      <w:r>
        <w:t xml:space="preserve">Design science is a research methodology that creates and uses purposeful artifacts to study a phenomenon (Hevner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r w:rsidR="00BD0461" w:rsidRPr="00BD0461">
        <w:t xml:space="preserve">Bryar &amp; Carr, 2021; </w:t>
      </w:r>
      <w:r w:rsidRPr="00BD0461">
        <w:t>Peffers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Creswell, 2014; Jason &amp; Glenwick, 2016</w:t>
      </w:r>
      <w:r w:rsidR="00BD0461" w:rsidRPr="00BD0461">
        <w:t>; McCusker &amp; Gunaydin,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69842D3B" w:rsidR="00396DFB" w:rsidRPr="00421FD7" w:rsidRDefault="00421FD7" w:rsidP="00E62F67">
      <w:pPr>
        <w:ind w:firstLine="0"/>
        <w:rPr>
          <w:i/>
        </w:rPr>
      </w:pPr>
      <w:bookmarkStart w:id="117"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117"/>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118" w:name="_Toc131970505"/>
      <w:r>
        <w:t>Population and Sample</w:t>
      </w:r>
      <w:bookmarkEnd w:id="118"/>
    </w:p>
    <w:p w14:paraId="131818DE" w14:textId="5AA0F9B0"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C7163D">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119" w:name="_Toc131970506"/>
      <w:r>
        <w:t>Instrumentation</w:t>
      </w:r>
      <w:bookmarkEnd w:id="119"/>
    </w:p>
    <w:p w14:paraId="4EA4237F" w14:textId="07367B0A" w:rsidR="00EB2D05" w:rsidRDefault="00EB2D05" w:rsidP="00DA5CF7">
      <w:r>
        <w:t>The study has three aspects that require data collection: ML training performance, model accuracy, and inference performance. This information originates from the Amazon SageMaker 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Researchers essentially bundle custom automation and open-source tooling into a virtualized process. SageMaker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TensorBoard</w:t>
      </w:r>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120" w:name="_Toc131970507"/>
      <w:r w:rsidRPr="00887A22">
        <w:t>Study Procedures</w:t>
      </w:r>
      <w:bookmarkEnd w:id="120"/>
    </w:p>
    <w:p w14:paraId="729CED93" w14:textId="5A704540" w:rsidR="00663C73" w:rsidRDefault="00590F0E" w:rsidP="00663C73">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p>
    <w:p w14:paraId="4FC0E672" w14:textId="57456F32" w:rsidR="00CD1874" w:rsidRDefault="00CD1874" w:rsidP="00CD1874">
      <w:pPr>
        <w:pStyle w:val="Caption"/>
        <w:ind w:firstLine="0"/>
      </w:pPr>
      <w:r w:rsidRPr="00E62F67">
        <w:rPr>
          <w:b/>
          <w:bCs/>
        </w:rPr>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r w:rsidR="00C726B5">
        <w:rPr>
          <w:b/>
          <w:bCs/>
          <w:noProof/>
        </w:rPr>
        <w:t>23</w:t>
      </w:r>
      <w:r w:rsidRPr="00E62F67">
        <w:rPr>
          <w:b/>
          <w:bCs/>
          <w:iCs w:val="0"/>
        </w:rPr>
        <w:fldChar w:fldCharType="end"/>
      </w:r>
      <w:r>
        <w:br/>
      </w:r>
      <w:r>
        <w:rPr>
          <w:i/>
        </w:rPr>
        <w:t>Abstract pipeline</w:t>
      </w:r>
    </w:p>
    <w:p w14:paraId="36557264" w14:textId="77777777" w:rsidR="00CD1874" w:rsidRPr="00590F0E" w:rsidRDefault="00CD1874" w:rsidP="00CD1874">
      <w:pPr>
        <w:ind w:firstLine="0"/>
      </w:pPr>
      <w:r w:rsidRPr="00590F0E">
        <w:rPr>
          <w:noProof/>
        </w:rPr>
        <w:drawing>
          <wp:inline distT="0" distB="0" distL="0" distR="0" wp14:anchorId="07122B0B" wp14:editId="018E5374">
            <wp:extent cx="5324475" cy="5333714"/>
            <wp:effectExtent l="0" t="0" r="0" b="63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7"/>
                    <a:stretch>
                      <a:fillRect/>
                    </a:stretch>
                  </pic:blipFill>
                  <pic:spPr>
                    <a:xfrm>
                      <a:off x="0" y="0"/>
                      <a:ext cx="5368889" cy="5378205"/>
                    </a:xfrm>
                    <a:prstGeom prst="rect">
                      <a:avLst/>
                    </a:prstGeom>
                  </pic:spPr>
                </pic:pic>
              </a:graphicData>
            </a:graphic>
          </wp:inline>
        </w:drawing>
      </w: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similar to Das et al. (2019), the research will use the OpenPose library to identify the character’s joint positions in a given frame. Those matrix-encoded positions represent the input sequence to </w:t>
      </w:r>
      <w:r>
        <w:lastRenderedPageBreak/>
        <w:t>the model. According to the literature review, these matrices should be relative delta updates, not literal coordinates. Third, the matrices feed into an RNN-based algorithm (e.g., LTSM) for sequence analysis. This portion will use the standard Keras libraries for generating TensorFlow, a neural network. Lastly, a fully-connected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Download the video from YouTube</w:t>
      </w:r>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Perform object detection within the skeletal bounding boxes</w:t>
      </w:r>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1726B353" w14:textId="533A2947" w:rsidR="00590F0E" w:rsidRDefault="00590F0E" w:rsidP="00590F0E">
      <w:pPr>
        <w:pStyle w:val="Heading3"/>
        <w:ind w:firstLine="0"/>
      </w:pPr>
      <w:r>
        <w:t>Data Collector Process</w:t>
      </w:r>
    </w:p>
    <w:p w14:paraId="794E6B78" w14:textId="6C5D3DF1" w:rsidR="00590F0E" w:rsidRDefault="00590F0E" w:rsidP="001B0351">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to 29</w:t>
      </w:r>
      <w:r w:rsidRPr="00104C3A">
        <w:rPr>
          <w:vertAlign w:val="superscript"/>
        </w:rPr>
        <w:t>th</w:t>
      </w:r>
      <w:r>
        <w:t xml:space="preserve"> seconds. Annotation segments are up to ten seconds long though the clip can be arbitrarily long.</w:t>
      </w:r>
    </w:p>
    <w:p w14:paraId="17AC10D7" w14:textId="77777777" w:rsidR="00CD1874" w:rsidRDefault="00CD1874" w:rsidP="000E43A1">
      <w:pPr>
        <w:ind w:firstLine="0"/>
      </w:pPr>
    </w:p>
    <w:p w14:paraId="59664B71" w14:textId="5D0F6941" w:rsidR="00590F0E" w:rsidRPr="00590F0E" w:rsidRDefault="00590F0E" w:rsidP="00104C3A">
      <w:pPr>
        <w:pStyle w:val="Caption"/>
        <w:ind w:firstLine="0"/>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24</w:t>
      </w:r>
      <w:r w:rsidRPr="00104C3A">
        <w:rPr>
          <w:b/>
          <w:bCs/>
        </w:rPr>
        <w:fldChar w:fldCharType="end"/>
      </w:r>
      <w:r>
        <w:rPr>
          <w:b/>
          <w:bCs/>
        </w:rPr>
        <w:br/>
      </w:r>
      <w:r w:rsidRPr="00104C3A">
        <w:rPr>
          <w:i/>
          <w:iCs w:val="0"/>
        </w:rPr>
        <w:t xml:space="preserve">kinetic-700 video </w:t>
      </w:r>
      <w:r>
        <w:rPr>
          <w:i/>
          <w:iCs w:val="0"/>
        </w:rPr>
        <w:t>entry</w:t>
      </w:r>
    </w:p>
    <w:p w14:paraId="777DDD29" w14:textId="77777777" w:rsidR="00590F0E" w:rsidRPr="00590F0E" w:rsidRDefault="00590F0E" w:rsidP="00104C3A">
      <w:pPr>
        <w:pStyle w:val="SC-Source"/>
      </w:pPr>
      <w:r w:rsidRPr="00590F0E">
        <w:t>{</w:t>
      </w:r>
    </w:p>
    <w:p w14:paraId="329A76CA" w14:textId="77777777" w:rsidR="00590F0E" w:rsidRPr="00590F0E" w:rsidRDefault="00590F0E" w:rsidP="00104C3A">
      <w:pPr>
        <w:pStyle w:val="SC-Source"/>
      </w:pPr>
      <w:r w:rsidRPr="00590F0E">
        <w:t xml:space="preserve">  "---0dWlqevI": {</w:t>
      </w:r>
    </w:p>
    <w:p w14:paraId="6ACBF7D3" w14:textId="77777777" w:rsidR="00590F0E" w:rsidRPr="00590F0E" w:rsidRDefault="00590F0E" w:rsidP="00104C3A">
      <w:pPr>
        <w:pStyle w:val="SC-Source"/>
      </w:pPr>
      <w:r w:rsidRPr="00590F0E">
        <w:t xml:space="preserve">    "annotations": {</w:t>
      </w:r>
    </w:p>
    <w:p w14:paraId="2DEF4EB1" w14:textId="77777777" w:rsidR="00590F0E" w:rsidRPr="00590F0E" w:rsidRDefault="00590F0E" w:rsidP="00104C3A">
      <w:pPr>
        <w:pStyle w:val="SC-Source"/>
      </w:pPr>
      <w:r w:rsidRPr="00590F0E">
        <w:t xml:space="preserve">      "label": "clay pottery making",</w:t>
      </w:r>
    </w:p>
    <w:p w14:paraId="50AAABA6" w14:textId="77777777" w:rsidR="00590F0E" w:rsidRPr="00590F0E" w:rsidRDefault="00590F0E" w:rsidP="00104C3A">
      <w:pPr>
        <w:pStyle w:val="SC-Source"/>
      </w:pPr>
      <w:r w:rsidRPr="00590F0E">
        <w:t xml:space="preserve">      "segment":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77777777" w:rsidR="00590F0E" w:rsidRPr="00590F0E" w:rsidRDefault="00590F0E" w:rsidP="00104C3A">
      <w:pPr>
        <w:pStyle w:val="SC-Source"/>
      </w:pPr>
      <w:r w:rsidRPr="00590F0E">
        <w:t xml:space="preserve">    "duration": 10,</w:t>
      </w:r>
    </w:p>
    <w:p w14:paraId="41D6FC23" w14:textId="77777777" w:rsidR="00590F0E" w:rsidRPr="00590F0E" w:rsidRDefault="00590F0E" w:rsidP="00104C3A">
      <w:pPr>
        <w:pStyle w:val="SC-Source"/>
      </w:pPr>
      <w:r w:rsidRPr="00590F0E">
        <w:t xml:space="preserve">    "subset": "train",</w:t>
      </w:r>
    </w:p>
    <w:p w14:paraId="6F93A91F" w14:textId="77777777" w:rsidR="00590F0E" w:rsidRPr="00590F0E" w:rsidRDefault="00590F0E" w:rsidP="00104C3A">
      <w:pPr>
        <w:pStyle w:val="SC-Source"/>
      </w:pPr>
      <w:r w:rsidRPr="00590F0E">
        <w:t xml:space="preserve">    "url": "https://www.youtube.com/watch?v=---0dWlqevI"</w:t>
      </w:r>
    </w:p>
    <w:p w14:paraId="0ECC055F" w14:textId="77777777" w:rsidR="00590F0E" w:rsidRPr="00590F0E" w:rsidRDefault="00590F0E" w:rsidP="00104C3A">
      <w:pPr>
        <w:pStyle w:val="SC-Source"/>
      </w:pPr>
      <w:r w:rsidRPr="00590F0E">
        <w:t xml:space="preserve">  }</w:t>
      </w:r>
    </w:p>
    <w:p w14:paraId="76EC2278" w14:textId="290BF6CC" w:rsidR="00590F0E" w:rsidRDefault="00590F0E" w:rsidP="00104C3A">
      <w:pPr>
        <w:pStyle w:val="SC-Source"/>
      </w:pPr>
      <w:r w:rsidRPr="00590F0E">
        <w:t>}</w:t>
      </w:r>
    </w:p>
    <w:p w14:paraId="13631DDA" w14:textId="77777777" w:rsidR="001B0351" w:rsidRDefault="001B0351" w:rsidP="00663C73">
      <w:pPr>
        <w:ind w:firstLine="0"/>
      </w:pPr>
    </w:p>
    <w:p w14:paraId="5488F8AF" w14:textId="243DC50D" w:rsidR="00663C73" w:rsidRDefault="001B0351" w:rsidP="00663C73">
      <w:pPr>
        <w:ind w:firstLine="0"/>
      </w:pPr>
      <w:r>
        <w:tab/>
      </w:r>
      <w:r w:rsidR="00590F0E">
        <w:t xml:space="preserve">The data collector process is responsible for enumerating the kinetic-700 dataset and persisting it into local storage.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caching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02ABDFCE" w:rsidR="00590F0E" w:rsidRPr="00DB6674" w:rsidRDefault="00590F0E" w:rsidP="00104C3A">
      <w:pPr>
        <w:pStyle w:val="Caption"/>
        <w:ind w:firstLine="0"/>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25</w:t>
      </w:r>
      <w:r w:rsidRPr="00104C3A">
        <w:rPr>
          <w:b/>
          <w:bCs/>
        </w:rPr>
        <w:fldChar w:fldCharType="end"/>
      </w:r>
      <w:r>
        <w:br/>
      </w:r>
      <w:r>
        <w:rPr>
          <w:i/>
          <w:iCs w:val="0"/>
        </w:rPr>
        <w:t>Download Process Architecture</w:t>
      </w:r>
    </w:p>
    <w:p w14:paraId="30208CD8" w14:textId="18003683" w:rsidR="00590F0E" w:rsidRDefault="00590F0E" w:rsidP="000E43A1">
      <w:pPr>
        <w:ind w:firstLine="0"/>
      </w:pPr>
      <w:r w:rsidRPr="00590F0E">
        <w:rPr>
          <w:noProof/>
        </w:rPr>
        <w:drawing>
          <wp:inline distT="0" distB="0" distL="0" distR="0" wp14:anchorId="47A9AA7F" wp14:editId="6A159F8F">
            <wp:extent cx="5286375" cy="6188616"/>
            <wp:effectExtent l="0" t="0" r="0" b="3175"/>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8"/>
                    <a:stretch>
                      <a:fillRect/>
                    </a:stretch>
                  </pic:blipFill>
                  <pic:spPr>
                    <a:xfrm>
                      <a:off x="0" y="0"/>
                      <a:ext cx="5307395" cy="6213223"/>
                    </a:xfrm>
                    <a:prstGeom prst="rect">
                      <a:avLst/>
                    </a:prstGeom>
                  </pic:spPr>
                </pic:pic>
              </a:graphicData>
            </a:graphic>
          </wp:inline>
        </w:drawing>
      </w:r>
    </w:p>
    <w:p w14:paraId="5B3800C7" w14:textId="3B6F2333" w:rsidR="00590F0E" w:rsidRDefault="00590F0E" w:rsidP="00590F0E">
      <w:pPr>
        <w:ind w:firstLine="0"/>
      </w:pPr>
      <w:r>
        <w:lastRenderedPageBreak/>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25D33DF8" w:rsidR="00590F0E" w:rsidRDefault="00590F0E" w:rsidP="00590F0E">
      <w:pPr>
        <w:pStyle w:val="Caption"/>
        <w:ind w:firstLine="0"/>
        <w:rPr>
          <w:i/>
          <w:iCs w:val="0"/>
        </w:rPr>
      </w:pPr>
      <w:r w:rsidRPr="00104C3A">
        <w:rPr>
          <w:b/>
          <w:bCs/>
        </w:rPr>
        <w:t xml:space="preserve">Table </w:t>
      </w:r>
      <w:r w:rsidRPr="00104C3A">
        <w:rPr>
          <w:b/>
          <w:bCs/>
        </w:rPr>
        <w:fldChar w:fldCharType="begin"/>
      </w:r>
      <w:r w:rsidRPr="00104C3A">
        <w:rPr>
          <w:b/>
          <w:bCs/>
        </w:rPr>
        <w:instrText xml:space="preserve"> SEQ Table \* ARABIC </w:instrText>
      </w:r>
      <w:r w:rsidRPr="00104C3A">
        <w:rPr>
          <w:b/>
          <w:bCs/>
        </w:rPr>
        <w:fldChar w:fldCharType="separate"/>
      </w:r>
      <w:r w:rsidRPr="00104C3A">
        <w:rPr>
          <w:b/>
          <w:bCs/>
          <w:noProof/>
        </w:rPr>
        <w:t>11</w:t>
      </w:r>
      <w:r w:rsidRPr="00104C3A">
        <w:rPr>
          <w:b/>
          <w:bCs/>
        </w:rPr>
        <w:fldChar w:fldCharType="end"/>
      </w:r>
      <w:r>
        <w:rPr>
          <w:b/>
          <w:bCs/>
        </w:rPr>
        <w:br/>
      </w:r>
      <w:r w:rsidRPr="00104C3A">
        <w:rPr>
          <w:i/>
          <w:iCs w:val="0"/>
        </w:rPr>
        <w:t>Download</w:t>
      </w:r>
      <w:r>
        <w:rPr>
          <w:i/>
          <w:iCs w:val="0"/>
        </w:rPr>
        <w:t xml:space="preserve"> Process Infrastructure Services</w:t>
      </w:r>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70BD5910"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r w:rsidR="00736757">
              <w:t xml:space="preserve">one </w:t>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AWS Fargate</w:t>
            </w:r>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 technology that you can use to run containers without having to manage servers or clusters of Amazon EC2 instances (AWS, Fargate,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121" w:name="_Toc128255056"/>
      <w:bookmarkStart w:id="122" w:name="_Toc128302242"/>
      <w:r>
        <w:t>Video Processor</w:t>
      </w:r>
    </w:p>
    <w:p w14:paraId="6A808F2E" w14:textId="3A0B0F01" w:rsidR="006A0C2B" w:rsidRDefault="00533343" w:rsidP="001E0515">
      <w:pPr>
        <w:ind w:firstLine="0"/>
      </w:pPr>
      <w:r>
        <w:tab/>
        <w:t xml:space="preserve">When videos arrive within the network file system (Amazon S3), an event triggers and enqueues into the OpenPose task queue. </w:t>
      </w:r>
      <w:bookmarkEnd w:id="121"/>
      <w:bookmarkEnd w:id="122"/>
      <w:r w:rsidR="000D29D8">
        <w:t>OpenPose is a library from Carnegie Mellon that automates detecting human skeletons within 2D images</w:t>
      </w:r>
      <w:r w:rsidR="001E0515">
        <w:t xml:space="preserve"> using its proprietary models on GPU-enabled computers</w:t>
      </w:r>
      <w:r w:rsidR="00CD1874">
        <w:t xml:space="preserve"> (Cao et al., 2019)</w:t>
      </w:r>
      <w:r w:rsidR="001E0515">
        <w:t xml:space="preserve">. This study packages the library into a containerized </w:t>
      </w:r>
      <w:r w:rsidR="001E0515">
        <w:lastRenderedPageBreak/>
        <w:t>application that executes across a horizontally scalable GPU farm of Amazon EC2 p4gdn.xlarge instances (4 VCPU; 16GiB RAM; 1 NVIDIA A100 Tensor GPU). Like the downloader, the video processors monitor a message queue of pending tasks and avoid repeating work through a NoSQL status table. The awaiting message count influences the total video processor replicas, and the service will terminate when the queue is empty.</w:t>
      </w:r>
    </w:p>
    <w:p w14:paraId="223CBE9E" w14:textId="638C94C3" w:rsidR="000D29D8" w:rsidRPr="00104C3A" w:rsidRDefault="001E0515" w:rsidP="00104C3A">
      <w:pPr>
        <w:pStyle w:val="Caption"/>
        <w:ind w:firstLine="0"/>
        <w:rPr>
          <w:b/>
          <w:bCs/>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26</w:t>
      </w:r>
      <w:r w:rsidRPr="00104C3A">
        <w:rPr>
          <w:b/>
          <w:bCs/>
        </w:rPr>
        <w:fldChar w:fldCharType="end"/>
      </w:r>
      <w:r>
        <w:rPr>
          <w:b/>
          <w:bCs/>
        </w:rPr>
        <w:br/>
      </w:r>
      <w:r w:rsidRPr="00104C3A">
        <w:rPr>
          <w:i/>
          <w:iCs w:val="0"/>
        </w:rPr>
        <w:t>Video</w:t>
      </w:r>
      <w:r>
        <w:rPr>
          <w:i/>
          <w:iCs w:val="0"/>
        </w:rPr>
        <w:t xml:space="preserve"> Processor Architecture</w:t>
      </w:r>
    </w:p>
    <w:p w14:paraId="0E4F7A78" w14:textId="01831561" w:rsidR="000D29D8" w:rsidRDefault="000D29D8" w:rsidP="00E21892">
      <w:pPr>
        <w:ind w:firstLine="0"/>
      </w:pPr>
      <w:r w:rsidRPr="000D29D8">
        <w:rPr>
          <w:noProof/>
        </w:rPr>
        <w:drawing>
          <wp:inline distT="0" distB="0" distL="0" distR="0" wp14:anchorId="631B67B9" wp14:editId="4295100C">
            <wp:extent cx="4552950" cy="5612058"/>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9"/>
                    <a:stretch>
                      <a:fillRect/>
                    </a:stretch>
                  </pic:blipFill>
                  <pic:spPr>
                    <a:xfrm>
                      <a:off x="0" y="0"/>
                      <a:ext cx="4563358" cy="5624887"/>
                    </a:xfrm>
                    <a:prstGeom prst="rect">
                      <a:avLst/>
                    </a:prstGeom>
                  </pic:spPr>
                </pic:pic>
              </a:graphicData>
            </a:graphic>
          </wp:inline>
        </w:drawing>
      </w:r>
    </w:p>
    <w:p w14:paraId="52F228A5" w14:textId="6CC6D223" w:rsidR="00092BE3" w:rsidRPr="00092BE3" w:rsidRDefault="001E0515" w:rsidP="00092BE3">
      <w:pPr>
        <w:ind w:firstLine="0"/>
      </w:pPr>
      <w:r>
        <w:lastRenderedPageBreak/>
        <w:tab/>
        <w:t xml:space="preserve">Inside the video processor container is a simple message pump that pulls for OpenPose processing tasks (see Figure 27). </w:t>
      </w:r>
      <w:r w:rsidR="00092BE3">
        <w:t>The container fetches the associated video from the Video Store, extracts frames using OpenCV, processes them using OpenPose, and builds an analysis report.</w:t>
      </w:r>
    </w:p>
    <w:p w14:paraId="2F0E32A3" w14:textId="4B47A6C9" w:rsidR="00092BE3" w:rsidRPr="00504723" w:rsidRDefault="00092BE3" w:rsidP="00092BE3">
      <w:pPr>
        <w:pStyle w:val="Caption"/>
        <w:ind w:firstLine="0"/>
        <w:rPr>
          <w:i/>
          <w:iCs w:val="0"/>
        </w:rPr>
      </w:pPr>
      <w:r w:rsidRPr="00504723">
        <w:rPr>
          <w:b/>
          <w:bCs/>
        </w:rPr>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00C726B5">
        <w:rPr>
          <w:b/>
          <w:bCs/>
          <w:noProof/>
        </w:rPr>
        <w:t>27</w:t>
      </w:r>
      <w:r w:rsidRPr="00504723">
        <w:rPr>
          <w:b/>
          <w:bCs/>
        </w:rPr>
        <w:fldChar w:fldCharType="end"/>
      </w:r>
      <w:r>
        <w:br/>
      </w:r>
      <w:r>
        <w:rPr>
          <w:i/>
          <w:iCs w:val="0"/>
        </w:rPr>
        <w:t>Video Processor Process Diagram</w:t>
      </w:r>
    </w:p>
    <w:p w14:paraId="4EB951E2" w14:textId="77777777" w:rsidR="00092BE3" w:rsidRPr="006A0C2B" w:rsidRDefault="00092BE3" w:rsidP="00092BE3">
      <w:pPr>
        <w:ind w:firstLine="0"/>
      </w:pPr>
      <w:r w:rsidRPr="00F17972">
        <w:rPr>
          <w:noProof/>
        </w:rPr>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0"/>
                    <a:stretch>
                      <a:fillRect/>
                    </a:stretch>
                  </pic:blipFill>
                  <pic:spPr>
                    <a:xfrm>
                      <a:off x="0" y="0"/>
                      <a:ext cx="5943600" cy="3308350"/>
                    </a:xfrm>
                    <a:prstGeom prst="rect">
                      <a:avLst/>
                    </a:prstGeom>
                  </pic:spPr>
                </pic:pic>
              </a:graphicData>
            </a:graphic>
          </wp:inline>
        </w:drawing>
      </w:r>
    </w:p>
    <w:p w14:paraId="49A74A28" w14:textId="3BF12952" w:rsidR="00C334F5" w:rsidRPr="00450464" w:rsidRDefault="001E0515" w:rsidP="00104C3A">
      <w:r>
        <w:t xml:space="preserve">The custom class </w:t>
      </w:r>
      <w:r>
        <w:rPr>
          <w:i/>
          <w:iCs/>
        </w:rPr>
        <w:t>SkeletalExtractor</w:t>
      </w:r>
      <w:r>
        <w:t xml:space="preserve"> downloads the video file and uses the OpenCV </w:t>
      </w:r>
      <w:r w:rsidRPr="00104C3A">
        <w:rPr>
          <w:i/>
          <w:iCs/>
        </w:rPr>
        <w:t>VideoCapture</w:t>
      </w:r>
      <w:r>
        <w:t xml:space="preserve"> class to access individual frames.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r w:rsidR="00450464">
        <w:t xml:space="preserve"> Instance callers invoke the open method to bind the OpenCV VideoCapture class to the downloaded temporary file. Next, the caller generates the </w:t>
      </w:r>
      <w:r w:rsidR="00450464">
        <w:rPr>
          <w:i/>
          <w:iCs/>
        </w:rPr>
        <w:t>Report</w:t>
      </w:r>
      <w:r w:rsidR="00450464">
        <w:t xml:space="preserve"> object by invoking the process_frames method. This method is responsible for iterating through the video and collecting </w:t>
      </w:r>
      <w:r w:rsidR="00450464">
        <w:lastRenderedPageBreak/>
        <w:t>the sampled data. OpenCV offers APIs for fast-forwarding to specific offsets within the video</w:t>
      </w:r>
      <w:r w:rsidR="00D46D46">
        <w:t>,</w:t>
      </w:r>
      <w:r w:rsidR="00450464">
        <w:t xml:space="preserve"> which minimizes the I/O requirements of the implementation.</w:t>
      </w:r>
      <w:r w:rsidR="00D46D46">
        <w:t xml:space="preserve"> After selecting a frame, it’s passed to the OpenPose opWrapper construct for processing via the GPU-based hardware.</w:t>
      </w:r>
    </w:p>
    <w:p w14:paraId="15538E2F" w14:textId="65BB9D7B" w:rsidR="00C334F5" w:rsidDel="000E43A1" w:rsidRDefault="00C334F5">
      <w:pPr>
        <w:spacing w:after="160" w:line="259" w:lineRule="auto"/>
        <w:ind w:firstLine="0"/>
        <w:rPr>
          <w:del w:id="123" w:author="Nate Bachmeier [AWS-SA]" w:date="2023-04-20T13:33:00Z"/>
        </w:rPr>
      </w:pPr>
      <w:del w:id="124" w:author="Nate Bachmeier [AWS-SA]" w:date="2023-04-20T13:33:00Z">
        <w:r w:rsidDel="000E43A1">
          <w:br w:type="page"/>
        </w:r>
      </w:del>
    </w:p>
    <w:p w14:paraId="4DA61B2C" w14:textId="73901E9F" w:rsidR="001E0515" w:rsidDel="000E43A1" w:rsidRDefault="001E0515">
      <w:pPr>
        <w:spacing w:after="160" w:line="259" w:lineRule="auto"/>
        <w:ind w:firstLine="0"/>
        <w:rPr>
          <w:del w:id="125" w:author="Nate Bachmeier [AWS-SA]" w:date="2023-04-20T13:33:00Z"/>
        </w:rPr>
        <w:pPrChange w:id="126" w:author="Nate Bachmeier [AWS-SA]" w:date="2023-04-20T13:33:00Z">
          <w:pPr/>
        </w:pPrChange>
      </w:pPr>
    </w:p>
    <w:p w14:paraId="14727974" w14:textId="01E3FEC5" w:rsidR="00092BE3" w:rsidRPr="00104C3A" w:rsidRDefault="00092BE3" w:rsidP="00104C3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28</w:t>
      </w:r>
      <w:r w:rsidRPr="00104C3A">
        <w:rPr>
          <w:b/>
          <w:bCs/>
        </w:rPr>
        <w:fldChar w:fldCharType="end"/>
      </w:r>
      <w:r>
        <w:br/>
      </w:r>
      <w:r>
        <w:rPr>
          <w:i/>
          <w:iCs w:val="0"/>
        </w:rPr>
        <w:t xml:space="preserve">Skeletal Extractor Logic </w:t>
      </w:r>
    </w:p>
    <w:p w14:paraId="364DB9BE" w14:textId="77777777" w:rsidR="00092BE3" w:rsidRPr="00104C3A" w:rsidRDefault="00092BE3" w:rsidP="00104C3A">
      <w:pPr>
        <w:pStyle w:val="SC-Source"/>
      </w:pPr>
      <w:r w:rsidRPr="00104C3A">
        <w:t xml:space="preserve">class </w:t>
      </w:r>
      <w:r w:rsidRPr="00092BE3">
        <w:t>SkeletonExtractor</w:t>
      </w:r>
      <w:r w:rsidRPr="00104C3A">
        <w:t>:</w:t>
      </w:r>
    </w:p>
    <w:p w14:paraId="37B5DDFD" w14:textId="4E78CA6F" w:rsidR="00092BE3" w:rsidRPr="00104C3A" w:rsidRDefault="00C334F5" w:rsidP="00104C3A">
      <w:pPr>
        <w:pStyle w:val="SC-Source"/>
      </w:pPr>
      <w:r>
        <w:t xml:space="preserve"> ...</w:t>
      </w: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self.capture = </w:t>
      </w:r>
      <w:r w:rsidRPr="00092BE3">
        <w:t>cv2</w:t>
      </w:r>
      <w:r w:rsidRPr="00104C3A">
        <w:t>.VideoCapture(self.local_file)</w:t>
      </w:r>
    </w:p>
    <w:p w14:paraId="6A301762" w14:textId="2D9EB8C7" w:rsidR="00092BE3" w:rsidRPr="00104C3A" w:rsidRDefault="00092BE3" w:rsidP="00C334F5">
      <w:pPr>
        <w:pStyle w:val="SC-Source"/>
      </w:pPr>
      <w:r w:rsidRPr="00104C3A">
        <w:t>   </w:t>
      </w:r>
      <w:r w:rsidRPr="00104C3A">
        <w:br/>
        <w:t>  def frames(self, step_size_sec=0.5):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offset = self.payload.start_sec</w:t>
      </w:r>
    </w:p>
    <w:p w14:paraId="375DBE25" w14:textId="77777777" w:rsidR="00092BE3" w:rsidRPr="00104C3A" w:rsidRDefault="00092BE3" w:rsidP="00104C3A">
      <w:pPr>
        <w:pStyle w:val="SC-Source"/>
      </w:pPr>
      <w:r w:rsidRPr="00104C3A">
        <w:t>    while offset &lt; self.payload.end_sec:</w:t>
      </w:r>
    </w:p>
    <w:p w14:paraId="1D36E8BA" w14:textId="135AC303" w:rsidR="00092BE3" w:rsidRPr="00104C3A" w:rsidRDefault="00092BE3" w:rsidP="00104C3A">
      <w:pPr>
        <w:pStyle w:val="SC-Source"/>
      </w:pPr>
      <w:r w:rsidRPr="00104C3A">
        <w:t>      self.capture.set(</w:t>
      </w:r>
      <w:r w:rsidRPr="00092BE3">
        <w:t>cv2</w:t>
      </w:r>
      <w:r w:rsidRPr="00104C3A">
        <w:t xml:space="preserve">.CAP_PROP_POS_MSEC, </w:t>
      </w:r>
      <w:r w:rsidRPr="00092BE3">
        <w:t>int</w:t>
      </w:r>
      <w:r w:rsidRPr="00104C3A">
        <w:t>(offset * MILLISEC_PER_SEC))</w:t>
      </w:r>
    </w:p>
    <w:p w14:paraId="5E8AD919" w14:textId="77777777" w:rsidR="00092BE3" w:rsidRPr="00104C3A" w:rsidRDefault="00092BE3" w:rsidP="00104C3A">
      <w:pPr>
        <w:pStyle w:val="SC-Source"/>
      </w:pPr>
      <w:r w:rsidRPr="00104C3A">
        <w:t>      _, frame = self.capture.read()</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results.append((frame,offset))</w:t>
      </w:r>
    </w:p>
    <w:p w14:paraId="708AC39E" w14:textId="17DDC647" w:rsidR="00092BE3" w:rsidRPr="00104C3A" w:rsidRDefault="00092BE3" w:rsidP="00104C3A">
      <w:pPr>
        <w:pStyle w:val="SC-Source"/>
      </w:pPr>
      <w:r w:rsidRPr="00104C3A">
        <w:t>      offset += step_size_sec</w:t>
      </w:r>
    </w:p>
    <w:p w14:paraId="167F8846" w14:textId="77777777" w:rsidR="00092BE3" w:rsidRPr="00104C3A" w:rsidRDefault="00092BE3" w:rsidP="00104C3A">
      <w:pPr>
        <w:pStyle w:val="SC-Source"/>
      </w:pPr>
      <w:r w:rsidRPr="00104C3A">
        <w:t>    return results</w:t>
      </w:r>
    </w:p>
    <w:p w14:paraId="359BB348" w14:textId="78650B95" w:rsidR="00092BE3" w:rsidRPr="00104C3A" w:rsidDel="000E43A1" w:rsidRDefault="00092BE3" w:rsidP="00104C3A">
      <w:pPr>
        <w:pStyle w:val="SC-Source"/>
        <w:rPr>
          <w:del w:id="127" w:author="Nate Bachmeier [AWS-SA]" w:date="2023-04-20T13:33:00Z"/>
        </w:rPr>
      </w:pPr>
    </w:p>
    <w:p w14:paraId="0ACC7C8C" w14:textId="2623550C" w:rsidR="00092BE3" w:rsidRPr="00104C3A" w:rsidDel="000E43A1" w:rsidRDefault="00092BE3" w:rsidP="00104C3A">
      <w:pPr>
        <w:pStyle w:val="SC-Source"/>
        <w:rPr>
          <w:del w:id="128" w:author="Nate Bachmeier [AWS-SA]" w:date="2023-04-20T13:33:00Z"/>
        </w:rPr>
      </w:pPr>
      <w:del w:id="129" w:author="Nate Bachmeier [AWS-SA]" w:date="2023-04-20T13:33:00Z">
        <w:r w:rsidRPr="00104C3A" w:rsidDel="000E43A1">
          <w:delText>  def process_frames(self)-&gt;</w:delText>
        </w:r>
        <w:r w:rsidRPr="00092BE3" w:rsidDel="000E43A1">
          <w:delText>Report</w:delText>
        </w:r>
        <w:r w:rsidRPr="00104C3A" w:rsidDel="000E43A1">
          <w:delText>:</w:delText>
        </w:r>
      </w:del>
    </w:p>
    <w:p w14:paraId="61D2BF81" w14:textId="0159F5EC" w:rsidR="00092BE3" w:rsidRPr="00104C3A" w:rsidDel="000E43A1" w:rsidRDefault="00092BE3" w:rsidP="00104C3A">
      <w:pPr>
        <w:pStyle w:val="SC-Source"/>
        <w:rPr>
          <w:del w:id="130" w:author="Nate Bachmeier [AWS-SA]" w:date="2023-04-20T13:33:00Z"/>
        </w:rPr>
      </w:pPr>
      <w:del w:id="131" w:author="Nate Bachmeier [AWS-SA]" w:date="2023-04-20T13:33:00Z">
        <w:r w:rsidRPr="00104C3A" w:rsidDel="000E43A1">
          <w:delText xml:space="preserve">    report = </w:delText>
        </w:r>
        <w:r w:rsidRPr="00092BE3" w:rsidDel="000E43A1">
          <w:delText>Report</w:delText>
        </w:r>
        <w:r w:rsidRPr="00104C3A" w:rsidDel="000E43A1">
          <w:delText>(self.payload)</w:delText>
        </w:r>
      </w:del>
    </w:p>
    <w:p w14:paraId="6D099DFD" w14:textId="63488B24" w:rsidR="00092BE3" w:rsidRPr="00104C3A" w:rsidDel="000E43A1" w:rsidRDefault="00092BE3" w:rsidP="00104C3A">
      <w:pPr>
        <w:pStyle w:val="SC-Source"/>
        <w:rPr>
          <w:del w:id="132" w:author="Nate Bachmeier [AWS-SA]" w:date="2023-04-20T13:33:00Z"/>
        </w:rPr>
      </w:pPr>
      <w:del w:id="133" w:author="Nate Bachmeier [AWS-SA]" w:date="2023-04-20T13:33:00Z">
        <w:r w:rsidRPr="00104C3A" w:rsidDel="000E43A1">
          <w:delText>    for frame, offset in self.frames():</w:delText>
        </w:r>
      </w:del>
    </w:p>
    <w:p w14:paraId="24FEE2DB" w14:textId="10713F47" w:rsidR="00092BE3" w:rsidRPr="00104C3A" w:rsidDel="000E43A1" w:rsidRDefault="00092BE3" w:rsidP="00104C3A">
      <w:pPr>
        <w:pStyle w:val="SC-Source"/>
        <w:rPr>
          <w:del w:id="134" w:author="Nate Bachmeier [AWS-SA]" w:date="2023-04-20T13:33:00Z"/>
        </w:rPr>
      </w:pPr>
      <w:del w:id="135" w:author="Nate Bachmeier [AWS-SA]" w:date="2023-04-20T13:33:00Z">
        <w:r w:rsidRPr="00104C3A" w:rsidDel="000E43A1">
          <w:delText xml:space="preserve">      datum = </w:delText>
        </w:r>
        <w:r w:rsidRPr="00092BE3" w:rsidDel="000E43A1">
          <w:delText>op</w:delText>
        </w:r>
        <w:r w:rsidRPr="00104C3A" w:rsidDel="000E43A1">
          <w:delText>.Datum()</w:delText>
        </w:r>
      </w:del>
    </w:p>
    <w:p w14:paraId="6151AD6B" w14:textId="06A45C55" w:rsidR="00092BE3" w:rsidRPr="00104C3A" w:rsidDel="000E43A1" w:rsidRDefault="00092BE3" w:rsidP="00104C3A">
      <w:pPr>
        <w:pStyle w:val="SC-Source"/>
        <w:rPr>
          <w:del w:id="136" w:author="Nate Bachmeier [AWS-SA]" w:date="2023-04-20T13:33:00Z"/>
        </w:rPr>
      </w:pPr>
      <w:del w:id="137" w:author="Nate Bachmeier [AWS-SA]" w:date="2023-04-20T13:33:00Z">
        <w:r w:rsidRPr="00104C3A" w:rsidDel="000E43A1">
          <w:delText>      datum.cvInputData = frame</w:delText>
        </w:r>
      </w:del>
    </w:p>
    <w:p w14:paraId="1576D51D" w14:textId="6BAE6F36" w:rsidR="00092BE3" w:rsidRPr="00104C3A" w:rsidDel="000E43A1" w:rsidRDefault="00092BE3" w:rsidP="00104C3A">
      <w:pPr>
        <w:pStyle w:val="SC-Source"/>
        <w:rPr>
          <w:del w:id="138" w:author="Nate Bachmeier [AWS-SA]" w:date="2023-04-20T13:33:00Z"/>
        </w:rPr>
      </w:pPr>
      <w:del w:id="139" w:author="Nate Bachmeier [AWS-SA]" w:date="2023-04-20T13:33:00Z">
        <w:r w:rsidRPr="00104C3A" w:rsidDel="000E43A1">
          <w:delText>      opWrapper.emplaceAndPop([datum])</w:delText>
        </w:r>
      </w:del>
    </w:p>
    <w:p w14:paraId="0ADA7AF3" w14:textId="38448ABE" w:rsidR="00092BE3" w:rsidRPr="00104C3A" w:rsidDel="000E43A1" w:rsidRDefault="00092BE3" w:rsidP="00104C3A">
      <w:pPr>
        <w:pStyle w:val="SC-Source"/>
        <w:rPr>
          <w:del w:id="140" w:author="Nate Bachmeier [AWS-SA]" w:date="2023-04-20T13:33:00Z"/>
        </w:rPr>
      </w:pPr>
      <w:del w:id="141" w:author="Nate Bachmeier [AWS-SA]" w:date="2023-04-20T13:33:00Z">
        <w:r w:rsidRPr="00104C3A" w:rsidDel="000E43A1">
          <w:delText>      report.add_frame_node(datum, offset)</w:delText>
        </w:r>
      </w:del>
    </w:p>
    <w:p w14:paraId="7AAB85B4" w14:textId="599BED9E" w:rsidR="00092BE3" w:rsidRPr="00104C3A" w:rsidDel="000E43A1" w:rsidRDefault="00092BE3" w:rsidP="00104C3A">
      <w:pPr>
        <w:pStyle w:val="SC-Source"/>
        <w:rPr>
          <w:del w:id="142" w:author="Nate Bachmeier [AWS-SA]" w:date="2023-04-20T13:33:00Z"/>
        </w:rPr>
      </w:pPr>
      <w:del w:id="143" w:author="Nate Bachmeier [AWS-SA]" w:date="2023-04-20T13:33:00Z">
        <w:r w:rsidRPr="00104C3A" w:rsidDel="000E43A1">
          <w:delText xml:space="preserve">    </w:delText>
        </w:r>
      </w:del>
    </w:p>
    <w:p w14:paraId="6315B63F" w14:textId="33F585DA" w:rsidR="00092BE3" w:rsidDel="000E43A1" w:rsidRDefault="00092BE3" w:rsidP="00092BE3">
      <w:pPr>
        <w:pStyle w:val="SC-Source"/>
        <w:rPr>
          <w:del w:id="144" w:author="Nate Bachmeier [AWS-SA]" w:date="2023-04-20T13:33:00Z"/>
        </w:rPr>
      </w:pPr>
      <w:del w:id="145" w:author="Nate Bachmeier [AWS-SA]" w:date="2023-04-20T13:33:00Z">
        <w:r w:rsidRPr="00104C3A" w:rsidDel="000E43A1">
          <w:delText>    return report</w:delText>
        </w:r>
      </w:del>
    </w:p>
    <w:p w14:paraId="4C99B9ED" w14:textId="456D5881" w:rsidR="00092BE3" w:rsidRPr="00092BE3" w:rsidRDefault="00F52AAA" w:rsidP="00104C3A">
      <w:r>
        <w:t xml:space="preserve">OpenPose reports skeletons as </w:t>
      </w:r>
      <w:r w:rsidRPr="00104C3A">
        <w:rPr>
          <w:i/>
          <w:iCs/>
        </w:rPr>
        <w:t>poseKeyPoints</w:t>
      </w:r>
      <w:r>
        <w:t xml:space="preserve"> 25x3 </w:t>
      </w:r>
      <w:del w:id="146" w:author="Nate Bachmeier [AWS-SA]" w:date="2023-04-20T13:34:00Z">
        <w:r w:rsidDel="000E43A1">
          <w:delText>matrics</w:delText>
        </w:r>
      </w:del>
      <w:ins w:id="147" w:author="Nate Bachmeier [AWS-SA]" w:date="2023-04-20T13:34:00Z">
        <w:r w:rsidR="000E43A1">
          <w:t>matrices</w:t>
        </w:r>
      </w:ins>
      <w:r>
        <w:t xml:space="preserve"> that represent 25-body parts with respect to X-axis, Y-axis, and confidence score. The SkeletalExtractor consolidates these </w:t>
      </w:r>
      <w:r w:rsidR="00F609C6">
        <w:t xml:space="preserve">poseKeyPoints into the reports.json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p>
    <w:p w14:paraId="44365BAE" w14:textId="33E2746C" w:rsidR="00092BE3" w:rsidRDefault="00F52AAA" w:rsidP="00F52AAA">
      <w:pPr>
        <w:pStyle w:val="Caption"/>
        <w:ind w:firstLine="0"/>
        <w:rPr>
          <w:i/>
          <w:iCs w:val="0"/>
        </w:rPr>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29</w:t>
      </w:r>
      <w:r w:rsidRPr="00104C3A">
        <w:rPr>
          <w:b/>
          <w:bCs/>
        </w:rPr>
        <w:fldChar w:fldCharType="end"/>
      </w:r>
      <w:r>
        <w:br/>
      </w:r>
      <w:r>
        <w:rPr>
          <w:i/>
          <w:iCs w:val="0"/>
        </w:rPr>
        <w:t>Report.json schema</w:t>
      </w:r>
    </w:p>
    <w:p w14:paraId="0D11F746" w14:textId="17A414BC" w:rsidR="00F52AAA" w:rsidRDefault="00F52AAA" w:rsidP="00F52AAA">
      <w:pPr>
        <w:pStyle w:val="SC-Source"/>
      </w:pPr>
      <w:r>
        <w:t>{</w:t>
      </w:r>
      <w:r>
        <w:br/>
        <w:t xml:space="preserve">  </w:t>
      </w:r>
      <w:r w:rsidRPr="00F52AAA">
        <w:t>'</w:t>
      </w:r>
      <w:r>
        <w:t>VideoId</w:t>
      </w:r>
      <w:r w:rsidRPr="00F52AAA">
        <w:t>'</w:t>
      </w:r>
      <w:r>
        <w:t>: string,</w:t>
      </w:r>
    </w:p>
    <w:p w14:paraId="4B10962B" w14:textId="08E07849" w:rsidR="00F52AAA" w:rsidRDefault="00F52AAA" w:rsidP="00F52AAA">
      <w:pPr>
        <w:pStyle w:val="SC-Source"/>
      </w:pPr>
      <w:r>
        <w:t xml:space="preserve">  </w:t>
      </w:r>
      <w:r w:rsidRPr="00F52AAA">
        <w:t>'</w:t>
      </w:r>
      <w:r>
        <w:t>TarFile</w:t>
      </w:r>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frames/tarfiles/videoid/frames.tar.gz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r>
        <w:br/>
        <w:t xml:space="preserve">      </w:t>
      </w:r>
      <w:r w:rsidRPr="00F52AAA">
        <w:t>'</w:t>
      </w:r>
      <w:r>
        <w:t>Offset</w:t>
      </w:r>
      <w:r w:rsidRPr="00F52AAA">
        <w:t>'</w:t>
      </w:r>
      <w:r>
        <w:t>: float,</w:t>
      </w:r>
      <w:r>
        <w:br/>
        <w:t xml:space="preserve">      </w:t>
      </w:r>
      <w:r w:rsidRPr="00F52AAA">
        <w:t>'</w:t>
      </w:r>
      <w:r>
        <w:t>PeopleCount</w:t>
      </w:r>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[poseKeyPoints],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421777B9" w:rsidR="000E43A1" w:rsidRDefault="00A96C30" w:rsidP="00A96C30">
      <w:pPr>
        <w:ind w:firstLine="0"/>
        <w:rPr>
          <w:ins w:id="148" w:author="Nate Bachmeier [AWS-SA]" w:date="2023-04-20T13:34:00Z"/>
        </w:rPr>
      </w:pPr>
      <w:r>
        <w:tab/>
        <w:t>When the video processor uploads the frames.tar.gz into the Frame Store (Amazon S3), the service raises an event triggering the Frame Analysis. This operation identifies and processes keyframes using Amazon Rekognition, a computer vision service</w:t>
      </w:r>
      <w:r w:rsidR="00007A7B">
        <w:t xml:space="preserve"> (see Figure 30)</w:t>
      </w:r>
      <w:r>
        <w:t xml:space="preserve">. Amazon Rekogniton can detect 25,000 objects, draw bounding boxes around people, and discover facial metadata (Mullennex &amp; Bachmeier, 2023). </w:t>
      </w:r>
      <w:r w:rsidR="00663C73">
        <w:t xml:space="preserve">The Frame Analyzer generates </w:t>
      </w:r>
      <w:r>
        <w:t xml:space="preserve">a second analysis report that overlays the OpenPose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1958DE4F" w14:textId="77777777" w:rsidR="000E43A1" w:rsidRDefault="000E43A1">
      <w:pPr>
        <w:spacing w:after="160" w:line="259" w:lineRule="auto"/>
        <w:ind w:firstLine="0"/>
        <w:rPr>
          <w:ins w:id="149" w:author="Nate Bachmeier [AWS-SA]" w:date="2023-04-20T13:34:00Z"/>
        </w:rPr>
      </w:pPr>
      <w:ins w:id="150" w:author="Nate Bachmeier [AWS-SA]" w:date="2023-04-20T13:34:00Z">
        <w:r>
          <w:br w:type="page"/>
        </w:r>
      </w:ins>
    </w:p>
    <w:p w14:paraId="5880039D" w14:textId="60B44BBA" w:rsidR="00A96C30" w:rsidRPr="00663C73" w:rsidDel="000E43A1" w:rsidRDefault="00A96C30" w:rsidP="00A96C30">
      <w:pPr>
        <w:ind w:firstLine="0"/>
        <w:rPr>
          <w:del w:id="151" w:author="Nate Bachmeier [AWS-SA]" w:date="2023-04-20T13:34:00Z"/>
        </w:rPr>
      </w:pPr>
    </w:p>
    <w:p w14:paraId="79182EC6" w14:textId="49D3AC03" w:rsidR="00663C73" w:rsidRDefault="00663C73" w:rsidP="00663C73">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30</w:t>
      </w:r>
      <w:r w:rsidRPr="00104C3A">
        <w:rPr>
          <w:b/>
          <w:bCs/>
        </w:rPr>
        <w:fldChar w:fldCharType="end"/>
      </w:r>
      <w:r>
        <w:br/>
      </w:r>
      <w:r>
        <w:rPr>
          <w:i/>
          <w:iCs w:val="0"/>
        </w:rPr>
        <w:t>KeyFrame Selection</w:t>
      </w:r>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__init__(self, parent:</w:t>
      </w:r>
      <w:r w:rsidRPr="00663C73">
        <w:t>ISkeletonManifest</w:t>
      </w:r>
      <w:r w:rsidRPr="00104C3A">
        <w:t>, bucket:</w:t>
      </w:r>
      <w:r w:rsidRPr="00663C73">
        <w:t>str</w:t>
      </w:r>
      <w:r w:rsidRPr="00104C3A">
        <w:t>, object_key:</w:t>
      </w:r>
      <w:r w:rsidRPr="00663C73">
        <w:t>str</w:t>
      </w:r>
      <w:r w:rsidRPr="00104C3A">
        <w:t>) -&gt; None:</w:t>
      </w:r>
      <w:r>
        <w:br/>
        <w:t xml:space="preserve">    ...</w:t>
      </w:r>
    </w:p>
    <w:p w14:paraId="239B8FC8" w14:textId="3C21E364" w:rsidR="00663C73" w:rsidRPr="00104C3A" w:rsidRDefault="00663C73" w:rsidP="00104C3A">
      <w:pPr>
        <w:pStyle w:val="SC-Source"/>
      </w:pPr>
      <w:r w:rsidRPr="00104C3A">
        <w:t>    response = s3.get_object(</w:t>
      </w:r>
    </w:p>
    <w:p w14:paraId="21E7B3E4" w14:textId="77777777" w:rsidR="00663C73" w:rsidRPr="00104C3A" w:rsidRDefault="00663C73" w:rsidP="00104C3A">
      <w:pPr>
        <w:pStyle w:val="SC-Source"/>
      </w:pPr>
      <w:r w:rsidRPr="00104C3A">
        <w:t>        Bucket=self.bucket,</w:t>
      </w:r>
    </w:p>
    <w:p w14:paraId="2E0A4BC0" w14:textId="196B2B6C" w:rsidR="00663C73" w:rsidRPr="00104C3A" w:rsidRDefault="00663C73" w:rsidP="00096B27">
      <w:pPr>
        <w:pStyle w:val="SC-Source"/>
      </w:pPr>
      <w:r w:rsidRPr="00104C3A">
        <w:t>        Key = self.object_key)</w:t>
      </w:r>
      <w:r w:rsidR="00096B27">
        <w:br/>
        <w:t xml:space="preserve">    ...</w:t>
      </w:r>
      <w:r w:rsidRPr="00104C3A">
        <w:t xml:space="preserve">    </w:t>
      </w:r>
    </w:p>
    <w:p w14:paraId="5C08C4F6" w14:textId="77777777" w:rsidR="00663C73" w:rsidRPr="00104C3A" w:rsidRDefault="00663C73" w:rsidP="00104C3A">
      <w:pPr>
        <w:pStyle w:val="SC-Source"/>
      </w:pPr>
      <w:r w:rsidRPr="00104C3A">
        <w:t>    self.object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def key_frames(self)-&gt;List[</w:t>
      </w:r>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self.frames </w:t>
      </w:r>
    </w:p>
    <w:p w14:paraId="4FD5D99B" w14:textId="6A043308" w:rsidR="00FE3EEF" w:rsidRDefault="00663C73" w:rsidP="000E43A1">
      <w:pPr>
        <w:pStyle w:val="SC-Source"/>
      </w:pPr>
      <w:r w:rsidRPr="00104C3A">
        <w:t>      if len(x.json['Bodies'])&gt;0 and not x.has_error]</w:t>
      </w:r>
    </w:p>
    <w:p w14:paraId="6417D8E6" w14:textId="2F81688B" w:rsidR="00E72F1F" w:rsidRDefault="00756489" w:rsidP="00B75049">
      <w:pPr>
        <w:pStyle w:val="Heading2"/>
        <w:ind w:firstLine="0"/>
      </w:pPr>
      <w:bookmarkStart w:id="152" w:name="_Toc131970508"/>
      <w:r>
        <w:t>D</w:t>
      </w:r>
      <w:r w:rsidR="00E72F1F">
        <w:t>ata Analysis</w:t>
      </w:r>
      <w:bookmarkEnd w:id="152"/>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report.json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r>
        <w:t xml:space="preserve">When OpenPose and Amazon Rekognition process frames, there are no assurances that the total people remain consistent, let alone the detected body parts. For instance, Alice and Bob might be dancing and twirling, which changes the perspective relative to the camera. The study </w:t>
      </w:r>
      <w:r>
        <w:lastRenderedPageBreak/>
        <w:t xml:space="preserve">must implement a </w:t>
      </w:r>
      <w:r w:rsidRPr="00104C3A">
        <w:rPr>
          <w:i/>
          <w:iCs/>
        </w:rPr>
        <w:t>MovementTracker</w:t>
      </w:r>
      <w:r>
        <w:t xml:space="preserve"> process that normalizes the frame bodies into individual traces</w:t>
      </w:r>
      <w:r w:rsidR="00007A7B">
        <w:t xml:space="preserve"> (see Figure 31)</w:t>
      </w:r>
      <w:r>
        <w:t>.</w:t>
      </w:r>
      <w:r w:rsidR="000A34DE">
        <w:t xml:space="preserve"> This operation requires cross-referencing bodies across the sampled frames and removing duplicate/erroneous information.</w:t>
      </w:r>
    </w:p>
    <w:p w14:paraId="626B3C7B" w14:textId="0E9D6844" w:rsidR="005042C6" w:rsidRDefault="005042C6" w:rsidP="004A39F1">
      <w:r>
        <w:t xml:space="preserve">The business logic accomplishes this task through a two-step process. First, the extract_people method returns each person and their associated metadata. This metadata includes information such as frame offsets and bounding boxes. Next, the find_dups method analyzes the people list and returns duplicate records. These redundant people occur because of the parallel frame processing technique. Future research could optimize this approach to incorporate a tree structure and halt processing the same branches a second time. However, the goal of this study is not to write the most efficient code. Instead, this research project demonstrates human activity recognition and leverages duct tape with bread ties. </w:t>
      </w:r>
    </w:p>
    <w:p w14:paraId="72BB4FE9" w14:textId="11642EFC" w:rsidR="005042C6" w:rsidDel="000E43A1" w:rsidRDefault="005042C6">
      <w:pPr>
        <w:spacing w:after="160" w:line="259" w:lineRule="auto"/>
        <w:ind w:firstLine="0"/>
        <w:rPr>
          <w:del w:id="153" w:author="Nate Bachmeier [AWS-SA]" w:date="2023-04-20T13:34:00Z"/>
        </w:rPr>
      </w:pPr>
      <w:del w:id="154" w:author="Nate Bachmeier [AWS-SA]" w:date="2023-04-20T13:34:00Z">
        <w:r w:rsidDel="000E43A1">
          <w:br w:type="page"/>
        </w:r>
      </w:del>
    </w:p>
    <w:p w14:paraId="56D26E9F" w14:textId="6A8B4A92" w:rsidR="004A39F1" w:rsidRDefault="004A39F1" w:rsidP="00213AB2">
      <w:pPr>
        <w:spacing w:after="160" w:line="259" w:lineRule="auto"/>
        <w:ind w:firstLine="0"/>
        <w:rPr>
          <w:i/>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31</w:t>
      </w:r>
      <w:r w:rsidRPr="00104C3A">
        <w:rPr>
          <w:b/>
          <w:bCs/>
        </w:rPr>
        <w:fldChar w:fldCharType="end"/>
      </w:r>
      <w:r>
        <w:rPr>
          <w:b/>
          <w:bCs/>
        </w:rPr>
        <w:br/>
      </w:r>
      <w:r w:rsidRPr="00104C3A">
        <w:rPr>
          <w:i/>
        </w:rPr>
        <w:t>Movement</w:t>
      </w:r>
      <w:r>
        <w:rPr>
          <w:i/>
        </w:rPr>
        <w:t>Tracker Logic</w:t>
      </w:r>
    </w:p>
    <w:p w14:paraId="03D53723" w14:textId="77777777" w:rsidR="004A39F1" w:rsidRPr="00104C3A" w:rsidRDefault="004A39F1" w:rsidP="00104C3A">
      <w:pPr>
        <w:pStyle w:val="SC-Source"/>
      </w:pPr>
      <w:r w:rsidRPr="00104C3A">
        <w:t xml:space="preserve">class </w:t>
      </w:r>
      <w:r w:rsidRPr="004A39F1">
        <w:t>MovementTracker</w:t>
      </w:r>
      <w:r w:rsidRPr="00104C3A">
        <w:t>:</w:t>
      </w:r>
    </w:p>
    <w:p w14:paraId="25B0E22E" w14:textId="77777777" w:rsidR="004A39F1" w:rsidRPr="00104C3A" w:rsidRDefault="004A39F1" w:rsidP="00104C3A">
      <w:pPr>
        <w:pStyle w:val="SC-Source"/>
      </w:pPr>
      <w:r w:rsidRPr="00104C3A">
        <w:t>  def __init__(self, report:</w:t>
      </w:r>
      <w:r w:rsidRPr="004A39F1">
        <w:t>Report</w:t>
      </w:r>
      <w:r w:rsidRPr="00104C3A">
        <w:t>) -&gt; None:</w:t>
      </w:r>
    </w:p>
    <w:p w14:paraId="0DE1B57D" w14:textId="11806AEE" w:rsidR="004A39F1" w:rsidRPr="00104C3A" w:rsidDel="000E43A1" w:rsidRDefault="000E43A1" w:rsidP="00104C3A">
      <w:pPr>
        <w:pStyle w:val="SC-Source"/>
        <w:rPr>
          <w:del w:id="155" w:author="Nate Bachmeier [AWS-SA]" w:date="2023-04-20T13:35:00Z"/>
        </w:rPr>
      </w:pPr>
      <w:ins w:id="156" w:author="Nate Bachmeier [AWS-SA]" w:date="2023-04-20T13:35:00Z">
        <w:r>
          <w:t xml:space="preserve">     ...</w:t>
        </w:r>
      </w:ins>
      <w:del w:id="157" w:author="Nate Bachmeier [AWS-SA]" w:date="2023-04-20T13:35:00Z">
        <w:r w:rsidR="004A39F1" w:rsidRPr="00104C3A" w:rsidDel="000E43A1">
          <w:delText>    self.report = report</w:delText>
        </w:r>
      </w:del>
    </w:p>
    <w:p w14:paraId="26FC276C" w14:textId="65C6E802" w:rsidR="004A39F1" w:rsidRPr="00104C3A" w:rsidDel="000E43A1" w:rsidRDefault="004A39F1" w:rsidP="00104C3A">
      <w:pPr>
        <w:pStyle w:val="SC-Source"/>
        <w:rPr>
          <w:del w:id="158" w:author="Nate Bachmeier [AWS-SA]" w:date="2023-04-20T13:35:00Z"/>
        </w:rPr>
      </w:pPr>
      <w:del w:id="159" w:author="Nate Bachmeier [AWS-SA]" w:date="2023-04-20T13:35:00Z">
        <w:r w:rsidRPr="00104C3A" w:rsidDel="000E43A1">
          <w:delText>    self.image = report.image</w:delText>
        </w:r>
      </w:del>
    </w:p>
    <w:p w14:paraId="1DB6114D" w14:textId="4D5E1C65" w:rsidR="004A39F1" w:rsidRPr="00104C3A" w:rsidDel="000E43A1" w:rsidRDefault="004A39F1" w:rsidP="00104C3A">
      <w:pPr>
        <w:pStyle w:val="SC-Source"/>
        <w:rPr>
          <w:del w:id="160" w:author="Nate Bachmeier [AWS-SA]" w:date="2023-04-20T13:34:00Z"/>
        </w:rPr>
      </w:pPr>
      <w:r w:rsidRPr="00104C3A">
        <w:br/>
      </w:r>
      <w:del w:id="161" w:author="Nate Bachmeier [AWS-SA]" w:date="2023-04-20T13:34:00Z">
        <w:r w:rsidRPr="00104C3A" w:rsidDel="000E43A1">
          <w:delText xml:space="preserve">  @xray_recorder.capture(</w:delText>
        </w:r>
        <w:r w:rsidR="00007A7B" w:rsidDel="000E43A1">
          <w:delText>‘</w:delText>
        </w:r>
        <w:r w:rsidRPr="00104C3A" w:rsidDel="000E43A1">
          <w:delText>MovementTracker::process_report</w:delText>
        </w:r>
        <w:r w:rsidR="00007A7B" w:rsidDel="000E43A1">
          <w:delText>’</w:delText>
        </w:r>
        <w:r w:rsidRPr="00104C3A" w:rsidDel="000E43A1">
          <w:delText>)</w:delText>
        </w:r>
      </w:del>
    </w:p>
    <w:p w14:paraId="6CC27935" w14:textId="77777777" w:rsidR="004A39F1" w:rsidRPr="00104C3A" w:rsidRDefault="004A39F1" w:rsidP="00104C3A">
      <w:pPr>
        <w:pStyle w:val="SC-Source"/>
      </w:pPr>
      <w:r w:rsidRPr="00104C3A">
        <w:t>  def process_report(self):</w:t>
      </w:r>
    </w:p>
    <w:p w14:paraId="7BB0D5F8" w14:textId="77777777" w:rsidR="004A39F1" w:rsidRPr="00104C3A" w:rsidRDefault="004A39F1" w:rsidP="00104C3A">
      <w:pPr>
        <w:pStyle w:val="SC-Source"/>
      </w:pPr>
      <w:r w:rsidRPr="00104C3A">
        <w:t>    people, metadata = self.extract_people()</w:t>
      </w:r>
    </w:p>
    <w:p w14:paraId="4A0D84B4" w14:textId="77777777" w:rsidR="004A39F1" w:rsidRPr="00104C3A" w:rsidDel="000E43A1" w:rsidRDefault="004A39F1" w:rsidP="00104C3A">
      <w:pPr>
        <w:pStyle w:val="SC-Source"/>
        <w:rPr>
          <w:del w:id="162" w:author="Nate Bachmeier [AWS-SA]" w:date="2023-04-20T13:35:00Z"/>
        </w:rPr>
      </w:pPr>
      <w:r w:rsidRPr="00104C3A">
        <w:t xml:space="preserve">    duplicates = </w:t>
      </w:r>
      <w:r w:rsidRPr="004A39F1">
        <w:t>MovementTracker</w:t>
      </w:r>
      <w:r w:rsidRPr="00104C3A">
        <w:t>.find_dups(people)</w:t>
      </w:r>
    </w:p>
    <w:p w14:paraId="03A8BFBE" w14:textId="77777777" w:rsidR="004A39F1" w:rsidRPr="00104C3A" w:rsidRDefault="004A39F1" w:rsidP="00104C3A">
      <w:pPr>
        <w:pStyle w:val="SC-Source"/>
      </w:pPr>
      <w:r w:rsidRPr="00104C3A">
        <w:t xml:space="preserve">    </w:t>
      </w:r>
    </w:p>
    <w:p w14:paraId="7BD08109" w14:textId="2241E00C" w:rsidR="004A39F1" w:rsidRPr="00104C3A" w:rsidRDefault="004A39F1" w:rsidP="00104C3A">
      <w:pPr>
        <w:pStyle w:val="SC-Source"/>
      </w:pPr>
      <w:r w:rsidRPr="00104C3A">
        <w:t>    unique_people</w:t>
      </w:r>
      <w:ins w:id="163" w:author="Nate Bachmeier [AWS-SA]" w:date="2023-04-20T13:34:00Z">
        <w:r w:rsidR="000E43A1">
          <w:t>,</w:t>
        </w:r>
        <w:r w:rsidR="000E43A1" w:rsidRPr="000E43A1">
          <w:t xml:space="preserve"> </w:t>
        </w:r>
        <w:r w:rsidR="000E43A1" w:rsidRPr="00104C3A">
          <w:t>unique_meta</w:t>
        </w:r>
        <w:r w:rsidR="000E43A1">
          <w:t xml:space="preserve"> </w:t>
        </w:r>
      </w:ins>
      <w:r w:rsidRPr="00104C3A">
        <w:t>=</w:t>
      </w:r>
      <w:r w:rsidRPr="004A39F1">
        <w:t>list</w:t>
      </w:r>
      <w:r w:rsidRPr="00104C3A">
        <w:t>()</w:t>
      </w:r>
      <w:ins w:id="164" w:author="Nate Bachmeier [AWS-SA]" w:date="2023-04-20T13:34:00Z">
        <w:r w:rsidR="000E43A1">
          <w:t>,</w:t>
        </w:r>
      </w:ins>
      <w:ins w:id="165" w:author="Nate Bachmeier [AWS-SA]" w:date="2023-04-20T13:35:00Z">
        <w:r w:rsidR="000E43A1">
          <w:t xml:space="preserve"> list()</w:t>
        </w:r>
      </w:ins>
    </w:p>
    <w:p w14:paraId="08F32C23" w14:textId="7F7EAFCD" w:rsidR="004A39F1" w:rsidRPr="00104C3A" w:rsidDel="000E43A1" w:rsidRDefault="004A39F1" w:rsidP="00104C3A">
      <w:pPr>
        <w:pStyle w:val="SC-Source"/>
        <w:rPr>
          <w:del w:id="166" w:author="Nate Bachmeier [AWS-SA]" w:date="2023-04-20T13:35:00Z"/>
        </w:rPr>
      </w:pPr>
      <w:del w:id="167" w:author="Nate Bachmeier [AWS-SA]" w:date="2023-04-20T13:35:00Z">
        <w:r w:rsidRPr="00104C3A" w:rsidDel="000E43A1">
          <w:delText>   </w:delText>
        </w:r>
      </w:del>
      <w:del w:id="168" w:author="Nate Bachmeier [AWS-SA]" w:date="2023-04-20T13:34:00Z">
        <w:r w:rsidRPr="00104C3A" w:rsidDel="000E43A1">
          <w:delText xml:space="preserve"> unique_meta </w:delText>
        </w:r>
      </w:del>
      <w:del w:id="169" w:author="Nate Bachmeier [AWS-SA]" w:date="2023-04-20T13:35:00Z">
        <w:r w:rsidRPr="00104C3A" w:rsidDel="000E43A1">
          <w:delText xml:space="preserve">= </w:delText>
        </w:r>
        <w:r w:rsidRPr="004A39F1" w:rsidDel="000E43A1">
          <w:delText>list</w:delText>
        </w:r>
        <w:r w:rsidRPr="00104C3A" w:rsidDel="000E43A1">
          <w:delText>()</w:delText>
        </w:r>
      </w:del>
    </w:p>
    <w:p w14:paraId="73F0E38C" w14:textId="3A2B42FC" w:rsidR="004A39F1" w:rsidRPr="00104C3A" w:rsidDel="000E43A1" w:rsidRDefault="004A39F1" w:rsidP="00104C3A">
      <w:pPr>
        <w:pStyle w:val="SC-Source"/>
        <w:rPr>
          <w:del w:id="170" w:author="Nate Bachmeier [AWS-SA]" w:date="2023-04-20T13:35:00Z"/>
        </w:rPr>
      </w:pPr>
    </w:p>
    <w:p w14:paraId="7B5671D5" w14:textId="77777777" w:rsidR="004A39F1" w:rsidRPr="00104C3A" w:rsidRDefault="004A39F1" w:rsidP="00104C3A">
      <w:pPr>
        <w:pStyle w:val="SC-Source"/>
      </w:pPr>
      <w:r w:rsidRPr="00104C3A">
        <w:t xml:space="preserve">    for ix in </w:t>
      </w:r>
      <w:r w:rsidRPr="004A39F1">
        <w:t>range</w:t>
      </w:r>
      <w:r w:rsidRPr="00104C3A">
        <w:t>(0,len(people)):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unique_people.append(people[ix])</w:t>
      </w:r>
    </w:p>
    <w:p w14:paraId="0147E52E" w14:textId="77777777" w:rsidR="004A39F1" w:rsidRPr="00104C3A" w:rsidRDefault="004A39F1" w:rsidP="00104C3A">
      <w:pPr>
        <w:pStyle w:val="SC-Source"/>
      </w:pPr>
      <w:r w:rsidRPr="00104C3A">
        <w:t>        unique_meta.append(metadata[ix])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return unique_people, unique_meta</w:t>
      </w:r>
    </w:p>
    <w:p w14:paraId="20D647FC" w14:textId="495EF82B" w:rsidR="004A39F1" w:rsidDel="000E43A1" w:rsidRDefault="004A39F1" w:rsidP="00104C3A">
      <w:pPr>
        <w:ind w:firstLine="0"/>
        <w:rPr>
          <w:del w:id="171" w:author="Nate Bachmeier [AWS-SA]" w:date="2023-04-20T13:35:00Z"/>
        </w:rPr>
      </w:pPr>
      <w:r>
        <w:lastRenderedPageBreak/>
        <w:tab/>
        <w:t>The MovementTracker extracts people by iterating through each frame and body to recursively link the most likely bodies</w:t>
      </w:r>
      <w:r w:rsidR="00007A7B">
        <w:t xml:space="preserve"> (see Figure 32)</w:t>
      </w:r>
      <w:r>
        <w:t>. This operation predicts the best choice by evaluating the distance between two poseKeyPoints matrics and returning the sequence with at least three frames (1.5 seconds of video). While more effective strategies exist, this heuristic is sufficient for the study’s needs.</w:t>
      </w:r>
    </w:p>
    <w:p w14:paraId="4AC87C42" w14:textId="77777777" w:rsidR="005042C6" w:rsidRPr="00104C3A" w:rsidRDefault="005042C6" w:rsidP="00104C3A">
      <w:pPr>
        <w:ind w:firstLine="0"/>
      </w:pPr>
    </w:p>
    <w:p w14:paraId="53016D1C" w14:textId="7F2A9D3F" w:rsidR="004A39F1" w:rsidRDefault="004A39F1" w:rsidP="004A39F1">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32</w:t>
      </w:r>
      <w:r w:rsidRPr="00104C3A">
        <w:rPr>
          <w:b/>
          <w:bCs/>
        </w:rPr>
        <w:fldChar w:fldCharType="end"/>
      </w:r>
      <w:r>
        <w:br/>
      </w:r>
      <w:r>
        <w:rPr>
          <w:i/>
          <w:iCs w:val="0"/>
        </w:rPr>
        <w:t>Tracking Persons</w:t>
      </w:r>
    </w:p>
    <w:p w14:paraId="1E06F5FC" w14:textId="52E8A67C" w:rsidR="004A39F1" w:rsidRPr="00104C3A" w:rsidRDefault="004A39F1" w:rsidP="00104C3A">
      <w:pPr>
        <w:pStyle w:val="SC-Source"/>
      </w:pPr>
      <w:r w:rsidRPr="00104C3A">
        <w:t xml:space="preserve">  def norm_bodies(</w:t>
      </w:r>
      <w:r w:rsidRPr="004A39F1">
        <w:t>self</w:t>
      </w:r>
      <w:r w:rsidRPr="00104C3A">
        <w:t xml:space="preserve">, </w:t>
      </w:r>
      <w:r w:rsidRPr="004A39F1">
        <w:t>frame_id</w:t>
      </w:r>
      <w:r w:rsidRPr="00104C3A">
        <w:t>:int):</w:t>
      </w:r>
    </w:p>
    <w:p w14:paraId="0C1791A7" w14:textId="77777777" w:rsidR="004A39F1" w:rsidRPr="00104C3A" w:rsidRDefault="004A39F1" w:rsidP="00104C3A">
      <w:pPr>
        <w:pStyle w:val="SC-Source"/>
      </w:pPr>
      <w:r w:rsidRPr="00104C3A">
        <w:t xml:space="preserve">    if </w:t>
      </w:r>
      <w:r w:rsidRPr="004A39F1">
        <w:t>frame_id</w:t>
      </w:r>
      <w:r w:rsidRPr="00104C3A">
        <w:t xml:space="preserve"> &gt;= </w:t>
      </w:r>
      <w:r w:rsidRPr="004A39F1">
        <w:t>self</w:t>
      </w:r>
      <w:r w:rsidRPr="00104C3A">
        <w:t>.total_frames():</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np.array(MovementTracker.drop_low_conf(</w:t>
      </w:r>
      <w:r w:rsidRPr="004A39F1">
        <w:t>b</w:t>
      </w:r>
      <w:r w:rsidRPr="00104C3A">
        <w:t>))* (1,1,0) / (</w:t>
      </w:r>
      <w:r w:rsidRPr="004A39F1">
        <w:t>self</w:t>
      </w:r>
      <w:r w:rsidRPr="00104C3A">
        <w:t>.</w:t>
      </w:r>
      <w:r w:rsidRPr="004A39F1">
        <w:t>image</w:t>
      </w:r>
      <w:r w:rsidRPr="00104C3A">
        <w:t>.</w:t>
      </w:r>
      <w:r w:rsidRPr="004A39F1">
        <w:t>size</w:t>
      </w:r>
      <w:r w:rsidRPr="00104C3A">
        <w:t xml:space="preserve">[0], </w:t>
      </w:r>
      <w:r w:rsidRPr="004A39F1">
        <w:t>self</w:t>
      </w:r>
      <w:r w:rsidRPr="00104C3A">
        <w:t>.</w:t>
      </w:r>
      <w:r w:rsidRPr="004A39F1">
        <w:t>image</w:t>
      </w:r>
      <w:r w:rsidRPr="00104C3A">
        <w:t>.</w:t>
      </w:r>
      <w:r w:rsidRPr="004A39F1">
        <w:t>size</w:t>
      </w:r>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r w:rsidRPr="004A39F1">
        <w:t>self</w:t>
      </w:r>
      <w:r w:rsidRPr="00104C3A">
        <w:t>.</w:t>
      </w:r>
      <w:r w:rsidRPr="004A39F1">
        <w:t>report</w:t>
      </w:r>
      <w:r w:rsidRPr="00104C3A">
        <w:t>.</w:t>
      </w:r>
      <w:r w:rsidRPr="004A39F1">
        <w:t>json</w:t>
      </w:r>
      <w:r w:rsidRPr="00104C3A">
        <w:t>['Frames'][</w:t>
      </w:r>
      <w:r w:rsidRPr="004A39F1">
        <w:t>frame_id</w:t>
      </w:r>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def closest_match(</w:t>
      </w:r>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r w:rsidRPr="004A39F1">
        <w:t>best_dist</w:t>
      </w:r>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is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r w:rsidRPr="004A39F1">
        <w:t>dist</w:t>
      </w:r>
      <w:r w:rsidRPr="00104C3A">
        <w:t xml:space="preserve"> = np.linalg.norm(</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lastRenderedPageBreak/>
        <w:t xml:space="preserve">        if </w:t>
      </w:r>
      <w:r w:rsidRPr="004A39F1">
        <w:t>dist</w:t>
      </w:r>
      <w:r w:rsidRPr="00104C3A">
        <w:t xml:space="preserve"> &lt; </w:t>
      </w:r>
      <w:r w:rsidRPr="004A39F1">
        <w:t>best_dist</w:t>
      </w:r>
      <w:r w:rsidRPr="00104C3A">
        <w:t>:</w:t>
      </w:r>
    </w:p>
    <w:p w14:paraId="46D137E5" w14:textId="77777777" w:rsidR="004A39F1" w:rsidRPr="00104C3A" w:rsidRDefault="004A39F1" w:rsidP="00104C3A">
      <w:pPr>
        <w:pStyle w:val="SC-Source"/>
      </w:pPr>
      <w:r w:rsidRPr="00104C3A">
        <w:t xml:space="preserve">            </w:t>
      </w:r>
      <w:r w:rsidRPr="004A39F1">
        <w:t>best_dist</w:t>
      </w:r>
      <w:r w:rsidRPr="00104C3A">
        <w:t xml:space="preserve"> = </w:t>
      </w:r>
      <w:r w:rsidRPr="004A39F1">
        <w:t>dist</w:t>
      </w:r>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r w:rsidRPr="004A39F1">
        <w:t>match</w:t>
      </w:r>
    </w:p>
    <w:p w14:paraId="7F23AD0C" w14:textId="77777777" w:rsidR="004A39F1" w:rsidRPr="00104C3A" w:rsidRDefault="004A39F1" w:rsidP="00104C3A">
      <w:pPr>
        <w:pStyle w:val="SC-Source"/>
      </w:pPr>
    </w:p>
    <w:p w14:paraId="16B2A3EB" w14:textId="279CB75A" w:rsidR="004A39F1" w:rsidRPr="00104C3A" w:rsidDel="000E43A1" w:rsidRDefault="004A39F1" w:rsidP="00104C3A">
      <w:pPr>
        <w:pStyle w:val="SC-Source"/>
        <w:rPr>
          <w:del w:id="172" w:author="Nate Bachmeier [AWS-SA]" w:date="2023-04-20T13:35:00Z"/>
        </w:rPr>
      </w:pPr>
      <w:del w:id="173" w:author="Nate Bachmeier [AWS-SA]" w:date="2023-04-20T13:35:00Z">
        <w:r w:rsidRPr="00104C3A" w:rsidDel="000E43A1">
          <w:delText>  @</w:delText>
        </w:r>
        <w:r w:rsidRPr="004A39F1" w:rsidDel="000E43A1">
          <w:delText>xray_recorder</w:delText>
        </w:r>
        <w:r w:rsidRPr="00104C3A" w:rsidDel="000E43A1">
          <w:delText>.capture('MovementTracker::track_person')</w:delText>
        </w:r>
      </w:del>
    </w:p>
    <w:p w14:paraId="5E4719E7" w14:textId="77777777" w:rsidR="004A39F1" w:rsidRPr="00104C3A" w:rsidRDefault="004A39F1" w:rsidP="00104C3A">
      <w:pPr>
        <w:pStyle w:val="SC-Source"/>
      </w:pPr>
      <w:r w:rsidRPr="00104C3A">
        <w:t>  def track_person(</w:t>
      </w:r>
      <w:r w:rsidRPr="004A39F1">
        <w:t>self</w:t>
      </w:r>
      <w:r w:rsidRPr="00104C3A">
        <w:t xml:space="preserve">, </w:t>
      </w:r>
      <w:r w:rsidRPr="004A39F1">
        <w:t>frame_id</w:t>
      </w:r>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r w:rsidRPr="004A39F1">
        <w:t>frame_id</w:t>
      </w:r>
      <w:r w:rsidRPr="00104C3A">
        <w:t xml:space="preserve"> == </w:t>
      </w:r>
      <w:r w:rsidRPr="004A39F1">
        <w:t>self</w:t>
      </w:r>
      <w:r w:rsidRPr="00104C3A">
        <w:t>.total_frames():</w:t>
      </w:r>
    </w:p>
    <w:p w14:paraId="74443758" w14:textId="77777777" w:rsidR="004A39F1" w:rsidRPr="00104C3A" w:rsidRDefault="004A39F1" w:rsidP="00104C3A">
      <w:pPr>
        <w:pStyle w:val="SC-Source"/>
      </w:pPr>
      <w:r w:rsidRPr="00104C3A">
        <w:t xml:space="preserve">        return </w:t>
      </w:r>
      <w:r w:rsidRPr="004A39F1">
        <w:t>sequence</w:t>
      </w:r>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r w:rsidRPr="004A39F1">
        <w:t>self</w:t>
      </w:r>
      <w:r w:rsidRPr="00104C3A">
        <w:t>.norm_bodies(</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is None:</w:t>
      </w:r>
    </w:p>
    <w:p w14:paraId="10839B20" w14:textId="77777777" w:rsidR="004A39F1" w:rsidRPr="00104C3A" w:rsidRDefault="004A39F1" w:rsidP="00104C3A">
      <w:pPr>
        <w:pStyle w:val="SC-Source"/>
      </w:pPr>
      <w:r w:rsidRPr="00104C3A">
        <w:t xml:space="preserve">       return </w:t>
      </w:r>
      <w:r w:rsidRPr="004A39F1">
        <w:t>sequence</w:t>
      </w:r>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MovementTracker.closest_match(</w:t>
      </w:r>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r w:rsidRPr="004A39F1">
        <w:t>sequence</w:t>
      </w:r>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r w:rsidRPr="004A39F1">
        <w:t>sequence</w:t>
      </w:r>
      <w:r w:rsidRPr="00104C3A">
        <w:t>.extend(</w:t>
      </w:r>
      <w:r w:rsidRPr="004A39F1">
        <w:t>self</w:t>
      </w:r>
      <w:r w:rsidRPr="00104C3A">
        <w:t>.track_person(</w:t>
      </w:r>
      <w:r w:rsidRPr="004A39F1">
        <w:t>frame_id</w:t>
      </w:r>
      <w:r w:rsidRPr="00104C3A">
        <w:t xml:space="preserve">+1, </w:t>
      </w:r>
      <w:r w:rsidRPr="004A39F1">
        <w:t>best</w:t>
      </w:r>
      <w:r w:rsidRPr="00104C3A">
        <w:t>))</w:t>
      </w:r>
    </w:p>
    <w:p w14:paraId="41252DCB" w14:textId="1C0432A1" w:rsidR="004A39F1" w:rsidRPr="00104C3A" w:rsidRDefault="004A39F1" w:rsidP="000E43A1">
      <w:pPr>
        <w:pStyle w:val="SC-Source"/>
      </w:pPr>
      <w:r w:rsidRPr="00104C3A">
        <w:t xml:space="preserve">    return </w:t>
      </w:r>
      <w:r w:rsidRPr="004A39F1">
        <w:t>sequence</w:t>
      </w:r>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lastRenderedPageBreak/>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SageMaker).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174" w:name="_Toc131970509"/>
      <w:r w:rsidRPr="00887A22">
        <w:t>Assumptions</w:t>
      </w:r>
      <w:bookmarkEnd w:id="174"/>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lastRenderedPageBreak/>
        <w:t>This study makes several assumptions about the current industry state. It assumes that mainstream solutions</w:t>
      </w:r>
      <w:r w:rsidR="004A39F1">
        <w:t>,</w:t>
      </w:r>
      <w:r>
        <w:t xml:space="preserve"> like Amazon SageMaker,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175" w:name="_Toc131970510"/>
      <w:r w:rsidRPr="00887A22">
        <w:t>Limitations</w:t>
      </w:r>
      <w:bookmarkEnd w:id="175"/>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176" w:name="_Toc131970511"/>
      <w:r w:rsidRPr="00887A22">
        <w:t>Delimitations</w:t>
      </w:r>
      <w:bookmarkEnd w:id="176"/>
    </w:p>
    <w:p w14:paraId="5E9A4B7D" w14:textId="02847FA3" w:rsidR="005D24F5" w:rsidRPr="001D619A" w:rsidRDefault="00E72F1F" w:rsidP="00DA5CF7">
      <w:r>
        <w:t xml:space="preserve">Deliminiations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 xml:space="preserve">external </w:t>
      </w:r>
      <w:r w:rsidR="004A39F1">
        <w:lastRenderedPageBreak/>
        <w:t>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177" w:name="_Toc131970512"/>
      <w:r w:rsidRPr="00887A22">
        <w:t>Ethical Assurances</w:t>
      </w:r>
      <w:bookmarkEnd w:id="177"/>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4EADB1C3"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Zovi, 2019). For instance, many small to midsized business owners lack the expertise to run a domain controller or email service. Employing dedicated staff retracts from resources that could provide value differentiation towards its core </w:t>
      </w:r>
      <w:r>
        <w:lastRenderedPageBreak/>
        <w:t xml:space="preserve">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Not all decisions originate from the leadership and often from internal department requests. For instance, a data science team might require a Juypter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work successfully. In that case, the results should not ignore the failure and instead discuss potential reasons for the issue. It is beyond this project’s scope to validate every situation though it should </w:t>
      </w:r>
      <w:r>
        <w:lastRenderedPageBreak/>
        <w:t>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178" w:name="_Toc131970513"/>
      <w:r>
        <w:t>Summary</w:t>
      </w:r>
      <w:bookmarkEnd w:id="178"/>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SageMaker)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 xml:space="preserve">This chapter outlines the research method to build a human activity classification model by examining skeletal movements and object detection overlays using the kinetic-700 dataset. It details the mechanism for metadata extraction and the strategy for converting this data into </w:t>
      </w:r>
      <w:r>
        <w:lastRenderedPageBreak/>
        <w:t>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179" w:name="_Toc131970514"/>
      <w:r>
        <w:lastRenderedPageBreak/>
        <w:t>Chapter 4: Findings</w:t>
      </w:r>
      <w:bookmarkEnd w:id="179"/>
    </w:p>
    <w:p w14:paraId="16EDB5D1" w14:textId="42DCD12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(Blackhurn, 2021; Kim &amp; Kim, 2021).</w:t>
      </w:r>
      <w:r>
        <w:t xml:space="preserve"> </w:t>
      </w:r>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r w:rsidR="00994640">
        <w:t xml:space="preserve"> </w:t>
      </w:r>
      <w:r>
        <w:t>These situations have a high barrier to entry in studying due to technical constraints, limitations in reproducing results, and privacy and safety concerns.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pPr>
      <w:r>
        <w:t>RQ1</w:t>
      </w:r>
    </w:p>
    <w:p w14:paraId="388B272F" w14:textId="77777777" w:rsidR="00D25DC1" w:rsidRPr="00B21582" w:rsidRDefault="00D25DC1" w:rsidP="00D25DC1">
      <w:r w:rsidRPr="00B21582">
        <w:t xml:space="preserve">What is the </w:t>
      </w:r>
      <w:r>
        <w:t xml:space="preserve">effectiveness </w:t>
      </w:r>
      <w:r w:rsidRPr="00B21582">
        <w:t>of autonomous assistance for classifying behaviors of elderly and special needs patients for care organizations?</w:t>
      </w:r>
    </w:p>
    <w:p w14:paraId="4D6B0858" w14:textId="77777777" w:rsidR="00D25DC1" w:rsidRPr="002B01DC" w:rsidRDefault="00D25DC1" w:rsidP="00D25DC1">
      <w:pPr>
        <w:pStyle w:val="Heading3"/>
        <w:ind w:firstLine="0"/>
      </w:pPr>
      <w:r>
        <w:t>RQ2</w:t>
      </w:r>
    </w:p>
    <w:p w14:paraId="1E2C02BE" w14:textId="77777777" w:rsidR="00D25DC1" w:rsidRPr="00B21582" w:rsidRDefault="00D25DC1" w:rsidP="00D25DC1">
      <w:r w:rsidRPr="00B21582">
        <w:t>What is the efficiency of autonomous assistance for classifying behaviors of elderly and special needs patients for care organizations?</w:t>
      </w:r>
    </w:p>
    <w:p w14:paraId="61923A83" w14:textId="42673DBF" w:rsidR="0021511C" w:rsidRDefault="00994640" w:rsidP="0021511C">
      <w:pPr>
        <w:pStyle w:val="Heading2"/>
        <w:ind w:firstLine="0"/>
      </w:pPr>
      <w:bookmarkStart w:id="180" w:name="_Toc131970515"/>
      <w:r>
        <w:t xml:space="preserve">Validity and Reliability </w:t>
      </w:r>
      <w:r w:rsidR="0021511C">
        <w:t>of the Data</w:t>
      </w:r>
      <w:bookmarkEnd w:id="180"/>
    </w:p>
    <w:p w14:paraId="5C8E4D40" w14:textId="383C2E51"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 2020</w:t>
      </w:r>
      <w:r w:rsidR="005042C6">
        <w:rPr>
          <w:noProof/>
        </w:rPr>
        <w:t>,  p.1</w:t>
      </w:r>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(Smaria et al., 2020). </w:t>
      </w:r>
      <w:r w:rsidR="0001709F">
        <w:t xml:space="preserve">The </w:t>
      </w:r>
      <w:r w:rsidR="003F00CE">
        <w:t>NCU Library</w:t>
      </w:r>
      <w:r w:rsidR="0001709F">
        <w:t xml:space="preserve"> </w:t>
      </w:r>
      <w:del w:id="181" w:author="Nate Bachmeier [AWS-SA]" w:date="2023-04-20T13:36:00Z">
        <w:r w:rsidR="0001709F" w:rsidDel="000E43A1">
          <w:delText>identified</w:delText>
        </w:r>
        <w:r w:rsidR="003F00CE" w:rsidDel="000E43A1">
          <w:delText xml:space="preserve"> </w:delText>
        </w:r>
      </w:del>
      <w:ins w:id="182" w:author="Nate Bachmeier [AWS-SA]" w:date="2023-04-20T13:36:00Z">
        <w:r w:rsidR="000E43A1">
          <w:t xml:space="preserve">search engine </w:t>
        </w:r>
      </w:ins>
      <w:ins w:id="183" w:author="Nate Bachmeier [AWS-SA]" w:date="2023-04-20T13:37:00Z">
        <w:r w:rsidR="000E43A1">
          <w:t>results contain</w:t>
        </w:r>
      </w:ins>
      <w:ins w:id="184" w:author="Nate Bachmeier [AWS-SA]" w:date="2023-04-20T13:36:00Z">
        <w:r w:rsidR="000E43A1">
          <w:t xml:space="preserve"> </w:t>
        </w:r>
      </w:ins>
      <w:r w:rsidR="003F00CE">
        <w:t xml:space="preserve">at least twenty-two publications </w:t>
      </w:r>
      <w:r w:rsidR="0001709F">
        <w:t xml:space="preserve">that </w:t>
      </w:r>
      <w:r w:rsidR="003F00CE">
        <w:t>cited this data set and successfully leveraged it for their research</w:t>
      </w:r>
      <w:r>
        <w:t>.</w:t>
      </w:r>
    </w:p>
    <w:p w14:paraId="3C3DF875" w14:textId="27DF9E71"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del w:id="185" w:author="Nate Bachmeier [AWS-SA]" w:date="2023-04-20T13:37:00Z">
        <w:r w:rsidR="000A0D1F" w:rsidDel="00F75FDE">
          <w:delText xml:space="preserve">), </w:delText>
        </w:r>
        <w:r w:rsidDel="00F75FDE">
          <w:delText>or</w:delText>
        </w:r>
      </w:del>
      <w:ins w:id="186" w:author="Nate Bachmeier [AWS-SA]" w:date="2023-04-20T13:37:00Z">
        <w:r w:rsidR="00F75FDE">
          <w:t>)</w:t>
        </w:r>
      </w:ins>
      <w:ins w:id="187" w:author="Nate Bachmeier [AWS-SA]" w:date="2023-04-20T15:05:00Z">
        <w:r w:rsidR="005A2518">
          <w:t>,</w:t>
        </w:r>
      </w:ins>
      <w:ins w:id="188" w:author="Nate Bachmeier [AWS-SA]" w:date="2023-04-20T13:37:00Z">
        <w:r w:rsidR="00F75FDE">
          <w:t xml:space="preserve"> or</w:t>
        </w:r>
      </w:ins>
      <w:r>
        <w:t xml:space="preserve"> have a strong justification. The dataset also </w:t>
      </w:r>
      <w:r w:rsidR="000A0D1F">
        <w:t xml:space="preserve">has the potential to </w:t>
      </w:r>
      <w:r>
        <w:t>gain transferability due to its usage of real-world people</w:t>
      </w:r>
      <w:r w:rsidR="000A0D1F">
        <w:t xml:space="preserve"> in </w:t>
      </w:r>
      <w:del w:id="189" w:author="Nate Bachmeier [AWS-SA]" w:date="2023-04-20T15:05:00Z">
        <w:r w:rsidR="000A0D1F" w:rsidDel="005A2518">
          <w:delText xml:space="preserve">natural </w:delText>
        </w:r>
      </w:del>
      <w:ins w:id="190" w:author="Nate Bachmeier [AWS-SA]" w:date="2023-04-20T15:05:00Z">
        <w:r w:rsidR="005A2518">
          <w:t xml:space="preserve">realistic </w:t>
        </w:r>
      </w:ins>
      <w:r w:rsidR="000A0D1F">
        <w:t>scenarios</w:t>
      </w:r>
      <w:r>
        <w:t>.</w:t>
      </w:r>
      <w:r w:rsidR="000A0D1F">
        <w:t xml:space="preserve"> Synthetic data must statistically model </w:t>
      </w:r>
      <w:del w:id="191" w:author="Nate Bachmeier [AWS-SA]" w:date="2023-04-20T15:05:00Z">
        <w:r w:rsidR="000A0D1F" w:rsidDel="005A2518">
          <w:delText xml:space="preserve">realistic </w:delText>
        </w:r>
      </w:del>
      <w:ins w:id="192" w:author="Nate Bachmeier [AWS-SA]" w:date="2023-04-20T15:05:00Z">
        <w:r w:rsidR="005A2518">
          <w:t xml:space="preserve">natural </w:t>
        </w:r>
      </w:ins>
      <w:r w:rsidR="000A0D1F">
        <w:t>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93" w:name="_Toc131970516"/>
      <w:r>
        <w:t>Results</w:t>
      </w:r>
      <w:bookmarkEnd w:id="193"/>
    </w:p>
    <w:p w14:paraId="1D8229B2" w14:textId="3BEE7B84" w:rsidR="000E43A1" w:rsidRDefault="00E16572" w:rsidP="00104C3A">
      <w:pPr>
        <w:ind w:firstLine="0"/>
      </w:pPr>
      <w:r>
        <w:tab/>
        <w:t xml:space="preserve">The kinetics-700 training dataset contains 530,510 YouTube videos that third-party users have uploaded. </w:t>
      </w:r>
      <w:ins w:id="194" w:author="Nate Bachmeier [AWS-SA]" w:date="2023-04-20T14:03:00Z">
        <w:r w:rsidR="007D28A5">
          <w:t>This analytics</w:t>
        </w:r>
      </w:ins>
      <w:ins w:id="195" w:author="Nate Bachmeier [AWS-SA]" w:date="2023-04-20T15:03:00Z">
        <w:r w:rsidR="005A2518">
          <w:t xml:space="preserve"> pipeline successfully downloaded </w:t>
        </w:r>
      </w:ins>
      <w:ins w:id="196" w:author="Nate Bachmeier [AWS-SA]" w:date="2023-04-20T15:05:00Z">
        <w:r w:rsidR="005A2518">
          <w:t xml:space="preserve">this data </w:t>
        </w:r>
      </w:ins>
      <w:ins w:id="197" w:author="Nate Bachmeier [AWS-SA]" w:date="2023-04-20T15:03:00Z">
        <w:r w:rsidR="005A2518">
          <w:t>set into an Amazon S3 bucket (9.9TB</w:t>
        </w:r>
      </w:ins>
      <w:ins w:id="198" w:author="Nate Bachmeier [AWS-SA]" w:date="2023-04-20T15:04:00Z">
        <w:r w:rsidR="005A2518">
          <w:t>)</w:t>
        </w:r>
      </w:ins>
      <w:ins w:id="199" w:author="Nate Bachmeier [AWS-SA]" w:date="2023-04-20T15:03:00Z">
        <w:r w:rsidR="005A2518">
          <w:t>.</w:t>
        </w:r>
      </w:ins>
      <w:ins w:id="200" w:author="Nate Bachmeier [AWS-SA]" w:date="2023-04-20T15:05:00Z">
        <w:r w:rsidR="005A2518">
          <w:t xml:space="preserve"> </w:t>
        </w:r>
      </w:ins>
      <w:ins w:id="201" w:author="Nate Bachmeier [AWS-SA]" w:date="2023-04-20T15:07:00Z">
        <w:r w:rsidR="005A2518">
          <w:t xml:space="preserve">The first attempt </w:t>
        </w:r>
      </w:ins>
      <w:ins w:id="202" w:author="Nate Bachmeier [AWS-SA]" w:date="2023-04-20T15:06:00Z">
        <w:r w:rsidR="005A2518">
          <w:t>retriev</w:t>
        </w:r>
      </w:ins>
      <w:ins w:id="203" w:author="Nate Bachmeier [AWS-SA]" w:date="2023-04-20T15:07:00Z">
        <w:r w:rsidR="005A2518">
          <w:t>ed</w:t>
        </w:r>
      </w:ins>
      <w:ins w:id="204" w:author="Nate Bachmeier [AWS-SA]" w:date="2023-04-20T15:06:00Z">
        <w:r w:rsidR="005A2518">
          <w:t xml:space="preserve"> 424,613 videos (80%)</w:t>
        </w:r>
      </w:ins>
      <w:ins w:id="205" w:author="Nate Bachmeier [AWS-SA]" w:date="2023-04-20T15:07:00Z">
        <w:r w:rsidR="005A2518">
          <w:t>,</w:t>
        </w:r>
      </w:ins>
      <w:ins w:id="206" w:author="Nate Bachmeier [AWS-SA]" w:date="2023-04-20T15:06:00Z">
        <w:r w:rsidR="005A2518">
          <w:t xml:space="preserve"> </w:t>
        </w:r>
      </w:ins>
      <w:ins w:id="207" w:author="Nate Bachmeier [AWS-SA]" w:date="2023-04-20T15:07:00Z">
        <w:r w:rsidR="005A2518">
          <w:t xml:space="preserve">with </w:t>
        </w:r>
      </w:ins>
      <w:ins w:id="208" w:author="Nate Bachmeier [AWS-SA]" w:date="2023-04-20T15:08:00Z">
        <w:r w:rsidR="005A2518">
          <w:t xml:space="preserve">most failures </w:t>
        </w:r>
      </w:ins>
      <w:ins w:id="209" w:author="Nate Bachmeier [AWS-SA]" w:date="2023-04-20T15:07:00Z">
        <w:r w:rsidR="005A2518">
          <w:t xml:space="preserve">due to YouTube service throttling. </w:t>
        </w:r>
      </w:ins>
      <w:ins w:id="210" w:author="Nate Bachmeier [AWS-SA]" w:date="2023-04-20T15:08:00Z">
        <w:r w:rsidR="005A2518">
          <w:t xml:space="preserve">Since the architecture implements checkpointing scheme, the </w:t>
        </w:r>
      </w:ins>
      <w:ins w:id="211" w:author="Nate Bachmeier [AWS-SA]" w:date="2023-04-20T15:09:00Z">
        <w:r w:rsidR="005A2518">
          <w:t xml:space="preserve">subsequent retrieval requests skip completed download tasks. </w:t>
        </w:r>
      </w:ins>
      <w:ins w:id="212" w:author="Nate Bachmeier [AWS-SA]" w:date="2023-04-20T15:10:00Z">
        <w:r w:rsidR="005A2518">
          <w:t xml:space="preserve">This effective strategy </w:t>
        </w:r>
      </w:ins>
      <w:ins w:id="213" w:author="Nate Bachmeier [AWS-SA]" w:date="2023-04-20T15:11:00Z">
        <w:r w:rsidR="005A2518">
          <w:t xml:space="preserve">helped cache the data set locally and minimized the network I/O requirements. </w:t>
        </w:r>
      </w:ins>
      <w:ins w:id="214" w:author="Nate Bachmeier [AWS-SA]" w:date="2023-04-20T15:12:00Z">
        <w:r w:rsidR="005A2518">
          <w:t xml:space="preserve">A set of </w:t>
        </w:r>
      </w:ins>
      <w:ins w:id="215" w:author="Nate Bachmeier [AWS-SA]" w:date="2023-04-20T15:13:00Z">
        <w:r w:rsidR="005A2518">
          <w:t xml:space="preserve">descriptive </w:t>
        </w:r>
      </w:ins>
      <w:ins w:id="216" w:author="Nate Bachmeier [AWS-SA]" w:date="2023-04-20T15:12:00Z">
        <w:r w:rsidR="005A2518">
          <w:t xml:space="preserve">statistics </w:t>
        </w:r>
      </w:ins>
      <w:ins w:id="217" w:author="Nate Bachmeier [AWS-SA]" w:date="2023-04-20T15:13:00Z">
        <w:r w:rsidR="005A2518">
          <w:t>that map the videos to labels is available in the following t</w:t>
        </w:r>
      </w:ins>
      <w:ins w:id="218" w:author="Nate Bachmeier [AWS-SA]" w:date="2023-04-20T15:14:00Z">
        <w:r w:rsidR="005A2518">
          <w:t xml:space="preserve">able (see </w:t>
        </w:r>
      </w:ins>
      <w:ins w:id="219" w:author="Nate Bachmeier [AWS-SA]" w:date="2023-04-20T15:13:00Z">
        <w:r w:rsidR="005A2518">
          <w:t>Table 12</w:t>
        </w:r>
      </w:ins>
      <w:del w:id="220" w:author="Nate Bachmeier [AWS-SA]" w:date="2023-04-20T15:12:00Z">
        <w:r w:rsidDel="005A2518">
          <w:delText xml:space="preserve">This research effort successfully downloaded 424,613 (80%) of the potential dataset totaling 9.7TB in size. The primary reason for missing the remaining 105,897 (20%) was due to network timeouts and without retries enabled. Since the </w:delText>
        </w:r>
        <w:r w:rsidR="0077790A" w:rsidDel="005A2518">
          <w:delText>missing</w:delText>
        </w:r>
        <w:r w:rsidDel="005A2518">
          <w:delText xml:space="preserve"> videos follow a random distribution across seven hundred categories, it is unnecessary to reattempt their collection (see Table 11).</w:delText>
        </w:r>
        <w:r w:rsidR="009A114F" w:rsidDel="005A2518">
          <w:delText xml:space="preserve"> The </w:delText>
        </w:r>
        <w:r w:rsidR="003F00CE" w:rsidDel="005A2518">
          <w:delText xml:space="preserve">appendix contains a </w:delText>
        </w:r>
        <w:r w:rsidR="009A114F" w:rsidDel="005A2518">
          <w:delText>complete list of categories.</w:delText>
        </w:r>
      </w:del>
      <w:ins w:id="221" w:author="Nate Bachmeier [AWS-SA]" w:date="2023-04-20T15:14:00Z">
        <w:r w:rsidR="005A2518">
          <w:t>).</w:t>
        </w:r>
      </w:ins>
    </w:p>
    <w:p w14:paraId="72427DF1" w14:textId="0D21A3C8" w:rsidR="00E16572" w:rsidRPr="00B21582" w:rsidRDefault="00E16572" w:rsidP="00B21582">
      <w:pPr>
        <w:pStyle w:val="Caption"/>
        <w:ind w:firstLine="0"/>
        <w:rPr>
          <w:b/>
          <w:bCs/>
          <w:iCs w:val="0"/>
        </w:rPr>
      </w:pPr>
      <w:bookmarkStart w:id="222" w:name="_Toc128255088"/>
      <w:r w:rsidRPr="00B21582">
        <w:rPr>
          <w:b/>
          <w:bCs/>
        </w:rPr>
        <w:lastRenderedPageBreak/>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590F0E">
        <w:rPr>
          <w:b/>
          <w:bCs/>
          <w:noProof/>
        </w:rPr>
        <w:t>12</w:t>
      </w:r>
      <w:r w:rsidRPr="00B21582">
        <w:rPr>
          <w:b/>
          <w:bCs/>
        </w:rPr>
        <w:fldChar w:fldCharType="end"/>
      </w:r>
      <w:r w:rsidR="00C714B9">
        <w:rPr>
          <w:b/>
          <w:bCs/>
        </w:rPr>
        <w:br/>
      </w:r>
      <w:r>
        <w:rPr>
          <w:i/>
          <w:iCs w:val="0"/>
        </w:rPr>
        <w:t>Processed Video Category Statistics</w:t>
      </w:r>
      <w:bookmarkEnd w:id="222"/>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223" w:name="_Toc128255059"/>
      <w:bookmarkStart w:id="224" w:name="_Toc128302245"/>
    </w:p>
    <w:bookmarkEnd w:id="223"/>
    <w:bookmarkEnd w:id="224"/>
    <w:p w14:paraId="11538B30" w14:textId="37FF50E6" w:rsidR="00485715" w:rsidRPr="00B21582" w:rsidRDefault="00485715" w:rsidP="00485715">
      <w:pPr>
        <w:pStyle w:val="Caption"/>
        <w:ind w:firstLine="0"/>
        <w:rPr>
          <w:moveTo w:id="225" w:author="Nate Bachmeier [AWS-SA]" w:date="2023-04-20T15:47:00Z"/>
          <w:b/>
          <w:bCs/>
        </w:rPr>
      </w:pPr>
      <w:moveToRangeStart w:id="226" w:author="Nate Bachmeier [AWS-SA]" w:date="2023-04-20T15:47:00Z" w:name="move132898058"/>
      <w:moveTo w:id="227" w:author="Nate Bachmeier [AWS-SA]" w:date="2023-04-20T15:47:00Z">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moveTo>
      <w:ins w:id="228" w:author="Nate Bachmeier [AWS-SA]" w:date="2023-04-30T13:55:00Z">
        <w:r w:rsidR="00C726B5">
          <w:rPr>
            <w:b/>
            <w:bCs/>
            <w:noProof/>
          </w:rPr>
          <w:t>33</w:t>
        </w:r>
      </w:ins>
      <w:moveTo w:id="229" w:author="Nate Bachmeier [AWS-SA]" w:date="2023-04-20T15:47:00Z">
        <w:r w:rsidRPr="00462221">
          <w:rPr>
            <w:b/>
            <w:bCs/>
          </w:rPr>
          <w:fldChar w:fldCharType="end"/>
        </w:r>
        <w:r>
          <w:rPr>
            <w:b/>
            <w:bCs/>
          </w:rPr>
          <w:br/>
        </w:r>
        <w:r>
          <w:rPr>
            <w:i/>
            <w:iCs w:val="0"/>
          </w:rPr>
          <w:t>High-Level Analysis Process</w:t>
        </w:r>
      </w:moveTo>
    </w:p>
    <w:p w14:paraId="4D0F6EA1" w14:textId="77777777" w:rsidR="00485715" w:rsidDel="00485715" w:rsidRDefault="00485715" w:rsidP="00485715">
      <w:pPr>
        <w:ind w:firstLine="0"/>
        <w:rPr>
          <w:del w:id="230" w:author="Nate Bachmeier [AWS-SA]" w:date="2023-04-20T15:47:00Z"/>
          <w:moveTo w:id="231" w:author="Nate Bachmeier [AWS-SA]" w:date="2023-04-20T15:47:00Z"/>
        </w:rPr>
      </w:pPr>
      <w:moveTo w:id="232" w:author="Nate Bachmeier [AWS-SA]" w:date="2023-04-20T15:47:00Z">
        <w:r>
          <w:rPr>
            <w:noProof/>
          </w:rPr>
          <w:drawing>
            <wp:inline distT="0" distB="0" distL="0" distR="0" wp14:anchorId="6413E72F" wp14:editId="6A98E7F7">
              <wp:extent cx="5840532" cy="972541"/>
              <wp:effectExtent l="19050" t="0" r="825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moveTo>
    </w:p>
    <w:moveToRangeEnd w:id="226"/>
    <w:p w14:paraId="5089A43D" w14:textId="77777777" w:rsidR="00485715" w:rsidRDefault="00485715">
      <w:pPr>
        <w:ind w:firstLine="0"/>
        <w:rPr>
          <w:ins w:id="233" w:author="Nate Bachmeier [AWS-SA]" w:date="2023-04-20T15:47:00Z"/>
        </w:rPr>
        <w:pPrChange w:id="234" w:author="Nate Bachmeier [AWS-SA]" w:date="2023-04-20T15:47:00Z">
          <w:pPr/>
        </w:pPrChange>
      </w:pPr>
    </w:p>
    <w:p w14:paraId="0CB1C9CD" w14:textId="590A1F40" w:rsidR="00485715" w:rsidRDefault="00485715" w:rsidP="00485715">
      <w:pPr>
        <w:rPr>
          <w:ins w:id="235" w:author="Nate Bachmeier [AWS-SA]" w:date="2023-04-20T15:28:00Z"/>
        </w:rPr>
      </w:pPr>
      <w:ins w:id="236" w:author="Nate Bachmeier [AWS-SA]" w:date="2023-04-20T15:20:00Z">
        <w:r>
          <w:t xml:space="preserve">The kinetic-700 dataset’s annotations specify the label, time offset, and duration of the target action. </w:t>
        </w:r>
      </w:ins>
      <w:ins w:id="237" w:author="Nate Bachmeier [AWS-SA]" w:date="2023-04-20T15:19:00Z">
        <w:r>
          <w:t xml:space="preserve">A custom video </w:t>
        </w:r>
      </w:ins>
      <w:ins w:id="238" w:author="Nate Bachmeier [AWS-SA]" w:date="2023-04-20T15:47:00Z">
        <w:r>
          <w:t>pipeline</w:t>
        </w:r>
      </w:ins>
      <w:ins w:id="239" w:author="Nate Bachmeier [AWS-SA]" w:date="2023-04-20T15:19:00Z">
        <w:r>
          <w:t xml:space="preserve"> used the OpenCV library to sample one frame every half-second </w:t>
        </w:r>
      </w:ins>
      <w:ins w:id="240" w:author="Nate Bachmeier [AWS-SA]" w:date="2023-04-20T15:48:00Z">
        <w:r>
          <w:t>of each clip (see Chapter 3: Study Procedure section;</w:t>
        </w:r>
      </w:ins>
      <w:ins w:id="241" w:author="Nate Bachmeier [AWS-SA]" w:date="2023-04-20T15:47:00Z">
        <w:r>
          <w:t xml:space="preserve"> Figure 33</w:t>
        </w:r>
      </w:ins>
      <w:ins w:id="242" w:author="Nate Bachmeier [AWS-SA]" w:date="2023-04-20T15:20:00Z">
        <w:r>
          <w:t>)</w:t>
        </w:r>
      </w:ins>
      <w:ins w:id="243" w:author="Nate Bachmeier [AWS-SA]" w:date="2023-04-20T15:19:00Z">
        <w:r>
          <w:t xml:space="preserve">. </w:t>
        </w:r>
      </w:ins>
      <w:ins w:id="244" w:author="Nate Bachmeier [AWS-SA]" w:date="2023-04-20T15:21:00Z">
        <w:r>
          <w:t xml:space="preserve">Labeled segments are at most ten seconds resulting in up to 20 frames/video. </w:t>
        </w:r>
      </w:ins>
      <w:ins w:id="245" w:author="Nate Bachmeier [AWS-SA]" w:date="2023-04-20T15:23:00Z">
        <w:r>
          <w:t xml:space="preserve">Amazon Elastic Container Service (ECS) scheduled the library operations across 38 x </w:t>
        </w:r>
      </w:ins>
      <w:ins w:id="246" w:author="Nate Bachmeier [AWS-SA]" w:date="2023-04-20T15:24:00Z">
        <w:r>
          <w:t xml:space="preserve">Amazon EC2 </w:t>
        </w:r>
      </w:ins>
      <w:ins w:id="247" w:author="Nate Bachmeier [AWS-SA]" w:date="2023-04-20T15:23:00Z">
        <w:r>
          <w:t>p4gdn.xlarge instances for 49 hours (152 VCPU, 608GiB RAM, and 38 NVIDIA T4 GPUs).</w:t>
        </w:r>
      </w:ins>
      <w:ins w:id="248" w:author="Nate Bachmeier [AWS-SA]" w:date="2023-04-20T15:24:00Z">
        <w:r>
          <w:t xml:space="preserve"> </w:t>
        </w:r>
      </w:ins>
      <w:ins w:id="249" w:author="Nate Bachmeier [AWS-SA]" w:date="2023-04-20T15:25:00Z">
        <w:r>
          <w:t>This research project selected Amazon EC2 Spot instances</w:t>
        </w:r>
      </w:ins>
      <w:ins w:id="250" w:author="Nate Bachmeier [AWS-SA]" w:date="2023-04-20T15:26:00Z">
        <w:r>
          <w:t xml:space="preserve">, </w:t>
        </w:r>
      </w:ins>
      <w:ins w:id="251" w:author="Nate Bachmeier [AWS-SA]" w:date="2023-04-20T15:42:00Z">
        <w:r>
          <w:t xml:space="preserve">ephemeral </w:t>
        </w:r>
      </w:ins>
      <w:ins w:id="252" w:author="Nate Bachmeier [AWS-SA]" w:date="2023-04-20T15:26:00Z">
        <w:r>
          <w:t>cloud</w:t>
        </w:r>
      </w:ins>
      <w:ins w:id="253" w:author="Nate Bachmeier [AWS-SA]" w:date="2023-04-20T15:25:00Z">
        <w:r>
          <w:t xml:space="preserve"> </w:t>
        </w:r>
      </w:ins>
      <w:ins w:id="254" w:author="Nate Bachmeier [AWS-SA]" w:date="2023-04-20T15:43:00Z">
        <w:r>
          <w:t xml:space="preserve">computing </w:t>
        </w:r>
      </w:ins>
      <w:ins w:id="255" w:author="Nate Bachmeier [AWS-SA]" w:date="2023-04-20T15:26:00Z">
        <w:r>
          <w:t>resources</w:t>
        </w:r>
      </w:ins>
      <w:ins w:id="256" w:author="Nate Bachmeier [AWS-SA]" w:date="2023-04-20T15:42:00Z">
        <w:r>
          <w:t xml:space="preserve"> with up to 90% cost savings</w:t>
        </w:r>
      </w:ins>
      <w:ins w:id="257" w:author="Nate Bachmeier [AWS-SA]" w:date="2023-04-20T15:26:00Z">
        <w:r>
          <w:t xml:space="preserve">. </w:t>
        </w:r>
      </w:ins>
    </w:p>
    <w:p w14:paraId="06940E01" w14:textId="7FE66EE1" w:rsidR="00485715" w:rsidRPr="00B21582" w:rsidRDefault="00485715" w:rsidP="00485715">
      <w:pPr>
        <w:rPr>
          <w:ins w:id="258" w:author="Nate Bachmeier [AWS-SA]" w:date="2023-04-20T15:28:00Z"/>
        </w:rPr>
      </w:pPr>
      <w:ins w:id="259" w:author="Nate Bachmeier [AWS-SA]" w:date="2023-04-20T15:28:00Z">
        <w:r>
          <w:lastRenderedPageBreak/>
          <w:t xml:space="preserve">The Amazon ECS cluster processed 4.2 million seconds of video during the experiment using </w:t>
        </w:r>
        <w:r w:rsidRPr="009B2C56">
          <w:t>6</w:t>
        </w:r>
        <w:r>
          <w:t>.7 million computations seconds. All code within the cluster emits telemetry to AWS X-Ray, a distributed tracing solution. These traces report that processing high-resolution (1080p) clips takes 9.67 seconds, with 86% of the time spent waiting on network I/O (checkpointing frames).</w:t>
        </w:r>
      </w:ins>
      <w:ins w:id="260" w:author="Nate Bachmeier [AWS-SA]" w:date="2023-04-20T15:31:00Z">
        <w:r>
          <w:t xml:space="preserve"> </w:t>
        </w:r>
      </w:ins>
      <w:ins w:id="261" w:author="Nate Bachmeier [AWS-SA]" w:date="2023-04-20T15:37:00Z">
        <w:r>
          <w:t>Optimizing the checkpoint logi</w:t>
        </w:r>
      </w:ins>
      <w:ins w:id="262" w:author="Nate Bachmeier [AWS-SA]" w:date="2023-04-20T15:38:00Z">
        <w:r>
          <w:t xml:space="preserve">c reduced the </w:t>
        </w:r>
      </w:ins>
      <w:ins w:id="263" w:author="Nate Bachmeier [AWS-SA]" w:date="2023-04-20T15:39:00Z">
        <w:r>
          <w:t>average per-video processing time to 1.94 seconds</w:t>
        </w:r>
      </w:ins>
      <w:ins w:id="264" w:author="Nate Bachmeier [AWS-SA]" w:date="2023-04-20T15:38:00Z">
        <w:r>
          <w:t>.</w:t>
        </w:r>
      </w:ins>
      <w:ins w:id="265" w:author="Nate Bachmeier [AWS-SA]" w:date="2023-04-20T15:39:00Z">
        <w:r>
          <w:t xml:space="preserve"> The entire data set could reprocess in 0.94 million total computation seconds.</w:t>
        </w:r>
      </w:ins>
      <w:ins w:id="266" w:author="Nate Bachmeier [AWS-SA]" w:date="2023-04-20T15:28:00Z">
        <w:r>
          <w:t xml:space="preserve"> </w:t>
        </w:r>
      </w:ins>
      <w:ins w:id="267" w:author="Nate Bachmeier [AWS-SA]" w:date="2023-04-20T15:40:00Z">
        <w:r>
          <w:t xml:space="preserve">Suppose the </w:t>
        </w:r>
      </w:ins>
      <w:ins w:id="268" w:author="Nate Bachmeier [AWS-SA]" w:date="2023-04-20T15:41:00Z">
        <w:r>
          <w:t xml:space="preserve">video processor supported multi-threading. In that case, the </w:t>
        </w:r>
      </w:ins>
      <w:ins w:id="269" w:author="Nate Bachmeier [AWS-SA]" w:date="2023-04-20T15:43:00Z">
        <w:r>
          <w:t xml:space="preserve">cluster size </w:t>
        </w:r>
      </w:ins>
      <w:ins w:id="270" w:author="Nate Bachmeier [AWS-SA]" w:date="2023-04-20T15:45:00Z">
        <w:r>
          <w:t xml:space="preserve">could process one video per core and complete the extraction in </w:t>
        </w:r>
      </w:ins>
      <w:ins w:id="271" w:author="Nate Bachmeier [AWS-SA]" w:date="2023-04-20T15:46:00Z">
        <w:r>
          <w:t>1.72 hours.</w:t>
        </w:r>
      </w:ins>
    </w:p>
    <w:p w14:paraId="3A3A6418" w14:textId="2F372B4F" w:rsidR="00104B25" w:rsidDel="00485715" w:rsidRDefault="008555BA" w:rsidP="00DF58F5">
      <w:pPr>
        <w:rPr>
          <w:del w:id="272" w:author="Nate Bachmeier [AWS-SA]" w:date="2023-04-20T15:46:00Z"/>
        </w:rPr>
      </w:pPr>
      <w:del w:id="273" w:author="Nate Bachmeier [AWS-SA]" w:date="2023-04-20T15:46:00Z">
        <w:r w:rsidDel="00485715">
          <w:delText xml:space="preserve">The kinetics-700 annotations specify the offset (in seconds) and duration of the labeled action within the video. </w:delText>
        </w:r>
        <w:r w:rsidR="00104B25" w:rsidDel="00485715">
          <w:delText xml:space="preserve">A high-level illustration of this analysis is available in Figure 26. </w:delText>
        </w:r>
        <w:r w:rsidDel="00485715">
          <w:delText>This research project used the OpenCV library to sample one frame every half-second during that period for a maximum of 20 frames/video. The sampling process persisted those frames into Amazon S3, an object store, and queued them for Carn</w:delText>
        </w:r>
        <w:r w:rsidR="0000740C" w:rsidDel="00485715">
          <w:delText>egi</w:delText>
        </w:r>
        <w:r w:rsidDel="00485715">
          <w:delText>e</w:delText>
        </w:r>
        <w:r w:rsidR="0000740C" w:rsidDel="00485715">
          <w:delText xml:space="preserve"> Mellon’s OpenPose framework</w:delText>
        </w:r>
        <w:r w:rsidR="009A114F" w:rsidDel="00485715">
          <w:rPr>
            <w:noProof/>
          </w:rPr>
          <w:delText xml:space="preserve"> </w:delText>
        </w:r>
        <w:r w:rsidR="005B43D9" w:rsidDel="00485715">
          <w:rPr>
            <w:noProof/>
          </w:rPr>
          <w:delText>(Cao et al., 2021)</w:delText>
        </w:r>
        <w:r w:rsidR="0000740C" w:rsidDel="00485715">
          <w:delText xml:space="preserve">. Amazon Elastic Container Service (ECS) scheduled the library operations across 38 x p4gdn.xlarge instances for 49 hours (152 </w:delText>
        </w:r>
        <w:r w:rsidR="00C714B9" w:rsidDel="00485715">
          <w:delText>VCPU</w:delText>
        </w:r>
        <w:r w:rsidR="0000740C" w:rsidDel="00485715">
          <w:delText>, 608G</w:delText>
        </w:r>
        <w:r w:rsidR="00C714B9" w:rsidDel="00485715">
          <w:delText>iB RAM</w:delText>
        </w:r>
        <w:r w:rsidR="0000740C" w:rsidDel="00485715">
          <w:delText>, and 38 NVIDIA T4 GPUs).</w:delText>
        </w:r>
        <w:r w:rsidR="00104B25" w:rsidDel="00485715">
          <w:delText xml:space="preserve"> </w:delText>
        </w:r>
      </w:del>
    </w:p>
    <w:p w14:paraId="57545506" w14:textId="5C9B5194" w:rsidR="00C714B9" w:rsidDel="00213AB2" w:rsidRDefault="00104B25" w:rsidP="00485715">
      <w:pPr>
        <w:rPr>
          <w:del w:id="274" w:author="Nate Bachmeier [AWS-SA]" w:date="2023-04-20T15:48:00Z"/>
        </w:rPr>
      </w:pPr>
      <w:r>
        <w:t xml:space="preserve">The OpenPose framework inferred millions of potential human poses within the frame as lists of 25x3 </w:t>
      </w:r>
      <w:del w:id="275" w:author="Nate Bachmeier [AWS-SA]" w:date="2023-04-20T13:38:00Z">
        <w:r w:rsidDel="00F75FDE">
          <w:delText>matrics</w:delText>
        </w:r>
      </w:del>
      <w:ins w:id="276" w:author="Nate Bachmeier [AWS-SA]" w:date="2023-04-20T13:38:00Z">
        <w:r w:rsidR="00F75FDE">
          <w:t>matrices</w:t>
        </w:r>
      </w:ins>
      <w:r>
        <w:t>. Each item represents a likely body and the location of its twenty-five body parts</w:t>
      </w:r>
      <w:r w:rsidR="00C714B9">
        <w:t xml:space="preserve"> (see</w:t>
      </w:r>
      <w:r>
        <w:t xml:space="preserve"> Figure </w:t>
      </w:r>
      <w:r w:rsidR="003F00CE">
        <w:t>3</w:t>
      </w:r>
      <w:del w:id="277" w:author="Nate Bachmeier [AWS-SA]" w:date="2023-04-20T16:00:00Z">
        <w:r w:rsidR="003F00CE" w:rsidDel="00213AB2">
          <w:delText>3</w:delText>
        </w:r>
      </w:del>
      <w:ins w:id="278" w:author="Nate Bachmeier [AWS-SA]" w:date="2023-04-20T16:00:00Z">
        <w:r w:rsidR="00213AB2">
          <w:t>4</w:t>
        </w:r>
      </w:ins>
      <w:r w:rsidR="00C714B9">
        <w:t>).</w:t>
      </w:r>
      <w:r>
        <w:t xml:space="preserve"> </w:t>
      </w:r>
      <w:r w:rsidR="00C714B9">
        <w:t xml:space="preserve">The framework reports body part locations as the three-part tuple X, Y, and confidence score. OpenPose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ins w:id="279" w:author="Nate Bachmeier [AWS-SA]" w:date="2023-04-20T15:48:00Z">
        <w:r w:rsidR="00485715">
          <w:t xml:space="preserve"> </w:t>
        </w:r>
      </w:ins>
    </w:p>
    <w:p w14:paraId="6AD685EB" w14:textId="77777777" w:rsidR="00213AB2" w:rsidRDefault="00213AB2" w:rsidP="00C714B9">
      <w:pPr>
        <w:rPr>
          <w:ins w:id="280" w:author="Nate Bachmeier [AWS-SA]" w:date="2023-04-20T16:01:00Z"/>
        </w:rPr>
      </w:pPr>
    </w:p>
    <w:p w14:paraId="63299D5F" w14:textId="5F527051" w:rsidR="003F00CE" w:rsidRPr="00B21582" w:rsidDel="00485715" w:rsidRDefault="003F00CE" w:rsidP="003F00CE">
      <w:pPr>
        <w:pStyle w:val="Caption"/>
        <w:ind w:firstLine="0"/>
        <w:rPr>
          <w:moveFrom w:id="281" w:author="Nate Bachmeier [AWS-SA]" w:date="2023-04-20T15:47:00Z"/>
          <w:b/>
          <w:bCs/>
        </w:rPr>
      </w:pPr>
      <w:moveFromRangeStart w:id="282" w:author="Nate Bachmeier [AWS-SA]" w:date="2023-04-20T15:47:00Z" w:name="move132898058"/>
      <w:moveFrom w:id="283" w:author="Nate Bachmeier [AWS-SA]" w:date="2023-04-20T15:47:00Z">
        <w:r w:rsidRPr="00462221" w:rsidDel="00485715">
          <w:rPr>
            <w:b/>
            <w:bCs/>
          </w:rPr>
          <w:t xml:space="preserve">Figure </w:t>
        </w:r>
        <w:r w:rsidRPr="00462221" w:rsidDel="00485715">
          <w:rPr>
            <w:b/>
            <w:bCs/>
            <w:iCs w:val="0"/>
          </w:rPr>
          <w:fldChar w:fldCharType="begin"/>
        </w:r>
        <w:r w:rsidRPr="00462221" w:rsidDel="00485715">
          <w:rPr>
            <w:b/>
            <w:bCs/>
          </w:rPr>
          <w:instrText xml:space="preserve"> SEQ Figure \* ARABIC </w:instrText>
        </w:r>
        <w:r w:rsidRPr="00462221" w:rsidDel="00485715">
          <w:rPr>
            <w:b/>
            <w:bCs/>
            <w:iCs w:val="0"/>
          </w:rPr>
          <w:fldChar w:fldCharType="separate"/>
        </w:r>
        <w:r w:rsidDel="00485715">
          <w:rPr>
            <w:b/>
            <w:bCs/>
            <w:noProof/>
          </w:rPr>
          <w:t>33</w:t>
        </w:r>
        <w:r w:rsidRPr="00462221" w:rsidDel="00485715">
          <w:rPr>
            <w:b/>
            <w:bCs/>
            <w:iCs w:val="0"/>
          </w:rPr>
          <w:fldChar w:fldCharType="end"/>
        </w:r>
        <w:r w:rsidDel="00485715">
          <w:rPr>
            <w:b/>
            <w:bCs/>
          </w:rPr>
          <w:br/>
        </w:r>
        <w:r w:rsidDel="00485715">
          <w:rPr>
            <w:i/>
            <w:iCs w:val="0"/>
          </w:rPr>
          <w:t>High-Level Analysis Process</w:t>
        </w:r>
      </w:moveFrom>
    </w:p>
    <w:p w14:paraId="56E6C2AB" w14:textId="23E42D5B" w:rsidR="003F00CE" w:rsidDel="00485715" w:rsidRDefault="003F00CE" w:rsidP="00104C3A">
      <w:pPr>
        <w:ind w:firstLine="0"/>
        <w:rPr>
          <w:moveFrom w:id="284" w:author="Nate Bachmeier [AWS-SA]" w:date="2023-04-20T15:47:00Z"/>
        </w:rPr>
      </w:pPr>
      <w:moveFrom w:id="285" w:author="Nate Bachmeier [AWS-SA]" w:date="2023-04-20T15:47:00Z">
        <w:r w:rsidDel="00485715">
          <w:rPr>
            <w:noProof/>
          </w:rPr>
          <w:drawing>
            <wp:inline distT="0" distB="0" distL="0" distR="0" wp14:anchorId="30AAF2CA" wp14:editId="29310FBE">
              <wp:extent cx="5840532" cy="972541"/>
              <wp:effectExtent l="19050" t="0" r="8255"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moveFrom>
    </w:p>
    <w:moveFromRangeEnd w:id="282"/>
    <w:p w14:paraId="7CDD6653" w14:textId="77777777" w:rsidR="00485715" w:rsidRDefault="00C714B9" w:rsidP="00485715">
      <w:pPr>
        <w:rPr>
          <w:ins w:id="286" w:author="Nate Bachmeier [AWS-SA]" w:date="2023-04-20T16:00:00Z"/>
        </w:rPr>
      </w:pPr>
      <w:r>
        <w:t xml:space="preserve">Next, a normalization and annotation process assessed the motion sequences. This process began with encoding the motion sequences into Nx25x3 matrics,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p>
    <w:p w14:paraId="5C009BBA" w14:textId="77777777" w:rsidR="00213AB2" w:rsidRPr="00B21582" w:rsidRDefault="00213AB2" w:rsidP="00213AB2">
      <w:pPr>
        <w:pStyle w:val="Caption"/>
        <w:ind w:firstLine="0"/>
        <w:rPr>
          <w:ins w:id="287" w:author="Nate Bachmeier [AWS-SA]" w:date="2023-04-20T16:00:00Z"/>
          <w:b/>
          <w:bCs/>
          <w:i/>
        </w:rPr>
      </w:pPr>
      <w:ins w:id="288" w:author="Nate Bachmeier [AWS-SA]" w:date="2023-04-20T16:00:00Z">
        <w:r w:rsidRPr="00B21582">
          <w:rPr>
            <w:b/>
            <w:bCs/>
          </w:rPr>
          <w:lastRenderedPageBreak/>
          <w:t xml:space="preserve">Figure </w:t>
        </w:r>
        <w:r>
          <w:rPr>
            <w:b/>
            <w:bCs/>
          </w:rPr>
          <w:t>34</w:t>
        </w:r>
        <w:r>
          <w:rPr>
            <w:b/>
            <w:bCs/>
          </w:rPr>
          <w:br/>
        </w:r>
        <w:r w:rsidRPr="00B21582">
          <w:rPr>
            <w:i/>
            <w:iCs w:val="0"/>
          </w:rPr>
          <w:t>Pose</w:t>
        </w:r>
        <w:r>
          <w:rPr>
            <w:i/>
            <w:iCs w:val="0"/>
          </w:rPr>
          <w:t xml:space="preserve"> Output Format Body-25</w:t>
        </w:r>
      </w:ins>
    </w:p>
    <w:p w14:paraId="2CCA3507" w14:textId="3A3318FE" w:rsidR="00213AB2" w:rsidRDefault="00213AB2">
      <w:pPr>
        <w:ind w:firstLine="0"/>
        <w:rPr>
          <w:ins w:id="289" w:author="Nate Bachmeier [AWS-SA]" w:date="2023-04-20T15:48:00Z"/>
        </w:rPr>
        <w:pPrChange w:id="290" w:author="Nate Bachmeier [AWS-SA]" w:date="2023-04-20T16:01:00Z">
          <w:pPr/>
        </w:pPrChange>
      </w:pPr>
      <w:ins w:id="291" w:author="Nate Bachmeier [AWS-SA]" w:date="2023-04-20T16:00:00Z">
        <w:r>
          <w:rPr>
            <w:noProof/>
          </w:rPr>
          <w:drawing>
            <wp:inline distT="0" distB="0" distL="0" distR="0" wp14:anchorId="5857B50A" wp14:editId="37C927A9">
              <wp:extent cx="2684149" cy="4674358"/>
              <wp:effectExtent l="0" t="0" r="1905"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ins>
    </w:p>
    <w:p w14:paraId="7BF2DD29" w14:textId="6EA96DDD" w:rsidR="00213AB2" w:rsidRDefault="00C714B9" w:rsidP="00485715">
      <w:pPr>
        <w:rPr>
          <w:ins w:id="292" w:author="Nate Bachmeier [AWS-SA]" w:date="2023-04-20T16:01:00Z"/>
        </w:rPr>
      </w:pPr>
      <w:r>
        <w:t>Amazon Rekognition, a computer vision service, further annotated the frames with object, activity, and facial detection metadata.</w:t>
      </w:r>
      <w:ins w:id="293" w:author="Nate Bachmeier [AWS-SA]" w:date="2023-04-20T15:49:00Z">
        <w:r w:rsidR="00485715">
          <w:t xml:space="preserve"> </w:t>
        </w:r>
      </w:ins>
      <w:ins w:id="294" w:author="Nate Bachmeier [AWS-SA]" w:date="2023-04-20T15:55:00Z">
        <w:r w:rsidR="00213AB2">
          <w:t xml:space="preserve">This information came from a post-processing Amazon S3 Batch Job that iterates across the Frame Store and passes metadata to a custom Amazon Lambda function. </w:t>
        </w:r>
      </w:ins>
      <w:ins w:id="295" w:author="Nate Bachmeier [AWS-SA]" w:date="2023-04-20T15:56:00Z">
        <w:r w:rsidR="00213AB2">
          <w:t xml:space="preserve">Initially, the </w:t>
        </w:r>
      </w:ins>
      <w:ins w:id="296" w:author="Nate Bachmeier [AWS-SA]" w:date="2023-04-20T15:57:00Z">
        <w:r w:rsidR="00213AB2">
          <w:t xml:space="preserve">Amazon Rekognition request rate limits caused the batch jobs to terminate unsuccessfully. </w:t>
        </w:r>
      </w:ins>
      <w:ins w:id="297" w:author="Nate Bachmeier [AWS-SA]" w:date="2023-04-20T15:59:00Z">
        <w:r w:rsidR="00213AB2">
          <w:t xml:space="preserve">Geo-distributing the function’s traffic across the AWS cloud mitigated these issues </w:t>
        </w:r>
      </w:ins>
      <w:ins w:id="298" w:author="Nate Bachmeier [AWS-SA]" w:date="2023-04-20T16:00:00Z">
        <w:r w:rsidR="00213AB2">
          <w:t>by increasing the service quota 12x (see Figure</w:t>
        </w:r>
      </w:ins>
      <w:ins w:id="299" w:author="Nate Bachmeier [AWS-SA]" w:date="2023-04-20T16:01:00Z">
        <w:r w:rsidR="00213AB2">
          <w:t xml:space="preserve"> 35).</w:t>
        </w:r>
      </w:ins>
      <w:ins w:id="300" w:author="Nate Bachmeier [AWS-SA]" w:date="2023-04-20T16:06:00Z">
        <w:r w:rsidR="00213AB2">
          <w:t xml:space="preserve"> </w:t>
        </w:r>
      </w:ins>
      <w:ins w:id="301" w:author="Nate Bachmeier [AWS-SA]" w:date="2023-04-20T16:07:00Z">
        <w:r w:rsidR="00213AB2">
          <w:t xml:space="preserve">A copy of the Amazon Rekognition service responses </w:t>
        </w:r>
      </w:ins>
      <w:ins w:id="302" w:author="Nate Bachmeier [AWS-SA]" w:date="2023-04-20T16:08:00Z">
        <w:r w:rsidR="00213AB2">
          <w:t xml:space="preserve">exists in </w:t>
        </w:r>
      </w:ins>
      <w:ins w:id="303" w:author="Nate Bachmeier [AWS-SA]" w:date="2023-04-20T16:07:00Z">
        <w:r w:rsidR="00213AB2">
          <w:t>Amazon S3</w:t>
        </w:r>
      </w:ins>
      <w:ins w:id="304" w:author="Nate Bachmeier [AWS-SA]" w:date="2023-04-20T16:08:00Z">
        <w:r w:rsidR="00213AB2">
          <w:t xml:space="preserve"> for future research reproducibility.</w:t>
        </w:r>
      </w:ins>
    </w:p>
    <w:p w14:paraId="7F9075A6" w14:textId="67EA35D7" w:rsidR="00E64BB3" w:rsidRDefault="00213AB2" w:rsidP="00213AB2">
      <w:pPr>
        <w:pStyle w:val="Caption"/>
        <w:ind w:firstLine="0"/>
        <w:rPr>
          <w:ins w:id="305" w:author="Nate Bachmeier [AWS-SA]" w:date="2023-04-20T16:02:00Z"/>
          <w:i/>
          <w:iCs w:val="0"/>
        </w:rPr>
      </w:pPr>
      <w:ins w:id="306" w:author="Nate Bachmeier [AWS-SA]" w:date="2023-04-20T16:01:00Z">
        <w:r w:rsidRPr="00213AB2">
          <w:rPr>
            <w:b/>
            <w:bCs/>
            <w:rPrChange w:id="307" w:author="Nate Bachmeier [AWS-SA]" w:date="2023-04-20T16:01:00Z">
              <w:rPr/>
            </w:rPrChange>
          </w:rPr>
          <w:lastRenderedPageBreak/>
          <w:t xml:space="preserve">Figure </w:t>
        </w:r>
        <w:r w:rsidRPr="00213AB2">
          <w:rPr>
            <w:b/>
            <w:bCs/>
            <w:rPrChange w:id="308" w:author="Nate Bachmeier [AWS-SA]" w:date="2023-04-20T16:01:00Z">
              <w:rPr/>
            </w:rPrChange>
          </w:rPr>
          <w:fldChar w:fldCharType="begin"/>
        </w:r>
        <w:r w:rsidRPr="00213AB2">
          <w:rPr>
            <w:b/>
            <w:bCs/>
            <w:rPrChange w:id="309" w:author="Nate Bachmeier [AWS-SA]" w:date="2023-04-20T16:01:00Z">
              <w:rPr/>
            </w:rPrChange>
          </w:rPr>
          <w:instrText xml:space="preserve"> SEQ Figure \* ARABIC </w:instrText>
        </w:r>
      </w:ins>
      <w:r w:rsidRPr="00213AB2">
        <w:rPr>
          <w:b/>
          <w:bCs/>
          <w:rPrChange w:id="310" w:author="Nate Bachmeier [AWS-SA]" w:date="2023-04-20T16:01:00Z">
            <w:rPr/>
          </w:rPrChange>
        </w:rPr>
        <w:fldChar w:fldCharType="separate"/>
      </w:r>
      <w:ins w:id="311" w:author="Nate Bachmeier [AWS-SA]" w:date="2023-04-20T16:01:00Z">
        <w:r w:rsidRPr="00213AB2">
          <w:rPr>
            <w:b/>
            <w:bCs/>
            <w:noProof/>
            <w:rPrChange w:id="312" w:author="Nate Bachmeier [AWS-SA]" w:date="2023-04-20T16:01:00Z">
              <w:rPr>
                <w:noProof/>
              </w:rPr>
            </w:rPrChange>
          </w:rPr>
          <w:t>34</w:t>
        </w:r>
        <w:r w:rsidRPr="00213AB2">
          <w:rPr>
            <w:b/>
            <w:bCs/>
            <w:rPrChange w:id="313" w:author="Nate Bachmeier [AWS-SA]" w:date="2023-04-20T16:01:00Z">
              <w:rPr/>
            </w:rPrChange>
          </w:rPr>
          <w:fldChar w:fldCharType="end"/>
        </w:r>
        <w:r>
          <w:br/>
        </w:r>
        <w:r>
          <w:rPr>
            <w:i/>
            <w:iCs w:val="0"/>
          </w:rPr>
          <w:t>Geo-distributing Traffic</w:t>
        </w:r>
      </w:ins>
    </w:p>
    <w:p w14:paraId="5943C6E8" w14:textId="77777777" w:rsidR="00213AB2" w:rsidRDefault="00213AB2" w:rsidP="00213AB2">
      <w:pPr>
        <w:pStyle w:val="SC-Source"/>
        <w:rPr>
          <w:ins w:id="314" w:author="Nate Bachmeier [AWS-SA]" w:date="2023-04-20T16:03:00Z"/>
        </w:rPr>
      </w:pPr>
      <w:ins w:id="315" w:author="Nate Bachmeier [AWS-SA]" w:date="2023-04-20T16:02:00Z">
        <w:r w:rsidRPr="00213AB2">
          <w:t>valid_regions = [</w:t>
        </w:r>
      </w:ins>
    </w:p>
    <w:p w14:paraId="45F30944" w14:textId="55B88448" w:rsidR="00213AB2" w:rsidRPr="00213AB2" w:rsidRDefault="00213AB2">
      <w:pPr>
        <w:pStyle w:val="SC-Source"/>
        <w:rPr>
          <w:ins w:id="316" w:author="Nate Bachmeier [AWS-SA]" w:date="2023-04-20T16:02:00Z"/>
        </w:rPr>
        <w:pPrChange w:id="317" w:author="Nate Bachmeier [AWS-SA]" w:date="2023-04-20T16:03: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pPrChange>
      </w:pPr>
      <w:ins w:id="318" w:author="Nate Bachmeier [AWS-SA]" w:date="2023-04-20T16:03:00Z">
        <w:r>
          <w:t xml:space="preserve">  </w:t>
        </w:r>
      </w:ins>
      <w:ins w:id="319" w:author="Nate Bachmeier [AWS-SA]" w:date="2023-04-20T16:02:00Z">
        <w:r w:rsidRPr="00213AB2">
          <w:t>'us-east-1', 'us-east-2', 'us-west-1','us-west-2',</w:t>
        </w:r>
      </w:ins>
      <w:ins w:id="320" w:author="Nate Bachmeier [AWS-SA]" w:date="2023-04-20T16:04:00Z">
        <w:r>
          <w:br/>
          <w:t xml:space="preserve">  </w:t>
        </w:r>
      </w:ins>
      <w:ins w:id="321" w:author="Nate Bachmeier [AWS-SA]" w:date="2023-04-20T16:02:00Z">
        <w:r w:rsidRPr="00213AB2">
          <w:t>'eu-central-1','eu-west-1','eu-west-2', 'ap-south-1',</w:t>
        </w:r>
      </w:ins>
      <w:ins w:id="322" w:author="Nate Bachmeier [AWS-SA]" w:date="2023-04-20T16:04:00Z">
        <w:r>
          <w:br/>
          <w:t xml:space="preserve">  </w:t>
        </w:r>
      </w:ins>
      <w:ins w:id="323" w:author="Nate Bachmeier [AWS-SA]" w:date="2023-04-20T16:02:00Z">
        <w:r w:rsidRPr="00213AB2">
          <w:t xml:space="preserve">'ap-northeast-2','ap-southeast-1', 'ap-southeast-2', </w:t>
        </w:r>
      </w:ins>
      <w:ins w:id="324" w:author="Nate Bachmeier [AWS-SA]" w:date="2023-04-20T16:04:00Z">
        <w:r>
          <w:br/>
          <w:t xml:space="preserve">  </w:t>
        </w:r>
      </w:ins>
      <w:ins w:id="325" w:author="Nate Bachmeier [AWS-SA]" w:date="2023-04-20T16:02:00Z">
        <w:r w:rsidRPr="00213AB2">
          <w:t>'ap-northeast-1']</w:t>
        </w:r>
        <w:r>
          <w:br/>
        </w:r>
      </w:ins>
    </w:p>
    <w:p w14:paraId="47C14F69" w14:textId="6581224A" w:rsidR="00213AB2" w:rsidRDefault="00C82666">
      <w:pPr>
        <w:pStyle w:val="SC-Source"/>
        <w:rPr>
          <w:ins w:id="326" w:author="Nate Bachmeier [AWS-SA]" w:date="2023-04-20T16:02:00Z"/>
        </w:rPr>
        <w:pPrChange w:id="327" w:author="Nate Bachmeier [AWS-SA]" w:date="2023-04-20T16:03:00Z">
          <w:pPr>
            <w:pStyle w:val="HTMLPreformatted"/>
          </w:pPr>
        </w:pPrChange>
      </w:pPr>
      <w:ins w:id="328" w:author="Nate Bachmeier [AWS-SA]" w:date="2023-04-20T16:15:00Z">
        <w:r>
          <w:t xml:space="preserve">  </w:t>
        </w:r>
      </w:ins>
      <w:ins w:id="329" w:author="Nate Bachmeier [AWS-SA]" w:date="2023-04-20T16:02:00Z">
        <w:r w:rsidR="00213AB2">
          <w:t>def __detect_labels_with_retry(self, **kwargs)-&gt;dict:</w:t>
        </w:r>
      </w:ins>
    </w:p>
    <w:p w14:paraId="5E104516" w14:textId="77777777" w:rsidR="00213AB2" w:rsidRDefault="00213AB2">
      <w:pPr>
        <w:pStyle w:val="SC-Source"/>
        <w:rPr>
          <w:ins w:id="330" w:author="Nate Bachmeier [AWS-SA]" w:date="2023-04-20T16:02:00Z"/>
        </w:rPr>
        <w:pPrChange w:id="331" w:author="Nate Bachmeier [AWS-SA]" w:date="2023-04-20T16:03:00Z">
          <w:pPr>
            <w:pStyle w:val="HTMLPreformatted"/>
          </w:pPr>
        </w:pPrChange>
      </w:pPr>
      <w:ins w:id="332" w:author="Nate Bachmeier [AWS-SA]" w:date="2023-04-20T16:02:00Z">
        <w:r>
          <w:t xml:space="preserve">    for _ in range(0, 5):</w:t>
        </w:r>
      </w:ins>
    </w:p>
    <w:p w14:paraId="313743F2" w14:textId="77777777" w:rsidR="00213AB2" w:rsidRDefault="00213AB2">
      <w:pPr>
        <w:pStyle w:val="SC-Source"/>
        <w:rPr>
          <w:ins w:id="333" w:author="Nate Bachmeier [AWS-SA]" w:date="2023-04-20T16:02:00Z"/>
        </w:rPr>
        <w:pPrChange w:id="334" w:author="Nate Bachmeier [AWS-SA]" w:date="2023-04-20T16:03:00Z">
          <w:pPr>
            <w:pStyle w:val="HTMLPreformatted"/>
          </w:pPr>
        </w:pPrChange>
      </w:pPr>
      <w:ins w:id="335" w:author="Nate Bachmeier [AWS-SA]" w:date="2023-04-20T16:02:00Z">
        <w:r>
          <w:t xml:space="preserve">      try:</w:t>
        </w:r>
      </w:ins>
    </w:p>
    <w:p w14:paraId="3036646C" w14:textId="77777777" w:rsidR="00213AB2" w:rsidRDefault="00213AB2">
      <w:pPr>
        <w:pStyle w:val="SC-Source"/>
        <w:rPr>
          <w:ins w:id="336" w:author="Nate Bachmeier [AWS-SA]" w:date="2023-04-20T16:02:00Z"/>
        </w:rPr>
        <w:pPrChange w:id="337" w:author="Nate Bachmeier [AWS-SA]" w:date="2023-04-20T16:03:00Z">
          <w:pPr>
            <w:pStyle w:val="HTMLPreformatted"/>
          </w:pPr>
        </w:pPrChange>
      </w:pPr>
      <w:ins w:id="338" w:author="Nate Bachmeier [AWS-SA]" w:date="2023-04-20T16:02:00Z">
        <w:r>
          <w:t xml:space="preserve">        region = valid_regions[randint(0,len(valid_regions)-1)]</w:t>
        </w:r>
      </w:ins>
    </w:p>
    <w:p w14:paraId="31B73DFB" w14:textId="77777777" w:rsidR="00213AB2" w:rsidRDefault="00213AB2">
      <w:pPr>
        <w:pStyle w:val="SC-Source"/>
        <w:rPr>
          <w:ins w:id="339" w:author="Nate Bachmeier [AWS-SA]" w:date="2023-04-20T16:02:00Z"/>
        </w:rPr>
        <w:pPrChange w:id="340" w:author="Nate Bachmeier [AWS-SA]" w:date="2023-04-20T16:03:00Z">
          <w:pPr>
            <w:pStyle w:val="HTMLPreformatted"/>
          </w:pPr>
        </w:pPrChange>
      </w:pPr>
      <w:ins w:id="341" w:author="Nate Bachmeier [AWS-SA]" w:date="2023-04-20T16:02:00Z">
        <w:r>
          <w:t xml:space="preserve">        rekognition = boto3.client('rekognition', region_name=region)</w:t>
        </w:r>
      </w:ins>
    </w:p>
    <w:p w14:paraId="5DD1893E" w14:textId="77777777" w:rsidR="00213AB2" w:rsidRDefault="00213AB2">
      <w:pPr>
        <w:pStyle w:val="SC-Source"/>
        <w:rPr>
          <w:ins w:id="342" w:author="Nate Bachmeier [AWS-SA]" w:date="2023-04-20T16:02:00Z"/>
        </w:rPr>
        <w:pPrChange w:id="343" w:author="Nate Bachmeier [AWS-SA]" w:date="2023-04-20T16:03:00Z">
          <w:pPr>
            <w:pStyle w:val="HTMLPreformatted"/>
          </w:pPr>
        </w:pPrChange>
      </w:pPr>
    </w:p>
    <w:p w14:paraId="4A8AFF2B" w14:textId="77777777" w:rsidR="00213AB2" w:rsidRDefault="00213AB2">
      <w:pPr>
        <w:pStyle w:val="SC-Source"/>
        <w:rPr>
          <w:ins w:id="344" w:author="Nate Bachmeier [AWS-SA]" w:date="2023-04-20T16:02:00Z"/>
        </w:rPr>
        <w:pPrChange w:id="345" w:author="Nate Bachmeier [AWS-SA]" w:date="2023-04-20T16:03:00Z">
          <w:pPr>
            <w:pStyle w:val="HTMLPreformatted"/>
          </w:pPr>
        </w:pPrChange>
      </w:pPr>
      <w:ins w:id="346" w:author="Nate Bachmeier [AWS-SA]" w:date="2023-04-20T16:02:00Z">
        <w:r>
          <w:t xml:space="preserve">        print('DetectLabels(%s) - s3://%s -&gt; %s' % (</w:t>
        </w:r>
      </w:ins>
    </w:p>
    <w:p w14:paraId="516BE0D3" w14:textId="77777777" w:rsidR="00213AB2" w:rsidRDefault="00213AB2">
      <w:pPr>
        <w:pStyle w:val="SC-Source"/>
        <w:rPr>
          <w:ins w:id="347" w:author="Nate Bachmeier [AWS-SA]" w:date="2023-04-20T16:02:00Z"/>
        </w:rPr>
        <w:pPrChange w:id="348" w:author="Nate Bachmeier [AWS-SA]" w:date="2023-04-20T16:03:00Z">
          <w:pPr>
            <w:pStyle w:val="HTMLPreformatted"/>
          </w:pPr>
        </w:pPrChange>
      </w:pPr>
      <w:ins w:id="349" w:author="Nate Bachmeier [AWS-SA]" w:date="2023-04-20T16:02:00Z">
        <w:r>
          <w:t xml:space="preserve">          region,</w:t>
        </w:r>
      </w:ins>
    </w:p>
    <w:p w14:paraId="329CCE14" w14:textId="77777777" w:rsidR="00213AB2" w:rsidRDefault="00213AB2">
      <w:pPr>
        <w:pStyle w:val="SC-Source"/>
        <w:rPr>
          <w:ins w:id="350" w:author="Nate Bachmeier [AWS-SA]" w:date="2023-04-20T16:02:00Z"/>
        </w:rPr>
        <w:pPrChange w:id="351" w:author="Nate Bachmeier [AWS-SA]" w:date="2023-04-20T16:03:00Z">
          <w:pPr>
            <w:pStyle w:val="HTMLPreformatted"/>
          </w:pPr>
        </w:pPrChange>
      </w:pPr>
      <w:ins w:id="352" w:author="Nate Bachmeier [AWS-SA]" w:date="2023-04-20T16:02:00Z">
        <w:r>
          <w:t xml:space="preserve">          self.manifest.report.frame_bucket,</w:t>
        </w:r>
      </w:ins>
    </w:p>
    <w:p w14:paraId="449A9D6C" w14:textId="77777777" w:rsidR="00213AB2" w:rsidRDefault="00213AB2">
      <w:pPr>
        <w:pStyle w:val="SC-Source"/>
        <w:rPr>
          <w:ins w:id="353" w:author="Nate Bachmeier [AWS-SA]" w:date="2023-04-20T16:02:00Z"/>
        </w:rPr>
        <w:pPrChange w:id="354" w:author="Nate Bachmeier [AWS-SA]" w:date="2023-04-20T16:03:00Z">
          <w:pPr>
            <w:pStyle w:val="HTMLPreformatted"/>
          </w:pPr>
        </w:pPrChange>
      </w:pPr>
      <w:ins w:id="355" w:author="Nate Bachmeier [AWS-SA]" w:date="2023-04-20T16:02:00Z">
        <w:r>
          <w:t xml:space="preserve">          self.manifest.video_id</w:t>
        </w:r>
      </w:ins>
    </w:p>
    <w:p w14:paraId="7A960F00" w14:textId="77777777" w:rsidR="00213AB2" w:rsidRDefault="00213AB2">
      <w:pPr>
        <w:pStyle w:val="SC-Source"/>
        <w:rPr>
          <w:ins w:id="356" w:author="Nate Bachmeier [AWS-SA]" w:date="2023-04-20T16:02:00Z"/>
        </w:rPr>
        <w:pPrChange w:id="357" w:author="Nate Bachmeier [AWS-SA]" w:date="2023-04-20T16:03:00Z">
          <w:pPr>
            <w:pStyle w:val="HTMLPreformatted"/>
          </w:pPr>
        </w:pPrChange>
      </w:pPr>
      <w:ins w:id="358" w:author="Nate Bachmeier [AWS-SA]" w:date="2023-04-20T16:02:00Z">
        <w:r>
          <w:t xml:space="preserve">        ))</w:t>
        </w:r>
      </w:ins>
    </w:p>
    <w:p w14:paraId="69CA59E0" w14:textId="77777777" w:rsidR="00213AB2" w:rsidRDefault="00213AB2">
      <w:pPr>
        <w:pStyle w:val="SC-Source"/>
        <w:rPr>
          <w:ins w:id="359" w:author="Nate Bachmeier [AWS-SA]" w:date="2023-04-20T16:02:00Z"/>
        </w:rPr>
        <w:pPrChange w:id="360" w:author="Nate Bachmeier [AWS-SA]" w:date="2023-04-20T16:03:00Z">
          <w:pPr>
            <w:pStyle w:val="HTMLPreformatted"/>
          </w:pPr>
        </w:pPrChange>
      </w:pPr>
      <w:ins w:id="361" w:author="Nate Bachmeier [AWS-SA]" w:date="2023-04-20T16:02:00Z">
        <w:r>
          <w:t xml:space="preserve">    </w:t>
        </w:r>
      </w:ins>
    </w:p>
    <w:p w14:paraId="12E6CF5A" w14:textId="77777777" w:rsidR="00213AB2" w:rsidRDefault="00213AB2">
      <w:pPr>
        <w:pStyle w:val="SC-Source"/>
        <w:rPr>
          <w:ins w:id="362" w:author="Nate Bachmeier [AWS-SA]" w:date="2023-04-20T16:02:00Z"/>
        </w:rPr>
        <w:pPrChange w:id="363" w:author="Nate Bachmeier [AWS-SA]" w:date="2023-04-20T16:03:00Z">
          <w:pPr>
            <w:pStyle w:val="HTMLPreformatted"/>
          </w:pPr>
        </w:pPrChange>
      </w:pPr>
      <w:ins w:id="364" w:author="Nate Bachmeier [AWS-SA]" w:date="2023-04-20T16:02:00Z">
        <w:r>
          <w:t xml:space="preserve">        return rekognition.detect_labels(**kwargs)</w:t>
        </w:r>
      </w:ins>
    </w:p>
    <w:p w14:paraId="3BAD7587" w14:textId="60063AE3" w:rsidR="00213AB2" w:rsidRDefault="00213AB2">
      <w:pPr>
        <w:pStyle w:val="SC-Source"/>
        <w:rPr>
          <w:ins w:id="365" w:author="Nate Bachmeier [AWS-SA]" w:date="2023-04-20T16:02:00Z"/>
        </w:rPr>
        <w:pPrChange w:id="366" w:author="Nate Bachmeier [AWS-SA]" w:date="2023-04-20T16:03:00Z">
          <w:pPr>
            <w:pStyle w:val="HTMLPreformatted"/>
          </w:pPr>
        </w:pPrChange>
      </w:pPr>
      <w:ins w:id="367" w:author="Nate Bachmeier [AWS-SA]" w:date="2023-04-20T16:02:00Z">
        <w:r>
          <w:t xml:space="preserve">      except ProvisionedThroughputExceededException as error:</w:t>
        </w:r>
      </w:ins>
    </w:p>
    <w:p w14:paraId="0BF618B9" w14:textId="77777777" w:rsidR="00213AB2" w:rsidRDefault="00213AB2" w:rsidP="00213AB2">
      <w:pPr>
        <w:pStyle w:val="SC-Source"/>
        <w:rPr>
          <w:ins w:id="368" w:author="Nate Bachmeier [AWS-SA]" w:date="2023-04-20T16:04:00Z"/>
        </w:rPr>
      </w:pPr>
      <w:ins w:id="369" w:author="Nate Bachmeier [AWS-SA]" w:date="2023-04-20T16:02:00Z">
        <w:r>
          <w:t xml:space="preserve">        print('ProvisionedThroughputExceededException -- %s' % </w:t>
        </w:r>
      </w:ins>
      <w:ins w:id="370" w:author="Nate Bachmeier [AWS-SA]" w:date="2023-04-20T16:04:00Z">
        <w:r>
          <w:t xml:space="preserve">  </w:t>
        </w:r>
      </w:ins>
    </w:p>
    <w:p w14:paraId="0882A0FA" w14:textId="1AF9530C" w:rsidR="00213AB2" w:rsidRDefault="00213AB2">
      <w:pPr>
        <w:pStyle w:val="SC-Source"/>
        <w:rPr>
          <w:ins w:id="371" w:author="Nate Bachmeier [AWS-SA]" w:date="2023-04-20T16:02:00Z"/>
        </w:rPr>
        <w:pPrChange w:id="372" w:author="Nate Bachmeier [AWS-SA]" w:date="2023-04-20T16:03:00Z">
          <w:pPr>
            <w:pStyle w:val="HTMLPreformatted"/>
          </w:pPr>
        </w:pPrChange>
      </w:pPr>
      <w:ins w:id="373" w:author="Nate Bachmeier [AWS-SA]" w:date="2023-04-20T16:04:00Z">
        <w:r>
          <w:t xml:space="preserve">            </w:t>
        </w:r>
      </w:ins>
      <w:ins w:id="374" w:author="Nate Bachmeier [AWS-SA]" w:date="2023-04-20T16:02:00Z">
        <w:r>
          <w:t>str(error))</w:t>
        </w:r>
      </w:ins>
    </w:p>
    <w:p w14:paraId="16663DA3" w14:textId="77777777" w:rsidR="00213AB2" w:rsidRDefault="00213AB2">
      <w:pPr>
        <w:pStyle w:val="SC-Source"/>
        <w:rPr>
          <w:ins w:id="375" w:author="Nate Bachmeier [AWS-SA]" w:date="2023-04-20T16:02:00Z"/>
        </w:rPr>
        <w:pPrChange w:id="376" w:author="Nate Bachmeier [AWS-SA]" w:date="2023-04-20T16:03:00Z">
          <w:pPr>
            <w:pStyle w:val="HTMLPreformatted"/>
          </w:pPr>
        </w:pPrChange>
      </w:pPr>
      <w:ins w:id="377" w:author="Nate Bachmeier [AWS-SA]" w:date="2023-04-20T16:02:00Z">
        <w:r>
          <w:t xml:space="preserve">        sleep(randint(10,50)/10)</w:t>
        </w:r>
      </w:ins>
    </w:p>
    <w:p w14:paraId="6B574D23" w14:textId="337FB648" w:rsidR="00213AB2" w:rsidRDefault="00213AB2">
      <w:pPr>
        <w:pStyle w:val="SC-Source"/>
        <w:rPr>
          <w:ins w:id="378" w:author="Nate Bachmeier [AWS-SA]" w:date="2023-04-20T16:02:00Z"/>
        </w:rPr>
        <w:pPrChange w:id="379" w:author="Nate Bachmeier [AWS-SA]" w:date="2023-04-20T16:03:00Z">
          <w:pPr>
            <w:pStyle w:val="HTMLPreformatted"/>
          </w:pPr>
        </w:pPrChange>
      </w:pPr>
      <w:ins w:id="380" w:author="Nate Bachmeier [AWS-SA]" w:date="2023-04-20T16:02:00Z">
        <w:r>
          <w:t xml:space="preserve">    raise Exception('Unable to detect_labels - %s' % </w:t>
        </w:r>
      </w:ins>
      <w:ins w:id="381" w:author="Nate Bachmeier [AWS-SA]" w:date="2023-04-20T16:04:00Z">
        <w:r>
          <w:br/>
          <w:t xml:space="preserve">            s</w:t>
        </w:r>
      </w:ins>
      <w:ins w:id="382" w:author="Nate Bachmeier [AWS-SA]" w:date="2023-04-20T16:02:00Z">
        <w:r>
          <w:t>elf.manifest.video_id)</w:t>
        </w:r>
      </w:ins>
    </w:p>
    <w:p w14:paraId="47AEF80B" w14:textId="4538CEAE" w:rsidR="00213AB2" w:rsidDel="00714D69" w:rsidRDefault="00C82666" w:rsidP="00714D69">
      <w:pPr>
        <w:ind w:firstLine="0"/>
        <w:rPr>
          <w:del w:id="383" w:author="Nate Bachmeier [AWS-SA]" w:date="2023-04-23T12:30:00Z"/>
        </w:rPr>
        <w:pPrChange w:id="384" w:author="Nate Bachmeier [AWS-SA]" w:date="2023-04-30T13:01:00Z">
          <w:pPr>
            <w:ind w:firstLine="0"/>
          </w:pPr>
        </w:pPrChange>
      </w:pPr>
      <w:ins w:id="385" w:author="Nate Bachmeier [AWS-SA]" w:date="2023-04-20T16:15:00Z">
        <w:r>
          <w:tab/>
        </w:r>
      </w:ins>
      <w:ins w:id="386" w:author="Nate Bachmeier [AWS-SA]" w:date="2023-04-30T12:59:00Z">
        <w:r w:rsidR="00714D69">
          <w:t>D</w:t>
        </w:r>
      </w:ins>
      <w:ins w:id="387" w:author="Nate Bachmeier [AWS-SA]" w:date="2023-04-20T16:16:00Z">
        <w:r>
          <w:t>ownloading and extracting metadata from the videos</w:t>
        </w:r>
      </w:ins>
      <w:ins w:id="388" w:author="Nate Bachmeier [AWS-SA]" w:date="2023-04-30T12:59:00Z">
        <w:r w:rsidR="00714D69">
          <w:t xml:space="preserve"> produced </w:t>
        </w:r>
      </w:ins>
      <w:ins w:id="389" w:author="Nate Bachmeier [AWS-SA]" w:date="2023-04-30T12:58:00Z">
        <w:r w:rsidR="00714D69">
          <w:t xml:space="preserve">three manifest reports </w:t>
        </w:r>
      </w:ins>
      <w:ins w:id="390" w:author="Nate Bachmeier [AWS-SA]" w:date="2023-04-20T16:17:00Z">
        <w:r>
          <w:t xml:space="preserve">per </w:t>
        </w:r>
      </w:ins>
      <w:ins w:id="391" w:author="Nate Bachmeier [AWS-SA]" w:date="2023-04-30T12:59:00Z">
        <w:r w:rsidR="00714D69">
          <w:t xml:space="preserve">video </w:t>
        </w:r>
      </w:ins>
      <w:ins w:id="392" w:author="Nate Bachmeier [AWS-SA]" w:date="2023-04-20T16:18:00Z">
        <w:r>
          <w:t>(</w:t>
        </w:r>
      </w:ins>
      <w:ins w:id="393" w:author="Nate Bachmeier [AWS-SA]" w:date="2023-04-30T12:58:00Z">
        <w:r w:rsidR="00714D69" w:rsidRPr="00714D69">
          <w:t>1</w:t>
        </w:r>
        <w:r w:rsidR="00714D69">
          <w:t>,</w:t>
        </w:r>
        <w:r w:rsidR="00714D69" w:rsidRPr="00714D69">
          <w:t>591</w:t>
        </w:r>
        <w:r w:rsidR="00714D69">
          <w:t>,</w:t>
        </w:r>
        <w:r w:rsidR="00714D69" w:rsidRPr="00714D69">
          <w:t>530</w:t>
        </w:r>
      </w:ins>
      <w:ins w:id="394" w:author="Nate Bachmeier [AWS-SA]" w:date="2023-04-20T16:18:00Z">
        <w:r>
          <w:t xml:space="preserve"> files)</w:t>
        </w:r>
      </w:ins>
      <w:ins w:id="395" w:author="Nate Bachmeier [AWS-SA]" w:date="2023-04-20T16:17:00Z">
        <w:r>
          <w:t xml:space="preserve">. </w:t>
        </w:r>
      </w:ins>
      <w:ins w:id="396" w:author="Nate Bachmeier [AWS-SA]" w:date="2023-04-20T16:19:00Z">
        <w:r>
          <w:t xml:space="preserve">This corpus represents the facts and evidence to address this dissertation’s </w:t>
        </w:r>
      </w:ins>
      <w:ins w:id="397" w:author="Nate Bachmeier [AWS-SA]" w:date="2023-04-20T16:20:00Z">
        <w:r>
          <w:t xml:space="preserve">research questions. Specifically, what are </w:t>
        </w:r>
      </w:ins>
      <w:ins w:id="398" w:author="Nate Bachmeier [AWS-SA]" w:date="2023-04-20T16:21:00Z">
        <w:r>
          <w:t xml:space="preserve">autonomous agents' effectiveness (RQ1) </w:t>
        </w:r>
        <w:r>
          <w:lastRenderedPageBreak/>
          <w:t>and efficiency (RQ2)</w:t>
        </w:r>
      </w:ins>
      <w:ins w:id="399" w:author="Nate Bachmeier [AWS-SA]" w:date="2023-04-20T16:20:00Z">
        <w:r>
          <w:t xml:space="preserve"> in assisting elderly and special needs care facilities?</w:t>
        </w:r>
      </w:ins>
      <w:ins w:id="400" w:author="Nate Bachmeier [AWS-SA]" w:date="2023-04-30T12:58:00Z">
        <w:r w:rsidR="00714D69">
          <w:t xml:space="preserve"> </w:t>
        </w:r>
      </w:ins>
      <w:ins w:id="401" w:author="Nate Bachmeier [AWS-SA]" w:date="2023-04-30T13:00:00Z">
        <w:r w:rsidR="00714D69">
          <w:t xml:space="preserve">Before transforming these facts into </w:t>
        </w:r>
      </w:ins>
      <w:ins w:id="402" w:author="Nate Bachmeier [AWS-SA]" w:date="2023-04-30T13:07:00Z">
        <w:r w:rsidR="00714D69">
          <w:t>answers</w:t>
        </w:r>
      </w:ins>
      <w:ins w:id="403" w:author="Nate Bachmeier [AWS-SA]" w:date="2023-04-30T13:00:00Z">
        <w:r w:rsidR="00714D69">
          <w:t xml:space="preserve">, this research project needed to overcome a big data problem. </w:t>
        </w:r>
      </w:ins>
      <w:ins w:id="404" w:author="Nate Bachmeier [AWS-SA]" w:date="2023-04-30T13:02:00Z">
        <w:r w:rsidR="00714D69">
          <w:t>Each manifest file references</w:t>
        </w:r>
      </w:ins>
      <w:ins w:id="405" w:author="Nate Bachmeier [AWS-SA]" w:date="2023-04-30T13:00:00Z">
        <w:r w:rsidR="00714D69">
          <w:t xml:space="preserve"> </w:t>
        </w:r>
      </w:ins>
      <w:ins w:id="406" w:author="Nate Bachmeier [AWS-SA]" w:date="2023-04-30T13:01:00Z">
        <w:r w:rsidR="00714D69">
          <w:t>annotated</w:t>
        </w:r>
      </w:ins>
    </w:p>
    <w:p w14:paraId="7B1DE573" w14:textId="14710758" w:rsidR="00714D69" w:rsidRDefault="00714D69" w:rsidP="00714D69">
      <w:pPr>
        <w:ind w:firstLine="0"/>
        <w:rPr>
          <w:ins w:id="407" w:author="Nate Bachmeier [AWS-SA]" w:date="2023-04-30T13:00:00Z"/>
        </w:rPr>
      </w:pPr>
      <w:ins w:id="408" w:author="Nate Bachmeier [AWS-SA]" w:date="2023-04-30T13:01:00Z">
        <w:r>
          <w:t xml:space="preserve"> frames, skeletal positioning, prediction confidence vectors, </w:t>
        </w:r>
      </w:ins>
      <w:ins w:id="409" w:author="Nate Bachmeier [AWS-SA]" w:date="2023-04-30T13:02:00Z">
        <w:r>
          <w:t>and object detection labels.</w:t>
        </w:r>
      </w:ins>
      <w:ins w:id="410" w:author="Nate Bachmeier [AWS-SA]" w:date="2023-04-30T13:08:00Z">
        <w:r>
          <w:t xml:space="preserve"> These 21.7 million semi-structured </w:t>
        </w:r>
      </w:ins>
      <w:ins w:id="411" w:author="Nate Bachmeier [AWS-SA]" w:date="2023-04-30T13:09:00Z">
        <w:r>
          <w:t>documents span Amazon S3 buckets, DynamoDB tables</w:t>
        </w:r>
      </w:ins>
      <w:ins w:id="412" w:author="Nate Bachmeier [AWS-SA]" w:date="2023-04-30T13:10:00Z">
        <w:r>
          <w:t>, and Elastic FileSystem network storage.</w:t>
        </w:r>
      </w:ins>
    </w:p>
    <w:p w14:paraId="6898CB41" w14:textId="7D403558" w:rsidR="00FB2946" w:rsidRDefault="00714D69">
      <w:pPr>
        <w:ind w:firstLine="0"/>
        <w:rPr>
          <w:ins w:id="413" w:author="Nate Bachmeier [AWS-SA]" w:date="2023-04-30T13:46:00Z"/>
        </w:rPr>
      </w:pPr>
      <w:ins w:id="414" w:author="Nate Bachmeier [AWS-SA]" w:date="2023-04-30T13:10:00Z">
        <w:r>
          <w:tab/>
        </w:r>
      </w:ins>
      <w:ins w:id="415" w:author="Nate Bachmeier [AWS-SA]" w:date="2023-04-30T13:12:00Z">
        <w:r>
          <w:t xml:space="preserve">GraphQL is </w:t>
        </w:r>
      </w:ins>
      <w:ins w:id="416" w:author="Nate Bachmeier [AWS-SA]" w:date="2023-04-30T13:13:00Z">
        <w:r>
          <w:t>a declar</w:t>
        </w:r>
      </w:ins>
      <w:ins w:id="417" w:author="Nate Bachmeier [AWS-SA]" w:date="2023-04-30T13:14:00Z">
        <w:r>
          <w:t xml:space="preserve">ative data-fetching method that </w:t>
        </w:r>
      </w:ins>
      <w:ins w:id="418" w:author="Nate Bachmeier [AWS-SA]" w:date="2023-04-30T13:15:00Z">
        <w:r>
          <w:t xml:space="preserve">enables web clients </w:t>
        </w:r>
      </w:ins>
      <w:ins w:id="419" w:author="Nate Bachmeier [AWS-SA]" w:date="2023-04-30T13:17:00Z">
        <w:r>
          <w:t xml:space="preserve">to </w:t>
        </w:r>
      </w:ins>
      <w:ins w:id="420" w:author="Nate Bachmeier [AWS-SA]" w:date="2023-04-30T13:21:00Z">
        <w:r>
          <w:t>describe the capabilities and requirements of data models</w:t>
        </w:r>
      </w:ins>
      <w:customXmlInsRangeStart w:id="421" w:author="Nate Bachmeier [AWS-SA]" w:date="2023-04-30T13:22:00Z"/>
      <w:sdt>
        <w:sdtPr>
          <w:id w:val="-1652907880"/>
          <w:citation/>
        </w:sdtPr>
        <w:sdtContent>
          <w:customXmlInsRangeEnd w:id="421"/>
          <w:ins w:id="422" w:author="Nate Bachmeier [AWS-SA]" w:date="2023-04-30T13:22:00Z">
            <w:r>
              <w:fldChar w:fldCharType="begin"/>
            </w:r>
            <w:r>
              <w:instrText xml:space="preserve"> CITATION Gra21 \l 1033 </w:instrText>
            </w:r>
          </w:ins>
          <w:r>
            <w:fldChar w:fldCharType="separate"/>
          </w:r>
          <w:ins w:id="423" w:author="Nate Bachmeier [AWS-SA]" w:date="2023-04-30T13:22:00Z">
            <w:r>
              <w:rPr>
                <w:noProof/>
              </w:rPr>
              <w:t xml:space="preserve"> </w:t>
            </w:r>
            <w:r>
              <w:rPr>
                <w:noProof/>
              </w:rPr>
              <w:t>(GraphQL, 2021)</w:t>
            </w:r>
            <w:r>
              <w:fldChar w:fldCharType="end"/>
            </w:r>
          </w:ins>
          <w:customXmlInsRangeStart w:id="424" w:author="Nate Bachmeier [AWS-SA]" w:date="2023-04-30T13:22:00Z"/>
        </w:sdtContent>
      </w:sdt>
      <w:customXmlInsRangeEnd w:id="424"/>
      <w:ins w:id="425" w:author="Nate Bachmeier [AWS-SA]" w:date="2023-04-30T13:17:00Z">
        <w:r>
          <w:t xml:space="preserve">. </w:t>
        </w:r>
      </w:ins>
      <w:ins w:id="426" w:author="Nate Bachmeier [AWS-SA]" w:date="2023-04-30T13:23:00Z">
        <w:r>
          <w:t>A server</w:t>
        </w:r>
      </w:ins>
      <w:ins w:id="427" w:author="Nate Bachmeier [AWS-SA]" w:date="2023-04-30T13:17:00Z">
        <w:r>
          <w:t xml:space="preserve"> endpoint </w:t>
        </w:r>
      </w:ins>
      <w:ins w:id="428" w:author="Nate Bachmeier [AWS-SA]" w:date="2023-04-30T13:18:00Z">
        <w:r>
          <w:t xml:space="preserve">fulfills the request </w:t>
        </w:r>
      </w:ins>
      <w:ins w:id="429" w:author="Nate Bachmeier [AWS-SA]" w:date="2023-04-30T13:23:00Z">
        <w:r>
          <w:t xml:space="preserve">using </w:t>
        </w:r>
      </w:ins>
      <w:ins w:id="430" w:author="Nate Bachmeier [AWS-SA]" w:date="2023-04-30T13:18:00Z">
        <w:r w:rsidRPr="00714D69">
          <w:rPr>
            <w:i/>
            <w:iCs/>
            <w:rPrChange w:id="431" w:author="Nate Bachmeier [AWS-SA]" w:date="2023-04-30T13:19:00Z">
              <w:rPr/>
            </w:rPrChange>
          </w:rPr>
          <w:t>resolvers</w:t>
        </w:r>
      </w:ins>
      <w:ins w:id="432" w:author="Nate Bachmeier [AWS-SA]" w:date="2023-04-30T13:19:00Z">
        <w:r>
          <w:t xml:space="preserve"> that retri</w:t>
        </w:r>
      </w:ins>
      <w:ins w:id="433" w:author="Nate Bachmeier [AWS-SA]" w:date="2023-04-30T13:20:00Z">
        <w:r>
          <w:t>eve entity definitions from arbitrary data stores.</w:t>
        </w:r>
      </w:ins>
      <w:ins w:id="434" w:author="Nate Bachmeier [AWS-SA]" w:date="2023-04-30T13:23:00Z">
        <w:r>
          <w:t xml:space="preserve"> </w:t>
        </w:r>
      </w:ins>
      <w:ins w:id="435" w:author="Nate Bachmeier [AWS-SA]" w:date="2023-04-30T13:24:00Z">
        <w:r>
          <w:t xml:space="preserve">For instance, a client </w:t>
        </w:r>
      </w:ins>
      <w:ins w:id="436" w:author="Nate Bachmeier [AWS-SA]" w:date="2023-04-30T13:26:00Z">
        <w:r>
          <w:t>issue a single request for the total number of people in each video frame</w:t>
        </w:r>
      </w:ins>
      <w:ins w:id="437" w:author="Nate Bachmeier [AWS-SA]" w:date="2023-04-30T13:27:00Z">
        <w:r>
          <w:t xml:space="preserve">, </w:t>
        </w:r>
      </w:ins>
      <w:ins w:id="438" w:author="Nate Bachmeier [AWS-SA]" w:date="2023-04-30T13:26:00Z">
        <w:r>
          <w:t xml:space="preserve">the </w:t>
        </w:r>
      </w:ins>
      <w:ins w:id="439" w:author="Nate Bachmeier [AWS-SA]" w:date="2023-04-30T13:27:00Z">
        <w:r>
          <w:t xml:space="preserve">annotation metadata, </w:t>
        </w:r>
      </w:ins>
      <w:ins w:id="440" w:author="Nate Bachmeier [AWS-SA]" w:date="2023-04-30T13:29:00Z">
        <w:r>
          <w:t>visible body positions, and people identifiers (</w:t>
        </w:r>
      </w:ins>
      <w:ins w:id="441" w:author="Nate Bachmeier [AWS-SA]" w:date="2023-04-30T13:30:00Z">
        <w:r>
          <w:t>see Figure 35)</w:t>
        </w:r>
      </w:ins>
      <w:ins w:id="442" w:author="Nate Bachmeier [AWS-SA]" w:date="2023-04-30T13:29:00Z">
        <w:r>
          <w:t>.</w:t>
        </w:r>
      </w:ins>
      <w:ins w:id="443" w:author="Nate Bachmeier [AWS-SA]" w:date="2023-04-30T13:27:00Z">
        <w:r>
          <w:t xml:space="preserve"> </w:t>
        </w:r>
      </w:ins>
      <w:ins w:id="444" w:author="Nate Bachmeier [AWS-SA]" w:date="2023-04-30T13:30:00Z">
        <w:r>
          <w:t xml:space="preserve">Internally, </w:t>
        </w:r>
      </w:ins>
      <w:ins w:id="445" w:author="Nate Bachmeier [AWS-SA]" w:date="2023-04-30T13:31:00Z">
        <w:r>
          <w:t xml:space="preserve">the GraphQL service determines the response requires the resolver for </w:t>
        </w:r>
        <w:r w:rsidRPr="00FB2946">
          <w:rPr>
            <w:i/>
            <w:iCs/>
            <w:rPrChange w:id="446" w:author="Nate Bachmeier [AWS-SA]" w:date="2023-04-30T13:32:00Z">
              <w:rPr/>
            </w:rPrChange>
          </w:rPr>
          <w:t>annotation</w:t>
        </w:r>
      </w:ins>
      <w:ins w:id="447" w:author="Nate Bachmeier [AWS-SA]" w:date="2023-04-30T13:32:00Z">
        <w:r>
          <w:t xml:space="preserve"> and </w:t>
        </w:r>
        <w:r w:rsidRPr="00FB2946">
          <w:rPr>
            <w:i/>
            <w:iCs/>
            <w:rPrChange w:id="448" w:author="Nate Bachmeier [AWS-SA]" w:date="2023-04-30T13:32:00Z">
              <w:rPr/>
            </w:rPrChange>
          </w:rPr>
          <w:t>analysis</w:t>
        </w:r>
        <w:r>
          <w:t xml:space="preserve"> base entities.</w:t>
        </w:r>
        <w:r w:rsidR="00FB2946">
          <w:t xml:space="preserve"> </w:t>
        </w:r>
      </w:ins>
      <w:ins w:id="449" w:author="Nate Bachmeier [AWS-SA]" w:date="2023-04-30T13:33:00Z">
        <w:r w:rsidR="00FB2946">
          <w:t xml:space="preserve">After binding these entities, the child resolvers execute to fetch </w:t>
        </w:r>
        <w:r w:rsidR="00FB2946">
          <w:rPr>
            <w:i/>
            <w:iCs/>
          </w:rPr>
          <w:t>frames</w:t>
        </w:r>
        <w:r w:rsidR="00FB2946">
          <w:t xml:space="preserve"> metadata</w:t>
        </w:r>
      </w:ins>
      <w:ins w:id="450" w:author="Nate Bachmeier [AWS-SA]" w:date="2023-04-30T13:34:00Z">
        <w:r w:rsidR="00FB2946">
          <w:t xml:space="preserve"> </w:t>
        </w:r>
      </w:ins>
      <w:ins w:id="451" w:author="Nate Bachmeier [AWS-SA]" w:date="2023-04-30T13:38:00Z">
        <w:r w:rsidR="00FB2946">
          <w:t xml:space="preserve">and </w:t>
        </w:r>
      </w:ins>
      <w:ins w:id="452" w:author="Nate Bachmeier [AWS-SA]" w:date="2023-04-30T13:34:00Z">
        <w:r w:rsidR="00FB2946">
          <w:t>recursively acquir</w:t>
        </w:r>
      </w:ins>
      <w:ins w:id="453" w:author="Nate Bachmeier [AWS-SA]" w:date="2023-04-30T13:38:00Z">
        <w:r w:rsidR="00FB2946">
          <w:t>e</w:t>
        </w:r>
      </w:ins>
      <w:ins w:id="454" w:author="Nate Bachmeier [AWS-SA]" w:date="2023-04-30T13:34:00Z">
        <w:r w:rsidR="00FB2946">
          <w:t xml:space="preserve"> </w:t>
        </w:r>
      </w:ins>
      <w:ins w:id="455" w:author="Nate Bachmeier [AWS-SA]" w:date="2023-04-30T13:35:00Z">
        <w:r w:rsidR="00FB2946">
          <w:t xml:space="preserve">the frame’s </w:t>
        </w:r>
      </w:ins>
      <w:ins w:id="456" w:author="Nate Bachmeier [AWS-SA]" w:date="2023-04-30T13:34:00Z">
        <w:r w:rsidR="00FB2946">
          <w:rPr>
            <w:i/>
            <w:iCs/>
          </w:rPr>
          <w:t>bodies</w:t>
        </w:r>
        <w:r w:rsidR="00FB2946">
          <w:t xml:space="preserve"> </w:t>
        </w:r>
      </w:ins>
      <w:ins w:id="457" w:author="Nate Bachmeier [AWS-SA]" w:date="2023-04-30T13:35:00Z">
        <w:r w:rsidR="00FB2946">
          <w:t>results</w:t>
        </w:r>
      </w:ins>
      <w:ins w:id="458" w:author="Nate Bachmeier [AWS-SA]" w:date="2023-04-30T13:34:00Z">
        <w:r w:rsidR="00FB2946">
          <w:t>.</w:t>
        </w:r>
      </w:ins>
    </w:p>
    <w:p w14:paraId="6556B4D5" w14:textId="10E8521F" w:rsidR="00FB2946" w:rsidRDefault="00FB2946" w:rsidP="00FB2946">
      <w:pPr>
        <w:rPr>
          <w:ins w:id="459" w:author="Nate Bachmeier [AWS-SA]" w:date="2023-04-30T13:44:00Z"/>
        </w:rPr>
        <w:pPrChange w:id="460" w:author="Nate Bachmeier [AWS-SA]" w:date="2023-04-30T13:51:00Z">
          <w:pPr>
            <w:ind w:firstLine="0"/>
          </w:pPr>
        </w:pPrChange>
      </w:pPr>
      <w:ins w:id="461" w:author="Nate Bachmeier [AWS-SA]" w:date="2023-04-30T13:46:00Z">
        <w:r>
          <w:t>This constructive research project built the GraphQL service using Amazon AppSync and Amazon Lambda functions. AppSync is responsible for processing the queries and orchestrating the business logic to fetch information from the various data stores (e.g., DynamoDB and S3).</w:t>
        </w:r>
      </w:ins>
      <w:ins w:id="462" w:author="Nate Bachmeier [AWS-SA]" w:date="2023-04-30T13:47:00Z">
        <w:r>
          <w:t xml:space="preserve"> </w:t>
        </w:r>
      </w:ins>
      <w:ins w:id="463" w:author="Nate Bachmeier [AWS-SA]" w:date="2023-04-30T13:50:00Z">
        <w:r>
          <w:t>This capability surfaced consistency issues, accelerated development, and streamlined data retrieval</w:t>
        </w:r>
        <w:r>
          <w:t xml:space="preserve"> because of t</w:t>
        </w:r>
      </w:ins>
      <w:ins w:id="464" w:author="Nate Bachmeier [AWS-SA]" w:date="2023-04-30T13:51:00Z">
        <w:r>
          <w:t xml:space="preserve">he </w:t>
        </w:r>
      </w:ins>
      <w:ins w:id="465" w:author="Nate Bachmeier [AWS-SA]" w:date="2023-04-30T13:48:00Z">
        <w:r>
          <w:t>uniform access to information without exposing internal serialization, partitioning, and d</w:t>
        </w:r>
      </w:ins>
      <w:ins w:id="466" w:author="Nate Bachmeier [AWS-SA]" w:date="2023-04-30T13:49:00Z">
        <w:r>
          <w:t xml:space="preserve">atabase technology. </w:t>
        </w:r>
      </w:ins>
      <w:ins w:id="467" w:author="Nate Bachmeier [AWS-SA]" w:date="2023-04-30T13:51:00Z">
        <w:r>
          <w:t xml:space="preserve">Without these features, significant investments are necessary to clean, catalog, and consolidate the data ahead of time. That </w:t>
        </w:r>
      </w:ins>
      <w:ins w:id="468" w:author="Nate Bachmeier [AWS-SA]" w:date="2023-04-30T13:52:00Z">
        <w:r>
          <w:t xml:space="preserve">would introduce risk to the project and its finite timeline </w:t>
        </w:r>
      </w:ins>
    </w:p>
    <w:p w14:paraId="66E177F2" w14:textId="52B9F14F" w:rsidR="00FB2946" w:rsidRPr="00FB2946" w:rsidRDefault="00FB2946">
      <w:pPr>
        <w:ind w:firstLine="0"/>
        <w:rPr>
          <w:ins w:id="469" w:author="Nate Bachmeier [AWS-SA]" w:date="2023-04-30T13:23:00Z"/>
        </w:rPr>
      </w:pPr>
      <w:ins w:id="470" w:author="Nate Bachmeier [AWS-SA]" w:date="2023-04-30T13:39:00Z">
        <w:r>
          <w:tab/>
        </w:r>
      </w:ins>
      <w:ins w:id="471" w:author="Nate Bachmeier [AWS-SA]" w:date="2023-04-30T13:42:00Z">
        <w:r>
          <w:t xml:space="preserve"> </w:t>
        </w:r>
      </w:ins>
    </w:p>
    <w:p w14:paraId="26CA6B8D" w14:textId="488DA5AF" w:rsidR="00714D69" w:rsidRDefault="00714D69" w:rsidP="00714D69">
      <w:pPr>
        <w:pStyle w:val="Caption"/>
        <w:ind w:firstLine="0"/>
        <w:rPr>
          <w:ins w:id="472" w:author="Nate Bachmeier [AWS-SA]" w:date="2023-04-30T13:30:00Z"/>
          <w:i/>
          <w:iCs w:val="0"/>
        </w:rPr>
      </w:pPr>
      <w:ins w:id="473" w:author="Nate Bachmeier [AWS-SA]" w:date="2023-04-30T13:29:00Z">
        <w:r w:rsidRPr="00714D69">
          <w:rPr>
            <w:b/>
            <w:bCs/>
            <w:rPrChange w:id="474" w:author="Nate Bachmeier [AWS-SA]" w:date="2023-04-30T13:30:00Z">
              <w:rPr/>
            </w:rPrChange>
          </w:rPr>
          <w:lastRenderedPageBreak/>
          <w:t xml:space="preserve">Figure </w:t>
        </w:r>
        <w:r w:rsidRPr="00714D69">
          <w:rPr>
            <w:b/>
            <w:bCs/>
            <w:rPrChange w:id="475" w:author="Nate Bachmeier [AWS-SA]" w:date="2023-04-30T13:30:00Z">
              <w:rPr/>
            </w:rPrChange>
          </w:rPr>
          <w:fldChar w:fldCharType="begin"/>
        </w:r>
        <w:r w:rsidRPr="00714D69">
          <w:rPr>
            <w:b/>
            <w:bCs/>
            <w:rPrChange w:id="476" w:author="Nate Bachmeier [AWS-SA]" w:date="2023-04-30T13:30:00Z">
              <w:rPr/>
            </w:rPrChange>
          </w:rPr>
          <w:instrText xml:space="preserve"> SEQ Figure \* ARABIC </w:instrText>
        </w:r>
      </w:ins>
      <w:r w:rsidRPr="00714D69">
        <w:rPr>
          <w:b/>
          <w:bCs/>
          <w:rPrChange w:id="477" w:author="Nate Bachmeier [AWS-SA]" w:date="2023-04-30T13:30:00Z">
            <w:rPr/>
          </w:rPrChange>
        </w:rPr>
        <w:fldChar w:fldCharType="separate"/>
      </w:r>
      <w:ins w:id="478" w:author="Nate Bachmeier [AWS-SA]" w:date="2023-04-30T13:29:00Z">
        <w:r w:rsidRPr="00714D69">
          <w:rPr>
            <w:b/>
            <w:bCs/>
            <w:noProof/>
            <w:rPrChange w:id="479" w:author="Nate Bachmeier [AWS-SA]" w:date="2023-04-30T13:30:00Z">
              <w:rPr>
                <w:noProof/>
              </w:rPr>
            </w:rPrChange>
          </w:rPr>
          <w:t>35</w:t>
        </w:r>
        <w:r w:rsidRPr="00714D69">
          <w:rPr>
            <w:b/>
            <w:bCs/>
            <w:rPrChange w:id="480" w:author="Nate Bachmeier [AWS-SA]" w:date="2023-04-30T13:30:00Z">
              <w:rPr/>
            </w:rPrChange>
          </w:rPr>
          <w:fldChar w:fldCharType="end"/>
        </w:r>
        <w:r>
          <w:br/>
        </w:r>
        <w:r>
          <w:rPr>
            <w:i/>
            <w:iCs w:val="0"/>
          </w:rPr>
          <w:t>Example GraphQL Query</w:t>
        </w:r>
      </w:ins>
    </w:p>
    <w:p w14:paraId="16206BF9" w14:textId="77777777" w:rsidR="00714D69" w:rsidRDefault="00714D69" w:rsidP="00714D69">
      <w:pPr>
        <w:pStyle w:val="SC-Source"/>
        <w:rPr>
          <w:ins w:id="481" w:author="Nate Bachmeier [AWS-SA]" w:date="2023-04-30T13:30:00Z"/>
        </w:rPr>
      </w:pPr>
      <w:ins w:id="482" w:author="Nate Bachmeier [AWS-SA]" w:date="2023-04-30T13:30:00Z">
        <w:r>
          <w:t>{</w:t>
        </w:r>
      </w:ins>
    </w:p>
    <w:p w14:paraId="74DAEB66" w14:textId="1262831A" w:rsidR="00714D69" w:rsidRDefault="00714D69" w:rsidP="00714D69">
      <w:pPr>
        <w:pStyle w:val="SC-Source"/>
        <w:rPr>
          <w:ins w:id="483" w:author="Nate Bachmeier [AWS-SA]" w:date="2023-04-30T13:30:00Z"/>
        </w:rPr>
      </w:pPr>
      <w:ins w:id="484" w:author="Nate Bachmeier [AWS-SA]" w:date="2023-04-30T13:30:00Z">
        <w:r>
          <w:t xml:space="preserve">  get_video(video_id: </w:t>
        </w:r>
      </w:ins>
      <w:ins w:id="485" w:author="Nate Bachmeier [AWS-SA]" w:date="2023-04-30T13:52:00Z">
        <w:r w:rsidR="00C726B5">
          <w:t>“</w:t>
        </w:r>
      </w:ins>
      <w:ins w:id="486" w:author="Nate Bachmeier [AWS-SA]" w:date="2023-04-30T13:30:00Z">
        <w:r>
          <w:t>---0dWlqevI</w:t>
        </w:r>
      </w:ins>
      <w:ins w:id="487" w:author="Nate Bachmeier [AWS-SA]" w:date="2023-04-30T13:52:00Z">
        <w:r w:rsidR="00C726B5">
          <w:t>”</w:t>
        </w:r>
      </w:ins>
      <w:ins w:id="488" w:author="Nate Bachmeier [AWS-SA]" w:date="2023-04-30T13:30:00Z">
        <w:r>
          <w:t>) {</w:t>
        </w:r>
      </w:ins>
    </w:p>
    <w:p w14:paraId="0D858DE3" w14:textId="77777777" w:rsidR="00714D69" w:rsidRDefault="00714D69" w:rsidP="00714D69">
      <w:pPr>
        <w:pStyle w:val="SC-Source"/>
        <w:rPr>
          <w:ins w:id="489" w:author="Nate Bachmeier [AWS-SA]" w:date="2023-04-30T13:30:00Z"/>
        </w:rPr>
      </w:pPr>
      <w:ins w:id="490" w:author="Nate Bachmeier [AWS-SA]" w:date="2023-04-30T13:30:00Z">
        <w:r>
          <w:t xml:space="preserve">    annotation {</w:t>
        </w:r>
      </w:ins>
    </w:p>
    <w:p w14:paraId="228A0A69" w14:textId="4C993028" w:rsidR="00714D69" w:rsidRDefault="00714D69" w:rsidP="00714D69">
      <w:pPr>
        <w:pStyle w:val="SC-Source"/>
        <w:rPr>
          <w:ins w:id="491" w:author="Nate Bachmeier [AWS-SA]" w:date="2023-04-30T13:30:00Z"/>
        </w:rPr>
      </w:pPr>
      <w:ins w:id="492" w:author="Nate Bachmeier [AWS-SA]" w:date="2023-04-30T13:30:00Z">
        <w:r>
          <w:t xml:space="preserve">      label      </w:t>
        </w:r>
      </w:ins>
    </w:p>
    <w:p w14:paraId="24BE233B" w14:textId="77777777" w:rsidR="00714D69" w:rsidRDefault="00714D69" w:rsidP="00714D69">
      <w:pPr>
        <w:pStyle w:val="SC-Source"/>
        <w:rPr>
          <w:ins w:id="493" w:author="Nate Bachmeier [AWS-SA]" w:date="2023-04-30T13:30:00Z"/>
        </w:rPr>
      </w:pPr>
      <w:ins w:id="494" w:author="Nate Bachmeier [AWS-SA]" w:date="2023-04-30T13:30:00Z">
        <w:r>
          <w:t xml:space="preserve">    }</w:t>
        </w:r>
      </w:ins>
    </w:p>
    <w:p w14:paraId="2D5A540B" w14:textId="77777777" w:rsidR="00714D69" w:rsidRDefault="00714D69" w:rsidP="00714D69">
      <w:pPr>
        <w:pStyle w:val="SC-Source"/>
        <w:rPr>
          <w:ins w:id="495" w:author="Nate Bachmeier [AWS-SA]" w:date="2023-04-30T13:30:00Z"/>
        </w:rPr>
      </w:pPr>
      <w:ins w:id="496" w:author="Nate Bachmeier [AWS-SA]" w:date="2023-04-30T13:30:00Z">
        <w:r>
          <w:t xml:space="preserve">    analysis {</w:t>
        </w:r>
      </w:ins>
    </w:p>
    <w:p w14:paraId="7D56FA04" w14:textId="77777777" w:rsidR="00714D69" w:rsidRDefault="00714D69" w:rsidP="00714D69">
      <w:pPr>
        <w:pStyle w:val="SC-Source"/>
        <w:rPr>
          <w:ins w:id="497" w:author="Nate Bachmeier [AWS-SA]" w:date="2023-04-30T13:30:00Z"/>
        </w:rPr>
      </w:pPr>
      <w:ins w:id="498" w:author="Nate Bachmeier [AWS-SA]" w:date="2023-04-30T13:30:00Z">
        <w:r>
          <w:t xml:space="preserve">      frames {</w:t>
        </w:r>
      </w:ins>
    </w:p>
    <w:p w14:paraId="0CC26B5C" w14:textId="77777777" w:rsidR="00714D69" w:rsidRDefault="00714D69" w:rsidP="00714D69">
      <w:pPr>
        <w:pStyle w:val="SC-Source"/>
        <w:rPr>
          <w:ins w:id="499" w:author="Nate Bachmeier [AWS-SA]" w:date="2023-04-30T13:30:00Z"/>
        </w:rPr>
      </w:pPr>
      <w:ins w:id="500" w:author="Nate Bachmeier [AWS-SA]" w:date="2023-04-30T13:30:00Z">
        <w:r>
          <w:t xml:space="preserve">        offset</w:t>
        </w:r>
      </w:ins>
    </w:p>
    <w:p w14:paraId="199D5E4C" w14:textId="77777777" w:rsidR="00714D69" w:rsidRDefault="00714D69" w:rsidP="00714D69">
      <w:pPr>
        <w:pStyle w:val="SC-Source"/>
        <w:rPr>
          <w:ins w:id="501" w:author="Nate Bachmeier [AWS-SA]" w:date="2023-04-30T13:30:00Z"/>
        </w:rPr>
      </w:pPr>
      <w:ins w:id="502" w:author="Nate Bachmeier [AWS-SA]" w:date="2023-04-30T13:30:00Z">
        <w:r>
          <w:t xml:space="preserve">        people_count</w:t>
        </w:r>
      </w:ins>
    </w:p>
    <w:p w14:paraId="45375417" w14:textId="77777777" w:rsidR="00714D69" w:rsidRDefault="00714D69" w:rsidP="00714D69">
      <w:pPr>
        <w:pStyle w:val="SC-Source"/>
        <w:rPr>
          <w:ins w:id="503" w:author="Nate Bachmeier [AWS-SA]" w:date="2023-04-30T13:30:00Z"/>
        </w:rPr>
      </w:pPr>
      <w:ins w:id="504" w:author="Nate Bachmeier [AWS-SA]" w:date="2023-04-30T13:30:00Z">
        <w:r>
          <w:t xml:space="preserve">        bodies {</w:t>
        </w:r>
      </w:ins>
    </w:p>
    <w:p w14:paraId="76A1BEF5" w14:textId="77777777" w:rsidR="00714D69" w:rsidRDefault="00714D69" w:rsidP="00714D69">
      <w:pPr>
        <w:pStyle w:val="SC-Source"/>
        <w:rPr>
          <w:ins w:id="505" w:author="Nate Bachmeier [AWS-SA]" w:date="2023-04-30T13:30:00Z"/>
        </w:rPr>
      </w:pPr>
      <w:ins w:id="506" w:author="Nate Bachmeier [AWS-SA]" w:date="2023-04-30T13:30:00Z">
        <w:r>
          <w:t xml:space="preserve">          rshoulder {</w:t>
        </w:r>
      </w:ins>
    </w:p>
    <w:p w14:paraId="3627BD95" w14:textId="77777777" w:rsidR="00714D69" w:rsidRDefault="00714D69" w:rsidP="00714D69">
      <w:pPr>
        <w:pStyle w:val="SC-Source"/>
        <w:rPr>
          <w:ins w:id="507" w:author="Nate Bachmeier [AWS-SA]" w:date="2023-04-30T13:30:00Z"/>
        </w:rPr>
      </w:pPr>
      <w:ins w:id="508" w:author="Nate Bachmeier [AWS-SA]" w:date="2023-04-30T13:30:00Z">
        <w:r>
          <w:t xml:space="preserve">            visible</w:t>
        </w:r>
      </w:ins>
    </w:p>
    <w:p w14:paraId="2DA0CB48" w14:textId="77777777" w:rsidR="00714D69" w:rsidRDefault="00714D69" w:rsidP="00714D69">
      <w:pPr>
        <w:pStyle w:val="SC-Source"/>
        <w:rPr>
          <w:ins w:id="509" w:author="Nate Bachmeier [AWS-SA]" w:date="2023-04-30T13:30:00Z"/>
        </w:rPr>
      </w:pPr>
      <w:ins w:id="510" w:author="Nate Bachmeier [AWS-SA]" w:date="2023-04-30T13:30:00Z">
        <w:r>
          <w:t xml:space="preserve">          }</w:t>
        </w:r>
      </w:ins>
    </w:p>
    <w:p w14:paraId="0CA34DF2" w14:textId="77777777" w:rsidR="00714D69" w:rsidRDefault="00714D69" w:rsidP="00714D69">
      <w:pPr>
        <w:pStyle w:val="SC-Source"/>
        <w:rPr>
          <w:ins w:id="511" w:author="Nate Bachmeier [AWS-SA]" w:date="2023-04-30T13:30:00Z"/>
        </w:rPr>
      </w:pPr>
      <w:ins w:id="512" w:author="Nate Bachmeier [AWS-SA]" w:date="2023-04-30T13:30:00Z">
        <w:r>
          <w:t xml:space="preserve">          identity {</w:t>
        </w:r>
      </w:ins>
    </w:p>
    <w:p w14:paraId="6FF1E6A6" w14:textId="77777777" w:rsidR="00714D69" w:rsidRDefault="00714D69" w:rsidP="00714D69">
      <w:pPr>
        <w:pStyle w:val="SC-Source"/>
        <w:rPr>
          <w:ins w:id="513" w:author="Nate Bachmeier [AWS-SA]" w:date="2023-04-30T13:30:00Z"/>
        </w:rPr>
      </w:pPr>
      <w:ins w:id="514" w:author="Nate Bachmeier [AWS-SA]" w:date="2023-04-30T13:30:00Z">
        <w:r>
          <w:t xml:space="preserve">            person_id</w:t>
        </w:r>
      </w:ins>
    </w:p>
    <w:p w14:paraId="2E2A4ED0" w14:textId="77777777" w:rsidR="00714D69" w:rsidRDefault="00714D69" w:rsidP="00714D69">
      <w:pPr>
        <w:pStyle w:val="SC-Source"/>
        <w:rPr>
          <w:ins w:id="515" w:author="Nate Bachmeier [AWS-SA]" w:date="2023-04-30T13:30:00Z"/>
        </w:rPr>
      </w:pPr>
      <w:ins w:id="516" w:author="Nate Bachmeier [AWS-SA]" w:date="2023-04-30T13:30:00Z">
        <w:r>
          <w:t xml:space="preserve">          }</w:t>
        </w:r>
      </w:ins>
    </w:p>
    <w:p w14:paraId="281E599B" w14:textId="77777777" w:rsidR="00714D69" w:rsidRDefault="00714D69" w:rsidP="00714D69">
      <w:pPr>
        <w:pStyle w:val="SC-Source"/>
        <w:rPr>
          <w:ins w:id="517" w:author="Nate Bachmeier [AWS-SA]" w:date="2023-04-30T13:30:00Z"/>
        </w:rPr>
      </w:pPr>
      <w:ins w:id="518" w:author="Nate Bachmeier [AWS-SA]" w:date="2023-04-30T13:30:00Z">
        <w:r>
          <w:t xml:space="preserve">        }</w:t>
        </w:r>
      </w:ins>
    </w:p>
    <w:p w14:paraId="2F605332" w14:textId="77777777" w:rsidR="00714D69" w:rsidRDefault="00714D69" w:rsidP="00714D69">
      <w:pPr>
        <w:pStyle w:val="SC-Source"/>
        <w:rPr>
          <w:ins w:id="519" w:author="Nate Bachmeier [AWS-SA]" w:date="2023-04-30T13:30:00Z"/>
        </w:rPr>
      </w:pPr>
      <w:ins w:id="520" w:author="Nate Bachmeier [AWS-SA]" w:date="2023-04-30T13:30:00Z">
        <w:r>
          <w:t xml:space="preserve">      }</w:t>
        </w:r>
      </w:ins>
    </w:p>
    <w:p w14:paraId="1D646E5F" w14:textId="77777777" w:rsidR="00714D69" w:rsidRDefault="00714D69" w:rsidP="00714D69">
      <w:pPr>
        <w:pStyle w:val="SC-Source"/>
        <w:rPr>
          <w:ins w:id="521" w:author="Nate Bachmeier [AWS-SA]" w:date="2023-04-30T13:30:00Z"/>
        </w:rPr>
      </w:pPr>
      <w:ins w:id="522" w:author="Nate Bachmeier [AWS-SA]" w:date="2023-04-30T13:30:00Z">
        <w:r>
          <w:t xml:space="preserve">    }</w:t>
        </w:r>
      </w:ins>
    </w:p>
    <w:p w14:paraId="30EAF7BF" w14:textId="77777777" w:rsidR="00714D69" w:rsidRDefault="00714D69" w:rsidP="00714D69">
      <w:pPr>
        <w:pStyle w:val="SC-Source"/>
        <w:rPr>
          <w:ins w:id="523" w:author="Nate Bachmeier [AWS-SA]" w:date="2023-04-30T13:30:00Z"/>
        </w:rPr>
      </w:pPr>
      <w:ins w:id="524" w:author="Nate Bachmeier [AWS-SA]" w:date="2023-04-30T13:30:00Z">
        <w:r>
          <w:t xml:space="preserve">  }</w:t>
        </w:r>
      </w:ins>
    </w:p>
    <w:p w14:paraId="3AAA7C88" w14:textId="412F2DEF" w:rsidR="00714D69" w:rsidRPr="00714D69" w:rsidRDefault="00714D69" w:rsidP="00714D69">
      <w:pPr>
        <w:pStyle w:val="SC-Source"/>
        <w:rPr>
          <w:ins w:id="525" w:author="Nate Bachmeier [AWS-SA]" w:date="2023-04-30T12:57:00Z"/>
        </w:rPr>
        <w:pPrChange w:id="526" w:author="Nate Bachmeier [AWS-SA]" w:date="2023-04-30T13:30:00Z">
          <w:pPr/>
        </w:pPrChange>
      </w:pPr>
      <w:ins w:id="527" w:author="Nate Bachmeier [AWS-SA]" w:date="2023-04-30T13:30:00Z">
        <w:r>
          <w:t>}</w:t>
        </w:r>
      </w:ins>
    </w:p>
    <w:p w14:paraId="131C5300" w14:textId="045A122B" w:rsidR="00C726B5" w:rsidRDefault="00C726B5" w:rsidP="00C726B5">
      <w:pPr>
        <w:rPr>
          <w:ins w:id="528" w:author="Nate Bachmeier [AWS-SA]" w:date="2023-04-30T13:54:00Z"/>
        </w:rPr>
      </w:pPr>
      <w:ins w:id="529" w:author="Nate Bachmeier [AWS-SA]" w:date="2023-04-30T13:55:00Z">
        <w:r>
          <w:t xml:space="preserve">An </w:t>
        </w:r>
      </w:ins>
      <w:ins w:id="530" w:author="Nate Bachmeier [AWS-SA]" w:date="2023-04-30T13:56:00Z">
        <w:r>
          <w:t xml:space="preserve">excerpt </w:t>
        </w:r>
      </w:ins>
      <w:ins w:id="531" w:author="Nate Bachmeier [AWS-SA]" w:date="2023-04-30T13:55:00Z">
        <w:r>
          <w:t>of the previ</w:t>
        </w:r>
      </w:ins>
      <w:ins w:id="532" w:author="Nate Bachmeier [AWS-SA]" w:date="2023-04-30T13:56:00Z">
        <w:r>
          <w:t xml:space="preserve">ous query is available in the following figure. It’s worth noting how the response aligns with the data model request and </w:t>
        </w:r>
      </w:ins>
      <w:ins w:id="533" w:author="Nate Bachmeier [AWS-SA]" w:date="2023-04-30T13:57:00Z">
        <w:r>
          <w:t>gives the consumer a single combined document. Using similar technologies like REST (</w:t>
        </w:r>
      </w:ins>
      <w:ins w:id="534" w:author="Nate Bachmeier [AWS-SA]" w:date="2023-04-30T13:58:00Z">
        <w:r>
          <w:t>REpresentational State Transfer) requires the caller to parse multiple re</w:t>
        </w:r>
      </w:ins>
      <w:ins w:id="535" w:author="Nate Bachmeier [AWS-SA]" w:date="2023-04-30T13:59:00Z">
        <w:r>
          <w:t xml:space="preserve">sponses and combine them. </w:t>
        </w:r>
      </w:ins>
    </w:p>
    <w:p w14:paraId="05D49F72" w14:textId="79BCA471" w:rsidR="00C726B5" w:rsidRPr="00C726B5" w:rsidRDefault="00C726B5" w:rsidP="00C726B5">
      <w:pPr>
        <w:pStyle w:val="Caption"/>
        <w:ind w:firstLine="0"/>
        <w:rPr>
          <w:ins w:id="536" w:author="Nate Bachmeier [AWS-SA]" w:date="2023-04-30T13:53:00Z"/>
          <w:i/>
          <w:iCs w:val="0"/>
          <w:rPrChange w:id="537" w:author="Nate Bachmeier [AWS-SA]" w:date="2023-04-30T13:55:00Z">
            <w:rPr>
              <w:ins w:id="538" w:author="Nate Bachmeier [AWS-SA]" w:date="2023-04-30T13:53:00Z"/>
            </w:rPr>
          </w:rPrChange>
        </w:rPr>
        <w:pPrChange w:id="539" w:author="Nate Bachmeier [AWS-SA]" w:date="2023-04-30T13:55:00Z">
          <w:pPr/>
        </w:pPrChange>
      </w:pPr>
      <w:ins w:id="540" w:author="Nate Bachmeier [AWS-SA]" w:date="2023-04-30T13:55:00Z">
        <w:r w:rsidRPr="00C726B5">
          <w:rPr>
            <w:b/>
            <w:bCs/>
            <w:rPrChange w:id="541" w:author="Nate Bachmeier [AWS-SA]" w:date="2023-04-30T13:55:00Z">
              <w:rPr/>
            </w:rPrChange>
          </w:rPr>
          <w:lastRenderedPageBreak/>
          <w:t xml:space="preserve">Figure </w:t>
        </w:r>
        <w:r w:rsidRPr="00C726B5">
          <w:rPr>
            <w:b/>
            <w:bCs/>
            <w:rPrChange w:id="542" w:author="Nate Bachmeier [AWS-SA]" w:date="2023-04-30T13:55:00Z">
              <w:rPr/>
            </w:rPrChange>
          </w:rPr>
          <w:fldChar w:fldCharType="begin"/>
        </w:r>
        <w:r w:rsidRPr="00C726B5">
          <w:rPr>
            <w:b/>
            <w:bCs/>
            <w:rPrChange w:id="543" w:author="Nate Bachmeier [AWS-SA]" w:date="2023-04-30T13:55:00Z">
              <w:rPr/>
            </w:rPrChange>
          </w:rPr>
          <w:instrText xml:space="preserve"> SEQ Figure \* ARABIC </w:instrText>
        </w:r>
      </w:ins>
      <w:r w:rsidRPr="00C726B5">
        <w:rPr>
          <w:b/>
          <w:bCs/>
          <w:rPrChange w:id="544" w:author="Nate Bachmeier [AWS-SA]" w:date="2023-04-30T13:55:00Z">
            <w:rPr/>
          </w:rPrChange>
        </w:rPr>
        <w:fldChar w:fldCharType="separate"/>
      </w:r>
      <w:ins w:id="545" w:author="Nate Bachmeier [AWS-SA]" w:date="2023-04-30T13:55:00Z">
        <w:r w:rsidRPr="00C726B5">
          <w:rPr>
            <w:b/>
            <w:bCs/>
            <w:noProof/>
            <w:rPrChange w:id="546" w:author="Nate Bachmeier [AWS-SA]" w:date="2023-04-30T13:55:00Z">
              <w:rPr>
                <w:noProof/>
              </w:rPr>
            </w:rPrChange>
          </w:rPr>
          <w:t>36</w:t>
        </w:r>
        <w:r w:rsidRPr="00C726B5">
          <w:rPr>
            <w:b/>
            <w:bCs/>
            <w:rPrChange w:id="547" w:author="Nate Bachmeier [AWS-SA]" w:date="2023-04-30T13:55:00Z">
              <w:rPr/>
            </w:rPrChange>
          </w:rPr>
          <w:fldChar w:fldCharType="end"/>
        </w:r>
        <w:r>
          <w:br/>
        </w:r>
        <w:r>
          <w:rPr>
            <w:i/>
            <w:iCs w:val="0"/>
          </w:rPr>
          <w:t>GraphQL Response</w:t>
        </w:r>
      </w:ins>
    </w:p>
    <w:p w14:paraId="617D9557" w14:textId="77777777" w:rsidR="00C726B5" w:rsidRDefault="00C726B5" w:rsidP="00C726B5">
      <w:pPr>
        <w:pStyle w:val="SC-Source"/>
        <w:rPr>
          <w:ins w:id="548" w:author="Nate Bachmeier [AWS-SA]" w:date="2023-04-30T13:53:00Z"/>
        </w:rPr>
      </w:pPr>
      <w:ins w:id="549" w:author="Nate Bachmeier [AWS-SA]" w:date="2023-04-30T13:53:00Z">
        <w:r>
          <w:t>{</w:t>
        </w:r>
      </w:ins>
    </w:p>
    <w:p w14:paraId="29D723FE" w14:textId="77777777" w:rsidR="00C726B5" w:rsidRDefault="00C726B5" w:rsidP="00C726B5">
      <w:pPr>
        <w:pStyle w:val="SC-Source"/>
        <w:rPr>
          <w:ins w:id="550" w:author="Nate Bachmeier [AWS-SA]" w:date="2023-04-30T13:53:00Z"/>
        </w:rPr>
      </w:pPr>
      <w:ins w:id="551" w:author="Nate Bachmeier [AWS-SA]" w:date="2023-04-30T13:53:00Z">
        <w:r>
          <w:t xml:space="preserve">  "data": {</w:t>
        </w:r>
      </w:ins>
    </w:p>
    <w:p w14:paraId="3D8C84A4" w14:textId="77777777" w:rsidR="00C726B5" w:rsidRDefault="00C726B5" w:rsidP="00C726B5">
      <w:pPr>
        <w:pStyle w:val="SC-Source"/>
        <w:rPr>
          <w:ins w:id="552" w:author="Nate Bachmeier [AWS-SA]" w:date="2023-04-30T13:53:00Z"/>
        </w:rPr>
      </w:pPr>
      <w:ins w:id="553" w:author="Nate Bachmeier [AWS-SA]" w:date="2023-04-30T13:53:00Z">
        <w:r>
          <w:t xml:space="preserve">    "get_video": {</w:t>
        </w:r>
      </w:ins>
    </w:p>
    <w:p w14:paraId="52C9585A" w14:textId="77777777" w:rsidR="00C726B5" w:rsidRDefault="00C726B5" w:rsidP="00C726B5">
      <w:pPr>
        <w:pStyle w:val="SC-Source"/>
        <w:rPr>
          <w:ins w:id="554" w:author="Nate Bachmeier [AWS-SA]" w:date="2023-04-30T13:53:00Z"/>
        </w:rPr>
      </w:pPr>
      <w:ins w:id="555" w:author="Nate Bachmeier [AWS-SA]" w:date="2023-04-30T13:53:00Z">
        <w:r>
          <w:t xml:space="preserve">      "annotation": {</w:t>
        </w:r>
      </w:ins>
    </w:p>
    <w:p w14:paraId="114F4732" w14:textId="77777777" w:rsidR="00C726B5" w:rsidRDefault="00C726B5" w:rsidP="00C726B5">
      <w:pPr>
        <w:pStyle w:val="SC-Source"/>
        <w:rPr>
          <w:ins w:id="556" w:author="Nate Bachmeier [AWS-SA]" w:date="2023-04-30T13:53:00Z"/>
        </w:rPr>
      </w:pPr>
      <w:ins w:id="557" w:author="Nate Bachmeier [AWS-SA]" w:date="2023-04-30T13:53:00Z">
        <w:r>
          <w:t xml:space="preserve">        "label": "clay pottery making"</w:t>
        </w:r>
      </w:ins>
    </w:p>
    <w:p w14:paraId="296AFC1E" w14:textId="77777777" w:rsidR="00C726B5" w:rsidRDefault="00C726B5" w:rsidP="00C726B5">
      <w:pPr>
        <w:pStyle w:val="SC-Source"/>
        <w:rPr>
          <w:ins w:id="558" w:author="Nate Bachmeier [AWS-SA]" w:date="2023-04-30T13:53:00Z"/>
        </w:rPr>
      </w:pPr>
      <w:ins w:id="559" w:author="Nate Bachmeier [AWS-SA]" w:date="2023-04-30T13:53:00Z">
        <w:r>
          <w:t xml:space="preserve">      },</w:t>
        </w:r>
      </w:ins>
    </w:p>
    <w:p w14:paraId="0856D229" w14:textId="77777777" w:rsidR="00C726B5" w:rsidRDefault="00C726B5" w:rsidP="00C726B5">
      <w:pPr>
        <w:pStyle w:val="SC-Source"/>
        <w:rPr>
          <w:ins w:id="560" w:author="Nate Bachmeier [AWS-SA]" w:date="2023-04-30T13:53:00Z"/>
        </w:rPr>
      </w:pPr>
      <w:ins w:id="561" w:author="Nate Bachmeier [AWS-SA]" w:date="2023-04-30T13:53:00Z">
        <w:r>
          <w:t xml:space="preserve">      "analysis": {</w:t>
        </w:r>
      </w:ins>
    </w:p>
    <w:p w14:paraId="05C91869" w14:textId="77777777" w:rsidR="00C726B5" w:rsidRDefault="00C726B5" w:rsidP="00C726B5">
      <w:pPr>
        <w:pStyle w:val="SC-Source"/>
        <w:rPr>
          <w:ins w:id="562" w:author="Nate Bachmeier [AWS-SA]" w:date="2023-04-30T13:53:00Z"/>
        </w:rPr>
      </w:pPr>
      <w:ins w:id="563" w:author="Nate Bachmeier [AWS-SA]" w:date="2023-04-30T13:53:00Z">
        <w:r>
          <w:t xml:space="preserve">        "frames": [</w:t>
        </w:r>
      </w:ins>
    </w:p>
    <w:p w14:paraId="0EBA1963" w14:textId="77777777" w:rsidR="00C726B5" w:rsidRDefault="00C726B5" w:rsidP="00C726B5">
      <w:pPr>
        <w:pStyle w:val="SC-Source"/>
        <w:rPr>
          <w:ins w:id="564" w:author="Nate Bachmeier [AWS-SA]" w:date="2023-04-30T13:53:00Z"/>
        </w:rPr>
      </w:pPr>
      <w:ins w:id="565" w:author="Nate Bachmeier [AWS-SA]" w:date="2023-04-30T13:53:00Z">
        <w:r>
          <w:t xml:space="preserve">          {</w:t>
        </w:r>
      </w:ins>
    </w:p>
    <w:p w14:paraId="146CA902" w14:textId="77777777" w:rsidR="00C726B5" w:rsidRDefault="00C726B5" w:rsidP="00C726B5">
      <w:pPr>
        <w:pStyle w:val="SC-Source"/>
        <w:rPr>
          <w:ins w:id="566" w:author="Nate Bachmeier [AWS-SA]" w:date="2023-04-30T13:53:00Z"/>
        </w:rPr>
      </w:pPr>
      <w:ins w:id="567" w:author="Nate Bachmeier [AWS-SA]" w:date="2023-04-30T13:53:00Z">
        <w:r>
          <w:t xml:space="preserve">            "offset": 19,</w:t>
        </w:r>
      </w:ins>
    </w:p>
    <w:p w14:paraId="279C747D" w14:textId="08BEAC6D" w:rsidR="00C726B5" w:rsidRDefault="00C726B5" w:rsidP="00C726B5">
      <w:pPr>
        <w:pStyle w:val="SC-Source"/>
        <w:rPr>
          <w:ins w:id="568" w:author="Nate Bachmeier [AWS-SA]" w:date="2023-04-30T13:53:00Z"/>
        </w:rPr>
      </w:pPr>
      <w:ins w:id="569" w:author="Nate Bachmeier [AWS-SA]" w:date="2023-04-30T13:53:00Z">
        <w:r>
          <w:t xml:space="preserve">            "people_count": </w:t>
        </w:r>
      </w:ins>
      <w:ins w:id="570" w:author="Nate Bachmeier [AWS-SA]" w:date="2023-04-30T13:54:00Z">
        <w:r>
          <w:t>1</w:t>
        </w:r>
      </w:ins>
      <w:ins w:id="571" w:author="Nate Bachmeier [AWS-SA]" w:date="2023-04-30T13:53:00Z">
        <w:r>
          <w:t>,</w:t>
        </w:r>
      </w:ins>
    </w:p>
    <w:p w14:paraId="382DB32E" w14:textId="77777777" w:rsidR="00C726B5" w:rsidRDefault="00C726B5" w:rsidP="00C726B5">
      <w:pPr>
        <w:pStyle w:val="SC-Source"/>
        <w:rPr>
          <w:ins w:id="572" w:author="Nate Bachmeier [AWS-SA]" w:date="2023-04-30T13:53:00Z"/>
        </w:rPr>
      </w:pPr>
      <w:ins w:id="573" w:author="Nate Bachmeier [AWS-SA]" w:date="2023-04-30T13:53:00Z">
        <w:r>
          <w:t xml:space="preserve">            "bodies": [</w:t>
        </w:r>
      </w:ins>
    </w:p>
    <w:p w14:paraId="4C3FC866" w14:textId="77777777" w:rsidR="00C726B5" w:rsidRDefault="00C726B5" w:rsidP="00C726B5">
      <w:pPr>
        <w:pStyle w:val="SC-Source"/>
        <w:rPr>
          <w:ins w:id="574" w:author="Nate Bachmeier [AWS-SA]" w:date="2023-04-30T13:53:00Z"/>
        </w:rPr>
      </w:pPr>
      <w:ins w:id="575" w:author="Nate Bachmeier [AWS-SA]" w:date="2023-04-30T13:53:00Z">
        <w:r>
          <w:t xml:space="preserve">              {</w:t>
        </w:r>
      </w:ins>
    </w:p>
    <w:p w14:paraId="45F7BEFB" w14:textId="77777777" w:rsidR="00C726B5" w:rsidRDefault="00C726B5" w:rsidP="00C726B5">
      <w:pPr>
        <w:pStyle w:val="SC-Source"/>
        <w:rPr>
          <w:ins w:id="576" w:author="Nate Bachmeier [AWS-SA]" w:date="2023-04-30T13:53:00Z"/>
        </w:rPr>
      </w:pPr>
      <w:ins w:id="577" w:author="Nate Bachmeier [AWS-SA]" w:date="2023-04-30T13:53:00Z">
        <w:r>
          <w:t xml:space="preserve">                "rshoulder": {</w:t>
        </w:r>
      </w:ins>
    </w:p>
    <w:p w14:paraId="4C66796D" w14:textId="66688378" w:rsidR="00C726B5" w:rsidRDefault="00C726B5" w:rsidP="00C726B5">
      <w:pPr>
        <w:pStyle w:val="SC-Source"/>
        <w:rPr>
          <w:ins w:id="578" w:author="Nate Bachmeier [AWS-SA]" w:date="2023-04-30T13:53:00Z"/>
        </w:rPr>
      </w:pPr>
      <w:ins w:id="579" w:author="Nate Bachmeier [AWS-SA]" w:date="2023-04-30T13:53:00Z">
        <w:r>
          <w:t xml:space="preserve">                  "visible": </w:t>
        </w:r>
      </w:ins>
      <w:ins w:id="580" w:author="Nate Bachmeier [AWS-SA]" w:date="2023-04-30T13:54:00Z">
        <w:r>
          <w:t>true</w:t>
        </w:r>
      </w:ins>
    </w:p>
    <w:p w14:paraId="124D2710" w14:textId="77777777" w:rsidR="00C726B5" w:rsidRDefault="00C726B5" w:rsidP="00C726B5">
      <w:pPr>
        <w:pStyle w:val="SC-Source"/>
        <w:rPr>
          <w:ins w:id="581" w:author="Nate Bachmeier [AWS-SA]" w:date="2023-04-30T13:53:00Z"/>
        </w:rPr>
      </w:pPr>
      <w:ins w:id="582" w:author="Nate Bachmeier [AWS-SA]" w:date="2023-04-30T13:53:00Z">
        <w:r>
          <w:t xml:space="preserve">                },</w:t>
        </w:r>
      </w:ins>
    </w:p>
    <w:p w14:paraId="1C3446EC" w14:textId="77777777" w:rsidR="00C726B5" w:rsidRDefault="00C726B5" w:rsidP="00C726B5">
      <w:pPr>
        <w:pStyle w:val="SC-Source"/>
        <w:rPr>
          <w:ins w:id="583" w:author="Nate Bachmeier [AWS-SA]" w:date="2023-04-30T13:54:00Z"/>
        </w:rPr>
      </w:pPr>
      <w:ins w:id="584" w:author="Nate Bachmeier [AWS-SA]" w:date="2023-04-30T13:53:00Z">
        <w:r>
          <w:t xml:space="preserve">                </w:t>
        </w:r>
      </w:ins>
      <w:ins w:id="585" w:author="Nate Bachmeier [AWS-SA]" w:date="2023-04-30T13:54:00Z">
        <w:r>
          <w:t>"identity": {</w:t>
        </w:r>
      </w:ins>
    </w:p>
    <w:p w14:paraId="1C91820F" w14:textId="2FE36439" w:rsidR="00C726B5" w:rsidRDefault="00C726B5" w:rsidP="00C726B5">
      <w:pPr>
        <w:pStyle w:val="SC-Source"/>
        <w:rPr>
          <w:ins w:id="586" w:author="Nate Bachmeier [AWS-SA]" w:date="2023-04-30T13:54:00Z"/>
        </w:rPr>
      </w:pPr>
      <w:ins w:id="587" w:author="Nate Bachmeier [AWS-SA]" w:date="2023-04-30T13:54:00Z">
        <w:r>
          <w:t xml:space="preserve">                  "person_id": </w:t>
        </w:r>
      </w:ins>
      <w:ins w:id="588" w:author="Nate Bachmeier [AWS-SA]" w:date="2023-04-30T14:03:00Z">
        <w:r w:rsidR="00430B4C">
          <w:t>0</w:t>
        </w:r>
      </w:ins>
    </w:p>
    <w:p w14:paraId="0EC80C8E" w14:textId="77777777" w:rsidR="00EC45C9" w:rsidRDefault="00EC45C9" w:rsidP="00EC45C9">
      <w:pPr>
        <w:pStyle w:val="SC-Source"/>
        <w:rPr>
          <w:ins w:id="589" w:author="Nate Bachmeier [AWS-SA]" w:date="2023-04-30T14:13:00Z"/>
        </w:rPr>
      </w:pPr>
      <w:ins w:id="590" w:author="Nate Bachmeier [AWS-SA]" w:date="2023-04-30T14:13:00Z">
        <w:r>
          <w:t xml:space="preserve">             }</w:t>
        </w:r>
      </w:ins>
    </w:p>
    <w:p w14:paraId="2B965CFC" w14:textId="77777777" w:rsidR="00EC45C9" w:rsidRDefault="00EC45C9" w:rsidP="00EC45C9">
      <w:pPr>
        <w:pStyle w:val="SC-Source"/>
        <w:rPr>
          <w:ins w:id="591" w:author="Nate Bachmeier [AWS-SA]" w:date="2023-04-30T14:13:00Z"/>
        </w:rPr>
      </w:pPr>
      <w:ins w:id="592" w:author="Nate Bachmeier [AWS-SA]" w:date="2023-04-30T14:13:00Z">
        <w:r>
          <w:t xml:space="preserve">            ]</w:t>
        </w:r>
      </w:ins>
    </w:p>
    <w:p w14:paraId="4279E845" w14:textId="77777777" w:rsidR="00EC45C9" w:rsidRDefault="00EC45C9" w:rsidP="00EC45C9">
      <w:pPr>
        <w:pStyle w:val="SC-Source"/>
        <w:rPr>
          <w:ins w:id="593" w:author="Nate Bachmeier [AWS-SA]" w:date="2023-04-30T14:13:00Z"/>
        </w:rPr>
      </w:pPr>
      <w:ins w:id="594" w:author="Nate Bachmeier [AWS-SA]" w:date="2023-04-30T14:13:00Z">
        <w:r>
          <w:t xml:space="preserve">          }</w:t>
        </w:r>
      </w:ins>
    </w:p>
    <w:p w14:paraId="59D065CC" w14:textId="77777777" w:rsidR="00EC45C9" w:rsidRDefault="00EC45C9" w:rsidP="00EC45C9">
      <w:pPr>
        <w:pStyle w:val="SC-Source"/>
        <w:rPr>
          <w:ins w:id="595" w:author="Nate Bachmeier [AWS-SA]" w:date="2023-04-30T14:13:00Z"/>
        </w:rPr>
      </w:pPr>
      <w:ins w:id="596" w:author="Nate Bachmeier [AWS-SA]" w:date="2023-04-30T14:13:00Z">
        <w:r>
          <w:t xml:space="preserve">        ]</w:t>
        </w:r>
      </w:ins>
    </w:p>
    <w:p w14:paraId="2ADE2EEF" w14:textId="77777777" w:rsidR="00EC45C9" w:rsidRDefault="00EC45C9" w:rsidP="00EC45C9">
      <w:pPr>
        <w:pStyle w:val="SC-Source"/>
        <w:rPr>
          <w:ins w:id="597" w:author="Nate Bachmeier [AWS-SA]" w:date="2023-04-30T14:13:00Z"/>
        </w:rPr>
      </w:pPr>
      <w:ins w:id="598" w:author="Nate Bachmeier [AWS-SA]" w:date="2023-04-30T14:13:00Z">
        <w:r>
          <w:t xml:space="preserve">      }</w:t>
        </w:r>
      </w:ins>
    </w:p>
    <w:p w14:paraId="28BB48EA" w14:textId="77777777" w:rsidR="00EC45C9" w:rsidRDefault="00EC45C9" w:rsidP="00EC45C9">
      <w:pPr>
        <w:pStyle w:val="SC-Source"/>
        <w:rPr>
          <w:ins w:id="599" w:author="Nate Bachmeier [AWS-SA]" w:date="2023-04-30T14:13:00Z"/>
        </w:rPr>
      </w:pPr>
      <w:ins w:id="600" w:author="Nate Bachmeier [AWS-SA]" w:date="2023-04-30T14:13:00Z">
        <w:r>
          <w:t xml:space="preserve">    }</w:t>
        </w:r>
      </w:ins>
    </w:p>
    <w:p w14:paraId="33E8F46D" w14:textId="77777777" w:rsidR="00EC45C9" w:rsidRDefault="00EC45C9" w:rsidP="00EC45C9">
      <w:pPr>
        <w:pStyle w:val="SC-Source"/>
        <w:rPr>
          <w:ins w:id="601" w:author="Nate Bachmeier [AWS-SA]" w:date="2023-04-30T14:13:00Z"/>
        </w:rPr>
      </w:pPr>
      <w:ins w:id="602" w:author="Nate Bachmeier [AWS-SA]" w:date="2023-04-30T14:13:00Z">
        <w:r>
          <w:t xml:space="preserve">  }</w:t>
        </w:r>
      </w:ins>
    </w:p>
    <w:p w14:paraId="3FC939EB" w14:textId="71F6E865" w:rsidR="00E64BB3" w:rsidDel="00C726B5" w:rsidRDefault="00E64BB3" w:rsidP="00EC45C9">
      <w:pPr>
        <w:ind w:firstLine="0"/>
        <w:rPr>
          <w:del w:id="603" w:author="Nate Bachmeier [AWS-SA]" w:date="2023-04-30T14:00:00Z"/>
        </w:rPr>
        <w:pPrChange w:id="604" w:author="Nate Bachmeier [AWS-SA]" w:date="2023-04-23T12:30:00Z">
          <w:pPr/>
        </w:pPrChange>
      </w:pPr>
      <w:del w:id="605" w:author="Nate Bachmeier [AWS-SA]" w:date="2023-04-23T12:30:00Z">
        <w:r w:rsidDel="002E682D">
          <w:lastRenderedPageBreak/>
          <w:delText>Lastly, a</w:delText>
        </w:r>
      </w:del>
      <w:del w:id="606" w:author="Nate Bachmeier [AWS-SA]" w:date="2023-04-30T14:00:00Z">
        <w:r w:rsidDel="00C726B5">
          <w:delText>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and simultaneously costs decrease. In that case, one expects that the accessibility of those services should increase due to commoditization. That, in turn, improves medical care for an aging population.</w:delText>
        </w:r>
      </w:del>
    </w:p>
    <w:p w14:paraId="667E8C59" w14:textId="22AFD5BA" w:rsidR="00104B25" w:rsidRPr="00B21582" w:rsidDel="00213AB2" w:rsidRDefault="00104B25" w:rsidP="00B21582">
      <w:pPr>
        <w:pStyle w:val="Caption"/>
        <w:ind w:firstLine="0"/>
        <w:rPr>
          <w:del w:id="607" w:author="Nate Bachmeier [AWS-SA]" w:date="2023-04-20T16:00:00Z"/>
          <w:b/>
          <w:bCs/>
          <w:i/>
        </w:rPr>
      </w:pPr>
      <w:bookmarkStart w:id="608" w:name="_Toc128255060"/>
      <w:bookmarkStart w:id="609" w:name="_Toc128302246"/>
      <w:del w:id="610" w:author="Nate Bachmeier [AWS-SA]" w:date="2023-04-20T16:00:00Z">
        <w:r w:rsidRPr="00B21582" w:rsidDel="00213AB2">
          <w:rPr>
            <w:b/>
            <w:bCs/>
          </w:rPr>
          <w:delText xml:space="preserve">Figure </w:delText>
        </w:r>
        <w:r w:rsidR="003F00CE" w:rsidDel="00213AB2">
          <w:rPr>
            <w:b/>
            <w:bCs/>
          </w:rPr>
          <w:delText>34</w:delText>
        </w:r>
        <w:r w:rsidDel="00213AB2">
          <w:rPr>
            <w:b/>
            <w:bCs/>
          </w:rPr>
          <w:br/>
        </w:r>
        <w:r w:rsidRPr="00B21582" w:rsidDel="00213AB2">
          <w:rPr>
            <w:i/>
            <w:iCs w:val="0"/>
          </w:rPr>
          <w:delText>Pose</w:delText>
        </w:r>
        <w:r w:rsidDel="00213AB2">
          <w:rPr>
            <w:i/>
            <w:iCs w:val="0"/>
          </w:rPr>
          <w:delText xml:space="preserve"> Output Format Body-25</w:delText>
        </w:r>
        <w:bookmarkEnd w:id="608"/>
        <w:bookmarkEnd w:id="609"/>
      </w:del>
    </w:p>
    <w:p w14:paraId="07802253" w14:textId="21EEFAE5" w:rsidR="00104B25" w:rsidDel="00213AB2" w:rsidRDefault="00104B25" w:rsidP="00E16572">
      <w:pPr>
        <w:ind w:firstLine="0"/>
        <w:rPr>
          <w:del w:id="611" w:author="Nate Bachmeier [AWS-SA]" w:date="2023-04-20T16:00:00Z"/>
        </w:rPr>
      </w:pPr>
      <w:del w:id="612" w:author="Nate Bachmeier [AWS-SA]" w:date="2023-04-20T16:00:00Z">
        <w:r w:rsidDel="00213AB2">
          <w:rPr>
            <w:noProof/>
          </w:rPr>
          <w:drawing>
            <wp:inline distT="0" distB="0" distL="0" distR="0" wp14:anchorId="2B9588C6" wp14:editId="46ECE56E">
              <wp:extent cx="2684149" cy="4674358"/>
              <wp:effectExtent l="0" t="0" r="1905"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del>
    </w:p>
    <w:p w14:paraId="6ADF0F4A" w14:textId="5897CB3F" w:rsidR="001B38B1" w:rsidRDefault="001B38B1" w:rsidP="00B21582">
      <w:pPr>
        <w:pStyle w:val="Heading3"/>
        <w:ind w:firstLine="0"/>
      </w:pPr>
      <w:r>
        <w:t>RQ1</w:t>
      </w:r>
      <w:r w:rsidR="00FD62B7">
        <w:t xml:space="preserve"> </w:t>
      </w:r>
    </w:p>
    <w:p w14:paraId="0A5A80A6" w14:textId="0205B559" w:rsidR="001B38B1" w:rsidRDefault="001B38B1" w:rsidP="001B38B1">
      <w:pPr>
        <w:rPr>
          <w:ins w:id="613" w:author="Nate Bachmeier [AWS-SA]" w:date="2023-04-30T14:07:00Z"/>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4F2E588F" w14:textId="1E6913B7" w:rsidR="00D428D4" w:rsidRDefault="00EC45C9" w:rsidP="0021289B">
      <w:pPr>
        <w:rPr>
          <w:ins w:id="614" w:author="Nate Bachmeier [AWS-SA]" w:date="2023-04-30T15:25:00Z"/>
        </w:rPr>
      </w:pPr>
      <w:ins w:id="615" w:author="Nate Bachmeier [AWS-SA]" w:date="2023-04-30T14:07:00Z">
        <w:r>
          <w:t xml:space="preserve">Effectiveness is the degree to which something </w:t>
        </w:r>
      </w:ins>
      <w:ins w:id="616" w:author="Nate Bachmeier [AWS-SA]" w:date="2023-04-30T14:09:00Z">
        <w:r>
          <w:t>successfully produces</w:t>
        </w:r>
      </w:ins>
      <w:ins w:id="617" w:author="Nate Bachmeier [AWS-SA]" w:date="2023-04-30T14:07:00Z">
        <w:r>
          <w:t xml:space="preserve"> a</w:t>
        </w:r>
      </w:ins>
      <w:ins w:id="618" w:author="Nate Bachmeier [AWS-SA]" w:date="2023-04-30T14:08:00Z">
        <w:r>
          <w:t xml:space="preserve"> desired</w:t>
        </w:r>
      </w:ins>
      <w:customXmlInsRangeStart w:id="619" w:author="Nate Bachmeier [AWS-SA]" w:date="2023-04-30T14:09:00Z"/>
      <w:sdt>
        <w:sdtPr>
          <w:id w:val="336431202"/>
          <w:citation/>
        </w:sdtPr>
        <w:sdtContent>
          <w:customXmlInsRangeEnd w:id="619"/>
          <w:ins w:id="620" w:author="Nate Bachmeier [AWS-SA]" w:date="2023-04-30T14:09:00Z">
            <w:r>
              <w:fldChar w:fldCharType="begin"/>
            </w:r>
            <w:r>
              <w:instrText xml:space="preserve"> CITATION Oxf23 \l 1033 </w:instrText>
            </w:r>
          </w:ins>
          <w:r>
            <w:fldChar w:fldCharType="separate"/>
          </w:r>
          <w:ins w:id="621" w:author="Nate Bachmeier [AWS-SA]" w:date="2023-04-30T14:09:00Z">
            <w:r>
              <w:rPr>
                <w:noProof/>
              </w:rPr>
              <w:t xml:space="preserve"> </w:t>
            </w:r>
            <w:r>
              <w:rPr>
                <w:noProof/>
              </w:rPr>
              <w:t>(Oxford, 2023)</w:t>
            </w:r>
            <w:r>
              <w:fldChar w:fldCharType="end"/>
            </w:r>
          </w:ins>
          <w:customXmlInsRangeStart w:id="622" w:author="Nate Bachmeier [AWS-SA]" w:date="2023-04-30T14:09:00Z"/>
        </w:sdtContent>
      </w:sdt>
      <w:customXmlInsRangeEnd w:id="622"/>
      <w:ins w:id="623" w:author="Nate Bachmeier [AWS-SA]" w:date="2023-04-30T14:08:00Z">
        <w:r>
          <w:t>.</w:t>
        </w:r>
      </w:ins>
      <w:ins w:id="624" w:author="Nate Bachmeier [AWS-SA]" w:date="2023-04-30T14:09:00Z">
        <w:r>
          <w:t xml:space="preserve"> This constructive research project </w:t>
        </w:r>
      </w:ins>
      <w:ins w:id="625" w:author="Nate Bachmeier [AWS-SA]" w:date="2023-04-30T14:10:00Z">
        <w:r>
          <w:t xml:space="preserve">can reliably extract metadata from video sequences and </w:t>
        </w:r>
      </w:ins>
      <w:ins w:id="626" w:author="Nate Bachmeier [AWS-SA]" w:date="2023-04-30T14:11:00Z">
        <w:r>
          <w:t>surface that information into a</w:t>
        </w:r>
      </w:ins>
      <w:ins w:id="627" w:author="Nate Bachmeier [AWS-SA]" w:date="2023-04-30T14:12:00Z">
        <w:r>
          <w:t>n</w:t>
        </w:r>
      </w:ins>
      <w:ins w:id="628" w:author="Nate Bachmeier [AWS-SA]" w:date="2023-04-30T14:11:00Z">
        <w:r>
          <w:t xml:space="preserve"> </w:t>
        </w:r>
      </w:ins>
      <w:ins w:id="629" w:author="Nate Bachmeier [AWS-SA]" w:date="2023-04-30T14:12:00Z">
        <w:r>
          <w:t xml:space="preserve">extensive </w:t>
        </w:r>
      </w:ins>
      <w:ins w:id="630" w:author="Nate Bachmeier [AWS-SA]" w:date="2023-04-30T14:11:00Z">
        <w:r>
          <w:t>schema.</w:t>
        </w:r>
      </w:ins>
      <w:ins w:id="631" w:author="Nate Bachmeier [AWS-SA]" w:date="2023-04-30T15:24:00Z">
        <w:r w:rsidR="00D428D4">
          <w:t xml:space="preserve"> </w:t>
        </w:r>
      </w:ins>
      <w:ins w:id="632" w:author="Nate Bachmeier [AWS-SA]" w:date="2023-04-30T15:27:00Z">
        <w:r w:rsidR="00D428D4">
          <w:t xml:space="preserve">The initial implementation scope focuses on </w:t>
        </w:r>
      </w:ins>
      <w:ins w:id="633" w:author="Nate Bachmeier [AWS-SA]" w:date="2023-04-30T15:28:00Z">
        <w:r w:rsidR="00D428D4">
          <w:t>human identification, tracking, and annotating capab</w:t>
        </w:r>
      </w:ins>
      <w:ins w:id="634" w:author="Nate Bachmeier [AWS-SA]" w:date="2023-04-30T15:29:00Z">
        <w:r w:rsidR="00D428D4">
          <w:t>ilities. Future research efforts can quickly extend the feature set to add do</w:t>
        </w:r>
      </w:ins>
      <w:ins w:id="635" w:author="Nate Bachmeier [AWS-SA]" w:date="2023-04-30T15:30:00Z">
        <w:r w:rsidR="00D428D4">
          <w:t>main-specific classification labels. For instance, an elderly care facility could include a fall</w:t>
        </w:r>
      </w:ins>
      <w:ins w:id="636" w:author="Nate Bachmeier [AWS-SA]" w:date="2023-04-30T15:31:00Z">
        <w:r w:rsidR="00D428D4">
          <w:t xml:space="preserve"> </w:t>
        </w:r>
      </w:ins>
      <w:ins w:id="637" w:author="Nate Bachmeier [AWS-SA]" w:date="2023-04-30T15:30:00Z">
        <w:r w:rsidR="00D428D4">
          <w:t>detection</w:t>
        </w:r>
      </w:ins>
      <w:ins w:id="638" w:author="Nate Bachmeier [AWS-SA]" w:date="2023-04-30T15:31:00Z">
        <w:r w:rsidR="00D428D4">
          <w:t xml:space="preserve"> algorithm powered by these foundational properties.</w:t>
        </w:r>
      </w:ins>
    </w:p>
    <w:p w14:paraId="679FC555" w14:textId="6B432F18" w:rsidR="00D428D4" w:rsidRPr="00D428D4" w:rsidRDefault="00D428D4" w:rsidP="0021289B">
      <w:pPr>
        <w:rPr>
          <w:rPrChange w:id="639" w:author="Nate Bachmeier [AWS-SA]" w:date="2023-04-30T15:20:00Z">
            <w:rPr>
              <w:i/>
              <w:iCs/>
            </w:rPr>
          </w:rPrChange>
        </w:rPr>
      </w:pPr>
      <w:ins w:id="640" w:author="Nate Bachmeier [AWS-SA]" w:date="2023-04-30T15:09:00Z">
        <w:r>
          <w:t xml:space="preserve">It utilizes a loosely coupled </w:t>
        </w:r>
      </w:ins>
      <w:ins w:id="641" w:author="Nate Bachmeier [AWS-SA]" w:date="2023-04-30T14:12:00Z">
        <w:r w:rsidR="00EC45C9">
          <w:t xml:space="preserve">analytics pipeline </w:t>
        </w:r>
      </w:ins>
      <w:ins w:id="642" w:author="Nate Bachmeier [AWS-SA]" w:date="2023-04-30T15:09:00Z">
        <w:r>
          <w:t xml:space="preserve">that first identifies the </w:t>
        </w:r>
      </w:ins>
      <w:ins w:id="643" w:author="Nate Bachmeier [AWS-SA]" w:date="2023-04-30T15:10:00Z">
        <w:r>
          <w:t xml:space="preserve">humans and their skeletal positions within frames using </w:t>
        </w:r>
      </w:ins>
      <w:ins w:id="644" w:author="Nate Bachmeier [AWS-SA]" w:date="2023-04-30T14:12:00Z">
        <w:r w:rsidR="00EC45C9">
          <w:t>the Open</w:t>
        </w:r>
      </w:ins>
      <w:ins w:id="645" w:author="Nate Bachmeier [AWS-SA]" w:date="2023-04-30T14:13:00Z">
        <w:r w:rsidR="00EC45C9">
          <w:t xml:space="preserve">Pose </w:t>
        </w:r>
      </w:ins>
      <w:ins w:id="646" w:author="Nate Bachmeier [AWS-SA]" w:date="2023-04-30T14:14:00Z">
        <w:r w:rsidR="00EC45C9">
          <w:t>framework</w:t>
        </w:r>
      </w:ins>
      <w:ins w:id="647" w:author="Nate Bachmeier [AWS-SA]" w:date="2023-04-30T14:15:00Z">
        <w:r w:rsidR="00EC45C9">
          <w:t xml:space="preserve">. Next, a custom Movement Tracker </w:t>
        </w:r>
      </w:ins>
      <w:ins w:id="648" w:author="Nate Bachmeier [AWS-SA]" w:date="2023-04-30T14:16:00Z">
        <w:r w:rsidR="00EC45C9">
          <w:t xml:space="preserve">reliably </w:t>
        </w:r>
      </w:ins>
      <w:ins w:id="649" w:author="Nate Bachmeier [AWS-SA]" w:date="2023-04-30T14:17:00Z">
        <w:r w:rsidR="00EC45C9">
          <w:t xml:space="preserve">determines the motion sequence for each person across the sampled clip. Third, </w:t>
        </w:r>
      </w:ins>
      <w:ins w:id="650" w:author="Nate Bachmeier [AWS-SA]" w:date="2023-04-30T14:18:00Z">
        <w:r w:rsidR="00EC45C9">
          <w:t>Amazon Rekognition further annotates those frames and e</w:t>
        </w:r>
      </w:ins>
      <w:ins w:id="651" w:author="Nate Bachmeier [AWS-SA]" w:date="2023-04-30T14:19:00Z">
        <w:r w:rsidR="00EC45C9">
          <w:t xml:space="preserve">ach person’s </w:t>
        </w:r>
      </w:ins>
      <w:ins w:id="652" w:author="Nate Bachmeier [AWS-SA]" w:date="2023-04-30T14:18:00Z">
        <w:r w:rsidR="00EC45C9">
          <w:t>bounding boxes with object detection.</w:t>
        </w:r>
      </w:ins>
      <w:ins w:id="653" w:author="Nate Bachmeier [AWS-SA]" w:date="2023-04-30T15:24:00Z">
        <w:r>
          <w:t xml:space="preserve"> </w:t>
        </w:r>
      </w:ins>
      <w:ins w:id="654" w:author="Nate Bachmeier [AWS-SA]" w:date="2023-04-30T15:23:00Z">
        <w:r>
          <w:t xml:space="preserve"> </w:t>
        </w:r>
      </w:ins>
      <w:ins w:id="655" w:author="Nate Bachmeier [AWS-SA]" w:date="2023-04-30T15:11:00Z">
        <w:r>
          <w:t xml:space="preserve">The amalgamation of these </w:t>
        </w:r>
      </w:ins>
      <w:ins w:id="656" w:author="Nate Bachmeier [AWS-SA]" w:date="2023-04-30T15:10:00Z">
        <w:r>
          <w:t xml:space="preserve">capabilities </w:t>
        </w:r>
      </w:ins>
      <w:ins w:id="657" w:author="Nate Bachmeier [AWS-SA]" w:date="2023-04-30T15:11:00Z">
        <w:r>
          <w:t>provide</w:t>
        </w:r>
      </w:ins>
      <w:ins w:id="658" w:author="Nate Bachmeier [AWS-SA]" w:date="2023-04-30T15:12:00Z">
        <w:r>
          <w:t>s greater predictive power than any single component.</w:t>
        </w:r>
      </w:ins>
      <w:ins w:id="659" w:author="Nate Bachmeier [AWS-SA]" w:date="2023-04-30T15:14:00Z">
        <w:r>
          <w:t xml:space="preserve"> </w:t>
        </w:r>
      </w:ins>
      <w:ins w:id="660" w:author="Nate Bachmeier [AWS-SA]" w:date="2023-04-30T15:13:00Z">
        <w:r>
          <w:t xml:space="preserve">For example, </w:t>
        </w:r>
        <w:r>
          <w:t>the OpenPose framework offers a foundational ability to extract skeletal positions from a 2-D frame.</w:t>
        </w:r>
        <w:r>
          <w:t xml:space="preserve"> This information is sufficient for differentiating core movements</w:t>
        </w:r>
      </w:ins>
      <w:ins w:id="661" w:author="Nate Bachmeier [AWS-SA]" w:date="2023-04-30T15:14:00Z">
        <w:r>
          <w:t xml:space="preserve"> such as walking, throwing, sitting, and eating. However, </w:t>
        </w:r>
      </w:ins>
      <w:ins w:id="662" w:author="Nate Bachmeier [AWS-SA]" w:date="2023-04-30T15:15:00Z">
        <w:r>
          <w:t xml:space="preserve">predicting many derived activities from only skeletal movements is challenging. For instance, </w:t>
        </w:r>
        <w:r>
          <w:rPr>
            <w:i/>
            <w:iCs/>
          </w:rPr>
          <w:t>playing cello</w:t>
        </w:r>
        <w:r>
          <w:t xml:space="preserve"> and </w:t>
        </w:r>
        <w:r>
          <w:rPr>
            <w:i/>
            <w:iCs/>
          </w:rPr>
          <w:t xml:space="preserve">playing clarinet </w:t>
        </w:r>
      </w:ins>
      <w:ins w:id="663" w:author="Nate Bachmeier [AWS-SA]" w:date="2023-04-30T15:16:00Z">
        <w:r>
          <w:t>have similar action sequences due to sharing a</w:t>
        </w:r>
      </w:ins>
      <w:ins w:id="664" w:author="Nate Bachmeier [AWS-SA]" w:date="2023-04-30T15:17:00Z">
        <w:r>
          <w:t xml:space="preserve"> parent activity (</w:t>
        </w:r>
        <w:r>
          <w:rPr>
            <w:i/>
            <w:iCs/>
          </w:rPr>
          <w:t>playing an instrument</w:t>
        </w:r>
        <w:r>
          <w:t xml:space="preserve">). Similarly, object detection can predict </w:t>
        </w:r>
      </w:ins>
      <w:ins w:id="665" w:author="Nate Bachmeier [AWS-SA]" w:date="2023-04-30T15:18:00Z">
        <w:r>
          <w:t xml:space="preserve">that a cello is within the player’s bounding box but </w:t>
        </w:r>
      </w:ins>
      <w:ins w:id="666" w:author="Nate Bachmeier [AWS-SA]" w:date="2023-04-30T15:19:00Z">
        <w:r>
          <w:t xml:space="preserve">cannot decern if it’s in use. This analytic pipeline successfully </w:t>
        </w:r>
      </w:ins>
      <w:ins w:id="667" w:author="Nate Bachmeier [AWS-SA]" w:date="2023-04-30T15:21:00Z">
        <w:r>
          <w:t xml:space="preserve">composites </w:t>
        </w:r>
      </w:ins>
      <w:ins w:id="668" w:author="Nate Bachmeier [AWS-SA]" w:date="2023-04-30T15:20:00Z">
        <w:r>
          <w:t xml:space="preserve">that the person is </w:t>
        </w:r>
        <w:r w:rsidRPr="00D428D4">
          <w:rPr>
            <w:i/>
            <w:iCs/>
            <w:rPrChange w:id="669" w:author="Nate Bachmeier [AWS-SA]" w:date="2023-04-30T15:20:00Z">
              <w:rPr/>
            </w:rPrChange>
          </w:rPr>
          <w:t>playing an instrument</w:t>
        </w:r>
        <w:r>
          <w:t xml:space="preserve"> </w:t>
        </w:r>
      </w:ins>
      <w:ins w:id="670" w:author="Nate Bachmeier [AWS-SA]" w:date="2023-04-30T15:36:00Z">
        <w:r>
          <w:t>(see Figure 35)</w:t>
        </w:r>
        <w:r>
          <w:t xml:space="preserve"> </w:t>
        </w:r>
      </w:ins>
      <w:ins w:id="671" w:author="Nate Bachmeier [AWS-SA]" w:date="2023-04-30T15:20:00Z">
        <w:r w:rsidRPr="00D428D4">
          <w:rPr>
            <w:rPrChange w:id="672" w:author="Nate Bachmeier [AWS-SA]" w:date="2023-04-30T15:20:00Z">
              <w:rPr>
                <w:i/>
                <w:iCs/>
              </w:rPr>
            </w:rPrChange>
          </w:rPr>
          <w:t>and</w:t>
        </w:r>
        <w:r>
          <w:rPr>
            <w:i/>
            <w:iCs/>
          </w:rPr>
          <w:t xml:space="preserve"> the instrument is a cello</w:t>
        </w:r>
      </w:ins>
      <w:ins w:id="673" w:author="Nate Bachmeier [AWS-SA]" w:date="2023-04-30T15:36:00Z">
        <w:r>
          <w:rPr>
            <w:i/>
            <w:iCs/>
          </w:rPr>
          <w:t xml:space="preserve"> </w:t>
        </w:r>
        <w:r w:rsidRPr="00D428D4">
          <w:rPr>
            <w:rPrChange w:id="674" w:author="Nate Bachmeier [AWS-SA]" w:date="2023-04-30T15:36:00Z">
              <w:rPr>
                <w:i/>
                <w:iCs/>
              </w:rPr>
            </w:rPrChange>
          </w:rPr>
          <w:t>(</w:t>
        </w:r>
        <w:r>
          <w:t>see Figure 36)</w:t>
        </w:r>
      </w:ins>
      <w:ins w:id="675" w:author="Nate Bachmeier [AWS-SA]" w:date="2023-04-30T15:21:00Z">
        <w:r>
          <w:t>.</w:t>
        </w:r>
      </w:ins>
    </w:p>
    <w:p w14:paraId="3AC7BFA7" w14:textId="60E83171" w:rsidR="00FD62B7" w:rsidDel="00D428D4" w:rsidRDefault="00FD62B7" w:rsidP="001B38B1">
      <w:pPr>
        <w:rPr>
          <w:del w:id="676" w:author="Nate Bachmeier [AWS-SA]" w:date="2023-04-30T15:21:00Z"/>
        </w:rPr>
      </w:pPr>
      <w:del w:id="677" w:author="Nate Bachmeier [AWS-SA]" w:date="2023-04-30T15:12:00Z">
        <w:r w:rsidDel="00D428D4">
          <w:lastRenderedPageBreak/>
          <w:delText>T</w:delText>
        </w:r>
      </w:del>
      <w:del w:id="678" w:author="Nate Bachmeier [AWS-SA]" w:date="2023-04-30T15:21:00Z">
        <w:r w:rsidDel="00D428D4">
          <w:delText xml:space="preserve">he OpenPose framework offers a foundational capability to extract skeletal positions from a 2-D frame. This constructive design research project </w:delText>
        </w:r>
        <w:r w:rsidR="00D25DC1" w:rsidDel="00D428D4">
          <w:delText xml:space="preserve">leveraged this library’s output to differentiate core movements like walking, throwing, sitting, and eating. It also integrates an object detection service to provide a rich context overlay of derived information. These features enable automation </w:delText>
        </w:r>
        <w:r w:rsidDel="00D428D4">
          <w:delText xml:space="preserve">to </w:delText>
        </w:r>
        <w:r w:rsidR="00D25DC1" w:rsidDel="00D428D4">
          <w:delText xml:space="preserve">monitor and predict </w:delText>
        </w:r>
        <w:r w:rsidDel="00D428D4">
          <w:delText xml:space="preserve">human activity movements across multiple subsequent images. It can classify those sequences into coarse behavioral categories, not necessarily </w:delText>
        </w:r>
        <w:r w:rsidR="00DF503B" w:rsidDel="00D428D4">
          <w:delText xml:space="preserve">kinetic </w:delText>
        </w:r>
        <w:r w:rsidDel="00D428D4">
          <w:delText xml:space="preserve">seven hundred labels. For instance, </w:delText>
        </w:r>
        <w:r w:rsidRPr="00B21582" w:rsidDel="00D428D4">
          <w:rPr>
            <w:i/>
            <w:iCs/>
          </w:rPr>
          <w:delText>playing cello</w:delText>
        </w:r>
        <w:r w:rsidDel="00D428D4">
          <w:delText xml:space="preserve"> and </w:delText>
        </w:r>
        <w:r w:rsidRPr="00B21582" w:rsidDel="00D428D4">
          <w:rPr>
            <w:i/>
            <w:iCs/>
          </w:rPr>
          <w:delText>playing clarinet</w:delText>
        </w:r>
        <w:r w:rsidDel="00D428D4">
          <w:delText xml:space="preserve"> are distinct labels. However, the actor is typically sitting in a chair and only moving their hands slightly. Likewise, the movement similarity score for </w:delText>
        </w:r>
        <w:r w:rsidRPr="00B21582" w:rsidDel="00D428D4">
          <w:rPr>
            <w:i/>
            <w:iCs/>
          </w:rPr>
          <w:delText>eating donuts</w:delText>
        </w:r>
        <w:r w:rsidDel="00D428D4">
          <w:delText xml:space="preserve"> and </w:delText>
        </w:r>
        <w:r w:rsidRPr="00B21582" w:rsidDel="00D428D4">
          <w:rPr>
            <w:i/>
            <w:iCs/>
          </w:rPr>
          <w:delText>playing the flute</w:delText>
        </w:r>
        <w:r w:rsidDel="00D428D4">
          <w:delText xml:space="preserve"> was too close to distinguish for many videos.</w:delText>
        </w:r>
      </w:del>
    </w:p>
    <w:p w14:paraId="615A42F8" w14:textId="35800F26" w:rsidR="00BC12DE" w:rsidRDefault="00BC12DE" w:rsidP="00BC12DE">
      <w:pPr>
        <w:pStyle w:val="Caption"/>
        <w:ind w:firstLine="0"/>
        <w:rPr>
          <w:i/>
          <w:iCs w:val="0"/>
        </w:rPr>
      </w:pPr>
      <w:bookmarkStart w:id="679" w:name="_Toc128255061"/>
      <w:bookmarkStart w:id="680" w:name="_Toc128302247"/>
      <w:r w:rsidRPr="00B21582">
        <w:rPr>
          <w:b/>
          <w:bCs/>
        </w:rPr>
        <w:t xml:space="preserve">Figure </w:t>
      </w:r>
      <w:r w:rsidR="003F00CE">
        <w:rPr>
          <w:b/>
          <w:bCs/>
        </w:rPr>
        <w:t>35</w:t>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679"/>
      <w:bookmarkEnd w:id="680"/>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62"/>
                    <a:stretch>
                      <a:fillRect/>
                    </a:stretch>
                  </pic:blipFill>
                  <pic:spPr>
                    <a:xfrm>
                      <a:off x="0" y="0"/>
                      <a:ext cx="5943600" cy="3520440"/>
                    </a:xfrm>
                    <a:prstGeom prst="rect">
                      <a:avLst/>
                    </a:prstGeom>
                  </pic:spPr>
                </pic:pic>
              </a:graphicData>
            </a:graphic>
          </wp:inline>
        </w:drawing>
      </w:r>
    </w:p>
    <w:p w14:paraId="3CAC4D84" w14:textId="78B8E24F" w:rsidR="00D428D4" w:rsidRDefault="00D428D4" w:rsidP="001B38B1">
      <w:pPr>
        <w:rPr>
          <w:ins w:id="681" w:author="Nate Bachmeier [AWS-SA]" w:date="2023-04-30T15:35:00Z"/>
        </w:rPr>
      </w:pPr>
      <w:ins w:id="682" w:author="Nate Bachmeier [AWS-SA]" w:date="2023-04-30T15:37:00Z">
        <w:r>
          <w:t xml:space="preserve">The previous figure </w:t>
        </w:r>
      </w:ins>
      <w:ins w:id="683" w:author="Nate Bachmeier [AWS-SA]" w:date="2023-04-30T15:34:00Z">
        <w:r>
          <w:t>i</w:t>
        </w:r>
      </w:ins>
      <w:ins w:id="684" w:author="Nate Bachmeier [AWS-SA]" w:date="2023-04-30T15:35:00Z">
        <w:r>
          <w:t>llustrates</w:t>
        </w:r>
      </w:ins>
      <w:ins w:id="685" w:author="Nate Bachmeier [AWS-SA]" w:date="2023-04-30T15:34:00Z">
        <w:r>
          <w:t xml:space="preserve"> the results from OpenPose and contains the predicted skeleton of the cello player. </w:t>
        </w:r>
      </w:ins>
      <w:ins w:id="686" w:author="Nate Bachmeier [AWS-SA]" w:date="2023-04-30T15:37:00Z">
        <w:r>
          <w:t>Similarly, the predictive labels from Amazon Rekognition are available in the proceeding figure</w:t>
        </w:r>
      </w:ins>
      <w:ins w:id="687" w:author="Nate Bachmeier [AWS-SA]" w:date="2023-04-30T15:40:00Z">
        <w:r>
          <w:t xml:space="preserve"> with clues that this is an Adult, Performer, Musical instrument, Cello, </w:t>
        </w:r>
      </w:ins>
      <w:ins w:id="688" w:author="Nate Bachmeier [AWS-SA]" w:date="2023-04-30T15:41:00Z">
        <w:r>
          <w:t xml:space="preserve">Person, and Solo Performance. </w:t>
        </w:r>
      </w:ins>
      <w:ins w:id="689" w:author="Nate Bachmeier [AWS-SA]" w:date="2023-04-30T15:43:00Z">
        <w:r>
          <w:t xml:space="preserve">Policy </w:t>
        </w:r>
      </w:ins>
      <w:ins w:id="690" w:author="Nate Bachmeier [AWS-SA]" w:date="2023-04-30T15:42:00Z">
        <w:r>
          <w:t xml:space="preserve">engineers can quickly and consistently </w:t>
        </w:r>
      </w:ins>
      <w:ins w:id="691" w:author="Nate Bachmeier [AWS-SA]" w:date="2023-04-30T15:43:00Z">
        <w:r>
          <w:t>utilize this information for automated reasoning syste</w:t>
        </w:r>
      </w:ins>
      <w:ins w:id="692" w:author="Nate Bachmeier [AWS-SA]" w:date="2023-04-30T15:44:00Z">
        <w:r>
          <w:t xml:space="preserve">ms. Suppose </w:t>
        </w:r>
      </w:ins>
      <w:ins w:id="693" w:author="Nate Bachmeier [AWS-SA]" w:date="2023-04-30T15:45:00Z">
        <w:r>
          <w:t>a</w:t>
        </w:r>
      </w:ins>
      <w:ins w:id="694" w:author="Nate Bachmeier [AWS-SA]" w:date="2023-04-30T15:44:00Z">
        <w:r>
          <w:t xml:space="preserve"> special needs </w:t>
        </w:r>
      </w:ins>
      <w:ins w:id="695" w:author="Nate Bachmeier [AWS-SA]" w:date="2023-04-30T15:45:00Z">
        <w:r>
          <w:t xml:space="preserve">facility has children and adult patients. In that case, policies could exist to </w:t>
        </w:r>
      </w:ins>
      <w:ins w:id="696" w:author="Nate Bachmeier [AWS-SA]" w:date="2023-04-30T15:46:00Z">
        <w:r>
          <w:t xml:space="preserve">flag children drinking beer as requiring remediation but permit the adults. </w:t>
        </w:r>
      </w:ins>
      <w:ins w:id="697" w:author="Nate Bachmeier [AWS-SA]" w:date="2023-04-30T15:53:00Z">
        <w:r>
          <w:t>S</w:t>
        </w:r>
      </w:ins>
      <w:ins w:id="698" w:author="Nate Bachmeier [AWS-SA]" w:date="2023-04-30T15:48:00Z">
        <w:r>
          <w:t xml:space="preserve">ystems engineers </w:t>
        </w:r>
      </w:ins>
      <w:ins w:id="699" w:author="Nate Bachmeier [AWS-SA]" w:date="2023-04-30T15:49:00Z">
        <w:r>
          <w:t xml:space="preserve">could </w:t>
        </w:r>
      </w:ins>
      <w:ins w:id="700" w:author="Nate Bachmeier [AWS-SA]" w:date="2023-04-30T15:48:00Z">
        <w:r>
          <w:t xml:space="preserve">codify </w:t>
        </w:r>
      </w:ins>
      <w:ins w:id="701" w:author="Nate Bachmeier [AWS-SA]" w:date="2023-04-30T15:50:00Z">
        <w:r>
          <w:t xml:space="preserve">the </w:t>
        </w:r>
      </w:ins>
      <w:ins w:id="702" w:author="Nate Bachmeier [AWS-SA]" w:date="2023-04-30T15:49:00Z">
        <w:r>
          <w:t>policy</w:t>
        </w:r>
      </w:ins>
      <w:ins w:id="703" w:author="Nate Bachmeier [AWS-SA]" w:date="2023-04-30T15:48:00Z">
        <w:r>
          <w:t xml:space="preserve"> requirements</w:t>
        </w:r>
      </w:ins>
      <w:ins w:id="704" w:author="Nate Bachmeier [AWS-SA]" w:date="2023-04-30T15:49:00Z">
        <w:r>
          <w:t xml:space="preserve"> into the GraphQL analysis schema</w:t>
        </w:r>
      </w:ins>
      <w:ins w:id="705" w:author="Nate Bachmeier [AWS-SA]" w:date="2023-04-30T15:51:00Z">
        <w:r>
          <w:t xml:space="preserve"> as the</w:t>
        </w:r>
      </w:ins>
      <w:ins w:id="706" w:author="Nate Bachmeier [AWS-SA]" w:date="2023-04-30T15:49:00Z">
        <w:r>
          <w:t xml:space="preserve"> </w:t>
        </w:r>
        <w:r>
          <w:rPr>
            <w:i/>
            <w:iCs/>
          </w:rPr>
          <w:t>underage_drinking</w:t>
        </w:r>
        <w:r>
          <w:t xml:space="preserve"> flag.</w:t>
        </w:r>
      </w:ins>
      <w:ins w:id="707" w:author="Nate Bachmeier [AWS-SA]" w:date="2023-04-30T15:50:00Z">
        <w:r>
          <w:t xml:space="preserve"> </w:t>
        </w:r>
      </w:ins>
      <w:ins w:id="708" w:author="Nate Bachmeier [AWS-SA]" w:date="2023-04-30T15:51:00Z">
        <w:r>
          <w:t xml:space="preserve">Recursively, </w:t>
        </w:r>
      </w:ins>
      <w:ins w:id="709" w:author="Nate Bachmeier [AWS-SA]" w:date="2023-04-30T15:52:00Z">
        <w:r>
          <w:t>the drinking flag can integrate into more sophisticated policies</w:t>
        </w:r>
      </w:ins>
      <w:ins w:id="710" w:author="Nate Bachmeier [AWS-SA]" w:date="2023-04-30T15:53:00Z">
        <w:r>
          <w:t xml:space="preserve">. Ultimately, this means that the system can inherently </w:t>
        </w:r>
      </w:ins>
      <w:ins w:id="711" w:author="Nate Bachmeier [AWS-SA]" w:date="2023-04-30T15:54:00Z">
        <w:r>
          <w:t>predict many characteristics of video</w:t>
        </w:r>
      </w:ins>
      <w:ins w:id="712" w:author="Nate Bachmeier [AWS-SA]" w:date="2023-04-30T15:56:00Z">
        <w:r w:rsidR="002C0C81">
          <w:t xml:space="preserve"> clips</w:t>
        </w:r>
      </w:ins>
      <w:ins w:id="713" w:author="Nate Bachmeier [AWS-SA]" w:date="2023-04-30T15:54:00Z">
        <w:r>
          <w:t xml:space="preserve">, and it’s a straightforward process to </w:t>
        </w:r>
      </w:ins>
      <w:ins w:id="714" w:author="Nate Bachmeier [AWS-SA]" w:date="2023-04-30T15:55:00Z">
        <w:r>
          <w:t>extend the schema to incorporate additional domain-specific detections.</w:t>
        </w:r>
      </w:ins>
    </w:p>
    <w:p w14:paraId="33050E43" w14:textId="100D64D6" w:rsidR="00D428D4" w:rsidRDefault="00D428D4" w:rsidP="00D428D4">
      <w:pPr>
        <w:pStyle w:val="Caption"/>
        <w:ind w:firstLine="0"/>
        <w:rPr>
          <w:moveTo w:id="715" w:author="Nate Bachmeier [AWS-SA]" w:date="2023-04-30T15:35:00Z"/>
          <w:i/>
          <w:iCs w:val="0"/>
        </w:rPr>
      </w:pPr>
      <w:moveToRangeStart w:id="716" w:author="Nate Bachmeier [AWS-SA]" w:date="2023-04-30T15:35:00Z" w:name="move133761340"/>
      <w:moveTo w:id="717" w:author="Nate Bachmeier [AWS-SA]" w:date="2023-04-30T15:35:00Z">
        <w:r w:rsidRPr="00462221">
          <w:rPr>
            <w:b/>
            <w:bCs/>
          </w:rPr>
          <w:lastRenderedPageBreak/>
          <w:t xml:space="preserve">Figure </w:t>
        </w:r>
        <w:r>
          <w:rPr>
            <w:b/>
            <w:bCs/>
          </w:rPr>
          <w:t>3</w:t>
        </w:r>
        <w:del w:id="718" w:author="Nate Bachmeier [AWS-SA]" w:date="2023-04-30T15:35:00Z">
          <w:r w:rsidDel="00D428D4">
            <w:rPr>
              <w:b/>
              <w:bCs/>
            </w:rPr>
            <w:delText>7</w:delText>
          </w:r>
        </w:del>
      </w:moveTo>
      <w:ins w:id="719" w:author="Nate Bachmeier [AWS-SA]" w:date="2023-04-30T15:35:00Z">
        <w:r>
          <w:rPr>
            <w:b/>
            <w:bCs/>
          </w:rPr>
          <w:t>6</w:t>
        </w:r>
      </w:ins>
      <w:moveTo w:id="720" w:author="Nate Bachmeier [AWS-SA]" w:date="2023-04-30T15:35:00Z">
        <w:r>
          <w:rPr>
            <w:b/>
            <w:bCs/>
          </w:rPr>
          <w:br/>
        </w:r>
        <w:r>
          <w:rPr>
            <w:i/>
            <w:iCs w:val="0"/>
          </w:rPr>
          <w:t>Cello with l</w:t>
        </w:r>
        <w:r w:rsidRPr="00462221">
          <w:rPr>
            <w:i/>
            <w:iCs w:val="0"/>
          </w:rPr>
          <w:t>abel annotations</w:t>
        </w:r>
      </w:moveTo>
    </w:p>
    <w:p w14:paraId="6400F515" w14:textId="77777777" w:rsidR="00D428D4" w:rsidRPr="00FD62B7" w:rsidDel="00D428D4" w:rsidRDefault="00D428D4" w:rsidP="00D428D4">
      <w:pPr>
        <w:ind w:firstLine="0"/>
        <w:rPr>
          <w:del w:id="721" w:author="Nate Bachmeier [AWS-SA]" w:date="2023-04-30T15:44:00Z"/>
          <w:moveTo w:id="722" w:author="Nate Bachmeier [AWS-SA]" w:date="2023-04-30T15:35:00Z"/>
        </w:rPr>
      </w:pPr>
      <w:moveTo w:id="723" w:author="Nate Bachmeier [AWS-SA]" w:date="2023-04-30T15:35:00Z">
        <w:r w:rsidRPr="00DE5599">
          <w:rPr>
            <w:noProof/>
          </w:rPr>
          <w:drawing>
            <wp:inline distT="0" distB="0" distL="0" distR="0" wp14:anchorId="13C7112E" wp14:editId="56EAD06D">
              <wp:extent cx="5943600" cy="300609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63"/>
                      <a:stretch>
                        <a:fillRect/>
                      </a:stretch>
                    </pic:blipFill>
                    <pic:spPr>
                      <a:xfrm>
                        <a:off x="0" y="0"/>
                        <a:ext cx="5943600" cy="3006090"/>
                      </a:xfrm>
                      <a:prstGeom prst="rect">
                        <a:avLst/>
                      </a:prstGeom>
                    </pic:spPr>
                  </pic:pic>
                </a:graphicData>
              </a:graphic>
            </wp:inline>
          </w:drawing>
        </w:r>
      </w:moveTo>
    </w:p>
    <w:moveToRangeEnd w:id="716"/>
    <w:p w14:paraId="4376C8D8" w14:textId="77777777" w:rsidR="00D428D4" w:rsidRDefault="00D428D4" w:rsidP="00D428D4">
      <w:pPr>
        <w:ind w:firstLine="0"/>
        <w:rPr>
          <w:ins w:id="724" w:author="Nate Bachmeier [AWS-SA]" w:date="2023-04-30T15:32:00Z"/>
        </w:rPr>
        <w:pPrChange w:id="725" w:author="Nate Bachmeier [AWS-SA]" w:date="2023-04-30T15:44:00Z">
          <w:pPr/>
        </w:pPrChange>
      </w:pPr>
    </w:p>
    <w:p w14:paraId="09A53591" w14:textId="09DB49D6" w:rsidR="00FD62B7" w:rsidRDefault="00FD62B7" w:rsidP="001B38B1">
      <w:r>
        <w:t xml:space="preserve">Using full-body skeletal monitoring is also insufficient for several kinetic-700 action types. For instance, 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OpenPose not to detect other body parts and return a </w:t>
      </w:r>
      <w:del w:id="726" w:author="Nate Bachmeier [AWS-SA]" w:date="2023-04-20T13:38:00Z">
        <w:r w:rsidR="003F00CE" w:rsidDel="00F75FDE">
          <w:delText>low-</w:delText>
        </w:r>
        <w:r w:rsidR="00F948E5" w:rsidDel="00F75FDE">
          <w:delText>confidence</w:delText>
        </w:r>
      </w:del>
      <w:ins w:id="727" w:author="Nate Bachmeier [AWS-SA]" w:date="2023-04-20T13:38:00Z">
        <w:r w:rsidR="00F75FDE">
          <w:t>low confidence</w:t>
        </w:r>
      </w:ins>
      <w:r>
        <w:t xml:space="preserve"> 25x3 position matrix. Carnegie Mellon’s team has addressed this situation with two purpose-built models for faces and hands</w:t>
      </w:r>
      <w:r w:rsidR="003F00CE">
        <w:t xml:space="preserve"> (Hidalgo et al., 2019)</w:t>
      </w:r>
      <w:r>
        <w:t>. The research examined these features briefly and found them inconsistent with arbitrary video feeds. These challenges were more pronounced in low-resolution cellphone recordings due to blurry motion. Actors routinely rotate their orientation relative to the camera, which causes the OpenPose framework to predict phantom limbs.</w:t>
      </w:r>
    </w:p>
    <w:p w14:paraId="69BD9138" w14:textId="660F09FD" w:rsidR="00A4437A" w:rsidRDefault="00A4437A" w:rsidP="00A4437A">
      <w:pPr>
        <w:pStyle w:val="Caption"/>
        <w:ind w:firstLine="0"/>
        <w:rPr>
          <w:i/>
          <w:iCs w:val="0"/>
        </w:rPr>
      </w:pPr>
      <w:bookmarkStart w:id="728" w:name="_Toc128255062"/>
      <w:bookmarkStart w:id="729" w:name="_Toc128302248"/>
      <w:r w:rsidRPr="00B21582">
        <w:rPr>
          <w:b/>
          <w:bCs/>
        </w:rPr>
        <w:t xml:space="preserve">Figure </w:t>
      </w:r>
      <w:r w:rsidR="003F00CE">
        <w:rPr>
          <w:b/>
          <w:bCs/>
        </w:rPr>
        <w:t>3</w:t>
      </w:r>
      <w:ins w:id="730" w:author="Nate Bachmeier [AWS-SA]" w:date="2023-04-30T15:35:00Z">
        <w:r w:rsidR="00D428D4">
          <w:rPr>
            <w:b/>
            <w:bCs/>
          </w:rPr>
          <w:t>7</w:t>
        </w:r>
      </w:ins>
      <w:del w:id="731" w:author="Nate Bachmeier [AWS-SA]" w:date="2023-04-30T15:35:00Z">
        <w:r w:rsidR="003F00CE" w:rsidDel="00D428D4">
          <w:rPr>
            <w:b/>
            <w:bCs/>
          </w:rPr>
          <w:delText>6</w:delText>
        </w:r>
      </w:del>
      <w:r>
        <w:rPr>
          <w:b/>
          <w:bCs/>
          <w:i/>
          <w:iCs w:val="0"/>
        </w:rPr>
        <w:br/>
      </w:r>
      <w:r w:rsidRPr="00B21582">
        <w:rPr>
          <w:i/>
          <w:iCs w:val="0"/>
        </w:rPr>
        <w:t>Playing</w:t>
      </w:r>
      <w:r>
        <w:rPr>
          <w:i/>
          <w:iCs w:val="0"/>
        </w:rPr>
        <w:t xml:space="preserve"> hand-clapping games</w:t>
      </w:r>
      <w:bookmarkEnd w:id="728"/>
      <w:bookmarkEnd w:id="729"/>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lastRenderedPageBreak/>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r w:rsidR="00D25DC1">
        <w:t xml:space="preserve"> using Amazon Rekognition</w:t>
      </w:r>
      <w:r>
        <w:t xml:space="preserve">. </w:t>
      </w:r>
      <w:r w:rsidR="00D25DC1">
        <w:t xml:space="preserve">There are several benefits to using this service, such as it’s a RESTful endpoint that doesn’t require administrative overhead. </w:t>
      </w:r>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1FA82C50" w14:textId="39209CFF" w:rsidR="00A4437A" w:rsidDel="00D428D4" w:rsidRDefault="00A4437A" w:rsidP="00A4437A">
      <w:pPr>
        <w:pStyle w:val="Caption"/>
        <w:ind w:firstLine="0"/>
        <w:rPr>
          <w:moveFrom w:id="732" w:author="Nate Bachmeier [AWS-SA]" w:date="2023-04-30T15:35:00Z"/>
          <w:i/>
          <w:iCs w:val="0"/>
        </w:rPr>
      </w:pPr>
      <w:bookmarkStart w:id="733" w:name="_Toc128255063"/>
      <w:bookmarkStart w:id="734" w:name="_Toc128302249"/>
      <w:moveFromRangeStart w:id="735" w:author="Nate Bachmeier [AWS-SA]" w:date="2023-04-30T15:35:00Z" w:name="move133761340"/>
      <w:moveFrom w:id="736" w:author="Nate Bachmeier [AWS-SA]" w:date="2023-04-30T15:35:00Z">
        <w:r w:rsidRPr="00462221" w:rsidDel="00D428D4">
          <w:rPr>
            <w:b/>
            <w:bCs/>
          </w:rPr>
          <w:t xml:space="preserve">Figure </w:t>
        </w:r>
        <w:r w:rsidR="003F00CE" w:rsidDel="00D428D4">
          <w:rPr>
            <w:b/>
            <w:bCs/>
          </w:rPr>
          <w:t>37</w:t>
        </w:r>
        <w:r w:rsidDel="00D428D4">
          <w:rPr>
            <w:b/>
            <w:bCs/>
          </w:rPr>
          <w:br/>
        </w:r>
        <w:r w:rsidDel="00D428D4">
          <w:rPr>
            <w:i/>
            <w:iCs w:val="0"/>
          </w:rPr>
          <w:t>Cello with l</w:t>
        </w:r>
        <w:r w:rsidRPr="00462221" w:rsidDel="00D428D4">
          <w:rPr>
            <w:i/>
            <w:iCs w:val="0"/>
          </w:rPr>
          <w:t>abel annotations</w:t>
        </w:r>
        <w:bookmarkEnd w:id="733"/>
        <w:bookmarkEnd w:id="734"/>
      </w:moveFrom>
    </w:p>
    <w:p w14:paraId="41F7A6C2" w14:textId="50BCCA2B" w:rsidR="00A4437A" w:rsidRPr="00FD62B7" w:rsidDel="00D428D4" w:rsidRDefault="00DE5599" w:rsidP="00B21582">
      <w:pPr>
        <w:ind w:firstLine="0"/>
        <w:rPr>
          <w:moveFrom w:id="737" w:author="Nate Bachmeier [AWS-SA]" w:date="2023-04-30T15:35:00Z"/>
        </w:rPr>
      </w:pPr>
      <w:moveFrom w:id="738" w:author="Nate Bachmeier [AWS-SA]" w:date="2023-04-30T15:35:00Z">
        <w:r w:rsidRPr="00DE5599" w:rsidDel="00D428D4">
          <w:rPr>
            <w:noProof/>
          </w:rPr>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06090"/>
                      </a:xfrm>
                      <a:prstGeom prst="rect">
                        <a:avLst/>
                      </a:prstGeom>
                    </pic:spPr>
                  </pic:pic>
                </a:graphicData>
              </a:graphic>
            </wp:inline>
          </w:drawing>
        </w:r>
      </w:moveFrom>
    </w:p>
    <w:moveFromRangeEnd w:id="735"/>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lastRenderedPageBreak/>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65588ABC" w:rsidR="009B2C56" w:rsidRPr="00B21582" w:rsidRDefault="009B2C56" w:rsidP="001B38B1">
      <w:r>
        <w:t xml:space="preserve">The Amazon ECS cluster processed 4.2 million seconds of video during the experiment using </w:t>
      </w:r>
      <w:r w:rsidRPr="009B2C56">
        <w:t>6</w:t>
      </w:r>
      <w:r>
        <w:t xml:space="preserve">.7 million </w:t>
      </w:r>
      <w:del w:id="739" w:author="Nate Bachmeier [AWS-SA]" w:date="2023-04-20T13:39:00Z">
        <w:r w:rsidDel="00E7411D">
          <w:delText>comput</w:delText>
        </w:r>
      </w:del>
      <w:ins w:id="740" w:author="Nate Bachmeier [AWS-SA]" w:date="2023-04-20T13:39:00Z">
        <w:r w:rsidR="00E7411D">
          <w:t>computations</w:t>
        </w:r>
      </w:ins>
      <w:del w:id="741" w:author="Nate Bachmeier [AWS-SA]" w:date="2023-04-20T13:39:00Z">
        <w:r w:rsidDel="00E7411D">
          <w:delText>e</w:delText>
        </w:r>
      </w:del>
      <w:r>
        <w:t xml:space="preserv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w:t>
      </w:r>
      <w:del w:id="742" w:author="Nate Bachmeier [AWS-SA]" w:date="2023-04-20T13:39:00Z">
        <w:r w:rsidDel="00E7411D">
          <w:delText xml:space="preserve">compute </w:delText>
        </w:r>
      </w:del>
      <w:ins w:id="743" w:author="Nate Bachmeier [AWS-SA]" w:date="2023-04-20T13:39:00Z">
        <w:r w:rsidR="00E7411D">
          <w:t xml:space="preserve">computation </w:t>
        </w:r>
      </w:ins>
      <w:r>
        <w:t>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744" w:name="_Toc131970517"/>
      <w:r>
        <w:t>Evaluation of the Findings</w:t>
      </w:r>
      <w:bookmarkEnd w:id="744"/>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6D8C0B1B" w:rsidR="00BC12DE" w:rsidRDefault="00BC12DE" w:rsidP="009B2C56">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w:t>
      </w:r>
      <w:r>
        <w:lastRenderedPageBreak/>
        <w:t>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32)</w:t>
      </w:r>
      <w:r w:rsidR="00A4437A">
        <w:t xml:space="preserve">. Actors transitioning between distinct actions are surprisingly common within the dataset. </w:t>
      </w:r>
    </w:p>
    <w:p w14:paraId="6644BCC6" w14:textId="3092FB21" w:rsidR="00BC12DE" w:rsidRDefault="00BC12DE" w:rsidP="00B21582">
      <w:pPr>
        <w:pStyle w:val="Caption"/>
        <w:ind w:firstLine="0"/>
        <w:rPr>
          <w:i/>
          <w:iCs w:val="0"/>
        </w:rPr>
      </w:pPr>
      <w:bookmarkStart w:id="745" w:name="_Toc128255064"/>
      <w:bookmarkStart w:id="746" w:name="_Toc128302250"/>
      <w:r w:rsidRPr="00B21582">
        <w:rPr>
          <w:b/>
          <w:bCs/>
        </w:rPr>
        <w:t xml:space="preserve">Figure </w:t>
      </w:r>
      <w:r w:rsidR="003F00CE">
        <w:rPr>
          <w:b/>
          <w:bCs/>
        </w:rPr>
        <w:t>38</w:t>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r w:rsidRPr="00BC12DE">
        <w:rPr>
          <w:i/>
          <w:iCs w:val="0"/>
        </w:rPr>
        <w:t>zVlBFLFkUNk)</w:t>
      </w:r>
      <w:bookmarkEnd w:id="745"/>
      <w:bookmarkEnd w:id="746"/>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03780"/>
                    </a:xfrm>
                    <a:prstGeom prst="rect">
                      <a:avLst/>
                    </a:prstGeom>
                  </pic:spPr>
                </pic:pic>
              </a:graphicData>
            </a:graphic>
          </wp:inline>
        </w:drawing>
      </w:r>
    </w:p>
    <w:p w14:paraId="42092146" w14:textId="76EA67BD" w:rsidR="00BB265F" w:rsidRDefault="00BB265F" w:rsidP="00BB265F">
      <w:pPr>
        <w:pStyle w:val="Caption"/>
        <w:ind w:firstLine="0"/>
        <w:rPr>
          <w:i/>
          <w:iCs w:val="0"/>
        </w:rPr>
      </w:pPr>
      <w:r w:rsidRPr="00722C2E">
        <w:rPr>
          <w:b/>
          <w:bCs/>
        </w:rPr>
        <w:t xml:space="preserve">Figure </w:t>
      </w:r>
      <w:r w:rsidR="003F00CE">
        <w:rPr>
          <w:b/>
          <w:bCs/>
        </w:rPr>
        <w:t>39</w:t>
      </w:r>
      <w:r>
        <w:rPr>
          <w:i/>
          <w:iCs w:val="0"/>
        </w:rPr>
        <w:br/>
        <w:t>Javelin Throwing Action (Video: zVlBFLFkUNk)</w:t>
      </w:r>
    </w:p>
    <w:p w14:paraId="4A3D2D3D" w14:textId="0E23F939" w:rsidR="00BC12DE" w:rsidRDefault="00BB265F" w:rsidP="00BB265F">
      <w:pPr>
        <w:ind w:firstLine="0"/>
      </w:pPr>
      <w:r w:rsidRPr="00BB265F">
        <w:rPr>
          <w:noProof/>
        </w:rPr>
        <w:lastRenderedPageBreak/>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08860"/>
                    </a:xfrm>
                    <a:prstGeom prst="rect">
                      <a:avLst/>
                    </a:prstGeom>
                  </pic:spPr>
                </pic:pic>
              </a:graphicData>
            </a:graphic>
          </wp:inline>
        </w:drawing>
      </w:r>
    </w:p>
    <w:p w14:paraId="62EF86B7" w14:textId="199AAE5B" w:rsidR="004C15C9" w:rsidRDefault="004C15C9" w:rsidP="00DF58F5">
      <w:r>
        <w:t xml:space="preserve">This activity logically makes sense as people set up, perform, and conclude action sequences. It also suggests that several actions are classifiable through composite action classification models. Amerineni et al. (2021) recommended a similar mechanism that utilizes seven classification models to score 18 punches and 24 kicks. While this approach </w:t>
      </w:r>
      <w:r w:rsidR="003F00CE">
        <w:t>is intuitive</w:t>
      </w:r>
      <w:r>
        <w: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68A2A174" w14:textId="37701C04" w:rsidR="006C7178" w:rsidRDefault="006C7178" w:rsidP="006C7178">
      <w:pPr>
        <w:pStyle w:val="Heading2"/>
        <w:ind w:firstLine="0"/>
      </w:pPr>
      <w:bookmarkStart w:id="747" w:name="_Toc131970518"/>
      <w:r>
        <w:t>Summary</w:t>
      </w:r>
      <w:bookmarkEnd w:id="747"/>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389CE0A0" w:rsidR="00A4437A" w:rsidRDefault="00A4437A" w:rsidP="00A4437A">
      <w:r>
        <w:t xml:space="preserve">Realizing this outcome is possible through a hierarchical action space with root behaviors like seating, standing, and running. Object detection and </w:t>
      </w:r>
      <w:commentRangeStart w:id="748"/>
      <w:r>
        <w:t xml:space="preserve">image annotation </w:t>
      </w:r>
      <w:commentRangeEnd w:id="748"/>
      <w:r w:rsidR="004C15C9">
        <w:rPr>
          <w:rStyle w:val="CommentReference"/>
          <w:rFonts w:eastAsia="Times New Roman" w:cs="Arial"/>
          <w:szCs w:val="20"/>
        </w:rPr>
        <w:commentReference w:id="748"/>
      </w:r>
      <w:r>
        <w:t xml:space="preserve">can provide sufficient </w:t>
      </w:r>
      <w:r>
        <w:lastRenderedPageBreak/>
        <w:t>information to derive child activities like playing soccer versus basketball. The taxonomy could derive and expand to an arbitrary depth through additional levels of annotations. 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16FC8EB3" w:rsidR="006C7178" w:rsidRPr="00B21582" w:rsidRDefault="00A4437A" w:rsidP="00B21582">
      <w:pPr>
        <w:rPr>
          <w:i/>
          <w:iCs/>
        </w:rPr>
      </w:pP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apriori algorithms. Let’s examine the future </w:t>
      </w:r>
      <w:del w:id="749" w:author="Nate Bachmeier [AWS-SA]" w:date="2023-04-20T13:50:00Z">
        <w:r w:rsidR="00B25108" w:rsidDel="00E7411D">
          <w:delText>implication</w:delText>
        </w:r>
      </w:del>
      <w:ins w:id="750" w:author="Nate Bachmeier [AWS-SA]" w:date="2023-04-20T13:50:00Z">
        <w:r w:rsidR="00E7411D">
          <w:t>implications</w:t>
        </w:r>
      </w:ins>
      <w:r w:rsidR="00B25108">
        <w:t xml:space="preserve">,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751" w:name="_Toc131970519"/>
      <w:commentRangeStart w:id="752"/>
      <w:commentRangeStart w:id="753"/>
      <w:r>
        <w:lastRenderedPageBreak/>
        <w:t>Chapter 5: Implications, Recommendations, and Conclusions</w:t>
      </w:r>
      <w:commentRangeEnd w:id="752"/>
      <w:r w:rsidR="004C15C9">
        <w:rPr>
          <w:rStyle w:val="CommentReference"/>
          <w:b w:val="0"/>
          <w:bCs w:val="0"/>
          <w:szCs w:val="20"/>
        </w:rPr>
        <w:commentReference w:id="752"/>
      </w:r>
      <w:bookmarkEnd w:id="751"/>
      <w:commentRangeEnd w:id="753"/>
      <w:r w:rsidR="00A96DFD">
        <w:rPr>
          <w:rStyle w:val="CommentReference"/>
          <w:b w:val="0"/>
          <w:bCs w:val="0"/>
          <w:szCs w:val="20"/>
        </w:rPr>
        <w:commentReference w:id="753"/>
      </w:r>
    </w:p>
    <w:p w14:paraId="76550301" w14:textId="75622A12" w:rsidR="008D2AD7" w:rsidRDefault="008D2AD7" w:rsidP="008D2AD7">
      <w:r w:rsidRPr="0021511C">
        <w:t>The problem to be addressed in this study is the inability of elderly and special needs care organizations to capitalize on the effectiveness and efficiency of autonomous assistants (Blackhurn, 2021; Kim &amp; Kim, 2021).</w:t>
      </w:r>
      <w:r>
        <w:t xml:space="preserve"> These situations have a high barrier to entry in studying due to technical constraints, limitations in reproducing results, and privacy and safety concerns. This constructive research study </w:t>
      </w:r>
      <w:r w:rsidR="005E187E">
        <w:t xml:space="preserve">was designed </w:t>
      </w:r>
      <w:r>
        <w:t>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 xml:space="preserve">Design science is a research methodology that creates and uses purposeful artifacts to study a phenomenon (Hevner et al., 2004). Academic and business communities employ this method as a standard approach to information technology and communication (IT&amp;C) problems </w:t>
      </w:r>
      <w:r w:rsidRPr="00BD0461">
        <w:t>(Bryar &amp; Carr, 2021; Peffers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 xml:space="preserve">In the final chapter, </w:t>
      </w:r>
      <w:commentRangeStart w:id="754"/>
      <w:r>
        <w:t xml:space="preserve">this text examines </w:t>
      </w:r>
      <w:commentRangeEnd w:id="754"/>
      <w:r w:rsidR="005E187E">
        <w:rPr>
          <w:rStyle w:val="CommentReference"/>
          <w:rFonts w:eastAsia="Times New Roman" w:cs="Arial"/>
          <w:szCs w:val="20"/>
        </w:rPr>
        <w:commentReference w:id="754"/>
      </w:r>
      <w:r>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755" w:name="_Toc51929242"/>
      <w:bookmarkStart w:id="756" w:name="_Toc131970520"/>
      <w:r>
        <w:t>Implications</w:t>
      </w:r>
      <w:bookmarkEnd w:id="755"/>
      <w:bookmarkEnd w:id="756"/>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t>
      </w:r>
      <w:commentRangeStart w:id="757"/>
      <w:r w:rsidR="005B6535">
        <w:t xml:space="preserve">was achievable </w:t>
      </w:r>
      <w:commentRangeEnd w:id="757"/>
      <w:r w:rsidR="00E82EA6">
        <w:rPr>
          <w:rStyle w:val="CommentReference"/>
          <w:rFonts w:eastAsia="Times New Roman" w:cs="Arial"/>
          <w:szCs w:val="20"/>
        </w:rPr>
        <w:commentReference w:id="757"/>
      </w:r>
      <w:r w:rsidR="005B6535">
        <w:t xml:space="preserve">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w:t>
      </w:r>
      <w:commentRangeStart w:id="758"/>
      <w:r w:rsidR="0021614C">
        <w:t xml:space="preserve">Bell, Koren, and Volinsky’s </w:t>
      </w:r>
      <w:commentRangeEnd w:id="758"/>
      <w:r w:rsidR="00E82EA6">
        <w:rPr>
          <w:rStyle w:val="CommentReference"/>
          <w:rFonts w:eastAsia="Times New Roman" w:cs="Arial"/>
          <w:szCs w:val="20"/>
        </w:rPr>
        <w:commentReference w:id="758"/>
      </w:r>
      <w:r w:rsidR="0021614C">
        <w:t>(200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Preactions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commentRangeStart w:id="759"/>
      <w:r>
        <w:rPr>
          <w:i/>
          <w:iCs/>
        </w:rPr>
        <w:t xml:space="preserve">efficiency </w:t>
      </w:r>
      <w:commentRangeEnd w:id="759"/>
      <w:r w:rsidR="00E82EA6">
        <w:rPr>
          <w:rStyle w:val="CommentReference"/>
          <w:rFonts w:eastAsia="Times New Roman" w:cs="Arial"/>
          <w:szCs w:val="20"/>
        </w:rPr>
        <w:commentReference w:id="759"/>
      </w:r>
      <w:r w:rsidRPr="00462221">
        <w:rPr>
          <w:i/>
          <w:iCs/>
        </w:rPr>
        <w:t>of autonomous assistants for classifying behaviors of elderly and special needs patients for care organizations?</w:t>
      </w:r>
    </w:p>
    <w:p w14:paraId="6E6F7F07" w14:textId="07E08EDC" w:rsidR="005B6535" w:rsidRDefault="0033517C" w:rsidP="0033517C">
      <w:r>
        <w:t xml:space="preserve">The foundational goal of this question is to determine the </w:t>
      </w:r>
      <w:r w:rsidR="005820EA">
        <w:t xml:space="preserve">scalability </w:t>
      </w:r>
      <w:r>
        <w:t>of a human activity recognition (HAR) solution. This project leveraged the kinetic-700 dataset to examine natural behaviors within labeled categories (see Chapter 4: Findings). Experimentation show</w:t>
      </w:r>
      <w:r w:rsidR="00E82EA6">
        <w:t>ed</w:t>
      </w:r>
      <w:r>
        <w:t xml:space="preserve">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760" w:name="_Toc128255065"/>
      <w:bookmarkStart w:id="761" w:name="_Toc12830225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760"/>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761"/>
      <w:r>
        <w:t xml:space="preserve"> </w:t>
      </w:r>
    </w:p>
    <w:p w14:paraId="5042D585" w14:textId="458DDD4C" w:rsidR="0033517C" w:rsidRDefault="004E1BCD" w:rsidP="0033517C">
      <w:r>
        <w:lastRenderedPageBreak/>
        <w:t xml:space="preserve">For instance, consider the </w:t>
      </w:r>
      <w:r w:rsidR="0033517C">
        <w:t xml:space="preserve">hand movements necessary to pour a beer or milk (see Figures </w:t>
      </w:r>
      <w:commentRangeStart w:id="762"/>
      <w:r w:rsidR="0033517C">
        <w:t>32 &amp; 33</w:t>
      </w:r>
      <w:commentRangeEnd w:id="762"/>
      <w:r w:rsidR="00E82EA6">
        <w:rPr>
          <w:rStyle w:val="CommentReference"/>
          <w:rFonts w:eastAsia="Times New Roman" w:cs="Arial"/>
          <w:szCs w:val="20"/>
        </w:rPr>
        <w:commentReference w:id="762"/>
      </w:r>
      <w:r w:rsidR="0033517C">
        <w:t xml:space="preserve">).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763" w:name="_Toc128255066"/>
      <w:bookmarkStart w:id="764"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763"/>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764"/>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72"/>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765" w:name="_Toc222132559"/>
      <w:bookmarkStart w:id="766" w:name="_Toc251424093"/>
      <w:bookmarkStart w:id="767" w:name="_Toc464831679"/>
      <w:bookmarkStart w:id="768" w:name="_Toc465328411"/>
      <w:bookmarkStart w:id="769" w:name="_Toc51929243"/>
      <w:bookmarkStart w:id="770" w:name="_Toc131970521"/>
      <w:r>
        <w:t>Recommendations</w:t>
      </w:r>
      <w:bookmarkEnd w:id="765"/>
      <w:bookmarkEnd w:id="766"/>
      <w:r>
        <w:t xml:space="preserve"> for </w:t>
      </w:r>
      <w:bookmarkEnd w:id="767"/>
      <w:bookmarkEnd w:id="768"/>
      <w:r>
        <w:t>Practice</w:t>
      </w:r>
      <w:bookmarkEnd w:id="769"/>
      <w:bookmarkEnd w:id="770"/>
    </w:p>
    <w:p w14:paraId="1A1A24D1" w14:textId="40305E51" w:rsidR="005D1C4A" w:rsidRPr="005D1C4A" w:rsidRDefault="005D1C4A" w:rsidP="00B21582">
      <w:commentRangeStart w:id="771"/>
      <w:r>
        <w:t>This dissertation examines human activity recognition within indoor settings for elderly and special needs care.</w:t>
      </w:r>
      <w:commentRangeEnd w:id="771"/>
      <w:r w:rsidR="004C15C9">
        <w:rPr>
          <w:rStyle w:val="CommentReference"/>
          <w:rFonts w:eastAsia="Times New Roman" w:cs="Arial"/>
          <w:szCs w:val="20"/>
        </w:rPr>
        <w:commentReference w:id="771"/>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w:t>
      </w:r>
      <w:commentRangeStart w:id="772"/>
      <w:r>
        <w:t>tracking the defendant's actions and producing a secure log of behaviors is possible</w:t>
      </w:r>
      <w:commentRangeEnd w:id="772"/>
      <w:r w:rsidR="00082EF8">
        <w:rPr>
          <w:rStyle w:val="CommentReference"/>
          <w:rFonts w:eastAsia="Times New Roman" w:cs="Arial"/>
          <w:szCs w:val="20"/>
        </w:rPr>
        <w:commentReference w:id="772"/>
      </w:r>
      <w:r>
        <w:t xml:space="preserv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773" w:name="_Toc464831680"/>
      <w:bookmarkStart w:id="774" w:name="_Toc465328412"/>
      <w:bookmarkStart w:id="775" w:name="_Toc51929244"/>
      <w:bookmarkStart w:id="776" w:name="_Toc131970522"/>
      <w:r>
        <w:t>Recommendations for Future Research</w:t>
      </w:r>
      <w:bookmarkEnd w:id="773"/>
      <w:bookmarkEnd w:id="774"/>
      <w:bookmarkEnd w:id="775"/>
      <w:bookmarkEnd w:id="776"/>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The OpenPose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OpenPose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777"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52370"/>
                    </a:xfrm>
                    <a:prstGeom prst="rect">
                      <a:avLst/>
                    </a:prstGeom>
                  </pic:spPr>
                </pic:pic>
              </a:graphicData>
            </a:graphic>
          </wp:inline>
        </w:drawing>
      </w:r>
      <w:bookmarkEnd w:id="777"/>
    </w:p>
    <w:p w14:paraId="163F550E" w14:textId="77777777" w:rsidR="006514D0" w:rsidRDefault="006514D0" w:rsidP="00B21582">
      <w:pPr>
        <w:pStyle w:val="Heading2"/>
        <w:ind w:firstLine="0"/>
      </w:pPr>
      <w:bookmarkStart w:id="778" w:name="_Toc222132560"/>
      <w:bookmarkStart w:id="779" w:name="_Toc251424094"/>
      <w:bookmarkStart w:id="780" w:name="_Toc464831681"/>
      <w:bookmarkStart w:id="781" w:name="_Toc465328413"/>
      <w:bookmarkStart w:id="782" w:name="_Toc51929245"/>
      <w:bookmarkStart w:id="783" w:name="_Toc131970523"/>
      <w:r>
        <w:lastRenderedPageBreak/>
        <w:t>Conclusions</w:t>
      </w:r>
      <w:bookmarkEnd w:id="778"/>
      <w:bookmarkEnd w:id="779"/>
      <w:bookmarkEnd w:id="780"/>
      <w:bookmarkEnd w:id="781"/>
      <w:bookmarkEnd w:id="782"/>
      <w:bookmarkEnd w:id="783"/>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commentRangeStart w:id="784"/>
      <w:r>
        <w:lastRenderedPageBreak/>
        <w:t>This study defined success criteria regarding the effectiveness (R1) and efficiency (R2) of identifying human behaviors for medical facilities</w:t>
      </w:r>
      <w:commentRangeEnd w:id="784"/>
      <w:r w:rsidR="00082EF8">
        <w:rPr>
          <w:rStyle w:val="CommentReference"/>
          <w:rFonts w:eastAsia="Times New Roman" w:cs="Arial"/>
          <w:szCs w:val="20"/>
        </w:rPr>
        <w:commentReference w:id="784"/>
      </w:r>
      <w:r>
        <w:t>.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ensembling results in a highly-efficient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w:t>
      </w:r>
      <w:commentRangeStart w:id="785"/>
      <w:r>
        <w:t>constructs</w:t>
      </w:r>
      <w:commentRangeEnd w:id="785"/>
      <w:r w:rsidR="00082EF8">
        <w:rPr>
          <w:rStyle w:val="CommentReference"/>
          <w:rFonts w:eastAsia="Times New Roman" w:cs="Arial"/>
          <w:szCs w:val="20"/>
        </w:rPr>
        <w:commentReference w:id="785"/>
      </w:r>
      <w:r>
        <w:t>.</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786" w:name="_Toc131970524"/>
      <w:commentRangeStart w:id="787"/>
      <w:commentRangeStart w:id="788"/>
      <w:commentRangeStart w:id="789"/>
      <w:commentRangeStart w:id="790"/>
      <w:r>
        <w:lastRenderedPageBreak/>
        <w:t>Appendix</w:t>
      </w:r>
      <w:r w:rsidR="009A114F">
        <w:t xml:space="preserve">: </w:t>
      </w:r>
      <w:r w:rsidR="008555BA">
        <w:t>Categories</w:t>
      </w:r>
      <w:commentRangeEnd w:id="787"/>
      <w:r w:rsidR="009A114F">
        <w:rPr>
          <w:rStyle w:val="CommentReference"/>
          <w:b w:val="0"/>
          <w:bCs w:val="0"/>
          <w:szCs w:val="20"/>
        </w:rPr>
        <w:commentReference w:id="787"/>
      </w:r>
      <w:commentRangeEnd w:id="788"/>
      <w:r w:rsidR="009A114F">
        <w:rPr>
          <w:rStyle w:val="CommentReference"/>
          <w:b w:val="0"/>
          <w:bCs w:val="0"/>
          <w:szCs w:val="20"/>
        </w:rPr>
        <w:commentReference w:id="788"/>
      </w:r>
      <w:commentRangeEnd w:id="789"/>
      <w:r w:rsidR="009A114F">
        <w:rPr>
          <w:rStyle w:val="CommentReference"/>
          <w:b w:val="0"/>
          <w:bCs w:val="0"/>
          <w:szCs w:val="20"/>
        </w:rPr>
        <w:commentReference w:id="789"/>
      </w:r>
      <w:bookmarkEnd w:id="786"/>
      <w:commentRangeEnd w:id="790"/>
      <w:r w:rsidR="00082EF8">
        <w:rPr>
          <w:rStyle w:val="CommentReference"/>
          <w:b w:val="0"/>
          <w:bCs w:val="0"/>
          <w:szCs w:val="20"/>
        </w:rPr>
        <w:commentReference w:id="790"/>
      </w:r>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blowdrying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lego</w:t>
            </w:r>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charleston</w:t>
            </w:r>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gangnam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decorating the christmas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hockey stop</w:t>
            </w:r>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jetskiing</w:t>
            </w:r>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jumpstyle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paper aeroplanes</w:t>
            </w:r>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mixing colours</w:t>
            </w:r>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planing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american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rubiks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situp</w:t>
            </w:r>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crosscountry</w:t>
            </w:r>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snatch weight lifting</w:t>
            </w:r>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snowkiting</w:t>
            </w:r>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sucking lolly</w:t>
            </w:r>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breast stroke</w:t>
            </w:r>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shoe laces</w:t>
            </w:r>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sledge hammer</w:t>
            </w:r>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zumba</w:t>
            </w:r>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791" w:name="_Toc465328388" w:displacedByCustomXml="next"/>
    <w:bookmarkEnd w:id="791" w:displacedByCustomXml="next"/>
    <w:bookmarkStart w:id="792" w:name="_Toc464831651" w:displacedByCustomXml="next"/>
    <w:bookmarkEnd w:id="792"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793" w:name="_Toc131970525"/>
          <w:r w:rsidRPr="00FE3EEF">
            <w:rPr>
              <w:b w:val="0"/>
              <w:bCs w:val="0"/>
            </w:rPr>
            <w:lastRenderedPageBreak/>
            <w:t>References</w:t>
          </w:r>
          <w:bookmarkEnd w:id="793"/>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794" w:name="_Toc231285448" w:displacedByCustomXml="prev"/>
    <w:bookmarkEnd w:id="794"/>
    <w:p w14:paraId="765F17F1" w14:textId="77777777" w:rsidR="00887A22" w:rsidRPr="00887A22" w:rsidRDefault="00887A22" w:rsidP="00DA5CF7"/>
    <w:sectPr w:rsidR="00887A22" w:rsidRPr="00887A22" w:rsidSect="00887A22">
      <w:headerReference w:type="default" r:id="rId74"/>
      <w:footerReference w:type="default" r:id="rId75"/>
      <w:headerReference w:type="first" r:id="rId76"/>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48" w:author="David Hildebrandt" w:date="2023-03-22T14:36:00Z" w:initials="DH">
    <w:p w14:paraId="03F235E0" w14:textId="77777777" w:rsidR="005A4129" w:rsidRDefault="005A4129" w:rsidP="005A4129">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752" w:author="David Hildebrandt" w:date="2023-03-22T14:41:00Z" w:initials="DH">
    <w:p w14:paraId="3F700023" w14:textId="77777777"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753" w:author="David Hildebrandt" w:date="2023-04-12T15:23:00Z" w:initials="DH">
    <w:p w14:paraId="720025D8" w14:textId="77777777" w:rsidR="00A96DFD" w:rsidRDefault="00A96DFD">
      <w:pPr>
        <w:pStyle w:val="CommentText"/>
        <w:ind w:firstLine="0"/>
      </w:pPr>
      <w:r>
        <w:rPr>
          <w:rStyle w:val="CommentReference"/>
        </w:rPr>
        <w:annotationRef/>
      </w:r>
      <w:r>
        <w:t xml:space="preserve">I would like to see more discussion on the results of Chapter 4 in this chapter. Remember, Chapter 5 is where you share your opinion based on the research results and the lit review in Chapter 2. </w:t>
      </w:r>
    </w:p>
    <w:p w14:paraId="0AB8CF26" w14:textId="77777777" w:rsidR="00A96DFD" w:rsidRDefault="00A96DFD">
      <w:pPr>
        <w:pStyle w:val="CommentText"/>
        <w:ind w:firstLine="0"/>
      </w:pPr>
    </w:p>
    <w:p w14:paraId="6EEFAC0F" w14:textId="77777777" w:rsidR="00A96DFD" w:rsidRDefault="00A96DFD">
      <w:pPr>
        <w:pStyle w:val="CommentText"/>
        <w:ind w:firstLine="0"/>
      </w:pPr>
      <w:r>
        <w:t xml:space="preserve">Your claims of success need to be supported by the data. </w:t>
      </w:r>
    </w:p>
    <w:p w14:paraId="7BA8B1AF" w14:textId="77777777" w:rsidR="00A96DFD" w:rsidRDefault="00A96DFD">
      <w:pPr>
        <w:pStyle w:val="CommentText"/>
        <w:ind w:firstLine="0"/>
      </w:pPr>
    </w:p>
    <w:p w14:paraId="11B578B1" w14:textId="77777777" w:rsidR="00A96DFD" w:rsidRDefault="00A96DFD">
      <w:pPr>
        <w:pStyle w:val="CommentText"/>
        <w:ind w:firstLine="0"/>
      </w:pPr>
      <w:r>
        <w:t xml:space="preserve">I would like to see some data on model performance in Chapter 4 and then you discuss what it means in Chapter 5. </w:t>
      </w:r>
    </w:p>
    <w:p w14:paraId="79E3EA5A" w14:textId="77777777" w:rsidR="00A96DFD" w:rsidRDefault="00A96DFD">
      <w:pPr>
        <w:pStyle w:val="CommentText"/>
        <w:ind w:firstLine="0"/>
      </w:pPr>
    </w:p>
    <w:p w14:paraId="44382D4F" w14:textId="77777777" w:rsidR="00A96DFD" w:rsidRDefault="00A96DFD" w:rsidP="00CE4751">
      <w:pPr>
        <w:pStyle w:val="CommentText"/>
        <w:ind w:firstLine="0"/>
      </w:pPr>
      <w:r>
        <w:t xml:space="preserve">How long did it take to analyze a frame of video? How many frames did it take for an accurate determination? This would be good discussion in Chapter 4. Then in this chapter you can discuss what it would take to build a working system. </w:t>
      </w:r>
    </w:p>
  </w:comment>
  <w:comment w:id="754" w:author="David Hildebrandt" w:date="2023-04-12T15:03:00Z" w:initials="DH">
    <w:p w14:paraId="6192A1D8" w14:textId="6C44D968" w:rsidR="005E187E" w:rsidRDefault="005E187E">
      <w:pPr>
        <w:pStyle w:val="CommentText"/>
        <w:ind w:firstLine="0"/>
      </w:pPr>
      <w:r>
        <w:rPr>
          <w:rStyle w:val="CommentReference"/>
        </w:rPr>
        <w:annotationRef/>
      </w:r>
      <w:r>
        <w:t>Text does not examine. Avoid anthropomorphisms.  See APA 7 section 4.11 to learn more. Anthropomorphism is defined as giving human characteristics to inanimate objects.</w:t>
      </w:r>
    </w:p>
    <w:p w14:paraId="5157D826" w14:textId="77777777" w:rsidR="005E187E" w:rsidRDefault="005E187E">
      <w:pPr>
        <w:pStyle w:val="CommentText"/>
        <w:ind w:firstLine="0"/>
      </w:pPr>
      <w:r>
        <w:t xml:space="preserve">- Incorrect: The research study will investigate…  </w:t>
      </w:r>
    </w:p>
    <w:p w14:paraId="320C0D3C" w14:textId="77777777" w:rsidR="005E187E" w:rsidRDefault="005E187E">
      <w:pPr>
        <w:pStyle w:val="CommentText"/>
        <w:ind w:firstLine="0"/>
      </w:pPr>
      <w:r>
        <w:t>- Correct: In this research study, I will investigate…</w:t>
      </w:r>
    </w:p>
    <w:p w14:paraId="13649210" w14:textId="77777777" w:rsidR="005E187E" w:rsidRDefault="005E187E">
      <w:pPr>
        <w:pStyle w:val="CommentText"/>
        <w:ind w:firstLine="0"/>
      </w:pPr>
    </w:p>
    <w:p w14:paraId="14442C6F" w14:textId="77777777" w:rsidR="005E187E" w:rsidRDefault="005E187E">
      <w:pPr>
        <w:pStyle w:val="CommentText"/>
        <w:ind w:firstLine="0"/>
      </w:pPr>
      <w:r>
        <w:t>Note: Studies should not have human qualities</w:t>
      </w:r>
    </w:p>
    <w:p w14:paraId="16694FC8" w14:textId="77777777" w:rsidR="005E187E" w:rsidRDefault="005E187E">
      <w:pPr>
        <w:pStyle w:val="CommentText"/>
        <w:ind w:firstLine="0"/>
      </w:pPr>
    </w:p>
    <w:p w14:paraId="3827BED6" w14:textId="77777777" w:rsidR="005E187E" w:rsidRDefault="005E187E" w:rsidP="00CE4751">
      <w:pPr>
        <w:pStyle w:val="CommentText"/>
        <w:ind w:firstLine="0"/>
      </w:pPr>
      <w:r>
        <w:t xml:space="preserve">Please review the entire document for issues of anthropomorphism. </w:t>
      </w:r>
    </w:p>
  </w:comment>
  <w:comment w:id="757" w:author="David Hildebrandt" w:date="2023-04-12T15:05:00Z" w:initials="DH">
    <w:p w14:paraId="0188B578" w14:textId="77777777" w:rsidR="00E82EA6" w:rsidRDefault="00E82EA6" w:rsidP="00CE4751">
      <w:pPr>
        <w:pStyle w:val="CommentText"/>
        <w:ind w:firstLine="0"/>
      </w:pPr>
      <w:r>
        <w:rPr>
          <w:rStyle w:val="CommentReference"/>
        </w:rPr>
        <w:annotationRef/>
      </w:r>
      <w:r>
        <w:t>Was achievable or achieved? What data support this?</w:t>
      </w:r>
    </w:p>
  </w:comment>
  <w:comment w:id="758" w:author="David Hildebrandt" w:date="2023-04-12T15:07:00Z" w:initials="DH">
    <w:p w14:paraId="61693B85" w14:textId="77777777" w:rsidR="00E82EA6" w:rsidRDefault="00E82EA6">
      <w:pPr>
        <w:pStyle w:val="CommentText"/>
        <w:ind w:firstLine="0"/>
      </w:pPr>
      <w:r>
        <w:rPr>
          <w:rStyle w:val="CommentReference"/>
        </w:rPr>
        <w:annotationRef/>
      </w:r>
      <w:r>
        <w:t xml:space="preserve">APA 7 section 8.17 states that articles with three or more authors should use et al. See Table 8.1 for examples. </w:t>
      </w:r>
    </w:p>
    <w:p w14:paraId="1D1D48C4" w14:textId="77777777" w:rsidR="00E82EA6" w:rsidRDefault="00E82EA6">
      <w:pPr>
        <w:pStyle w:val="CommentText"/>
        <w:ind w:firstLine="0"/>
      </w:pPr>
      <w:r>
        <w:t>Correct use of “et al.” is:</w:t>
      </w:r>
    </w:p>
    <w:p w14:paraId="077D4CD1" w14:textId="77777777" w:rsidR="00E82EA6" w:rsidRDefault="00E82EA6">
      <w:pPr>
        <w:pStyle w:val="CommentText"/>
        <w:ind w:firstLine="0"/>
      </w:pPr>
      <w:r>
        <w:t>In the text state Author et al. (year).</w:t>
      </w:r>
    </w:p>
    <w:p w14:paraId="5C683EAC" w14:textId="77777777" w:rsidR="00E82EA6" w:rsidRDefault="00E82EA6" w:rsidP="00CE4751">
      <w:pPr>
        <w:pStyle w:val="CommentText"/>
        <w:ind w:firstLine="0"/>
      </w:pPr>
      <w:r>
        <w:t>You can also write it as (Author et al., year).</w:t>
      </w:r>
    </w:p>
  </w:comment>
  <w:comment w:id="759" w:author="David Hildebrandt" w:date="2023-04-12T15:09:00Z" w:initials="DH">
    <w:p w14:paraId="00BFAB9B" w14:textId="77777777" w:rsidR="00E82EA6" w:rsidRDefault="00E82EA6" w:rsidP="00CE4751">
      <w:pPr>
        <w:pStyle w:val="CommentText"/>
        <w:ind w:firstLine="0"/>
      </w:pPr>
      <w:r>
        <w:rPr>
          <w:rStyle w:val="CommentReference"/>
        </w:rPr>
        <w:annotationRef/>
      </w:r>
      <w:r>
        <w:t xml:space="preserve">What is meant by efficiency? Where in Chapter 4 that you can refer to that supports efficiency? </w:t>
      </w:r>
    </w:p>
  </w:comment>
  <w:comment w:id="762" w:author="David Hildebrandt" w:date="2023-04-12T15:08:00Z" w:initials="DH">
    <w:p w14:paraId="4B4A2F8E" w14:textId="77777777" w:rsidR="00E82EA6" w:rsidRDefault="00E82EA6" w:rsidP="00CE4751">
      <w:pPr>
        <w:pStyle w:val="CommentText"/>
        <w:ind w:firstLine="0"/>
      </w:pPr>
      <w:r>
        <w:rPr>
          <w:rStyle w:val="CommentReference"/>
        </w:rPr>
        <w:annotationRef/>
      </w:r>
      <w:r>
        <w:t xml:space="preserve">Check all the figure and table references. Remember, using the insert cross-reference will solve this issue. </w:t>
      </w:r>
    </w:p>
  </w:comment>
  <w:comment w:id="771" w:author="David Hildebrandt" w:date="2023-03-22T14:39:00Z" w:initials="DH">
    <w:p w14:paraId="46A99ECB" w14:textId="50500F3E" w:rsidR="005A4129" w:rsidRDefault="005A4129" w:rsidP="005A4129">
      <w:pPr>
        <w:pStyle w:val="CommentText"/>
        <w:ind w:firstLine="0"/>
      </w:pPr>
      <w:r>
        <w:rPr>
          <w:rStyle w:val="CommentReference"/>
        </w:rPr>
        <w:annotationRef/>
      </w:r>
      <w:r>
        <w:t>I did not get that perception from the data and video frames in Chapter 4.</w:t>
      </w:r>
    </w:p>
  </w:comment>
  <w:comment w:id="772" w:author="David Hildebrandt" w:date="2023-04-12T15:14:00Z" w:initials="DH">
    <w:p w14:paraId="579337A3" w14:textId="77777777" w:rsidR="00082EF8" w:rsidRDefault="00082EF8">
      <w:pPr>
        <w:pStyle w:val="CommentText"/>
        <w:ind w:firstLine="0"/>
      </w:pPr>
      <w:r>
        <w:rPr>
          <w:rStyle w:val="CommentReference"/>
        </w:rPr>
        <w:annotationRef/>
      </w:r>
      <w:r>
        <w:t xml:space="preserve">Perhaps. Video is still captured and analyzed. The capture and analysis could create artifacts that would still violate privacy. </w:t>
      </w:r>
    </w:p>
    <w:p w14:paraId="45CA5F47" w14:textId="77777777" w:rsidR="00082EF8" w:rsidRDefault="00082EF8">
      <w:pPr>
        <w:pStyle w:val="CommentText"/>
        <w:ind w:firstLine="0"/>
      </w:pPr>
    </w:p>
    <w:p w14:paraId="21C3C590" w14:textId="77777777" w:rsidR="00082EF8" w:rsidRDefault="00082EF8" w:rsidP="00CE4751">
      <w:pPr>
        <w:pStyle w:val="CommentText"/>
        <w:ind w:firstLine="0"/>
      </w:pPr>
      <w:r>
        <w:t>One use case could be in jails or prisons where there is very little expectation of privacy.</w:t>
      </w:r>
    </w:p>
  </w:comment>
  <w:comment w:id="784" w:author="David Hildebrandt" w:date="2023-04-12T15:17:00Z" w:initials="DH">
    <w:p w14:paraId="406BCD4C" w14:textId="77777777" w:rsidR="00082EF8" w:rsidRDefault="00082EF8" w:rsidP="00CE4751">
      <w:pPr>
        <w:pStyle w:val="CommentText"/>
        <w:ind w:firstLine="0"/>
      </w:pPr>
      <w:r>
        <w:rPr>
          <w:rStyle w:val="CommentReference"/>
        </w:rPr>
        <w:annotationRef/>
      </w:r>
      <w:r>
        <w:t>With what criteria?</w:t>
      </w:r>
    </w:p>
  </w:comment>
  <w:comment w:id="785" w:author="David Hildebrandt" w:date="2023-04-12T15:18:00Z" w:initials="DH">
    <w:p w14:paraId="3D303BE8" w14:textId="77777777" w:rsidR="00082EF8" w:rsidRDefault="00082EF8" w:rsidP="00CE4751">
      <w:pPr>
        <w:pStyle w:val="CommentText"/>
        <w:ind w:firstLine="0"/>
      </w:pPr>
      <w:r>
        <w:rPr>
          <w:rStyle w:val="CommentReference"/>
        </w:rPr>
        <w:annotationRef/>
      </w:r>
      <w:r>
        <w:t>The conclusion is the entire dissertation. Think about the key take-aways from each chapter. Then add them to the conclusion.</w:t>
      </w:r>
    </w:p>
  </w:comment>
  <w:comment w:id="787" w:author="David Hildebrandt" w:date="2023-03-22T14:11:00Z" w:initials="DH">
    <w:p w14:paraId="62F70DCF" w14:textId="2B3EACB1" w:rsidR="005A4129" w:rsidRDefault="005A4129" w:rsidP="005A4129">
      <w:pPr>
        <w:pStyle w:val="CommentText"/>
        <w:ind w:firstLine="0"/>
      </w:pPr>
      <w:r>
        <w:rPr>
          <w:rStyle w:val="CommentReference"/>
        </w:rPr>
        <w:annotationRef/>
      </w:r>
      <w:r>
        <w:t xml:space="preserve">When you only have one item in an appendix, it is not numbered. </w:t>
      </w:r>
    </w:p>
  </w:comment>
  <w:comment w:id="788"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789"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 w:id="790" w:author="David Hildebrandt" w:date="2023-04-12T15:18:00Z" w:initials="DH">
    <w:p w14:paraId="7556663F" w14:textId="77777777" w:rsidR="00082EF8" w:rsidRDefault="00082EF8" w:rsidP="00CE4751">
      <w:pPr>
        <w:pStyle w:val="CommentText"/>
        <w:ind w:firstLine="0"/>
      </w:pPr>
      <w:r>
        <w:rPr>
          <w:rStyle w:val="CommentReference"/>
        </w:rPr>
        <w:annotationRef/>
      </w:r>
      <w:r>
        <w:t>This still needs to be moved.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F235E0" w15:done="0"/>
  <w15:commentEx w15:paraId="3F700023" w15:done="0"/>
  <w15:commentEx w15:paraId="44382D4F" w15:paraIdParent="3F700023" w15:done="0"/>
  <w15:commentEx w15:paraId="3827BED6" w15:done="0"/>
  <w15:commentEx w15:paraId="0188B578" w15:done="0"/>
  <w15:commentEx w15:paraId="5C683EAC" w15:done="0"/>
  <w15:commentEx w15:paraId="00BFAB9B" w15:done="0"/>
  <w15:commentEx w15:paraId="4B4A2F8E" w15:done="0"/>
  <w15:commentEx w15:paraId="46A99ECB" w15:done="0"/>
  <w15:commentEx w15:paraId="21C3C590" w15:done="0"/>
  <w15:commentEx w15:paraId="406BCD4C" w15:done="0"/>
  <w15:commentEx w15:paraId="3D303BE8" w15:done="0"/>
  <w15:commentEx w15:paraId="62F70DCF" w15:done="0"/>
  <w15:commentEx w15:paraId="6A1E656C" w15:paraIdParent="62F70DCF" w15:done="0"/>
  <w15:commentEx w15:paraId="66B4260B" w15:paraIdParent="62F70DCF" w15:done="0"/>
  <w15:commentEx w15:paraId="7556663F"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90E6" w16cex:dateUtc="2023-03-22T21:36:00Z"/>
  <w16cex:commentExtensible w16cex:durableId="27C59210" w16cex:dateUtc="2023-03-22T21:41:00Z"/>
  <w16cex:commentExtensible w16cex:durableId="27E14B74" w16cex:dateUtc="2023-04-12T22:23:00Z"/>
  <w16cex:commentExtensible w16cex:durableId="27E146AC" w16cex:dateUtc="2023-04-12T22:03:00Z"/>
  <w16cex:commentExtensible w16cex:durableId="27E1473E" w16cex:dateUtc="2023-04-12T22:05:00Z"/>
  <w16cex:commentExtensible w16cex:durableId="27E14794" w16cex:dateUtc="2023-04-12T22:07:00Z"/>
  <w16cex:commentExtensible w16cex:durableId="27E14833" w16cex:dateUtc="2023-04-12T22:09:00Z"/>
  <w16cex:commentExtensible w16cex:durableId="27E147FC" w16cex:dateUtc="2023-04-12T22:08:00Z"/>
  <w16cex:commentExtensible w16cex:durableId="27C591A9" w16cex:dateUtc="2023-03-22T21:39:00Z"/>
  <w16cex:commentExtensible w16cex:durableId="27E14971" w16cex:dateUtc="2023-04-12T22:14:00Z"/>
  <w16cex:commentExtensible w16cex:durableId="27E14A09" w16cex:dateUtc="2023-04-12T22:17:00Z"/>
  <w16cex:commentExtensible w16cex:durableId="27E14A59" w16cex:dateUtc="2023-04-12T22:18:00Z"/>
  <w16cex:commentExtensible w16cex:durableId="27C58B03" w16cex:dateUtc="2023-03-22T21:11:00Z"/>
  <w16cex:commentExtensible w16cex:durableId="27C58B1A" w16cex:dateUtc="2023-03-22T21:11:00Z"/>
  <w16cex:commentExtensible w16cex:durableId="27C58B34" w16cex:dateUtc="2023-03-22T21:12:00Z"/>
  <w16cex:commentExtensible w16cex:durableId="27E14A29" w16cex:dateUtc="2023-04-12T2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F235E0" w16cid:durableId="27C590E6"/>
  <w16cid:commentId w16cid:paraId="3F700023" w16cid:durableId="27C59210"/>
  <w16cid:commentId w16cid:paraId="44382D4F" w16cid:durableId="27E14B74"/>
  <w16cid:commentId w16cid:paraId="3827BED6" w16cid:durableId="27E146AC"/>
  <w16cid:commentId w16cid:paraId="0188B578" w16cid:durableId="27E1473E"/>
  <w16cid:commentId w16cid:paraId="5C683EAC" w16cid:durableId="27E14794"/>
  <w16cid:commentId w16cid:paraId="00BFAB9B" w16cid:durableId="27E14833"/>
  <w16cid:commentId w16cid:paraId="4B4A2F8E" w16cid:durableId="27E147FC"/>
  <w16cid:commentId w16cid:paraId="46A99ECB" w16cid:durableId="27C591A9"/>
  <w16cid:commentId w16cid:paraId="21C3C590" w16cid:durableId="27E14971"/>
  <w16cid:commentId w16cid:paraId="406BCD4C" w16cid:durableId="27E14A09"/>
  <w16cid:commentId w16cid:paraId="3D303BE8" w16cid:durableId="27E14A59"/>
  <w16cid:commentId w16cid:paraId="62F70DCF" w16cid:durableId="27C58B03"/>
  <w16cid:commentId w16cid:paraId="6A1E656C" w16cid:durableId="27C58B1A"/>
  <w16cid:commentId w16cid:paraId="66B4260B" w16cid:durableId="27C58B34"/>
  <w16cid:commentId w16cid:paraId="7556663F" w16cid:durableId="27E14A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F18A1" w14:textId="77777777" w:rsidR="00282FBD" w:rsidRDefault="00282FBD" w:rsidP="00DA5CF7">
      <w:r>
        <w:separator/>
      </w:r>
    </w:p>
  </w:endnote>
  <w:endnote w:type="continuationSeparator" w:id="0">
    <w:p w14:paraId="5860BA05" w14:textId="77777777" w:rsidR="00282FBD" w:rsidRDefault="00282FBD" w:rsidP="00DA5CF7">
      <w:r>
        <w:continuationSeparator/>
      </w:r>
    </w:p>
  </w:endnote>
  <w:endnote w:type="continuationNotice" w:id="1">
    <w:p w14:paraId="077DD8CB" w14:textId="77777777" w:rsidR="00282FBD" w:rsidRDefault="00282FBD"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rsidP="00104C3A">
    <w:pPr>
      <w:pStyle w:val="Footer"/>
      <w:ind w:firstLine="0"/>
      <w:jc w:val="cen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09F5B" w14:textId="77777777" w:rsidR="00282FBD" w:rsidRDefault="00282FBD" w:rsidP="00DA5CF7">
      <w:r>
        <w:separator/>
      </w:r>
    </w:p>
  </w:footnote>
  <w:footnote w:type="continuationSeparator" w:id="0">
    <w:p w14:paraId="2E50A88D" w14:textId="77777777" w:rsidR="00282FBD" w:rsidRDefault="00282FBD" w:rsidP="00DA5CF7">
      <w:r>
        <w:continuationSeparator/>
      </w:r>
    </w:p>
  </w:footnote>
  <w:footnote w:type="continuationNotice" w:id="1">
    <w:p w14:paraId="403C6E8F" w14:textId="77777777" w:rsidR="00282FBD" w:rsidRDefault="00282FBD"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104C3A">
        <w:pPr>
          <w:pStyle w:val="Header"/>
          <w:ind w:firstLine="0"/>
          <w:jc w:val="right"/>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CwsDA0sDAwtbAwNrBU0lEKTi0uzszPAykwMaoFAOY+zLUtAAAA"/>
  </w:docVars>
  <w:rsids>
    <w:rsidRoot w:val="00887A22"/>
    <w:rsid w:val="00000584"/>
    <w:rsid w:val="00001EAE"/>
    <w:rsid w:val="00002A1F"/>
    <w:rsid w:val="0000740C"/>
    <w:rsid w:val="000074A1"/>
    <w:rsid w:val="000079EB"/>
    <w:rsid w:val="00007A7B"/>
    <w:rsid w:val="0001475A"/>
    <w:rsid w:val="0001480B"/>
    <w:rsid w:val="0001709F"/>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1F2B"/>
    <w:rsid w:val="00082EF8"/>
    <w:rsid w:val="000869AC"/>
    <w:rsid w:val="00092BE3"/>
    <w:rsid w:val="00095475"/>
    <w:rsid w:val="00096688"/>
    <w:rsid w:val="00096B27"/>
    <w:rsid w:val="0009791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43A1"/>
    <w:rsid w:val="000E7F9A"/>
    <w:rsid w:val="000F1076"/>
    <w:rsid w:val="000F49D2"/>
    <w:rsid w:val="000F70E7"/>
    <w:rsid w:val="0010238E"/>
    <w:rsid w:val="0010303F"/>
    <w:rsid w:val="0010316D"/>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61033"/>
    <w:rsid w:val="00161877"/>
    <w:rsid w:val="0016251F"/>
    <w:rsid w:val="00167C2C"/>
    <w:rsid w:val="001703B6"/>
    <w:rsid w:val="0017341B"/>
    <w:rsid w:val="00177A8E"/>
    <w:rsid w:val="00186728"/>
    <w:rsid w:val="001901DC"/>
    <w:rsid w:val="001941A4"/>
    <w:rsid w:val="00194E3E"/>
    <w:rsid w:val="00196B39"/>
    <w:rsid w:val="001A0924"/>
    <w:rsid w:val="001A0CED"/>
    <w:rsid w:val="001A0F17"/>
    <w:rsid w:val="001A3B8C"/>
    <w:rsid w:val="001B0351"/>
    <w:rsid w:val="001B093C"/>
    <w:rsid w:val="001B0FB8"/>
    <w:rsid w:val="001B26EE"/>
    <w:rsid w:val="001B38B1"/>
    <w:rsid w:val="001B748F"/>
    <w:rsid w:val="001C24A5"/>
    <w:rsid w:val="001C4899"/>
    <w:rsid w:val="001D3352"/>
    <w:rsid w:val="001D4012"/>
    <w:rsid w:val="001D6FD4"/>
    <w:rsid w:val="001E0515"/>
    <w:rsid w:val="001E1D9E"/>
    <w:rsid w:val="001E5FEC"/>
    <w:rsid w:val="001F0692"/>
    <w:rsid w:val="001F28CB"/>
    <w:rsid w:val="001F2EF9"/>
    <w:rsid w:val="001F3098"/>
    <w:rsid w:val="001F3ACE"/>
    <w:rsid w:val="002029F2"/>
    <w:rsid w:val="00204571"/>
    <w:rsid w:val="00210939"/>
    <w:rsid w:val="0021289B"/>
    <w:rsid w:val="00213AB2"/>
    <w:rsid w:val="002141F2"/>
    <w:rsid w:val="002149B1"/>
    <w:rsid w:val="0021511C"/>
    <w:rsid w:val="0021614C"/>
    <w:rsid w:val="0022345F"/>
    <w:rsid w:val="002255D3"/>
    <w:rsid w:val="00236AE0"/>
    <w:rsid w:val="00237644"/>
    <w:rsid w:val="00240EB2"/>
    <w:rsid w:val="0024547B"/>
    <w:rsid w:val="002505F7"/>
    <w:rsid w:val="0025143A"/>
    <w:rsid w:val="00251EDA"/>
    <w:rsid w:val="00253197"/>
    <w:rsid w:val="00255989"/>
    <w:rsid w:val="002577EF"/>
    <w:rsid w:val="002613AE"/>
    <w:rsid w:val="00263CE5"/>
    <w:rsid w:val="00273A7D"/>
    <w:rsid w:val="00280191"/>
    <w:rsid w:val="0028130F"/>
    <w:rsid w:val="002820DE"/>
    <w:rsid w:val="00282FBD"/>
    <w:rsid w:val="00297371"/>
    <w:rsid w:val="002974A1"/>
    <w:rsid w:val="002A0E83"/>
    <w:rsid w:val="002A1A29"/>
    <w:rsid w:val="002A1AB4"/>
    <w:rsid w:val="002A25CE"/>
    <w:rsid w:val="002A2E0C"/>
    <w:rsid w:val="002A530B"/>
    <w:rsid w:val="002A5662"/>
    <w:rsid w:val="002A6836"/>
    <w:rsid w:val="002B4D76"/>
    <w:rsid w:val="002B5F8E"/>
    <w:rsid w:val="002C0C81"/>
    <w:rsid w:val="002C104B"/>
    <w:rsid w:val="002C1DA7"/>
    <w:rsid w:val="002C259A"/>
    <w:rsid w:val="002C71CA"/>
    <w:rsid w:val="002C7BE6"/>
    <w:rsid w:val="002D22BF"/>
    <w:rsid w:val="002D2E24"/>
    <w:rsid w:val="002D30A5"/>
    <w:rsid w:val="002D742F"/>
    <w:rsid w:val="002E682D"/>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59FD"/>
    <w:rsid w:val="00396DFB"/>
    <w:rsid w:val="00397940"/>
    <w:rsid w:val="003A3FC9"/>
    <w:rsid w:val="003A421E"/>
    <w:rsid w:val="003A4285"/>
    <w:rsid w:val="003A4779"/>
    <w:rsid w:val="003B3586"/>
    <w:rsid w:val="003B383B"/>
    <w:rsid w:val="003B423F"/>
    <w:rsid w:val="003B60BE"/>
    <w:rsid w:val="003C0221"/>
    <w:rsid w:val="003C299E"/>
    <w:rsid w:val="003C41F3"/>
    <w:rsid w:val="003C576D"/>
    <w:rsid w:val="003D01DB"/>
    <w:rsid w:val="003F00CE"/>
    <w:rsid w:val="003F0F9A"/>
    <w:rsid w:val="003F1660"/>
    <w:rsid w:val="003F2371"/>
    <w:rsid w:val="003F23AB"/>
    <w:rsid w:val="003F5700"/>
    <w:rsid w:val="003F7C93"/>
    <w:rsid w:val="00400C8D"/>
    <w:rsid w:val="00401F96"/>
    <w:rsid w:val="00404F45"/>
    <w:rsid w:val="00406DDB"/>
    <w:rsid w:val="00414DA3"/>
    <w:rsid w:val="00416722"/>
    <w:rsid w:val="0041771B"/>
    <w:rsid w:val="00421FD7"/>
    <w:rsid w:val="00423ACD"/>
    <w:rsid w:val="00426AA3"/>
    <w:rsid w:val="00430B4C"/>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715"/>
    <w:rsid w:val="00485828"/>
    <w:rsid w:val="00495599"/>
    <w:rsid w:val="0049778A"/>
    <w:rsid w:val="004A10F3"/>
    <w:rsid w:val="004A39F1"/>
    <w:rsid w:val="004A4404"/>
    <w:rsid w:val="004A68E9"/>
    <w:rsid w:val="004A7CE6"/>
    <w:rsid w:val="004B0186"/>
    <w:rsid w:val="004B0C52"/>
    <w:rsid w:val="004B1C1F"/>
    <w:rsid w:val="004B43B3"/>
    <w:rsid w:val="004B5986"/>
    <w:rsid w:val="004C15C9"/>
    <w:rsid w:val="004C779B"/>
    <w:rsid w:val="004D5E6E"/>
    <w:rsid w:val="004D681A"/>
    <w:rsid w:val="004D7966"/>
    <w:rsid w:val="004E1BCD"/>
    <w:rsid w:val="004F0B64"/>
    <w:rsid w:val="004F3710"/>
    <w:rsid w:val="004F53AC"/>
    <w:rsid w:val="004F7A2B"/>
    <w:rsid w:val="005042C6"/>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4912"/>
    <w:rsid w:val="00567308"/>
    <w:rsid w:val="00571DEA"/>
    <w:rsid w:val="005747C0"/>
    <w:rsid w:val="00577B33"/>
    <w:rsid w:val="005820EA"/>
    <w:rsid w:val="00587499"/>
    <w:rsid w:val="005874FD"/>
    <w:rsid w:val="00590F0E"/>
    <w:rsid w:val="005919DC"/>
    <w:rsid w:val="005931F9"/>
    <w:rsid w:val="005A06CC"/>
    <w:rsid w:val="005A0C32"/>
    <w:rsid w:val="005A2518"/>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7047E"/>
    <w:rsid w:val="00670B91"/>
    <w:rsid w:val="00674290"/>
    <w:rsid w:val="00677A83"/>
    <w:rsid w:val="00680AD6"/>
    <w:rsid w:val="00681A05"/>
    <w:rsid w:val="006839A7"/>
    <w:rsid w:val="00683AAA"/>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4D69"/>
    <w:rsid w:val="00715B8D"/>
    <w:rsid w:val="007161BA"/>
    <w:rsid w:val="00716C58"/>
    <w:rsid w:val="00720125"/>
    <w:rsid w:val="00720D2E"/>
    <w:rsid w:val="007224B3"/>
    <w:rsid w:val="00722651"/>
    <w:rsid w:val="00722C2E"/>
    <w:rsid w:val="00730BAE"/>
    <w:rsid w:val="00736019"/>
    <w:rsid w:val="00736757"/>
    <w:rsid w:val="007408A7"/>
    <w:rsid w:val="00743722"/>
    <w:rsid w:val="0075009B"/>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78A4"/>
    <w:rsid w:val="007A09ED"/>
    <w:rsid w:val="007A1D4D"/>
    <w:rsid w:val="007A64A8"/>
    <w:rsid w:val="007B24DA"/>
    <w:rsid w:val="007B483B"/>
    <w:rsid w:val="007B6685"/>
    <w:rsid w:val="007C474E"/>
    <w:rsid w:val="007D1B8A"/>
    <w:rsid w:val="007D28A5"/>
    <w:rsid w:val="007D5A13"/>
    <w:rsid w:val="007D5CFF"/>
    <w:rsid w:val="007D5EBE"/>
    <w:rsid w:val="007D626A"/>
    <w:rsid w:val="007E256C"/>
    <w:rsid w:val="007E4E23"/>
    <w:rsid w:val="007E6B84"/>
    <w:rsid w:val="007E702B"/>
    <w:rsid w:val="007E7A6C"/>
    <w:rsid w:val="007F54A2"/>
    <w:rsid w:val="007F59F3"/>
    <w:rsid w:val="00800948"/>
    <w:rsid w:val="00800D83"/>
    <w:rsid w:val="00801CD9"/>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3AF"/>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545"/>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1F20"/>
    <w:rsid w:val="00A02308"/>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1042"/>
    <w:rsid w:val="00AF2792"/>
    <w:rsid w:val="00AF4D58"/>
    <w:rsid w:val="00AF60B1"/>
    <w:rsid w:val="00B033C1"/>
    <w:rsid w:val="00B10F15"/>
    <w:rsid w:val="00B157DA"/>
    <w:rsid w:val="00B15984"/>
    <w:rsid w:val="00B20CB5"/>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2670"/>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5CD6"/>
    <w:rsid w:val="00C56C3C"/>
    <w:rsid w:val="00C5763B"/>
    <w:rsid w:val="00C64BC0"/>
    <w:rsid w:val="00C65F8E"/>
    <w:rsid w:val="00C70842"/>
    <w:rsid w:val="00C714B9"/>
    <w:rsid w:val="00C7163D"/>
    <w:rsid w:val="00C71B24"/>
    <w:rsid w:val="00C726B5"/>
    <w:rsid w:val="00C726FF"/>
    <w:rsid w:val="00C75C41"/>
    <w:rsid w:val="00C8042F"/>
    <w:rsid w:val="00C80A00"/>
    <w:rsid w:val="00C82343"/>
    <w:rsid w:val="00C82666"/>
    <w:rsid w:val="00CA061C"/>
    <w:rsid w:val="00CA2369"/>
    <w:rsid w:val="00CA4AC4"/>
    <w:rsid w:val="00CA5814"/>
    <w:rsid w:val="00CA5900"/>
    <w:rsid w:val="00CB70ED"/>
    <w:rsid w:val="00CC32C0"/>
    <w:rsid w:val="00CC32F5"/>
    <w:rsid w:val="00CC3790"/>
    <w:rsid w:val="00CC4296"/>
    <w:rsid w:val="00CC6CB1"/>
    <w:rsid w:val="00CC7DDB"/>
    <w:rsid w:val="00CD1874"/>
    <w:rsid w:val="00CD266B"/>
    <w:rsid w:val="00CD6932"/>
    <w:rsid w:val="00CD6E95"/>
    <w:rsid w:val="00CE269B"/>
    <w:rsid w:val="00CE4751"/>
    <w:rsid w:val="00D00B18"/>
    <w:rsid w:val="00D07FD2"/>
    <w:rsid w:val="00D13402"/>
    <w:rsid w:val="00D14F90"/>
    <w:rsid w:val="00D21458"/>
    <w:rsid w:val="00D225C2"/>
    <w:rsid w:val="00D22622"/>
    <w:rsid w:val="00D245BE"/>
    <w:rsid w:val="00D25342"/>
    <w:rsid w:val="00D25DC1"/>
    <w:rsid w:val="00D2626A"/>
    <w:rsid w:val="00D26397"/>
    <w:rsid w:val="00D320EA"/>
    <w:rsid w:val="00D320FF"/>
    <w:rsid w:val="00D3228B"/>
    <w:rsid w:val="00D3675A"/>
    <w:rsid w:val="00D400F7"/>
    <w:rsid w:val="00D414AD"/>
    <w:rsid w:val="00D41F7B"/>
    <w:rsid w:val="00D41F9D"/>
    <w:rsid w:val="00D428D4"/>
    <w:rsid w:val="00D46D23"/>
    <w:rsid w:val="00D46D46"/>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03B"/>
    <w:rsid w:val="00DF58F5"/>
    <w:rsid w:val="00DF708E"/>
    <w:rsid w:val="00E0162C"/>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411D"/>
    <w:rsid w:val="00E75097"/>
    <w:rsid w:val="00E8092F"/>
    <w:rsid w:val="00E80B97"/>
    <w:rsid w:val="00E81D0D"/>
    <w:rsid w:val="00E82EA6"/>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45C9"/>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6C6A"/>
    <w:rsid w:val="00F576D9"/>
    <w:rsid w:val="00F609C6"/>
    <w:rsid w:val="00F6147A"/>
    <w:rsid w:val="00F61CA8"/>
    <w:rsid w:val="00F63545"/>
    <w:rsid w:val="00F75FDE"/>
    <w:rsid w:val="00F769ED"/>
    <w:rsid w:val="00F773E7"/>
    <w:rsid w:val="00F77851"/>
    <w:rsid w:val="00F81758"/>
    <w:rsid w:val="00F82B01"/>
    <w:rsid w:val="00F8617E"/>
    <w:rsid w:val="00F920D8"/>
    <w:rsid w:val="00F9272D"/>
    <w:rsid w:val="00F92A8C"/>
    <w:rsid w:val="00F9441A"/>
    <w:rsid w:val="00F948E5"/>
    <w:rsid w:val="00F957A8"/>
    <w:rsid w:val="00FA3132"/>
    <w:rsid w:val="00FB2946"/>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213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A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68782129">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060283">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29427486">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4807026">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diagramQuickStyle" Target="diagrams/quickStyle2.xml"/><Relationship Id="rId47" Type="http://schemas.openxmlformats.org/officeDocument/2006/relationships/image" Target="media/image21.png"/><Relationship Id="rId63" Type="http://schemas.openxmlformats.org/officeDocument/2006/relationships/image" Target="media/image27.png"/><Relationship Id="rId68" Type="http://schemas.microsoft.com/office/2011/relationships/commentsExtended" Target="commentsExtended.xml"/><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microsoft.com/office/2007/relationships/diagramDrawing" Target="diagrams/drawing1.xml"/><Relationship Id="rId40" Type="http://schemas.openxmlformats.org/officeDocument/2006/relationships/diagramData" Target="diagrams/data2.xml"/><Relationship Id="rId45" Type="http://schemas.openxmlformats.org/officeDocument/2006/relationships/image" Target="media/image19.png"/><Relationship Id="rId53" Type="http://schemas.openxmlformats.org/officeDocument/2006/relationships/diagramQuickStyle" Target="diagrams/quickStyle3.xml"/><Relationship Id="rId58" Type="http://schemas.openxmlformats.org/officeDocument/2006/relationships/diagramQuickStyle" Target="diagrams/quickStyle4.xml"/><Relationship Id="rId66" Type="http://schemas.openxmlformats.org/officeDocument/2006/relationships/image" Target="media/image30.png"/><Relationship Id="rId74" Type="http://schemas.openxmlformats.org/officeDocument/2006/relationships/header" Target="header4.xm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5.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diagramQuickStyle" Target="diagrams/quickStyle1.xml"/><Relationship Id="rId43" Type="http://schemas.openxmlformats.org/officeDocument/2006/relationships/diagramColors" Target="diagrams/colors2.xml"/><Relationship Id="rId48" Type="http://schemas.openxmlformats.org/officeDocument/2006/relationships/image" Target="media/image22.png"/><Relationship Id="rId56" Type="http://schemas.openxmlformats.org/officeDocument/2006/relationships/diagramData" Target="diagrams/data4.xml"/><Relationship Id="rId64" Type="http://schemas.openxmlformats.org/officeDocument/2006/relationships/image" Target="media/image28.png"/><Relationship Id="rId69" Type="http://schemas.microsoft.com/office/2016/09/relationships/commentsIds" Target="commentsIds.xm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diagramData" Target="diagrams/data3.xml"/><Relationship Id="rId72"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diagramData" Target="diagrams/data1.xml"/><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diagramColors" Target="diagrams/colors4.xml"/><Relationship Id="rId67" Type="http://schemas.openxmlformats.org/officeDocument/2006/relationships/comments" Target="comments.xml"/><Relationship Id="rId20" Type="http://schemas.openxmlformats.org/officeDocument/2006/relationships/image" Target="media/image4.png"/><Relationship Id="rId41" Type="http://schemas.openxmlformats.org/officeDocument/2006/relationships/diagramLayout" Target="diagrams/layout2.xml"/><Relationship Id="rId54" Type="http://schemas.openxmlformats.org/officeDocument/2006/relationships/diagramColors" Target="diagrams/colors3.xml"/><Relationship Id="rId62" Type="http://schemas.openxmlformats.org/officeDocument/2006/relationships/image" Target="media/image26.png"/><Relationship Id="rId70" Type="http://schemas.microsoft.com/office/2018/08/relationships/commentsExtensible" Target="commentsExtensible.xml"/><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1.xml"/><Relationship Id="rId49" Type="http://schemas.openxmlformats.org/officeDocument/2006/relationships/image" Target="media/image23.png"/><Relationship Id="rId57" Type="http://schemas.openxmlformats.org/officeDocument/2006/relationships/diagramLayout" Target="diagrams/layout4.xml"/><Relationship Id="rId10" Type="http://schemas.openxmlformats.org/officeDocument/2006/relationships/endnotes" Target="endnotes.xml"/><Relationship Id="rId31" Type="http://schemas.openxmlformats.org/officeDocument/2006/relationships/image" Target="media/image15.png"/><Relationship Id="rId44" Type="http://schemas.microsoft.com/office/2007/relationships/diagramDrawing" Target="diagrams/drawing2.xml"/><Relationship Id="rId52" Type="http://schemas.openxmlformats.org/officeDocument/2006/relationships/diagramLayout" Target="diagrams/layout3.xml"/><Relationship Id="rId60" Type="http://schemas.microsoft.com/office/2007/relationships/diagramDrawing" Target="diagrams/drawing4.xml"/><Relationship Id="rId65" Type="http://schemas.openxmlformats.org/officeDocument/2006/relationships/image" Target="media/image29.png"/><Relationship Id="rId73" Type="http://schemas.openxmlformats.org/officeDocument/2006/relationships/image" Target="media/image33.png"/><Relationship Id="rId78"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diagramLayout" Target="diagrams/layout1.xml"/><Relationship Id="rId50" Type="http://schemas.openxmlformats.org/officeDocument/2006/relationships/image" Target="media/image24.png"/><Relationship Id="rId55" Type="http://schemas.microsoft.com/office/2007/relationships/diagramDrawing" Target="diagrams/drawing3.xml"/><Relationship Id="rId76" Type="http://schemas.openxmlformats.org/officeDocument/2006/relationships/header" Target="header5.xml"/><Relationship Id="rId7" Type="http://schemas.openxmlformats.org/officeDocument/2006/relationships/settings" Target="settings.xml"/><Relationship Id="rId71" Type="http://schemas.openxmlformats.org/officeDocument/2006/relationships/image" Target="media/image31.png"/><Relationship Id="rId2" Type="http://schemas.openxmlformats.org/officeDocument/2006/relationships/customXml" Target="../customXml/item2.xml"/><Relationship Id="rId29"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71</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72</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73</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74</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75</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76</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77</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78</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79</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80</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81</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82</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83</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84</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85</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86</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87</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88</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89</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90</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91</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92</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93</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68</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94</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95</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96</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97</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98</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99</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100</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101</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102</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103</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104</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105</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106</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107</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108</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109</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110</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111</b:RefOrder>
  </b:Source>
  <b:Source>
    <b:Tag>Gra21</b:Tag>
    <b:SourceType>InternetSite</b:SourceType>
    <b:Guid>{54F79875-AA19-4678-9F98-3AF653FBA782}</b:Guid>
    <b:Title>GraphQL Specification</b:Title>
    <b:Year>2021</b:Year>
    <b:Author>
      <b:Author>
        <b:Corporate>GraphQL</b:Corporate>
      </b:Author>
    </b:Author>
    <b:InternetSiteTitle>GraphQL</b:InternetSiteTitle>
    <b:Month>October</b:Month>
    <b:URL>https://spec.graphql.org/October2021/</b:URL>
    <b:RefOrder>69</b:RefOrder>
  </b:Source>
  <b:Source>
    <b:Tag>Oxf23</b:Tag>
    <b:SourceType>InternetSite</b:SourceType>
    <b:Guid>{4AC33CEA-51C2-4774-9168-0D76F929612B}</b:Guid>
    <b:Author>
      <b:Author>
        <b:Corporate>Oxford</b:Corporate>
      </b:Author>
    </b:Author>
    <b:Title>Effectiveness</b:Title>
    <b:InternetSiteTitle>Oxford Dictionary</b:InternetSiteTitle>
    <b:Year>2023</b:Year>
    <b:URL>oxfordlearnersdictionaries.com</b:URL>
    <b:RefOrder>70</b:RefOrder>
  </b:Source>
</b:Sources>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EEE6B9E-F0DA-4BF5-8A8E-EF50DF1D0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7512</TotalTime>
  <Pages>159</Pages>
  <Words>33092</Words>
  <Characters>188628</Characters>
  <Application>Microsoft Office Word</Application>
  <DocSecurity>0</DocSecurity>
  <Lines>1571</Lines>
  <Paragraphs>442</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221278</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21</cp:revision>
  <dcterms:created xsi:type="dcterms:W3CDTF">2023-04-20T17:29:00Z</dcterms:created>
  <dcterms:modified xsi:type="dcterms:W3CDTF">2023-04-30T19:56:00Z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